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A478C1" w14:textId="1D0E6A3B" w:rsidR="00894143" w:rsidRDefault="00894143" w:rsidP="000D5808">
      <w:pPr>
        <w:pStyle w:val="Title"/>
      </w:pPr>
      <w:r w:rsidRPr="00894143">
        <w:t>Diagnostic assessment of reservoir release policies using LSTM across the continental U.S.</w:t>
      </w:r>
    </w:p>
    <w:p w14:paraId="6D8E0BE4" w14:textId="6EFC1350" w:rsidR="00A73104" w:rsidRPr="003F0DA8" w:rsidRDefault="00A73104" w:rsidP="000D5808">
      <w:pPr>
        <w:spacing w:line="240" w:lineRule="auto"/>
      </w:pPr>
      <w:r>
        <w:t>Matthew Chen</w:t>
      </w:r>
      <w:r w:rsidR="003D1C05" w:rsidRPr="00081E2C">
        <w:rPr>
          <w:vertAlign w:val="superscript"/>
        </w:rPr>
        <w:t>1</w:t>
      </w:r>
      <w:r>
        <w:t>, Jonathan D. Herman</w:t>
      </w:r>
      <w:r w:rsidR="002A3C8C">
        <w:rPr>
          <w:vertAlign w:val="superscript"/>
        </w:rPr>
        <w:t>2</w:t>
      </w:r>
    </w:p>
    <w:p w14:paraId="5498569C" w14:textId="207A0725" w:rsidR="003D1C05" w:rsidRDefault="003D1C05" w:rsidP="000D5808">
      <w:pPr>
        <w:spacing w:line="240" w:lineRule="auto"/>
        <w:rPr>
          <w:b/>
        </w:rPr>
      </w:pPr>
      <w:r w:rsidRPr="00081E2C">
        <w:rPr>
          <w:vertAlign w:val="superscript"/>
        </w:rPr>
        <w:t>1</w:t>
      </w:r>
      <w:r>
        <w:t xml:space="preserve"> Department of Civil &amp; Environmental Engineering, University of California, Davis</w:t>
      </w:r>
    </w:p>
    <w:p w14:paraId="706CD7AB" w14:textId="17651558" w:rsidR="002A3C8C" w:rsidRDefault="002A3C8C" w:rsidP="000D5808">
      <w:pPr>
        <w:spacing w:line="240" w:lineRule="auto"/>
        <w:rPr>
          <w:b/>
        </w:rPr>
      </w:pPr>
      <w:r>
        <w:rPr>
          <w:vertAlign w:val="superscript"/>
        </w:rPr>
        <w:t>2</w:t>
      </w:r>
      <w:r>
        <w:t xml:space="preserve"> Department of Civil &amp; Environmental Engineering, University of California, Davis</w:t>
      </w:r>
    </w:p>
    <w:p w14:paraId="0F3200C6" w14:textId="3B4B48A3" w:rsidR="007D7D9A" w:rsidRPr="007D7D9A" w:rsidRDefault="00B44741" w:rsidP="00B44741">
      <w:pPr>
        <w:tabs>
          <w:tab w:val="left" w:pos="2440"/>
        </w:tabs>
        <w:spacing w:line="480" w:lineRule="auto"/>
      </w:pPr>
      <w:r>
        <w:tab/>
      </w:r>
    </w:p>
    <w:p w14:paraId="52167D81" w14:textId="7259CE4D" w:rsidR="00A73104" w:rsidRPr="00F61C8B" w:rsidRDefault="00A73104" w:rsidP="000D5808">
      <w:pPr>
        <w:pStyle w:val="Heading1"/>
        <w:numPr>
          <w:ilvl w:val="0"/>
          <w:numId w:val="0"/>
        </w:numPr>
        <w:spacing w:line="480" w:lineRule="auto"/>
        <w:rPr>
          <w:b w:val="0"/>
          <w:bCs/>
        </w:rPr>
      </w:pPr>
      <w:r>
        <w:t>Abstract</w:t>
      </w:r>
      <w:r w:rsidR="00A53E9D">
        <w:br/>
      </w:r>
      <w:r w:rsidR="00A53E9D">
        <w:rPr>
          <w:b w:val="0"/>
          <w:bCs/>
        </w:rPr>
        <w:t>(When we are framing the contribution, let’s try to make it less about the use of LSTMs being new, and more about the diagnostic part – you had written some good research questions to include here).</w:t>
      </w:r>
    </w:p>
    <w:p w14:paraId="21E47802" w14:textId="4D87BAC9" w:rsidR="00A73104" w:rsidDel="00D239CC" w:rsidRDefault="00A73104" w:rsidP="000D5808">
      <w:pPr>
        <w:pStyle w:val="Heading1"/>
        <w:spacing w:line="480" w:lineRule="auto"/>
        <w:rPr>
          <w:del w:id="0" w:author="Matthew Chen" w:date="2024-05-25T08:56:00Z" w16du:dateUtc="2024-05-25T15:56:00Z"/>
        </w:rPr>
      </w:pPr>
      <w:r>
        <w:t>Introduction</w:t>
      </w:r>
    </w:p>
    <w:p w14:paraId="72594756" w14:textId="6D3FF4C9" w:rsidR="0002613B" w:rsidDel="00D239CC" w:rsidRDefault="0002613B">
      <w:pPr>
        <w:pStyle w:val="Heading1"/>
        <w:spacing w:line="480" w:lineRule="auto"/>
        <w:rPr>
          <w:del w:id="1" w:author="Matthew Chen" w:date="2024-05-25T08:56:00Z" w16du:dateUtc="2024-05-25T15:56:00Z"/>
        </w:rPr>
        <w:pPrChange w:id="2" w:author="Matthew Chen" w:date="2024-05-25T08:56:00Z" w16du:dateUtc="2024-05-25T15:56:00Z">
          <w:pPr/>
        </w:pPrChange>
      </w:pPr>
      <w:del w:id="3" w:author="Matthew Chen" w:date="2024-05-25T08:56:00Z" w16du:dateUtc="2024-05-25T15:56:00Z">
        <w:r w:rsidDel="00D239CC">
          <w:delText>Ideas for lit review paragraphs:</w:delText>
        </w:r>
      </w:del>
    </w:p>
    <w:p w14:paraId="220386A1" w14:textId="2F04CE42" w:rsidR="00EB468B" w:rsidRDefault="0002613B">
      <w:pPr>
        <w:pStyle w:val="Heading1"/>
        <w:spacing w:line="480" w:lineRule="auto"/>
        <w:rPr>
          <w:ins w:id="4" w:author="Matthew Chen" w:date="2024-04-25T16:49:00Z" w16du:dateUtc="2024-04-25T23:49:00Z"/>
        </w:rPr>
        <w:pPrChange w:id="5" w:author="Matthew Chen" w:date="2024-05-25T08:56:00Z" w16du:dateUtc="2024-05-25T15:56:00Z">
          <w:pPr/>
        </w:pPrChange>
      </w:pPr>
      <w:del w:id="6" w:author="Matthew Chen" w:date="2024-05-25T08:56:00Z" w16du:dateUtc="2024-05-25T15:56:00Z">
        <w:r w:rsidDel="00D239CC">
          <w:delText>P1: Importance of reservoirs in hydrologic models</w:delText>
        </w:r>
        <w:r w:rsidR="00335AF7" w:rsidDel="00D239CC">
          <w:delText xml:space="preserve"> in general</w:delText>
        </w:r>
        <w:r w:rsidDel="00D239CC">
          <w:delText>. Large sample analysis now possible thanks to better datasets. (see refs / reasoning in proposal attached)</w:delText>
        </w:r>
      </w:del>
    </w:p>
    <w:p w14:paraId="21B9C9EC" w14:textId="5224B862" w:rsidR="00961AFB" w:rsidDel="0051420E" w:rsidRDefault="00961AFB">
      <w:pPr>
        <w:spacing w:line="480" w:lineRule="auto"/>
        <w:rPr>
          <w:del w:id="7" w:author="Matthew Chen" w:date="2024-05-28T11:01:00Z" w16du:dateUtc="2024-05-28T18:01:00Z"/>
        </w:rPr>
        <w:pPrChange w:id="8" w:author="Matthew Chen" w:date="2024-04-25T17:00:00Z" w16du:dateUtc="2024-04-26T00:00:00Z">
          <w:pPr/>
        </w:pPrChange>
      </w:pPr>
      <w:ins w:id="9" w:author="Matthew Chen" w:date="2024-04-25T16:49:00Z" w16du:dateUtc="2024-04-25T23:49:00Z">
        <w:r>
          <w:t>Reservoirs are critical infrastructure that balance both human</w:t>
        </w:r>
      </w:ins>
      <w:ins w:id="10" w:author="Matthew Chen" w:date="2024-05-03T09:21:00Z" w16du:dateUtc="2024-05-03T16:21:00Z">
        <w:r w:rsidR="00FD77EA">
          <w:t xml:space="preserve"> </w:t>
        </w:r>
      </w:ins>
      <w:ins w:id="11" w:author="Matthew Chen" w:date="2024-05-09T09:35:00Z" w16du:dateUtc="2024-05-09T16:35:00Z">
        <w:r w:rsidR="00A01BBB">
          <w:t xml:space="preserve">and environmental </w:t>
        </w:r>
      </w:ins>
      <w:ins w:id="12" w:author="Matthew Chen" w:date="2024-05-03T09:21:00Z" w16du:dateUtc="2024-05-03T16:21:00Z">
        <w:r w:rsidR="00FD77EA">
          <w:t>needs such as flood</w:t>
        </w:r>
      </w:ins>
      <w:ins w:id="13" w:author="Matthew Chen" w:date="2024-05-03T09:22:00Z" w16du:dateUtc="2024-05-03T16:22:00Z">
        <w:r w:rsidR="00FD77EA">
          <w:t xml:space="preserve"> control</w:t>
        </w:r>
      </w:ins>
      <w:ins w:id="14" w:author="Matthew Chen" w:date="2024-05-03T09:55:00Z" w16du:dateUtc="2024-05-03T16:55:00Z">
        <w:r w:rsidR="004E02F9">
          <w:t xml:space="preserve"> </w:t>
        </w:r>
      </w:ins>
      <w:customXmlInsRangeStart w:id="15" w:author="Matthew Chen" w:date="2024-05-03T09:55:00Z"/>
      <w:sdt>
        <w:sdtPr>
          <w:rPr>
            <w:color w:val="000000"/>
          </w:rPr>
          <w:tag w:val="MENDELEY_CITATION_v3_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"/>
          <w:id w:val="1747150776"/>
          <w:placeholder>
            <w:docPart w:val="DefaultPlaceholder_-1854013440"/>
          </w:placeholder>
        </w:sdtPr>
        <w:sdtContent>
          <w:customXmlInsRangeEnd w:id="15"/>
          <w:ins w:id="16" w:author="Matthew Chen" w:date="2024-05-28T17:18:00Z" w16du:dateUtc="2024-05-29T00:18:00Z">
            <w:r w:rsidR="00E36CE1" w:rsidRPr="00E36CE1">
              <w:rPr>
                <w:color w:val="000000"/>
              </w:rPr>
              <w:t>(Boulange et al., 2021)</w:t>
            </w:r>
          </w:ins>
          <w:customXmlInsRangeStart w:id="17" w:author="Matthew Chen" w:date="2024-05-03T09:55:00Z"/>
        </w:sdtContent>
      </w:sdt>
      <w:customXmlInsRangeEnd w:id="17"/>
      <w:ins w:id="18" w:author="Matthew Chen" w:date="2024-05-03T09:22:00Z" w16du:dateUtc="2024-05-03T16:22:00Z">
        <w:r w:rsidR="00FD77EA">
          <w:t>, water supply</w:t>
        </w:r>
      </w:ins>
      <w:ins w:id="19" w:author="Matthew Chen" w:date="2024-05-03T22:54:00Z" w16du:dateUtc="2024-05-04T05:54:00Z">
        <w:r w:rsidR="00E67CD2">
          <w:t xml:space="preserve"> </w:t>
        </w:r>
      </w:ins>
      <w:customXmlInsRangeStart w:id="20" w:author="Matthew Chen" w:date="2024-05-06T16:04:00Z"/>
      <w:sdt>
        <w:sdtPr>
          <w:rPr>
            <w:color w:val="000000"/>
          </w:rPr>
          <w:tag w:val="MENDELEY_CITATION_v3_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"/>
          <w:id w:val="-152384186"/>
          <w:placeholder>
            <w:docPart w:val="DefaultPlaceholder_-1854013440"/>
          </w:placeholder>
        </w:sdtPr>
        <w:sdtContent>
          <w:customXmlInsRangeEnd w:id="20"/>
          <w:ins w:id="21" w:author="Matthew Chen" w:date="2024-05-28T17:18:00Z" w16du:dateUtc="2024-05-29T00:18:00Z">
            <w:r w:rsidR="00E36CE1" w:rsidRPr="00E36CE1">
              <w:rPr>
                <w:color w:val="000000"/>
              </w:rPr>
              <w:t>(Biemans et al., 2011)</w:t>
            </w:r>
          </w:ins>
          <w:customXmlInsRangeStart w:id="22" w:author="Matthew Chen" w:date="2024-05-06T16:04:00Z"/>
        </w:sdtContent>
      </w:sdt>
      <w:customXmlInsRangeEnd w:id="22"/>
      <w:ins w:id="23" w:author="Matthew Chen" w:date="2024-05-03T22:55:00Z" w16du:dateUtc="2024-05-04T05:55:00Z">
        <w:r w:rsidR="00E67CD2">
          <w:t xml:space="preserve">, </w:t>
        </w:r>
      </w:ins>
      <w:ins w:id="24" w:author="Matthew Chen" w:date="2024-05-03T09:22:00Z" w16du:dateUtc="2024-05-03T16:22:00Z">
        <w:r w:rsidR="00FD77EA">
          <w:t>hydroelectricity</w:t>
        </w:r>
      </w:ins>
      <w:ins w:id="25" w:author="Matthew Chen" w:date="2024-05-09T09:35:00Z" w16du:dateUtc="2024-05-09T16:35:00Z">
        <w:r w:rsidR="00A01BBB">
          <w:t xml:space="preserve">, and environmental flows </w:t>
        </w:r>
      </w:ins>
      <w:customXmlInsRangeStart w:id="26" w:author="Matthew Chen" w:date="2024-04-25T16:52:00Z"/>
      <w:sdt>
        <w:sdtPr>
          <w:rPr>
            <w:color w:val="000000"/>
          </w:rPr>
          <w:tag w:val="MENDELEY_CITATION_v3_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"/>
          <w:id w:val="1700041100"/>
          <w:placeholder>
            <w:docPart w:val="DefaultPlaceholder_-1854013440"/>
          </w:placeholder>
        </w:sdtPr>
        <w:sdtContent>
          <w:customXmlInsRangeEnd w:id="26"/>
          <w:ins w:id="27" w:author="Matthew Chen" w:date="2024-05-28T17:18:00Z" w16du:dateUtc="2024-05-29T00:18:00Z">
            <w:r w:rsidR="00E36CE1" w:rsidRPr="00E36CE1">
              <w:rPr>
                <w:color w:val="000000"/>
              </w:rPr>
              <w:t>(Adams et al., 2017; Yin et al., 2014)</w:t>
            </w:r>
          </w:ins>
          <w:customXmlInsRangeStart w:id="28" w:author="Matthew Chen" w:date="2024-04-25T16:52:00Z"/>
        </w:sdtContent>
      </w:sdt>
      <w:customXmlInsRangeEnd w:id="28"/>
      <w:ins w:id="29" w:author="Matthew Chen" w:date="2024-04-25T16:52:00Z" w16du:dateUtc="2024-04-25T23:52:00Z">
        <w:r>
          <w:rPr>
            <w:color w:val="000000"/>
          </w:rPr>
          <w:t xml:space="preserve">. However, </w:t>
        </w:r>
      </w:ins>
      <w:ins w:id="30" w:author="Matthew Chen" w:date="2024-05-09T09:32:00Z" w16du:dateUtc="2024-05-09T16:32:00Z">
        <w:r w:rsidR="00A01BBB">
          <w:rPr>
            <w:color w:val="000000"/>
          </w:rPr>
          <w:t xml:space="preserve">because </w:t>
        </w:r>
      </w:ins>
      <w:ins w:id="31" w:author="Matthew Chen" w:date="2024-04-25T16:53:00Z" w16du:dateUtc="2024-04-25T23:53:00Z">
        <w:r>
          <w:rPr>
            <w:color w:val="000000"/>
          </w:rPr>
          <w:t xml:space="preserve">reservoir releases are </w:t>
        </w:r>
      </w:ins>
      <w:ins w:id="32" w:author="Matthew Chen" w:date="2024-04-25T16:54:00Z" w16du:dateUtc="2024-04-25T23:54:00Z">
        <w:r>
          <w:rPr>
            <w:color w:val="000000"/>
          </w:rPr>
          <w:t>policy driven</w:t>
        </w:r>
      </w:ins>
      <w:ins w:id="33" w:author="Matthew Chen" w:date="2024-04-25T17:04:00Z" w16du:dateUtc="2024-04-26T00:04:00Z">
        <w:r w:rsidR="00EB468B">
          <w:rPr>
            <w:color w:val="000000"/>
          </w:rPr>
          <w:t xml:space="preserve">, i.e., are </w:t>
        </w:r>
      </w:ins>
      <w:ins w:id="34" w:author="Matthew Chen" w:date="2024-04-25T16:56:00Z" w16du:dateUtc="2024-04-25T23:56:00Z">
        <w:r w:rsidR="00EB468B">
          <w:rPr>
            <w:color w:val="000000"/>
          </w:rPr>
          <w:t xml:space="preserve">managed to </w:t>
        </w:r>
      </w:ins>
      <w:ins w:id="35" w:author="Matthew Chen" w:date="2024-04-25T16:57:00Z" w16du:dateUtc="2024-04-25T23:57:00Z">
        <w:r w:rsidR="00EB468B">
          <w:rPr>
            <w:color w:val="000000"/>
          </w:rPr>
          <w:t xml:space="preserve">consider </w:t>
        </w:r>
      </w:ins>
      <w:ins w:id="36" w:author="Matthew Chen" w:date="2024-04-25T16:56:00Z" w16du:dateUtc="2024-04-25T23:56:00Z">
        <w:r w:rsidR="00EB468B">
          <w:rPr>
            <w:color w:val="000000"/>
          </w:rPr>
          <w:t>complex tradeof</w:t>
        </w:r>
      </w:ins>
      <w:ins w:id="37" w:author="Matthew Chen" w:date="2024-04-25T16:57:00Z" w16du:dateUtc="2024-04-25T23:57:00Z">
        <w:r w:rsidR="00EB468B">
          <w:rPr>
            <w:color w:val="000000"/>
          </w:rPr>
          <w:t xml:space="preserve">fs between multiple </w:t>
        </w:r>
      </w:ins>
      <w:ins w:id="38" w:author="Matthew Chen" w:date="2024-05-03T09:19:00Z" w16du:dateUtc="2024-05-03T16:19:00Z">
        <w:r w:rsidR="00FD77EA">
          <w:rPr>
            <w:color w:val="000000"/>
          </w:rPr>
          <w:t xml:space="preserve">competing </w:t>
        </w:r>
      </w:ins>
      <w:ins w:id="39" w:author="Matthew Chen" w:date="2024-04-25T16:57:00Z" w16du:dateUtc="2024-04-25T23:57:00Z">
        <w:r w:rsidR="00EB468B">
          <w:rPr>
            <w:color w:val="000000"/>
          </w:rPr>
          <w:t>operating objectiv</w:t>
        </w:r>
      </w:ins>
      <w:ins w:id="40" w:author="Matthew Chen" w:date="2024-04-25T16:58:00Z" w16du:dateUtc="2024-04-25T23:58:00Z">
        <w:r w:rsidR="00EB468B">
          <w:rPr>
            <w:color w:val="000000"/>
          </w:rPr>
          <w:t>es</w:t>
        </w:r>
      </w:ins>
      <w:ins w:id="41" w:author="Matthew Chen" w:date="2024-05-03T09:23:00Z" w16du:dateUtc="2024-05-03T16:23:00Z">
        <w:r w:rsidR="00FD77EA">
          <w:rPr>
            <w:color w:val="000000"/>
          </w:rPr>
          <w:t>, t</w:t>
        </w:r>
      </w:ins>
      <w:ins w:id="42" w:author="Matthew Chen" w:date="2024-04-25T16:58:00Z" w16du:dateUtc="2024-04-25T23:58:00Z">
        <w:r w:rsidR="00EB468B">
          <w:rPr>
            <w:color w:val="000000"/>
          </w:rPr>
          <w:t>hey are fundamentally</w:t>
        </w:r>
      </w:ins>
      <w:ins w:id="43" w:author="Matthew Chen" w:date="2024-04-25T16:57:00Z" w16du:dateUtc="2024-04-25T23:57:00Z">
        <w:r w:rsidR="00EB468B">
          <w:rPr>
            <w:color w:val="000000"/>
          </w:rPr>
          <w:t xml:space="preserve"> </w:t>
        </w:r>
      </w:ins>
      <w:ins w:id="44" w:author="Matthew Chen" w:date="2024-04-25T16:53:00Z" w16du:dateUtc="2024-04-25T23:53:00Z">
        <w:r>
          <w:rPr>
            <w:color w:val="000000"/>
          </w:rPr>
          <w:t xml:space="preserve">dependent on human decisions </w:t>
        </w:r>
      </w:ins>
      <w:ins w:id="45" w:author="Matthew Chen" w:date="2024-05-03T09:20:00Z" w16du:dateUtc="2024-05-03T16:20:00Z">
        <w:r w:rsidR="00FD77EA">
          <w:rPr>
            <w:color w:val="000000"/>
          </w:rPr>
          <w:t xml:space="preserve">and cannot be modeled as a </w:t>
        </w:r>
      </w:ins>
      <w:ins w:id="46" w:author="Matthew Chen" w:date="2024-05-03T09:24:00Z" w16du:dateUtc="2024-05-03T16:24:00Z">
        <w:r w:rsidR="00FD77EA">
          <w:rPr>
            <w:color w:val="000000"/>
          </w:rPr>
          <w:t>physical hydrological process</w:t>
        </w:r>
      </w:ins>
      <w:ins w:id="47" w:author="Matthew Chen" w:date="2024-04-25T17:00:00Z" w16du:dateUtc="2024-04-26T00:00:00Z">
        <w:r w:rsidR="00EB468B">
          <w:rPr>
            <w:color w:val="000000"/>
          </w:rPr>
          <w:t xml:space="preserve"> </w:t>
        </w:r>
      </w:ins>
      <w:customXmlInsRangeStart w:id="48" w:author="Matthew Chen" w:date="2024-04-25T17:00:00Z"/>
      <w:sdt>
        <w:sdtPr>
          <w:rPr>
            <w:color w:val="000000"/>
          </w:rPr>
          <w:tag w:val="MENDELEY_CITATION_v3_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"/>
          <w:id w:val="-2071178066"/>
          <w:placeholder>
            <w:docPart w:val="DefaultPlaceholder_-1854013440"/>
          </w:placeholder>
        </w:sdtPr>
        <w:sdtContent>
          <w:customXmlInsRangeEnd w:id="48"/>
          <w:ins w:id="49" w:author="Matthew Chen" w:date="2024-05-28T17:18:00Z" w16du:dateUtc="2024-05-29T00:18:00Z">
            <w:r w:rsidR="00E36CE1">
              <w:rPr>
                <w:rFonts w:eastAsia="Times New Roman"/>
              </w:rPr>
              <w:t>(Longyang &amp; Zeng, 2023; Yang et al., 2016)</w:t>
            </w:r>
          </w:ins>
          <w:customXmlInsRangeStart w:id="50" w:author="Matthew Chen" w:date="2024-04-25T17:00:00Z"/>
        </w:sdtContent>
      </w:sdt>
      <w:customXmlInsRangeEnd w:id="50"/>
      <w:ins w:id="51" w:author="Matthew Chen" w:date="2024-04-25T17:00:00Z" w16du:dateUtc="2024-04-26T00:00:00Z">
        <w:r w:rsidR="00EB468B">
          <w:rPr>
            <w:color w:val="000000"/>
          </w:rPr>
          <w:t>.</w:t>
        </w:r>
      </w:ins>
      <w:ins w:id="52" w:author="Matthew Chen" w:date="2024-04-25T16:55:00Z" w16du:dateUtc="2024-04-25T23:55:00Z">
        <w:r>
          <w:rPr>
            <w:color w:val="000000"/>
          </w:rPr>
          <w:t xml:space="preserve"> </w:t>
        </w:r>
      </w:ins>
      <w:ins w:id="53" w:author="Matthew Chen" w:date="2024-05-09T10:07:00Z" w16du:dateUtc="2024-05-09T17:07:00Z">
        <w:r w:rsidR="00CA5360">
          <w:rPr>
            <w:color w:val="000000"/>
          </w:rPr>
          <w:t>H</w:t>
        </w:r>
      </w:ins>
      <w:ins w:id="54" w:author="Matthew Chen" w:date="2024-04-25T17:01:00Z" w16du:dateUtc="2024-04-26T00:01:00Z">
        <w:r w:rsidR="00EB468B">
          <w:rPr>
            <w:color w:val="000000"/>
          </w:rPr>
          <w:t xml:space="preserve">uman intervention in the water cycle introduces significant uncertainty for hydrologic prediction </w:t>
        </w:r>
      </w:ins>
      <w:customXmlInsRangeStart w:id="55" w:author="Matthew Chen" w:date="2024-04-25T17:02:00Z"/>
      <w:sdt>
        <w:sdtPr>
          <w:rPr>
            <w:color w:val="000000"/>
          </w:rPr>
          <w:tag w:val="MENDELEY_CITATION_v3_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"/>
          <w:id w:val="-859054771"/>
          <w:placeholder>
            <w:docPart w:val="DefaultPlaceholder_-1854013440"/>
          </w:placeholder>
        </w:sdtPr>
        <w:sdtContent>
          <w:customXmlInsRangeEnd w:id="55"/>
          <w:ins w:id="56" w:author="Matthew Chen" w:date="2024-05-28T17:18:00Z" w16du:dateUtc="2024-05-29T00:18:00Z">
            <w:r w:rsidR="00E36CE1" w:rsidRPr="00E36CE1">
              <w:rPr>
                <w:color w:val="000000"/>
              </w:rPr>
              <w:t>(Thompson et al., 2013)</w:t>
            </w:r>
          </w:ins>
          <w:customXmlInsRangeStart w:id="57" w:author="Matthew Chen" w:date="2024-04-25T17:02:00Z"/>
        </w:sdtContent>
      </w:sdt>
      <w:customXmlInsRangeEnd w:id="57"/>
      <w:ins w:id="58" w:author="Matthew Chen" w:date="2024-05-09T10:11:00Z" w16du:dateUtc="2024-05-09T17:11:00Z">
        <w:r w:rsidR="00CA5360">
          <w:rPr>
            <w:color w:val="000000"/>
          </w:rPr>
          <w:t xml:space="preserve">, and the role of reservoirs in altering </w:t>
        </w:r>
      </w:ins>
      <w:ins w:id="59" w:author="Matthew Chen" w:date="2024-05-09T10:12:00Z" w16du:dateUtc="2024-05-09T17:12:00Z">
        <w:r w:rsidR="00CA5360">
          <w:rPr>
            <w:color w:val="000000"/>
          </w:rPr>
          <w:t xml:space="preserve">surface flows is </w:t>
        </w:r>
      </w:ins>
      <w:ins w:id="60" w:author="Matthew Chen" w:date="2024-05-10T10:54:00Z" w16du:dateUtc="2024-05-10T17:54:00Z">
        <w:r w:rsidR="00715AC7">
          <w:rPr>
            <w:color w:val="000000"/>
          </w:rPr>
          <w:t xml:space="preserve">widely </w:t>
        </w:r>
      </w:ins>
      <w:ins w:id="61" w:author="Matthew Chen" w:date="2024-05-09T10:12:00Z" w16du:dateUtc="2024-05-09T17:12:00Z">
        <w:r w:rsidR="00FC66AD">
          <w:rPr>
            <w:color w:val="000000"/>
          </w:rPr>
          <w:t xml:space="preserve">recognized </w:t>
        </w:r>
      </w:ins>
      <w:customXmlInsRangeStart w:id="62" w:author="Matthew Chen" w:date="2024-05-09T10:31:00Z"/>
      <w:sdt>
        <w:sdtPr>
          <w:rPr>
            <w:color w:val="000000"/>
          </w:rPr>
          <w:tag w:val="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"/>
          <w:id w:val="-1101715078"/>
          <w:placeholder>
            <w:docPart w:val="DefaultPlaceholder_-1854013440"/>
          </w:placeholder>
        </w:sdtPr>
        <w:sdtContent>
          <w:customXmlInsRangeEnd w:id="62"/>
          <w:ins w:id="63" w:author="Matthew Chen" w:date="2024-05-28T17:18:00Z" w16du:dateUtc="2024-05-29T00:18:00Z">
            <w:r w:rsidR="00E36CE1" w:rsidRPr="00E36CE1">
              <w:rPr>
                <w:color w:val="000000"/>
              </w:rPr>
              <w:t>(Nilsson et al., 2005; Zhou et al., 2016)</w:t>
            </w:r>
          </w:ins>
          <w:customXmlInsRangeStart w:id="64" w:author="Matthew Chen" w:date="2024-05-09T10:31:00Z"/>
        </w:sdtContent>
      </w:sdt>
      <w:customXmlInsRangeEnd w:id="64"/>
      <w:ins w:id="65" w:author="Matthew Chen" w:date="2024-04-25T17:01:00Z" w16du:dateUtc="2024-04-26T00:01:00Z">
        <w:r w:rsidR="00EB468B">
          <w:rPr>
            <w:color w:val="000000"/>
          </w:rPr>
          <w:t>.</w:t>
        </w:r>
      </w:ins>
      <w:ins w:id="66" w:author="Matthew Chen" w:date="2024-04-25T17:02:00Z" w16du:dateUtc="2024-04-26T00:02:00Z">
        <w:r w:rsidR="00EB468B">
          <w:rPr>
            <w:color w:val="000000"/>
          </w:rPr>
          <w:t xml:space="preserve"> </w:t>
        </w:r>
      </w:ins>
      <w:ins w:id="67" w:author="Matthew Chen" w:date="2024-05-03T09:24:00Z" w16du:dateUtc="2024-05-03T16:24:00Z">
        <w:r w:rsidR="00FD77EA">
          <w:rPr>
            <w:color w:val="000000"/>
          </w:rPr>
          <w:t>Further</w:t>
        </w:r>
      </w:ins>
      <w:ins w:id="68" w:author="Matthew Chen" w:date="2024-04-25T17:52:00Z" w16du:dateUtc="2024-04-26T00:52:00Z">
        <w:r w:rsidR="00726460">
          <w:rPr>
            <w:color w:val="000000"/>
          </w:rPr>
          <w:t xml:space="preserve">, </w:t>
        </w:r>
      </w:ins>
      <w:ins w:id="69" w:author="Matthew Chen" w:date="2024-04-25T17:02:00Z" w16du:dateUtc="2024-04-26T00:02:00Z">
        <w:r w:rsidR="00EB468B">
          <w:rPr>
            <w:color w:val="000000"/>
          </w:rPr>
          <w:t xml:space="preserve">reservoirs are </w:t>
        </w:r>
      </w:ins>
      <w:ins w:id="70" w:author="Matthew Chen" w:date="2024-04-25T17:52:00Z" w16du:dateUtc="2024-04-26T00:52:00Z">
        <w:r w:rsidR="00726460">
          <w:rPr>
            <w:color w:val="000000"/>
          </w:rPr>
          <w:t xml:space="preserve">often </w:t>
        </w:r>
      </w:ins>
      <w:ins w:id="71" w:author="Matthew Chen" w:date="2024-04-25T17:02:00Z" w16du:dateUtc="2024-04-26T00:02:00Z">
        <w:r w:rsidR="00EB468B">
          <w:rPr>
            <w:color w:val="000000"/>
          </w:rPr>
          <w:t>represented s</w:t>
        </w:r>
      </w:ins>
      <w:ins w:id="72" w:author="Matthew Chen" w:date="2024-04-25T17:03:00Z" w16du:dateUtc="2024-04-26T00:03:00Z">
        <w:r w:rsidR="00EB468B">
          <w:rPr>
            <w:color w:val="000000"/>
          </w:rPr>
          <w:t>implistically in hydrologic models</w:t>
        </w:r>
      </w:ins>
      <w:ins w:id="73" w:author="Matthew Chen" w:date="2024-04-25T17:15:00Z" w16du:dateUtc="2024-04-26T00:15:00Z">
        <w:r w:rsidR="005F4016">
          <w:rPr>
            <w:color w:val="000000"/>
          </w:rPr>
          <w:t xml:space="preserve"> </w:t>
        </w:r>
      </w:ins>
      <w:ins w:id="74" w:author="Matthew Chen" w:date="2024-04-25T17:52:00Z" w16du:dateUtc="2024-04-26T00:52:00Z">
        <w:r w:rsidR="00726460">
          <w:rPr>
            <w:color w:val="000000"/>
          </w:rPr>
          <w:t>which may</w:t>
        </w:r>
      </w:ins>
      <w:ins w:id="75" w:author="Matthew Chen" w:date="2024-04-25T17:53:00Z" w16du:dateUtc="2024-04-26T00:53:00Z">
        <w:r w:rsidR="00726460">
          <w:rPr>
            <w:color w:val="000000"/>
          </w:rPr>
          <w:t xml:space="preserve"> not be able to capture </w:t>
        </w:r>
      </w:ins>
      <w:ins w:id="76" w:author="Matthew Chen" w:date="2024-05-09T10:02:00Z" w16du:dateUtc="2024-05-09T17:02:00Z">
        <w:r w:rsidR="00CA5360">
          <w:rPr>
            <w:color w:val="000000"/>
          </w:rPr>
          <w:t xml:space="preserve">realistic </w:t>
        </w:r>
      </w:ins>
      <w:ins w:id="77" w:author="Matthew Chen" w:date="2024-05-09T10:04:00Z" w16du:dateUtc="2024-05-09T17:04:00Z">
        <w:r w:rsidR="00CA5360">
          <w:rPr>
            <w:color w:val="000000"/>
          </w:rPr>
          <w:t>operating rules</w:t>
        </w:r>
      </w:ins>
      <w:ins w:id="78" w:author="Matthew Chen" w:date="2024-05-09T10:06:00Z" w16du:dateUtc="2024-05-09T17:06:00Z">
        <w:r w:rsidR="00CA5360">
          <w:rPr>
            <w:color w:val="000000"/>
          </w:rPr>
          <w:t xml:space="preserve"> </w:t>
        </w:r>
      </w:ins>
      <w:customXmlInsRangeStart w:id="79" w:author="Matthew Chen" w:date="2024-05-09T10:05:00Z"/>
      <w:sdt>
        <w:sdtPr>
          <w:rPr>
            <w:color w:val="000000"/>
          </w:rPr>
          <w:tag w:val="MENDELEY_CITATION_v3_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"/>
          <w:id w:val="-1394724586"/>
          <w:placeholder>
            <w:docPart w:val="DefaultPlaceholder_-1854013440"/>
          </w:placeholder>
        </w:sdtPr>
        <w:sdtContent>
          <w:customXmlInsRangeEnd w:id="79"/>
          <w:ins w:id="80" w:author="Matthew Chen" w:date="2024-05-28T17:18:00Z" w16du:dateUtc="2024-05-29T00:18:00Z">
            <w:r w:rsidR="00E36CE1" w:rsidRPr="00E36CE1">
              <w:rPr>
                <w:color w:val="000000"/>
              </w:rPr>
              <w:t>(Pokhrel et al., 2016)</w:t>
            </w:r>
          </w:ins>
          <w:customXmlInsRangeStart w:id="81" w:author="Matthew Chen" w:date="2024-05-09T10:05:00Z"/>
        </w:sdtContent>
      </w:sdt>
      <w:customXmlInsRangeEnd w:id="81"/>
      <w:ins w:id="82" w:author="Matthew Chen" w:date="2024-05-09T10:05:00Z" w16du:dateUtc="2024-05-09T17:05:00Z">
        <w:r w:rsidR="00CA5360">
          <w:rPr>
            <w:color w:val="000000"/>
          </w:rPr>
          <w:t xml:space="preserve">. </w:t>
        </w:r>
      </w:ins>
      <w:ins w:id="83" w:author="Matthew Chen" w:date="2024-04-25T17:53:00Z" w16du:dateUtc="2024-04-26T00:53:00Z">
        <w:r w:rsidR="00726460">
          <w:rPr>
            <w:color w:val="000000"/>
          </w:rPr>
          <w:t>Along with the ubiquity of reservoirs</w:t>
        </w:r>
      </w:ins>
      <w:ins w:id="84" w:author="Matthew Chen" w:date="2024-04-25T17:54:00Z" w16du:dateUtc="2024-04-26T00:54:00Z">
        <w:r w:rsidR="00726460">
          <w:rPr>
            <w:color w:val="000000"/>
          </w:rPr>
          <w:t xml:space="preserve">, this </w:t>
        </w:r>
      </w:ins>
      <w:ins w:id="85" w:author="Matthew Chen" w:date="2024-05-09T09:34:00Z" w16du:dateUtc="2024-05-09T16:34:00Z">
        <w:r w:rsidR="00A01BBB">
          <w:rPr>
            <w:color w:val="000000"/>
          </w:rPr>
          <w:t xml:space="preserve">gap </w:t>
        </w:r>
      </w:ins>
      <w:ins w:id="86" w:author="Matthew Chen" w:date="2024-04-26T00:02:00Z" w16du:dateUtc="2024-04-26T07:02:00Z">
        <w:r w:rsidR="0072718A">
          <w:rPr>
            <w:color w:val="000000"/>
          </w:rPr>
          <w:t>under</w:t>
        </w:r>
      </w:ins>
      <w:ins w:id="87" w:author="Matthew Chen" w:date="2024-04-26T00:03:00Z" w16du:dateUtc="2024-04-26T07:03:00Z">
        <w:r w:rsidR="0072718A">
          <w:rPr>
            <w:color w:val="000000"/>
          </w:rPr>
          <w:t xml:space="preserve">scores </w:t>
        </w:r>
      </w:ins>
      <w:ins w:id="88" w:author="Matthew Chen" w:date="2024-04-25T17:54:00Z" w16du:dateUtc="2024-04-26T00:54:00Z">
        <w:r w:rsidR="00726460">
          <w:rPr>
            <w:color w:val="000000"/>
          </w:rPr>
          <w:t xml:space="preserve">the need to accurately </w:t>
        </w:r>
      </w:ins>
      <w:ins w:id="89" w:author="Matthew Chen" w:date="2024-04-26T00:03:00Z" w16du:dateUtc="2024-04-26T07:03:00Z">
        <w:r w:rsidR="0072718A">
          <w:rPr>
            <w:color w:val="000000"/>
          </w:rPr>
          <w:t xml:space="preserve">represent </w:t>
        </w:r>
      </w:ins>
      <w:ins w:id="90" w:author="Matthew Chen" w:date="2024-04-25T17:55:00Z" w16du:dateUtc="2024-04-26T00:55:00Z">
        <w:r w:rsidR="00726460">
          <w:rPr>
            <w:color w:val="000000"/>
          </w:rPr>
          <w:t xml:space="preserve">dams </w:t>
        </w:r>
      </w:ins>
      <w:ins w:id="91" w:author="Matthew Chen" w:date="2024-04-25T17:54:00Z" w16du:dateUtc="2024-04-26T00:54:00Z">
        <w:r w:rsidR="00726460">
          <w:rPr>
            <w:color w:val="000000"/>
          </w:rPr>
          <w:t>in hydrologic models</w:t>
        </w:r>
      </w:ins>
      <w:ins w:id="92" w:author="Matthew Chen" w:date="2024-04-25T17:55:00Z" w16du:dateUtc="2024-04-26T00:55:00Z">
        <w:r w:rsidR="00726460">
          <w:rPr>
            <w:color w:val="000000"/>
          </w:rPr>
          <w:t xml:space="preserve">. </w:t>
        </w:r>
      </w:ins>
      <w:ins w:id="93" w:author="Matthew Chen" w:date="2024-05-09T10:12:00Z" w16du:dateUtc="2024-05-09T17:12:00Z">
        <w:r w:rsidR="00FC66AD">
          <w:rPr>
            <w:color w:val="000000"/>
          </w:rPr>
          <w:t>For exampl</w:t>
        </w:r>
      </w:ins>
      <w:ins w:id="94" w:author="Matthew Chen" w:date="2024-05-09T10:45:00Z" w16du:dateUtc="2024-05-09T17:45:00Z">
        <w:r w:rsidR="00921343">
          <w:rPr>
            <w:color w:val="000000"/>
          </w:rPr>
          <w:t xml:space="preserve">e, </w:t>
        </w:r>
      </w:ins>
      <w:customXmlInsRangeStart w:id="95" w:author="Matthew Chen" w:date="2024-05-09T10:46:00Z"/>
      <w:sdt>
        <w:sdtPr>
          <w:rPr>
            <w:color w:val="000000"/>
          </w:rPr>
          <w:tag w:val="MENDELEY_CITATION_v3_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"/>
          <w:id w:val="1004016443"/>
          <w:placeholder>
            <w:docPart w:val="DefaultPlaceholder_-1854013440"/>
          </w:placeholder>
        </w:sdtPr>
        <w:sdtContent>
          <w:customXmlInsRangeEnd w:id="95"/>
          <w:ins w:id="96" w:author="Matthew Chen" w:date="2024-05-28T17:18:00Z" w16du:dateUtc="2024-05-29T00:18:00Z">
            <w:r w:rsidR="00E36CE1" w:rsidRPr="00E36CE1">
              <w:rPr>
                <w:color w:val="000000"/>
              </w:rPr>
              <w:t>Hodgkins et al., (2024)</w:t>
            </w:r>
          </w:ins>
          <w:customXmlInsRangeStart w:id="97" w:author="Matthew Chen" w:date="2024-05-09T10:46:00Z"/>
        </w:sdtContent>
      </w:sdt>
      <w:customXmlInsRangeEnd w:id="97"/>
      <w:ins w:id="98" w:author="Matthew Chen" w:date="2024-05-09T10:46:00Z" w16du:dateUtc="2024-05-09T17:46:00Z">
        <w:r w:rsidR="00921343">
          <w:rPr>
            <w:color w:val="000000"/>
          </w:rPr>
          <w:t xml:space="preserve"> </w:t>
        </w:r>
      </w:ins>
      <w:ins w:id="99" w:author="Matthew Chen" w:date="2024-05-09T10:47:00Z" w16du:dateUtc="2024-05-09T17:47:00Z">
        <w:r w:rsidR="00921343">
          <w:rPr>
            <w:color w:val="000000"/>
          </w:rPr>
          <w:t>found that when reservoir storage was neglected in national</w:t>
        </w:r>
      </w:ins>
      <w:ins w:id="100" w:author="Matthew Chen" w:date="2024-05-09T10:51:00Z" w16du:dateUtc="2024-05-09T17:51:00Z">
        <w:r w:rsidR="00921343">
          <w:rPr>
            <w:color w:val="000000"/>
          </w:rPr>
          <w:t>-</w:t>
        </w:r>
      </w:ins>
      <w:ins w:id="101" w:author="Matthew Chen" w:date="2024-05-09T10:47:00Z" w16du:dateUtc="2024-05-09T17:47:00Z">
        <w:r w:rsidR="00921343">
          <w:rPr>
            <w:color w:val="000000"/>
          </w:rPr>
          <w:t xml:space="preserve">scale hydrologic models, their errors increase </w:t>
        </w:r>
        <w:r w:rsidR="00921343">
          <w:rPr>
            <w:color w:val="000000"/>
          </w:rPr>
          <w:lastRenderedPageBreak/>
          <w:t xml:space="preserve">nonlinearly with reservoir storage. </w:t>
        </w:r>
      </w:ins>
      <w:customXmlInsRangeStart w:id="102" w:author="Matthew Chen" w:date="2024-05-09T11:00:00Z"/>
      <w:sdt>
        <w:sdtPr>
          <w:rPr>
            <w:color w:val="000000"/>
          </w:rPr>
          <w:tag w:val="MENDELEY_CITATION_v3_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"/>
          <w:id w:val="369342941"/>
          <w:placeholder>
            <w:docPart w:val="DefaultPlaceholder_-1854013440"/>
          </w:placeholder>
        </w:sdtPr>
        <w:sdtContent>
          <w:customXmlInsRangeEnd w:id="102"/>
          <w:ins w:id="103" w:author="Matthew Chen" w:date="2024-05-28T17:18:00Z" w16du:dateUtc="2024-05-29T00:18:00Z">
            <w:r w:rsidR="00E36CE1" w:rsidRPr="00E36CE1">
              <w:rPr>
                <w:color w:val="000000"/>
              </w:rPr>
              <w:t>Dang et al., (2020)</w:t>
            </w:r>
          </w:ins>
          <w:customXmlInsRangeStart w:id="104" w:author="Matthew Chen" w:date="2024-05-09T11:00:00Z"/>
        </w:sdtContent>
      </w:sdt>
      <w:customXmlInsRangeEnd w:id="104"/>
      <w:ins w:id="105" w:author="Matthew Chen" w:date="2024-05-09T11:01:00Z" w16du:dateUtc="2024-05-09T18:01:00Z">
        <w:r w:rsidR="004B60C0">
          <w:rPr>
            <w:color w:val="000000"/>
          </w:rPr>
          <w:t xml:space="preserve"> found that the </w:t>
        </w:r>
      </w:ins>
      <w:ins w:id="106" w:author="Matthew Chen" w:date="2024-05-09T11:00:00Z" w16du:dateUtc="2024-05-09T18:00:00Z">
        <w:r w:rsidR="004B60C0">
          <w:rPr>
            <w:color w:val="000000"/>
          </w:rPr>
          <w:t>misrepresentation of dams</w:t>
        </w:r>
      </w:ins>
      <w:ins w:id="107" w:author="Matthew Chen" w:date="2024-05-09T11:01:00Z" w16du:dateUtc="2024-05-09T18:01:00Z">
        <w:r w:rsidR="004B60C0">
          <w:rPr>
            <w:color w:val="000000"/>
          </w:rPr>
          <w:t xml:space="preserve"> also </w:t>
        </w:r>
      </w:ins>
      <w:ins w:id="108" w:author="Matthew Chen" w:date="2024-05-09T11:02:00Z" w16du:dateUtc="2024-05-09T18:02:00Z">
        <w:r w:rsidR="004B60C0">
          <w:rPr>
            <w:color w:val="000000"/>
          </w:rPr>
          <w:t xml:space="preserve">results in </w:t>
        </w:r>
        <w:r w:rsidR="004B60C0" w:rsidRPr="004B60C0">
          <w:rPr>
            <w:color w:val="000000"/>
          </w:rPr>
          <w:t xml:space="preserve">erroneous </w:t>
        </w:r>
        <w:r w:rsidR="004B60C0">
          <w:rPr>
            <w:color w:val="000000"/>
          </w:rPr>
          <w:t xml:space="preserve">parameterizations of hydrologic models. </w:t>
        </w:r>
      </w:ins>
    </w:p>
    <w:p w14:paraId="2723424C" w14:textId="721DD3FD" w:rsidR="0002613B" w:rsidDel="0051420E" w:rsidRDefault="0002613B" w:rsidP="0002613B">
      <w:pPr>
        <w:rPr>
          <w:del w:id="109" w:author="Matthew Chen" w:date="2024-05-28T11:01:00Z" w16du:dateUtc="2024-05-28T18:01:00Z"/>
        </w:rPr>
      </w:pPr>
      <w:del w:id="110" w:author="Matthew Chen" w:date="2024-05-28T11:01:00Z" w16du:dateUtc="2024-05-28T18:01:00Z">
        <w:r w:rsidDel="0051420E">
          <w:delText xml:space="preserve">P2: Data-driven models of reservoir release policies (explain what types of models have been tested, contrast with other types of release policy models, see proposal section 2.2 especially). </w:delText>
        </w:r>
        <w:r w:rsidR="00115883" w:rsidDel="0051420E">
          <w:delText>Data-driven models of human decisions in water systems more generally: see Liam’s 2021 paper for some references.</w:delText>
        </w:r>
      </w:del>
    </w:p>
    <w:p w14:paraId="139BBBBC" w14:textId="167AF77D" w:rsidR="00EA5BD0" w:rsidDel="0051420E" w:rsidRDefault="00EA5BD0" w:rsidP="0002613B">
      <w:pPr>
        <w:rPr>
          <w:del w:id="111" w:author="Matthew Chen" w:date="2024-05-28T11:01:00Z" w16du:dateUtc="2024-05-28T18:01:00Z"/>
        </w:rPr>
      </w:pPr>
      <w:del w:id="112" w:author="Matthew Chen" w:date="2024-05-28T11:01:00Z" w16du:dateUtc="2024-05-28T18:01:00Z">
        <w:r w:rsidDel="0051420E">
          <w:delText>Benefits of large sample training – Turner et al 2021</w:delText>
        </w:r>
      </w:del>
    </w:p>
    <w:p w14:paraId="0925D6FE" w14:textId="77777777" w:rsidR="00CE453C" w:rsidRDefault="00CE453C">
      <w:pPr>
        <w:spacing w:line="480" w:lineRule="auto"/>
        <w:pPrChange w:id="113" w:author="Matthew Chen" w:date="2024-05-28T11:01:00Z" w16du:dateUtc="2024-05-28T18:01:00Z">
          <w:pPr/>
        </w:pPrChange>
      </w:pPr>
    </w:p>
    <w:p w14:paraId="39572411" w14:textId="6E399432" w:rsidR="00346135" w:rsidRDefault="00CE453C">
      <w:pPr>
        <w:spacing w:line="480" w:lineRule="auto"/>
        <w:pPrChange w:id="114" w:author="Matthew Chen" w:date="2024-05-15T15:15:00Z" w16du:dateUtc="2024-05-15T22:15:00Z">
          <w:pPr/>
        </w:pPrChange>
      </w:pPr>
      <w:r>
        <w:t xml:space="preserve">Provided the documentation exists, the most obvious solution is to </w:t>
      </w:r>
      <w:r w:rsidR="00D91D68">
        <w:t xml:space="preserve">represent </w:t>
      </w:r>
      <w:r>
        <w:t xml:space="preserve">reservoir control policies </w:t>
      </w:r>
      <w:r w:rsidR="00F75E22">
        <w:t xml:space="preserve">directly as they are </w:t>
      </w:r>
      <w:r>
        <w:t>defined by the</w:t>
      </w:r>
      <w:r w:rsidR="00730CDF">
        <w:t>ir</w:t>
      </w:r>
      <w:r>
        <w:t xml:space="preserve"> respective operating agenc</w:t>
      </w:r>
      <w:r w:rsidR="00730CDF">
        <w:t>ies</w:t>
      </w:r>
      <w:r>
        <w:t xml:space="preserve">. </w:t>
      </w:r>
      <w:r w:rsidR="00730CDF">
        <w:t>The</w:t>
      </w:r>
      <w:r>
        <w:t xml:space="preserve"> desired storage-release</w:t>
      </w:r>
      <w:r w:rsidR="00730CDF">
        <w:t xml:space="preserve">-time of year </w:t>
      </w:r>
      <w:r>
        <w:t>relationship</w:t>
      </w:r>
      <w:r w:rsidR="00730CDF">
        <w:t xml:space="preserve">s are </w:t>
      </w:r>
      <w:r>
        <w:t>t</w:t>
      </w:r>
      <w:r w:rsidR="00F75E22">
        <w:t>raditionally</w:t>
      </w:r>
      <w:r>
        <w:t xml:space="preserve"> defined by so-called rule curves</w:t>
      </w:r>
      <w:r w:rsidR="00F75E22">
        <w:t xml:space="preserve"> </w:t>
      </w:r>
      <w:sdt>
        <w:sdtPr>
          <w:tag w:val="MENDELEY_CITATION_v3_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"/>
          <w:id w:val="-1070736000"/>
          <w:placeholder>
            <w:docPart w:val="DefaultPlaceholder_-1854013440"/>
          </w:placeholder>
        </w:sdtPr>
        <w:sdtContent>
          <w:ins w:id="115" w:author="Matthew Chen" w:date="2024-05-28T17:18:00Z" w16du:dateUtc="2024-05-29T00:18:00Z">
            <w:r w:rsidR="00E36CE1">
              <w:rPr>
                <w:rFonts w:eastAsia="Times New Roman"/>
              </w:rPr>
              <w:t>(Choi et al., 2020; Lund &amp; Guzman, 1999)</w:t>
            </w:r>
          </w:ins>
          <w:del w:id="116" w:author="Matthew Chen" w:date="2024-05-25T09:23:00Z" w16du:dateUtc="2024-05-25T16:23:00Z">
            <w:r w:rsidR="00B539F7" w:rsidDel="00FD66FD">
              <w:rPr>
                <w:rFonts w:eastAsia="Times New Roman"/>
              </w:rPr>
              <w:delText>(Choi et al., 2020; Lund &amp; Guzman, 1999)</w:delText>
            </w:r>
          </w:del>
        </w:sdtContent>
      </w:sdt>
      <w:r>
        <w:t>. However, it is widely recognized that</w:t>
      </w:r>
      <w:r w:rsidR="00BB6018">
        <w:t xml:space="preserve"> </w:t>
      </w:r>
      <w:r>
        <w:t>true release decisions</w:t>
      </w:r>
      <w:r w:rsidR="00BB6018">
        <w:t>, which require undocumented operator judgement to adapt to current conditions, constraints, and competing object</w:t>
      </w:r>
      <w:ins w:id="117" w:author="Matthew Chen" w:date="2024-05-25T09:21:00Z" w16du:dateUtc="2024-05-25T16:21:00Z">
        <w:r w:rsidR="00FD66FD">
          <w:t>ives</w:t>
        </w:r>
      </w:ins>
      <w:del w:id="118" w:author="Matthew Chen" w:date="2024-05-25T09:21:00Z" w16du:dateUtc="2024-05-25T16:21:00Z">
        <w:r w:rsidR="00BB6018" w:rsidDel="00FD66FD">
          <w:delText>s</w:delText>
        </w:r>
      </w:del>
      <w:r w:rsidR="00BB6018">
        <w:t>, often</w:t>
      </w:r>
      <w:r>
        <w:t xml:space="preserve"> deviate from these rules</w:t>
      </w:r>
      <w:r w:rsidR="00BB6018">
        <w:t xml:space="preserve"> </w:t>
      </w:r>
      <w:sdt>
        <w:sdtPr>
          <w:tag w:val="MENDELEY_CITATION_v3_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"/>
          <w:id w:val="989828105"/>
          <w:placeholder>
            <w:docPart w:val="DefaultPlaceholder_-1854013440"/>
          </w:placeholder>
        </w:sdtPr>
        <w:sdtContent>
          <w:ins w:id="119" w:author="Matthew Chen" w:date="2024-05-28T17:18:00Z" w16du:dateUtc="2024-05-29T00:18:00Z">
            <w:r w:rsidR="00E36CE1">
              <w:rPr>
                <w:rFonts w:eastAsia="Times New Roman"/>
              </w:rPr>
              <w:t>(Oliveira &amp; Loucks, 1997)</w:t>
            </w:r>
          </w:ins>
          <w:del w:id="120" w:author="Matthew Chen" w:date="2024-05-25T09:23:00Z" w16du:dateUtc="2024-05-25T16:23:00Z">
            <w:r w:rsidR="00B539F7" w:rsidDel="00FD66FD">
              <w:rPr>
                <w:rFonts w:eastAsia="Times New Roman"/>
              </w:rPr>
              <w:delText>(Oliveira &amp; Loucks, 1997)</w:delText>
            </w:r>
          </w:del>
        </w:sdtContent>
      </w:sdt>
      <w:r w:rsidR="00BB6018">
        <w:t>.</w:t>
      </w:r>
      <w:r w:rsidR="00D91D68">
        <w:t xml:space="preserve"> Models of r</w:t>
      </w:r>
      <w:r w:rsidR="00044AF2">
        <w:t>eservoir release policies can be described by three main categories: generic control policies, optimization methods</w:t>
      </w:r>
      <w:r w:rsidR="00D91D68">
        <w:t>, and data driven control policies</w:t>
      </w:r>
      <w:r w:rsidR="00044AF2">
        <w:t xml:space="preserve">. </w:t>
      </w:r>
      <w:r w:rsidR="00D91D68">
        <w:t>Generic control policies</w:t>
      </w:r>
      <w:r w:rsidR="001D58A6">
        <w:t xml:space="preserve"> have </w:t>
      </w:r>
      <w:r w:rsidR="00D91D68">
        <w:t>low data requirements and are highly transferable, but do not accurately reproduce observed flows</w:t>
      </w:r>
      <w:ins w:id="121" w:author="Matthew Chen" w:date="2024-05-28T17:19:00Z" w16du:dateUtc="2024-05-29T00:19:00Z">
        <w:r w:rsidR="0019259E">
          <w:t xml:space="preserve"> at fine temporal resolutions</w:t>
        </w:r>
      </w:ins>
      <w:r w:rsidR="00D91D68">
        <w:t xml:space="preserve"> </w:t>
      </w:r>
      <w:sdt>
        <w:sdtPr>
          <w:rPr>
            <w:color w:val="000000"/>
          </w:rPr>
          <w:tag w:val="MENDELEY_CITATION_v3_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"/>
          <w:id w:val="550270030"/>
          <w:placeholder>
            <w:docPart w:val="DefaultPlaceholder_-1854013440"/>
          </w:placeholder>
        </w:sdtPr>
        <w:sdtContent>
          <w:ins w:id="122" w:author="Matthew Chen" w:date="2024-05-28T17:18:00Z" w16du:dateUtc="2024-05-29T00:18:00Z">
            <w:r w:rsidR="00E36CE1" w:rsidRPr="00E36CE1">
              <w:rPr>
                <w:color w:val="000000"/>
              </w:rPr>
              <w:t>(Haddeland et al., 2006; Hanasaki et al., 2006)</w:t>
            </w:r>
          </w:ins>
          <w:del w:id="123" w:author="Matthew Chen" w:date="2024-05-25T09:23:00Z" w16du:dateUtc="2024-05-25T16:23:00Z">
            <w:r w:rsidR="00B539F7" w:rsidRPr="00E36CE1" w:rsidDel="00FD66FD">
              <w:rPr>
                <w:color w:val="000000"/>
              </w:rPr>
              <w:delText>(Haddeland et al., 2006; Hanasaki et al., 2006)</w:delText>
            </w:r>
          </w:del>
        </w:sdtContent>
      </w:sdt>
      <w:r w:rsidR="00D91D68">
        <w:t>.</w:t>
      </w:r>
      <w:r w:rsidR="00D239CC">
        <w:t xml:space="preserve"> O</w:t>
      </w:r>
      <w:ins w:id="124" w:author="Matthew Chen" w:date="2024-05-28T13:41:00Z" w16du:dateUtc="2024-05-28T20:41:00Z">
        <w:r w:rsidR="002242F2">
          <w:t>n the other hand, o</w:t>
        </w:r>
      </w:ins>
      <w:r w:rsidR="00D239CC">
        <w:t>ptimization methods seek to find optimal releases based on one or more operating objectives</w:t>
      </w:r>
      <w:r w:rsidR="00B539F7">
        <w:t xml:space="preserve"> </w:t>
      </w:r>
      <w:sdt>
        <w:sdtPr>
          <w:rPr>
            <w:color w:val="000000"/>
          </w:rPr>
          <w:tag w:val="MENDELEY_CITATION_v3_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"/>
          <w:id w:val="-1593774993"/>
          <w:placeholder>
            <w:docPart w:val="DefaultPlaceholder_-1854013440"/>
          </w:placeholder>
        </w:sdtPr>
        <w:sdtContent>
          <w:ins w:id="125" w:author="Matthew Chen" w:date="2024-05-28T17:18:00Z" w16du:dateUtc="2024-05-29T00:18:00Z">
            <w:r w:rsidR="00E36CE1">
              <w:rPr>
                <w:rFonts w:eastAsia="Times New Roman"/>
              </w:rPr>
              <w:t>(Turner &amp; Galelli, 2016)</w:t>
            </w:r>
          </w:ins>
          <w:del w:id="126" w:author="Matthew Chen" w:date="2024-05-25T09:23:00Z" w16du:dateUtc="2024-05-25T16:23:00Z">
            <w:r w:rsidR="00B539F7" w:rsidRPr="00B539F7" w:rsidDel="00FD66FD">
              <w:rPr>
                <w:rFonts w:eastAsia="Times New Roman"/>
                <w:color w:val="000000"/>
                <w:rPrChange w:id="127" w:author="Matthew Chen" w:date="2024-05-25T09:17:00Z" w16du:dateUtc="2024-05-25T16:17:00Z">
                  <w:rPr>
                    <w:rFonts w:eastAsia="Times New Roman"/>
                  </w:rPr>
                </w:rPrChange>
              </w:rPr>
              <w:delText>(Turner &amp; Galelli, 2016)</w:delText>
            </w:r>
          </w:del>
        </w:sdtContent>
      </w:sdt>
      <w:r w:rsidR="00D91D68">
        <w:t xml:space="preserve">. </w:t>
      </w:r>
      <w:r w:rsidR="00B539F7">
        <w:t xml:space="preserve">These methods can provide valuable decision support, </w:t>
      </w:r>
      <w:del w:id="128" w:author="Matthew Chen" w:date="2024-05-28T10:59:00Z" w16du:dateUtc="2024-05-28T17:59:00Z">
        <w:r w:rsidR="00B539F7" w:rsidDel="0051420E">
          <w:delText xml:space="preserve">however, </w:delText>
        </w:r>
      </w:del>
      <w:ins w:id="129" w:author="Matthew Chen" w:date="2024-05-28T10:59:00Z" w16du:dateUtc="2024-05-28T17:59:00Z">
        <w:r w:rsidR="0051420E">
          <w:t xml:space="preserve">although in simulation </w:t>
        </w:r>
      </w:ins>
      <w:r w:rsidR="00B539F7">
        <w:t xml:space="preserve">the predefined objectives and simplifying assumptions often fail to capture the complexity of real-world operating conditions </w:t>
      </w:r>
      <w:sdt>
        <w:sdtPr>
          <w:rPr>
            <w:color w:val="000000"/>
          </w:rPr>
          <w:tag w:val="MENDELEY_CITATION_v3_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"/>
          <w:id w:val="-1945917594"/>
          <w:placeholder>
            <w:docPart w:val="DefaultPlaceholder_-1854013440"/>
          </w:placeholder>
        </w:sdtPr>
        <w:sdtContent>
          <w:ins w:id="130" w:author="Matthew Chen" w:date="2024-05-28T17:18:00Z" w16du:dateUtc="2024-05-29T00:18:00Z">
            <w:r w:rsidR="00E36CE1" w:rsidRPr="00E36CE1">
              <w:rPr>
                <w:color w:val="000000"/>
              </w:rPr>
              <w:t>(Giuliani et al., 2021)</w:t>
            </w:r>
          </w:ins>
          <w:del w:id="131" w:author="Matthew Chen" w:date="2024-05-25T09:23:00Z" w16du:dateUtc="2024-05-25T16:23:00Z">
            <w:r w:rsidR="00B539F7" w:rsidRPr="00E36CE1" w:rsidDel="00FD66FD">
              <w:rPr>
                <w:color w:val="000000"/>
              </w:rPr>
              <w:delText>(Giuliani et al., 2021)</w:delText>
            </w:r>
          </w:del>
        </w:sdtContent>
      </w:sdt>
      <w:r w:rsidR="00B539F7">
        <w:t xml:space="preserve">. </w:t>
      </w:r>
      <w:r w:rsidR="00D91D68">
        <w:t xml:space="preserve">Finally, data driven methods infer operating policies directly from historical </w:t>
      </w:r>
      <w:r w:rsidR="003118CF">
        <w:t>inflow, storage, and release records</w:t>
      </w:r>
      <w:r w:rsidR="006B6934">
        <w:t>, such as calibrating</w:t>
      </w:r>
      <w:r w:rsidR="003118CF">
        <w:t xml:space="preserve"> the parameters of a </w:t>
      </w:r>
      <w:r w:rsidR="006B6934">
        <w:t>generic policy</w:t>
      </w:r>
      <w:r w:rsidR="00532D99">
        <w:t xml:space="preserve"> </w:t>
      </w:r>
      <w:r w:rsidR="00B24D7D">
        <w:t xml:space="preserve">or other functional form </w:t>
      </w:r>
      <w:r w:rsidR="00532D99">
        <w:t>against observed data</w:t>
      </w:r>
      <w:r w:rsidR="006B6934">
        <w:t xml:space="preserve"> </w:t>
      </w:r>
      <w:sdt>
        <w:sdtPr>
          <w:rPr>
            <w:color w:val="000000"/>
          </w:rPr>
          <w:tag w:val="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"/>
          <w:id w:val="-141894004"/>
          <w:placeholder>
            <w:docPart w:val="DefaultPlaceholder_-1854013440"/>
          </w:placeholder>
        </w:sdtPr>
        <w:sdtContent>
          <w:ins w:id="132" w:author="Matthew Chen" w:date="2024-05-28T17:18:00Z" w16du:dateUtc="2024-05-29T00:18:00Z">
            <w:r w:rsidR="00E36CE1" w:rsidRPr="00E36CE1">
              <w:rPr>
                <w:color w:val="000000"/>
              </w:rPr>
              <w:t>(Tefs et al., 2021; Turner et al., 2020; Yassin et al., 2019; Zhao et al., 2016)</w:t>
            </w:r>
          </w:ins>
          <w:del w:id="133" w:author="Matthew Chen" w:date="2024-05-25T09:23:00Z" w16du:dateUtc="2024-05-25T16:23:00Z">
            <w:r w:rsidR="00B539F7" w:rsidRPr="00E36CE1" w:rsidDel="00FD66FD">
              <w:rPr>
                <w:color w:val="000000"/>
              </w:rPr>
              <w:delText>(Tefs et al., 2021; Turner et al., 2020; Yassin et al., 2019; Zhao et al., 2016)</w:delText>
            </w:r>
          </w:del>
        </w:sdtContent>
      </w:sdt>
      <w:r w:rsidR="006B6934">
        <w:t xml:space="preserve">. </w:t>
      </w:r>
      <w:sdt>
        <w:sdtPr>
          <w:rPr>
            <w:color w:val="000000"/>
          </w:rPr>
          <w:tag w:val="MENDELEY_CITATION_v3_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"/>
          <w:id w:val="-1803689957"/>
          <w:placeholder>
            <w:docPart w:val="DefaultPlaceholder_-1854013440"/>
          </w:placeholder>
        </w:sdtPr>
        <w:sdtContent>
          <w:ins w:id="134" w:author="Matthew Chen" w:date="2024-05-28T17:18:00Z" w16du:dateUtc="2024-05-29T00:18:00Z">
            <w:r w:rsidR="00E36CE1" w:rsidRPr="00E36CE1">
              <w:rPr>
                <w:color w:val="000000"/>
              </w:rPr>
              <w:t>Turner et al., (2020)</w:t>
            </w:r>
          </w:ins>
          <w:del w:id="135" w:author="Matthew Chen" w:date="2024-05-25T09:23:00Z" w16du:dateUtc="2024-05-25T16:23:00Z">
            <w:r w:rsidR="00B539F7" w:rsidRPr="00E36CE1" w:rsidDel="00FD66FD">
              <w:rPr>
                <w:color w:val="000000"/>
              </w:rPr>
              <w:delText>Turner et al., (2020)</w:delText>
            </w:r>
          </w:del>
        </w:sdtContent>
      </w:sdt>
      <w:r w:rsidR="00532D99">
        <w:rPr>
          <w:color w:val="000000"/>
        </w:rPr>
        <w:t xml:space="preserve"> </w:t>
      </w:r>
      <w:r w:rsidR="006B6934">
        <w:t xml:space="preserve">found that </w:t>
      </w:r>
      <w:r w:rsidR="00676F5B">
        <w:t xml:space="preserve">such </w:t>
      </w:r>
      <w:r w:rsidR="006B6934">
        <w:t>data driven policies are more accurate than generic policies where key parameters are set uniformly</w:t>
      </w:r>
      <w:r w:rsidR="00532D99">
        <w:t xml:space="preserve"> across reservoirs</w:t>
      </w:r>
      <w:r w:rsidR="006B6934">
        <w:t xml:space="preserve">, for example. Recent studies have also highlighted the potential for </w:t>
      </w:r>
      <w:r w:rsidR="00532D99">
        <w:t xml:space="preserve">fully empirical </w:t>
      </w:r>
      <w:r w:rsidR="006B6934">
        <w:t>machine learning metho</w:t>
      </w:r>
      <w:r w:rsidR="00433DB3">
        <w:t>ds</w:t>
      </w:r>
      <w:ins w:id="136" w:author="Matthew Chen" w:date="2024-05-28T16:43:00Z" w16du:dateUtc="2024-05-28T23:43:00Z">
        <w:r w:rsidR="00CF5D5A">
          <w:t xml:space="preserve"> </w:t>
        </w:r>
      </w:ins>
      <w:del w:id="137" w:author="Matthew Chen" w:date="2024-05-28T16:43:00Z" w16du:dateUtc="2024-05-28T23:43:00Z">
        <w:r w:rsidR="00433DB3" w:rsidDel="00CF5D5A">
          <w:delText xml:space="preserve"> </w:delText>
        </w:r>
      </w:del>
      <w:r w:rsidR="00433DB3">
        <w:t xml:space="preserve">to </w:t>
      </w:r>
      <w:ins w:id="138" w:author="Matthew Chen" w:date="2024-05-28T12:04:00Z" w16du:dateUtc="2024-05-28T19:04:00Z">
        <w:r w:rsidR="002568CC">
          <w:t xml:space="preserve">accurately </w:t>
        </w:r>
      </w:ins>
      <w:r w:rsidR="00433DB3">
        <w:t>capture reservoir release</w:t>
      </w:r>
      <w:ins w:id="139" w:author="Matthew Chen" w:date="2024-05-25T09:24:00Z" w16du:dateUtc="2024-05-25T16:24:00Z">
        <w:r w:rsidR="00FD66FD">
          <w:t xml:space="preserve">s </w:t>
        </w:r>
      </w:ins>
      <w:ins w:id="140" w:author="Matthew Chen" w:date="2024-05-28T13:37:00Z" w16du:dateUtc="2024-05-28T20:37:00Z">
        <w:r w:rsidR="007E4497">
          <w:t xml:space="preserve">and outperform other data driven methods </w:t>
        </w:r>
      </w:ins>
      <w:customXmlInsRangeStart w:id="141" w:author="Matthew Chen" w:date="2024-05-28T16:58:00Z"/>
      <w:sdt>
        <w:sdtPr>
          <w:tag w:val="MENDELEY_CITATION_v3_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"/>
          <w:id w:val="379516985"/>
          <w:placeholder>
            <w:docPart w:val="DefaultPlaceholder_-1854013440"/>
          </w:placeholder>
        </w:sdtPr>
        <w:sdtContent>
          <w:customXmlInsRangeEnd w:id="141"/>
          <w:ins w:id="142" w:author="Matthew Chen" w:date="2024-05-28T17:18:00Z" w16du:dateUtc="2024-05-29T00:18:00Z">
            <w:r w:rsidR="00E36CE1">
              <w:rPr>
                <w:rFonts w:eastAsia="Times New Roman"/>
              </w:rPr>
              <w:t xml:space="preserve">(Coerver et al., 2018; Dong et al., 2023; </w:t>
            </w:r>
            <w:r w:rsidR="00E36CE1">
              <w:rPr>
                <w:rFonts w:eastAsia="Times New Roman"/>
              </w:rPr>
              <w:lastRenderedPageBreak/>
              <w:t>Ehsani et al., 2016; Gangrade et al., 2022; Longyang &amp; Zeng, 2023; Yang et al., 2016)</w:t>
            </w:r>
          </w:ins>
          <w:customXmlInsRangeStart w:id="143" w:author="Matthew Chen" w:date="2024-05-28T16:58:00Z"/>
        </w:sdtContent>
      </w:sdt>
      <w:customXmlInsRangeEnd w:id="143"/>
      <w:ins w:id="144" w:author="Matthew Chen" w:date="2024-05-25T09:24:00Z" w16du:dateUtc="2024-05-25T16:24:00Z">
        <w:r w:rsidR="00FD66FD">
          <w:t>.</w:t>
        </w:r>
      </w:ins>
      <w:ins w:id="145" w:author="Matthew Chen" w:date="2024-05-28T17:11:00Z" w16du:dateUtc="2024-05-29T00:11:00Z">
        <w:r w:rsidR="00E36CE1">
          <w:t xml:space="preserve"> </w:t>
        </w:r>
      </w:ins>
      <w:del w:id="146" w:author="Matthew Chen" w:date="2024-05-25T09:24:00Z" w16du:dateUtc="2024-05-25T16:24:00Z">
        <w:r w:rsidR="00433DB3" w:rsidDel="00FD66FD">
          <w:delText>s…</w:delText>
        </w:r>
      </w:del>
      <w:ins w:id="147" w:author="Matthew Chen" w:date="2024-05-28T17:07:00Z" w16du:dateUtc="2024-05-29T00:07:00Z">
        <w:r w:rsidR="003F77F0">
          <w:t>Additionally, f</w:t>
        </w:r>
      </w:ins>
      <w:ins w:id="148" w:author="Matthew Chen" w:date="2024-05-25T09:51:00Z" w16du:dateUtc="2024-05-25T16:51:00Z">
        <w:r w:rsidR="00B85F9C">
          <w:t xml:space="preserve">urther </w:t>
        </w:r>
      </w:ins>
      <w:ins w:id="149" w:author="Matthew Chen" w:date="2024-05-25T09:23:00Z" w16du:dateUtc="2024-05-25T16:23:00Z">
        <w:r w:rsidR="00FD66FD">
          <w:rPr>
            <w:color w:val="000000"/>
          </w:rPr>
          <w:t xml:space="preserve">advances in data collection have produced unprecedented high resolution reservoir datasets on a national scale </w:t>
        </w:r>
      </w:ins>
      <w:customXmlInsRangeStart w:id="150" w:author="Matthew Chen" w:date="2024-05-25T09:23:00Z"/>
      <w:sdt>
        <w:sdtPr>
          <w:rPr>
            <w:color w:val="000000"/>
          </w:rPr>
          <w:tag w:val="MENDELEY_CITATION_v3_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"/>
          <w:id w:val="-1307934549"/>
          <w:placeholder>
            <w:docPart w:val="43FD0A9FBAD047D2AC023CF505CF65B1"/>
          </w:placeholder>
        </w:sdtPr>
        <w:sdtContent>
          <w:customXmlInsRangeEnd w:id="150"/>
          <w:ins w:id="151" w:author="Matthew Chen" w:date="2024-05-28T17:18:00Z" w16du:dateUtc="2024-05-29T00:18:00Z">
            <w:r w:rsidR="00E36CE1" w:rsidRPr="00E36CE1">
              <w:rPr>
                <w:color w:val="000000"/>
              </w:rPr>
              <w:t>(Hou et al., 2022; Steyaert et al., 2022)</w:t>
            </w:r>
          </w:ins>
          <w:customXmlInsRangeStart w:id="152" w:author="Matthew Chen" w:date="2024-05-25T09:23:00Z"/>
        </w:sdtContent>
      </w:sdt>
      <w:customXmlInsRangeEnd w:id="152"/>
      <w:ins w:id="153" w:author="Matthew Chen" w:date="2024-05-25T09:23:00Z" w16du:dateUtc="2024-05-25T16:23:00Z">
        <w:r w:rsidR="00FD66FD">
          <w:rPr>
            <w:color w:val="000000"/>
          </w:rPr>
          <w:t>, providing an opportunity to develop and analyze data driven reservoir models on large samples.</w:t>
        </w:r>
      </w:ins>
      <w:ins w:id="154" w:author="Matthew Chen" w:date="2024-05-28T17:07:00Z" w16du:dateUtc="2024-05-29T00:07:00Z">
        <w:r w:rsidR="003F77F0">
          <w:rPr>
            <w:color w:val="000000"/>
          </w:rPr>
          <w:t xml:space="preserve"> </w:t>
        </w:r>
      </w:ins>
      <w:ins w:id="155" w:author="Matthew Chen" w:date="2024-05-28T17:11:00Z" w16du:dateUtc="2024-05-29T00:11:00Z">
        <w:r w:rsidR="00E36CE1">
          <w:rPr>
            <w:color w:val="000000"/>
          </w:rPr>
          <w:t xml:space="preserve">Training </w:t>
        </w:r>
      </w:ins>
      <w:ins w:id="156" w:author="Matthew Chen" w:date="2024-05-28T17:12:00Z" w16du:dateUtc="2024-05-29T00:12:00Z">
        <w:r w:rsidR="00E36CE1">
          <w:rPr>
            <w:color w:val="000000"/>
          </w:rPr>
          <w:t>a data driven model on a standardized large sample of reservoirs</w:t>
        </w:r>
      </w:ins>
      <w:ins w:id="157" w:author="Matthew Chen" w:date="2024-05-28T17:17:00Z" w16du:dateUtc="2024-05-29T00:17:00Z">
        <w:r w:rsidR="00E36CE1">
          <w:rPr>
            <w:color w:val="000000"/>
          </w:rPr>
          <w:t xml:space="preserve"> </w:t>
        </w:r>
      </w:ins>
      <w:ins w:id="158" w:author="Matthew Chen" w:date="2024-05-28T17:12:00Z" w16du:dateUtc="2024-05-29T00:12:00Z">
        <w:r w:rsidR="00E36CE1">
          <w:rPr>
            <w:color w:val="000000"/>
          </w:rPr>
          <w:t>capture</w:t>
        </w:r>
      </w:ins>
      <w:ins w:id="159" w:author="Matthew Chen" w:date="2024-05-29T09:02:00Z" w16du:dateUtc="2024-05-29T16:02:00Z">
        <w:r w:rsidR="00C20021">
          <w:rPr>
            <w:color w:val="000000"/>
          </w:rPr>
          <w:t>s</w:t>
        </w:r>
      </w:ins>
      <w:ins w:id="160" w:author="Matthew Chen" w:date="2024-05-28T17:12:00Z" w16du:dateUtc="2024-05-29T00:12:00Z">
        <w:r w:rsidR="00E36CE1">
          <w:rPr>
            <w:color w:val="000000"/>
          </w:rPr>
          <w:t xml:space="preserve"> a </w:t>
        </w:r>
      </w:ins>
      <w:ins w:id="161" w:author="Matthew Chen" w:date="2024-05-28T17:16:00Z" w16du:dateUtc="2024-05-29T00:16:00Z">
        <w:r w:rsidR="00E36CE1">
          <w:rPr>
            <w:color w:val="000000"/>
          </w:rPr>
          <w:t xml:space="preserve">diverse range of operating conditions and </w:t>
        </w:r>
      </w:ins>
      <w:ins w:id="162" w:author="Matthew Chen" w:date="2024-05-28T17:18:00Z" w16du:dateUtc="2024-05-29T00:18:00Z">
        <w:r w:rsidR="00E36CE1">
          <w:rPr>
            <w:color w:val="000000"/>
          </w:rPr>
          <w:t>strategies</w:t>
        </w:r>
      </w:ins>
      <w:ins w:id="163" w:author="Matthew Chen" w:date="2024-05-29T09:02:00Z" w16du:dateUtc="2024-05-29T16:02:00Z">
        <w:r w:rsidR="00C20021">
          <w:rPr>
            <w:color w:val="000000"/>
          </w:rPr>
          <w:t>,</w:t>
        </w:r>
      </w:ins>
      <w:ins w:id="164" w:author="Matthew Chen" w:date="2024-05-28T17:18:00Z" w16du:dateUtc="2024-05-29T00:18:00Z">
        <w:r w:rsidR="00E36CE1">
          <w:rPr>
            <w:color w:val="000000"/>
          </w:rPr>
          <w:t xml:space="preserve"> and</w:t>
        </w:r>
      </w:ins>
      <w:ins w:id="165" w:author="Matthew Chen" w:date="2024-05-28T17:16:00Z" w16du:dateUtc="2024-05-29T00:16:00Z">
        <w:r w:rsidR="00E36CE1">
          <w:rPr>
            <w:color w:val="000000"/>
          </w:rPr>
          <w:t xml:space="preserve"> potentially enable</w:t>
        </w:r>
      </w:ins>
      <w:ins w:id="166" w:author="Matthew Chen" w:date="2024-05-29T09:03:00Z" w16du:dateUtc="2024-05-29T16:03:00Z">
        <w:r w:rsidR="00C20021">
          <w:rPr>
            <w:color w:val="000000"/>
          </w:rPr>
          <w:t>s the</w:t>
        </w:r>
      </w:ins>
      <w:ins w:id="167" w:author="Matthew Chen" w:date="2024-05-28T17:16:00Z" w16du:dateUtc="2024-05-29T00:16:00Z">
        <w:r w:rsidR="00E36CE1">
          <w:rPr>
            <w:color w:val="000000"/>
          </w:rPr>
          <w:t xml:space="preserve"> extrapolation of po</w:t>
        </w:r>
      </w:ins>
      <w:ins w:id="168" w:author="Matthew Chen" w:date="2024-05-28T17:17:00Z" w16du:dateUtc="2024-05-29T00:17:00Z">
        <w:r w:rsidR="00E36CE1">
          <w:rPr>
            <w:color w:val="000000"/>
          </w:rPr>
          <w:t>licies to</w:t>
        </w:r>
      </w:ins>
      <w:ins w:id="169" w:author="Matthew Chen" w:date="2024-05-28T17:16:00Z" w16du:dateUtc="2024-05-29T00:16:00Z">
        <w:r w:rsidR="00E36CE1">
          <w:rPr>
            <w:color w:val="000000"/>
          </w:rPr>
          <w:t xml:space="preserve"> data-scarce regions</w:t>
        </w:r>
      </w:ins>
      <w:ins w:id="170" w:author="Matthew Chen" w:date="2024-05-28T17:17:00Z" w16du:dateUtc="2024-05-29T00:17:00Z">
        <w:r w:rsidR="00E36CE1">
          <w:rPr>
            <w:color w:val="000000"/>
          </w:rPr>
          <w:t xml:space="preserve"> </w:t>
        </w:r>
      </w:ins>
      <w:customXmlInsRangeStart w:id="171" w:author="Matthew Chen" w:date="2024-05-28T17:18:00Z"/>
      <w:sdt>
        <w:sdtPr>
          <w:rPr>
            <w:color w:val="000000"/>
          </w:rPr>
          <w:tag w:val="MENDELEY_CITATION_v3_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"/>
          <w:id w:val="-720372543"/>
          <w:placeholder>
            <w:docPart w:val="DefaultPlaceholder_-1854013440"/>
          </w:placeholder>
        </w:sdtPr>
        <w:sdtContent>
          <w:customXmlInsRangeEnd w:id="171"/>
          <w:ins w:id="172" w:author="Matthew Chen" w:date="2024-05-28T17:18:00Z" w16du:dateUtc="2024-05-29T00:18:00Z">
            <w:r w:rsidR="00E36CE1" w:rsidRPr="00E36CE1">
              <w:rPr>
                <w:color w:val="000000"/>
              </w:rPr>
              <w:t>(Turner et al., 2021)</w:t>
            </w:r>
          </w:ins>
          <w:customXmlInsRangeStart w:id="173" w:author="Matthew Chen" w:date="2024-05-28T17:18:00Z"/>
        </w:sdtContent>
      </w:sdt>
      <w:customXmlInsRangeEnd w:id="173"/>
      <w:ins w:id="174" w:author="Matthew Chen" w:date="2024-05-28T17:16:00Z" w16du:dateUtc="2024-05-29T00:16:00Z">
        <w:r w:rsidR="00E36CE1">
          <w:rPr>
            <w:color w:val="000000"/>
          </w:rPr>
          <w:t>.</w:t>
        </w:r>
      </w:ins>
    </w:p>
    <w:p w14:paraId="439320BF" w14:textId="6B2546B0" w:rsidR="0002613B" w:rsidRDefault="0002613B" w:rsidP="0002613B">
      <w:r>
        <w:t>P3: Success of LSTMs in hydrology – what have they been shown to be able to do, and why? Issues of mass conservation, large sample training. By similar logic, LSTMs should also be able to perform well as data-driven models of reservoir releases, because the decisions involve accumulation over time.</w:t>
      </w:r>
    </w:p>
    <w:p w14:paraId="6570E8DD" w14:textId="69BDCF76" w:rsidR="00D303DA" w:rsidRDefault="00D303DA" w:rsidP="0002613B">
      <w:r>
        <w:t>LSTMs have been used a bit for reservoir release models</w:t>
      </w:r>
      <w:r w:rsidR="006C15DE">
        <w:t>, but it is usually ad hoc. There has not been an effort to understand how good the performance is across basins, or to explain the reasons for good/bad performance.</w:t>
      </w:r>
      <w:r w:rsidR="00A53E9D">
        <w:t xml:space="preserve"> (This might fit better in P4)</w:t>
      </w:r>
    </w:p>
    <w:p w14:paraId="46F00D67" w14:textId="4139F5ED" w:rsidR="006C15DE" w:rsidRDefault="006C15DE" w:rsidP="0002613B">
      <w:r w:rsidRPr="006C15DE">
        <w:t>https://scholar.google.com/scholar?hl=en&amp;as_sdt=0%2C5&amp;q=Reservoir+Release+Policies+Using+LSTM&amp;btnG=</w:t>
      </w:r>
    </w:p>
    <w:p w14:paraId="5382E0D3" w14:textId="2508BD8D" w:rsidR="00335AF7" w:rsidRDefault="00335AF7" w:rsidP="0002613B">
      <w:r>
        <w:t>P4: Issues related to interpretability / diagnostics – both in hydrology (LSTMs) and reservoir release policies (from policy search or other machine learning methods). What is the right balance between flexibility and interpretability? What are some promising methods for analyzing the results of these models?</w:t>
      </w:r>
    </w:p>
    <w:p w14:paraId="40CDDA6A" w14:textId="41634120" w:rsidR="00335AF7" w:rsidRDefault="00335AF7" w:rsidP="0002613B">
      <w:r>
        <w:t>P5: (not sure, let’s see how it comes together)</w:t>
      </w:r>
    </w:p>
    <w:p w14:paraId="2FE85B0E" w14:textId="559938D4" w:rsidR="00655DC6" w:rsidRDefault="00335AF7" w:rsidP="0002613B">
      <w:r>
        <w:t>P6: This study contributes …</w:t>
      </w:r>
      <w:r w:rsidR="00655DC6">
        <w:t xml:space="preserve">  incl research questions</w:t>
      </w:r>
    </w:p>
    <w:p w14:paraId="1B76615C" w14:textId="7BF1C1E8" w:rsidR="00D303DA" w:rsidRDefault="00D303DA" w:rsidP="0002613B">
      <w:r>
        <w:t>*Note: The attached proposal I wrote with a collaborator at Cornell, Stefano Galelli. Depending which parts of the proposal we use in this paper, I may suggest that we invite him as a coauthor. He is very good and would probably be a big help in framing the results. We can discuss.</w:t>
      </w:r>
    </w:p>
    <w:p w14:paraId="728CEB6A" w14:textId="77777777" w:rsidR="0002613B" w:rsidRPr="0002613B" w:rsidRDefault="0002613B" w:rsidP="00F61C8B"/>
    <w:p w14:paraId="30099A92" w14:textId="36C09792" w:rsidR="00A73104" w:rsidRDefault="00A73104" w:rsidP="000D5808">
      <w:pPr>
        <w:pStyle w:val="Heading1"/>
        <w:spacing w:line="480" w:lineRule="auto"/>
      </w:pPr>
      <w:r>
        <w:lastRenderedPageBreak/>
        <w:t>Methods</w:t>
      </w:r>
    </w:p>
    <w:p w14:paraId="223E9411" w14:textId="21CFE01D" w:rsidR="007E1057" w:rsidRDefault="007E1057" w:rsidP="000D5808">
      <w:pPr>
        <w:pStyle w:val="Heading2"/>
        <w:spacing w:line="480" w:lineRule="auto"/>
      </w:pPr>
      <w:commentRangeStart w:id="175"/>
      <w:commentRangeStart w:id="176"/>
      <w:commentRangeStart w:id="177"/>
      <w:r>
        <w:t xml:space="preserve">Long </w:t>
      </w:r>
      <w:commentRangeEnd w:id="175"/>
      <w:r w:rsidR="00253E17">
        <w:rPr>
          <w:rStyle w:val="CommentReference"/>
          <w:rFonts w:eastAsiaTheme="minorHAnsi" w:cstheme="minorBidi"/>
          <w:b w:val="0"/>
          <w:color w:val="auto"/>
        </w:rPr>
        <w:commentReference w:id="175"/>
      </w:r>
      <w:commentRangeEnd w:id="176"/>
      <w:r w:rsidR="005524A5">
        <w:rPr>
          <w:rStyle w:val="CommentReference"/>
          <w:rFonts w:eastAsiaTheme="minorHAnsi" w:cstheme="minorBidi"/>
          <w:b w:val="0"/>
          <w:color w:val="auto"/>
        </w:rPr>
        <w:commentReference w:id="176"/>
      </w:r>
      <w:commentRangeEnd w:id="177"/>
      <w:r w:rsidR="004166B6">
        <w:rPr>
          <w:rStyle w:val="CommentReference"/>
          <w:rFonts w:eastAsiaTheme="minorHAnsi" w:cstheme="minorBidi"/>
          <w:b w:val="0"/>
          <w:color w:val="auto"/>
        </w:rPr>
        <w:commentReference w:id="177"/>
      </w:r>
      <w:r>
        <w:t>Short-Term Memory</w:t>
      </w:r>
      <w:r w:rsidR="00115883">
        <w:t xml:space="preserve"> Networks</w:t>
      </w:r>
    </w:p>
    <w:p w14:paraId="4274B9F3" w14:textId="15B345A5" w:rsidR="007E1057" w:rsidRDefault="00DC7394" w:rsidP="000D5808">
      <w:pPr>
        <w:spacing w:line="480" w:lineRule="auto"/>
      </w:pPr>
      <w:r>
        <w:t>Here we give a brief introduction to the Long Short-Term Memory (LSTM) architecture</w:t>
      </w:r>
      <w:ins w:id="178" w:author="Matthew Chen" w:date="2024-03-29T10:22:00Z" w16du:dateUtc="2024-03-29T17:22:00Z">
        <w:r w:rsidR="00412DB9">
          <w:t xml:space="preserve"> </w:t>
        </w:r>
      </w:ins>
      <w:customXmlInsRangeStart w:id="179" w:author="Matthew Chen" w:date="2024-03-29T10:22:00Z"/>
      <w:sdt>
        <w:sdtPr>
          <w:rPr>
            <w:color w:val="000000"/>
          </w:rPr>
          <w:tag w:val="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
          <w:id w:val="757408498"/>
          <w:placeholder>
            <w:docPart w:val="DefaultPlaceholder_-1854013440"/>
          </w:placeholder>
        </w:sdtPr>
        <w:sdtContent>
          <w:customXmlInsRangeEnd w:id="179"/>
          <w:ins w:id="180" w:author="Matthew Chen" w:date="2024-05-28T17:18:00Z" w16du:dateUtc="2024-05-29T00:18:00Z">
            <w:r w:rsidR="00E36CE1">
              <w:rPr>
                <w:rFonts w:eastAsia="Times New Roman"/>
              </w:rPr>
              <w:t>(Hochreiter &amp; Schmidhuber, 1997)</w:t>
            </w:r>
          </w:ins>
          <w:customXmlInsRangeStart w:id="181" w:author="Matthew Chen" w:date="2024-03-29T10:22:00Z"/>
        </w:sdtContent>
      </w:sdt>
      <w:customXmlInsRangeEnd w:id="181"/>
      <w:r>
        <w:t xml:space="preserve">. </w:t>
      </w:r>
      <w:r w:rsidR="00E20BC5">
        <w:t xml:space="preserve">The </w:t>
      </w:r>
      <w:r>
        <w:t>LSTM</w:t>
      </w:r>
      <w:r w:rsidR="00E20BC5">
        <w:t xml:space="preserve"> model addresses the </w:t>
      </w:r>
      <w:r w:rsidR="0064245C">
        <w:t>problem</w:t>
      </w:r>
      <w:r w:rsidR="00E20BC5">
        <w:t xml:space="preserve"> of unstable gradients in </w:t>
      </w:r>
      <w:r w:rsidR="0064245C">
        <w:t xml:space="preserve">training </w:t>
      </w:r>
      <w:r w:rsidR="00E20BC5">
        <w:t xml:space="preserve">recurrent neural networks by </w:t>
      </w:r>
      <w:r w:rsidR="00D25657">
        <w:t xml:space="preserve">conserving </w:t>
      </w:r>
      <w:r w:rsidR="0064245C">
        <w:t xml:space="preserve">long term </w:t>
      </w:r>
      <w:r w:rsidR="00E20BC5">
        <w:t xml:space="preserve">information </w:t>
      </w:r>
      <w:r w:rsidR="00D25657">
        <w:t>using</w:t>
      </w:r>
      <w:r w:rsidR="00E20BC5">
        <w:t xml:space="preserve"> memory cell</w:t>
      </w:r>
      <w:r w:rsidR="00D25657">
        <w:t>s</w:t>
      </w:r>
      <w:r w:rsidR="00E20BC5">
        <w:t xml:space="preserve"> </w:t>
      </w:r>
      <w:r w:rsidR="0064245C">
        <w:t xml:space="preserve">managed by </w:t>
      </w:r>
      <w:commentRangeStart w:id="182"/>
      <w:commentRangeStart w:id="183"/>
      <w:r w:rsidR="00D25657">
        <w:t xml:space="preserve">several </w:t>
      </w:r>
      <w:r w:rsidR="0064245C">
        <w:t>gating mechanism</w:t>
      </w:r>
      <w:r w:rsidR="00D25657">
        <w:t>s</w:t>
      </w:r>
      <w:commentRangeEnd w:id="182"/>
      <w:r w:rsidR="00115883">
        <w:rPr>
          <w:rStyle w:val="CommentReference"/>
        </w:rPr>
        <w:commentReference w:id="182"/>
      </w:r>
      <w:commentRangeEnd w:id="183"/>
      <w:r w:rsidR="00BB2A14">
        <w:rPr>
          <w:rStyle w:val="CommentReference"/>
        </w:rPr>
        <w:commentReference w:id="183"/>
      </w:r>
      <w:ins w:id="184" w:author="Matthew Chen" w:date="2024-03-29T09:25:00Z" w16du:dateUtc="2024-03-29T16:25:00Z">
        <w:r w:rsidR="00C83D5D">
          <w:t>, which control the flow of information through element-wise matrix multiplication with gate values ranging between 0 and 1</w:t>
        </w:r>
      </w:ins>
      <w:r w:rsidR="00D22433">
        <w:t>. Th</w:t>
      </w:r>
      <w:ins w:id="185" w:author="Matthew Chen" w:date="2024-04-16T09:43:00Z" w16du:dateUtc="2024-04-16T16:43:00Z">
        <w:r w:rsidR="006B2763">
          <w:t>ese</w:t>
        </w:r>
      </w:ins>
      <w:del w:id="186" w:author="Matthew Chen" w:date="2024-04-16T09:43:00Z" w16du:dateUtc="2024-04-16T16:43:00Z">
        <w:r w:rsidR="00D22433" w:rsidDel="006B2763">
          <w:delText>is</w:delText>
        </w:r>
      </w:del>
      <w:r w:rsidR="0064245C">
        <w:t xml:space="preserve"> allow</w:t>
      </w:r>
      <w:del w:id="187" w:author="Matthew Chen" w:date="2024-04-16T09:43:00Z" w16du:dateUtc="2024-04-16T16:43:00Z">
        <w:r w:rsidR="00D22433" w:rsidDel="006B2763">
          <w:delText>s</w:delText>
        </w:r>
      </w:del>
      <w:r w:rsidR="0064245C">
        <w:t xml:space="preserve"> the model to learn temporal relationships and long-term dependencies</w:t>
      </w:r>
      <w:del w:id="188" w:author="Matthew Chen" w:date="2024-03-29T10:24:00Z" w16du:dateUtc="2024-03-29T17:24:00Z">
        <w:r w:rsidR="0064245C" w:rsidDel="00B932AC">
          <w:delText xml:space="preserve"> </w:delText>
        </w:r>
      </w:del>
      <w:customXmlDelRangeStart w:id="189" w:author="Matthew Chen" w:date="2024-03-29T10:24:00Z"/>
      <w:sdt>
        <w:sdtPr>
          <w:rPr>
            <w:color w:val="000000"/>
          </w:rPr>
          <w:tag w:val="MENDELEY_CITATION_v3_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LWluZywgTFNUTSBsZWFkcyB0byBtYW55IG1vcmUgc3VjY2Vzc2Z1bCBydW5zLCBhbmQgbGVhcm5zIG11Y2ggZmFzdGVyLiBMU1RNIGFsc28gc29sdmVzIGNvbXBsZXgsIGFydGlmaWNpYWwgbG9uZy10aW1lLWxhZyB0YXNrcyB0aGF0IGhhdmUgbmV2ZXIgYmVlbiBzb2x2ZWQgYnkgcHJldmlvdXMgcmVjdXJyZW50IG5ldHdvcmsgYWxnb3JpdGhtcy4iLCJpc3N1ZSI6IjgiLCJ2b2x1bWUiOiI5In0sImlzVGVtcG9yYXJ5IjpmYWxzZX1dfQ=="/>
          <w:id w:val="2118940881"/>
          <w:placeholder>
            <w:docPart w:val="DefaultPlaceholder_-1854013440"/>
          </w:placeholder>
        </w:sdtPr>
        <w:sdtContent>
          <w:customXmlDelRangeEnd w:id="189"/>
          <w:del w:id="190" w:author="Matthew Chen" w:date="2024-03-29T10:14:00Z" w16du:dateUtc="2024-03-29T17:14:00Z">
            <w:r w:rsidR="000A61C2" w:rsidRPr="00E36CE1" w:rsidDel="00412DB9">
              <w:rPr>
                <w:rFonts w:eastAsia="Times New Roman"/>
                <w:color w:val="000000"/>
                <w:rPrChange w:id="191" w:author="Matthew Chen" w:date="2024-05-28T17:18:00Z" w16du:dateUtc="2024-05-29T00:18:00Z">
                  <w:rPr>
                    <w:rFonts w:eastAsia="Times New Roman"/>
                  </w:rPr>
                </w:rPrChange>
              </w:rPr>
              <w:delText xml:space="preserve">(Hochreiter &amp; </w:delText>
            </w:r>
          </w:del>
          <w:commentRangeStart w:id="192"/>
          <w:del w:id="193" w:author="Matthew Chen" w:date="2024-03-29T09:25:00Z" w16du:dateUtc="2024-03-29T16:25:00Z">
            <w:r w:rsidR="000A61C2" w:rsidRPr="00E36CE1" w:rsidDel="00C83D5D">
              <w:rPr>
                <w:rFonts w:eastAsia="Times New Roman"/>
                <w:color w:val="000000"/>
                <w:rPrChange w:id="194" w:author="Matthew Chen" w:date="2024-05-28T17:18:00Z" w16du:dateUtc="2024-05-29T00:18:00Z">
                  <w:rPr>
                    <w:rFonts w:eastAsia="Times New Roman"/>
                  </w:rPr>
                </w:rPrChange>
              </w:rPr>
              <w:delText xml:space="preserve">Urgen </w:delText>
            </w:r>
          </w:del>
          <w:del w:id="195" w:author="Matthew Chen" w:date="2024-03-29T10:14:00Z" w16du:dateUtc="2024-03-29T17:14:00Z">
            <w:r w:rsidR="000A61C2" w:rsidRPr="00E36CE1" w:rsidDel="00412DB9">
              <w:rPr>
                <w:rFonts w:eastAsia="Times New Roman"/>
                <w:color w:val="000000"/>
                <w:rPrChange w:id="196" w:author="Matthew Chen" w:date="2024-05-28T17:18:00Z" w16du:dateUtc="2024-05-29T00:18:00Z">
                  <w:rPr>
                    <w:rFonts w:eastAsia="Times New Roman"/>
                  </w:rPr>
                </w:rPrChange>
              </w:rPr>
              <w:delText>Schmidhuber</w:delText>
            </w:r>
            <w:commentRangeEnd w:id="192"/>
            <w:r w:rsidR="00115883" w:rsidRPr="00E36CE1" w:rsidDel="00412DB9">
              <w:rPr>
                <w:rStyle w:val="CommentReference"/>
                <w:color w:val="000000"/>
                <w:rPrChange w:id="197" w:author="Matthew Chen" w:date="2024-05-28T17:18:00Z" w16du:dateUtc="2024-05-29T00:18:00Z">
                  <w:rPr>
                    <w:rStyle w:val="CommentReference"/>
                  </w:rPr>
                </w:rPrChange>
              </w:rPr>
              <w:commentReference w:id="192"/>
            </w:r>
            <w:r w:rsidR="000A61C2" w:rsidRPr="00E36CE1" w:rsidDel="00412DB9">
              <w:rPr>
                <w:rFonts w:eastAsia="Times New Roman"/>
                <w:color w:val="000000"/>
                <w:rPrChange w:id="198" w:author="Matthew Chen" w:date="2024-05-28T17:18:00Z" w16du:dateUtc="2024-05-29T00:18:00Z">
                  <w:rPr>
                    <w:rFonts w:eastAsia="Times New Roman"/>
                  </w:rPr>
                </w:rPrChange>
              </w:rPr>
              <w:delText>, 1997)</w:delText>
            </w:r>
          </w:del>
          <w:customXmlDelRangeStart w:id="199" w:author="Matthew Chen" w:date="2024-03-29T10:24:00Z"/>
        </w:sdtContent>
      </w:sdt>
      <w:customXmlDelRangeEnd w:id="199"/>
      <w:r w:rsidR="00253E17">
        <w:t>.</w:t>
      </w:r>
      <w:ins w:id="200" w:author="Matthew Chen" w:date="2024-03-29T10:25:00Z" w16du:dateUtc="2024-03-29T17:25:00Z">
        <w:r w:rsidR="00B932AC">
          <w:t xml:space="preserve"> </w:t>
        </w:r>
      </w:ins>
      <w:ins w:id="201" w:author="Matthew Chen" w:date="2024-04-16T09:43:00Z" w16du:dateUtc="2024-04-16T16:43:00Z">
        <w:r w:rsidR="006B2763">
          <w:t>Further, the</w:t>
        </w:r>
      </w:ins>
      <w:ins w:id="202" w:author="Matthew Chen" w:date="2024-03-29T10:25:00Z" w16du:dateUtc="2024-03-29T17:25:00Z">
        <w:r w:rsidR="00B932AC">
          <w:t xml:space="preserve"> ability of the LSTM to dynamically accumulate information </w:t>
        </w:r>
      </w:ins>
      <w:ins w:id="203" w:author="Matthew Chen" w:date="2024-03-29T10:26:00Z" w16du:dateUtc="2024-03-29T17:26:00Z">
        <w:r w:rsidR="00B932AC">
          <w:t xml:space="preserve">makes it a </w:t>
        </w:r>
      </w:ins>
      <w:ins w:id="204" w:author="Matthew Chen" w:date="2024-04-16T09:44:00Z" w16du:dateUtc="2024-04-16T16:44:00Z">
        <w:r w:rsidR="006B2763">
          <w:t>well-suited</w:t>
        </w:r>
      </w:ins>
      <w:ins w:id="205" w:author="Matthew Chen" w:date="2024-03-29T10:26:00Z" w16du:dateUtc="2024-03-29T17:26:00Z">
        <w:r w:rsidR="00B932AC">
          <w:t xml:space="preserve"> candidate to model dynamical systems </w:t>
        </w:r>
      </w:ins>
      <w:customXmlInsRangeStart w:id="206" w:author="Matthew Chen" w:date="2024-03-29T10:27:00Z"/>
      <w:sdt>
        <w:sdtPr>
          <w:rPr>
            <w:color w:val="000000"/>
          </w:rPr>
          <w:tag w:val="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
          <w:id w:val="1538846695"/>
          <w:placeholder>
            <w:docPart w:val="DefaultPlaceholder_-1854013440"/>
          </w:placeholder>
        </w:sdtPr>
        <w:sdtContent>
          <w:customXmlInsRangeEnd w:id="206"/>
          <w:ins w:id="207" w:author="Matthew Chen" w:date="2024-05-28T17:18:00Z" w16du:dateUtc="2024-05-29T00:18:00Z">
            <w:r w:rsidR="00E36CE1" w:rsidRPr="00E36CE1">
              <w:rPr>
                <w:color w:val="000000"/>
              </w:rPr>
              <w:t>(Jordan et al., 2021; Kratzert et al., 2019; Yu Wang, 2017)</w:t>
            </w:r>
          </w:ins>
          <w:customXmlInsRangeStart w:id="208" w:author="Matthew Chen" w:date="2024-03-29T10:27:00Z"/>
        </w:sdtContent>
      </w:sdt>
      <w:customXmlInsRangeEnd w:id="208"/>
      <w:ins w:id="209" w:author="Matthew Chen" w:date="2024-03-29T10:27:00Z" w16du:dateUtc="2024-03-29T17:27:00Z">
        <w:r w:rsidR="00B932AC">
          <w:rPr>
            <w:color w:val="000000"/>
          </w:rPr>
          <w:t xml:space="preserve"> </w:t>
        </w:r>
      </w:ins>
      <w:ins w:id="210" w:author="Matthew Chen" w:date="2024-03-29T10:26:00Z" w16du:dateUtc="2024-03-29T17:26:00Z">
        <w:r w:rsidR="00B932AC">
          <w:t>such as reservoir control.</w:t>
        </w:r>
      </w:ins>
      <w:commentRangeStart w:id="211"/>
      <w:r w:rsidR="00253E17">
        <w:t xml:space="preserve"> </w:t>
      </w:r>
      <w:commentRangeEnd w:id="211"/>
      <w:r w:rsidR="00253E17">
        <w:rPr>
          <w:rStyle w:val="CommentReference"/>
        </w:rPr>
        <w:commentReference w:id="211"/>
      </w:r>
      <w:r w:rsidR="0064245C" w:rsidRPr="0064245C">
        <w:t xml:space="preserve">In a LSTM, every timestep </w:t>
      </w:r>
      <m:oMath>
        <m:r>
          <w:rPr>
            <w:rFonts w:ascii="Cambria Math" w:hAnsi="Cambria Math"/>
          </w:rPr>
          <m:t>t</m:t>
        </m:r>
      </m:oMath>
      <w:r w:rsidR="0064245C">
        <w:rPr>
          <w:rFonts w:eastAsiaTheme="minorEastAsia"/>
        </w:rPr>
        <w:t xml:space="preserve"> </w:t>
      </w:r>
      <w:r w:rsidR="0064245C" w:rsidRPr="0064245C">
        <w:t xml:space="preserve">has a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oMath>
      <w:r w:rsidR="0064245C" w:rsidRPr="0064245C">
        <w:t xml:space="preserve"> and a </w:t>
      </w:r>
      <w:r w:rsidR="00D25657">
        <w:t xml:space="preserve">memory </w:t>
      </w:r>
      <w:r w:rsidR="0064245C" w:rsidRPr="0064245C">
        <w:t xml:space="preserve">cell state </w:t>
      </w:r>
      <m:oMath>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t</m:t>
                </m:r>
              </m:e>
            </m:d>
          </m:sup>
        </m:sSup>
        <m:r>
          <w:rPr>
            <w:rFonts w:ascii="Cambria Math" w:hAnsi="Cambria Math"/>
          </w:rPr>
          <m:t>.</m:t>
        </m:r>
      </m:oMath>
      <w:r w:rsidR="0064245C" w:rsidRPr="0064245C">
        <w:t xml:space="preserve"> The cell states store and maintain long term information,</w:t>
      </w:r>
      <w:r>
        <w:t xml:space="preserve"> </w:t>
      </w:r>
      <w:ins w:id="212" w:author="Matthew Chen" w:date="2024-04-16T09:44:00Z" w16du:dateUtc="2024-04-16T16:44:00Z">
        <w:r w:rsidR="00851633">
          <w:t>where the</w:t>
        </w:r>
      </w:ins>
      <w:del w:id="213" w:author="Matthew Chen" w:date="2024-04-16T09:44:00Z" w16du:dateUtc="2024-04-16T16:44:00Z">
        <w:r w:rsidDel="00851633">
          <w:delText>and</w:delText>
        </w:r>
      </w:del>
      <w:r>
        <w:t xml:space="preserve"> </w:t>
      </w:r>
      <w:r w:rsidR="0064245C" w:rsidRPr="0064245C">
        <w:t xml:space="preserve">information from the cell state </w:t>
      </w:r>
      <w:ins w:id="214" w:author="Matthew Chen" w:date="2024-04-16T09:44:00Z" w16du:dateUtc="2024-04-16T16:44:00Z">
        <w:r w:rsidR="00851633">
          <w:t>can be</w:t>
        </w:r>
      </w:ins>
      <w:del w:id="215" w:author="Matthew Chen" w:date="2024-04-16T09:44:00Z" w16du:dateUtc="2024-04-16T16:44:00Z">
        <w:r w:rsidR="00253E17" w:rsidDel="00851633">
          <w:delText>is</w:delText>
        </w:r>
      </w:del>
      <w:del w:id="216" w:author="Matthew Chen" w:date="2024-03-29T09:26:00Z" w16du:dateUtc="2024-03-29T16:26:00Z">
        <w:r w:rsidR="00253E17" w:rsidDel="00C83D5D">
          <w:delText>?</w:delText>
        </w:r>
      </w:del>
      <w:r w:rsidR="00D25657">
        <w:t xml:space="preserve"> released </w:t>
      </w:r>
      <w:r w:rsidR="0064245C" w:rsidRPr="0064245C">
        <w:t>into the hidden state</w:t>
      </w:r>
      <w:r>
        <w:t xml:space="preserve"> </w:t>
      </w:r>
      <w:r w:rsidR="0064245C" w:rsidRPr="0064245C">
        <w:t xml:space="preserve">where it </w:t>
      </w:r>
      <w:r w:rsidR="00D25657">
        <w:t xml:space="preserve">can </w:t>
      </w:r>
      <w:r w:rsidR="00013EC2">
        <w:t xml:space="preserve">be </w:t>
      </w:r>
      <w:r w:rsidR="0064245C" w:rsidRPr="0064245C">
        <w:t>used for prediction.</w:t>
      </w:r>
      <w:r>
        <w:t xml:space="preserve"> This </w:t>
      </w:r>
      <w:r w:rsidR="00615DFA">
        <w:t xml:space="preserve">flow of information is </w:t>
      </w:r>
      <w:r>
        <w:t xml:space="preserve">managed by the </w:t>
      </w:r>
      <w:commentRangeStart w:id="217"/>
      <w:commentRangeStart w:id="218"/>
      <w:r>
        <w:t>output gate</w:t>
      </w:r>
      <w:commentRangeEnd w:id="217"/>
      <w:r w:rsidR="00253E17">
        <w:rPr>
          <w:rStyle w:val="CommentReference"/>
        </w:rPr>
        <w:commentReference w:id="217"/>
      </w:r>
      <w:commentRangeEnd w:id="218"/>
      <w:r w:rsidR="00414432">
        <w:rPr>
          <w:rStyle w:val="CommentReference"/>
        </w:rPr>
        <w:commentReference w:id="218"/>
      </w:r>
      <w:r>
        <w:t xml:space="preserve">. </w:t>
      </w:r>
      <w:r w:rsidR="0064245C" w:rsidRPr="0064245C">
        <w:t xml:space="preserve">As new inputs arrive, the model can also </w:t>
      </w:r>
      <w:r>
        <w:t xml:space="preserve">save and remove information </w:t>
      </w:r>
      <w:r w:rsidR="0064245C" w:rsidRPr="0064245C">
        <w:t xml:space="preserve">from the cell state, </w:t>
      </w:r>
      <w:r>
        <w:t xml:space="preserve">which </w:t>
      </w:r>
      <w:r w:rsidR="00D25657">
        <w:t>are</w:t>
      </w:r>
      <w:r>
        <w:t xml:space="preserve"> managed by the input gate and forget gate, respectively</w:t>
      </w:r>
      <w:r w:rsidR="0064245C" w:rsidRPr="0064245C">
        <w:t>.</w:t>
      </w:r>
      <w:ins w:id="219" w:author="Matthew Chen" w:date="2024-03-29T09:35:00Z" w16du:dateUtc="2024-03-29T16:35:00Z">
        <w:r w:rsidR="004A05A9">
          <w:t xml:space="preserve"> </w:t>
        </w:r>
      </w:ins>
      <w:ins w:id="220" w:author="Matthew Chen" w:date="2024-03-29T10:29:00Z" w16du:dateUtc="2024-03-29T17:29:00Z">
        <w:r w:rsidR="00B932AC">
          <w:t xml:space="preserve">For example, in the reservoir control problem, </w:t>
        </w:r>
      </w:ins>
      <w:ins w:id="221" w:author="Matthew Chen" w:date="2024-03-29T10:31:00Z" w16du:dateUtc="2024-03-29T17:31:00Z">
        <w:r w:rsidR="00B932AC">
          <w:t xml:space="preserve">storage states can be modeled by </w:t>
        </w:r>
      </w:ins>
      <w:ins w:id="222" w:author="Matthew Chen" w:date="2024-03-29T10:34:00Z" w16du:dateUtc="2024-03-29T17:34:00Z">
        <w:r w:rsidR="00BB2A14">
          <w:t>memory</w:t>
        </w:r>
      </w:ins>
      <w:ins w:id="223" w:author="Matthew Chen" w:date="2024-03-29T10:31:00Z" w16du:dateUtc="2024-03-29T17:31:00Z">
        <w:r w:rsidR="00B932AC">
          <w:t xml:space="preserve"> cells, where mass accumulation </w:t>
        </w:r>
      </w:ins>
      <w:ins w:id="224" w:author="Matthew Chen" w:date="2024-03-29T10:54:00Z" w16du:dateUtc="2024-03-29T17:54:00Z">
        <w:r w:rsidR="00414432">
          <w:t xml:space="preserve">is managed by the input </w:t>
        </w:r>
      </w:ins>
      <w:ins w:id="225" w:author="Matthew Chen" w:date="2024-03-29T10:33:00Z" w16du:dateUtc="2024-03-29T17:33:00Z">
        <w:r w:rsidR="00B932AC">
          <w:t xml:space="preserve">and </w:t>
        </w:r>
      </w:ins>
      <w:ins w:id="226" w:author="Matthew Chen" w:date="2024-03-29T10:34:00Z" w16du:dateUtc="2024-03-29T17:34:00Z">
        <w:r w:rsidR="00BB2A14">
          <w:t>forget gate</w:t>
        </w:r>
      </w:ins>
      <w:ins w:id="227" w:author="Matthew Chen" w:date="2024-03-29T18:43:00Z" w16du:dateUtc="2024-03-30T01:43:00Z">
        <w:r w:rsidR="00692D3D">
          <w:t>s</w:t>
        </w:r>
      </w:ins>
      <w:ins w:id="228" w:author="Matthew Chen" w:date="2024-03-29T18:52:00Z" w16du:dateUtc="2024-03-30T01:52:00Z">
        <w:r w:rsidR="00787488">
          <w:t>, and r</w:t>
        </w:r>
      </w:ins>
      <w:ins w:id="229" w:author="Matthew Chen" w:date="2024-03-29T10:36:00Z" w16du:dateUtc="2024-03-29T17:36:00Z">
        <w:r w:rsidR="00BB2A14">
          <w:t>elease decisions can then be modeled based on the accumulated sto</w:t>
        </w:r>
      </w:ins>
      <w:ins w:id="230" w:author="Matthew Chen" w:date="2024-03-29T10:37:00Z" w16du:dateUtc="2024-03-29T17:37:00Z">
        <w:r w:rsidR="00BB2A14">
          <w:t xml:space="preserve">rage and day of the year, as managed by the output gate. </w:t>
        </w:r>
      </w:ins>
      <w:ins w:id="231" w:author="Matthew Chen" w:date="2024-03-29T15:32:00Z" w16du:dateUtc="2024-03-29T22:32:00Z">
        <w:r w:rsidR="00051C37">
          <w:t>Note that a LSTM</w:t>
        </w:r>
      </w:ins>
      <w:ins w:id="232" w:author="Matthew Chen" w:date="2024-03-29T18:45:00Z" w16du:dateUtc="2024-03-30T01:45:00Z">
        <w:r w:rsidR="004774B4">
          <w:t xml:space="preserve"> architecture </w:t>
        </w:r>
      </w:ins>
      <w:ins w:id="233" w:author="Matthew Chen" w:date="2024-03-29T15:32:00Z" w16du:dateUtc="2024-03-29T22:32:00Z">
        <w:r w:rsidR="00051C37">
          <w:t xml:space="preserve">does not conserve mass </w:t>
        </w:r>
      </w:ins>
      <w:ins w:id="234" w:author="Matthew Chen" w:date="2024-03-29T18:45:00Z" w16du:dateUtc="2024-03-30T01:45:00Z">
        <w:r w:rsidR="004774B4">
          <w:t xml:space="preserve">unless </w:t>
        </w:r>
      </w:ins>
      <w:ins w:id="235" w:author="Matthew Chen" w:date="2024-03-29T15:32:00Z" w16du:dateUtc="2024-03-29T22:32:00Z">
        <w:r w:rsidR="00051C37">
          <w:t>explicitly</w:t>
        </w:r>
      </w:ins>
      <w:ins w:id="236" w:author="Matthew Chen" w:date="2024-03-29T15:33:00Z" w16du:dateUtc="2024-03-29T22:33:00Z">
        <w:r w:rsidR="00051C37">
          <w:t xml:space="preserve"> </w:t>
        </w:r>
      </w:ins>
      <w:ins w:id="237" w:author="Matthew Chen" w:date="2024-03-29T18:45:00Z" w16du:dateUtc="2024-03-30T01:45:00Z">
        <w:r w:rsidR="004774B4">
          <w:t>t</w:t>
        </w:r>
      </w:ins>
      <w:ins w:id="238" w:author="Matthew Chen" w:date="2024-03-29T18:46:00Z" w16du:dateUtc="2024-03-30T01:46:00Z">
        <w:r w:rsidR="004774B4">
          <w:t>ail</w:t>
        </w:r>
      </w:ins>
      <w:ins w:id="239" w:author="Matthew Chen" w:date="2024-04-22T13:07:00Z" w16du:dateUtc="2024-04-22T20:07:00Z">
        <w:r w:rsidR="00B70B8E">
          <w:t>or</w:t>
        </w:r>
      </w:ins>
      <w:ins w:id="240" w:author="Matthew Chen" w:date="2024-03-29T18:46:00Z" w16du:dateUtc="2024-03-30T01:46:00Z">
        <w:r w:rsidR="004774B4">
          <w:t>ed to do so.</w:t>
        </w:r>
      </w:ins>
      <w:del w:id="241" w:author="Matthew Chen" w:date="2024-03-29T09:25:00Z" w16du:dateUtc="2024-03-29T16:25:00Z">
        <w:r w:rsidR="0064245C" w:rsidRPr="0064245C" w:rsidDel="00C83D5D">
          <w:delText xml:space="preserve"> </w:delText>
        </w:r>
        <w:r w:rsidDel="00C83D5D">
          <w:delText xml:space="preserve">The gates </w:delText>
        </w:r>
      </w:del>
      <w:del w:id="242" w:author="Matthew Chen" w:date="2024-03-29T09:24:00Z" w16du:dateUtc="2024-03-29T16:24:00Z">
        <w:r w:rsidDel="00C83D5D">
          <w:delText xml:space="preserve">control the flow of information through element-wise matrix multiplication, </w:delText>
        </w:r>
        <w:r w:rsidR="00A839C3" w:rsidDel="00C83D5D">
          <w:delText>with</w:delText>
        </w:r>
        <w:r w:rsidDel="00C83D5D">
          <w:delText xml:space="preserve"> gate values ranging </w:delText>
        </w:r>
        <w:r w:rsidR="00253E17" w:rsidDel="00C83D5D">
          <w:delText>between</w:delText>
        </w:r>
        <w:r w:rsidDel="00C83D5D">
          <w:delText xml:space="preserve"> 0 and 1</w:delText>
        </w:r>
      </w:del>
      <w:del w:id="243" w:author="Matthew Chen" w:date="2024-03-29T09:25:00Z" w16du:dateUtc="2024-03-29T16:25:00Z">
        <w:r w:rsidDel="00C83D5D">
          <w:delText>.</w:delText>
        </w:r>
      </w:del>
    </w:p>
    <w:p w14:paraId="26860E5B" w14:textId="2EBA901F" w:rsidR="00A839C3" w:rsidRDefault="00DC7394" w:rsidP="000D5808">
      <w:pPr>
        <w:spacing w:line="480" w:lineRule="auto"/>
      </w:pPr>
      <w:r w:rsidRPr="00DC7394">
        <w:t xml:space="preserve">The gate values </w:t>
      </w:r>
      <w:r>
        <w:t xml:space="preserve">at each timestep </w:t>
      </w:r>
      <w:r w:rsidRPr="00DC7394">
        <w:t xml:space="preserve">depend on the previous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oMath>
      <w:r>
        <w:rPr>
          <w:rFonts w:eastAsiaTheme="minorEastAsia"/>
        </w:rPr>
        <w:t xml:space="preserve"> </w:t>
      </w:r>
      <w:r w:rsidRPr="00DC7394">
        <w:t xml:space="preserve">and the new input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Pr="00DC7394">
        <w:t xml:space="preserve"> </w:t>
      </w:r>
      <w:commentRangeStart w:id="244"/>
      <w:r w:rsidR="00A839C3">
        <w:t xml:space="preserve">while the </w:t>
      </w:r>
      <w:r w:rsidRPr="00DC7394">
        <w:t xml:space="preserve">sigmoid function </w:t>
      </w:r>
      <m:oMath>
        <m:r>
          <m:rPr>
            <m:sty m:val="p"/>
          </m:rPr>
          <w:rPr>
            <w:rFonts w:ascii="Cambria Math" w:hAnsi="Cambria Math"/>
          </w:rPr>
          <m:t>σ</m:t>
        </m:r>
        <m:r>
          <w:ins w:id="245" w:author="Matthew Chen" w:date="2024-03-29T09:33:00Z" w16du:dateUtc="2024-03-29T16:33:00Z">
            <m:rPr>
              <m:sty m:val="p"/>
            </m:rPr>
            <w:rPr>
              <w:rFonts w:ascii="Cambria Math" w:hAnsi="Cambria Math"/>
            </w:rPr>
            <m:t>:</m:t>
          </w:ins>
        </m:r>
        <m:r>
          <w:ins w:id="246" w:author="Matthew Chen" w:date="2024-03-29T09:34:00Z" w16du:dateUtc="2024-03-29T16:34:00Z">
            <m:rPr>
              <m:scr m:val="double-struck"/>
              <m:sty m:val="p"/>
            </m:rPr>
            <w:rPr>
              <w:rFonts w:ascii="Cambria Math" w:hAnsi="Cambria Math"/>
            </w:rPr>
            <m:t>R→</m:t>
          </w:ins>
        </m:r>
        <m:d>
          <m:dPr>
            <m:begChr m:val="["/>
            <m:endChr m:val="]"/>
            <m:ctrlPr>
              <w:ins w:id="247" w:author="Matthew Chen" w:date="2024-03-29T09:34:00Z" w16du:dateUtc="2024-03-29T16:34:00Z">
                <w:rPr>
                  <w:rFonts w:ascii="Cambria Math" w:hAnsi="Cambria Math"/>
                </w:rPr>
              </w:ins>
            </m:ctrlPr>
          </m:dPr>
          <m:e>
            <m:r>
              <w:ins w:id="248" w:author="Matthew Chen" w:date="2024-03-29T09:34:00Z" w16du:dateUtc="2024-03-29T16:34:00Z">
                <m:rPr>
                  <m:sty m:val="p"/>
                </m:rPr>
                <w:rPr>
                  <w:rFonts w:ascii="Cambria Math" w:hAnsi="Cambria Math"/>
                </w:rPr>
                <m:t>0,1</m:t>
              </w:ins>
            </m:r>
          </m:e>
        </m:d>
      </m:oMath>
      <w:r w:rsidRPr="00DC7394">
        <w:t xml:space="preserve"> en</w:t>
      </w:r>
      <w:r>
        <w:t>forces</w:t>
      </w:r>
      <w:r w:rsidRPr="00DC7394">
        <w:t xml:space="preserve"> that the gates </w:t>
      </w:r>
      <w:r>
        <w:t>values</w:t>
      </w:r>
      <w:commentRangeEnd w:id="244"/>
      <w:r w:rsidR="00253E17">
        <w:rPr>
          <w:rStyle w:val="CommentReference"/>
        </w:rPr>
        <w:commentReference w:id="244"/>
      </w:r>
      <w:r>
        <w:t xml:space="preserve"> are</w:t>
      </w:r>
      <w:r w:rsidRPr="00DC7394">
        <w:t xml:space="preserve"> between 0 and 1</w:t>
      </w:r>
      <w:r>
        <w:t xml:space="preserve">. </w:t>
      </w:r>
      <w:r w:rsidRPr="00DC7394">
        <w:lastRenderedPageBreak/>
        <w:t xml:space="preserve">The forget gate, </w:t>
      </w:r>
      <m:oMath>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oMath>
      <w:r w:rsidR="00A839C3">
        <w:rPr>
          <w:rFonts w:eastAsiaTheme="minorEastAsia"/>
        </w:rPr>
        <w:t xml:space="preserve">, </w:t>
      </w:r>
      <w:r w:rsidR="00A839C3">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sidRPr="00DC7394">
        <w:t xml:space="preserve">, controls what information is </w:t>
      </w:r>
      <w:r w:rsidR="00D25657">
        <w:t>perpetuated</w:t>
      </w:r>
      <w:r w:rsidRPr="00DC7394">
        <w:t xml:space="preserve"> versus forgotten from the previous cell state</w:t>
      </w:r>
      <w:r w:rsidR="00A839C3">
        <w:t xml:space="preserve"> (Eq. 1)</w:t>
      </w:r>
      <w:r w:rsidRPr="00DC7394">
        <w:t>.</w:t>
      </w:r>
    </w:p>
    <w:p w14:paraId="43DA636D" w14:textId="77777777" w:rsidR="00A839C3" w:rsidRDefault="00000000" w:rsidP="000D580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r>
                <w:rPr>
                  <w:rFonts w:ascii="Cambria Math" w:hAnsi="Cambria Math"/>
                </w:rPr>
                <m:t>=</m:t>
              </m:r>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4D3D9F54" w14:textId="61234958" w:rsidR="00DC7394" w:rsidRDefault="00A839C3" w:rsidP="000D5808">
      <w:pPr>
        <w:spacing w:line="480" w:lineRule="auto"/>
      </w:pPr>
      <w:r>
        <w:rPr>
          <w:rFonts w:eastAsiaTheme="minorEastAsia"/>
        </w:rPr>
        <w:t xml:space="preserve">Meanwhile, the </w:t>
      </w:r>
      <w:r w:rsidRPr="00A839C3">
        <w:t>input gate</w:t>
      </w:r>
      <w:r>
        <w:t xml:space="preserve">, </w:t>
      </w:r>
      <m:oMath>
        <m:sSup>
          <m:sSupPr>
            <m:ctrlPr>
              <w:rPr>
                <w:rFonts w:ascii="Cambria Math" w:hAnsi="Cambria Math"/>
                <w:i/>
              </w:rPr>
            </m:ctrlPr>
          </m:sSupPr>
          <m:e>
            <m:r>
              <w:rPr>
                <w:rFonts w:ascii="Cambria Math" w:hAnsi="Cambria Math"/>
              </w:rPr>
              <m:t>i</m:t>
            </m:r>
          </m:e>
          <m:sup>
            <m:d>
              <m:dPr>
                <m:ctrlPr>
                  <w:rPr>
                    <w:rFonts w:ascii="Cambria Math" w:hAnsi="Cambria Math"/>
                    <w:i/>
                  </w:rPr>
                </m:ctrlPr>
              </m:dPr>
              <m:e>
                <m:r>
                  <w:rPr>
                    <w:rFonts w:ascii="Cambria Math" w:hAnsi="Cambria Math"/>
                  </w:rPr>
                  <m:t>t</m:t>
                </m:r>
              </m:e>
            </m:d>
          </m:sup>
        </m:sSup>
      </m:oMath>
      <w:r w:rsidRPr="00A839C3">
        <w:t>, controls</w:t>
      </w:r>
      <w:r w:rsidR="00D25657">
        <w:t xml:space="preserve"> the</w:t>
      </w:r>
      <w:r w:rsidRPr="00A839C3">
        <w:t xml:space="preserve"> </w:t>
      </w:r>
      <w:r>
        <w:t xml:space="preserve">information flow from the </w:t>
      </w:r>
      <w:r w:rsidRPr="00A839C3">
        <w:t xml:space="preserve">new input </w:t>
      </w:r>
      <w:r>
        <w:t>into the</w:t>
      </w:r>
      <w:r w:rsidRPr="00A839C3">
        <w:t xml:space="preserve"> cell state</w:t>
      </w:r>
      <w:r>
        <w:t xml:space="preserve">. This </w:t>
      </w:r>
      <w:r w:rsidR="00DB5CEF">
        <w:t xml:space="preserve">gate is </w:t>
      </w:r>
      <w:r>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(Eq. 2)</w:t>
      </w:r>
      <w:r>
        <w:t>.</w:t>
      </w:r>
    </w:p>
    <w:p w14:paraId="70ED7049" w14:textId="3B9F5EBD" w:rsidR="00A839C3" w:rsidRPr="00A839C3"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03C8524F" w14:textId="777256B8" w:rsidR="00A839C3" w:rsidRDefault="00D25657" w:rsidP="000D5808">
      <w:pPr>
        <w:spacing w:line="480" w:lineRule="auto"/>
        <w:rPr>
          <w:rFonts w:eastAsiaTheme="minorEastAsia"/>
        </w:rPr>
      </w:pPr>
      <w:r>
        <w:rPr>
          <w:rFonts w:eastAsiaTheme="minorEastAsia"/>
        </w:rPr>
        <w:t>Finally</w:t>
      </w:r>
      <w:r w:rsidR="00A839C3">
        <w:rPr>
          <w:rFonts w:eastAsiaTheme="minorEastAsia"/>
        </w:rPr>
        <w:t>, the</w:t>
      </w:r>
      <w:r w:rsidR="00A839C3" w:rsidRPr="00A839C3">
        <w:rPr>
          <w:rFonts w:eastAsiaTheme="minorEastAsia"/>
        </w:rPr>
        <w:t xml:space="preserve"> output gate</w:t>
      </w:r>
      <w:r w:rsidR="00A839C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oMath>
      <w:r w:rsidR="00A839C3" w:rsidRPr="00A839C3">
        <w:rPr>
          <w:rFonts w:eastAsiaTheme="minorEastAsia"/>
        </w:rPr>
        <w:t xml:space="preserve"> controls information </w:t>
      </w:r>
      <w:r w:rsidR="00DB5CEF">
        <w:rPr>
          <w:rFonts w:eastAsiaTheme="minorEastAsia"/>
        </w:rPr>
        <w:t xml:space="preserve">flow from the cell state to the hidden state </w:t>
      </w:r>
      <w:r w:rsidR="005F6A43">
        <w:rPr>
          <w:rFonts w:eastAsiaTheme="minorEastAsia"/>
        </w:rPr>
        <w:t>to</w:t>
      </w:r>
      <w:r w:rsidR="00DB5CEF">
        <w:rPr>
          <w:rFonts w:eastAsiaTheme="minorEastAsia"/>
        </w:rPr>
        <w:t xml:space="preserve"> make a prediction at the current timestep. This gate is parameterized by the </w:t>
      </w:r>
      <w:r w:rsidR="00DB5CEF">
        <w:t>weight matrices</w:t>
      </w:r>
      <w:r w:rsidR="00DB5CEF"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DB5CEF"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sidR="00DB5CEF"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sidR="00DB5CEF">
        <w:rPr>
          <w:rFonts w:eastAsiaTheme="minorEastAsia"/>
        </w:rPr>
        <w:t xml:space="preserve"> (Eq. 3).</w:t>
      </w:r>
    </w:p>
    <w:p w14:paraId="66DB3B0E" w14:textId="464C8D7C"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0D215DE2" w14:textId="4460224C" w:rsidR="00DB5CEF" w:rsidRDefault="00DB5CEF" w:rsidP="000D5808">
      <w:pPr>
        <w:spacing w:line="480" w:lineRule="auto"/>
        <w:rPr>
          <w:rFonts w:eastAsiaTheme="minorEastAsia"/>
        </w:rPr>
      </w:pPr>
      <w:r>
        <w:rPr>
          <w:rFonts w:eastAsiaTheme="minorEastAsia"/>
        </w:rPr>
        <w:t xml:space="preserve">After the gate values are computed, a candidate cell state update </w:t>
      </w:r>
      <m:oMath>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oMath>
      <w:r>
        <w:rPr>
          <w:rFonts w:eastAsiaTheme="minorEastAsia"/>
        </w:rPr>
        <w:t xml:space="preserve">is computed from the previous hidden state and data input from the current timestep using a </w:t>
      </w:r>
      <w:r w:rsidRPr="00DB5CEF">
        <w:rPr>
          <w:rFonts w:eastAsiaTheme="minorEastAsia"/>
          <w:i/>
          <w:iCs/>
        </w:rPr>
        <w:t>tanh</w:t>
      </w:r>
      <w:r>
        <w:rPr>
          <w:rFonts w:eastAsiaTheme="minorEastAsia"/>
        </w:rPr>
        <w:t xml:space="preserve"> activation function (Eq. 4).</w:t>
      </w:r>
    </w:p>
    <w:p w14:paraId="3513985B" w14:textId="00509815"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=tanh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3692295D" w14:textId="1AE08BD2" w:rsidR="00DB5CEF" w:rsidRDefault="00DB5CEF" w:rsidP="000D5808">
      <w:pPr>
        <w:spacing w:line="480" w:lineRule="auto"/>
        <w:rPr>
          <w:rFonts w:eastAsiaTheme="minorEastAsia"/>
        </w:rPr>
      </w:pPr>
      <w:r>
        <w:rPr>
          <w:rFonts w:eastAsiaTheme="minorEastAsia"/>
        </w:rPr>
        <w:t>The cell state is then updated based on the values of the forget and input gates (Eq. 5).</w:t>
      </w:r>
    </w:p>
    <w:p w14:paraId="19841EE4" w14:textId="714CDD42"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m:t>
                  </m:r>
                </m:e>
              </m:d>
            </m:e>
          </m:eqArr>
        </m:oMath>
      </m:oMathPara>
    </w:p>
    <w:p w14:paraId="50FC372A" w14:textId="606C641A" w:rsidR="003615B9" w:rsidRDefault="003615B9" w:rsidP="000D5808">
      <w:pPr>
        <w:spacing w:line="480" w:lineRule="auto"/>
        <w:rPr>
          <w:rFonts w:eastAsiaTheme="minorEastAsia"/>
        </w:rPr>
      </w:pPr>
      <w:r>
        <w:rPr>
          <w:rFonts w:eastAsiaTheme="minorEastAsia"/>
        </w:rPr>
        <w:t xml:space="preserve">Finally, the hidden state is computed based on the value of the output gate, </w:t>
      </w:r>
      <w:r w:rsidR="005F6A43">
        <w:rPr>
          <w:rFonts w:eastAsiaTheme="minorEastAsia"/>
        </w:rPr>
        <w:t>which is used to</w:t>
      </w:r>
      <w:r>
        <w:rPr>
          <w:rFonts w:eastAsiaTheme="minorEastAsia"/>
        </w:rPr>
        <w:t xml:space="preserve"> derive the final prediction (Eq. 6).</w:t>
      </w:r>
    </w:p>
    <w:p w14:paraId="3B684A00" w14:textId="55340648"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r>
                <w:rPr>
                  <w:rFonts w:ascii="Cambria Math" w:eastAsiaTheme="minorEastAsia" w:hAnsi="Cambria Math"/>
                </w:rPr>
                <m:t>tanh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m:t>
                  </m:r>
                </m:e>
              </m:d>
            </m:e>
          </m:eqArr>
        </m:oMath>
      </m:oMathPara>
    </w:p>
    <w:p w14:paraId="5567BE44" w14:textId="052EE20E" w:rsidR="003615B9" w:rsidRDefault="003615B9" w:rsidP="000D5808">
      <w:pPr>
        <w:spacing w:line="480" w:lineRule="auto"/>
        <w:rPr>
          <w:rFonts w:eastAsiaTheme="minorEastAsia"/>
        </w:rPr>
      </w:pPr>
      <w:r>
        <w:rPr>
          <w:rFonts w:eastAsiaTheme="minorEastAsia"/>
        </w:rPr>
        <w:lastRenderedPageBreak/>
        <w:t>In Figure 1, the operations from Equations 1-6 are presented as a computational graph.</w:t>
      </w:r>
    </w:p>
    <w:p w14:paraId="446CB56D" w14:textId="33DC81C9" w:rsidR="00CD61B9" w:rsidRDefault="00CD61B9" w:rsidP="000D5808">
      <w:pPr>
        <w:keepNext/>
        <w:spacing w:line="480" w:lineRule="auto"/>
        <w:jc w:val="center"/>
      </w:pPr>
      <w:del w:id="249" w:author="Matthew Chen" w:date="2024-04-17T15:59:00Z" w16du:dateUtc="2024-04-17T22:59:00Z">
        <w:r w:rsidDel="00C677D6">
          <w:rPr>
            <w:rFonts w:eastAsiaTheme="minorEastAsia"/>
            <w:noProof/>
          </w:rPr>
          <w:drawing>
            <wp:inline distT="0" distB="0" distL="0" distR="0" wp14:anchorId="7B8F079F" wp14:editId="6D2895F5">
              <wp:extent cx="4123853" cy="3056321"/>
              <wp:effectExtent l="0" t="0" r="0" b="0"/>
              <wp:docPr id="1114603408"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03408" name="Picture 1" descr="A diagram of a mathematical equ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7736" cy="3066610"/>
                      </a:xfrm>
                      <a:prstGeom prst="rect">
                        <a:avLst/>
                      </a:prstGeom>
                    </pic:spPr>
                  </pic:pic>
                </a:graphicData>
              </a:graphic>
            </wp:inline>
          </w:drawing>
        </w:r>
      </w:del>
      <w:ins w:id="250" w:author="Matthew Chen" w:date="2024-04-17T15:59:00Z" w16du:dateUtc="2024-04-17T22:59:00Z">
        <w:r w:rsidR="00C677D6">
          <w:rPr>
            <w:noProof/>
          </w:rPr>
          <w:drawing>
            <wp:inline distT="0" distB="0" distL="0" distR="0" wp14:anchorId="2D6BC5C0" wp14:editId="2A4A66C6">
              <wp:extent cx="3888954" cy="2571032"/>
              <wp:effectExtent l="0" t="0" r="0" b="1270"/>
              <wp:docPr id="10748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15237" name="Picture 10748152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263" cy="2581153"/>
                      </a:xfrm>
                      <a:prstGeom prst="rect">
                        <a:avLst/>
                      </a:prstGeom>
                    </pic:spPr>
                  </pic:pic>
                </a:graphicData>
              </a:graphic>
            </wp:inline>
          </w:drawing>
        </w:r>
      </w:ins>
    </w:p>
    <w:p w14:paraId="39F16613" w14:textId="58964049" w:rsidR="003615B9" w:rsidRDefault="00CD61B9" w:rsidP="00DC17E9">
      <w:pPr>
        <w:pStyle w:val="Caption"/>
        <w:spacing w:line="480" w:lineRule="auto"/>
        <w:jc w:val="center"/>
      </w:pPr>
      <w:r>
        <w:t xml:space="preserve">Figure </w:t>
      </w:r>
      <w:r>
        <w:fldChar w:fldCharType="begin"/>
      </w:r>
      <w:r>
        <w:instrText xml:space="preserve"> SEQ Figure \* ARABIC </w:instrText>
      </w:r>
      <w:r>
        <w:fldChar w:fldCharType="separate"/>
      </w:r>
      <w:r w:rsidR="00E541F6">
        <w:rPr>
          <w:noProof/>
        </w:rPr>
        <w:t>1</w:t>
      </w:r>
      <w:r>
        <w:fldChar w:fldCharType="end"/>
      </w:r>
      <w:r>
        <w:t xml:space="preserve">. </w:t>
      </w:r>
      <w:r w:rsidRPr="00444888">
        <w:rPr>
          <w:b w:val="0"/>
          <w:bCs/>
        </w:rPr>
        <w:t>The LSTM architecture represented as a computational graph</w:t>
      </w:r>
      <w:r w:rsidR="00444888">
        <w:rPr>
          <w:b w:val="0"/>
          <w:bCs/>
        </w:rPr>
        <w:t>.</w:t>
      </w:r>
    </w:p>
    <w:p w14:paraId="374D4FCF" w14:textId="51DADCF8" w:rsidR="00DC17E9" w:rsidRDefault="00DC17E9" w:rsidP="00DC17E9">
      <w:pPr>
        <w:pStyle w:val="Heading2"/>
        <w:spacing w:line="480" w:lineRule="auto"/>
      </w:pPr>
      <w:r>
        <w:t>Data Processing</w:t>
      </w:r>
    </w:p>
    <w:p w14:paraId="21363806" w14:textId="265DB3A6" w:rsidR="00DC17E9" w:rsidRDefault="00253E17" w:rsidP="00DC17E9">
      <w:pPr>
        <w:spacing w:line="480" w:lineRule="auto"/>
        <w:rPr>
          <w:ins w:id="251" w:author="Matthew Chen" w:date="2024-04-04T10:10:00Z" w16du:dateUtc="2024-04-04T17:10:00Z"/>
        </w:rPr>
      </w:pPr>
      <w:r>
        <w:t xml:space="preserve">Reservoir inflow, storage, and release data are drawn from two sources: ResOpsUS </w:t>
      </w:r>
      <w:customXmlInsRangeStart w:id="252" w:author="Matthew Chen" w:date="2024-03-29T13:23:00Z"/>
      <w:sdt>
        <w:sdtPr>
          <w:rPr>
            <w:color w:val="000000"/>
          </w:rPr>
          <w:tag w:val="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1932502911"/>
          <w:placeholder>
            <w:docPart w:val="DefaultPlaceholder_-1854013440"/>
          </w:placeholder>
        </w:sdtPr>
        <w:sdtContent>
          <w:customXmlInsRangeEnd w:id="252"/>
          <w:ins w:id="253" w:author="Matthew Chen" w:date="2024-05-28T17:18:00Z" w16du:dateUtc="2024-05-29T00:18:00Z">
            <w:r w:rsidR="00E36CE1" w:rsidRPr="00E36CE1">
              <w:rPr>
                <w:color w:val="000000"/>
              </w:rPr>
              <w:t>(Steyaert et al., 2022)</w:t>
            </w:r>
          </w:ins>
          <w:customXmlInsRangeStart w:id="254" w:author="Matthew Chen" w:date="2024-03-29T13:23:00Z"/>
        </w:sdtContent>
      </w:sdt>
      <w:customXmlInsRangeEnd w:id="254"/>
      <w:del w:id="255" w:author="Matthew Chen" w:date="2024-03-29T13:23:00Z" w16du:dateUtc="2024-03-29T20:23:00Z">
        <w:r w:rsidDel="00817810">
          <w:delText>(cite)</w:delText>
        </w:r>
      </w:del>
      <w:r>
        <w:t>, which covers the majority of large reservoirs in the continental U.S. over the period 1980-202</w:t>
      </w:r>
      <w:ins w:id="256" w:author="Matthew Chen" w:date="2024-04-11T09:16:00Z" w16du:dateUtc="2024-04-11T16:16:00Z">
        <w:r w:rsidR="003749FD">
          <w:t>0</w:t>
        </w:r>
      </w:ins>
      <w:del w:id="257" w:author="Matthew Chen" w:date="2024-04-11T09:14:00Z" w16du:dateUtc="2024-04-11T16:14:00Z">
        <w:r w:rsidDel="003749FD">
          <w:delText>0</w:delText>
        </w:r>
      </w:del>
      <w:r>
        <w:t xml:space="preserve"> on a daily timestep; and longer records from the </w:t>
      </w:r>
      <w:commentRangeStart w:id="258"/>
      <w:r>
        <w:t xml:space="preserve">U.S. Bureau of Reclamation </w:t>
      </w:r>
      <w:commentRangeEnd w:id="258"/>
      <w:r w:rsidR="00817810">
        <w:rPr>
          <w:rStyle w:val="CommentReference"/>
        </w:rPr>
        <w:commentReference w:id="258"/>
      </w:r>
      <w:r>
        <w:t>(1940s-present</w:t>
      </w:r>
      <w:del w:id="259" w:author="Matthew Chen" w:date="2024-03-29T13:26:00Z" w16du:dateUtc="2024-03-29T20:26:00Z">
        <w:r w:rsidR="00C81FFA" w:rsidDel="00817810">
          <w:delText>, cite</w:delText>
        </w:r>
      </w:del>
      <w:r>
        <w:t>) to support more detailed modeling of specific reservoirs in the Western U.S.</w:t>
      </w:r>
      <w:r w:rsidR="002245F1">
        <w:t xml:space="preserve"> </w:t>
      </w:r>
      <w:r w:rsidR="005524A5">
        <w:t>We filter the ResOpsUS data to only the reservoirs with</w:t>
      </w:r>
      <w:ins w:id="260" w:author="Matthew Chen" w:date="2024-03-29T13:30:00Z" w16du:dateUtc="2024-03-29T20:30:00Z">
        <w:r w:rsidR="00EE590C">
          <w:t xml:space="preserve"> records that are at least </w:t>
        </w:r>
      </w:ins>
      <w:del w:id="261" w:author="Matthew Chen" w:date="2024-03-29T13:30:00Z" w16du:dateUtc="2024-03-29T20:30:00Z">
        <w:r w:rsidR="005524A5" w:rsidDel="00EE590C">
          <w:delText xml:space="preserve"> a</w:delText>
        </w:r>
      </w:del>
      <w:ins w:id="262" w:author="Matthew Chen" w:date="2024-03-29T14:59:00Z" w16du:dateUtc="2024-03-29T21:59:00Z">
        <w:r w:rsidR="00606005">
          <w:t xml:space="preserve">90% </w:t>
        </w:r>
      </w:ins>
      <w:del w:id="263" w:author="Matthew Chen" w:date="2024-03-29T14:59:00Z" w16du:dateUtc="2024-03-29T21:59:00Z">
        <w:r w:rsidR="005524A5" w:rsidDel="00606005">
          <w:delText xml:space="preserve"> </w:delText>
        </w:r>
      </w:del>
      <w:r w:rsidR="005524A5">
        <w:t>complete record over 1980-202</w:t>
      </w:r>
      <w:ins w:id="264" w:author="Matthew Chen" w:date="2024-04-11T09:16:00Z" w16du:dateUtc="2024-04-11T16:16:00Z">
        <w:r w:rsidR="003749FD">
          <w:t>0</w:t>
        </w:r>
      </w:ins>
      <w:del w:id="265" w:author="Matthew Chen" w:date="2024-04-10T10:36:00Z" w16du:dateUtc="2024-04-10T17:36:00Z">
        <w:r w:rsidR="005524A5" w:rsidDel="00BB675C">
          <w:delText>0</w:delText>
        </w:r>
      </w:del>
      <w:r w:rsidR="005524A5">
        <w:t>, which leaves 11</w:t>
      </w:r>
      <w:ins w:id="266" w:author="Matthew Chen" w:date="2024-03-29T14:59:00Z" w16du:dateUtc="2024-03-29T21:59:00Z">
        <w:r w:rsidR="00606005">
          <w:t>9</w:t>
        </w:r>
      </w:ins>
      <w:del w:id="267" w:author="Matthew Chen" w:date="2024-03-29T14:59:00Z" w16du:dateUtc="2024-03-29T21:59:00Z">
        <w:r w:rsidR="005524A5" w:rsidDel="00606005">
          <w:delText>6</w:delText>
        </w:r>
      </w:del>
      <w:r w:rsidR="005524A5">
        <w:t xml:space="preserve"> reservoirs</w:t>
      </w:r>
      <w:ins w:id="268" w:author="Matthew Chen" w:date="2024-03-29T15:01:00Z" w16du:dateUtc="2024-03-29T22:01:00Z">
        <w:r w:rsidR="00606005">
          <w:t xml:space="preserve"> including 4 </w:t>
        </w:r>
      </w:ins>
      <w:ins w:id="269" w:author="Matthew Chen" w:date="2024-04-22T13:13:00Z" w16du:dateUtc="2024-04-22T20:13:00Z">
        <w:r w:rsidR="00B70B8E">
          <w:t xml:space="preserve">additional </w:t>
        </w:r>
      </w:ins>
      <w:ins w:id="270" w:author="Matthew Chen" w:date="2024-03-29T15:01:00Z" w16du:dateUtc="2024-03-29T22:01:00Z">
        <w:r w:rsidR="00606005">
          <w:t xml:space="preserve">reservoirs from the U.S. Bureau of Reclamation </w:t>
        </w:r>
      </w:ins>
      <w:del w:id="271" w:author="Matthew Chen" w:date="2024-03-29T15:01:00Z" w16du:dateUtc="2024-03-29T22:01:00Z">
        <w:r w:rsidR="005524A5" w:rsidDel="00606005">
          <w:delText xml:space="preserve"> </w:delText>
        </w:r>
      </w:del>
      <w:r w:rsidR="005524A5">
        <w:t>(</w:t>
      </w:r>
      <w:ins w:id="272" w:author="Matthew Chen" w:date="2024-04-10T09:29:00Z" w16du:dateUtc="2024-04-10T16:29:00Z">
        <w:r w:rsidR="00824AFC">
          <w:t xml:space="preserve">see </w:t>
        </w:r>
      </w:ins>
      <w:commentRangeStart w:id="273"/>
      <w:r w:rsidR="005524A5">
        <w:t xml:space="preserve">Figure </w:t>
      </w:r>
      <w:del w:id="274" w:author="Matthew Chen" w:date="2024-04-04T10:13:00Z" w16du:dateUtc="2024-04-04T17:13:00Z">
        <w:r w:rsidR="005524A5" w:rsidDel="00EF01A7">
          <w:delText>XX Map</w:delText>
        </w:r>
        <w:commentRangeEnd w:id="273"/>
        <w:r w:rsidR="005524A5" w:rsidDel="00EF01A7">
          <w:rPr>
            <w:rStyle w:val="CommentReference"/>
          </w:rPr>
          <w:commentReference w:id="273"/>
        </w:r>
      </w:del>
      <w:ins w:id="275" w:author="Matthew Chen" w:date="2024-04-04T10:13:00Z" w16du:dateUtc="2024-04-04T17:13:00Z">
        <w:r w:rsidR="00EF01A7">
          <w:t>2</w:t>
        </w:r>
      </w:ins>
      <w:ins w:id="276" w:author="Matthew Chen" w:date="2024-04-10T09:29:00Z" w16du:dateUtc="2024-04-10T16:29:00Z">
        <w:r w:rsidR="00824AFC">
          <w:t xml:space="preserve"> map</w:t>
        </w:r>
      </w:ins>
      <w:r w:rsidR="005524A5">
        <w:t xml:space="preserve">). </w:t>
      </w:r>
      <w:r w:rsidR="00DC17E9">
        <w:t xml:space="preserve">In general, the </w:t>
      </w:r>
      <w:r w:rsidR="00D25657">
        <w:t xml:space="preserve">reservoir </w:t>
      </w:r>
      <w:r w:rsidR="00DC17E9">
        <w:t xml:space="preserve">data record </w:t>
      </w:r>
      <w:r w:rsidR="00D25657">
        <w:t>including inflow and release timeseries are</w:t>
      </w:r>
      <w:r w:rsidR="00DC17E9">
        <w:t xml:space="preserve"> split into training, validation, and testing portions. The training portion, representing the first 60% of the available </w:t>
      </w:r>
      <w:r w:rsidR="00D25657">
        <w:t>timeseries</w:t>
      </w:r>
      <w:r w:rsidR="00DC17E9">
        <w:t>, is used directly for model training, i.e. optimizing model parameters to improve fit. The validation portion, representing the next 20%</w:t>
      </w:r>
      <w:r w:rsidR="00EF5D9C">
        <w:t xml:space="preserve"> of the available record, is used </w:t>
      </w:r>
      <w:r w:rsidR="002667C6">
        <w:t>for</w:t>
      </w:r>
      <w:r w:rsidR="00EF5D9C">
        <w:t xml:space="preserve"> hyperparameter tuning</w:t>
      </w:r>
      <w:r w:rsidR="002667C6">
        <w:t xml:space="preserve">, model selection, and </w:t>
      </w:r>
      <w:r w:rsidR="00EF5D9C">
        <w:t>early stopping</w:t>
      </w:r>
      <w:r w:rsidR="002667C6">
        <w:t>.</w:t>
      </w:r>
      <w:r w:rsidR="00EF5D9C">
        <w:t xml:space="preserve"> Early stopping is a technique that prevents overfitting</w:t>
      </w:r>
      <w:ins w:id="277" w:author="Matthew Chen" w:date="2024-04-11T09:38:00Z" w16du:dateUtc="2024-04-11T16:38:00Z">
        <w:r w:rsidR="00901608">
          <w:t xml:space="preserve"> </w:t>
        </w:r>
      </w:ins>
      <w:del w:id="278" w:author="Matthew Chen" w:date="2024-04-11T09:38:00Z" w16du:dateUtc="2024-04-11T16:38:00Z">
        <w:r w:rsidR="00EF5D9C" w:rsidDel="00901608">
          <w:delText xml:space="preserve"> </w:delText>
        </w:r>
      </w:del>
      <w:r w:rsidR="00EF5D9C">
        <w:t xml:space="preserve">by interrupting the training process based </w:t>
      </w:r>
      <w:r w:rsidR="00EF5D9C">
        <w:lastRenderedPageBreak/>
        <w:t xml:space="preserve">on the validation </w:t>
      </w:r>
      <w:r w:rsidR="002667C6">
        <w:t>data</w:t>
      </w:r>
      <w:r w:rsidR="00EF5D9C">
        <w:t xml:space="preserve"> as a proxy for out-of-sample performance</w:t>
      </w:r>
      <w:ins w:id="279" w:author="Matthew Chen" w:date="2024-04-11T09:40:00Z" w16du:dateUtc="2024-04-11T16:40:00Z">
        <w:r w:rsidR="00901608">
          <w:t xml:space="preserve"> </w:t>
        </w:r>
      </w:ins>
      <w:customXmlInsRangeStart w:id="280" w:author="Matthew Chen" w:date="2024-04-11T09:40:00Z"/>
      <w:sdt>
        <w:sdtPr>
          <w:rPr>
            <w:color w:val="000000"/>
          </w:rPr>
          <w:tag w:val="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
          <w:id w:val="-1765986462"/>
          <w:placeholder>
            <w:docPart w:val="DefaultPlaceholder_-1854013440"/>
          </w:placeholder>
        </w:sdtPr>
        <w:sdtContent>
          <w:customXmlInsRangeEnd w:id="280"/>
          <w:ins w:id="281" w:author="Matthew Chen" w:date="2024-05-28T17:18:00Z" w16du:dateUtc="2024-05-29T00:18:00Z">
            <w:r w:rsidR="00E36CE1" w:rsidRPr="00E36CE1">
              <w:rPr>
                <w:color w:val="000000"/>
              </w:rPr>
              <w:t>(Li et al., 2019)</w:t>
            </w:r>
          </w:ins>
          <w:customXmlInsRangeStart w:id="282" w:author="Matthew Chen" w:date="2024-04-11T09:40:00Z"/>
        </w:sdtContent>
      </w:sdt>
      <w:customXmlInsRangeEnd w:id="282"/>
      <w:r w:rsidR="00EF5D9C">
        <w:t xml:space="preserve">. </w:t>
      </w:r>
      <w:r w:rsidR="00D25657">
        <w:t>The validation set</w:t>
      </w:r>
      <w:r w:rsidR="00EF5D9C">
        <w:t xml:space="preserve"> provides some measure of out-of-sample performance</w:t>
      </w:r>
      <w:ins w:id="283" w:author="Matthew Chen" w:date="2024-04-11T09:40:00Z" w16du:dateUtc="2024-04-11T16:40:00Z">
        <w:r w:rsidR="00901608">
          <w:t xml:space="preserve">, </w:t>
        </w:r>
      </w:ins>
      <w:del w:id="284" w:author="Matthew Chen" w:date="2024-04-11T09:40:00Z" w16du:dateUtc="2024-04-11T16:40:00Z">
        <w:r w:rsidR="00D25657" w:rsidDel="00901608">
          <w:delText xml:space="preserve"> </w:delText>
        </w:r>
      </w:del>
      <w:r w:rsidR="00D25657">
        <w:t>especially if the validation set is not over utilized in the modeling process (i.e. overfitting to validation or “data leaking”)</w:t>
      </w:r>
      <w:r w:rsidR="00EF5D9C">
        <w:t xml:space="preserve">. Finally, the </w:t>
      </w:r>
      <w:r w:rsidR="002667C6">
        <w:t>testing</w:t>
      </w:r>
      <w:r w:rsidR="00EF5D9C">
        <w:t xml:space="preserve"> portion, representing the last 20% of the available data record, is used solely for the estimation of out-of-sample performance. Th</w:t>
      </w:r>
      <w:r w:rsidR="00D25657">
        <w:t>e testing</w:t>
      </w:r>
      <w:r w:rsidR="00EF5D9C">
        <w:t xml:space="preserve"> data is untouched throughout the mode</w:t>
      </w:r>
      <w:r w:rsidR="006D4F5A">
        <w:t>l building</w:t>
      </w:r>
      <w:r w:rsidR="00EF5D9C">
        <w:t xml:space="preserve"> </w:t>
      </w:r>
      <w:r w:rsidR="0002375E">
        <w:t>process;</w:t>
      </w:r>
      <w:r w:rsidR="00EF5D9C">
        <w:t xml:space="preserve"> however, it is also the furthest away from the training set in time. This may be a challenge if the reservoir operating policy has shifted in the meantime</w:t>
      </w:r>
      <w:r w:rsidR="00320A16">
        <w:t>, a challenge we investigate later in the study</w:t>
      </w:r>
      <w:r w:rsidR="00EF5D9C">
        <w:t>.</w:t>
      </w:r>
    </w:p>
    <w:p w14:paraId="6354AE57" w14:textId="77777777" w:rsidR="00DD18BE" w:rsidRDefault="00DD18BE">
      <w:pPr>
        <w:keepNext/>
        <w:spacing w:line="480" w:lineRule="auto"/>
        <w:jc w:val="center"/>
        <w:rPr>
          <w:ins w:id="285" w:author="Matthew Chen" w:date="2024-04-04T10:10:00Z" w16du:dateUtc="2024-04-04T17:10:00Z"/>
        </w:rPr>
        <w:pPrChange w:id="286" w:author="Matthew Chen" w:date="2024-04-04T10:12:00Z" w16du:dateUtc="2024-04-04T17:12:00Z">
          <w:pPr>
            <w:spacing w:line="480" w:lineRule="auto"/>
          </w:pPr>
        </w:pPrChange>
      </w:pPr>
      <w:ins w:id="287" w:author="Matthew Chen" w:date="2024-04-04T10:10:00Z" w16du:dateUtc="2024-04-04T17:10:00Z">
        <w:r>
          <w:rPr>
            <w:noProof/>
          </w:rPr>
          <w:drawing>
            <wp:inline distT="0" distB="0" distL="0" distR="0" wp14:anchorId="521A3439" wp14:editId="3081BAAA">
              <wp:extent cx="5100199" cy="2929890"/>
              <wp:effectExtent l="0" t="0" r="5715" b="3810"/>
              <wp:docPr id="459540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929" name="Picture 4595409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9077" cy="2957969"/>
                      </a:xfrm>
                      <a:prstGeom prst="rect">
                        <a:avLst/>
                      </a:prstGeom>
                    </pic:spPr>
                  </pic:pic>
                </a:graphicData>
              </a:graphic>
            </wp:inline>
          </w:drawing>
        </w:r>
      </w:ins>
    </w:p>
    <w:p w14:paraId="78E5BA26" w14:textId="564FF65D" w:rsidR="00EF01A7" w:rsidRPr="00B02E26" w:rsidRDefault="00DD18BE">
      <w:pPr>
        <w:pStyle w:val="Caption"/>
        <w:rPr>
          <w:bCs/>
        </w:rPr>
        <w:pPrChange w:id="288" w:author="Matthew Chen" w:date="2024-04-04T10:13:00Z" w16du:dateUtc="2024-04-04T17:13:00Z">
          <w:pPr>
            <w:spacing w:line="480" w:lineRule="auto"/>
          </w:pPr>
        </w:pPrChange>
      </w:pPr>
      <w:ins w:id="289" w:author="Matthew Chen" w:date="2024-04-04T10:10:00Z" w16du:dateUtc="2024-04-04T17:10:00Z">
        <w:r>
          <w:t xml:space="preserve">Figure </w:t>
        </w:r>
        <w:r>
          <w:fldChar w:fldCharType="begin"/>
        </w:r>
        <w:r>
          <w:instrText xml:space="preserve"> SEQ Figure \* ARABIC </w:instrText>
        </w:r>
      </w:ins>
      <w:r>
        <w:fldChar w:fldCharType="separate"/>
      </w:r>
      <w:ins w:id="290" w:author="Matthew Chen" w:date="2024-04-15T14:40:00Z" w16du:dateUtc="2024-04-15T21:40:00Z">
        <w:r w:rsidR="00E541F6">
          <w:rPr>
            <w:noProof/>
          </w:rPr>
          <w:t>2</w:t>
        </w:r>
      </w:ins>
      <w:ins w:id="291" w:author="Matthew Chen" w:date="2024-04-04T10:10:00Z" w16du:dateUtc="2024-04-04T17:10:00Z">
        <w:r>
          <w:fldChar w:fldCharType="end"/>
        </w:r>
        <w:r>
          <w:t xml:space="preserve">. </w:t>
        </w:r>
        <w:r w:rsidRPr="00EF01A7">
          <w:rPr>
            <w:b w:val="0"/>
            <w:bCs/>
            <w:rPrChange w:id="292" w:author="Matthew Chen" w:date="2024-04-04T10:12:00Z" w16du:dateUtc="2024-04-04T17:12:00Z">
              <w:rPr/>
            </w:rPrChange>
          </w:rPr>
          <w:t xml:space="preserve">Map of 119 </w:t>
        </w:r>
        <w:r w:rsidR="00EF01A7" w:rsidRPr="00EF01A7">
          <w:rPr>
            <w:b w:val="0"/>
            <w:bCs/>
            <w:rPrChange w:id="293" w:author="Matthew Chen" w:date="2024-04-04T10:12:00Z" w16du:dateUtc="2024-04-04T17:12:00Z">
              <w:rPr/>
            </w:rPrChange>
          </w:rPr>
          <w:t>s</w:t>
        </w:r>
      </w:ins>
      <w:ins w:id="294" w:author="Matthew Chen" w:date="2024-04-04T10:11:00Z" w16du:dateUtc="2024-04-04T17:11:00Z">
        <w:r w:rsidR="00EF01A7" w:rsidRPr="00EF01A7">
          <w:rPr>
            <w:b w:val="0"/>
            <w:bCs/>
            <w:rPrChange w:id="295" w:author="Matthew Chen" w:date="2024-04-04T10:12:00Z" w16du:dateUtc="2024-04-04T17:12:00Z">
              <w:rPr/>
            </w:rPrChange>
          </w:rPr>
          <w:t xml:space="preserve">tudy sites across the continental US. </w:t>
        </w:r>
      </w:ins>
      <w:ins w:id="296" w:author="Matthew Chen" w:date="2024-04-04T10:12:00Z" w16du:dateUtc="2024-04-04T17:12:00Z">
        <w:r w:rsidR="00EF01A7" w:rsidRPr="00EF01A7">
          <w:rPr>
            <w:b w:val="0"/>
            <w:bCs/>
            <w:rPrChange w:id="297" w:author="Matthew Chen" w:date="2024-04-04T10:12:00Z" w16du:dateUtc="2024-04-04T17:12:00Z">
              <w:rPr/>
            </w:rPrChange>
          </w:rPr>
          <w:t>Reservoirs from the U.S. Bureau of Reclamation are highlighted in red, otherwise data is from the ResOpsUS dataset.</w:t>
        </w:r>
      </w:ins>
    </w:p>
    <w:p w14:paraId="11654B61" w14:textId="54E5EF97" w:rsidR="00EF5D9C" w:rsidDel="000325E8" w:rsidRDefault="00494B86" w:rsidP="00DC17E9">
      <w:pPr>
        <w:spacing w:line="480" w:lineRule="auto"/>
        <w:rPr>
          <w:del w:id="298" w:author="Matthew Chen" w:date="2024-03-29T15:15:00Z" w16du:dateUtc="2024-03-29T22:15:00Z"/>
        </w:rPr>
      </w:pPr>
      <w:r>
        <w:t xml:space="preserve">Prior to modeling, the data is linearly transformed to be zero mean and unit standard deviation, based on statistics from the training set. In early experiments, data normalization </w:t>
      </w:r>
      <w:r w:rsidR="005524A5">
        <w:t>(</w:t>
      </w:r>
      <w:r>
        <w:t>scaling between 0 and 1</w:t>
      </w:r>
      <w:r w:rsidR="005524A5">
        <w:t>)</w:t>
      </w:r>
      <w:r>
        <w:t xml:space="preserve"> was also tested but provided little benefit over standardization. Additionally, while the majority of </w:t>
      </w:r>
      <w:r w:rsidR="001453FB">
        <w:t>records are</w:t>
      </w:r>
      <w:r>
        <w:t xml:space="preserve"> verified to be complete, missing values are </w:t>
      </w:r>
      <w:del w:id="299" w:author="Matthew Chen" w:date="2024-03-29T15:05:00Z" w16du:dateUtc="2024-03-29T22:05:00Z">
        <w:r w:rsidDel="00606005">
          <w:delText>imputed</w:delText>
        </w:r>
      </w:del>
      <w:ins w:id="300" w:author="Matthew Chen" w:date="2024-03-29T15:05:00Z" w16du:dateUtc="2024-03-29T22:05:00Z">
        <w:r w:rsidR="00606005">
          <w:t>i</w:t>
        </w:r>
      </w:ins>
      <w:ins w:id="301" w:author="Matthew Chen" w:date="2024-04-11T09:42:00Z" w16du:dateUtc="2024-04-11T16:42:00Z">
        <w:r w:rsidR="00901608">
          <w:t>mputed</w:t>
        </w:r>
      </w:ins>
      <w:r>
        <w:t xml:space="preserve"> using the training mean.</w:t>
      </w:r>
      <w:r w:rsidR="00D957B5">
        <w:t xml:space="preserve"> We also </w:t>
      </w:r>
      <w:commentRangeStart w:id="302"/>
      <w:commentRangeStart w:id="303"/>
      <w:commentRangeStart w:id="304"/>
      <w:r w:rsidR="00D957B5">
        <w:t xml:space="preserve">split </w:t>
      </w:r>
      <w:r>
        <w:t xml:space="preserve">the data into batches of 3 years </w:t>
      </w:r>
      <w:ins w:id="305" w:author="Matthew Chen" w:date="2024-03-29T15:04:00Z" w16du:dateUtc="2024-03-29T22:04:00Z">
        <w:r w:rsidR="00606005">
          <w:t xml:space="preserve">(the </w:t>
        </w:r>
      </w:ins>
      <w:ins w:id="306" w:author="Matthew Chen" w:date="2024-03-31T10:03:00Z" w16du:dateUtc="2024-03-31T17:03:00Z">
        <w:r w:rsidR="00922069">
          <w:t>batch sequence</w:t>
        </w:r>
      </w:ins>
      <w:ins w:id="307" w:author="Matthew Chen" w:date="2024-03-29T15:04:00Z" w16du:dateUtc="2024-03-29T22:04:00Z">
        <w:r w:rsidR="00606005">
          <w:t xml:space="preserve"> len</w:t>
        </w:r>
      </w:ins>
      <w:ins w:id="308" w:author="Matthew Chen" w:date="2024-03-29T15:05:00Z" w16du:dateUtc="2024-03-29T22:05:00Z">
        <w:r w:rsidR="00606005">
          <w:t xml:space="preserve">gth was </w:t>
        </w:r>
        <w:r w:rsidR="00606005">
          <w:lastRenderedPageBreak/>
          <w:t xml:space="preserve">chosen </w:t>
        </w:r>
      </w:ins>
      <w:ins w:id="309" w:author="Matthew Chen" w:date="2024-03-31T10:04:00Z" w16du:dateUtc="2024-03-31T17:04:00Z">
        <w:r w:rsidR="00922069">
          <w:t xml:space="preserve">between 0.5 and 5 years </w:t>
        </w:r>
      </w:ins>
      <w:ins w:id="310" w:author="Matthew Chen" w:date="2024-03-29T15:05:00Z" w16du:dateUtc="2024-03-29T22:05:00Z">
        <w:r w:rsidR="00606005">
          <w:t>in preliminary testing</w:t>
        </w:r>
      </w:ins>
      <w:ins w:id="311" w:author="Matthew Chen" w:date="2024-03-31T10:01:00Z" w16du:dateUtc="2024-03-31T17:01:00Z">
        <w:r w:rsidR="00922069">
          <w:t>)</w:t>
        </w:r>
      </w:ins>
      <w:del w:id="312" w:author="Matthew Chen" w:date="2024-03-31T10:01:00Z" w16du:dateUtc="2024-03-31T17:01:00Z">
        <w:r w:rsidDel="00922069">
          <w:delText>each</w:delText>
        </w:r>
        <w:r w:rsidR="00D957B5" w:rsidDel="00922069">
          <w:delText xml:space="preserve"> </w:delText>
        </w:r>
        <w:commentRangeEnd w:id="302"/>
        <w:r w:rsidR="005524A5" w:rsidDel="00922069">
          <w:rPr>
            <w:rStyle w:val="CommentReference"/>
          </w:rPr>
          <w:commentReference w:id="302"/>
        </w:r>
        <w:commentRangeEnd w:id="303"/>
        <w:r w:rsidR="00847ED0" w:rsidDel="00922069">
          <w:rPr>
            <w:rStyle w:val="CommentReference"/>
          </w:rPr>
          <w:commentReference w:id="303"/>
        </w:r>
        <w:commentRangeEnd w:id="304"/>
        <w:r w:rsidR="000325E8" w:rsidDel="00922069">
          <w:rPr>
            <w:rStyle w:val="CommentReference"/>
          </w:rPr>
          <w:commentReference w:id="304"/>
        </w:r>
        <w:r w:rsidR="00D957B5" w:rsidDel="00922069">
          <w:delText>to stabilize the training of the LSTM models</w:delText>
        </w:r>
      </w:del>
      <w:r>
        <w:t xml:space="preserve">. Using </w:t>
      </w:r>
      <w:r w:rsidR="000E2B81">
        <w:t xml:space="preserve">longer sequences </w:t>
      </w:r>
      <w:ins w:id="313" w:author="Matthew Chen" w:date="2024-03-31T10:02:00Z" w16du:dateUtc="2024-03-31T17:02:00Z">
        <w:r w:rsidR="00922069">
          <w:t xml:space="preserve">allow the model to capture longer term </w:t>
        </w:r>
      </w:ins>
      <w:ins w:id="314" w:author="Matthew Chen" w:date="2024-03-31T10:03:00Z" w16du:dateUtc="2024-03-31T17:03:00Z">
        <w:r w:rsidR="00922069">
          <w:t>dependencies but</w:t>
        </w:r>
      </w:ins>
      <w:ins w:id="315" w:author="Matthew Chen" w:date="2024-03-31T10:02:00Z" w16du:dateUtc="2024-03-31T17:02:00Z">
        <w:r w:rsidR="00922069">
          <w:t xml:space="preserve"> </w:t>
        </w:r>
      </w:ins>
      <w:r w:rsidR="000E2B81">
        <w:t>may</w:t>
      </w:r>
      <w:ins w:id="316" w:author="Matthew Chen" w:date="2024-04-16T09:46:00Z" w16du:dateUtc="2024-04-16T16:46:00Z">
        <w:r w:rsidR="00851633">
          <w:t xml:space="preserve"> incur</w:t>
        </w:r>
      </w:ins>
      <w:del w:id="317" w:author="Matthew Chen" w:date="2024-04-16T09:46:00Z" w16du:dateUtc="2024-04-16T16:46:00Z">
        <w:r w:rsidR="000E2B81" w:rsidDel="00851633">
          <w:delText xml:space="preserve"> result in</w:delText>
        </w:r>
      </w:del>
      <w:r w:rsidR="000E2B81">
        <w:t xml:space="preserve"> </w:t>
      </w:r>
      <w:ins w:id="318" w:author="Matthew Chen" w:date="2024-03-31T10:02:00Z" w16du:dateUtc="2024-03-31T17:02:00Z">
        <w:r w:rsidR="00922069">
          <w:t xml:space="preserve">difficulty training due to the </w:t>
        </w:r>
      </w:ins>
      <w:commentRangeStart w:id="319"/>
      <w:r w:rsidR="000E2B81">
        <w:t xml:space="preserve">vanishing or exploding gradients </w:t>
      </w:r>
      <w:commentRangeEnd w:id="319"/>
      <w:r w:rsidR="005524A5">
        <w:rPr>
          <w:rStyle w:val="CommentReference"/>
        </w:rPr>
        <w:commentReference w:id="319"/>
      </w:r>
      <w:ins w:id="320" w:author="Matthew Chen" w:date="2024-03-31T10:02:00Z" w16du:dateUtc="2024-03-31T17:02:00Z">
        <w:r w:rsidR="00922069">
          <w:t xml:space="preserve">problem </w:t>
        </w:r>
      </w:ins>
      <w:r w:rsidR="000E2B81">
        <w:t>in the training process</w:t>
      </w:r>
      <w:ins w:id="321" w:author="Matthew Chen" w:date="2024-04-04T10:14:00Z" w16du:dateUtc="2024-04-04T17:14:00Z">
        <w:r w:rsidR="00EF01A7">
          <w:t xml:space="preserve">. </w:t>
        </w:r>
      </w:ins>
      <w:del w:id="322" w:author="Matthew Chen" w:date="2024-04-04T10:14:00Z" w16du:dateUtc="2024-04-04T17:14:00Z">
        <w:r w:rsidR="000E2B81" w:rsidDel="00EF01A7">
          <w:delText xml:space="preserve">, </w:delText>
        </w:r>
      </w:del>
      <w:ins w:id="323" w:author="Matthew Chen" w:date="2024-04-04T10:14:00Z" w16du:dateUtc="2024-04-04T17:14:00Z">
        <w:r w:rsidR="00EF01A7">
          <w:t>That is,</w:t>
        </w:r>
      </w:ins>
      <w:ins w:id="324" w:author="Matthew Chen" w:date="2024-03-29T15:12:00Z" w16du:dateUtc="2024-03-29T22:12:00Z">
        <w:r w:rsidR="000325E8">
          <w:t xml:space="preserve"> gradient</w:t>
        </w:r>
      </w:ins>
      <w:ins w:id="325" w:author="Matthew Chen" w:date="2024-03-29T15:13:00Z" w16du:dateUtc="2024-03-29T22:13:00Z">
        <w:r w:rsidR="000325E8">
          <w:t xml:space="preserve"> </w:t>
        </w:r>
      </w:ins>
      <w:ins w:id="326" w:author="Matthew Chen" w:date="2024-03-29T15:12:00Z" w16du:dateUtc="2024-03-29T22:12:00Z">
        <w:r w:rsidR="000325E8">
          <w:t>ma</w:t>
        </w:r>
      </w:ins>
      <w:ins w:id="327" w:author="Matthew Chen" w:date="2024-03-29T15:13:00Z" w16du:dateUtc="2024-03-29T22:13:00Z">
        <w:r w:rsidR="000325E8">
          <w:t xml:space="preserve">gnitudes </w:t>
        </w:r>
      </w:ins>
      <w:ins w:id="328" w:author="Matthew Chen" w:date="2024-04-04T10:14:00Z" w16du:dateUtc="2024-04-04T17:14:00Z">
        <w:r w:rsidR="00EF01A7">
          <w:t xml:space="preserve">may </w:t>
        </w:r>
      </w:ins>
      <w:ins w:id="329" w:author="Matthew Chen" w:date="2024-03-29T15:12:00Z" w16du:dateUtc="2024-03-29T22:12:00Z">
        <w:r w:rsidR="000325E8">
          <w:t xml:space="preserve">become </w:t>
        </w:r>
      </w:ins>
      <w:ins w:id="330" w:author="Matthew Chen" w:date="2024-03-29T15:13:00Z" w16du:dateUtc="2024-03-29T22:13:00Z">
        <w:r w:rsidR="000325E8">
          <w:t xml:space="preserve">exponentially large or small </w:t>
        </w:r>
      </w:ins>
      <w:ins w:id="331" w:author="Matthew Chen" w:date="2024-03-29T15:14:00Z" w16du:dateUtc="2024-03-29T22:14:00Z">
        <w:r w:rsidR="000325E8">
          <w:t xml:space="preserve">over many steps of backpropagation </w:t>
        </w:r>
      </w:ins>
      <w:ins w:id="332" w:author="Matthew Chen" w:date="2024-04-04T10:14:00Z" w16du:dateUtc="2024-04-04T17:14:00Z">
        <w:r w:rsidR="00EF01A7">
          <w:t>through time</w:t>
        </w:r>
      </w:ins>
      <w:ins w:id="333" w:author="Matthew Chen" w:date="2024-04-08T10:36:00Z" w16du:dateUtc="2024-04-08T17:36:00Z">
        <w:r w:rsidR="000B73E0">
          <w:t>.</w:t>
        </w:r>
      </w:ins>
      <w:del w:id="334" w:author="Matthew Chen" w:date="2024-03-29T15:14:00Z" w16du:dateUtc="2024-03-29T22:14:00Z">
        <w:r w:rsidR="000E2B81" w:rsidDel="000325E8">
          <w:delText>while</w:delText>
        </w:r>
      </w:del>
      <w:del w:id="335" w:author="Matthew Chen" w:date="2024-03-31T10:03:00Z" w16du:dateUtc="2024-03-31T17:03:00Z">
        <w:r w:rsidR="000E2B81" w:rsidDel="00922069">
          <w:delText xml:space="preserve"> shorter sequences </w:delText>
        </w:r>
      </w:del>
      <w:del w:id="336" w:author="Matthew Chen" w:date="2024-03-29T15:14:00Z" w16du:dateUtc="2024-03-29T22:14:00Z">
        <w:r w:rsidR="000E2B81" w:rsidDel="000325E8">
          <w:delText xml:space="preserve">will </w:delText>
        </w:r>
      </w:del>
      <w:del w:id="337" w:author="Matthew Chen" w:date="2024-03-31T10:03:00Z" w16du:dateUtc="2024-03-31T17:03:00Z">
        <w:r w:rsidR="000E2B81" w:rsidDel="00922069">
          <w:delText xml:space="preserve">stunt the model’s ability to capture longer term dependencies, such as carryover storage. </w:delText>
        </w:r>
      </w:del>
    </w:p>
    <w:p w14:paraId="6D1D9BF7" w14:textId="77777777" w:rsidR="00494B86" w:rsidRPr="00DC17E9" w:rsidRDefault="00494B86" w:rsidP="00DC17E9">
      <w:pPr>
        <w:spacing w:line="480" w:lineRule="auto"/>
      </w:pPr>
    </w:p>
    <w:p w14:paraId="4AED8025" w14:textId="3D7B261E" w:rsidR="00CD61B9" w:rsidRDefault="005F6A43" w:rsidP="00DC17E9">
      <w:pPr>
        <w:pStyle w:val="Heading2"/>
        <w:spacing w:line="480" w:lineRule="auto"/>
      </w:pPr>
      <w:r>
        <w:t>Model Selection and Hyperparameter Tuning</w:t>
      </w:r>
    </w:p>
    <w:p w14:paraId="0310421A" w14:textId="4DC2C1C7" w:rsidR="000E2B81" w:rsidRDefault="005F6A43" w:rsidP="00DC17E9">
      <w:pPr>
        <w:spacing w:line="480" w:lineRule="auto"/>
      </w:pPr>
      <w:del w:id="338" w:author="Matthew Chen" w:date="2024-04-16T09:46:00Z" w16du:dateUtc="2024-04-16T16:46:00Z">
        <w:r w:rsidDel="00851633">
          <w:delText xml:space="preserve">In </w:delText>
        </w:r>
        <w:r w:rsidR="00776268" w:rsidDel="00851633">
          <w:delText xml:space="preserve">the first section of </w:delText>
        </w:r>
        <w:r w:rsidDel="00851633">
          <w:delText>this study,</w:delText>
        </w:r>
      </w:del>
      <w:ins w:id="339" w:author="Matthew Chen" w:date="2024-04-22T13:09:00Z" w16du:dateUtc="2024-04-22T20:09:00Z">
        <w:r w:rsidR="00B70B8E">
          <w:t>Model</w:t>
        </w:r>
      </w:ins>
      <w:del w:id="340" w:author="Matthew Chen" w:date="2024-04-18T15:04:00Z" w16du:dateUtc="2024-04-18T22:04:00Z">
        <w:r w:rsidDel="00C53267">
          <w:delText xml:space="preserve"> </w:delText>
        </w:r>
        <w:commentRangeStart w:id="341"/>
        <w:commentRangeStart w:id="342"/>
        <w:commentRangeStart w:id="343"/>
        <w:r w:rsidDel="00C53267">
          <w:delText>we</w:delText>
        </w:r>
      </w:del>
      <w:del w:id="344" w:author="Matthew Chen" w:date="2024-04-22T13:09:00Z" w16du:dateUtc="2024-04-22T20:09:00Z">
        <w:r w:rsidDel="00B70B8E">
          <w:delText xml:space="preserve"> conduct </w:delText>
        </w:r>
      </w:del>
      <w:ins w:id="345" w:author="Matthew Chen" w:date="2024-04-10T10:37:00Z" w16du:dateUtc="2024-04-10T17:37:00Z">
        <w:r w:rsidR="00BB675C">
          <w:t xml:space="preserve"> selection </w:t>
        </w:r>
      </w:ins>
      <w:r>
        <w:t xml:space="preserve">experiments </w:t>
      </w:r>
      <w:ins w:id="346" w:author="Matthew Chen" w:date="2024-04-22T13:13:00Z" w16du:dateUtc="2024-04-22T20:13:00Z">
        <w:r w:rsidR="00B70B8E">
          <w:t xml:space="preserve">are conducted </w:t>
        </w:r>
      </w:ins>
      <w:r>
        <w:t xml:space="preserve">on </w:t>
      </w:r>
      <w:r w:rsidR="0087484E">
        <w:t xml:space="preserve">an individual reservoir </w:t>
      </w:r>
      <w:commentRangeEnd w:id="341"/>
      <w:r w:rsidR="00320A16">
        <w:rPr>
          <w:rStyle w:val="CommentReference"/>
        </w:rPr>
        <w:commentReference w:id="341"/>
      </w:r>
      <w:commentRangeEnd w:id="342"/>
      <w:r w:rsidR="000B1531">
        <w:rPr>
          <w:rStyle w:val="CommentReference"/>
        </w:rPr>
        <w:commentReference w:id="342"/>
      </w:r>
      <w:commentRangeEnd w:id="343"/>
      <w:r w:rsidR="004C296A">
        <w:rPr>
          <w:rStyle w:val="CommentReference"/>
        </w:rPr>
        <w:commentReference w:id="343"/>
      </w:r>
      <w:r w:rsidR="0087484E">
        <w:t>(</w:t>
      </w:r>
      <w:r>
        <w:t>Shasta Reservoir</w:t>
      </w:r>
      <w:r w:rsidR="0087484E">
        <w:t>)</w:t>
      </w:r>
      <w:r>
        <w:t xml:space="preserve"> to c</w:t>
      </w:r>
      <w:r w:rsidR="000D5808">
        <w:t xml:space="preserve">ompare model architectures, select optimal hyperparameters, and compare LSTM performance against other machine learning benchmarks. </w:t>
      </w:r>
      <w:ins w:id="347" w:author="Matthew Chen" w:date="2024-04-04T09:52:00Z" w16du:dateUtc="2024-04-04T16:52:00Z">
        <w:r w:rsidR="00511D4D">
          <w:t>Shasta reservoir was chosen for its long data history and i</w:t>
        </w:r>
      </w:ins>
      <w:ins w:id="348" w:author="Matthew Chen" w:date="2024-04-22T13:15:00Z" w16du:dateUtc="2024-04-22T20:15:00Z">
        <w:r w:rsidR="00B70B8E">
          <w:t>t</w:t>
        </w:r>
      </w:ins>
      <w:ins w:id="349" w:author="Matthew Chen" w:date="2024-04-04T09:52:00Z" w16du:dateUtc="2024-04-04T16:52:00Z">
        <w:r w:rsidR="00511D4D">
          <w:t xml:space="preserve">s representative degree of regulation </w:t>
        </w:r>
      </w:ins>
      <w:ins w:id="350" w:author="Matthew Chen" w:date="2024-04-04T09:53:00Z" w16du:dateUtc="2024-04-04T16:53:00Z">
        <w:r w:rsidR="00511D4D">
          <w:t xml:space="preserve">(discussed later). </w:t>
        </w:r>
      </w:ins>
      <w:del w:id="351" w:author="Matthew Chen" w:date="2024-04-03T09:08:00Z" w16du:dateUtc="2024-04-03T16:08:00Z">
        <w:r w:rsidR="000D5808" w:rsidDel="001A76DB">
          <w:delText>Out of concern for computational cost</w:delText>
        </w:r>
      </w:del>
      <w:ins w:id="352" w:author="Matthew Chen" w:date="2024-04-03T09:08:00Z" w16du:dateUtc="2024-04-03T16:08:00Z">
        <w:r w:rsidR="001A76DB">
          <w:t xml:space="preserve">It is computationally infeasible to </w:t>
        </w:r>
      </w:ins>
      <w:ins w:id="353" w:author="Matthew Chen" w:date="2024-04-03T09:09:00Z" w16du:dateUtc="2024-04-03T16:09:00Z">
        <w:r w:rsidR="001A76DB">
          <w:t xml:space="preserve">tune hyperparameters using </w:t>
        </w:r>
      </w:ins>
      <w:ins w:id="354" w:author="Matthew Chen" w:date="2024-04-11T09:42:00Z" w16du:dateUtc="2024-04-11T16:42:00Z">
        <w:r w:rsidR="00901608">
          <w:t xml:space="preserve">grid </w:t>
        </w:r>
      </w:ins>
      <w:ins w:id="355" w:author="Matthew Chen" w:date="2024-04-03T09:09:00Z" w16du:dateUtc="2024-04-03T16:09:00Z">
        <w:r w:rsidR="001A76DB">
          <w:t>search for all 119 reservoirs in the dataset individually</w:t>
        </w:r>
      </w:ins>
      <w:r w:rsidR="000D5808">
        <w:t xml:space="preserve">, </w:t>
      </w:r>
      <w:ins w:id="356" w:author="Matthew Chen" w:date="2024-04-03T09:10:00Z" w16du:dateUtc="2024-04-03T16:10:00Z">
        <w:r w:rsidR="001A76DB">
          <w:t xml:space="preserve">so </w:t>
        </w:r>
      </w:ins>
      <w:r w:rsidR="000D5808">
        <w:t xml:space="preserve">the </w:t>
      </w:r>
      <w:ins w:id="357" w:author="Matthew Chen" w:date="2024-03-29T15:19:00Z" w16du:dateUtc="2024-03-29T22:19:00Z">
        <w:r w:rsidR="009A740B">
          <w:t xml:space="preserve">model and </w:t>
        </w:r>
      </w:ins>
      <w:r w:rsidR="000D5808">
        <w:t>hyperparameters select</w:t>
      </w:r>
      <w:ins w:id="358" w:author="Matthew Chen" w:date="2024-03-29T15:19:00Z" w16du:dateUtc="2024-03-29T22:19:00Z">
        <w:r w:rsidR="009A740B">
          <w:t>ion done</w:t>
        </w:r>
      </w:ins>
      <w:del w:id="359" w:author="Matthew Chen" w:date="2024-03-29T15:19:00Z" w16du:dateUtc="2024-03-29T22:19:00Z">
        <w:r w:rsidR="000D5808" w:rsidDel="009A740B">
          <w:delText>ed</w:delText>
        </w:r>
      </w:del>
      <w:r w:rsidR="000D5808">
        <w:t xml:space="preserve"> here are generally </w:t>
      </w:r>
      <w:ins w:id="360" w:author="Matthew Chen" w:date="2024-03-29T15:19:00Z" w16du:dateUtc="2024-03-29T22:19:00Z">
        <w:r w:rsidR="009A740B">
          <w:t xml:space="preserve">considered </w:t>
        </w:r>
      </w:ins>
      <w:r w:rsidR="000D5808">
        <w:t>used throughout the study</w:t>
      </w:r>
      <w:ins w:id="361" w:author="Matthew Chen" w:date="2024-04-04T09:51:00Z" w16du:dateUtc="2024-04-04T16:51:00Z">
        <w:r w:rsidR="00511D4D">
          <w:t xml:space="preserve">. </w:t>
        </w:r>
      </w:ins>
      <w:del w:id="362" w:author="Matthew Chen" w:date="2024-04-04T09:51:00Z" w16du:dateUtc="2024-04-04T16:51:00Z">
        <w:r w:rsidR="00D957B5" w:rsidDel="00511D4D">
          <w:delText xml:space="preserve">; </w:delText>
        </w:r>
      </w:del>
      <w:ins w:id="363" w:author="Matthew Chen" w:date="2024-04-04T09:51:00Z" w16du:dateUtc="2024-04-04T16:51:00Z">
        <w:r w:rsidR="00511D4D">
          <w:t>W</w:t>
        </w:r>
      </w:ins>
      <w:del w:id="364" w:author="Matthew Chen" w:date="2024-04-04T09:51:00Z" w16du:dateUtc="2024-04-04T16:51:00Z">
        <w:r w:rsidR="00D957B5" w:rsidDel="00511D4D">
          <w:delText>w</w:delText>
        </w:r>
      </w:del>
      <w:r w:rsidR="00D957B5">
        <w:t>hile</w:t>
      </w:r>
      <w:r w:rsidR="000D5808">
        <w:t xml:space="preserve"> we recognize that optimal hyperparameters for Shasta reservoir may not be optimal for a different reservoir, tuning to a specific reservoir will provide a general idea for the size of model necessary to capture reservoir operations</w:t>
      </w:r>
      <w:r w:rsidR="00D957B5">
        <w:t xml:space="preserve">. </w:t>
      </w:r>
      <w:ins w:id="365" w:author="Matthew Chen" w:date="2024-04-03T09:10:00Z" w16du:dateUtc="2024-04-03T16:10:00Z">
        <w:r w:rsidR="001A76DB">
          <w:t xml:space="preserve">That is, we </w:t>
        </w:r>
      </w:ins>
      <w:ins w:id="366" w:author="Matthew Chen" w:date="2024-04-03T09:12:00Z" w16du:dateUtc="2024-04-03T16:12:00Z">
        <w:r w:rsidR="001A76DB">
          <w:t>assume</w:t>
        </w:r>
      </w:ins>
      <w:ins w:id="367" w:author="Matthew Chen" w:date="2024-04-03T09:10:00Z" w16du:dateUtc="2024-04-03T16:10:00Z">
        <w:r w:rsidR="001A76DB">
          <w:t xml:space="preserve"> that reservoir operating policies across the continental US are </w:t>
        </w:r>
      </w:ins>
      <w:ins w:id="368" w:author="Matthew Chen" w:date="2024-04-10T10:38:00Z" w16du:dateUtc="2024-04-10T17:38:00Z">
        <w:r w:rsidR="00BB675C">
          <w:t xml:space="preserve">somewhat </w:t>
        </w:r>
      </w:ins>
      <w:ins w:id="369" w:author="Matthew Chen" w:date="2024-04-03T09:10:00Z" w16du:dateUtc="2024-04-03T16:10:00Z">
        <w:r w:rsidR="001A76DB">
          <w:t xml:space="preserve">similar </w:t>
        </w:r>
      </w:ins>
      <w:ins w:id="370" w:author="Matthew Chen" w:date="2024-04-03T09:11:00Z" w16du:dateUtc="2024-04-03T16:11:00Z">
        <w:r w:rsidR="001A76DB">
          <w:t>in terms of their complexity.</w:t>
        </w:r>
      </w:ins>
      <w:ins w:id="371" w:author="Matthew Chen" w:date="2024-04-04T09:50:00Z" w16du:dateUtc="2024-04-04T16:50:00Z">
        <w:r w:rsidR="00511D4D">
          <w:t xml:space="preserve"> </w:t>
        </w:r>
      </w:ins>
    </w:p>
    <w:p w14:paraId="135C3CFC" w14:textId="44C9FBBC" w:rsidR="006764A4" w:rsidRDefault="000E2B81" w:rsidP="00DC17E9">
      <w:pPr>
        <w:spacing w:line="480" w:lineRule="auto"/>
        <w:rPr>
          <w:ins w:id="372" w:author="Matthew Chen" w:date="2024-04-16T09:24:00Z" w16du:dateUtc="2024-04-16T16:24:00Z"/>
        </w:rPr>
      </w:pPr>
      <w:del w:id="373" w:author="Matthew Chen" w:date="2024-04-22T13:09:00Z" w16du:dateUtc="2024-04-22T20:09:00Z">
        <w:r w:rsidDel="00B70B8E">
          <w:delText xml:space="preserve">We consider </w:delText>
        </w:r>
      </w:del>
      <w:del w:id="374" w:author="Matthew Chen" w:date="2024-04-03T16:01:00Z" w16du:dateUtc="2024-04-03T23:01:00Z">
        <w:r w:rsidDel="000D41C5">
          <w:delText>three</w:delText>
        </w:r>
      </w:del>
      <w:ins w:id="375" w:author="Matthew Chen" w:date="2024-04-22T13:09:00Z" w16du:dateUtc="2024-04-22T20:09:00Z">
        <w:r w:rsidR="00B70B8E">
          <w:t>Four</w:t>
        </w:r>
      </w:ins>
      <w:r>
        <w:t xml:space="preserve"> main LSTM architectures (see Figure </w:t>
      </w:r>
      <w:ins w:id="376" w:author="Matthew Chen" w:date="2024-04-04T10:14:00Z" w16du:dateUtc="2024-04-04T17:14:00Z">
        <w:r w:rsidR="00EF01A7">
          <w:t>3</w:t>
        </w:r>
      </w:ins>
      <w:del w:id="377" w:author="Matthew Chen" w:date="2024-04-04T10:14:00Z" w16du:dateUtc="2024-04-04T17:14:00Z">
        <w:r w:rsidDel="00EF01A7">
          <w:delText>2</w:delText>
        </w:r>
      </w:del>
      <w:r>
        <w:t>)</w:t>
      </w:r>
      <w:r w:rsidR="00320A16">
        <w:t xml:space="preserve"> along with several </w:t>
      </w:r>
      <w:ins w:id="378" w:author="Matthew Chen" w:date="2024-04-04T09:50:00Z" w16du:dateUtc="2024-04-04T16:50:00Z">
        <w:r w:rsidR="00511D4D">
          <w:t xml:space="preserve">other machine learning </w:t>
        </w:r>
      </w:ins>
      <w:r w:rsidR="00320A16">
        <w:t>benchmarks</w:t>
      </w:r>
      <w:ins w:id="379" w:author="Matthew Chen" w:date="2024-04-22T13:09:00Z" w16du:dateUtc="2024-04-22T20:09:00Z">
        <w:r w:rsidR="00B70B8E">
          <w:t xml:space="preserve"> are considered</w:t>
        </w:r>
      </w:ins>
      <w:del w:id="380" w:author="Matthew Chen" w:date="2024-04-04T09:50:00Z" w16du:dateUtc="2024-04-04T16:50:00Z">
        <w:r w:rsidR="001C010B" w:rsidDel="00511D4D">
          <w:delText xml:space="preserve"> (Section 2.4)</w:delText>
        </w:r>
      </w:del>
      <w:r>
        <w:t xml:space="preserve">. </w:t>
      </w:r>
      <w:ins w:id="381" w:author="Matthew Chen" w:date="2024-04-22T13:09:00Z" w16du:dateUtc="2024-04-22T20:09:00Z">
        <w:r w:rsidR="00B70B8E">
          <w:t>Since w</w:t>
        </w:r>
      </w:ins>
      <w:del w:id="382" w:author="Matthew Chen" w:date="2024-04-22T13:09:00Z" w16du:dateUtc="2024-04-22T20:09:00Z">
        <w:r w:rsidR="00DD5831" w:rsidDel="00B70B8E">
          <w:delText>W</w:delText>
        </w:r>
      </w:del>
      <w:r w:rsidR="00DD5831">
        <w:t>e</w:t>
      </w:r>
      <w:r>
        <w:t xml:space="preserve"> are interested in the ability of the LSTM to learn to conserve mass and learn reservoir storages implicitly in its cell states</w:t>
      </w:r>
      <w:ins w:id="383" w:author="Matthew Chen" w:date="2024-04-22T13:15:00Z" w16du:dateUtc="2024-04-22T20:15:00Z">
        <w:r w:rsidR="00B70B8E">
          <w:t>,</w:t>
        </w:r>
      </w:ins>
      <w:del w:id="384" w:author="Matthew Chen" w:date="2024-04-22T13:15:00Z" w16du:dateUtc="2024-04-22T20:15:00Z">
        <w:r w:rsidR="00DD5831" w:rsidDel="00B70B8E">
          <w:delText>; as such</w:delText>
        </w:r>
        <w:r w:rsidR="00320A16" w:rsidDel="00B70B8E">
          <w:delText>,</w:delText>
        </w:r>
      </w:del>
      <w:r>
        <w:t xml:space="preserve"> the modeling task is to predict reservoir releases based </w:t>
      </w:r>
      <w:r w:rsidR="00DD5831">
        <w:t xml:space="preserve">only </w:t>
      </w:r>
      <w:r>
        <w:t xml:space="preserve">on </w:t>
      </w:r>
      <w:r w:rsidR="00320A16">
        <w:t xml:space="preserve">two inputs, the </w:t>
      </w:r>
      <w:r>
        <w:t xml:space="preserve">inflow and the </w:t>
      </w:r>
      <w:commentRangeStart w:id="385"/>
      <w:commentRangeStart w:id="386"/>
      <w:r>
        <w:t>day of the year</w:t>
      </w:r>
      <w:ins w:id="387" w:author="Matthew Chen" w:date="2024-04-03T16:01:00Z" w16du:dateUtc="2024-04-03T23:01:00Z">
        <w:r w:rsidR="000D41C5">
          <w:t>.</w:t>
        </w:r>
      </w:ins>
      <w:del w:id="388" w:author="Matthew Chen" w:date="2024-04-03T16:01:00Z" w16du:dateUtc="2024-04-03T23:01:00Z">
        <w:r w:rsidR="00DD5831" w:rsidDel="000D41C5">
          <w:delText xml:space="preserve"> </w:delText>
        </w:r>
        <w:commentRangeEnd w:id="385"/>
        <w:r w:rsidR="00320A16" w:rsidDel="000D41C5">
          <w:rPr>
            <w:rStyle w:val="CommentReference"/>
          </w:rPr>
          <w:commentReference w:id="385"/>
        </w:r>
        <w:commentRangeEnd w:id="386"/>
        <w:r w:rsidR="004C296A" w:rsidDel="000D41C5">
          <w:rPr>
            <w:rStyle w:val="CommentReference"/>
          </w:rPr>
          <w:commentReference w:id="386"/>
        </w:r>
        <w:r w:rsidDel="000D41C5">
          <w:delText>.</w:delText>
        </w:r>
      </w:del>
      <w:r>
        <w:t xml:space="preserve"> </w:t>
      </w:r>
      <w:ins w:id="389" w:author="Matthew Chen" w:date="2024-05-28T16:18:00Z" w16du:dateUtc="2024-05-28T23:18:00Z">
        <w:r w:rsidR="003B780C">
          <w:t>By doing so, we assume that storage is primarily driven by inflow and outflow</w:t>
        </w:r>
      </w:ins>
      <w:ins w:id="390" w:author="Matthew Chen" w:date="2024-05-28T16:19:00Z" w16du:dateUtc="2024-05-28T23:19:00Z">
        <w:r w:rsidR="003B780C">
          <w:t>, and that this d</w:t>
        </w:r>
      </w:ins>
      <w:ins w:id="391" w:author="Matthew Chen" w:date="2024-05-28T16:20:00Z" w16du:dateUtc="2024-05-28T23:20:00Z">
        <w:r w:rsidR="003B780C">
          <w:t xml:space="preserve">ominates other external </w:t>
        </w:r>
      </w:ins>
      <w:ins w:id="392" w:author="Matthew Chen" w:date="2024-05-28T16:19:00Z" w16du:dateUtc="2024-05-28T23:19:00Z">
        <w:r w:rsidR="003B780C">
          <w:t xml:space="preserve">effects </w:t>
        </w:r>
      </w:ins>
      <w:ins w:id="393" w:author="Matthew Chen" w:date="2024-05-28T16:20:00Z" w16du:dateUtc="2024-05-28T23:20:00Z">
        <w:r w:rsidR="003B780C">
          <w:t>such as</w:t>
        </w:r>
      </w:ins>
      <w:ins w:id="394" w:author="Matthew Chen" w:date="2024-05-28T16:19:00Z" w16du:dateUtc="2024-05-28T23:19:00Z">
        <w:r w:rsidR="003B780C">
          <w:t xml:space="preserve"> evaporation and seepage. </w:t>
        </w:r>
      </w:ins>
      <w:r>
        <w:t xml:space="preserve">Model 1 </w:t>
      </w:r>
      <w:r w:rsidR="00DD5831">
        <w:t xml:space="preserve">is </w:t>
      </w:r>
      <w:r w:rsidR="00013EC2">
        <w:t>a standard LSTM model</w:t>
      </w:r>
      <w:r w:rsidR="00DD5831">
        <w:t xml:space="preserve"> where</w:t>
      </w:r>
      <w:r>
        <w:t xml:space="preserve"> data is </w:t>
      </w:r>
      <w:r w:rsidR="00DD5831">
        <w:t>first</w:t>
      </w:r>
      <w:r>
        <w:t xml:space="preserve"> processed by </w:t>
      </w:r>
      <w:r w:rsidR="00DD5831">
        <w:t>an</w:t>
      </w:r>
      <w:r>
        <w:t xml:space="preserve"> LSTM </w:t>
      </w:r>
      <w:r w:rsidR="00DD5831">
        <w:t>and</w:t>
      </w:r>
      <w:r w:rsidR="00013EC2">
        <w:t xml:space="preserve"> then</w:t>
      </w:r>
      <w:r w:rsidR="002667C6">
        <w:t xml:space="preserve"> </w:t>
      </w:r>
      <w:commentRangeStart w:id="395"/>
      <w:del w:id="396" w:author="Matthew Chen" w:date="2024-03-29T15:23:00Z" w16du:dateUtc="2024-03-29T22:23:00Z">
        <w:r w:rsidR="002667C6" w:rsidDel="004C296A">
          <w:delText xml:space="preserve">headed </w:delText>
        </w:r>
      </w:del>
      <w:r w:rsidR="002667C6">
        <w:t>by</w:t>
      </w:r>
      <w:r>
        <w:t xml:space="preserve"> </w:t>
      </w:r>
      <w:commentRangeEnd w:id="395"/>
      <w:r w:rsidR="00320A16">
        <w:rPr>
          <w:rStyle w:val="CommentReference"/>
        </w:rPr>
        <w:commentReference w:id="395"/>
      </w:r>
      <w:r>
        <w:t xml:space="preserve">a </w:t>
      </w:r>
      <w:r w:rsidR="002667C6">
        <w:t xml:space="preserve">single layer </w:t>
      </w:r>
      <w:r>
        <w:t>feed-forward neural network to provide additional non-linear flexibility in learning the operating policy. Model 2 is similar to</w:t>
      </w:r>
      <w:ins w:id="397" w:author="Matthew Chen" w:date="2024-04-03T16:10:00Z" w16du:dateUtc="2024-04-03T23:10:00Z">
        <w:r w:rsidR="000D41C5">
          <w:t xml:space="preserve"> </w:t>
        </w:r>
      </w:ins>
      <w:del w:id="398" w:author="Matthew Chen" w:date="2024-04-03T16:10:00Z" w16du:dateUtc="2024-04-03T23:10:00Z">
        <w:r w:rsidDel="000D41C5">
          <w:lastRenderedPageBreak/>
          <w:delText xml:space="preserve"> </w:delText>
        </w:r>
      </w:del>
      <w:r>
        <w:t>Model 1</w:t>
      </w:r>
      <w:ins w:id="399" w:author="Matthew Chen" w:date="2024-04-03T16:10:00Z" w16du:dateUtc="2024-04-03T23:10:00Z">
        <w:r w:rsidR="000D41C5">
          <w:t>,</w:t>
        </w:r>
      </w:ins>
      <w:ins w:id="400" w:author="Matthew Chen" w:date="2024-05-28T13:34:00Z" w16du:dateUtc="2024-05-28T20:34:00Z">
        <w:r w:rsidR="007E4497">
          <w:t xml:space="preserve"> </w:t>
        </w:r>
      </w:ins>
      <w:del w:id="401" w:author="Matthew Chen" w:date="2024-05-28T13:34:00Z" w16du:dateUtc="2024-05-28T20:34:00Z">
        <w:r w:rsidDel="007E4497">
          <w:delText xml:space="preserve"> </w:delText>
        </w:r>
      </w:del>
      <w:r>
        <w:t>but adopts an autoregressive structure</w:t>
      </w:r>
      <w:r w:rsidR="00320A16">
        <w:t xml:space="preserve"> in which</w:t>
      </w:r>
      <w:r>
        <w:t xml:space="preserve"> the previous output is </w:t>
      </w:r>
      <w:r w:rsidR="002667C6">
        <w:t>concatenated</w:t>
      </w:r>
      <w:r>
        <w:t xml:space="preserve"> as an additional input</w:t>
      </w:r>
      <w:r w:rsidR="00FC53F1">
        <w:t xml:space="preserve"> for the current prediction</w:t>
      </w:r>
      <w:r>
        <w:t>.</w:t>
      </w:r>
      <w:r w:rsidR="00F777F8">
        <w:t xml:space="preserve"> </w:t>
      </w:r>
    </w:p>
    <w:p w14:paraId="41F8C5F8" w14:textId="36F1AEA2" w:rsidR="004A7944" w:rsidRDefault="000D41C5" w:rsidP="00DC17E9">
      <w:pPr>
        <w:spacing w:line="480" w:lineRule="auto"/>
      </w:pPr>
      <w:ins w:id="402" w:author="Matthew Chen" w:date="2024-04-03T16:04:00Z" w16du:dateUtc="2024-04-03T23:04:00Z">
        <w:r>
          <w:t>For Model</w:t>
        </w:r>
      </w:ins>
      <w:ins w:id="403" w:author="Matthew Chen" w:date="2024-04-04T09:55:00Z" w16du:dateUtc="2024-04-04T16:55:00Z">
        <w:r w:rsidR="00511D4D">
          <w:t xml:space="preserve"> </w:t>
        </w:r>
      </w:ins>
      <w:ins w:id="404" w:author="Matthew Chen" w:date="2024-04-03T16:04:00Z" w16du:dateUtc="2024-04-03T23:04:00Z">
        <w:r>
          <w:t xml:space="preserve">3 and </w:t>
        </w:r>
      </w:ins>
      <w:ins w:id="405" w:author="Matthew Chen" w:date="2024-04-10T09:31:00Z" w16du:dateUtc="2024-04-10T16:31:00Z">
        <w:r w:rsidR="00824AFC">
          <w:t xml:space="preserve">Model </w:t>
        </w:r>
      </w:ins>
      <w:ins w:id="406" w:author="Matthew Chen" w:date="2024-04-03T16:04:00Z" w16du:dateUtc="2024-04-03T23:04:00Z">
        <w:r>
          <w:t>4, we propose two new architectures that conserve mass</w:t>
        </w:r>
      </w:ins>
      <w:ins w:id="407" w:author="Matthew Chen" w:date="2024-04-03T16:06:00Z" w16du:dateUtc="2024-04-03T23:06:00Z">
        <w:r>
          <w:t xml:space="preserve"> and accumulate implied storage states internally</w:t>
        </w:r>
      </w:ins>
      <w:ins w:id="408" w:author="Matthew Chen" w:date="2024-04-03T16:04:00Z" w16du:dateUtc="2024-04-03T23:04:00Z">
        <w:r>
          <w:t xml:space="preserve">. </w:t>
        </w:r>
      </w:ins>
      <w:ins w:id="409" w:author="Matthew Chen" w:date="2024-04-03T16:11:00Z" w16du:dateUtc="2024-04-03T23:11:00Z">
        <w:r w:rsidR="006B2B67">
          <w:t xml:space="preserve">These models are inspired by the mass-conserving LSTM (MC-LSTM), which is a modified LSTM architecture where its memory states are true mass accumulators </w:t>
        </w:r>
      </w:ins>
      <w:customXmlInsRangeStart w:id="410" w:author="Matthew Chen" w:date="2024-04-03T16:11:00Z"/>
      <w:sdt>
        <w:sdtPr>
          <w:rPr>
            <w:color w:val="000000"/>
          </w:rPr>
          <w:tag w:val="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
          <w:id w:val="1151174287"/>
          <w:placeholder>
            <w:docPart w:val="224174A7F66E4031BFE911FD114AA5A6"/>
          </w:placeholder>
        </w:sdtPr>
        <w:sdtContent>
          <w:customXmlInsRangeEnd w:id="410"/>
          <w:ins w:id="411" w:author="Matthew Chen" w:date="2024-05-28T17:18:00Z" w16du:dateUtc="2024-05-29T00:18:00Z">
            <w:r w:rsidR="00E36CE1" w:rsidRPr="00E36CE1">
              <w:rPr>
                <w:color w:val="000000"/>
              </w:rPr>
              <w:t>(Hoedt et al., 2021)</w:t>
            </w:r>
          </w:ins>
          <w:customXmlInsRangeStart w:id="412" w:author="Matthew Chen" w:date="2024-04-03T16:11:00Z"/>
        </w:sdtContent>
      </w:sdt>
      <w:customXmlInsRangeEnd w:id="412"/>
      <w:ins w:id="413" w:author="Matthew Chen" w:date="2024-04-03T16:11:00Z" w16du:dateUtc="2024-04-03T23:11:00Z">
        <w:r w:rsidR="006B2B67">
          <w:t xml:space="preserve">. </w:t>
        </w:r>
      </w:ins>
      <w:ins w:id="414" w:author="Matthew Chen" w:date="2024-04-03T16:04:00Z" w16du:dateUtc="2024-04-03T23:04:00Z">
        <w:r>
          <w:t xml:space="preserve">Specifically, </w:t>
        </w:r>
      </w:ins>
      <w:del w:id="415" w:author="Matthew Chen" w:date="2024-04-03T16:02:00Z" w16du:dateUtc="2024-04-03T23:02:00Z">
        <w:r w:rsidR="00F777F8" w:rsidDel="000D41C5">
          <w:delText xml:space="preserve">Finally, </w:delText>
        </w:r>
      </w:del>
      <w:r w:rsidR="00F777F8">
        <w:t xml:space="preserve">Model 3 </w:t>
      </w:r>
      <w:ins w:id="416" w:author="Matthew Chen" w:date="2024-04-04T09:31:00Z" w16du:dateUtc="2024-04-04T16:31:00Z">
        <w:r w:rsidR="00D17A41">
          <w:t xml:space="preserve">explicitly </w:t>
        </w:r>
      </w:ins>
      <w:del w:id="417" w:author="Matthew Chen" w:date="2024-04-03T16:06:00Z" w16du:dateUtc="2024-04-03T23:06:00Z">
        <w:r w:rsidR="00FC53F1" w:rsidDel="000D41C5">
          <w:delText xml:space="preserve">externally </w:delText>
        </w:r>
      </w:del>
      <w:r w:rsidR="00FC53F1">
        <w:t>models the mass balance for implied storages</w:t>
      </w:r>
      <w:r w:rsidR="00F777F8">
        <w:t xml:space="preserve"> </w:t>
      </w:r>
      <w:ins w:id="418" w:author="Matthew Chen" w:date="2024-04-03T16:11:00Z" w16du:dateUtc="2024-04-03T23:11:00Z">
        <w:r w:rsidR="006B2B67">
          <w:t xml:space="preserve">as an additional internal </w:t>
        </w:r>
      </w:ins>
      <w:del w:id="419" w:author="Matthew Chen" w:date="2024-04-04T08:54:00Z" w16du:dateUtc="2024-04-04T15:54:00Z">
        <w:r w:rsidR="00F777F8" w:rsidDel="009441BE">
          <w:delText>and</w:delText>
        </w:r>
      </w:del>
      <w:ins w:id="420" w:author="Matthew Chen" w:date="2024-04-04T08:54:00Z" w16du:dateUtc="2024-04-04T15:54:00Z">
        <w:r w:rsidR="009441BE">
          <w:t>state and</w:t>
        </w:r>
      </w:ins>
      <w:r w:rsidR="00F777F8">
        <w:t xml:space="preserve"> </w:t>
      </w:r>
      <w:r w:rsidR="002667C6">
        <w:t>concatenate</w:t>
      </w:r>
      <w:r w:rsidR="00FC53F1">
        <w:t>s them</w:t>
      </w:r>
      <w:r w:rsidR="00F777F8">
        <w:t xml:space="preserve"> as </w:t>
      </w:r>
      <w:del w:id="421" w:author="Matthew Chen" w:date="2024-04-04T08:54:00Z" w16du:dateUtc="2024-04-04T15:54:00Z">
        <w:r w:rsidR="00F777F8" w:rsidDel="009441BE">
          <w:delText xml:space="preserve">an </w:delText>
        </w:r>
      </w:del>
      <w:del w:id="422" w:author="Matthew Chen" w:date="2024-04-11T09:44:00Z" w16du:dateUtc="2024-04-11T16:44:00Z">
        <w:r w:rsidR="002667C6" w:rsidDel="00901608">
          <w:delText xml:space="preserve">additional </w:delText>
        </w:r>
      </w:del>
      <w:r w:rsidR="00F777F8">
        <w:t>input</w:t>
      </w:r>
      <w:ins w:id="423" w:author="Matthew Chen" w:date="2024-03-29T15:35:00Z" w16du:dateUtc="2024-03-29T22:35:00Z">
        <w:r w:rsidR="00051C37">
          <w:t xml:space="preserve"> so that </w:t>
        </w:r>
      </w:ins>
      <w:ins w:id="424" w:author="Matthew Chen" w:date="2024-04-03T16:02:00Z" w16du:dateUtc="2024-04-03T23:02:00Z">
        <w:r>
          <w:t>we do not need to r</w:t>
        </w:r>
      </w:ins>
      <w:ins w:id="425" w:author="Matthew Chen" w:date="2024-04-03T16:12:00Z" w16du:dateUtc="2024-04-03T23:12:00Z">
        <w:r w:rsidR="006B2B67">
          <w:t xml:space="preserve">ely </w:t>
        </w:r>
      </w:ins>
      <w:ins w:id="426" w:author="Matthew Chen" w:date="2024-04-03T16:02:00Z" w16du:dateUtc="2024-04-03T23:02:00Z">
        <w:r>
          <w:t>on</w:t>
        </w:r>
      </w:ins>
      <w:ins w:id="427" w:author="Matthew Chen" w:date="2024-04-03T16:12:00Z" w16du:dateUtc="2024-04-03T23:12:00Z">
        <w:r w:rsidR="006B2B67">
          <w:t xml:space="preserve"> the </w:t>
        </w:r>
      </w:ins>
      <w:ins w:id="428" w:author="Matthew Chen" w:date="2024-04-04T08:54:00Z" w16du:dateUtc="2024-04-04T15:54:00Z">
        <w:r w:rsidR="009441BE">
          <w:t xml:space="preserve">LSTM </w:t>
        </w:r>
      </w:ins>
      <w:ins w:id="429" w:author="Matthew Chen" w:date="2024-04-03T16:12:00Z" w16du:dateUtc="2024-04-03T23:12:00Z">
        <w:r w:rsidR="006B2B67">
          <w:t>gating mechanism</w:t>
        </w:r>
      </w:ins>
      <w:ins w:id="430" w:author="Matthew Chen" w:date="2024-04-04T08:54:00Z" w16du:dateUtc="2024-04-04T15:54:00Z">
        <w:r w:rsidR="009441BE">
          <w:t>s</w:t>
        </w:r>
      </w:ins>
      <w:ins w:id="431" w:author="Matthew Chen" w:date="2024-04-03T16:02:00Z" w16du:dateUtc="2024-04-03T23:02:00Z">
        <w:r>
          <w:t xml:space="preserve"> to</w:t>
        </w:r>
      </w:ins>
      <w:ins w:id="432" w:author="Matthew Chen" w:date="2024-04-03T16:03:00Z" w16du:dateUtc="2024-04-03T23:03:00Z">
        <w:r>
          <w:t xml:space="preserve"> learn to conserve mass</w:t>
        </w:r>
      </w:ins>
      <w:ins w:id="433" w:author="Matthew Chen" w:date="2024-03-29T15:35:00Z" w16du:dateUtc="2024-03-29T22:35:00Z">
        <w:r w:rsidR="00051C37">
          <w:t xml:space="preserve">. </w:t>
        </w:r>
      </w:ins>
      <w:ins w:id="434" w:author="Matthew Chen" w:date="2024-04-03T16:03:00Z" w16du:dateUtc="2024-04-03T23:03:00Z">
        <w:r>
          <w:t xml:space="preserve">Model 4 is similar to Model </w:t>
        </w:r>
      </w:ins>
      <w:ins w:id="435" w:author="Matthew Chen" w:date="2024-04-04T09:29:00Z" w16du:dateUtc="2024-04-04T16:29:00Z">
        <w:r w:rsidR="00D17A41">
          <w:t>3;</w:t>
        </w:r>
      </w:ins>
      <w:ins w:id="436" w:author="Matthew Chen" w:date="2024-04-03T16:03:00Z" w16du:dateUtc="2024-04-03T23:03:00Z">
        <w:r>
          <w:t xml:space="preserve"> excep</w:t>
        </w:r>
      </w:ins>
      <w:ins w:id="437" w:author="Matthew Chen" w:date="2024-04-04T08:54:00Z" w16du:dateUtc="2024-04-04T15:54:00Z">
        <w:r w:rsidR="009441BE">
          <w:t xml:space="preserve">t </w:t>
        </w:r>
      </w:ins>
      <w:ins w:id="438" w:author="Matthew Chen" w:date="2024-04-04T08:55:00Z" w16du:dateUtc="2024-04-04T15:55:00Z">
        <w:r w:rsidR="009441BE">
          <w:t xml:space="preserve">we </w:t>
        </w:r>
      </w:ins>
      <w:ins w:id="439" w:author="Matthew Chen" w:date="2024-04-04T09:28:00Z" w16du:dateUtc="2024-04-04T16:28:00Z">
        <w:r w:rsidR="00D17A41">
          <w:t xml:space="preserve">discard the LSTM gating mechanisms </w:t>
        </w:r>
      </w:ins>
      <w:ins w:id="440" w:author="Matthew Chen" w:date="2024-04-10T09:31:00Z" w16du:dateUtc="2024-04-10T16:31:00Z">
        <w:r w:rsidR="00824AFC">
          <w:t xml:space="preserve">entirely </w:t>
        </w:r>
      </w:ins>
      <w:ins w:id="441" w:author="Matthew Chen" w:date="2024-04-04T09:28:00Z" w16du:dateUtc="2024-04-04T16:28:00Z">
        <w:r w:rsidR="00D17A41">
          <w:t>which result</w:t>
        </w:r>
      </w:ins>
      <w:ins w:id="442" w:author="Matthew Chen" w:date="2024-04-04T09:29:00Z" w16du:dateUtc="2024-04-04T16:29:00Z">
        <w:r w:rsidR="00D17A41">
          <w:t xml:space="preserve">s in a model resembling a </w:t>
        </w:r>
      </w:ins>
      <w:ins w:id="443" w:author="Matthew Chen" w:date="2024-04-10T09:32:00Z" w16du:dateUtc="2024-04-10T16:32:00Z">
        <w:r w:rsidR="00824AFC">
          <w:t xml:space="preserve">mass-accumulating </w:t>
        </w:r>
      </w:ins>
      <w:ins w:id="444" w:author="Matthew Chen" w:date="2024-04-04T09:29:00Z" w16du:dateUtc="2024-04-04T16:29:00Z">
        <w:r w:rsidR="00D17A41">
          <w:t xml:space="preserve">recurrent neural network (RNN). </w:t>
        </w:r>
      </w:ins>
      <w:ins w:id="445" w:author="Matthew Chen" w:date="2024-04-09T12:44:00Z" w16du:dateUtc="2024-04-09T19:44:00Z">
        <w:r w:rsidR="00482139">
          <w:t>However, Model 4</w:t>
        </w:r>
      </w:ins>
      <w:ins w:id="446" w:author="Matthew Chen" w:date="2024-04-09T12:45:00Z" w16du:dateUtc="2024-04-09T19:45:00Z">
        <w:r w:rsidR="00482139">
          <w:t xml:space="preserve"> is unable to capture longer-range dependencies </w:t>
        </w:r>
      </w:ins>
      <w:ins w:id="447" w:author="Matthew Chen" w:date="2024-04-09T12:46:00Z" w16du:dateUtc="2024-04-09T19:46:00Z">
        <w:r w:rsidR="00482139">
          <w:t>through learned cell states beyond storage</w:t>
        </w:r>
      </w:ins>
      <w:ins w:id="448" w:author="Matthew Chen" w:date="2024-04-22T13:16:00Z" w16du:dateUtc="2024-04-22T20:16:00Z">
        <w:r w:rsidR="00B70B8E">
          <w:t xml:space="preserve">, </w:t>
        </w:r>
      </w:ins>
      <w:ins w:id="449" w:author="Matthew Chen" w:date="2024-04-09T12:46:00Z" w16du:dateUtc="2024-04-09T19:46:00Z">
        <w:r w:rsidR="00482139">
          <w:t xml:space="preserve">unlike </w:t>
        </w:r>
      </w:ins>
      <w:ins w:id="450" w:author="Matthew Chen" w:date="2024-04-22T13:16:00Z" w16du:dateUtc="2024-04-22T20:16:00Z">
        <w:r w:rsidR="00B70B8E">
          <w:t xml:space="preserve">in </w:t>
        </w:r>
      </w:ins>
      <w:ins w:id="451" w:author="Matthew Chen" w:date="2024-04-09T12:46:00Z" w16du:dateUtc="2024-04-09T19:46:00Z">
        <w:r w:rsidR="00482139">
          <w:t xml:space="preserve">Model 3. </w:t>
        </w:r>
      </w:ins>
      <w:ins w:id="452" w:author="Matthew Chen" w:date="2024-04-16T09:47:00Z" w16du:dateUtc="2024-04-16T16:47:00Z">
        <w:r w:rsidR="00851633">
          <w:t>Since</w:t>
        </w:r>
      </w:ins>
      <w:ins w:id="453" w:author="Matthew Chen" w:date="2024-04-04T09:33:00Z" w16du:dateUtc="2024-04-04T16:33:00Z">
        <w:r w:rsidR="00D17A41">
          <w:t xml:space="preserve"> mass balance </w:t>
        </w:r>
      </w:ins>
      <w:ins w:id="454" w:author="Matthew Chen" w:date="2024-04-04T09:36:00Z" w16du:dateUtc="2024-04-04T16:36:00Z">
        <w:r w:rsidR="00D17A41">
          <w:t xml:space="preserve">can be </w:t>
        </w:r>
      </w:ins>
      <w:ins w:id="455" w:author="Matthew Chen" w:date="2024-04-04T09:56:00Z" w16du:dateUtc="2024-04-04T16:56:00Z">
        <w:r w:rsidR="00511D4D">
          <w:t xml:space="preserve">expressed </w:t>
        </w:r>
      </w:ins>
      <w:ins w:id="456" w:author="Matthew Chen" w:date="2024-04-04T09:36:00Z" w16du:dateUtc="2024-04-04T16:36:00Z">
        <w:r w:rsidR="00D17A41">
          <w:t xml:space="preserve">explicitly </w:t>
        </w:r>
      </w:ins>
      <w:ins w:id="457" w:author="Matthew Chen" w:date="2024-04-04T09:35:00Z" w16du:dateUtc="2024-04-04T16:35:00Z">
        <w:r w:rsidR="00D17A41">
          <w:t>for the reservoir control problem</w:t>
        </w:r>
      </w:ins>
      <w:ins w:id="458" w:author="Matthew Chen" w:date="2024-04-04T09:34:00Z" w16du:dateUtc="2024-04-04T16:34:00Z">
        <w:r w:rsidR="00D17A41">
          <w:t>, these</w:t>
        </w:r>
      </w:ins>
      <w:ins w:id="459" w:author="Matthew Chen" w:date="2024-04-04T09:32:00Z" w16du:dateUtc="2024-04-04T16:32:00Z">
        <w:r w:rsidR="00D17A41">
          <w:t xml:space="preserve"> models require </w:t>
        </w:r>
      </w:ins>
      <w:ins w:id="460" w:author="Matthew Chen" w:date="2024-04-04T09:33:00Z" w16du:dateUtc="2024-04-04T16:33:00Z">
        <w:r w:rsidR="00D17A41">
          <w:t xml:space="preserve">order of magnitude </w:t>
        </w:r>
      </w:ins>
      <w:ins w:id="461" w:author="Matthew Chen" w:date="2024-04-04T09:32:00Z" w16du:dateUtc="2024-04-04T16:32:00Z">
        <w:r w:rsidR="00D17A41">
          <w:t xml:space="preserve">fewer parameters (more parsimonious) compared to MC-LSTM. </w:t>
        </w:r>
      </w:ins>
      <w:del w:id="462" w:author="Matthew Chen" w:date="2024-03-29T15:35:00Z" w16du:dateUtc="2024-03-29T22:35:00Z">
        <w:r w:rsidR="00F777F8" w:rsidDel="00051C37">
          <w:delText xml:space="preserve">. </w:delText>
        </w:r>
        <w:r w:rsidR="00883817" w:rsidDel="00051C37">
          <w:delText xml:space="preserve">(Why?) </w:delText>
        </w:r>
      </w:del>
      <w:r w:rsidR="004A7944">
        <w:t xml:space="preserve">All </w:t>
      </w:r>
      <w:ins w:id="463" w:author="Matthew Chen" w:date="2024-04-04T09:32:00Z" w16du:dateUtc="2024-04-04T16:32:00Z">
        <w:r w:rsidR="00D17A41">
          <w:t>four</w:t>
        </w:r>
      </w:ins>
      <w:del w:id="464" w:author="Matthew Chen" w:date="2024-04-04T09:32:00Z" w16du:dateUtc="2024-04-04T16:32:00Z">
        <w:r w:rsidR="004A7944" w:rsidDel="00D17A41">
          <w:delText>three</w:delText>
        </w:r>
      </w:del>
      <w:r w:rsidR="004A7944">
        <w:t xml:space="preserve"> models </w:t>
      </w:r>
      <w:r w:rsidR="0083654D">
        <w:t>are trained</w:t>
      </w:r>
      <w:r w:rsidR="004A7944">
        <w:t xml:space="preserve"> </w:t>
      </w:r>
      <w:r w:rsidR="00013EC2">
        <w:t>using the</w:t>
      </w:r>
      <w:r w:rsidR="004A7944">
        <w:t xml:space="preserve"> square error loss</w:t>
      </w:r>
      <w:r w:rsidR="00013EC2">
        <w:t xml:space="preserve"> function</w:t>
      </w:r>
      <w:r w:rsidR="0083654D">
        <w:t>.</w:t>
      </w:r>
    </w:p>
    <w:p w14:paraId="4098E164" w14:textId="1390E387" w:rsidR="004A7944" w:rsidDel="00D17A41" w:rsidRDefault="004A7944" w:rsidP="00DC17E9">
      <w:pPr>
        <w:spacing w:line="480" w:lineRule="auto"/>
        <w:rPr>
          <w:del w:id="465" w:author="Matthew Chen" w:date="2024-04-04T09:37:00Z" w16du:dateUtc="2024-04-04T16:37:00Z"/>
        </w:rPr>
      </w:pPr>
      <w:r>
        <w:t xml:space="preserve">For hyperparameter tuning, we tune the model architecture details using exhaustive </w:t>
      </w:r>
      <w:ins w:id="466" w:author="Matthew Chen" w:date="2024-04-04T09:56:00Z" w16du:dateUtc="2024-04-04T16:56:00Z">
        <w:r w:rsidR="00511D4D">
          <w:t xml:space="preserve">grid </w:t>
        </w:r>
      </w:ins>
      <w:r>
        <w:t xml:space="preserve">search. Specifically, we select the model with the optimal validation loss over a predefined grid of hyperparameters, </w:t>
      </w:r>
      <w:r w:rsidR="007B722D">
        <w:t>averaging</w:t>
      </w:r>
      <w:r>
        <w:t xml:space="preserve"> over 5 different random seeds to account for stochasticity in the optimization algorithm. </w:t>
      </w:r>
      <w:r w:rsidR="00320A16">
        <w:t>W</w:t>
      </w:r>
      <w:r>
        <w:t xml:space="preserve">e tune the number of LSTM layers (1 or 2), the size of the LSTM hidden layer (between 5 and 50), the hidden size </w:t>
      </w:r>
      <w:r w:rsidR="007B722D">
        <w:t>of the feed-forward net</w:t>
      </w:r>
      <w:ins w:id="467" w:author="Matthew Chen" w:date="2024-04-18T09:32:00Z" w16du:dateUtc="2024-04-18T16:32:00Z">
        <w:r w:rsidR="001C6C73">
          <w:t xml:space="preserve">work </w:t>
        </w:r>
      </w:ins>
      <w:del w:id="468" w:author="Matthew Chen" w:date="2024-04-18T09:32:00Z" w16du:dateUtc="2024-04-18T16:32:00Z">
        <w:r w:rsidR="007B722D" w:rsidDel="001C6C73">
          <w:delText xml:space="preserve"> </w:delText>
        </w:r>
      </w:del>
      <w:r w:rsidR="007B722D">
        <w:t xml:space="preserve">(between 5 and 50), and the dropout regularization probability (0.3, 0.5, or 0.7). </w:t>
      </w:r>
    </w:p>
    <w:p w14:paraId="33E394C1" w14:textId="652BB41C" w:rsidR="007B722D" w:rsidRDefault="004A7944" w:rsidP="004A7944">
      <w:pPr>
        <w:spacing w:line="480" w:lineRule="auto"/>
        <w:rPr>
          <w:color w:val="000000"/>
        </w:rPr>
      </w:pPr>
      <w:r>
        <w:t xml:space="preserve">The LSTM experiments were conducted in the Pytorch deep learning library </w:t>
      </w:r>
      <w:sdt>
        <w:sdtPr>
          <w:rPr>
            <w:color w:val="000000"/>
          </w:rPr>
          <w:tag w:val="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
          <w:id w:val="2057499185"/>
          <w:placeholder>
            <w:docPart w:val="EF342355C0D64F0F86AA2580C8453C7E"/>
          </w:placeholder>
        </w:sdtPr>
        <w:sdtContent>
          <w:ins w:id="469" w:author="Matthew Chen" w:date="2024-05-28T17:18:00Z" w16du:dateUtc="2024-05-29T00:18:00Z">
            <w:r w:rsidR="00E36CE1" w:rsidRPr="00E36CE1">
              <w:rPr>
                <w:color w:val="000000"/>
              </w:rPr>
              <w:t>(Paszke et al., 2019)</w:t>
            </w:r>
          </w:ins>
          <w:del w:id="470" w:author="Matthew Chen" w:date="2024-03-29T10:15:00Z" w16du:dateUtc="2024-03-29T17:15:00Z">
            <w:r w:rsidR="000A61C2" w:rsidRPr="00E36CE1" w:rsidDel="00412DB9">
              <w:rPr>
                <w:color w:val="000000"/>
              </w:rPr>
              <w:delText>(Paszke et al., 2019)</w:delText>
            </w:r>
          </w:del>
        </w:sdtContent>
      </w:sdt>
      <w:r>
        <w:rPr>
          <w:color w:val="000000"/>
        </w:rPr>
        <w:t>. In training, model parameters were optimized using the Adam algorithm, a first-order stochastic gradient descent algorithm with momentum</w:t>
      </w:r>
      <w:ins w:id="471" w:author="Matthew Chen" w:date="2024-04-16T08:55:00Z" w16du:dateUtc="2024-04-16T15:55:00Z">
        <w:r w:rsidR="00645879">
          <w:rPr>
            <w:color w:val="000000"/>
          </w:rPr>
          <w:t xml:space="preserve"> </w:t>
        </w:r>
      </w:ins>
      <w:del w:id="472" w:author="Matthew Chen" w:date="2024-04-16T08:55:00Z" w16du:dateUtc="2024-04-16T15:55:00Z">
        <w:r w:rsidR="002667C6" w:rsidDel="00645879">
          <w:rPr>
            <w:color w:val="000000"/>
          </w:rPr>
          <w:delText>,</w:delText>
        </w:r>
        <w:r w:rsidDel="00645879">
          <w:rPr>
            <w:color w:val="000000"/>
          </w:rPr>
          <w:delText xml:space="preserve"> </w:delText>
        </w:r>
      </w:del>
      <w:r>
        <w:rPr>
          <w:color w:val="000000"/>
        </w:rPr>
        <w:t>and</w:t>
      </w:r>
      <w:r w:rsidR="00194A35">
        <w:rPr>
          <w:color w:val="000000"/>
        </w:rPr>
        <w:t xml:space="preserve"> </w:t>
      </w:r>
      <w:r>
        <w:rPr>
          <w:color w:val="000000"/>
        </w:rPr>
        <w:t xml:space="preserve">strong </w:t>
      </w:r>
      <w:ins w:id="473" w:author="Matthew Chen" w:date="2024-04-16T08:55:00Z" w16du:dateUtc="2024-04-16T15:55:00Z">
        <w:r w:rsidR="00645879">
          <w:rPr>
            <w:color w:val="000000"/>
          </w:rPr>
          <w:t xml:space="preserve">empirical </w:t>
        </w:r>
      </w:ins>
      <w:r>
        <w:rPr>
          <w:color w:val="000000"/>
        </w:rPr>
        <w:t>performance</w:t>
      </w:r>
      <w:ins w:id="474" w:author="Matthew Chen" w:date="2024-04-16T08:55:00Z" w16du:dateUtc="2024-04-16T15:55:00Z">
        <w:r w:rsidR="00645879">
          <w:rPr>
            <w:color w:val="000000"/>
          </w:rPr>
          <w:t xml:space="preserve"> </w:t>
        </w:r>
      </w:ins>
      <w:del w:id="475" w:author="Matthew Chen" w:date="2024-04-16T08:55:00Z" w16du:dateUtc="2024-04-16T15:55:00Z">
        <w:r w:rsidDel="00645879">
          <w:rPr>
            <w:color w:val="000000"/>
          </w:rPr>
          <w:delText xml:space="preserve"> </w:delText>
        </w:r>
        <w:r w:rsidR="002667C6" w:rsidDel="00645879">
          <w:rPr>
            <w:color w:val="000000"/>
          </w:rPr>
          <w:delText xml:space="preserve">demonstrated </w:delText>
        </w:r>
        <w:r w:rsidDel="00645879">
          <w:rPr>
            <w:color w:val="000000"/>
          </w:rPr>
          <w:delText xml:space="preserve">in practice </w:delText>
        </w:r>
      </w:del>
      <w:sdt>
        <w:sdtPr>
          <w:rPr>
            <w:color w:val="000000"/>
          </w:rPr>
          <w:tag w:val="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
          <w:id w:val="379518786"/>
          <w:placeholder>
            <w:docPart w:val="EF342355C0D64F0F86AA2580C8453C7E"/>
          </w:placeholder>
        </w:sdtPr>
        <w:sdtContent>
          <w:ins w:id="476" w:author="Matthew Chen" w:date="2024-05-28T17:18:00Z" w16du:dateUtc="2024-05-29T00:18:00Z">
            <w:r w:rsidR="00E36CE1">
              <w:rPr>
                <w:rFonts w:eastAsia="Times New Roman"/>
              </w:rPr>
              <w:t>(Kingma &amp; Ba, 2015)</w:t>
            </w:r>
          </w:ins>
          <w:del w:id="477" w:author="Matthew Chen" w:date="2024-03-29T10:15:00Z" w16du:dateUtc="2024-03-29T17:15:00Z">
            <w:r w:rsidR="000A61C2" w:rsidDel="00412DB9">
              <w:rPr>
                <w:rFonts w:eastAsia="Times New Roman"/>
              </w:rPr>
              <w:delText>(Kingma &amp; Ba, 2015)</w:delText>
            </w:r>
          </w:del>
        </w:sdtContent>
      </w:sdt>
      <w:r>
        <w:rPr>
          <w:color w:val="000000"/>
        </w:rPr>
        <w:t xml:space="preserve">. </w:t>
      </w:r>
    </w:p>
    <w:p w14:paraId="1530AF60" w14:textId="41A28EF1" w:rsidR="007B722D" w:rsidRDefault="0090606C" w:rsidP="007B722D">
      <w:pPr>
        <w:keepNext/>
        <w:spacing w:line="480" w:lineRule="auto"/>
      </w:pPr>
      <w:del w:id="478" w:author="Matthew Chen" w:date="2024-04-03T16:00:00Z" w16du:dateUtc="2024-04-03T23:00:00Z">
        <w:r w:rsidDel="000D41C5">
          <w:rPr>
            <w:noProof/>
          </w:rPr>
          <w:lastRenderedPageBreak/>
          <w:drawing>
            <wp:inline distT="0" distB="0" distL="0" distR="0" wp14:anchorId="6FEE00EB" wp14:editId="4679ADD5">
              <wp:extent cx="5943600" cy="2122170"/>
              <wp:effectExtent l="0" t="0" r="0" b="0"/>
              <wp:docPr id="2119952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5216" name="Picture 1" descr="A diagram of a mod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del>
      <w:ins w:id="479" w:author="Matthew Chen" w:date="2024-04-03T16:01:00Z" w16du:dateUtc="2024-04-03T23:01:00Z">
        <w:r w:rsidR="000D41C5">
          <w:rPr>
            <w:noProof/>
          </w:rPr>
          <w:drawing>
            <wp:inline distT="0" distB="0" distL="0" distR="0" wp14:anchorId="14529A81" wp14:editId="4DE9E8D9">
              <wp:extent cx="5943600" cy="1729740"/>
              <wp:effectExtent l="0" t="0" r="0" b="3810"/>
              <wp:docPr id="13875732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7321" name="Picture 1" descr="A diagram of a mode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inline>
          </w:drawing>
        </w:r>
      </w:ins>
    </w:p>
    <w:p w14:paraId="2232DEC5" w14:textId="3042D60A" w:rsidR="007B722D" w:rsidRDefault="007B722D" w:rsidP="007B722D">
      <w:pPr>
        <w:pStyle w:val="Caption"/>
        <w:rPr>
          <w:color w:val="000000"/>
        </w:rPr>
      </w:pPr>
      <w:r>
        <w:t xml:space="preserve">Figure </w:t>
      </w:r>
      <w:r>
        <w:fldChar w:fldCharType="begin"/>
      </w:r>
      <w:r>
        <w:instrText xml:space="preserve"> SEQ Figure \* ARABIC </w:instrText>
      </w:r>
      <w:r>
        <w:fldChar w:fldCharType="separate"/>
      </w:r>
      <w:ins w:id="480" w:author="Matthew Chen" w:date="2024-04-15T14:40:00Z" w16du:dateUtc="2024-04-15T21:40:00Z">
        <w:r w:rsidR="00E541F6">
          <w:rPr>
            <w:noProof/>
          </w:rPr>
          <w:t>3</w:t>
        </w:r>
      </w:ins>
      <w:del w:id="481" w:author="Matthew Chen" w:date="2024-04-04T10:10:00Z" w16du:dateUtc="2024-04-04T17:10:00Z">
        <w:r w:rsidR="001B4D29" w:rsidDel="00DD18BE">
          <w:rPr>
            <w:noProof/>
          </w:rPr>
          <w:delText>2</w:delText>
        </w:r>
      </w:del>
      <w:r>
        <w:fldChar w:fldCharType="end"/>
      </w:r>
      <w:r>
        <w:t xml:space="preserve">. </w:t>
      </w:r>
      <w:r w:rsidRPr="00444888">
        <w:rPr>
          <w:b w:val="0"/>
          <w:bCs/>
        </w:rPr>
        <w:t>LSTM model architectures. “FF”</w:t>
      </w:r>
      <w:r w:rsidR="00320A16">
        <w:rPr>
          <w:b w:val="0"/>
          <w:bCs/>
        </w:rPr>
        <w:t xml:space="preserve">: </w:t>
      </w:r>
      <w:r w:rsidRPr="00444888">
        <w:rPr>
          <w:b w:val="0"/>
          <w:bCs/>
        </w:rPr>
        <w:t>feed-forward neural network; “DOY</w:t>
      </w:r>
      <w:r w:rsidR="00320A16">
        <w:rPr>
          <w:b w:val="0"/>
          <w:bCs/>
        </w:rPr>
        <w:t>”:</w:t>
      </w:r>
      <w:r w:rsidRPr="00444888">
        <w:rPr>
          <w:b w:val="0"/>
          <w:bCs/>
        </w:rPr>
        <w:t xml:space="preserve"> day of the year.</w:t>
      </w:r>
    </w:p>
    <w:p w14:paraId="7B5F4DA8" w14:textId="77777777" w:rsidR="004A7944" w:rsidRDefault="004A7944" w:rsidP="00DC17E9">
      <w:pPr>
        <w:spacing w:line="480" w:lineRule="auto"/>
      </w:pPr>
    </w:p>
    <w:p w14:paraId="4853242B" w14:textId="1C21DD19" w:rsidR="00444888" w:rsidRDefault="00444888" w:rsidP="00444888">
      <w:pPr>
        <w:pStyle w:val="Heading2"/>
        <w:spacing w:line="480" w:lineRule="auto"/>
      </w:pPr>
      <w:r>
        <w:t>M</w:t>
      </w:r>
      <w:r w:rsidR="001645A8">
        <w:t xml:space="preserve">achine Learning </w:t>
      </w:r>
      <w:r>
        <w:t>Benchmarks</w:t>
      </w:r>
    </w:p>
    <w:p w14:paraId="3002157F" w14:textId="1F18942B" w:rsidR="00444888" w:rsidRDefault="001645A8" w:rsidP="00444888">
      <w:pPr>
        <w:spacing w:line="480" w:lineRule="auto"/>
        <w:rPr>
          <w:rFonts w:eastAsiaTheme="minorEastAsia"/>
        </w:rPr>
      </w:pPr>
      <w:r>
        <w:t xml:space="preserve">As </w:t>
      </w:r>
      <w:r w:rsidR="002667C6">
        <w:t>benchmarks</w:t>
      </w:r>
      <w:r>
        <w:t xml:space="preserve"> </w:t>
      </w:r>
      <w:r w:rsidR="002667C6">
        <w:t>for</w:t>
      </w:r>
      <w:r>
        <w:t xml:space="preserve"> the LSTM model, we consider autoregressive linear and random forest models</w:t>
      </w:r>
      <w:r w:rsidR="00B24B42">
        <w:t xml:space="preserve"> with 5 lags</w:t>
      </w:r>
      <w:r>
        <w:t xml:space="preserve">. </w:t>
      </w:r>
      <w:r w:rsidR="00B24B42">
        <w:t xml:space="preserve">Specifically, we model reservoir releases as a function of the current day of the year and inflow, as well as the previous 5 inflow values. </w:t>
      </w:r>
      <w:r w:rsidR="00DD5831">
        <w:t>We</w:t>
      </w:r>
      <w:r w:rsidR="002667C6">
        <w:t xml:space="preserve"> also consider benchmarks where the current </w:t>
      </w:r>
      <w:r w:rsidR="00DD5831">
        <w:t xml:space="preserve">observed </w:t>
      </w:r>
      <w:r w:rsidR="002667C6">
        <w:t>storage is another data input</w:t>
      </w:r>
      <w:r w:rsidR="004A14E5">
        <w:t>,</w:t>
      </w:r>
      <w:r w:rsidR="002667C6">
        <w:t xml:space="preserve"> since </w:t>
      </w:r>
      <w:r w:rsidR="00B24B42">
        <w:t>the linear and random forest models cannot learn to preserve information over time unlike the LSTM</w:t>
      </w:r>
      <w:r w:rsidR="002667C6">
        <w:t xml:space="preserve"> architecture</w:t>
      </w:r>
      <w:r w:rsidR="00013EC2">
        <w:t xml:space="preserve"> (these are denoted linear* and random forest*, respectively)</w:t>
      </w:r>
      <w:r w:rsidR="00B24B42">
        <w:t>. Th</w:t>
      </w:r>
      <w:r w:rsidR="002667C6">
        <w:t>is</w:t>
      </w:r>
      <w:r w:rsidR="00B24B42">
        <w:t xml:space="preserve"> modeling problem is represented by Equation 7, where </w:t>
      </w:r>
      <m:oMath>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oMath>
      <w:r w:rsidR="00B24B42">
        <w:rPr>
          <w:rFonts w:eastAsiaTheme="minorEastAsia"/>
        </w:rPr>
        <w:t xml:space="preserve"> is the </w:t>
      </w:r>
      <w:r w:rsidR="00610C2F">
        <w:rPr>
          <w:rFonts w:eastAsiaTheme="minorEastAsia"/>
        </w:rPr>
        <w:t xml:space="preserve">predicted </w:t>
      </w:r>
      <w:r w:rsidR="00B24B42">
        <w:rPr>
          <w:rFonts w:eastAsiaTheme="minorEastAsia"/>
        </w:rPr>
        <w:t xml:space="preserve">target release at time </w:t>
      </w:r>
      <m:oMath>
        <m:r>
          <w:rPr>
            <w:rFonts w:ascii="Cambria Math" w:eastAsiaTheme="minorEastAsia" w:hAnsi="Cambria Math"/>
          </w:rPr>
          <m:t>t</m:t>
        </m:r>
      </m:oMath>
      <w:r w:rsidR="00B24B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DOY</m:t>
            </m:r>
          </m:sub>
        </m:sSub>
      </m:oMath>
      <w:r w:rsidR="00B24B42">
        <w:rPr>
          <w:rFonts w:eastAsiaTheme="minorEastAsia"/>
        </w:rPr>
        <w:t xml:space="preserve"> are </w:t>
      </w:r>
      <w:r w:rsidR="00610C2F">
        <w:rPr>
          <w:rFonts w:eastAsiaTheme="minorEastAsia"/>
        </w:rPr>
        <w:t>the inflow, storage, and day of year features, respectively.</w:t>
      </w:r>
    </w:p>
    <w:p w14:paraId="4E9E3C26" w14:textId="73536CE6" w:rsidR="00610C2F" w:rsidRPr="00610C2F" w:rsidRDefault="00000000" w:rsidP="0044488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t-1</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t-2</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t-3</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t-4</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t-5</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sto</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DOY</m:t>
                      </m:r>
                    </m:sub>
                    <m:sup>
                      <m:d>
                        <m:dPr>
                          <m:ctrlPr>
                            <w:rPr>
                              <w:rFonts w:ascii="Cambria Math" w:hAnsi="Cambria Math"/>
                              <w:i/>
                            </w:rPr>
                          </m:ctrlPr>
                        </m:dPr>
                        <m:e>
                          <m:r>
                            <w:rPr>
                              <w:rFonts w:ascii="Cambria Math" w:hAnsi="Cambria Math"/>
                            </w:rPr>
                            <m:t>t</m:t>
                          </m:r>
                        </m:e>
                      </m:d>
                    </m:sup>
                  </m:sSubSup>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7E72E83A" w14:textId="5225DF8E" w:rsidR="00610C2F" w:rsidRDefault="00610C2F" w:rsidP="00444888">
      <w:pPr>
        <w:spacing w:line="480" w:lineRule="auto"/>
        <w:rPr>
          <w:rFonts w:eastAsiaTheme="minorEastAsia"/>
          <w:color w:val="000000"/>
        </w:rPr>
      </w:pPr>
      <w:r>
        <w:rPr>
          <w:rFonts w:eastAsiaTheme="minorEastAsia"/>
        </w:rPr>
        <w:t>The</w:t>
      </w:r>
      <w:r w:rsidR="003E06E5">
        <w:rPr>
          <w:rFonts w:eastAsiaTheme="minorEastAsia"/>
        </w:rPr>
        <w:t xml:space="preserve">se </w:t>
      </w:r>
      <w:r>
        <w:rPr>
          <w:rFonts w:eastAsiaTheme="minorEastAsia"/>
        </w:rPr>
        <w:t xml:space="preserve">benchmark models, trained with square-error loss, are implemented in the open-source </w:t>
      </w:r>
      <w:r>
        <w:rPr>
          <w:rFonts w:eastAsiaTheme="minorEastAsia"/>
          <w:i/>
          <w:iCs/>
        </w:rPr>
        <w:t>scikit-learn</w:t>
      </w:r>
      <w:r>
        <w:rPr>
          <w:rFonts w:eastAsiaTheme="minorEastAsia"/>
        </w:rPr>
        <w:t xml:space="preserve"> library </w:t>
      </w:r>
      <w:sdt>
        <w:sdtPr>
          <w:rPr>
            <w:rFonts w:eastAsiaTheme="minorEastAsia"/>
            <w:color w:val="000000"/>
          </w:rPr>
          <w:tag w:val="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
          <w:id w:val="567993255"/>
          <w:placeholder>
            <w:docPart w:val="DefaultPlaceholder_-1854013440"/>
          </w:placeholder>
        </w:sdtPr>
        <w:sdtContent>
          <w:ins w:id="482" w:author="Matthew Chen" w:date="2024-05-28T17:18:00Z" w16du:dateUtc="2024-05-29T00:18:00Z">
            <w:r w:rsidR="00E36CE1" w:rsidRPr="00E36CE1">
              <w:rPr>
                <w:rFonts w:eastAsiaTheme="minorEastAsia"/>
                <w:color w:val="000000"/>
              </w:rPr>
              <w:t>(Pedregosa et al., 2011)</w:t>
            </w:r>
          </w:ins>
          <w:del w:id="483" w:author="Matthew Chen" w:date="2024-03-29T10:15:00Z" w16du:dateUtc="2024-03-29T17:15:00Z">
            <w:r w:rsidR="000A61C2" w:rsidRPr="00E36CE1" w:rsidDel="00412DB9">
              <w:rPr>
                <w:rFonts w:eastAsiaTheme="minorEastAsia"/>
                <w:color w:val="000000"/>
              </w:rPr>
              <w:delText>(Pedregosa et al., 2011)</w:delText>
            </w:r>
          </w:del>
        </w:sdtContent>
      </w:sdt>
      <w:r>
        <w:rPr>
          <w:rFonts w:eastAsiaTheme="minorEastAsia"/>
          <w:color w:val="000000"/>
        </w:rPr>
        <w:t xml:space="preserve">. </w:t>
      </w:r>
    </w:p>
    <w:p w14:paraId="2A9E59DE" w14:textId="4DD763C5" w:rsidR="00610C2F" w:rsidRDefault="003E06E5" w:rsidP="00444888">
      <w:pPr>
        <w:spacing w:line="480" w:lineRule="auto"/>
        <w:rPr>
          <w:ins w:id="484" w:author="Matthew Chen" w:date="2024-03-29T15:34:00Z" w16du:dateUtc="2024-03-29T22:34:00Z"/>
        </w:rPr>
      </w:pPr>
      <w:r>
        <w:rPr>
          <w:rFonts w:eastAsiaTheme="minorEastAsia"/>
          <w:color w:val="000000"/>
        </w:rPr>
        <w:t>Since</w:t>
      </w:r>
      <w:r w:rsidR="00610C2F">
        <w:rPr>
          <w:rFonts w:eastAsiaTheme="minorEastAsia"/>
          <w:color w:val="000000"/>
        </w:rPr>
        <w:t xml:space="preserve"> we are interested in the LSTM learning storage information implicitly, it is useful </w:t>
      </w:r>
      <w:r>
        <w:rPr>
          <w:rFonts w:eastAsiaTheme="minorEastAsia"/>
          <w:color w:val="000000"/>
        </w:rPr>
        <w:t xml:space="preserve">to </w:t>
      </w:r>
      <w:r w:rsidR="00013EC2">
        <w:rPr>
          <w:rFonts w:eastAsiaTheme="minorEastAsia"/>
          <w:color w:val="000000"/>
        </w:rPr>
        <w:t xml:space="preserve">also </w:t>
      </w:r>
      <w:r>
        <w:rPr>
          <w:rFonts w:eastAsiaTheme="minorEastAsia"/>
          <w:color w:val="000000"/>
        </w:rPr>
        <w:t>add a</w:t>
      </w:r>
      <w:r w:rsidR="00BA1C58">
        <w:rPr>
          <w:rFonts w:eastAsiaTheme="minorEastAsia"/>
          <w:color w:val="000000"/>
        </w:rPr>
        <w:t xml:space="preserve"> benchmark </w:t>
      </w:r>
      <w:r w:rsidR="00610C2F">
        <w:rPr>
          <w:rFonts w:eastAsiaTheme="minorEastAsia"/>
          <w:color w:val="000000"/>
        </w:rPr>
        <w:t>where observed storage is explicitly provided</w:t>
      </w:r>
      <w:r>
        <w:rPr>
          <w:rFonts w:eastAsiaTheme="minorEastAsia"/>
          <w:color w:val="000000"/>
        </w:rPr>
        <w:t xml:space="preserve"> to </w:t>
      </w:r>
      <w:r w:rsidR="00013EC2">
        <w:rPr>
          <w:rFonts w:eastAsiaTheme="minorEastAsia"/>
          <w:color w:val="000000"/>
        </w:rPr>
        <w:t>the</w:t>
      </w:r>
      <w:r>
        <w:rPr>
          <w:rFonts w:eastAsiaTheme="minorEastAsia"/>
          <w:color w:val="000000"/>
        </w:rPr>
        <w:t xml:space="preserve"> LSTM model</w:t>
      </w:r>
      <w:r w:rsidR="00610C2F">
        <w:rPr>
          <w:rFonts w:eastAsiaTheme="minorEastAsia"/>
          <w:color w:val="000000"/>
        </w:rPr>
        <w:t xml:space="preserve">. </w:t>
      </w:r>
      <w:r w:rsidR="00F91944">
        <w:rPr>
          <w:rFonts w:eastAsiaTheme="minorEastAsia"/>
          <w:color w:val="000000"/>
        </w:rPr>
        <w:t>As such we</w:t>
      </w:r>
      <w:r w:rsidR="00610C2F">
        <w:rPr>
          <w:rFonts w:eastAsiaTheme="minorEastAsia"/>
          <w:color w:val="000000"/>
        </w:rPr>
        <w:t xml:space="preserve"> </w:t>
      </w:r>
      <w:r w:rsidR="00610C2F">
        <w:rPr>
          <w:rFonts w:eastAsiaTheme="minorEastAsia"/>
          <w:color w:val="000000"/>
        </w:rPr>
        <w:lastRenderedPageBreak/>
        <w:t xml:space="preserve">also compare a </w:t>
      </w:r>
      <w:r>
        <w:rPr>
          <w:rFonts w:eastAsiaTheme="minorEastAsia"/>
          <w:color w:val="000000"/>
        </w:rPr>
        <w:t>version of Model 1 (denoted as Model 1*)</w:t>
      </w:r>
      <w:r w:rsidR="00610C2F">
        <w:rPr>
          <w:rFonts w:eastAsiaTheme="minorEastAsia"/>
          <w:color w:val="000000"/>
        </w:rPr>
        <w:t xml:space="preserve"> that is provided inflow, storage and the day of the year rather only inflow and day of the year.</w:t>
      </w:r>
      <w:r w:rsidR="002667C6">
        <w:rPr>
          <w:rFonts w:eastAsiaTheme="minorEastAsia"/>
          <w:color w:val="000000"/>
        </w:rPr>
        <w:t xml:space="preserve"> </w:t>
      </w:r>
      <w:del w:id="485" w:author="Matthew Chen" w:date="2024-04-04T14:47:00Z" w16du:dateUtc="2024-04-04T21:47:00Z">
        <w:r w:rsidR="002667C6" w:rsidDel="00614C35">
          <w:delText xml:space="preserve">We also consider the mass-conserving LSTM (MC-LSTM), which is a modified LSTM architecture where its memory states are true mass accumulators </w:delText>
        </w:r>
      </w:del>
      <w:customXmlDelRangeStart w:id="486" w:author="Matthew Chen" w:date="2024-04-04T14:47:00Z"/>
      <w:sdt>
        <w:sdtPr>
          <w:rPr>
            <w:color w:val="000000"/>
          </w:rPr>
          <w:tag w:val="MENDELEY_CITATION_v3_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"/>
          <w:id w:val="-352345416"/>
          <w:placeholder>
            <w:docPart w:val="61026893B51245929310D03493F59F2C"/>
          </w:placeholder>
        </w:sdtPr>
        <w:sdtContent>
          <w:customXmlDelRangeEnd w:id="486"/>
          <w:del w:id="487" w:author="Matthew Chen" w:date="2024-03-29T10:15:00Z" w16du:dateUtc="2024-03-29T17:15:00Z">
            <w:r w:rsidR="000A61C2" w:rsidRPr="00E36CE1" w:rsidDel="00412DB9">
              <w:rPr>
                <w:color w:val="000000"/>
              </w:rPr>
              <w:delText>(Hoedt et al., 2021)</w:delText>
            </w:r>
          </w:del>
          <w:customXmlDelRangeStart w:id="488" w:author="Matthew Chen" w:date="2024-04-04T14:47:00Z"/>
        </w:sdtContent>
      </w:sdt>
      <w:customXmlDelRangeEnd w:id="488"/>
      <w:del w:id="489" w:author="Matthew Chen" w:date="2024-04-04T14:47:00Z" w16du:dateUtc="2024-04-04T21:47:00Z">
        <w:r w:rsidR="002667C6" w:rsidDel="00614C35">
          <w:delText>.</w:delText>
        </w:r>
      </w:del>
    </w:p>
    <w:p w14:paraId="0334022D" w14:textId="0D220642" w:rsidR="00051C37" w:rsidRDefault="00051C37">
      <w:pPr>
        <w:pStyle w:val="Heading2"/>
        <w:spacing w:line="480" w:lineRule="auto"/>
        <w:rPr>
          <w:ins w:id="490" w:author="Matthew Chen" w:date="2024-03-29T15:37:00Z" w16du:dateUtc="2024-03-29T22:37:00Z"/>
          <w:rFonts w:eastAsiaTheme="minorEastAsia"/>
        </w:rPr>
        <w:pPrChange w:id="491" w:author="Matthew Chen" w:date="2024-03-29T15:47:00Z" w16du:dateUtc="2024-03-29T22:47:00Z">
          <w:pPr>
            <w:pStyle w:val="Heading2"/>
          </w:pPr>
        </w:pPrChange>
      </w:pPr>
      <w:ins w:id="492" w:author="Matthew Chen" w:date="2024-03-29T15:36:00Z" w16du:dateUtc="2024-03-29T22:36:00Z">
        <w:r>
          <w:rPr>
            <w:rFonts w:eastAsiaTheme="minorEastAsia"/>
          </w:rPr>
          <w:t>Model Diagnostics</w:t>
        </w:r>
      </w:ins>
    </w:p>
    <w:p w14:paraId="14CAE298" w14:textId="400AE4A5" w:rsidR="00051C37" w:rsidRPr="00051C37" w:rsidRDefault="0095550A" w:rsidP="0095550A">
      <w:pPr>
        <w:spacing w:line="480" w:lineRule="auto"/>
      </w:pPr>
      <w:ins w:id="493" w:author="Matthew Chen" w:date="2024-03-29T15:41:00Z" w16du:dateUtc="2024-03-29T22:41:00Z">
        <w:r>
          <w:t>In th</w:t>
        </w:r>
      </w:ins>
      <w:ins w:id="494" w:author="Matthew Chen" w:date="2024-04-22T13:17:00Z" w16du:dateUtc="2024-04-22T20:17:00Z">
        <w:r w:rsidR="00B67A42">
          <w:t>is</w:t>
        </w:r>
      </w:ins>
      <w:ins w:id="495" w:author="Matthew Chen" w:date="2024-03-29T15:41:00Z" w16du:dateUtc="2024-03-29T22:41:00Z">
        <w:r>
          <w:t xml:space="preserve"> section, we focus on diagnosing the behavior of LSTM reservoir models</w:t>
        </w:r>
      </w:ins>
      <w:ins w:id="496" w:author="Matthew Chen" w:date="2024-03-29T15:42:00Z" w16du:dateUtc="2024-03-29T22:42:00Z">
        <w:r>
          <w:t xml:space="preserve">, </w:t>
        </w:r>
      </w:ins>
      <w:ins w:id="497" w:author="Matthew Chen" w:date="2024-03-29T15:43:00Z" w16du:dateUtc="2024-03-29T22:43:00Z">
        <w:r>
          <w:t>including</w:t>
        </w:r>
      </w:ins>
      <w:ins w:id="498" w:author="Matthew Chen" w:date="2024-03-29T16:15:00Z" w16du:dateUtc="2024-03-29T23:15:00Z">
        <w:r w:rsidR="00147F91">
          <w:t xml:space="preserve"> assessing</w:t>
        </w:r>
      </w:ins>
      <w:ins w:id="499" w:author="Matthew Chen" w:date="2024-03-29T15:43:00Z" w16du:dateUtc="2024-03-29T22:43:00Z">
        <w:r>
          <w:t xml:space="preserve"> their physical interpretability, </w:t>
        </w:r>
      </w:ins>
      <w:ins w:id="500" w:author="Matthew Chen" w:date="2024-03-29T18:34:00Z" w16du:dateUtc="2024-03-30T01:34:00Z">
        <w:r w:rsidR="00692D3D">
          <w:t xml:space="preserve">analyzing </w:t>
        </w:r>
      </w:ins>
      <w:ins w:id="501" w:author="Matthew Chen" w:date="2024-03-29T15:43:00Z" w16du:dateUtc="2024-03-29T22:43:00Z">
        <w:r>
          <w:t xml:space="preserve">performance in </w:t>
        </w:r>
      </w:ins>
      <w:ins w:id="502" w:author="Matthew Chen" w:date="2024-03-29T15:44:00Z" w16du:dateUtc="2024-03-29T22:44:00Z">
        <w:r>
          <w:t>large samples, and</w:t>
        </w:r>
      </w:ins>
      <w:ins w:id="503" w:author="Matthew Chen" w:date="2024-03-29T18:34:00Z" w16du:dateUtc="2024-03-30T01:34:00Z">
        <w:r w:rsidR="00692D3D">
          <w:t xml:space="preserve"> testing</w:t>
        </w:r>
      </w:ins>
      <w:ins w:id="504" w:author="Matthew Chen" w:date="2024-03-29T15:44:00Z" w16du:dateUtc="2024-03-29T22:44:00Z">
        <w:r>
          <w:t xml:space="preserve"> if learned policies are generalizable. </w:t>
        </w:r>
      </w:ins>
      <w:ins w:id="505" w:author="Matthew Chen" w:date="2024-03-29T15:45:00Z" w16du:dateUtc="2024-03-29T22:45:00Z">
        <w:r>
          <w:t xml:space="preserve">We explore </w:t>
        </w:r>
      </w:ins>
      <w:ins w:id="506" w:author="Matthew Chen" w:date="2024-03-29T15:46:00Z" w16du:dateUtc="2024-03-29T22:46:00Z">
        <w:r>
          <w:t xml:space="preserve">factors that affect model performance, and how performance changes with time. </w:t>
        </w:r>
      </w:ins>
      <w:ins w:id="507" w:author="Matthew Chen" w:date="2024-03-29T15:47:00Z" w16du:dateUtc="2024-03-29T22:47:00Z">
        <w:r>
          <w:t>The goal is to go beyond model selection</w:t>
        </w:r>
      </w:ins>
      <w:ins w:id="508" w:author="Matthew Chen" w:date="2024-03-29T16:16:00Z" w16du:dateUtc="2024-03-29T23:16:00Z">
        <w:r w:rsidR="00147F91">
          <w:t xml:space="preserve"> </w:t>
        </w:r>
      </w:ins>
      <w:ins w:id="509" w:author="Matthew Chen" w:date="2024-03-29T15:50:00Z" w16du:dateUtc="2024-03-29T22:50:00Z">
        <w:r w:rsidR="00433D01">
          <w:t xml:space="preserve">to gain insight on how release decisions are made, and in what </w:t>
        </w:r>
      </w:ins>
      <w:ins w:id="510" w:author="Matthew Chen" w:date="2024-04-09T12:47:00Z" w16du:dateUtc="2024-04-09T19:47:00Z">
        <w:r w:rsidR="00482139">
          <w:t>conditions</w:t>
        </w:r>
      </w:ins>
      <w:ins w:id="511" w:author="Matthew Chen" w:date="2024-03-29T15:50:00Z" w16du:dateUtc="2024-03-29T22:50:00Z">
        <w:r w:rsidR="00433D01">
          <w:t xml:space="preserve"> the models perform better than others.</w:t>
        </w:r>
      </w:ins>
      <w:ins w:id="512" w:author="Matthew Chen" w:date="2024-03-29T15:47:00Z" w16du:dateUtc="2024-03-29T22:47:00Z">
        <w:r>
          <w:t xml:space="preserve"> </w:t>
        </w:r>
      </w:ins>
      <w:ins w:id="513" w:author="Matthew Chen" w:date="2024-03-29T15:41:00Z" w16du:dateUtc="2024-03-29T22:41:00Z">
        <w:r>
          <w:t xml:space="preserve"> </w:t>
        </w:r>
      </w:ins>
    </w:p>
    <w:p w14:paraId="25E2E6EB" w14:textId="2E7D719B" w:rsidR="00610C2F" w:rsidRDefault="00784C2C">
      <w:pPr>
        <w:pStyle w:val="Heading3"/>
        <w:spacing w:line="480" w:lineRule="auto"/>
        <w:rPr>
          <w:rFonts w:eastAsiaTheme="minorEastAsia"/>
        </w:rPr>
        <w:pPrChange w:id="514" w:author="Matthew Chen" w:date="2024-03-29T15:37:00Z" w16du:dateUtc="2024-03-29T22:37:00Z">
          <w:pPr>
            <w:pStyle w:val="Heading2"/>
            <w:spacing w:line="480" w:lineRule="auto"/>
          </w:pPr>
        </w:pPrChange>
      </w:pPr>
      <w:commentRangeStart w:id="515"/>
      <w:del w:id="516" w:author="Matthew Chen" w:date="2024-05-28T16:07:00Z" w16du:dateUtc="2024-05-28T23:07:00Z">
        <w:r w:rsidDel="00A3289E">
          <w:rPr>
            <w:rFonts w:eastAsiaTheme="minorEastAsia"/>
          </w:rPr>
          <w:delText xml:space="preserve">Inspection </w:delText>
        </w:r>
      </w:del>
      <w:ins w:id="517" w:author="Matthew Chen" w:date="2024-05-28T16:07:00Z" w16du:dateUtc="2024-05-28T23:07:00Z">
        <w:r w:rsidR="00A3289E">
          <w:rPr>
            <w:rFonts w:eastAsiaTheme="minorEastAsia"/>
          </w:rPr>
          <w:t xml:space="preserve">Analysis </w:t>
        </w:r>
      </w:ins>
      <w:r>
        <w:rPr>
          <w:rFonts w:eastAsiaTheme="minorEastAsia"/>
        </w:rPr>
        <w:t xml:space="preserve">of </w:t>
      </w:r>
      <w:r w:rsidR="00194A35">
        <w:rPr>
          <w:rFonts w:eastAsiaTheme="minorEastAsia"/>
        </w:rPr>
        <w:t>Cell States</w:t>
      </w:r>
      <w:del w:id="518" w:author="Matthew Chen" w:date="2024-05-28T16:06:00Z" w16du:dateUtc="2024-05-28T23:06:00Z">
        <w:r w:rsidDel="00A3289E">
          <w:rPr>
            <w:rFonts w:eastAsiaTheme="minorEastAsia"/>
          </w:rPr>
          <w:delText xml:space="preserve"> and </w:delText>
        </w:r>
        <w:r w:rsidR="00D85EB2" w:rsidDel="00A3289E">
          <w:rPr>
            <w:rFonts w:eastAsiaTheme="minorEastAsia"/>
          </w:rPr>
          <w:delText>Observed</w:delText>
        </w:r>
        <w:r w:rsidDel="00A3289E">
          <w:rPr>
            <w:rFonts w:eastAsiaTheme="minorEastAsia"/>
          </w:rPr>
          <w:delText xml:space="preserve"> Storage</w:delText>
        </w:r>
        <w:commentRangeEnd w:id="515"/>
        <w:r w:rsidR="004A14E5" w:rsidDel="00A3289E">
          <w:rPr>
            <w:rStyle w:val="CommentReference"/>
            <w:rFonts w:eastAsiaTheme="minorHAnsi" w:cstheme="minorBidi"/>
            <w:b w:val="0"/>
            <w:color w:val="auto"/>
          </w:rPr>
          <w:commentReference w:id="515"/>
        </w:r>
      </w:del>
    </w:p>
    <w:p w14:paraId="6AD1F8AF" w14:textId="2AF1A6C3" w:rsidR="00194A35" w:rsidRDefault="00194A35" w:rsidP="00051C37">
      <w:pPr>
        <w:spacing w:line="480" w:lineRule="auto"/>
        <w:rPr>
          <w:ins w:id="519" w:author="Matthew Chen" w:date="2024-05-28T16:07:00Z" w16du:dateUtc="2024-05-28T23:07:00Z"/>
          <w:color w:val="000000"/>
        </w:rPr>
      </w:pPr>
      <w:r>
        <w:t xml:space="preserve">One of the main questions of this study is </w:t>
      </w:r>
      <w:r w:rsidR="00DD5831">
        <w:t>to test if</w:t>
      </w:r>
      <w:r>
        <w:t xml:space="preserve"> </w:t>
      </w:r>
      <w:r w:rsidR="00DD5831">
        <w:t>a</w:t>
      </w:r>
      <w:r>
        <w:t xml:space="preserve"> LSTM </w:t>
      </w:r>
      <w:r w:rsidR="00DD5831">
        <w:t xml:space="preserve">model </w:t>
      </w:r>
      <w:r w:rsidR="00784C2C">
        <w:t xml:space="preserve">applied to the reservoir </w:t>
      </w:r>
      <w:r w:rsidR="00DD5831">
        <w:t xml:space="preserve">operations problem </w:t>
      </w:r>
      <w:r>
        <w:t>is capable of learning storage representations in its memory cell states on its own</w:t>
      </w:r>
      <w:r w:rsidR="00330566">
        <w:t xml:space="preserve"> without </w:t>
      </w:r>
      <w:r w:rsidR="00D22433">
        <w:t xml:space="preserve">being </w:t>
      </w:r>
      <w:r w:rsidR="00330566">
        <w:t xml:space="preserve">given storage data explicitly, </w:t>
      </w:r>
      <w:r w:rsidR="00FC53F1">
        <w:t xml:space="preserve">with a larger goal </w:t>
      </w:r>
      <w:r w:rsidR="00330566">
        <w:t>to determine if such a model is physically interpretable</w:t>
      </w:r>
      <w:r w:rsidR="003E06E5">
        <w:t>. This is</w:t>
      </w:r>
      <w:r>
        <w:t xml:space="preserve"> inspired by the success of LSTM in capturing </w:t>
      </w:r>
      <w:r w:rsidR="00784C2C">
        <w:t>hydrologic states</w:t>
      </w:r>
      <w:r>
        <w:t xml:space="preserve"> </w:t>
      </w:r>
      <w:r w:rsidR="00784C2C">
        <w:t xml:space="preserve">such as snowpack in its memory cells without requiring snowpack data </w:t>
      </w:r>
      <w:sdt>
        <w:sdtPr>
          <w:rPr>
            <w:color w:val="000000"/>
          </w:rPr>
          <w:tag w:val="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
          <w:id w:val="1574243251"/>
          <w:placeholder>
            <w:docPart w:val="DefaultPlaceholder_-1854013440"/>
          </w:placeholder>
        </w:sdtPr>
        <w:sdtContent>
          <w:ins w:id="520" w:author="Matthew Chen" w:date="2024-05-28T17:18:00Z" w16du:dateUtc="2024-05-29T00:18:00Z">
            <w:r w:rsidR="00E36CE1" w:rsidRPr="00E36CE1">
              <w:rPr>
                <w:color w:val="000000"/>
              </w:rPr>
              <w:t>(Kratzert, Herrnegger, et al., 2019)</w:t>
            </w:r>
          </w:ins>
          <w:del w:id="521" w:author="Matthew Chen" w:date="2024-03-29T10:15:00Z" w16du:dateUtc="2024-03-29T17:15:00Z">
            <w:r w:rsidR="000A61C2" w:rsidRPr="00E36CE1" w:rsidDel="00412DB9">
              <w:rPr>
                <w:color w:val="000000"/>
              </w:rPr>
              <w:delText>(Kratzert et al., 2019)</w:delText>
            </w:r>
          </w:del>
        </w:sdtContent>
      </w:sdt>
      <w:r w:rsidR="00784C2C">
        <w:rPr>
          <w:color w:val="000000"/>
        </w:rPr>
        <w:t xml:space="preserve">. Similar to </w:t>
      </w:r>
      <w:sdt>
        <w:sdtPr>
          <w:rPr>
            <w:color w:val="000000"/>
          </w:rPr>
          <w:tag w:val="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
          <w:id w:val="558284327"/>
          <w:placeholder>
            <w:docPart w:val="DefaultPlaceholder_-1854013440"/>
          </w:placeholder>
        </w:sdtPr>
        <w:sdtContent>
          <w:ins w:id="522" w:author="Matthew Chen" w:date="2024-05-28T17:18:00Z" w16du:dateUtc="2024-05-29T00:18:00Z">
            <w:r w:rsidR="00E36CE1" w:rsidRPr="00E36CE1">
              <w:rPr>
                <w:color w:val="000000"/>
              </w:rPr>
              <w:t>Kratzert et al., (2019)</w:t>
            </w:r>
          </w:ins>
          <w:del w:id="523" w:author="Matthew Chen" w:date="2024-03-29T10:15:00Z" w16du:dateUtc="2024-03-29T17:15:00Z">
            <w:r w:rsidR="000A61C2" w:rsidRPr="00E36CE1" w:rsidDel="00412DB9">
              <w:rPr>
                <w:color w:val="000000"/>
              </w:rPr>
              <w:delText>Kratzert et al., (2019)</w:delText>
            </w:r>
          </w:del>
        </w:sdtContent>
      </w:sdt>
      <w:r w:rsidR="00784C2C">
        <w:rPr>
          <w:color w:val="000000"/>
        </w:rPr>
        <w:t>, we study the correlation coefficients between the memory cell stat</w:t>
      </w:r>
      <w:r w:rsidR="00D85EB2">
        <w:rPr>
          <w:color w:val="000000"/>
        </w:rPr>
        <w:t>e</w:t>
      </w:r>
      <w:r w:rsidR="00784C2C">
        <w:rPr>
          <w:color w:val="000000"/>
        </w:rPr>
        <w:t xml:space="preserve">s compared to observed storage, as well as visualizing the </w:t>
      </w:r>
      <w:r w:rsidR="00D85EB2">
        <w:rPr>
          <w:color w:val="000000"/>
        </w:rPr>
        <w:t>timeseries of memory states with stronger relationships. The purpose of such an analysis is to uncover if the LSTM manages to learn storage information (therefore conserving mass) in an interpretable way; the ideal would be a model that aligns with physical understanding</w:t>
      </w:r>
      <w:r w:rsidR="004A14E5">
        <w:rPr>
          <w:color w:val="000000"/>
        </w:rPr>
        <w:t xml:space="preserve"> of reservoir storage and release decisions.</w:t>
      </w:r>
    </w:p>
    <w:p w14:paraId="60EF180C" w14:textId="05025D87" w:rsidR="00A3289E" w:rsidRDefault="00A3289E" w:rsidP="00051C37">
      <w:pPr>
        <w:spacing w:line="480" w:lineRule="auto"/>
        <w:rPr>
          <w:color w:val="000000"/>
        </w:rPr>
      </w:pPr>
      <w:ins w:id="524" w:author="Matthew Chen" w:date="2024-05-28T16:08:00Z" w16du:dateUtc="2024-05-28T23:08:00Z">
        <w:r>
          <w:rPr>
            <w:color w:val="000000"/>
          </w:rPr>
          <w:t xml:space="preserve">Further analysis of the cell states is </w:t>
        </w:r>
      </w:ins>
      <w:ins w:id="525" w:author="Matthew Chen" w:date="2024-05-28T16:09:00Z" w16du:dateUtc="2024-05-28T23:09:00Z">
        <w:r>
          <w:rPr>
            <w:color w:val="000000"/>
          </w:rPr>
          <w:t xml:space="preserve">by applying </w:t>
        </w:r>
      </w:ins>
      <w:ins w:id="526" w:author="Matthew Chen" w:date="2024-05-28T16:08:00Z" w16du:dateUtc="2024-05-28T23:08:00Z">
        <w:r>
          <w:rPr>
            <w:color w:val="000000"/>
          </w:rPr>
          <w:t>dimensionality reduction</w:t>
        </w:r>
      </w:ins>
      <w:ins w:id="527" w:author="Matthew Chen" w:date="2024-05-28T16:09:00Z" w16du:dateUtc="2024-05-28T23:09:00Z">
        <w:r>
          <w:rPr>
            <w:color w:val="000000"/>
          </w:rPr>
          <w:t>, specifically Principal Components Analysis (PCA)</w:t>
        </w:r>
      </w:ins>
      <w:ins w:id="528" w:author="Matthew Chen" w:date="2024-05-28T16:10:00Z" w16du:dateUtc="2024-05-28T23:10:00Z">
        <w:r>
          <w:rPr>
            <w:color w:val="000000"/>
          </w:rPr>
          <w:t xml:space="preserve">. PCA seeks to take linear combinations of the cell states into uncorrelated </w:t>
        </w:r>
      </w:ins>
      <w:ins w:id="529" w:author="Matthew Chen" w:date="2024-05-28T16:11:00Z" w16du:dateUtc="2024-05-28T23:11:00Z">
        <w:r>
          <w:rPr>
            <w:color w:val="000000"/>
          </w:rPr>
          <w:t xml:space="preserve">components that maximize the variances of the individual components. The goal is </w:t>
        </w:r>
        <w:r>
          <w:rPr>
            <w:color w:val="000000"/>
          </w:rPr>
          <w:lastRenderedPageBreak/>
          <w:t>to study how the LSTM internal states interact with and respond to th</w:t>
        </w:r>
      </w:ins>
      <w:ins w:id="530" w:author="Matthew Chen" w:date="2024-05-28T16:12:00Z" w16du:dateUtc="2024-05-28T23:12:00Z">
        <w:r>
          <w:rPr>
            <w:color w:val="000000"/>
          </w:rPr>
          <w:t>e input inflow</w:t>
        </w:r>
      </w:ins>
      <w:ins w:id="531" w:author="Matthew Chen" w:date="2024-05-28T16:15:00Z" w16du:dateUtc="2024-05-28T23:15:00Z">
        <w:r>
          <w:rPr>
            <w:color w:val="000000"/>
          </w:rPr>
          <w:t xml:space="preserve"> and the output outflow, and visualizing</w:t>
        </w:r>
      </w:ins>
      <w:ins w:id="532" w:author="Matthew Chen" w:date="2024-05-28T16:16:00Z" w16du:dateUtc="2024-05-28T23:16:00Z">
        <w:r>
          <w:rPr>
            <w:color w:val="000000"/>
          </w:rPr>
          <w:t xml:space="preserve"> how the “black box” decisions are made</w:t>
        </w:r>
      </w:ins>
      <w:ins w:id="533" w:author="Matthew Chen" w:date="2024-05-28T16:15:00Z" w16du:dateUtc="2024-05-28T23:15:00Z">
        <w:r>
          <w:rPr>
            <w:color w:val="000000"/>
          </w:rPr>
          <w:t xml:space="preserve">. </w:t>
        </w:r>
      </w:ins>
    </w:p>
    <w:p w14:paraId="109DDAF6" w14:textId="0AF60500" w:rsidR="00563318" w:rsidRDefault="00563318">
      <w:pPr>
        <w:pStyle w:val="Heading3"/>
        <w:spacing w:line="480" w:lineRule="auto"/>
        <w:pPrChange w:id="534" w:author="Matthew Chen" w:date="2024-03-29T15:37:00Z" w16du:dateUtc="2024-03-29T22:37:00Z">
          <w:pPr>
            <w:pStyle w:val="Heading2"/>
            <w:spacing w:line="480" w:lineRule="auto"/>
          </w:pPr>
        </w:pPrChange>
      </w:pPr>
      <w:commentRangeStart w:id="535"/>
      <w:r>
        <w:t>Large Sample Individual Training</w:t>
      </w:r>
      <w:commentRangeEnd w:id="535"/>
      <w:r w:rsidR="00EA5BD0">
        <w:rPr>
          <w:rStyle w:val="CommentReference"/>
          <w:rFonts w:eastAsiaTheme="minorHAnsi" w:cstheme="minorBidi"/>
          <w:b w:val="0"/>
          <w:color w:val="auto"/>
        </w:rPr>
        <w:commentReference w:id="535"/>
      </w:r>
    </w:p>
    <w:p w14:paraId="27CB854F" w14:textId="419C5225" w:rsidR="00563318" w:rsidRDefault="00563318" w:rsidP="00051C37">
      <w:pPr>
        <w:spacing w:line="480" w:lineRule="auto"/>
        <w:rPr>
          <w:ins w:id="536" w:author="Matthew Chen" w:date="2024-04-10T10:33:00Z" w16du:dateUtc="2024-04-10T17:33:00Z"/>
          <w:color w:val="000000"/>
        </w:rPr>
      </w:pPr>
      <w:r>
        <w:t xml:space="preserve">Next, we ask the question </w:t>
      </w:r>
      <w:r w:rsidR="005643E9">
        <w:t xml:space="preserve">of how well the LSTM model and the benchmarks perform when trained individually to a large sample of reservoirs across the continental United States. </w:t>
      </w:r>
      <w:ins w:id="537" w:author="Matthew Chen" w:date="2024-04-10T09:49:00Z" w16du:dateUtc="2024-04-10T16:49:00Z">
        <w:r w:rsidR="000358B1">
          <w:t>Beyond understanding performance in a large sample, these</w:t>
        </w:r>
      </w:ins>
      <w:ins w:id="538" w:author="Matthew Chen" w:date="2024-04-10T09:44:00Z" w16du:dateUtc="2024-04-10T16:44:00Z">
        <w:r w:rsidR="000358B1">
          <w:t xml:space="preserve"> results support analys</w:t>
        </w:r>
      </w:ins>
      <w:ins w:id="539" w:author="Matthew Chen" w:date="2024-04-10T10:40:00Z" w16du:dateUtc="2024-04-10T17:40:00Z">
        <w:r w:rsidR="00BB675C">
          <w:t>e</w:t>
        </w:r>
      </w:ins>
      <w:ins w:id="540" w:author="Matthew Chen" w:date="2024-04-10T09:44:00Z" w16du:dateUtc="2024-04-10T16:44:00Z">
        <w:r w:rsidR="000358B1">
          <w:t xml:space="preserve">s that </w:t>
        </w:r>
      </w:ins>
      <w:ins w:id="541" w:author="Matthew Chen" w:date="2024-04-10T09:48:00Z" w16du:dateUtc="2024-04-10T16:48:00Z">
        <w:r w:rsidR="000358B1">
          <w:t>exp</w:t>
        </w:r>
      </w:ins>
      <w:ins w:id="542" w:author="Matthew Chen" w:date="2024-04-10T09:49:00Z" w16du:dateUtc="2024-04-10T16:49:00Z">
        <w:r w:rsidR="00661166">
          <w:t xml:space="preserve">lain </w:t>
        </w:r>
      </w:ins>
      <w:ins w:id="543" w:author="Matthew Chen" w:date="2024-04-10T10:40:00Z" w16du:dateUtc="2024-04-10T17:40:00Z">
        <w:r w:rsidR="00BB675C">
          <w:t xml:space="preserve">conditions of </w:t>
        </w:r>
      </w:ins>
      <w:ins w:id="544" w:author="Matthew Chen" w:date="2024-04-10T09:49:00Z" w16du:dateUtc="2024-04-10T16:49:00Z">
        <w:r w:rsidR="00661166">
          <w:t xml:space="preserve">where and how the models </w:t>
        </w:r>
      </w:ins>
      <w:ins w:id="545" w:author="Matthew Chen" w:date="2024-04-10T09:50:00Z" w16du:dateUtc="2024-04-10T16:50:00Z">
        <w:r w:rsidR="00661166">
          <w:t>perform well.</w:t>
        </w:r>
      </w:ins>
      <w:ins w:id="546" w:author="Matthew Chen" w:date="2024-04-10T09:48:00Z" w16du:dateUtc="2024-04-10T16:48:00Z">
        <w:r w:rsidR="000358B1">
          <w:t xml:space="preserve"> </w:t>
        </w:r>
      </w:ins>
      <w:r w:rsidR="005643E9">
        <w:t xml:space="preserve">Here we use inflow and release records from the ResOps dataset </w:t>
      </w:r>
      <w:sdt>
        <w:sdtPr>
          <w:rPr>
            <w:color w:val="000000"/>
          </w:rPr>
          <w:tag w:val="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343169606"/>
          <w:placeholder>
            <w:docPart w:val="DefaultPlaceholder_-1854013440"/>
          </w:placeholder>
        </w:sdtPr>
        <w:sdtContent>
          <w:ins w:id="547" w:author="Matthew Chen" w:date="2024-05-28T17:18:00Z" w16du:dateUtc="2024-05-29T00:18:00Z">
            <w:r w:rsidR="00E36CE1" w:rsidRPr="00E36CE1">
              <w:rPr>
                <w:color w:val="000000"/>
              </w:rPr>
              <w:t>(Steyaert et al., 2022)</w:t>
            </w:r>
          </w:ins>
          <w:del w:id="548" w:author="Matthew Chen" w:date="2024-03-29T10:15:00Z" w16du:dateUtc="2024-03-29T17:15:00Z">
            <w:r w:rsidR="000A61C2" w:rsidRPr="00E36CE1" w:rsidDel="00412DB9">
              <w:rPr>
                <w:color w:val="000000"/>
              </w:rPr>
              <w:delText>(Steyaert et al., 2022)</w:delText>
            </w:r>
          </w:del>
        </w:sdtContent>
      </w:sdt>
      <w:r w:rsidR="005643E9">
        <w:rPr>
          <w:color w:val="000000"/>
        </w:rPr>
        <w:t xml:space="preserve">, and filter for reservoirs where the record is at least </w:t>
      </w:r>
      <w:ins w:id="549" w:author="Matthew Chen" w:date="2024-04-10T09:34:00Z" w16du:dateUtc="2024-04-10T16:34:00Z">
        <w:r w:rsidR="00824AFC">
          <w:rPr>
            <w:color w:val="000000"/>
          </w:rPr>
          <w:t>9</w:t>
        </w:r>
      </w:ins>
      <w:del w:id="550" w:author="Matthew Chen" w:date="2024-04-10T09:34:00Z" w16du:dateUtc="2024-04-10T16:34:00Z">
        <w:r w:rsidR="005643E9" w:rsidDel="00824AFC">
          <w:rPr>
            <w:color w:val="000000"/>
          </w:rPr>
          <w:delText>8</w:delText>
        </w:r>
      </w:del>
      <w:r w:rsidR="005643E9">
        <w:rPr>
          <w:color w:val="000000"/>
        </w:rPr>
        <w:t>0% complete. For each reservoir selected, we conduct data processing as before, selecting 60% of the available record for training, 20% for validation, and the last 20% for testing.</w:t>
      </w:r>
    </w:p>
    <w:p w14:paraId="0F7AD25F" w14:textId="77777777" w:rsidR="0033671A" w:rsidRDefault="0033671A" w:rsidP="0033671A">
      <w:pPr>
        <w:pStyle w:val="Heading3"/>
        <w:spacing w:line="480" w:lineRule="auto"/>
        <w:rPr>
          <w:ins w:id="551" w:author="Matthew Chen" w:date="2024-04-10T10:33:00Z" w16du:dateUtc="2024-04-10T17:33:00Z"/>
        </w:rPr>
      </w:pPr>
      <w:ins w:id="552" w:author="Matthew Chen" w:date="2024-04-10T10:33:00Z" w16du:dateUtc="2024-04-10T17:33:00Z">
        <w:r>
          <w:t>Model Performance vs. Degree of Regulation</w:t>
        </w:r>
      </w:ins>
    </w:p>
    <w:p w14:paraId="75E532F1" w14:textId="4B68B3A1" w:rsidR="0033671A" w:rsidRDefault="0033671A" w:rsidP="0033671A">
      <w:pPr>
        <w:spacing w:line="480" w:lineRule="auto"/>
        <w:rPr>
          <w:ins w:id="553" w:author="Matthew Chen" w:date="2024-04-10T10:33:00Z" w16du:dateUtc="2024-04-10T17:33:00Z"/>
        </w:rPr>
      </w:pPr>
      <w:ins w:id="554" w:author="Matthew Chen" w:date="2024-04-10T10:33:00Z" w16du:dateUtc="2024-04-10T17:33:00Z">
        <w:r>
          <w:t>Research has shown that LSTM runoff models perform worse on managed basins</w:t>
        </w:r>
      </w:ins>
      <w:ins w:id="555" w:author="Matthew Chen" w:date="2024-05-28T16:31:00Z" w16du:dateUtc="2024-05-28T23:31:00Z">
        <w:r w:rsidR="002E748E">
          <w:t>, particularly those with higher degrees of regulation</w:t>
        </w:r>
      </w:ins>
      <w:ins w:id="556" w:author="Matthew Chen" w:date="2024-05-28T16:32:00Z" w16du:dateUtc="2024-05-28T23:32:00Z">
        <w:r w:rsidR="002E748E">
          <w:t xml:space="preserve"> </w:t>
        </w:r>
      </w:ins>
      <w:customXmlInsRangeStart w:id="557" w:author="Matthew Chen" w:date="2024-04-10T10:59:00Z"/>
      <w:sdt>
        <w:sdtPr>
          <w:rPr>
            <w:color w:val="000000"/>
          </w:rPr>
          <w:tag w:val="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
          <w:id w:val="192654138"/>
          <w:placeholder>
            <w:docPart w:val="DefaultPlaceholder_-1854013440"/>
          </w:placeholder>
        </w:sdtPr>
        <w:sdtContent>
          <w:customXmlInsRangeEnd w:id="557"/>
          <w:ins w:id="558" w:author="Matthew Chen" w:date="2024-05-28T17:18:00Z" w16du:dateUtc="2024-05-29T00:18:00Z">
            <w:r w:rsidR="00E36CE1" w:rsidRPr="00E36CE1">
              <w:rPr>
                <w:color w:val="000000"/>
              </w:rPr>
              <w:t>(Ouyang et al., 2021)</w:t>
            </w:r>
          </w:ins>
          <w:customXmlInsRangeStart w:id="559" w:author="Matthew Chen" w:date="2024-04-10T10:59:00Z"/>
        </w:sdtContent>
      </w:sdt>
      <w:customXmlInsRangeEnd w:id="559"/>
      <w:ins w:id="560" w:author="Matthew Chen" w:date="2024-04-10T10:58:00Z" w16du:dateUtc="2024-04-10T17:58:00Z">
        <w:r w:rsidR="008F5638">
          <w:t xml:space="preserve">. </w:t>
        </w:r>
      </w:ins>
      <w:ins w:id="561" w:author="Matthew Chen" w:date="2024-04-10T10:33:00Z" w16du:dateUtc="2024-04-10T17:33:00Z">
        <w:r>
          <w:t xml:space="preserve">Consequently, we hypothesize that </w:t>
        </w:r>
      </w:ins>
      <w:ins w:id="562" w:author="Matthew Chen" w:date="2024-05-28T16:33:00Z" w16du:dateUtc="2024-05-28T23:33:00Z">
        <w:r w:rsidR="002E748E">
          <w:t xml:space="preserve">this result extends to reservoir models directly, i.e. </w:t>
        </w:r>
      </w:ins>
      <w:ins w:id="563" w:author="Matthew Chen" w:date="2024-05-28T16:32:00Z" w16du:dateUtc="2024-05-28T23:32:00Z">
        <w:r w:rsidR="002E748E">
          <w:t>higher degrees of regulation</w:t>
        </w:r>
      </w:ins>
      <w:ins w:id="564" w:author="Matthew Chen" w:date="2024-04-10T10:33:00Z" w16du:dateUtc="2024-04-10T17:33:00Z">
        <w:r>
          <w:t xml:space="preserve"> in a reservoir adversely affects performance. Specifically, we compare performance from the large sample of individually trained reservoirs against the ratio of mean inflow to maximum storage (a proxy for capacity), which represents the degree of regulation. We then compute Pearson’s correlation coefficient between the LSTM </w:t>
        </w:r>
      </w:ins>
      <m:oMath>
        <m:sSup>
          <m:sSupPr>
            <m:ctrlPr>
              <w:ins w:id="565" w:author="Matthew Chen" w:date="2024-04-10T10:33:00Z" w16du:dateUtc="2024-04-10T17:33:00Z">
                <w:rPr>
                  <w:rFonts w:ascii="Cambria Math" w:hAnsi="Cambria Math"/>
                  <w:i/>
                </w:rPr>
              </w:ins>
            </m:ctrlPr>
          </m:sSupPr>
          <m:e>
            <m:r>
              <w:ins w:id="566" w:author="Matthew Chen" w:date="2024-04-10T10:33:00Z" w16du:dateUtc="2024-04-10T17:33:00Z">
                <w:rPr>
                  <w:rFonts w:ascii="Cambria Math" w:hAnsi="Cambria Math"/>
                </w:rPr>
                <m:t>R</m:t>
              </w:ins>
            </m:r>
          </m:e>
          <m:sup>
            <m:r>
              <w:ins w:id="567" w:author="Matthew Chen" w:date="2024-04-10T10:33:00Z" w16du:dateUtc="2024-04-10T17:33:00Z">
                <w:rPr>
                  <w:rFonts w:ascii="Cambria Math" w:hAnsi="Cambria Math"/>
                </w:rPr>
                <m:t>2</m:t>
              </w:ins>
            </m:r>
          </m:sup>
        </m:sSup>
      </m:oMath>
      <w:ins w:id="568" w:author="Matthew Chen" w:date="2024-04-10T10:33:00Z" w16du:dateUtc="2024-04-10T17:33:00Z">
        <w:r>
          <w:rPr>
            <w:rFonts w:eastAsiaTheme="minorEastAsia"/>
          </w:rPr>
          <w:t xml:space="preserve"> performance and the degree of regulation. Statistical inference is done using randomization testing and Monte Carlo resampling, i.e. via permutation test, to determine the p-value against the null hypothesis of no correlation</w:t>
        </w:r>
        <w:r>
          <w:t xml:space="preserve">. </w:t>
        </w:r>
      </w:ins>
    </w:p>
    <w:p w14:paraId="74E03CBC" w14:textId="77777777" w:rsidR="0033671A" w:rsidRDefault="0033671A" w:rsidP="0033671A">
      <w:pPr>
        <w:pStyle w:val="Heading3"/>
        <w:spacing w:line="480" w:lineRule="auto"/>
        <w:rPr>
          <w:ins w:id="569" w:author="Matthew Chen" w:date="2024-04-10T10:33:00Z" w16du:dateUtc="2024-04-10T17:33:00Z"/>
        </w:rPr>
      </w:pPr>
      <w:ins w:id="570" w:author="Matthew Chen" w:date="2024-04-10T10:33:00Z" w16du:dateUtc="2024-04-10T17:33:00Z">
        <w:r>
          <w:t>Model Performance Over Time</w:t>
        </w:r>
      </w:ins>
    </w:p>
    <w:p w14:paraId="694F66F8" w14:textId="0758798E" w:rsidR="0033671A" w:rsidRPr="00BC641F" w:rsidRDefault="0033671A" w:rsidP="00051C37">
      <w:pPr>
        <w:spacing w:line="480" w:lineRule="auto"/>
        <w:rPr>
          <w:rPrChange w:id="571" w:author="Matthew Chen" w:date="2024-04-15T10:52:00Z" w16du:dateUtc="2024-04-15T17:52:00Z">
            <w:rPr>
              <w:color w:val="000000"/>
            </w:rPr>
          </w:rPrChange>
        </w:rPr>
      </w:pPr>
      <w:ins w:id="572" w:author="Matthew Chen" w:date="2024-04-10T10:33:00Z" w16du:dateUtc="2024-04-10T17:33:00Z">
        <w:r>
          <w:t xml:space="preserve">While overfitting can lead to a downward shift between training set and out-of-sample performance, reservoir policies themselves may also change over time. Any difference between </w:t>
        </w:r>
        <w:r>
          <w:lastRenderedPageBreak/>
          <w:t xml:space="preserve">the out-of-sample and test distributions may cause a declining trend in performance. To understand this problem, we first train a new “initial” LSTM model for several example reservoirs with different degrees of regulation based on the first 30 years and validate on the next 10 years, and then analyze </w:t>
        </w:r>
      </w:ins>
      <m:oMath>
        <m:sSup>
          <m:sSupPr>
            <m:ctrlPr>
              <w:ins w:id="573" w:author="Matthew Chen" w:date="2024-04-10T10:33:00Z" w16du:dateUtc="2024-04-10T17:33:00Z">
                <w:rPr>
                  <w:rFonts w:ascii="Cambria Math" w:hAnsi="Cambria Math"/>
                  <w:i/>
                </w:rPr>
              </w:ins>
            </m:ctrlPr>
          </m:sSupPr>
          <m:e>
            <m:r>
              <w:ins w:id="574" w:author="Matthew Chen" w:date="2024-04-10T10:33:00Z" w16du:dateUtc="2024-04-10T17:33:00Z">
                <w:rPr>
                  <w:rFonts w:ascii="Cambria Math" w:hAnsi="Cambria Math"/>
                </w:rPr>
                <m:t>R</m:t>
              </w:ins>
            </m:r>
          </m:e>
          <m:sup>
            <m:r>
              <w:ins w:id="575" w:author="Matthew Chen" w:date="2024-04-10T10:33:00Z" w16du:dateUtc="2024-04-10T17:33:00Z">
                <w:rPr>
                  <w:rFonts w:ascii="Cambria Math" w:hAnsi="Cambria Math"/>
                </w:rPr>
                <m:t>2</m:t>
              </w:ins>
            </m:r>
          </m:sup>
        </m:sSup>
      </m:oMath>
      <w:ins w:id="576" w:author="Matthew Chen" w:date="2024-04-10T10:33:00Z" w16du:dateUtc="2024-04-10T17:33:00Z">
        <w:r>
          <w:rPr>
            <w:rFonts w:eastAsiaTheme="minorEastAsia"/>
          </w:rPr>
          <w:t xml:space="preserve"> </w:t>
        </w:r>
        <w:r>
          <w:t>performance on rolling and sliding 20-year windows to capture how performance changes over time. Notably, this experiment is challenged by limited record lengths: the length of the initial training window is chosen so that the model can learn a reasonable representation of the operating policy while the moving window size is chosen to balance signal and noise. For this reason, we select four example reservoirs for this analysis with longer records available from the U.S. Bureau of Reclamation.</w:t>
        </w:r>
      </w:ins>
      <w:ins w:id="577" w:author="Matthew Chen" w:date="2024-04-10T11:00:00Z" w16du:dateUtc="2024-04-10T18:00:00Z">
        <w:r w:rsidR="008F5638">
          <w:t xml:space="preserve"> </w:t>
        </w:r>
      </w:ins>
      <w:ins w:id="578" w:author="Matthew Chen" w:date="2024-04-10T10:33:00Z" w16du:dateUtc="2024-04-10T17:33:00Z">
        <w:r>
          <w:t xml:space="preserve">We also analyze the entire prediction timeseries for the select example reservoirs with different degrees of regulation and plot predicted releases against observed releases for the entire record length. The goal is to further understand the influence of the degree of regulation, as well as to gain insight into the prediction behavior of the LSTM model. </w:t>
        </w:r>
      </w:ins>
    </w:p>
    <w:p w14:paraId="276AA9BB" w14:textId="77777777" w:rsidR="005643E9" w:rsidRDefault="005643E9">
      <w:pPr>
        <w:pStyle w:val="Heading3"/>
        <w:spacing w:line="480" w:lineRule="auto"/>
        <w:pPrChange w:id="579" w:author="Matthew Chen" w:date="2024-03-29T15:37:00Z" w16du:dateUtc="2024-03-29T22:37:00Z">
          <w:pPr>
            <w:pStyle w:val="Heading2"/>
            <w:spacing w:line="480" w:lineRule="auto"/>
          </w:pPr>
        </w:pPrChange>
      </w:pPr>
      <w:r>
        <w:t>Large Sample Pooled Training</w:t>
      </w:r>
    </w:p>
    <w:p w14:paraId="41FE327E" w14:textId="16BA1C1C" w:rsidR="005643E9" w:rsidRDefault="005643E9" w:rsidP="00051C37">
      <w:pPr>
        <w:spacing w:line="480" w:lineRule="auto"/>
        <w:rPr>
          <w:color w:val="000000"/>
        </w:rPr>
      </w:pPr>
      <w:del w:id="580" w:author="Matthew Chen" w:date="2024-04-10T11:00:00Z" w16du:dateUtc="2024-04-10T18:00:00Z">
        <w:r w:rsidDel="008F5638">
          <w:delText xml:space="preserve">We </w:delText>
        </w:r>
        <w:r w:rsidR="003E06E5" w:rsidDel="008F5638">
          <w:delText>additionally</w:delText>
        </w:r>
      </w:del>
      <w:ins w:id="581" w:author="Matthew Chen" w:date="2024-04-10T11:00:00Z" w16du:dateUtc="2024-04-10T18:00:00Z">
        <w:r w:rsidR="008F5638">
          <w:t>Finally, we</w:t>
        </w:r>
      </w:ins>
      <w:r w:rsidR="003E06E5">
        <w:t xml:space="preserve"> </w:t>
      </w:r>
      <w:r>
        <w:t xml:space="preserve">test a top-down modeling approach, that is, learning a general model </w:t>
      </w:r>
      <w:r w:rsidR="003E06E5">
        <w:t>by</w:t>
      </w:r>
      <w:r>
        <w:t xml:space="preserve"> training on all available data. In rainfall-runoff modeling, studies suggest that training on more than one basin outperforms training on individual basins, i.</w:t>
      </w:r>
      <w:commentRangeStart w:id="582"/>
      <w:r>
        <w:t>e</w:t>
      </w:r>
      <w:commentRangeEnd w:id="582"/>
      <w:r>
        <w:rPr>
          <w:rStyle w:val="CommentReference"/>
        </w:rPr>
        <w:commentReference w:id="582"/>
      </w:r>
      <w:r>
        <w:t xml:space="preserve">. </w:t>
      </w:r>
      <w:sdt>
        <w:sdtPr>
          <w:rPr>
            <w:color w:val="000000"/>
          </w:rPr>
          <w:tag w:val="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
          <w:id w:val="-1302449870"/>
          <w:placeholder>
            <w:docPart w:val="D2337D59310647548E415921F95C7C60"/>
          </w:placeholder>
        </w:sdtPr>
        <w:sdtContent>
          <w:ins w:id="583" w:author="Matthew Chen" w:date="2024-05-28T17:18:00Z" w16du:dateUtc="2024-05-29T00:18:00Z">
            <w:r w:rsidR="00E36CE1" w:rsidRPr="00E36CE1">
              <w:rPr>
                <w:color w:val="000000"/>
              </w:rPr>
              <w:t>(Kratzert et al., 2024)</w:t>
            </w:r>
          </w:ins>
          <w:del w:id="584" w:author="Matthew Chen" w:date="2024-03-29T10:15:00Z" w16du:dateUtc="2024-03-29T17:15:00Z">
            <w:r w:rsidR="000A61C2" w:rsidRPr="00E36CE1" w:rsidDel="00412DB9">
              <w:rPr>
                <w:color w:val="000000"/>
              </w:rPr>
              <w:delText>(Kratzert et al., 2024)</w:delText>
            </w:r>
          </w:del>
        </w:sdtContent>
      </w:sdt>
      <w:r>
        <w:rPr>
          <w:color w:val="000000"/>
        </w:rPr>
        <w:t xml:space="preserve">. However, hydrological models capture physical processes that are likely to be generalizable across basins, even if they are out-of-sample. Reservoirs, in contrast, may be operated </w:t>
      </w:r>
      <w:r w:rsidR="004A14E5">
        <w:rPr>
          <w:color w:val="000000"/>
        </w:rPr>
        <w:t>according to unique</w:t>
      </w:r>
      <w:r>
        <w:rPr>
          <w:color w:val="000000"/>
        </w:rPr>
        <w:t xml:space="preserve"> operating </w:t>
      </w:r>
      <w:r w:rsidR="004A14E5">
        <w:rPr>
          <w:color w:val="000000"/>
        </w:rPr>
        <w:t>policies</w:t>
      </w:r>
      <w:r>
        <w:rPr>
          <w:color w:val="000000"/>
        </w:rPr>
        <w:t xml:space="preserve">, </w:t>
      </w:r>
      <w:r w:rsidR="004A14E5">
        <w:rPr>
          <w:color w:val="000000"/>
        </w:rPr>
        <w:t>such that they do not represent</w:t>
      </w:r>
      <w:r>
        <w:rPr>
          <w:color w:val="000000"/>
        </w:rPr>
        <w:t xml:space="preserve"> independently and identically distributed samples </w:t>
      </w:r>
      <w:r w:rsidR="004A14E5">
        <w:rPr>
          <w:color w:val="000000"/>
        </w:rPr>
        <w:t xml:space="preserve">from which to infer </w:t>
      </w:r>
      <w:r>
        <w:rPr>
          <w:color w:val="000000"/>
        </w:rPr>
        <w:t xml:space="preserve">generalizable </w:t>
      </w:r>
      <w:r w:rsidR="00013EC2">
        <w:rPr>
          <w:color w:val="000000"/>
        </w:rPr>
        <w:t xml:space="preserve">operating </w:t>
      </w:r>
      <w:r>
        <w:rPr>
          <w:color w:val="000000"/>
        </w:rPr>
        <w:t xml:space="preserve">behavior. To </w:t>
      </w:r>
      <w:r w:rsidR="00013EC2">
        <w:rPr>
          <w:color w:val="000000"/>
        </w:rPr>
        <w:t xml:space="preserve">access the ability of a simultaneously trained LSTM reservoir policy to generalize, </w:t>
      </w:r>
      <w:r>
        <w:rPr>
          <w:color w:val="000000"/>
        </w:rPr>
        <w:t xml:space="preserve">we randomly select 80% of ResOps reservoirs (where at least 80% of the data record is complete), </w:t>
      </w:r>
      <w:r w:rsidR="00013EC2">
        <w:rPr>
          <w:color w:val="000000"/>
        </w:rPr>
        <w:t xml:space="preserve">pool and </w:t>
      </w:r>
      <w:r w:rsidR="003E06E5">
        <w:rPr>
          <w:color w:val="000000"/>
        </w:rPr>
        <w:t>train</w:t>
      </w:r>
      <w:r w:rsidR="00D22433">
        <w:rPr>
          <w:color w:val="000000"/>
        </w:rPr>
        <w:t xml:space="preserve"> </w:t>
      </w:r>
      <w:r w:rsidR="003E06E5">
        <w:rPr>
          <w:color w:val="000000"/>
        </w:rPr>
        <w:t xml:space="preserve">on them </w:t>
      </w:r>
      <w:r w:rsidR="003E06E5">
        <w:rPr>
          <w:color w:val="000000"/>
        </w:rPr>
        <w:lastRenderedPageBreak/>
        <w:t xml:space="preserve">simultaneously, </w:t>
      </w:r>
      <w:r>
        <w:rPr>
          <w:color w:val="000000"/>
        </w:rPr>
        <w:t xml:space="preserve">and test out-of-sample performance using the remaining 20% of reservoirs. </w:t>
      </w:r>
      <w:ins w:id="585" w:author="Matthew Chen" w:date="2024-04-10T09:42:00Z" w16du:dateUtc="2024-04-10T16:42:00Z">
        <w:r w:rsidR="000358B1">
          <w:rPr>
            <w:color w:val="000000"/>
          </w:rPr>
          <w:t xml:space="preserve">This is not to be confused with data splitting </w:t>
        </w:r>
      </w:ins>
      <w:ins w:id="586" w:author="Matthew Chen" w:date="2024-04-10T09:43:00Z" w16du:dateUtc="2024-04-10T16:43:00Z">
        <w:r w:rsidR="000358B1">
          <w:rPr>
            <w:color w:val="000000"/>
          </w:rPr>
          <w:t xml:space="preserve">in time, where we train, validate, and test on the same reservoir. Here, out-of-sample testing is done on </w:t>
        </w:r>
      </w:ins>
      <w:ins w:id="587" w:author="Matthew Chen" w:date="2024-04-10T09:44:00Z" w16du:dateUtc="2024-04-10T16:44:00Z">
        <w:r w:rsidR="000358B1">
          <w:rPr>
            <w:color w:val="000000"/>
          </w:rPr>
          <w:t xml:space="preserve">held out </w:t>
        </w:r>
      </w:ins>
      <w:ins w:id="588" w:author="Matthew Chen" w:date="2024-04-10T09:43:00Z" w16du:dateUtc="2024-04-10T16:43:00Z">
        <w:r w:rsidR="000358B1">
          <w:rPr>
            <w:color w:val="000000"/>
          </w:rPr>
          <w:t>reservoirs</w:t>
        </w:r>
      </w:ins>
      <w:ins w:id="589" w:author="Matthew Chen" w:date="2024-04-10T09:44:00Z" w16du:dateUtc="2024-04-10T16:44:00Z">
        <w:r w:rsidR="000358B1">
          <w:rPr>
            <w:color w:val="000000"/>
          </w:rPr>
          <w:t>, not held out time</w:t>
        </w:r>
      </w:ins>
      <w:ins w:id="590" w:author="Matthew Chen" w:date="2024-04-10T09:43:00Z" w16du:dateUtc="2024-04-10T16:43:00Z">
        <w:r w:rsidR="000358B1">
          <w:rPr>
            <w:color w:val="000000"/>
          </w:rPr>
          <w:t xml:space="preserve">. </w:t>
        </w:r>
      </w:ins>
      <w:del w:id="591" w:author="Matthew Chen" w:date="2024-04-10T09:44:00Z" w16du:dateUtc="2024-04-10T16:44:00Z">
        <w:r w:rsidR="004A14E5" w:rsidDel="000358B1">
          <w:rPr>
            <w:color w:val="000000"/>
          </w:rPr>
          <w:delText>(Also explain how this relates to the train/test split of time periods)</w:delText>
        </w:r>
      </w:del>
    </w:p>
    <w:p w14:paraId="2C20720A" w14:textId="3F4CD8A8" w:rsidR="008D7EEE" w:rsidRPr="008D7EEE" w:rsidDel="00BC5FA7" w:rsidRDefault="005643E9" w:rsidP="00563318">
      <w:pPr>
        <w:spacing w:line="480" w:lineRule="auto"/>
        <w:rPr>
          <w:del w:id="592" w:author="Matthew Chen" w:date="2024-04-18T15:36:00Z" w16du:dateUtc="2024-04-18T22:36:00Z"/>
        </w:rPr>
      </w:pPr>
      <w:r>
        <w:rPr>
          <w:color w:val="000000"/>
        </w:rPr>
        <w:t xml:space="preserve">We also compare the test performance after fine-tuning </w:t>
      </w:r>
      <w:r w:rsidR="003E06E5">
        <w:rPr>
          <w:color w:val="000000"/>
        </w:rPr>
        <w:t xml:space="preserve">the pooled model </w:t>
      </w:r>
      <w:r w:rsidR="004A14E5">
        <w:rPr>
          <w:color w:val="000000"/>
        </w:rPr>
        <w:t>on individual reservoirs</w:t>
      </w:r>
      <w:r w:rsidR="003E06E5">
        <w:rPr>
          <w:color w:val="000000"/>
        </w:rPr>
        <w:t xml:space="preserve">. </w:t>
      </w:r>
      <w:r>
        <w:rPr>
          <w:color w:val="000000"/>
        </w:rPr>
        <w:t xml:space="preserve">Finetuning in this context </w:t>
      </w:r>
      <w:r w:rsidR="00BC303E">
        <w:rPr>
          <w:color w:val="000000"/>
        </w:rPr>
        <w:t>refers to</w:t>
      </w:r>
      <w:r>
        <w:rPr>
          <w:color w:val="000000"/>
        </w:rPr>
        <w:t xml:space="preserve"> calibrating a pre-trained model to a specific reservoir by running additional training iterations from data unique to the reservoir of interest. This is related to the concept of transfer learning in the machine learning literature in which a pre-trained model trained on a large dataset can be adapted to improve performance for a potentially different task on a smaller dataset </w:t>
      </w:r>
      <w:sdt>
        <w:sdtPr>
          <w:rPr>
            <w:color w:val="000000"/>
          </w:rPr>
          <w:tag w:val="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
          <w:id w:val="-975293686"/>
          <w:placeholder>
            <w:docPart w:val="D2337D59310647548E415921F95C7C60"/>
          </w:placeholder>
        </w:sdtPr>
        <w:sdtContent>
          <w:ins w:id="593" w:author="Matthew Chen" w:date="2024-05-28T17:18:00Z" w16du:dateUtc="2024-05-29T00:18:00Z">
            <w:r w:rsidR="00E36CE1" w:rsidRPr="00E36CE1">
              <w:rPr>
                <w:color w:val="000000"/>
              </w:rPr>
              <w:t>(Tan et al., 2018)</w:t>
            </w:r>
          </w:ins>
          <w:del w:id="594" w:author="Matthew Chen" w:date="2024-03-29T10:15:00Z" w16du:dateUtc="2024-03-29T17:15:00Z">
            <w:r w:rsidR="000A61C2" w:rsidRPr="00E36CE1" w:rsidDel="00412DB9">
              <w:rPr>
                <w:color w:val="000000"/>
              </w:rPr>
              <w:delText>(Tan et al., 2018)</w:delText>
            </w:r>
          </w:del>
        </w:sdtContent>
      </w:sdt>
      <w:r>
        <w:rPr>
          <w:color w:val="000000"/>
        </w:rPr>
        <w:t xml:space="preserve">. The idea of “knowledge transfer” has shown to be successful in a variety of domains including image recognition </w:t>
      </w:r>
      <w:sdt>
        <w:sdtPr>
          <w:rPr>
            <w:color w:val="000000"/>
          </w:rPr>
          <w:tag w:val="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
          <w:id w:val="1705905974"/>
          <w:placeholder>
            <w:docPart w:val="D2337D59310647548E415921F95C7C60"/>
          </w:placeholder>
        </w:sdtPr>
        <w:sdtContent>
          <w:ins w:id="595" w:author="Matthew Chen" w:date="2024-05-28T17:18:00Z" w16du:dateUtc="2024-05-29T00:18:00Z">
            <w:r w:rsidR="00E36CE1">
              <w:rPr>
                <w:rFonts w:eastAsia="Times New Roman"/>
              </w:rPr>
              <w:t>(Iorga &amp; Neagoe, 2019)</w:t>
            </w:r>
          </w:ins>
          <w:del w:id="596" w:author="Matthew Chen" w:date="2024-03-29T10:15:00Z" w16du:dateUtc="2024-03-29T17:15:00Z">
            <w:r w:rsidR="000A61C2" w:rsidDel="00412DB9">
              <w:rPr>
                <w:rFonts w:eastAsia="Times New Roman"/>
              </w:rPr>
              <w:delText>(Iorga &amp; Neagoe, 2019)</w:delText>
            </w:r>
          </w:del>
        </w:sdtContent>
      </w:sdt>
      <w:r>
        <w:rPr>
          <w:color w:val="000000"/>
        </w:rPr>
        <w:t xml:space="preserve"> and natural language processing </w:t>
      </w:r>
      <w:sdt>
        <w:sdtPr>
          <w:rPr>
            <w:color w:val="000000"/>
          </w:rPr>
          <w:tag w:val="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
          <w:id w:val="1627113185"/>
          <w:placeholder>
            <w:docPart w:val="D2337D59310647548E415921F95C7C60"/>
          </w:placeholder>
        </w:sdtPr>
        <w:sdtContent>
          <w:ins w:id="597" w:author="Matthew Chen" w:date="2024-05-28T17:18:00Z" w16du:dateUtc="2024-05-29T00:18:00Z">
            <w:r w:rsidR="00E36CE1" w:rsidRPr="00E36CE1">
              <w:rPr>
                <w:color w:val="000000"/>
              </w:rPr>
              <w:t>(Ruder et al., 2019)</w:t>
            </w:r>
          </w:ins>
          <w:del w:id="598" w:author="Matthew Chen" w:date="2024-03-29T10:15:00Z" w16du:dateUtc="2024-03-29T17:15:00Z">
            <w:r w:rsidR="000A61C2" w:rsidRPr="00E36CE1" w:rsidDel="00412DB9">
              <w:rPr>
                <w:color w:val="000000"/>
              </w:rPr>
              <w:delText>(Ruder et al., 2019)</w:delText>
            </w:r>
          </w:del>
        </w:sdtContent>
      </w:sdt>
      <w:r>
        <w:rPr>
          <w:color w:val="000000"/>
        </w:rPr>
        <w:t>. In this case, we can train and validate (on a 75%</w:t>
      </w:r>
      <w:r w:rsidR="003E06E5">
        <w:rPr>
          <w:color w:val="000000"/>
        </w:rPr>
        <w:t xml:space="preserve"> training and </w:t>
      </w:r>
      <w:r>
        <w:rPr>
          <w:color w:val="000000"/>
        </w:rPr>
        <w:t xml:space="preserve">25% </w:t>
      </w:r>
      <w:r w:rsidR="003E06E5">
        <w:rPr>
          <w:color w:val="000000"/>
        </w:rPr>
        <w:t xml:space="preserve">validation </w:t>
      </w:r>
      <w:r>
        <w:rPr>
          <w:color w:val="000000"/>
        </w:rPr>
        <w:t xml:space="preserve">split, respectively) using </w:t>
      </w:r>
      <w:r w:rsidR="00761E5E">
        <w:rPr>
          <w:color w:val="000000"/>
        </w:rPr>
        <w:t xml:space="preserve">5-30 year </w:t>
      </w:r>
      <w:r>
        <w:rPr>
          <w:color w:val="000000"/>
        </w:rPr>
        <w:t>subset</w:t>
      </w:r>
      <w:r w:rsidR="00761E5E">
        <w:rPr>
          <w:color w:val="000000"/>
        </w:rPr>
        <w:t>s</w:t>
      </w:r>
      <w:r>
        <w:rPr>
          <w:color w:val="000000"/>
        </w:rPr>
        <w:t xml:space="preserve"> of the complete data record </w:t>
      </w:r>
      <w:r w:rsidR="00761E5E">
        <w:rPr>
          <w:color w:val="000000"/>
        </w:rPr>
        <w:t xml:space="preserve">for the held-out reservoirs </w:t>
      </w:r>
      <w:r>
        <w:rPr>
          <w:color w:val="000000"/>
        </w:rPr>
        <w:t xml:space="preserve">as </w:t>
      </w:r>
      <w:r w:rsidR="003E06E5">
        <w:rPr>
          <w:color w:val="000000"/>
        </w:rPr>
        <w:t xml:space="preserve">the </w:t>
      </w:r>
      <w:r>
        <w:rPr>
          <w:color w:val="000000"/>
        </w:rPr>
        <w:t>finetuning data, and finally test using the last 20% of the complete record</w:t>
      </w:r>
      <w:r w:rsidR="008D7EEE">
        <w:rPr>
          <w:color w:val="000000"/>
        </w:rPr>
        <w:t xml:space="preserve"> </w:t>
      </w:r>
      <w:r>
        <w:rPr>
          <w:color w:val="000000"/>
        </w:rPr>
        <w:t xml:space="preserve">so that results between finetuning, individual training, and the pooled </w:t>
      </w:r>
      <w:r w:rsidR="003E06E5">
        <w:rPr>
          <w:color w:val="000000"/>
        </w:rPr>
        <w:t xml:space="preserve">training </w:t>
      </w:r>
      <w:r>
        <w:rPr>
          <w:color w:val="000000"/>
        </w:rPr>
        <w:t xml:space="preserve">model </w:t>
      </w:r>
      <w:r w:rsidR="003E06E5">
        <w:rPr>
          <w:color w:val="000000"/>
        </w:rPr>
        <w:t>are</w:t>
      </w:r>
      <w:r>
        <w:rPr>
          <w:color w:val="000000"/>
        </w:rPr>
        <w:t xml:space="preserve"> comparable. </w:t>
      </w:r>
      <w:r w:rsidR="00761E5E">
        <w:rPr>
          <w:color w:val="000000"/>
        </w:rPr>
        <w:t>Note that validation scores here are not directly comparable since they vary in length depending on the amount of fine</w:t>
      </w:r>
      <w:r w:rsidR="004A14E5">
        <w:rPr>
          <w:color w:val="000000"/>
        </w:rPr>
        <w:t>-</w:t>
      </w:r>
      <w:r w:rsidR="00761E5E">
        <w:rPr>
          <w:color w:val="000000"/>
        </w:rPr>
        <w:t>tuning data used.</w:t>
      </w:r>
    </w:p>
    <w:p w14:paraId="6ACEBB52" w14:textId="6193418B" w:rsidR="005643E9" w:rsidDel="0033671A" w:rsidRDefault="005643E9">
      <w:pPr>
        <w:pStyle w:val="Heading3"/>
        <w:spacing w:line="480" w:lineRule="auto"/>
        <w:rPr>
          <w:del w:id="599" w:author="Matthew Chen" w:date="2024-04-10T10:33:00Z" w16du:dateUtc="2024-04-10T17:33:00Z"/>
        </w:rPr>
        <w:pPrChange w:id="600" w:author="Matthew Chen" w:date="2024-03-29T15:37:00Z" w16du:dateUtc="2024-03-29T22:37:00Z">
          <w:pPr>
            <w:pStyle w:val="Heading2"/>
            <w:spacing w:line="480" w:lineRule="auto"/>
          </w:pPr>
        </w:pPrChange>
      </w:pPr>
      <w:del w:id="601" w:author="Matthew Chen" w:date="2024-04-10T10:33:00Z" w16du:dateUtc="2024-04-10T17:33:00Z">
        <w:r w:rsidDel="0033671A">
          <w:delText>Model Performance vs. Degree of Regulation</w:delText>
        </w:r>
      </w:del>
    </w:p>
    <w:p w14:paraId="17F53420" w14:textId="5B14BD25" w:rsidR="005643E9" w:rsidDel="0033671A" w:rsidRDefault="003E06E5" w:rsidP="00051C37">
      <w:pPr>
        <w:spacing w:line="480" w:lineRule="auto"/>
        <w:rPr>
          <w:del w:id="602" w:author="Matthew Chen" w:date="2024-04-10T10:33:00Z" w16du:dateUtc="2024-04-10T17:33:00Z"/>
        </w:rPr>
      </w:pPr>
      <w:del w:id="603" w:author="Matthew Chen" w:date="2024-04-10T10:33:00Z" w16du:dateUtc="2024-04-10T17:33:00Z">
        <w:r w:rsidDel="0033671A">
          <w:delText xml:space="preserve">Research </w:delText>
        </w:r>
        <w:r w:rsidR="005643E9" w:rsidDel="0033671A">
          <w:delText>has shown that LSTM rainfall-runoff models</w:delText>
        </w:r>
        <w:r w:rsidR="00330566" w:rsidDel="0033671A">
          <w:delText xml:space="preserve"> </w:delText>
        </w:r>
        <w:r w:rsidR="005643E9" w:rsidDel="0033671A">
          <w:delText xml:space="preserve">perform worse on managed basins (reference). </w:delText>
        </w:r>
        <w:r w:rsidDel="0033671A">
          <w:delText xml:space="preserve">Consequently, we hypothesize that the degree of regulation in a reservoir adversely affects performance. </w:delText>
        </w:r>
        <w:r w:rsidR="005643E9" w:rsidDel="0033671A">
          <w:delText>Specifically, we compare performance</w:delText>
        </w:r>
        <w:r w:rsidR="00D22433" w:rsidDel="0033671A">
          <w:delText xml:space="preserve"> </w:delText>
        </w:r>
        <w:r w:rsidR="005B21EE" w:rsidDel="0033671A">
          <w:delText>from the large sample of individually trained</w:delText>
        </w:r>
        <w:r w:rsidR="005643E9" w:rsidDel="0033671A">
          <w:delText xml:space="preserve"> </w:delText>
        </w:r>
        <w:r w:rsidR="005B21EE" w:rsidDel="0033671A">
          <w:delText>reservoirs against</w:delText>
        </w:r>
        <w:r w:rsidR="005643E9" w:rsidDel="0033671A">
          <w:delText xml:space="preserve"> the </w:delText>
        </w:r>
        <w:r w:rsidR="004A14E5" w:rsidDel="0033671A">
          <w:delText xml:space="preserve">ratio of </w:delText>
        </w:r>
        <w:r w:rsidR="005643E9" w:rsidDel="0033671A">
          <w:delText xml:space="preserve">mean </w:delText>
        </w:r>
      </w:del>
      <w:del w:id="604" w:author="Matthew Chen" w:date="2024-03-29T18:54:00Z" w16du:dateUtc="2024-03-30T01:54:00Z">
        <w:r w:rsidR="004A14E5" w:rsidDel="005905DB">
          <w:delText xml:space="preserve">annual? </w:delText>
        </w:r>
      </w:del>
      <w:del w:id="605" w:author="Matthew Chen" w:date="2024-04-10T10:33:00Z" w16du:dateUtc="2024-04-10T17:33:00Z">
        <w:r w:rsidR="005643E9" w:rsidDel="0033671A">
          <w:delText>inflow to max</w:delText>
        </w:r>
        <w:r w:rsidR="004A14E5" w:rsidDel="0033671A">
          <w:delText>imum</w:delText>
        </w:r>
        <w:r w:rsidR="005643E9" w:rsidDel="0033671A">
          <w:delText xml:space="preserve"> storage (</w:delText>
        </w:r>
        <w:r w:rsidR="004A14E5" w:rsidDel="0033671A">
          <w:delText xml:space="preserve">a proxy </w:delText>
        </w:r>
        <w:r w:rsidR="005643E9" w:rsidDel="0033671A">
          <w:delText>for capacity)</w:delText>
        </w:r>
      </w:del>
      <w:del w:id="606" w:author="Matthew Chen" w:date="2024-03-29T18:54:00Z" w16du:dateUtc="2024-03-30T01:54:00Z">
        <w:r w:rsidR="005643E9" w:rsidDel="005905DB">
          <w:delText xml:space="preserve"> </w:delText>
        </w:r>
      </w:del>
      <w:del w:id="607" w:author="Matthew Chen" w:date="2024-04-10T10:33:00Z" w16du:dateUtc="2024-04-10T17:33:00Z">
        <w:r w:rsidR="004A14E5" w:rsidDel="0033671A">
          <w:delText xml:space="preserve">, which represents the </w:delText>
        </w:r>
        <w:r w:rsidR="005643E9" w:rsidDel="0033671A">
          <w:delText>degree of regulation</w:delText>
        </w:r>
        <w:r w:rsidR="004A14E5" w:rsidDel="0033671A">
          <w:delText xml:space="preserve">. We then </w:delText>
        </w:r>
        <w:r w:rsidR="005643E9" w:rsidDel="0033671A">
          <w:delText>compute Pearson’s correlation coefficient between the</w:delText>
        </w:r>
        <w:r w:rsidR="00EF3E03" w:rsidDel="0033671A">
          <w:delText xml:space="preserve"> LSTM</w:delText>
        </w:r>
        <w:r w:rsidR="005643E9" w:rsidDel="0033671A">
          <w:delText xml:space="preserve"> </w:delText>
        </w:r>
      </w:del>
      <m:oMath>
        <m:sSup>
          <m:sSupPr>
            <m:ctrlPr>
              <w:del w:id="608" w:author="Matthew Chen" w:date="2024-04-10T10:33:00Z" w16du:dateUtc="2024-04-10T17:33:00Z">
                <w:rPr>
                  <w:rFonts w:ascii="Cambria Math" w:hAnsi="Cambria Math"/>
                  <w:i/>
                </w:rPr>
              </w:del>
            </m:ctrlPr>
          </m:sSupPr>
          <m:e>
            <m:r>
              <w:del w:id="609" w:author="Matthew Chen" w:date="2024-04-10T10:33:00Z" w16du:dateUtc="2024-04-10T17:33:00Z">
                <w:rPr>
                  <w:rFonts w:ascii="Cambria Math" w:hAnsi="Cambria Math"/>
                </w:rPr>
                <m:t>R</m:t>
              </w:del>
            </m:r>
          </m:e>
          <m:sup>
            <m:r>
              <w:del w:id="610" w:author="Matthew Chen" w:date="2024-04-10T10:33:00Z" w16du:dateUtc="2024-04-10T17:33:00Z">
                <w:rPr>
                  <w:rFonts w:ascii="Cambria Math" w:hAnsi="Cambria Math"/>
                </w:rPr>
                <m:t>2</m:t>
              </w:del>
            </m:r>
          </m:sup>
        </m:sSup>
      </m:oMath>
      <w:del w:id="611" w:author="Matthew Chen" w:date="2024-04-10T10:33:00Z" w16du:dateUtc="2024-04-10T17:33:00Z">
        <w:r w:rsidR="005643E9" w:rsidDel="0033671A">
          <w:rPr>
            <w:rFonts w:eastAsiaTheme="minorEastAsia"/>
          </w:rPr>
          <w:delText xml:space="preserve"> performance and the </w:delText>
        </w:r>
        <w:r w:rsidR="00EF3E03" w:rsidDel="0033671A">
          <w:rPr>
            <w:rFonts w:eastAsiaTheme="minorEastAsia"/>
          </w:rPr>
          <w:delText>degree of regulation</w:delText>
        </w:r>
        <w:r w:rsidR="005643E9" w:rsidDel="0033671A">
          <w:rPr>
            <w:rFonts w:eastAsiaTheme="minorEastAsia"/>
          </w:rPr>
          <w:delText>. Statistical inference is done using</w:delText>
        </w:r>
        <w:r w:rsidR="00BC303E" w:rsidDel="0033671A">
          <w:rPr>
            <w:rFonts w:eastAsiaTheme="minorEastAsia"/>
          </w:rPr>
          <w:delText xml:space="preserve"> randomization testing and</w:delText>
        </w:r>
        <w:r w:rsidR="005643E9" w:rsidDel="0033671A">
          <w:rPr>
            <w:rFonts w:eastAsiaTheme="minorEastAsia"/>
          </w:rPr>
          <w:delText xml:space="preserve"> Monte Carlo resampling, i.e. via permutation test, to determine the p-value against the null hypothesis of no correlation</w:delText>
        </w:r>
        <w:r w:rsidR="005643E9" w:rsidDel="0033671A">
          <w:delText xml:space="preserve">. </w:delText>
        </w:r>
      </w:del>
    </w:p>
    <w:p w14:paraId="6475B990" w14:textId="7FCBBA72" w:rsidR="00D85EB2" w:rsidDel="0033671A" w:rsidRDefault="007C2ED4">
      <w:pPr>
        <w:pStyle w:val="Heading3"/>
        <w:spacing w:line="480" w:lineRule="auto"/>
        <w:rPr>
          <w:del w:id="612" w:author="Matthew Chen" w:date="2024-04-10T10:33:00Z" w16du:dateUtc="2024-04-10T17:33:00Z"/>
        </w:rPr>
        <w:pPrChange w:id="613" w:author="Matthew Chen" w:date="2024-03-29T15:37:00Z" w16du:dateUtc="2024-03-29T22:37:00Z">
          <w:pPr>
            <w:pStyle w:val="Heading2"/>
            <w:spacing w:line="480" w:lineRule="auto"/>
          </w:pPr>
        </w:pPrChange>
      </w:pPr>
      <w:del w:id="614" w:author="Matthew Chen" w:date="2024-04-10T10:33:00Z" w16du:dateUtc="2024-04-10T17:33:00Z">
        <w:r w:rsidDel="0033671A">
          <w:delText>Model Performance</w:delText>
        </w:r>
        <w:r w:rsidR="00CA3B76" w:rsidDel="0033671A">
          <w:delText xml:space="preserve"> Over Time</w:delText>
        </w:r>
      </w:del>
    </w:p>
    <w:p w14:paraId="2AFD56AC" w14:textId="6B75CC03" w:rsidR="007C2ED4" w:rsidDel="0033671A" w:rsidRDefault="005B21EE" w:rsidP="00051C37">
      <w:pPr>
        <w:spacing w:line="480" w:lineRule="auto"/>
        <w:rPr>
          <w:del w:id="615" w:author="Matthew Chen" w:date="2024-04-10T10:33:00Z" w16du:dateUtc="2024-04-10T17:33:00Z"/>
        </w:rPr>
      </w:pPr>
      <w:del w:id="616" w:author="Matthew Chen" w:date="2024-04-10T10:33:00Z" w16du:dateUtc="2024-04-10T17:33:00Z">
        <w:r w:rsidDel="0033671A">
          <w:delText>Finally, we study</w:delText>
        </w:r>
        <w:r w:rsidR="007C2ED4" w:rsidDel="0033671A">
          <w:delText xml:space="preserve"> the trend of model performance over time</w:delText>
        </w:r>
        <w:r w:rsidR="0063554D" w:rsidDel="0033671A">
          <w:delText xml:space="preserve"> to gain a </w:delText>
        </w:r>
        <w:r w:rsidDel="0033671A">
          <w:delText xml:space="preserve">more </w:delText>
        </w:r>
        <w:r w:rsidR="0063554D" w:rsidDel="0033671A">
          <w:delText>robust understanding of out-of-sample performance</w:delText>
        </w:r>
        <w:r w:rsidR="007C2ED4" w:rsidDel="0033671A">
          <w:delText>.</w:delText>
        </w:r>
        <w:r w:rsidR="0063554D" w:rsidDel="0033671A">
          <w:delText xml:space="preserve"> While overfitting can lead to a </w:delText>
        </w:r>
        <w:r w:rsidR="003E06E5" w:rsidDel="0033671A">
          <w:delText>downward</w:delText>
        </w:r>
        <w:r w:rsidR="0063554D" w:rsidDel="0033671A">
          <w:delText xml:space="preserve"> shift between training set and out-of-sample performance, reservoir policies themselves may also change over time. Any difference between the out-of-sample and test distributions may cause a declining trend in performance. To understand this problem, we </w:delText>
        </w:r>
        <w:r w:rsidR="008E46B5" w:rsidDel="0033671A">
          <w:delText xml:space="preserve">first </w:delText>
        </w:r>
        <w:r w:rsidR="0063554D" w:rsidDel="0033671A">
          <w:delText>train a</w:delText>
        </w:r>
        <w:r w:rsidDel="0033671A">
          <w:delText xml:space="preserve"> new</w:delText>
        </w:r>
        <w:r w:rsidR="0063554D" w:rsidDel="0033671A">
          <w:delText xml:space="preserve"> “initial” LSTM model </w:delText>
        </w:r>
        <w:r w:rsidR="008E46B5" w:rsidDel="0033671A">
          <w:delText xml:space="preserve">for several </w:delText>
        </w:r>
        <w:r w:rsidR="00EF3E03" w:rsidDel="0033671A">
          <w:delText xml:space="preserve">example reservoirs with different degrees of regulation </w:delText>
        </w:r>
        <w:r w:rsidR="0063554D" w:rsidDel="0033671A">
          <w:delText xml:space="preserve">based on the first 30 years and validate on the next 10 years, and </w:delText>
        </w:r>
        <w:r w:rsidR="008E46B5" w:rsidDel="0033671A">
          <w:delText xml:space="preserve">then </w:delText>
        </w:r>
        <w:r w:rsidR="00EF3E03" w:rsidDel="0033671A">
          <w:delText>analyze</w:delText>
        </w:r>
        <w:r w:rsidR="0063554D" w:rsidDel="0033671A">
          <w:delText xml:space="preserve"> </w:delText>
        </w:r>
      </w:del>
      <m:oMath>
        <m:sSup>
          <m:sSupPr>
            <m:ctrlPr>
              <w:del w:id="617" w:author="Matthew Chen" w:date="2024-04-10T10:33:00Z" w16du:dateUtc="2024-04-10T17:33:00Z">
                <w:rPr>
                  <w:rFonts w:ascii="Cambria Math" w:hAnsi="Cambria Math"/>
                  <w:i/>
                </w:rPr>
              </w:del>
            </m:ctrlPr>
          </m:sSupPr>
          <m:e>
            <m:r>
              <w:del w:id="618" w:author="Matthew Chen" w:date="2024-04-10T10:33:00Z" w16du:dateUtc="2024-04-10T17:33:00Z">
                <w:rPr>
                  <w:rFonts w:ascii="Cambria Math" w:hAnsi="Cambria Math"/>
                </w:rPr>
                <m:t>R</m:t>
              </w:del>
            </m:r>
          </m:e>
          <m:sup>
            <m:r>
              <w:del w:id="619" w:author="Matthew Chen" w:date="2024-04-10T10:33:00Z" w16du:dateUtc="2024-04-10T17:33:00Z">
                <w:rPr>
                  <w:rFonts w:ascii="Cambria Math" w:hAnsi="Cambria Math"/>
                </w:rPr>
                <m:t>2</m:t>
              </w:del>
            </m:r>
          </m:sup>
        </m:sSup>
      </m:oMath>
      <w:del w:id="620" w:author="Matthew Chen" w:date="2024-04-10T10:33:00Z" w16du:dateUtc="2024-04-10T17:33:00Z">
        <w:r w:rsidR="00FA1015" w:rsidDel="0033671A">
          <w:rPr>
            <w:rFonts w:eastAsiaTheme="minorEastAsia"/>
          </w:rPr>
          <w:delText xml:space="preserve"> </w:delText>
        </w:r>
        <w:r w:rsidR="0063554D" w:rsidDel="0033671A">
          <w:delText xml:space="preserve">performance on rolling and sliding </w:delText>
        </w:r>
        <w:r w:rsidR="008E46B5" w:rsidDel="0033671A">
          <w:delText>20-year</w:delText>
        </w:r>
        <w:r w:rsidR="0063554D" w:rsidDel="0033671A">
          <w:delText xml:space="preserve"> windows</w:delText>
        </w:r>
        <w:r w:rsidR="00EF3E03" w:rsidDel="0033671A">
          <w:delText xml:space="preserve"> to capture how performance changes over time</w:delText>
        </w:r>
        <w:r w:rsidR="0063554D" w:rsidDel="0033671A">
          <w:delText xml:space="preserve">. </w:delText>
        </w:r>
        <w:r w:rsidR="00204F00" w:rsidDel="0033671A">
          <w:delText>Notably, this</w:delText>
        </w:r>
        <w:r w:rsidR="0063554D" w:rsidDel="0033671A">
          <w:delText xml:space="preserve"> experiment is challenged by limited record lengths: the length of the initial training window is chosen so that </w:delText>
        </w:r>
        <w:r w:rsidR="008E46B5" w:rsidDel="0033671A">
          <w:delText xml:space="preserve">the model can learn a reasonable representation of the operating policy while the moving window size is chosen to balance signal and noise. </w:delText>
        </w:r>
        <w:r w:rsidR="00B722E3" w:rsidDel="0033671A">
          <w:delText>For this reason, we select four example reservoirs for this analysis with longer records available from the U.S. Bureau of Reclamation.</w:delText>
        </w:r>
      </w:del>
    </w:p>
    <w:p w14:paraId="3B49AA20" w14:textId="05A4704D" w:rsidR="00EF3E03" w:rsidRPr="005B21EE" w:rsidDel="0033671A" w:rsidRDefault="008B0EDE" w:rsidP="00EF3E03">
      <w:pPr>
        <w:spacing w:line="480" w:lineRule="auto"/>
        <w:rPr>
          <w:del w:id="621" w:author="Matthew Chen" w:date="2024-04-10T10:33:00Z" w16du:dateUtc="2024-04-10T17:33:00Z"/>
        </w:rPr>
      </w:pPr>
      <w:del w:id="622" w:author="Matthew Chen" w:date="2024-04-10T10:33:00Z" w16du:dateUtc="2024-04-10T17:33:00Z">
        <w:r w:rsidDel="0033671A">
          <w:delText>W</w:delText>
        </w:r>
        <w:r w:rsidR="00EF3E03" w:rsidDel="0033671A">
          <w:delText xml:space="preserve">e </w:delText>
        </w:r>
        <w:r w:rsidDel="0033671A">
          <w:delText xml:space="preserve">also analyze the entire prediction timeseries for the </w:delText>
        </w:r>
        <w:r w:rsidR="00EF3E03" w:rsidDel="0033671A">
          <w:delText>select example reservoirs with different degrees of regulation and plot predicted releases against observed releases</w:delText>
        </w:r>
        <w:r w:rsidDel="0033671A">
          <w:delText xml:space="preserve"> for the entire record length</w:delText>
        </w:r>
        <w:r w:rsidR="00EF3E03" w:rsidDel="0033671A">
          <w:delText xml:space="preserve">. The goal is to further understand the influence of the degree of regulation, as well as to gain insight into the </w:delText>
        </w:r>
        <w:r w:rsidDel="0033671A">
          <w:delText xml:space="preserve">prediction </w:delText>
        </w:r>
        <w:r w:rsidR="00EF3E03" w:rsidDel="0033671A">
          <w:delText xml:space="preserve">behavior of the LSTM model. </w:delText>
        </w:r>
      </w:del>
    </w:p>
    <w:p w14:paraId="77C0C84E" w14:textId="77777777" w:rsidR="00EF3E03" w:rsidRDefault="00EF3E03" w:rsidP="005B21EE">
      <w:pPr>
        <w:spacing w:line="480" w:lineRule="auto"/>
      </w:pPr>
    </w:p>
    <w:p w14:paraId="4E93F6E3" w14:textId="07E6F534" w:rsidR="00A73104" w:rsidRDefault="00A73104" w:rsidP="007952CA">
      <w:pPr>
        <w:pStyle w:val="Heading1"/>
        <w:spacing w:line="480" w:lineRule="auto"/>
      </w:pPr>
      <w:r>
        <w:t>Results</w:t>
      </w:r>
    </w:p>
    <w:p w14:paraId="7A1461CB" w14:textId="78CDF2DC" w:rsidR="0087484E" w:rsidRDefault="007853F0" w:rsidP="007952CA">
      <w:pPr>
        <w:pStyle w:val="Heading2"/>
        <w:spacing w:line="480" w:lineRule="auto"/>
      </w:pPr>
      <w:commentRangeStart w:id="623"/>
      <w:commentRangeStart w:id="624"/>
      <w:r>
        <w:t>Model Selection and Comparison to Benchmarks</w:t>
      </w:r>
      <w:commentRangeEnd w:id="623"/>
      <w:r w:rsidR="008A14AB">
        <w:rPr>
          <w:rStyle w:val="CommentReference"/>
          <w:rFonts w:eastAsiaTheme="minorHAnsi" w:cstheme="minorBidi"/>
          <w:b w:val="0"/>
          <w:color w:val="auto"/>
        </w:rPr>
        <w:commentReference w:id="623"/>
      </w:r>
      <w:commentRangeEnd w:id="624"/>
      <w:r w:rsidR="00543F4F">
        <w:rPr>
          <w:rStyle w:val="CommentReference"/>
          <w:rFonts w:eastAsiaTheme="minorHAnsi" w:cstheme="minorBidi"/>
          <w:b w:val="0"/>
          <w:color w:val="auto"/>
        </w:rPr>
        <w:commentReference w:id="624"/>
      </w:r>
    </w:p>
    <w:p w14:paraId="3B38D416" w14:textId="2077C85C" w:rsidR="00D17151" w:rsidRDefault="007952CA" w:rsidP="007952CA">
      <w:pPr>
        <w:spacing w:line="480" w:lineRule="auto"/>
        <w:rPr>
          <w:rFonts w:eastAsiaTheme="minorEastAsia"/>
        </w:rPr>
      </w:pPr>
      <w:r>
        <w:t xml:space="preserve">Table 1 summarizes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performance results for Models 1-</w:t>
      </w:r>
      <w:ins w:id="625" w:author="Matthew Chen" w:date="2024-04-04T10:02:00Z" w16du:dateUtc="2024-04-04T17:02:00Z">
        <w:r w:rsidR="00DD18BE">
          <w:rPr>
            <w:rFonts w:eastAsiaTheme="minorEastAsia"/>
          </w:rPr>
          <w:t>4</w:t>
        </w:r>
      </w:ins>
      <w:del w:id="626" w:author="Matthew Chen" w:date="2024-04-04T10:02:00Z" w16du:dateUtc="2024-04-04T17:02:00Z">
        <w:r w:rsidDel="00DD18BE">
          <w:rPr>
            <w:rFonts w:eastAsiaTheme="minorEastAsia"/>
          </w:rPr>
          <w:delText>3</w:delText>
        </w:r>
      </w:del>
      <w:r>
        <w:rPr>
          <w:rFonts w:eastAsiaTheme="minorEastAsia"/>
        </w:rPr>
        <w:t xml:space="preserve"> trained on Shasta Reservoir, as well as its </w:t>
      </w:r>
      <w:r w:rsidR="00D17151">
        <w:rPr>
          <w:rFonts w:eastAsiaTheme="minorEastAsia"/>
        </w:rPr>
        <w:t>linear and random forest benchmarks, and models where storage is explicitly provided.</w:t>
      </w:r>
    </w:p>
    <w:p w14:paraId="62545272" w14:textId="6EBA4BCA" w:rsidR="00D17151" w:rsidDel="00DD18BE" w:rsidRDefault="00D17151" w:rsidP="00D17151">
      <w:pPr>
        <w:pStyle w:val="Caption"/>
        <w:keepNext/>
        <w:jc w:val="center"/>
        <w:rPr>
          <w:del w:id="627" w:author="Matthew Chen" w:date="2024-04-04T10:02:00Z" w16du:dateUtc="2024-04-04T17:02:00Z"/>
        </w:rPr>
      </w:pPr>
      <w:r>
        <w:lastRenderedPageBreak/>
        <w:t xml:space="preserve">Table </w:t>
      </w:r>
      <w:r>
        <w:fldChar w:fldCharType="begin"/>
      </w:r>
      <w:r>
        <w:instrText xml:space="preserve"> SEQ Table \* ARABIC </w:instrText>
      </w:r>
      <w:r>
        <w:fldChar w:fldCharType="separate"/>
      </w:r>
      <w:r>
        <w:rPr>
          <w:noProof/>
        </w:rPr>
        <w:t>1</w:t>
      </w:r>
      <w:r>
        <w:fldChar w:fldCharType="end"/>
      </w:r>
      <w:r>
        <w:t xml:space="preserve">. </w:t>
      </w:r>
      <w:r w:rsidRPr="00D17151">
        <w:rPr>
          <w:b w:val="0"/>
          <w:bCs/>
        </w:rPr>
        <w:t>Train, validation, and tes</w:t>
      </w:r>
      <w:r w:rsidRPr="00B617BF">
        <w:rPr>
          <w:b w:val="0"/>
          <w:bCs/>
        </w:rPr>
        <w:t xml:space="preserve">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00B617BF">
        <w:rPr>
          <w:rFonts w:eastAsiaTheme="minorEastAsia"/>
          <w:b w:val="0"/>
          <w:bCs/>
        </w:rPr>
        <w:t xml:space="preserve"> </w:t>
      </w:r>
      <w:r w:rsidRPr="00D17151">
        <w:rPr>
          <w:rFonts w:eastAsiaTheme="minorEastAsia"/>
          <w:b w:val="0"/>
          <w:bCs/>
        </w:rPr>
        <w:t xml:space="preserve">scores for </w:t>
      </w:r>
      <w:del w:id="628" w:author="Matthew Chen" w:date="2024-04-04T10:02:00Z" w16du:dateUtc="2024-04-04T17:02:00Z">
        <w:r w:rsidRPr="00D17151" w:rsidDel="00DD18BE">
          <w:rPr>
            <w:rFonts w:eastAsiaTheme="minorEastAsia"/>
            <w:b w:val="0"/>
            <w:bCs/>
          </w:rPr>
          <w:delText xml:space="preserve">LSTM </w:delText>
        </w:r>
      </w:del>
      <w:r w:rsidRPr="00D17151">
        <w:rPr>
          <w:rFonts w:eastAsiaTheme="minorEastAsia"/>
          <w:b w:val="0"/>
          <w:bCs/>
        </w:rPr>
        <w:t>Models 1-</w:t>
      </w:r>
      <w:ins w:id="629" w:author="Matthew Chen" w:date="2024-04-04T10:02:00Z" w16du:dateUtc="2024-04-04T17:02:00Z">
        <w:r w:rsidR="00DD18BE">
          <w:rPr>
            <w:rFonts w:eastAsiaTheme="minorEastAsia"/>
            <w:b w:val="0"/>
            <w:bCs/>
          </w:rPr>
          <w:t>4</w:t>
        </w:r>
      </w:ins>
      <w:del w:id="630" w:author="Matthew Chen" w:date="2024-04-04T10:02:00Z" w16du:dateUtc="2024-04-04T17:02:00Z">
        <w:r w:rsidRPr="00D17151" w:rsidDel="00DD18BE">
          <w:rPr>
            <w:rFonts w:eastAsiaTheme="minorEastAsia"/>
            <w:b w:val="0"/>
            <w:bCs/>
          </w:rPr>
          <w:delText>3</w:delText>
        </w:r>
      </w:del>
      <w:r w:rsidRPr="00D17151">
        <w:rPr>
          <w:rFonts w:eastAsiaTheme="minorEastAsia"/>
          <w:b w:val="0"/>
          <w:bCs/>
        </w:rPr>
        <w:t xml:space="preserve"> and benchmark ML models</w:t>
      </w:r>
      <w:r w:rsidR="002A2D25">
        <w:rPr>
          <w:rFonts w:eastAsiaTheme="minorEastAsia"/>
          <w:b w:val="0"/>
          <w:bCs/>
        </w:rPr>
        <w:t>. Models with observed storage as input are denoted with *.</w:t>
      </w:r>
    </w:p>
    <w:p w14:paraId="5BE3B9E6" w14:textId="77777777" w:rsidR="00DD18BE" w:rsidRDefault="002A7770">
      <w:pPr>
        <w:pStyle w:val="Caption"/>
        <w:keepNext/>
        <w:jc w:val="center"/>
        <w:rPr>
          <w:ins w:id="631" w:author="Matthew Chen" w:date="2024-04-04T10:02:00Z" w16du:dateUtc="2024-04-04T17:02:00Z"/>
        </w:rPr>
        <w:pPrChange w:id="632" w:author="Matthew Chen" w:date="2024-04-04T10:02:00Z" w16du:dateUtc="2024-04-04T17:02:00Z">
          <w:pPr>
            <w:spacing w:line="480" w:lineRule="auto"/>
            <w:jc w:val="center"/>
          </w:pPr>
        </w:pPrChange>
      </w:pPr>
      <w:del w:id="633" w:author="Matthew Chen" w:date="2024-04-04T10:02:00Z" w16du:dateUtc="2024-04-04T17:02:00Z">
        <w:r w:rsidRPr="002A7770" w:rsidDel="00DD18BE">
          <w:rPr>
            <w:noProof/>
          </w:rPr>
          <w:drawing>
            <wp:inline distT="0" distB="0" distL="0" distR="0" wp14:anchorId="01AD425A" wp14:editId="371343EF">
              <wp:extent cx="5297214" cy="1689336"/>
              <wp:effectExtent l="0" t="0" r="0" b="6350"/>
              <wp:docPr id="43670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2018" cy="1690868"/>
                      </a:xfrm>
                      <a:prstGeom prst="rect">
                        <a:avLst/>
                      </a:prstGeom>
                      <a:noFill/>
                      <a:ln>
                        <a:noFill/>
                      </a:ln>
                    </pic:spPr>
                  </pic:pic>
                </a:graphicData>
              </a:graphic>
            </wp:inline>
          </w:drawing>
        </w:r>
      </w:del>
    </w:p>
    <w:p w14:paraId="50011886" w14:textId="2EC32BE9" w:rsidR="00D17151" w:rsidRDefault="00052FF3" w:rsidP="00D17151">
      <w:pPr>
        <w:spacing w:line="480" w:lineRule="auto"/>
        <w:jc w:val="center"/>
      </w:pPr>
      <w:ins w:id="634" w:author="Matthew Chen" w:date="2024-04-04T14:54:00Z" w16du:dateUtc="2024-04-04T21:54:00Z">
        <w:r w:rsidRPr="00052FF3">
          <w:rPr>
            <w:noProof/>
          </w:rPr>
          <w:drawing>
            <wp:inline distT="0" distB="0" distL="0" distR="0" wp14:anchorId="2FC1917E" wp14:editId="1CB2EAD9">
              <wp:extent cx="5943600" cy="1892935"/>
              <wp:effectExtent l="0" t="0" r="0" b="0"/>
              <wp:docPr id="788906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ins>
    </w:p>
    <w:p w14:paraId="7358F446" w14:textId="77777777" w:rsidR="0033671A" w:rsidRDefault="0033671A" w:rsidP="00D17151">
      <w:pPr>
        <w:spacing w:line="480" w:lineRule="auto"/>
        <w:rPr>
          <w:ins w:id="635" w:author="Matthew Chen" w:date="2024-04-10T10:28:00Z" w16du:dateUtc="2024-04-10T17:28:00Z"/>
        </w:rPr>
      </w:pPr>
    </w:p>
    <w:p w14:paraId="41CEB0EA" w14:textId="4B5969D7" w:rsidR="00F91944" w:rsidRDefault="00D17151" w:rsidP="00D17151">
      <w:pPr>
        <w:spacing w:line="480" w:lineRule="auto"/>
        <w:rPr>
          <w:ins w:id="636" w:author="Matthew Chen" w:date="2024-04-04T12:10:00Z" w16du:dateUtc="2024-04-04T19:10:00Z"/>
        </w:rPr>
      </w:pPr>
      <w:r>
        <w:t>From a model selection perspective, we are interested in comparing validation scores</w:t>
      </w:r>
      <w:r w:rsidR="00F91944">
        <w:t xml:space="preserve"> so that the test data is withheld from the model</w:t>
      </w:r>
      <w:r w:rsidR="00D22433">
        <w:t xml:space="preserve"> building</w:t>
      </w:r>
      <w:r w:rsidR="00F91944">
        <w:t xml:space="preserve"> process</w:t>
      </w:r>
      <w:r w:rsidR="006D4F5A">
        <w:t xml:space="preserve">; the test data can later be used </w:t>
      </w:r>
      <w:r w:rsidR="00761E5E">
        <w:t>for further analysis of</w:t>
      </w:r>
      <w:r w:rsidR="006D4F5A">
        <w:t xml:space="preserve"> model behavior </w:t>
      </w:r>
      <w:r w:rsidR="00761E5E">
        <w:t xml:space="preserve">(such as the behavior of cell states) </w:t>
      </w:r>
      <w:r w:rsidR="006D4F5A">
        <w:t>and provide a final estimate for out-of-sample performance</w:t>
      </w:r>
      <w:r>
        <w:t>. Between Models 1-</w:t>
      </w:r>
      <w:ins w:id="637" w:author="Matthew Chen" w:date="2024-04-04T10:04:00Z" w16du:dateUtc="2024-04-04T17:04:00Z">
        <w:r w:rsidR="00DD18BE">
          <w:t>4</w:t>
        </w:r>
      </w:ins>
      <w:del w:id="638" w:author="Matthew Chen" w:date="2024-04-04T10:04:00Z" w16du:dateUtc="2024-04-04T17:04:00Z">
        <w:r w:rsidDel="00DD18BE">
          <w:delText>3</w:delText>
        </w:r>
      </w:del>
      <w:r>
        <w:t xml:space="preserve">, Model 1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=0.69</m:t>
        </m:r>
      </m:oMath>
      <w:r w:rsidR="001C3FCE">
        <w:rPr>
          <w:rFonts w:eastAsiaTheme="minorEastAsia"/>
        </w:rPr>
        <w:t xml:space="preserve">) </w:t>
      </w:r>
      <w:r>
        <w:t xml:space="preserve">and Model 2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=0.70</m:t>
        </m:r>
      </m:oMath>
      <w:r w:rsidR="001C3FCE">
        <w:rPr>
          <w:rFonts w:eastAsiaTheme="minorEastAsia"/>
        </w:rPr>
        <w:t xml:space="preserve">) </w:t>
      </w:r>
      <w:r w:rsidR="007215A0">
        <w:rPr>
          <w:rFonts w:eastAsiaTheme="minorEastAsia"/>
        </w:rPr>
        <w:t xml:space="preserve">both </w:t>
      </w:r>
      <w:r>
        <w:t xml:space="preserve">perform </w:t>
      </w:r>
      <w:r w:rsidR="007215A0">
        <w:t xml:space="preserve">reasonably well and are </w:t>
      </w:r>
      <w:r>
        <w:t xml:space="preserve">essentially the </w:t>
      </w:r>
      <w:r w:rsidR="007215A0">
        <w:t>identical</w:t>
      </w:r>
      <w:r>
        <w:t xml:space="preserve">, however, </w:t>
      </w:r>
      <w:r w:rsidR="00575468">
        <w:t xml:space="preserve">we select Model 1 as the main LSTM architecture of interest going forward </w:t>
      </w:r>
      <w:r>
        <w:t xml:space="preserve">since Model 1 is more parsimonious and efficient to train. </w:t>
      </w:r>
      <w:commentRangeStart w:id="639"/>
      <w:commentRangeStart w:id="640"/>
      <w:r>
        <w:t>After running the hyperparameter tuning process with exhaustive grid search, we find that 1 LSTM layer, 30 LSTM hidden units, 15 feed-forward hidden units, and a dropout probability of 0.3</w:t>
      </w:r>
      <w:r w:rsidR="00581DD5">
        <w:t xml:space="preserve"> is optimal</w:t>
      </w:r>
      <w:r w:rsidR="00575468">
        <w:t xml:space="preserve"> for Model 1</w:t>
      </w:r>
      <w:commentRangeEnd w:id="639"/>
      <w:r w:rsidR="00B722E3">
        <w:rPr>
          <w:rStyle w:val="CommentReference"/>
        </w:rPr>
        <w:commentReference w:id="639"/>
      </w:r>
      <w:commentRangeEnd w:id="640"/>
      <w:r w:rsidR="00543F4F">
        <w:rPr>
          <w:rStyle w:val="CommentReference"/>
        </w:rPr>
        <w:commentReference w:id="640"/>
      </w:r>
      <w:r w:rsidR="00581DD5">
        <w:t>.</w:t>
      </w:r>
      <w:r w:rsidR="00575468">
        <w:t xml:space="preserve"> </w:t>
      </w:r>
      <w:ins w:id="641" w:author="Matthew Chen" w:date="2024-04-04T10:07:00Z" w16du:dateUtc="2024-04-04T17:07:00Z">
        <w:r w:rsidR="00DD18BE">
          <w:t xml:space="preserve">Figure </w:t>
        </w:r>
      </w:ins>
      <w:ins w:id="642" w:author="Matthew Chen" w:date="2024-04-04T12:10:00Z" w16du:dateUtc="2024-04-04T19:10:00Z">
        <w:r w:rsidR="00B02E26">
          <w:t>4</w:t>
        </w:r>
      </w:ins>
      <w:ins w:id="643" w:author="Matthew Chen" w:date="2024-04-04T10:08:00Z" w16du:dateUtc="2024-04-04T17:08:00Z">
        <w:r w:rsidR="00DD18BE">
          <w:t xml:space="preserve"> provides a visualization of the hyperparameter tuning results.</w:t>
        </w:r>
      </w:ins>
      <w:ins w:id="644" w:author="Matthew Chen" w:date="2024-04-04T12:11:00Z" w16du:dateUtc="2024-04-04T19:11:00Z">
        <w:r w:rsidR="00B02E26">
          <w:t xml:space="preserve"> </w:t>
        </w:r>
      </w:ins>
      <w:ins w:id="645" w:author="Matthew Chen" w:date="2024-04-04T12:12:00Z" w16du:dateUtc="2024-04-04T19:12:00Z">
        <w:r w:rsidR="00B02E26">
          <w:t xml:space="preserve">Note that smaller </w:t>
        </w:r>
      </w:ins>
      <w:ins w:id="646" w:author="Matthew Chen" w:date="2024-04-04T12:13:00Z" w16du:dateUtc="2024-04-04T19:13:00Z">
        <w:r w:rsidR="00B02E26">
          <w:t xml:space="preserve">architectures, particularly </w:t>
        </w:r>
      </w:ins>
      <w:ins w:id="647" w:author="Matthew Chen" w:date="2024-04-04T12:14:00Z" w16du:dateUtc="2024-04-04T19:14:00Z">
        <w:r w:rsidR="00B02E26">
          <w:t xml:space="preserve">with </w:t>
        </w:r>
      </w:ins>
      <w:ins w:id="648" w:author="Matthew Chen" w:date="2024-04-04T12:15:00Z" w16du:dateUtc="2024-04-04T19:15:00Z">
        <w:r w:rsidR="00B02E26">
          <w:t xml:space="preserve">5 LSTM or feed-forward hidden units, and higher dropout (0.7) are associated with </w:t>
        </w:r>
      </w:ins>
      <w:ins w:id="649" w:author="Matthew Chen" w:date="2024-04-04T12:16:00Z" w16du:dateUtc="2024-04-04T19:16:00Z">
        <w:r w:rsidR="00B02E26">
          <w:t>higher validation error</w:t>
        </w:r>
      </w:ins>
      <w:ins w:id="650" w:author="Matthew Chen" w:date="2024-04-15T10:53:00Z" w16du:dateUtc="2024-04-15T17:53:00Z">
        <w:r w:rsidR="00BC641F">
          <w:t xml:space="preserve">; </w:t>
        </w:r>
      </w:ins>
      <w:ins w:id="651" w:author="Matthew Chen" w:date="2024-04-04T12:17:00Z" w16du:dateUtc="2024-04-04T19:17:00Z">
        <w:r w:rsidR="00B02E26">
          <w:t>tuning results are more uniform</w:t>
        </w:r>
      </w:ins>
      <w:ins w:id="652" w:author="Matthew Chen" w:date="2024-04-15T10:53:00Z" w16du:dateUtc="2024-04-15T17:53:00Z">
        <w:r w:rsidR="00BC641F">
          <w:t xml:space="preserve"> beyond these cases</w:t>
        </w:r>
      </w:ins>
      <w:ins w:id="653" w:author="Matthew Chen" w:date="2024-04-04T12:17:00Z" w16du:dateUtc="2024-04-04T19:17:00Z">
        <w:r w:rsidR="00B02E26">
          <w:t>.</w:t>
        </w:r>
      </w:ins>
      <w:del w:id="654" w:author="Matthew Chen" w:date="2024-04-04T10:04:00Z" w16du:dateUtc="2024-04-04T17:04:00Z">
        <w:r w:rsidR="00575468" w:rsidDel="00DD18BE">
          <w:delText xml:space="preserve">The optimal hyperparameters for Models 2 and 3 are similar, each selecting 1 LSTM layer, 35 LSTM hidden units, and 15-20 feed-forward hidden units. This suggests that the </w:delText>
        </w:r>
        <w:r w:rsidR="00BC303E" w:rsidDel="00DD18BE">
          <w:delText xml:space="preserve">optimal </w:delText>
        </w:r>
        <w:r w:rsidR="00575468" w:rsidDel="00DD18BE">
          <w:delText>hyperparameters are not sensitive to these different choices of architecture.</w:delText>
        </w:r>
        <w:r w:rsidR="00581DD5" w:rsidDel="00DD18BE">
          <w:delText xml:space="preserve"> </w:delText>
        </w:r>
      </w:del>
    </w:p>
    <w:p w14:paraId="39869E72" w14:textId="77777777" w:rsidR="00B02E26" w:rsidRDefault="00B02E26">
      <w:pPr>
        <w:keepNext/>
        <w:spacing w:line="480" w:lineRule="auto"/>
        <w:jc w:val="center"/>
        <w:rPr>
          <w:ins w:id="655" w:author="Matthew Chen" w:date="2024-04-04T12:11:00Z" w16du:dateUtc="2024-04-04T19:11:00Z"/>
        </w:rPr>
        <w:pPrChange w:id="656" w:author="Matthew Chen" w:date="2024-04-04T12:11:00Z" w16du:dateUtc="2024-04-04T19:11:00Z">
          <w:pPr>
            <w:spacing w:line="480" w:lineRule="auto"/>
          </w:pPr>
        </w:pPrChange>
      </w:pPr>
      <w:ins w:id="657" w:author="Matthew Chen" w:date="2024-04-04T12:11:00Z" w16du:dateUtc="2024-04-04T19:11:00Z">
        <w:r>
          <w:rPr>
            <w:noProof/>
          </w:rPr>
          <w:lastRenderedPageBreak/>
          <w:drawing>
            <wp:inline distT="0" distB="0" distL="0" distR="0" wp14:anchorId="1CCB004A" wp14:editId="3ED12C12">
              <wp:extent cx="5943600" cy="3262630"/>
              <wp:effectExtent l="0" t="0" r="0" b="0"/>
              <wp:docPr id="875045220" name="Picture 1" descr="A grid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5220" name="Picture 1" descr="A grid of lines and dot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ins>
    </w:p>
    <w:p w14:paraId="6EF57A2A" w14:textId="3999B42C" w:rsidR="00B02E26" w:rsidRDefault="00B02E26" w:rsidP="00B02E26">
      <w:pPr>
        <w:pStyle w:val="Caption"/>
        <w:jc w:val="center"/>
        <w:rPr>
          <w:ins w:id="658" w:author="Matthew Chen" w:date="2024-04-04T12:17:00Z" w16du:dateUtc="2024-04-04T19:17:00Z"/>
          <w:b w:val="0"/>
          <w:bCs/>
        </w:rPr>
      </w:pPr>
      <w:ins w:id="659" w:author="Matthew Chen" w:date="2024-04-04T12:11:00Z" w16du:dateUtc="2024-04-04T19:11:00Z">
        <w:r>
          <w:t xml:space="preserve">Figure </w:t>
        </w:r>
        <w:r>
          <w:fldChar w:fldCharType="begin"/>
        </w:r>
        <w:r>
          <w:instrText xml:space="preserve"> SEQ Figure \* ARABIC </w:instrText>
        </w:r>
      </w:ins>
      <w:r>
        <w:fldChar w:fldCharType="separate"/>
      </w:r>
      <w:ins w:id="660" w:author="Matthew Chen" w:date="2024-04-15T14:40:00Z" w16du:dateUtc="2024-04-15T21:40:00Z">
        <w:r w:rsidR="00E541F6">
          <w:rPr>
            <w:noProof/>
          </w:rPr>
          <w:t>4</w:t>
        </w:r>
      </w:ins>
      <w:ins w:id="661" w:author="Matthew Chen" w:date="2024-04-04T12:11:00Z" w16du:dateUtc="2024-04-04T19:11:00Z">
        <w:r>
          <w:fldChar w:fldCharType="end"/>
        </w:r>
        <w:r>
          <w:t xml:space="preserve">. </w:t>
        </w:r>
        <w:r w:rsidRPr="00B02E26">
          <w:rPr>
            <w:b w:val="0"/>
            <w:bCs/>
            <w:rPrChange w:id="662" w:author="Matthew Chen" w:date="2024-04-04T12:11:00Z" w16du:dateUtc="2024-04-04T19:11:00Z">
              <w:rPr/>
            </w:rPrChange>
          </w:rPr>
          <w:t>Hyperparameter tuning of Model 1 on Shasta Reservoir</w:t>
        </w:r>
      </w:ins>
    </w:p>
    <w:p w14:paraId="412C42CD" w14:textId="77777777" w:rsidR="00B02E26" w:rsidRPr="00B02E26" w:rsidRDefault="00B02E26">
      <w:pPr>
        <w:pPrChange w:id="663" w:author="Matthew Chen" w:date="2024-04-04T12:17:00Z" w16du:dateUtc="2024-04-04T19:17:00Z">
          <w:pPr>
            <w:spacing w:line="480" w:lineRule="auto"/>
          </w:pPr>
        </w:pPrChange>
      </w:pPr>
    </w:p>
    <w:p w14:paraId="05C983A8" w14:textId="752B319F" w:rsidR="00EB072E" w:rsidRDefault="00737DC7" w:rsidP="00D17151">
      <w:pPr>
        <w:spacing w:line="480" w:lineRule="auto"/>
        <w:rPr>
          <w:ins w:id="664" w:author="Matthew Chen" w:date="2024-04-04T14:10:00Z" w16du:dateUtc="2024-04-04T21:10:00Z"/>
        </w:rPr>
      </w:pPr>
      <w:r>
        <w:t xml:space="preserve">Model 1 out-performs </w:t>
      </w:r>
      <w:r w:rsidR="0096742F">
        <w:t xml:space="preserve">the </w:t>
      </w:r>
      <w:r w:rsidR="00F91944">
        <w:t xml:space="preserve">linear*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=0.43</m:t>
        </m:r>
      </m:oMath>
      <w:r w:rsidR="00F91944">
        <w:rPr>
          <w:rFonts w:eastAsiaTheme="minorEastAsia"/>
        </w:rPr>
        <w:t xml:space="preserve">) </w:t>
      </w:r>
      <w:r w:rsidR="00F91944">
        <w:t xml:space="preserve">and random forest*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=0.64</m:t>
        </m:r>
      </m:oMath>
      <w:r w:rsidR="00F91944">
        <w:rPr>
          <w:rFonts w:eastAsiaTheme="minorEastAsia"/>
        </w:rPr>
        <w:t>)</w:t>
      </w:r>
      <w:r>
        <w:t xml:space="preserve"> machine learning benchmarks even </w:t>
      </w:r>
      <w:r w:rsidR="0096742F">
        <w:t xml:space="preserve">when </w:t>
      </w:r>
      <w:r w:rsidR="00F91944">
        <w:t xml:space="preserve">observed storage </w:t>
      </w:r>
      <w:r w:rsidR="0096742F">
        <w:t xml:space="preserve">is </w:t>
      </w:r>
      <w:del w:id="665" w:author="Matthew Chen" w:date="2024-04-04T12:18:00Z" w16du:dateUtc="2024-04-04T19:18:00Z">
        <w:r w:rsidR="0096742F" w:rsidDel="00360AD4">
          <w:delText>provided</w:delText>
        </w:r>
        <w:r w:rsidR="006D4F5A" w:rsidDel="00360AD4">
          <w:delText>,</w:delText>
        </w:r>
        <w:r w:rsidR="0096742F" w:rsidDel="00360AD4">
          <w:delText xml:space="preserve"> but</w:delText>
        </w:r>
      </w:del>
      <w:ins w:id="666" w:author="Matthew Chen" w:date="2024-04-04T12:18:00Z" w16du:dateUtc="2024-04-04T19:18:00Z">
        <w:r w:rsidR="00360AD4">
          <w:t>provided but</w:t>
        </w:r>
      </w:ins>
      <w:r w:rsidR="00F91944">
        <w:t xml:space="preserve"> underperforms itself w</w:t>
      </w:r>
      <w:r w:rsidR="0096742F">
        <w:t>hen</w:t>
      </w:r>
      <w:r w:rsidR="00F91944">
        <w:t xml:space="preserve"> observed storage is</w:t>
      </w:r>
      <w:r w:rsidR="0096742F">
        <w:t xml:space="preserve"> provided </w:t>
      </w:r>
      <w:r w:rsidR="00F91944">
        <w:t xml:space="preserve">in Model 1*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m:t>
        </m:r>
        <m:r>
          <w:ins w:id="667" w:author="Matthew Chen" w:date="2024-04-16T09:31:00Z" w16du:dateUtc="2024-04-16T16:31:00Z">
            <w:rPr>
              <w:rFonts w:ascii="Cambria Math" w:hAnsi="Cambria Math"/>
            </w:rPr>
            <m:t>75</m:t>
          </w:ins>
        </m:r>
        <m:r>
          <w:del w:id="668" w:author="Matthew Chen" w:date="2024-04-16T09:31:00Z" w16du:dateUtc="2024-04-16T16:31:00Z">
            <w:rPr>
              <w:rFonts w:ascii="Cambria Math" w:hAnsi="Cambria Math"/>
            </w:rPr>
            <m:t>82</m:t>
          </w:del>
        </m:r>
      </m:oMath>
      <w:r w:rsidR="00F91944">
        <w:rPr>
          <w:rFonts w:eastAsiaTheme="minorEastAsia"/>
        </w:rPr>
        <w:t xml:space="preserve">). </w:t>
      </w:r>
      <w:r w:rsidR="006B18DD">
        <w:t>These results highlight</w:t>
      </w:r>
      <w:r>
        <w:t xml:space="preserve"> the a</w:t>
      </w:r>
      <w:r w:rsidR="006B18DD">
        <w:t xml:space="preserve">dvantage of </w:t>
      </w:r>
      <w:r>
        <w:t xml:space="preserve">LSTM to learn </w:t>
      </w:r>
      <w:r w:rsidR="006B18DD">
        <w:t xml:space="preserve">non-stationarities, </w:t>
      </w:r>
      <w:r>
        <w:t>long-term dependencies</w:t>
      </w:r>
      <w:r w:rsidR="00BF1C38">
        <w:t xml:space="preserve"> and non-linear temporal relationships</w:t>
      </w:r>
      <w:r w:rsidR="006B18DD">
        <w:t xml:space="preserve"> compared to other architectures such as </w:t>
      </w:r>
      <w:r w:rsidR="0096742F">
        <w:t xml:space="preserve">the </w:t>
      </w:r>
      <w:r w:rsidR="006B18DD">
        <w:t xml:space="preserve">linear or random forest models. However, while Model 1 may have learned </w:t>
      </w:r>
      <w:r w:rsidR="0096742F">
        <w:t>to maintain some</w:t>
      </w:r>
      <w:r w:rsidR="006B18DD">
        <w:t xml:space="preserve"> internal information about storage</w:t>
      </w:r>
      <w:r w:rsidR="0096742F">
        <w:t xml:space="preserve"> over time</w:t>
      </w:r>
      <w:r w:rsidR="006B18DD">
        <w:t xml:space="preserve">, the gap in performance compared to Model 1* suggests that </w:t>
      </w:r>
      <w:r w:rsidR="0096742F">
        <w:t xml:space="preserve">even </w:t>
      </w:r>
      <w:r w:rsidR="006B18DD">
        <w:t>if storage is learned, it may be used su</w:t>
      </w:r>
      <w:r w:rsidR="00B722E3">
        <w:t>b</w:t>
      </w:r>
      <w:r w:rsidR="006B18DD">
        <w:t xml:space="preserve">optimally. For example, </w:t>
      </w:r>
      <w:r w:rsidR="0096742F">
        <w:t>the</w:t>
      </w:r>
      <w:r w:rsidR="006B18DD">
        <w:t xml:space="preserve"> implied storages for Model 3 </w:t>
      </w:r>
      <w:r w:rsidR="007853F0">
        <w:t>(</w:t>
      </w:r>
      <w:r w:rsidR="007853F0">
        <w:rPr>
          <w:rFonts w:eastAsiaTheme="minorEastAsia"/>
        </w:rPr>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=0.60</m:t>
        </m:r>
      </m:oMath>
      <w:r w:rsidR="007853F0">
        <w:t xml:space="preserve">) </w:t>
      </w:r>
      <w:r w:rsidR="006B18DD">
        <w:t>match observed storages reasonably well and are directly inputted into the model</w:t>
      </w:r>
      <w:r w:rsidR="007853F0">
        <w:t>, yet performance is lower than Model 1 or Model 1*</w:t>
      </w:r>
      <w:r w:rsidR="0096742F">
        <w:t xml:space="preserve"> (</w:t>
      </w:r>
      <w:ins w:id="669" w:author="Matthew Chen" w:date="2024-04-15T11:07:00Z" w16du:dateUtc="2024-04-15T18:07:00Z">
        <w:r w:rsidR="004256CF">
          <w:t xml:space="preserve">See Supplemental </w:t>
        </w:r>
      </w:ins>
      <w:del w:id="670" w:author="Matthew Chen" w:date="2024-04-04T12:53:00Z" w16du:dateUtc="2024-04-04T19:53:00Z">
        <w:r w:rsidR="0096742F" w:rsidDel="003833FC">
          <w:delText>see Figure S1 in the Supplementary Materials</w:delText>
        </w:r>
      </w:del>
      <w:ins w:id="671" w:author="Matthew Chen" w:date="2024-04-04T12:53:00Z" w16du:dateUtc="2024-04-04T19:53:00Z">
        <w:r w:rsidR="003833FC">
          <w:t xml:space="preserve">Figure </w:t>
        </w:r>
      </w:ins>
      <w:ins w:id="672" w:author="Matthew Chen" w:date="2024-04-15T11:07:00Z" w16du:dateUtc="2024-04-15T18:07:00Z">
        <w:r w:rsidR="004256CF">
          <w:t>S1</w:t>
        </w:r>
      </w:ins>
      <w:r w:rsidR="0096742F">
        <w:t>).</w:t>
      </w:r>
      <w:ins w:id="673" w:author="Matthew Chen" w:date="2024-04-04T12:38:00Z" w16du:dateUtc="2024-04-04T19:38:00Z">
        <w:r w:rsidR="007D58AA">
          <w:t xml:space="preserve"> </w:t>
        </w:r>
      </w:ins>
    </w:p>
    <w:p w14:paraId="518840DD" w14:textId="1A3596B4" w:rsidR="00543F4F" w:rsidRDefault="003833FC">
      <w:pPr>
        <w:spacing w:line="480" w:lineRule="auto"/>
        <w:rPr>
          <w:ins w:id="674" w:author="Matthew Chen" w:date="2024-04-04T14:27:00Z" w16du:dateUtc="2024-04-04T21:27:00Z"/>
        </w:rPr>
        <w:pPrChange w:id="675" w:author="Matthew Chen" w:date="2024-04-15T11:07:00Z" w16du:dateUtc="2024-04-15T18:07:00Z">
          <w:pPr/>
        </w:pPrChange>
      </w:pPr>
      <w:ins w:id="676" w:author="Matthew Chen" w:date="2024-04-04T12:54:00Z" w16du:dateUtc="2024-04-04T19:54:00Z">
        <w:r>
          <w:lastRenderedPageBreak/>
          <w:t xml:space="preserve">Implied storages for Model 4 (validation </w:t>
        </w:r>
      </w:ins>
      <m:oMath>
        <m:sSup>
          <m:sSupPr>
            <m:ctrlPr>
              <w:ins w:id="677" w:author="Matthew Chen" w:date="2024-04-04T12:54:00Z" w16du:dateUtc="2024-04-04T19:54:00Z">
                <w:rPr>
                  <w:rFonts w:ascii="Cambria Math" w:hAnsi="Cambria Math"/>
                  <w:i/>
                </w:rPr>
              </w:ins>
            </m:ctrlPr>
          </m:sSupPr>
          <m:e>
            <m:r>
              <w:ins w:id="678" w:author="Matthew Chen" w:date="2024-04-04T12:54:00Z" w16du:dateUtc="2024-04-04T19:54:00Z">
                <w:rPr>
                  <w:rFonts w:ascii="Cambria Math" w:hAnsi="Cambria Math"/>
                </w:rPr>
                <m:t>R</m:t>
              </w:ins>
            </m:r>
          </m:e>
          <m:sup>
            <m:r>
              <w:ins w:id="679" w:author="Matthew Chen" w:date="2024-04-04T12:54:00Z" w16du:dateUtc="2024-04-04T19:54:00Z">
                <w:rPr>
                  <w:rFonts w:ascii="Cambria Math" w:hAnsi="Cambria Math"/>
                </w:rPr>
                <m:t>2</m:t>
              </w:ins>
            </m:r>
          </m:sup>
        </m:sSup>
        <m:r>
          <w:ins w:id="680" w:author="Matthew Chen" w:date="2024-04-04T12:54:00Z" w16du:dateUtc="2024-04-04T19:54:00Z">
            <w:rPr>
              <w:rFonts w:ascii="Cambria Math" w:hAnsi="Cambria Math"/>
            </w:rPr>
            <m:t>=0.67</m:t>
          </w:ins>
        </m:r>
      </m:oMath>
      <w:ins w:id="681" w:author="Matthew Chen" w:date="2024-04-04T12:54:00Z" w16du:dateUtc="2024-04-04T19:54:00Z">
        <w:r>
          <w:t>)</w:t>
        </w:r>
      </w:ins>
      <w:ins w:id="682" w:author="Matthew Chen" w:date="2024-04-04T12:56:00Z" w16du:dateUtc="2024-04-04T19:56:00Z">
        <w:r>
          <w:t xml:space="preserve"> </w:t>
        </w:r>
      </w:ins>
      <w:ins w:id="683" w:author="Matthew Chen" w:date="2024-04-04T12:54:00Z" w16du:dateUtc="2024-04-04T19:54:00Z">
        <w:r>
          <w:t xml:space="preserve">also match </w:t>
        </w:r>
      </w:ins>
      <w:ins w:id="684" w:author="Matthew Chen" w:date="2024-04-04T12:56:00Z" w16du:dateUtc="2024-04-04T19:56:00Z">
        <w:r>
          <w:t xml:space="preserve">observed storages </w:t>
        </w:r>
      </w:ins>
      <w:ins w:id="685" w:author="Matthew Chen" w:date="2024-04-04T12:58:00Z" w16du:dateUtc="2024-04-04T19:58:00Z">
        <w:r w:rsidR="00324BB6">
          <w:t>reasonably well</w:t>
        </w:r>
      </w:ins>
      <w:ins w:id="686" w:author="Matthew Chen" w:date="2024-04-04T12:59:00Z" w16du:dateUtc="2024-04-04T19:59:00Z">
        <w:r w:rsidR="00324BB6">
          <w:t xml:space="preserve">, </w:t>
        </w:r>
      </w:ins>
      <w:ins w:id="687" w:author="Matthew Chen" w:date="2024-04-04T12:39:00Z" w16du:dateUtc="2024-04-04T19:39:00Z">
        <w:r w:rsidR="007D58AA">
          <w:t xml:space="preserve">however, </w:t>
        </w:r>
      </w:ins>
      <w:ins w:id="688" w:author="Matthew Chen" w:date="2024-04-04T12:59:00Z" w16du:dateUtc="2024-04-04T19:59:00Z">
        <w:r w:rsidR="00324BB6">
          <w:t xml:space="preserve">Model 4 </w:t>
        </w:r>
      </w:ins>
      <w:ins w:id="689" w:author="Matthew Chen" w:date="2024-04-04T12:39:00Z" w16du:dateUtc="2024-04-04T19:39:00Z">
        <w:r w:rsidR="007D58AA">
          <w:t>performs almost as well</w:t>
        </w:r>
      </w:ins>
      <w:ins w:id="690" w:author="Matthew Chen" w:date="2024-04-04T12:41:00Z" w16du:dateUtc="2024-04-04T19:41:00Z">
        <w:r w:rsidR="007D58AA">
          <w:t xml:space="preserve"> as</w:t>
        </w:r>
      </w:ins>
      <w:ins w:id="691" w:author="Matthew Chen" w:date="2024-04-04T12:43:00Z" w16du:dateUtc="2024-04-04T19:43:00Z">
        <w:r w:rsidR="007D58AA">
          <w:t xml:space="preserve"> Model 1 but with fewer parameters since </w:t>
        </w:r>
      </w:ins>
      <w:ins w:id="692" w:author="Matthew Chen" w:date="2024-04-04T12:44:00Z" w16du:dateUtc="2024-04-04T19:44:00Z">
        <w:r w:rsidR="007D58AA">
          <w:t xml:space="preserve">Model 4 does not need to parameterize gating behavior. </w:t>
        </w:r>
      </w:ins>
      <w:ins w:id="693" w:author="Matthew Chen" w:date="2024-04-04T13:51:00Z" w16du:dateUtc="2024-04-04T20:51:00Z">
        <w:r w:rsidR="005D2961">
          <w:t xml:space="preserve">Specifically, </w:t>
        </w:r>
      </w:ins>
      <w:ins w:id="694" w:author="Matthew Chen" w:date="2024-04-04T13:54:00Z" w16du:dateUtc="2024-04-04T20:54:00Z">
        <w:r w:rsidR="005D2961">
          <w:t>after tuning</w:t>
        </w:r>
      </w:ins>
      <w:ins w:id="695" w:author="Matthew Chen" w:date="2024-04-04T13:55:00Z" w16du:dateUtc="2024-04-04T20:55:00Z">
        <w:r w:rsidR="005D2961">
          <w:t>, Model 1 has 4561</w:t>
        </w:r>
      </w:ins>
      <w:ins w:id="696" w:author="Matthew Chen" w:date="2024-04-04T13:56:00Z" w16du:dateUtc="2024-04-04T20:56:00Z">
        <w:r w:rsidR="005D2961">
          <w:t xml:space="preserve"> trainable parameters and Model 4 has 2751, or </w:t>
        </w:r>
      </w:ins>
      <w:ins w:id="697" w:author="Matthew Chen" w:date="2024-04-04T13:57:00Z" w16du:dateUtc="2024-04-04T20:57:00Z">
        <w:r w:rsidR="005D2961">
          <w:t>39.7% fewer parameters</w:t>
        </w:r>
      </w:ins>
      <w:ins w:id="698" w:author="Matthew Chen" w:date="2024-04-04T13:56:00Z" w16du:dateUtc="2024-04-04T20:56:00Z">
        <w:r w:rsidR="005D2961">
          <w:t xml:space="preserve">. </w:t>
        </w:r>
      </w:ins>
      <w:ins w:id="699" w:author="Matthew Chen" w:date="2024-04-04T13:00:00Z" w16du:dateUtc="2024-04-04T20:00:00Z">
        <w:r w:rsidR="00324BB6">
          <w:t>This result highlights the potential for physics-informed machine learning to promote model parsimony</w:t>
        </w:r>
      </w:ins>
      <w:ins w:id="700" w:author="Matthew Chen" w:date="2024-04-04T13:01:00Z" w16du:dateUtc="2024-04-04T20:01:00Z">
        <w:r w:rsidR="00324BB6">
          <w:t xml:space="preserve"> and interpretability</w:t>
        </w:r>
        <w:r w:rsidR="00D6636F">
          <w:t xml:space="preserve"> </w:t>
        </w:r>
      </w:ins>
      <w:customXmlInsRangeStart w:id="701" w:author="Matthew Chen" w:date="2024-04-04T14:00:00Z"/>
      <w:sdt>
        <w:sdtPr>
          <w:rPr>
            <w:color w:val="000000"/>
          </w:rPr>
          <w:tag w:val="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iwiY29udGFpbmVyLXRpdGxlLXNob3J0IjoiSHlkcm9sIEVhcnRoIFN5c3QgU2NpIn0sImlzVGVtcG9yYXJ5IjpmYWxzZX1dfQ=="/>
          <w:id w:val="-1215194527"/>
          <w:placeholder>
            <w:docPart w:val="DefaultPlaceholder_-1854013440"/>
          </w:placeholder>
        </w:sdtPr>
        <w:sdtContent>
          <w:customXmlInsRangeEnd w:id="701"/>
          <w:ins w:id="702" w:author="Matthew Chen" w:date="2024-05-28T17:18:00Z" w16du:dateUtc="2024-05-29T00:18:00Z">
            <w:r w:rsidR="00E36CE1" w:rsidRPr="00E36CE1">
              <w:rPr>
                <w:color w:val="000000"/>
              </w:rPr>
              <w:t>(De La Fuente et al., 2024)</w:t>
            </w:r>
          </w:ins>
          <w:customXmlInsRangeStart w:id="703" w:author="Matthew Chen" w:date="2024-04-04T14:00:00Z"/>
        </w:sdtContent>
      </w:sdt>
      <w:customXmlInsRangeEnd w:id="703"/>
      <w:ins w:id="704" w:author="Matthew Chen" w:date="2024-04-04T13:01:00Z" w16du:dateUtc="2024-04-04T20:01:00Z">
        <w:r w:rsidR="00324BB6">
          <w:t>.</w:t>
        </w:r>
      </w:ins>
    </w:p>
    <w:p w14:paraId="6FD72E71" w14:textId="1B983F61" w:rsidR="00543F4F" w:rsidRPr="00543F4F" w:rsidRDefault="00543F4F" w:rsidP="001C59D4">
      <w:pPr>
        <w:spacing w:line="480" w:lineRule="auto"/>
      </w:pPr>
      <w:ins w:id="705" w:author="Matthew Chen" w:date="2024-04-04T14:27:00Z" w16du:dateUtc="2024-04-04T21:27:00Z">
        <w:r>
          <w:t>Acro</w:t>
        </w:r>
      </w:ins>
      <w:ins w:id="706" w:author="Matthew Chen" w:date="2024-04-04T14:28:00Z" w16du:dateUtc="2024-04-04T21:28:00Z">
        <w:r>
          <w:t xml:space="preserve">ss all models, we observe severe declines in performance </w:t>
        </w:r>
      </w:ins>
      <w:ins w:id="707" w:author="Matthew Chen" w:date="2024-04-04T14:29:00Z" w16du:dateUtc="2024-04-04T21:29:00Z">
        <w:r w:rsidR="001C59D4">
          <w:t xml:space="preserve">in the test period compared to the validation or training periods. </w:t>
        </w:r>
      </w:ins>
      <w:ins w:id="708" w:author="Matthew Chen" w:date="2024-04-04T14:32:00Z" w16du:dateUtc="2024-04-04T21:32:00Z">
        <w:r w:rsidR="001C59D4">
          <w:t xml:space="preserve">For example, </w:t>
        </w:r>
      </w:ins>
      <w:ins w:id="709" w:author="Matthew Chen" w:date="2024-04-04T14:33:00Z" w16du:dateUtc="2024-04-04T21:33:00Z">
        <w:r w:rsidR="001C59D4">
          <w:t xml:space="preserve">Models 1, 2, and 4 each show </w:t>
        </w:r>
      </w:ins>
      <w:ins w:id="710" w:author="Matthew Chen" w:date="2024-04-04T14:34:00Z" w16du:dateUtc="2024-04-04T21:34:00Z">
        <w:r w:rsidR="001C59D4">
          <w:t xml:space="preserve">declines of 0.26 in </w:t>
        </w:r>
      </w:ins>
      <m:oMath>
        <m:sSup>
          <m:sSupPr>
            <m:ctrlPr>
              <w:ins w:id="711" w:author="Matthew Chen" w:date="2024-04-04T14:34:00Z" w16du:dateUtc="2024-04-04T21:34:00Z">
                <w:rPr>
                  <w:rFonts w:ascii="Cambria Math" w:hAnsi="Cambria Math"/>
                  <w:i/>
                </w:rPr>
              </w:ins>
            </m:ctrlPr>
          </m:sSupPr>
          <m:e>
            <m:r>
              <w:ins w:id="712" w:author="Matthew Chen" w:date="2024-04-04T14:34:00Z" w16du:dateUtc="2024-04-04T21:34:00Z">
                <w:rPr>
                  <w:rFonts w:ascii="Cambria Math" w:hAnsi="Cambria Math"/>
                </w:rPr>
                <m:t>R</m:t>
              </w:ins>
            </m:r>
          </m:e>
          <m:sup>
            <m:r>
              <w:ins w:id="713" w:author="Matthew Chen" w:date="2024-04-04T14:34:00Z" w16du:dateUtc="2024-04-04T21:34:00Z">
                <w:rPr>
                  <w:rFonts w:ascii="Cambria Math" w:hAnsi="Cambria Math"/>
                </w:rPr>
                <m:t>2</m:t>
              </w:ins>
            </m:r>
          </m:sup>
        </m:sSup>
      </m:oMath>
      <w:ins w:id="714" w:author="Matthew Chen" w:date="2024-04-04T14:35:00Z" w16du:dateUtc="2024-04-04T21:35:00Z">
        <w:r w:rsidR="001C59D4">
          <w:rPr>
            <w:rFonts w:eastAsiaTheme="minorEastAsia"/>
          </w:rPr>
          <w:t xml:space="preserve"> </w:t>
        </w:r>
      </w:ins>
      <w:ins w:id="715" w:author="Matthew Chen" w:date="2024-04-04T14:34:00Z" w16du:dateUtc="2024-04-04T21:34:00Z">
        <w:r w:rsidR="001C59D4">
          <w:t>between the validation and tes</w:t>
        </w:r>
      </w:ins>
      <w:ins w:id="716" w:author="Matthew Chen" w:date="2024-04-04T14:35:00Z" w16du:dateUtc="2024-04-04T21:35:00Z">
        <w:r w:rsidR="001C59D4">
          <w:t xml:space="preserve">ting periods. Interestingly, </w:t>
        </w:r>
      </w:ins>
      <w:ins w:id="717" w:author="Matthew Chen" w:date="2024-04-04T14:37:00Z" w16du:dateUtc="2024-04-04T21:37:00Z">
        <w:r w:rsidR="001C59D4">
          <w:t>some</w:t>
        </w:r>
      </w:ins>
      <w:ins w:id="718" w:author="Matthew Chen" w:date="2024-04-04T14:35:00Z" w16du:dateUtc="2024-04-04T21:35:00Z">
        <w:r w:rsidR="001C59D4">
          <w:t xml:space="preserve"> storage</w:t>
        </w:r>
      </w:ins>
      <w:ins w:id="719" w:author="Matthew Chen" w:date="2024-04-04T14:37:00Z" w16du:dateUtc="2024-04-04T21:37:00Z">
        <w:r w:rsidR="001C59D4">
          <w:t xml:space="preserve">-driven models </w:t>
        </w:r>
      </w:ins>
      <w:ins w:id="720" w:author="Matthew Chen" w:date="2024-04-04T14:38:00Z" w16du:dateUtc="2024-04-04T21:38:00Z">
        <w:r w:rsidR="001C59D4">
          <w:t xml:space="preserve">including </w:t>
        </w:r>
      </w:ins>
      <w:ins w:id="721" w:author="Matthew Chen" w:date="2024-04-04T14:41:00Z" w16du:dateUtc="2024-04-04T21:41:00Z">
        <w:r w:rsidR="00614C35">
          <w:t>Model 3, Model 1*, an</w:t>
        </w:r>
      </w:ins>
      <w:ins w:id="722" w:author="Matthew Chen" w:date="2024-04-04T14:42:00Z" w16du:dateUtc="2024-04-04T21:42:00Z">
        <w:r w:rsidR="00614C35">
          <w:t xml:space="preserve">d Random Forest* have much lower </w:t>
        </w:r>
      </w:ins>
      <w:ins w:id="723" w:author="Matthew Chen" w:date="2024-04-04T14:43:00Z" w16du:dateUtc="2024-04-04T21:43:00Z">
        <w:r w:rsidR="00614C35">
          <w:t xml:space="preserve">declines in </w:t>
        </w:r>
      </w:ins>
      <m:oMath>
        <m:sSup>
          <m:sSupPr>
            <m:ctrlPr>
              <w:ins w:id="724" w:author="Matthew Chen" w:date="2024-04-04T14:43:00Z" w16du:dateUtc="2024-04-04T21:43:00Z">
                <w:rPr>
                  <w:rFonts w:ascii="Cambria Math" w:hAnsi="Cambria Math"/>
                  <w:i/>
                </w:rPr>
              </w:ins>
            </m:ctrlPr>
          </m:sSupPr>
          <m:e>
            <m:r>
              <w:ins w:id="725" w:author="Matthew Chen" w:date="2024-04-04T14:43:00Z" w16du:dateUtc="2024-04-04T21:43:00Z">
                <w:rPr>
                  <w:rFonts w:ascii="Cambria Math" w:hAnsi="Cambria Math"/>
                </w:rPr>
                <m:t>R</m:t>
              </w:ins>
            </m:r>
          </m:e>
          <m:sup>
            <m:r>
              <w:ins w:id="726" w:author="Matthew Chen" w:date="2024-04-04T14:43:00Z" w16du:dateUtc="2024-04-04T21:43:00Z">
                <w:rPr>
                  <w:rFonts w:ascii="Cambria Math" w:hAnsi="Cambria Math"/>
                </w:rPr>
                <m:t>2</m:t>
              </w:ins>
            </m:r>
          </m:sup>
        </m:sSup>
      </m:oMath>
      <w:ins w:id="727" w:author="Matthew Chen" w:date="2024-04-04T14:43:00Z" w16du:dateUtc="2024-04-04T21:43:00Z">
        <w:r w:rsidR="00614C35">
          <w:rPr>
            <w:rFonts w:eastAsiaTheme="minorEastAsia"/>
          </w:rPr>
          <w:t xml:space="preserve"> </w:t>
        </w:r>
      </w:ins>
      <w:ins w:id="728" w:author="Matthew Chen" w:date="2024-04-04T14:48:00Z" w16du:dateUtc="2024-04-04T21:48:00Z">
        <w:r w:rsidR="00614C35">
          <w:rPr>
            <w:rFonts w:eastAsiaTheme="minorEastAsia"/>
          </w:rPr>
          <w:t xml:space="preserve">and perform better in the test period, </w:t>
        </w:r>
      </w:ins>
      <w:ins w:id="729" w:author="Matthew Chen" w:date="2024-04-04T14:44:00Z" w16du:dateUtc="2024-04-04T21:44:00Z">
        <w:r w:rsidR="00614C35">
          <w:rPr>
            <w:rFonts w:eastAsiaTheme="minorEastAsia"/>
          </w:rPr>
          <w:t>which suggest that the ability to base release decisions</w:t>
        </w:r>
      </w:ins>
      <w:ins w:id="730" w:author="Matthew Chen" w:date="2024-04-04T14:45:00Z" w16du:dateUtc="2024-04-04T21:45:00Z">
        <w:r w:rsidR="00614C35">
          <w:rPr>
            <w:rFonts w:eastAsiaTheme="minorEastAsia"/>
          </w:rPr>
          <w:t xml:space="preserve"> </w:t>
        </w:r>
      </w:ins>
      <w:ins w:id="731" w:author="Matthew Chen" w:date="2024-04-18T09:38:00Z" w16du:dateUtc="2024-04-18T16:38:00Z">
        <w:r w:rsidR="00A367B3">
          <w:rPr>
            <w:rFonts w:eastAsiaTheme="minorEastAsia"/>
          </w:rPr>
          <w:t xml:space="preserve">directly </w:t>
        </w:r>
      </w:ins>
      <w:ins w:id="732" w:author="Matthew Chen" w:date="2024-04-04T14:45:00Z" w16du:dateUtc="2024-04-04T21:45:00Z">
        <w:r w:rsidR="00614C35">
          <w:rPr>
            <w:rFonts w:eastAsiaTheme="minorEastAsia"/>
          </w:rPr>
          <w:t>o</w:t>
        </w:r>
      </w:ins>
      <w:ins w:id="733" w:author="Matthew Chen" w:date="2024-04-18T09:39:00Z" w16du:dateUtc="2024-04-18T16:39:00Z">
        <w:r w:rsidR="00A367B3">
          <w:rPr>
            <w:rFonts w:eastAsiaTheme="minorEastAsia"/>
          </w:rPr>
          <w:t xml:space="preserve">n </w:t>
        </w:r>
      </w:ins>
      <w:ins w:id="734" w:author="Matthew Chen" w:date="2024-04-04T14:45:00Z" w16du:dateUtc="2024-04-04T21:45:00Z">
        <w:r w:rsidR="00614C35">
          <w:rPr>
            <w:rFonts w:eastAsiaTheme="minorEastAsia"/>
          </w:rPr>
          <w:t xml:space="preserve">storage improves the </w:t>
        </w:r>
      </w:ins>
      <w:ins w:id="735" w:author="Matthew Chen" w:date="2024-04-18T09:40:00Z" w16du:dateUtc="2024-04-18T16:40:00Z">
        <w:r w:rsidR="00A367B3">
          <w:rPr>
            <w:rFonts w:eastAsiaTheme="minorEastAsia"/>
          </w:rPr>
          <w:t>long-term</w:t>
        </w:r>
      </w:ins>
      <w:ins w:id="736" w:author="Matthew Chen" w:date="2024-04-18T09:39:00Z" w16du:dateUtc="2024-04-18T16:39:00Z">
        <w:r w:rsidR="00A367B3">
          <w:rPr>
            <w:rFonts w:eastAsiaTheme="minorEastAsia"/>
          </w:rPr>
          <w:t xml:space="preserve"> </w:t>
        </w:r>
      </w:ins>
      <w:ins w:id="737" w:author="Matthew Chen" w:date="2024-04-16T09:34:00Z" w16du:dateUtc="2024-04-16T16:34:00Z">
        <w:r w:rsidR="006764A4">
          <w:rPr>
            <w:rFonts w:eastAsiaTheme="minorEastAsia"/>
          </w:rPr>
          <w:t xml:space="preserve">generalizability </w:t>
        </w:r>
      </w:ins>
      <w:ins w:id="738" w:author="Matthew Chen" w:date="2024-04-18T09:39:00Z" w16du:dateUtc="2024-04-18T16:39:00Z">
        <w:r w:rsidR="00A367B3">
          <w:rPr>
            <w:rFonts w:eastAsiaTheme="minorEastAsia"/>
          </w:rPr>
          <w:t>and</w:t>
        </w:r>
      </w:ins>
      <w:ins w:id="739" w:author="Matthew Chen" w:date="2024-04-16T09:34:00Z" w16du:dateUtc="2024-04-16T16:34:00Z">
        <w:r w:rsidR="006B2763">
          <w:rPr>
            <w:rFonts w:eastAsiaTheme="minorEastAsia"/>
          </w:rPr>
          <w:t xml:space="preserve"> </w:t>
        </w:r>
      </w:ins>
      <w:ins w:id="740" w:author="Matthew Chen" w:date="2024-04-04T14:45:00Z" w16du:dateUtc="2024-04-04T21:45:00Z">
        <w:r w:rsidR="00614C35">
          <w:rPr>
            <w:rFonts w:eastAsiaTheme="minorEastAsia"/>
          </w:rPr>
          <w:t xml:space="preserve">robustness </w:t>
        </w:r>
      </w:ins>
      <w:ins w:id="741" w:author="Matthew Chen" w:date="2024-04-16T09:34:00Z" w16du:dateUtc="2024-04-16T16:34:00Z">
        <w:r w:rsidR="006B2763">
          <w:rPr>
            <w:rFonts w:eastAsiaTheme="minorEastAsia"/>
          </w:rPr>
          <w:t>under futur</w:t>
        </w:r>
      </w:ins>
      <w:ins w:id="742" w:author="Matthew Chen" w:date="2024-04-16T09:35:00Z" w16du:dateUtc="2024-04-16T16:35:00Z">
        <w:r w:rsidR="006B2763">
          <w:rPr>
            <w:rFonts w:eastAsiaTheme="minorEastAsia"/>
          </w:rPr>
          <w:t xml:space="preserve">e </w:t>
        </w:r>
      </w:ins>
      <w:ins w:id="743" w:author="Matthew Chen" w:date="2024-04-04T14:45:00Z" w16du:dateUtc="2024-04-04T21:45:00Z">
        <w:r w:rsidR="00614C35">
          <w:rPr>
            <w:rFonts w:eastAsiaTheme="minorEastAsia"/>
          </w:rPr>
          <w:t xml:space="preserve">changes in policy. </w:t>
        </w:r>
      </w:ins>
    </w:p>
    <w:p w14:paraId="41227901" w14:textId="37691B7B" w:rsidR="001C3FCE" w:rsidDel="00DD18BE" w:rsidRDefault="006D4F5A" w:rsidP="00D17151">
      <w:pPr>
        <w:spacing w:line="480" w:lineRule="auto"/>
        <w:rPr>
          <w:del w:id="744" w:author="Matthew Chen" w:date="2024-04-04T10:04:00Z" w16du:dateUtc="2024-04-04T17:04:00Z"/>
        </w:rPr>
      </w:pPr>
      <w:del w:id="745" w:author="Matthew Chen" w:date="2024-04-04T10:04:00Z" w16du:dateUtc="2024-04-04T17:04:00Z">
        <w:r w:rsidDel="00DD18BE">
          <w:delText>P</w:delText>
        </w:r>
        <w:r w:rsidR="001C3FCE" w:rsidDel="00DD18BE">
          <w:delText xml:space="preserve">erformance of MC-LSTM is low with a validation </w:delText>
        </w:r>
      </w:del>
      <m:oMath>
        <m:sSup>
          <m:sSupPr>
            <m:ctrlPr>
              <w:del w:id="746" w:author="Matthew Chen" w:date="2024-04-04T10:04:00Z" w16du:dateUtc="2024-04-04T17:04:00Z">
                <w:rPr>
                  <w:rFonts w:ascii="Cambria Math" w:hAnsi="Cambria Math"/>
                  <w:i/>
                </w:rPr>
              </w:del>
            </m:ctrlPr>
          </m:sSupPr>
          <m:e>
            <m:r>
              <w:del w:id="747" w:author="Matthew Chen" w:date="2024-04-04T10:04:00Z" w16du:dateUtc="2024-04-04T17:04:00Z">
                <w:rPr>
                  <w:rFonts w:ascii="Cambria Math" w:hAnsi="Cambria Math"/>
                </w:rPr>
                <m:t>R</m:t>
              </w:del>
            </m:r>
          </m:e>
          <m:sup>
            <m:r>
              <w:del w:id="748" w:author="Matthew Chen" w:date="2024-04-04T10:04:00Z" w16du:dateUtc="2024-04-04T17:04:00Z">
                <w:rPr>
                  <w:rFonts w:ascii="Cambria Math" w:hAnsi="Cambria Math"/>
                </w:rPr>
                <m:t>2</m:t>
              </w:del>
            </m:r>
          </m:sup>
        </m:sSup>
      </m:oMath>
      <w:del w:id="749" w:author="Matthew Chen" w:date="2024-04-04T10:04:00Z" w16du:dateUtc="2024-04-04T17:04:00Z">
        <w:r w:rsidR="001C3FCE" w:rsidDel="00DD18BE">
          <w:rPr>
            <w:rFonts w:eastAsiaTheme="minorEastAsia"/>
          </w:rPr>
          <w:delText xml:space="preserve"> of 0.44</w:delText>
        </w:r>
        <w:r w:rsidR="00BC303E" w:rsidDel="00DD18BE">
          <w:rPr>
            <w:rFonts w:eastAsiaTheme="minorEastAsia"/>
          </w:rPr>
          <w:delText>,</w:delText>
        </w:r>
        <w:r w:rsidR="0096742F" w:rsidDel="00DD18BE">
          <w:rPr>
            <w:rFonts w:eastAsiaTheme="minorEastAsia"/>
          </w:rPr>
          <w:delText xml:space="preserve"> which is </w:delText>
        </w:r>
        <w:r w:rsidR="001C3FCE" w:rsidDel="00DD18BE">
          <w:rPr>
            <w:rFonts w:eastAsiaTheme="minorEastAsia"/>
          </w:rPr>
          <w:delText>similar to the linear benchmark</w:delText>
        </w:r>
        <w:r w:rsidR="007853F0" w:rsidDel="00DD18BE">
          <w:rPr>
            <w:rFonts w:eastAsiaTheme="minorEastAsia"/>
          </w:rPr>
          <w:delText>s</w:delText>
        </w:r>
        <w:r w:rsidR="001C3FCE" w:rsidDel="00DD18BE">
          <w:delText xml:space="preserve">. </w:delText>
        </w:r>
        <w:r w:rsidR="0096742F" w:rsidDel="00DD18BE">
          <w:delText>Since</w:delText>
        </w:r>
        <w:r w:rsidR="005E56EA" w:rsidDel="00DD18BE">
          <w:delText xml:space="preserve"> the MC-LSTM enforces mass conservation</w:delText>
        </w:r>
        <w:r w:rsidR="0096742F" w:rsidDel="00DD18BE">
          <w:delText xml:space="preserve">, we </w:delText>
        </w:r>
        <w:r w:rsidR="005E56EA" w:rsidDel="00DD18BE">
          <w:delText>expect</w:delText>
        </w:r>
        <w:r w:rsidR="00B722E3" w:rsidDel="00DD18BE">
          <w:delText xml:space="preserve"> </w:delText>
        </w:r>
        <w:r w:rsidR="0096742F" w:rsidDel="00DD18BE">
          <w:delText xml:space="preserve">it </w:delText>
        </w:r>
        <w:r w:rsidR="005E56EA" w:rsidDel="00DD18BE">
          <w:delText>to be a good candidate to learn</w:delText>
        </w:r>
        <w:r w:rsidR="0096742F" w:rsidDel="00DD18BE">
          <w:delText xml:space="preserve"> </w:delText>
        </w:r>
        <w:r w:rsidR="005E56EA" w:rsidDel="00DD18BE">
          <w:delText xml:space="preserve">storage </w:delText>
        </w:r>
        <w:r w:rsidR="00A74A08" w:rsidDel="00DD18BE">
          <w:delText xml:space="preserve">accumulation </w:delText>
        </w:r>
        <w:r w:rsidR="005E56EA" w:rsidDel="00DD18BE">
          <w:delText>internal</w:delText>
        </w:r>
        <w:r w:rsidR="0096742F" w:rsidDel="00DD18BE">
          <w:delText>ly</w:delText>
        </w:r>
        <w:r w:rsidR="005E56EA" w:rsidDel="00DD18BE">
          <w:delText xml:space="preserve">. However, </w:delText>
        </w:r>
        <w:r w:rsidR="0096742F" w:rsidDel="00DD18BE">
          <w:delText xml:space="preserve">after plotting </w:delText>
        </w:r>
        <w:r w:rsidR="00A74A08" w:rsidDel="00DD18BE">
          <w:delText xml:space="preserve">predicted </w:delText>
        </w:r>
        <w:r w:rsidR="0096742F" w:rsidDel="00DD18BE">
          <w:delText xml:space="preserve">releases against </w:delText>
        </w:r>
        <w:r w:rsidR="00A74A08" w:rsidDel="00DD18BE">
          <w:delText xml:space="preserve">observed releases, </w:delText>
        </w:r>
        <w:r w:rsidR="005E56EA" w:rsidDel="00DD18BE">
          <w:delText xml:space="preserve">the model </w:delText>
        </w:r>
        <w:r w:rsidR="00BC303E" w:rsidDel="00DD18BE">
          <w:delText>is</w:delText>
        </w:r>
        <w:r w:rsidR="005E56EA" w:rsidDel="00DD18BE">
          <w:delText xml:space="preserve"> unable to learn reasonable seasonal releases</w:delText>
        </w:r>
        <w:r w:rsidR="00A74A08" w:rsidDel="00DD18BE">
          <w:delText xml:space="preserve"> and tends to under or overshoot peak releases</w:delText>
        </w:r>
        <w:r w:rsidR="005E56EA" w:rsidDel="00DD18BE">
          <w:delText xml:space="preserve"> (see Figure S</w:delText>
        </w:r>
        <w:r w:rsidR="00557D05" w:rsidDel="00DD18BE">
          <w:delText>2</w:delText>
        </w:r>
        <w:r w:rsidR="005E56EA" w:rsidDel="00DD18BE">
          <w:delText xml:space="preserve"> in the Supplementary Materials). </w:delText>
        </w:r>
      </w:del>
    </w:p>
    <w:p w14:paraId="6CD2E1D6" w14:textId="306C601D" w:rsidR="004B338A" w:rsidRDefault="00687F80" w:rsidP="00687F80">
      <w:pPr>
        <w:pStyle w:val="Heading2"/>
        <w:spacing w:line="480" w:lineRule="auto"/>
      </w:pPr>
      <w:del w:id="750" w:author="Matthew Chen" w:date="2024-04-15T11:49:00Z" w16du:dateUtc="2024-04-15T18:49:00Z">
        <w:r w:rsidDel="00201908">
          <w:delText>Comparison</w:delText>
        </w:r>
      </w:del>
      <w:ins w:id="751" w:author="Matthew Chen" w:date="2024-04-15T11:49:00Z" w16du:dateUtc="2024-04-15T18:49:00Z">
        <w:r w:rsidR="00201908">
          <w:t>Inspection</w:t>
        </w:r>
      </w:ins>
      <w:r>
        <w:t xml:space="preserve"> of Cell States and Observed Storage</w:t>
      </w:r>
    </w:p>
    <w:p w14:paraId="09F2EE6C" w14:textId="5DD9B522" w:rsidR="00F61C8B" w:rsidRDefault="0031508E" w:rsidP="00687F80">
      <w:pPr>
        <w:spacing w:line="480" w:lineRule="auto"/>
      </w:pPr>
      <w:r>
        <w:t xml:space="preserve">In this section, we compare the memory cell states of Model 1 </w:t>
      </w:r>
      <w:r w:rsidR="008F1986">
        <w:t xml:space="preserve">trained on Shasta reservoir </w:t>
      </w:r>
      <w:r>
        <w:t>with observed storages to see if the model learns physically interpretable states internall</w:t>
      </w:r>
      <w:r w:rsidR="00B44741">
        <w:t>y</w:t>
      </w:r>
      <w:r>
        <w:t xml:space="preserve">. </w:t>
      </w:r>
      <w:r w:rsidR="00687F80">
        <w:t xml:space="preserve">In </w:t>
      </w:r>
      <w:r w:rsidR="0028521D">
        <w:t>the test data</w:t>
      </w:r>
      <w:r w:rsidR="00687F80">
        <w:t xml:space="preserve">, six different cell states have correlation coefficients with observed storage that </w:t>
      </w:r>
      <w:r w:rsidR="00847ED0">
        <w:t>are</w:t>
      </w:r>
      <w:r w:rsidR="00687F80">
        <w:t xml:space="preserve"> greater than or equal to in absolute value to </w:t>
      </w:r>
      <w:commentRangeStart w:id="752"/>
      <w:commentRangeStart w:id="753"/>
      <w:r w:rsidR="00687F80">
        <w:t xml:space="preserve">0.40, </w:t>
      </w:r>
      <w:commentRangeEnd w:id="752"/>
      <w:r w:rsidR="00847ED0">
        <w:rPr>
          <w:rStyle w:val="CommentReference"/>
        </w:rPr>
        <w:commentReference w:id="752"/>
      </w:r>
      <w:commentRangeEnd w:id="753"/>
      <w:r w:rsidR="007E11F0">
        <w:rPr>
          <w:rStyle w:val="CommentReference"/>
        </w:rPr>
        <w:commentReference w:id="753"/>
      </w:r>
      <w:ins w:id="754" w:author="Matthew Chen" w:date="2024-04-04T13:55:00Z" w16du:dateUtc="2024-04-04T20:55:00Z">
        <w:r w:rsidR="005D2961">
          <w:t xml:space="preserve">an arbitrarily chosen threshold, </w:t>
        </w:r>
      </w:ins>
      <w:r w:rsidR="00687F80">
        <w:t xml:space="preserve">with values of 0.52, 0.50, 0.48, 0.46, 0.43, and -0.45, respectively. These states are </w:t>
      </w:r>
      <w:r w:rsidR="0028521D">
        <w:t xml:space="preserve">scaled and </w:t>
      </w:r>
      <w:r w:rsidR="00687F80">
        <w:t xml:space="preserve">plotted </w:t>
      </w:r>
      <w:r w:rsidR="0028521D">
        <w:t xml:space="preserve">against observed storage </w:t>
      </w:r>
      <w:r w:rsidR="006D4F5A">
        <w:t xml:space="preserve">for the testing dataset </w:t>
      </w:r>
      <w:r w:rsidR="00687F80">
        <w:t xml:space="preserve">in Figure </w:t>
      </w:r>
      <w:ins w:id="755" w:author="Matthew Chen" w:date="2024-04-15T14:39:00Z" w16du:dateUtc="2024-04-15T21:39:00Z">
        <w:r w:rsidR="00E541F6">
          <w:t>5</w:t>
        </w:r>
      </w:ins>
      <w:del w:id="756" w:author="Matthew Chen" w:date="2024-04-04T14:20:00Z" w16du:dateUtc="2024-04-04T21:20:00Z">
        <w:r w:rsidR="00615DFA" w:rsidDel="003864A8">
          <w:delText>3</w:delText>
        </w:r>
      </w:del>
      <w:r w:rsidR="00687F80">
        <w:t xml:space="preserve">. We observe that in many cases, </w:t>
      </w:r>
      <w:r>
        <w:t xml:space="preserve">the analysis reveals memory cell states contain information about the seasonality of storages, but </w:t>
      </w:r>
      <w:del w:id="757" w:author="Matthew Chen" w:date="2024-04-15T14:31:00Z" w16du:dateUtc="2024-04-15T21:31:00Z">
        <w:r w:rsidDel="002E5775">
          <w:delText>not the</w:delText>
        </w:r>
      </w:del>
      <w:ins w:id="758" w:author="Matthew Chen" w:date="2024-04-15T14:31:00Z" w16du:dateUtc="2024-04-15T21:31:00Z">
        <w:r w:rsidR="002E5775">
          <w:t>are only weakly correlated to the</w:t>
        </w:r>
      </w:ins>
      <w:r>
        <w:t xml:space="preserve"> values </w:t>
      </w:r>
      <w:r w:rsidR="00221AC9">
        <w:t>of</w:t>
      </w:r>
      <w:r>
        <w:t xml:space="preserve"> storages themselves. It is possible that</w:t>
      </w:r>
      <w:del w:id="759" w:author="Matthew Chen" w:date="2024-04-18T15:13:00Z" w16du:dateUtc="2024-04-18T22:13:00Z">
        <w:r w:rsidDel="008379D9">
          <w:delText xml:space="preserve"> the</w:delText>
        </w:r>
      </w:del>
      <w:r>
        <w:t xml:space="preserve"> storage values are represented through complex interactions of multiple different states, though unfortunately such </w:t>
      </w:r>
      <w:r>
        <w:lastRenderedPageBreak/>
        <w:t xml:space="preserve">a situation would </w:t>
      </w:r>
      <w:r w:rsidR="00615DFA">
        <w:t xml:space="preserve">not </w:t>
      </w:r>
      <w:r>
        <w:t>be directly interpretable.</w:t>
      </w:r>
      <w:r w:rsidR="00615DFA">
        <w:t xml:space="preserve"> </w:t>
      </w:r>
      <w:ins w:id="760" w:author="Matthew Chen" w:date="2024-04-04T13:55:00Z" w16du:dateUtc="2024-04-04T20:55:00Z">
        <w:r w:rsidR="005D2961">
          <w:t>T</w:t>
        </w:r>
      </w:ins>
      <w:del w:id="761" w:author="Matthew Chen" w:date="2024-04-04T13:55:00Z" w16du:dateUtc="2024-04-04T20:55:00Z">
        <w:r w:rsidR="0028521D" w:rsidDel="005D2961">
          <w:delText>Overall, t</w:delText>
        </w:r>
      </w:del>
      <w:r w:rsidR="0028521D">
        <w:t>hese</w:t>
      </w:r>
      <w:r w:rsidR="00615DFA">
        <w:t xml:space="preserve"> results </w:t>
      </w:r>
      <w:r w:rsidR="00BC303E">
        <w:t>are consistent with</w:t>
      </w:r>
      <w:r w:rsidR="00615DFA">
        <w:t xml:space="preserve"> the previous </w:t>
      </w:r>
      <w:r w:rsidR="0028521D">
        <w:t>finding</w:t>
      </w:r>
      <w:r w:rsidR="00615DFA">
        <w:t xml:space="preserve"> </w:t>
      </w:r>
      <w:r w:rsidR="0028521D">
        <w:t xml:space="preserve">that performance is lower when storage is withheld from the </w:t>
      </w:r>
      <w:commentRangeStart w:id="762"/>
      <w:commentRangeStart w:id="763"/>
      <w:r w:rsidR="0028521D">
        <w:t>LSTM</w:t>
      </w:r>
      <w:commentRangeEnd w:id="762"/>
      <w:r w:rsidR="00F61C8B">
        <w:rPr>
          <w:rStyle w:val="CommentReference"/>
        </w:rPr>
        <w:commentReference w:id="762"/>
      </w:r>
      <w:commentRangeEnd w:id="763"/>
      <w:r w:rsidR="00614C35">
        <w:rPr>
          <w:rStyle w:val="CommentReference"/>
        </w:rPr>
        <w:commentReference w:id="763"/>
      </w:r>
      <w:r w:rsidR="0028521D">
        <w:t>.</w:t>
      </w:r>
    </w:p>
    <w:p w14:paraId="54C1DB46" w14:textId="77777777" w:rsidR="00E541F6" w:rsidRDefault="00687F80" w:rsidP="00E541F6">
      <w:pPr>
        <w:keepNext/>
        <w:spacing w:line="480" w:lineRule="auto"/>
        <w:jc w:val="center"/>
        <w:rPr>
          <w:ins w:id="764" w:author="Matthew Chen" w:date="2024-04-15T14:39:00Z" w16du:dateUtc="2024-04-15T21:39:00Z"/>
        </w:rPr>
      </w:pPr>
      <w:r>
        <w:rPr>
          <w:noProof/>
        </w:rPr>
        <w:drawing>
          <wp:inline distT="0" distB="0" distL="0" distR="0" wp14:anchorId="3157CC1B" wp14:editId="3FF9CC8A">
            <wp:extent cx="4893493" cy="3425446"/>
            <wp:effectExtent l="0" t="0" r="2540" b="3810"/>
            <wp:docPr id="2105294306" name="Picture 4" descr="A group of graphs showing different types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4306" name="Picture 4" descr="A group of graphs showing different types of cell phone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0643" cy="3479451"/>
                    </a:xfrm>
                    <a:prstGeom prst="rect">
                      <a:avLst/>
                    </a:prstGeom>
                  </pic:spPr>
                </pic:pic>
              </a:graphicData>
            </a:graphic>
          </wp:inline>
        </w:drawing>
      </w:r>
    </w:p>
    <w:p w14:paraId="0E8A0A18" w14:textId="424762C0" w:rsidR="00615DFA" w:rsidDel="00E541F6" w:rsidRDefault="00E541F6">
      <w:pPr>
        <w:pStyle w:val="Caption"/>
        <w:jc w:val="center"/>
        <w:rPr>
          <w:del w:id="765" w:author="Matthew Chen" w:date="2024-04-15T14:40:00Z" w16du:dateUtc="2024-04-15T21:40:00Z"/>
        </w:rPr>
        <w:pPrChange w:id="766" w:author="Matthew Chen" w:date="2024-04-15T14:39:00Z" w16du:dateUtc="2024-04-15T21:39:00Z">
          <w:pPr>
            <w:keepNext/>
            <w:spacing w:line="480" w:lineRule="auto"/>
            <w:jc w:val="center"/>
          </w:pPr>
        </w:pPrChange>
      </w:pPr>
      <w:ins w:id="767" w:author="Matthew Chen" w:date="2024-04-15T14:39:00Z" w16du:dateUtc="2024-04-15T21:39:00Z">
        <w:r>
          <w:t xml:space="preserve">Figure </w:t>
        </w:r>
        <w:r>
          <w:rPr>
            <w:b w:val="0"/>
            <w:iCs w:val="0"/>
          </w:rPr>
          <w:fldChar w:fldCharType="begin"/>
        </w:r>
        <w:r>
          <w:instrText xml:space="preserve"> SEQ Figure \* ARABIC </w:instrText>
        </w:r>
      </w:ins>
      <w:r>
        <w:rPr>
          <w:b w:val="0"/>
          <w:iCs w:val="0"/>
        </w:rPr>
        <w:fldChar w:fldCharType="separate"/>
      </w:r>
      <w:ins w:id="768" w:author="Matthew Chen" w:date="2024-04-15T14:40:00Z" w16du:dateUtc="2024-04-15T21:40:00Z">
        <w:r>
          <w:rPr>
            <w:noProof/>
          </w:rPr>
          <w:t>5</w:t>
        </w:r>
      </w:ins>
      <w:ins w:id="769" w:author="Matthew Chen" w:date="2024-04-15T14:39:00Z" w16du:dateUtc="2024-04-15T21:39:00Z">
        <w:r>
          <w:rPr>
            <w:b w:val="0"/>
            <w:iCs w:val="0"/>
          </w:rPr>
          <w:fldChar w:fldCharType="end"/>
        </w:r>
      </w:ins>
      <w:ins w:id="770" w:author="Matthew Chen" w:date="2024-04-15T14:40:00Z" w16du:dateUtc="2024-04-15T21:40:00Z">
        <w:r>
          <w:t xml:space="preserve">. </w:t>
        </w:r>
        <w:commentRangeStart w:id="771"/>
        <w:commentRangeEnd w:id="771"/>
        <w:r>
          <w:rPr>
            <w:rStyle w:val="CommentReference"/>
            <w:b w:val="0"/>
            <w:iCs w:val="0"/>
            <w:color w:val="auto"/>
          </w:rPr>
          <w:commentReference w:id="771"/>
        </w:r>
        <w:commentRangeStart w:id="772"/>
        <w:commentRangeEnd w:id="772"/>
        <w:r>
          <w:rPr>
            <w:rStyle w:val="CommentReference"/>
            <w:b w:val="0"/>
            <w:iCs w:val="0"/>
            <w:color w:val="auto"/>
          </w:rPr>
          <w:commentReference w:id="772"/>
        </w:r>
        <w:r w:rsidRPr="0031508E">
          <w:rPr>
            <w:b w:val="0"/>
            <w:bCs/>
          </w:rPr>
          <w:t xml:space="preserve">Comparison of cell states with high correlation </w:t>
        </w:r>
        <w:r>
          <w:rPr>
            <w:b w:val="0"/>
            <w:bCs/>
          </w:rPr>
          <w:t>(|</w:t>
        </w:r>
      </w:ins>
      <m:oMath>
        <m:r>
          <w:ins w:id="773" w:author="Matthew Chen" w:date="2024-04-15T14:40:00Z" w16du:dateUtc="2024-04-15T21:40:00Z">
            <m:rPr>
              <m:sty m:val="b"/>
            </m:rPr>
            <w:rPr>
              <w:rFonts w:ascii="Cambria Math" w:hAnsi="Cambria Math"/>
            </w:rPr>
            <m:t>ρ</m:t>
          </w:ins>
        </m:r>
      </m:oMath>
      <w:ins w:id="774" w:author="Matthew Chen" w:date="2024-04-15T14:40:00Z" w16du:dateUtc="2024-04-15T21:40:00Z">
        <w:r>
          <w:rPr>
            <w:b w:val="0"/>
            <w:bCs/>
          </w:rPr>
          <w:t xml:space="preserve">| &gt; 0.4) </w:t>
        </w:r>
        <w:r w:rsidRPr="0031508E">
          <w:rPr>
            <w:b w:val="0"/>
            <w:bCs/>
          </w:rPr>
          <w:t>to observed storage.</w:t>
        </w:r>
      </w:ins>
    </w:p>
    <w:p w14:paraId="041BB912" w14:textId="4F78E5D3" w:rsidR="00E541F6" w:rsidRDefault="00615DFA">
      <w:pPr>
        <w:pStyle w:val="Caption"/>
        <w:jc w:val="center"/>
        <w:rPr>
          <w:ins w:id="775" w:author="Matthew Chen" w:date="2024-04-15T14:40:00Z" w16du:dateUtc="2024-04-15T21:40:00Z"/>
        </w:rPr>
        <w:pPrChange w:id="776" w:author="Matthew Chen" w:date="2024-04-15T14:40:00Z" w16du:dateUtc="2024-04-15T21:40:00Z">
          <w:pPr>
            <w:spacing w:line="480" w:lineRule="auto"/>
          </w:pPr>
        </w:pPrChange>
      </w:pPr>
      <w:del w:id="777" w:author="Matthew Chen" w:date="2024-04-15T14:40:00Z" w16du:dateUtc="2024-04-15T21:40:00Z">
        <w:r w:rsidDel="00E541F6">
          <w:delText xml:space="preserve">Figure </w:delText>
        </w:r>
        <w:r w:rsidDel="00E541F6">
          <w:fldChar w:fldCharType="begin"/>
        </w:r>
        <w:r w:rsidDel="00E541F6">
          <w:delInstrText xml:space="preserve"> SEQ Figure \* ARABIC </w:delInstrText>
        </w:r>
        <w:r w:rsidDel="00E541F6">
          <w:fldChar w:fldCharType="separate"/>
        </w:r>
      </w:del>
      <w:del w:id="778" w:author="Matthew Chen" w:date="2024-04-04T10:10:00Z" w16du:dateUtc="2024-04-04T17:10:00Z">
        <w:r w:rsidR="001B4D29" w:rsidDel="00DD18BE">
          <w:rPr>
            <w:noProof/>
          </w:rPr>
          <w:delText>3</w:delText>
        </w:r>
      </w:del>
      <w:del w:id="779" w:author="Matthew Chen" w:date="2024-04-15T14:40:00Z" w16du:dateUtc="2024-04-15T21:40:00Z">
        <w:r w:rsidDel="00E541F6">
          <w:fldChar w:fldCharType="end"/>
        </w:r>
        <w:r w:rsidDel="00E541F6">
          <w:delText xml:space="preserve">. </w:delText>
        </w:r>
        <w:r w:rsidRPr="0031508E" w:rsidDel="00E541F6">
          <w:delText xml:space="preserve">Comparison of cell states with high correlation </w:delText>
        </w:r>
        <w:r w:rsidR="006257B3" w:rsidDel="00E541F6">
          <w:delText>(|</w:delText>
        </w:r>
      </w:del>
      <m:oMath>
        <m:r>
          <w:del w:id="780" w:author="Matthew Chen" w:date="2024-04-15T14:40:00Z" w16du:dateUtc="2024-04-15T21:40:00Z">
            <m:rPr>
              <m:sty m:val="b"/>
            </m:rPr>
            <w:rPr>
              <w:rFonts w:ascii="Cambria Math" w:hAnsi="Cambria Math"/>
            </w:rPr>
            <m:t>ρ</m:t>
          </w:del>
        </m:r>
      </m:oMath>
      <w:del w:id="781" w:author="Matthew Chen" w:date="2024-03-29T18:57:00Z" w16du:dateUtc="2024-03-30T01:57:00Z">
        <w:r w:rsidR="006257B3" w:rsidDel="005905DB">
          <w:delText>r</w:delText>
        </w:r>
      </w:del>
      <w:del w:id="782" w:author="Matthew Chen" w:date="2024-04-15T14:40:00Z" w16du:dateUtc="2024-04-15T21:40:00Z">
        <w:r w:rsidR="006257B3" w:rsidDel="00E541F6">
          <w:delText xml:space="preserve">| &gt; 0.4) </w:delText>
        </w:r>
        <w:r w:rsidRPr="0031508E" w:rsidDel="00E541F6">
          <w:delText>to observed storage.</w:delText>
        </w:r>
      </w:del>
    </w:p>
    <w:p w14:paraId="611D0BB9" w14:textId="0A5C1504" w:rsidR="00201908" w:rsidRDefault="00330623" w:rsidP="004E5587">
      <w:pPr>
        <w:spacing w:line="480" w:lineRule="auto"/>
        <w:rPr>
          <w:ins w:id="783" w:author="Matthew Chen" w:date="2024-04-15T14:23:00Z" w16du:dateUtc="2024-04-15T21:23:00Z"/>
        </w:rPr>
      </w:pPr>
      <w:ins w:id="784" w:author="Matthew Chen" w:date="2024-04-15T14:05:00Z" w16du:dateUtc="2024-04-15T21:05:00Z">
        <w:r>
          <w:t>While neural networks and LSTM’s are largely considered black boxes, w</w:t>
        </w:r>
      </w:ins>
      <w:ins w:id="785" w:author="Matthew Chen" w:date="2024-04-15T13:21:00Z" w16du:dateUtc="2024-04-15T20:21:00Z">
        <w:r w:rsidR="004E5587">
          <w:t xml:space="preserve">e </w:t>
        </w:r>
      </w:ins>
      <w:ins w:id="786" w:author="Matthew Chen" w:date="2024-04-15T14:05:00Z" w16du:dateUtc="2024-04-15T21:05:00Z">
        <w:r>
          <w:t xml:space="preserve">can </w:t>
        </w:r>
      </w:ins>
      <w:ins w:id="787" w:author="Matthew Chen" w:date="2024-04-15T13:21:00Z" w16du:dateUtc="2024-04-15T20:21:00Z">
        <w:r w:rsidR="004E5587">
          <w:t xml:space="preserve">visualize the </w:t>
        </w:r>
      </w:ins>
      <w:ins w:id="788" w:author="Matthew Chen" w:date="2024-04-15T13:23:00Z" w16du:dateUtc="2024-04-15T20:23:00Z">
        <w:r w:rsidR="004E5587">
          <w:t xml:space="preserve">model’s internal </w:t>
        </w:r>
      </w:ins>
      <w:ins w:id="789" w:author="Matthew Chen" w:date="2024-04-15T13:21:00Z" w16du:dateUtc="2024-04-15T20:21:00Z">
        <w:r w:rsidR="004E5587">
          <w:t>cell states by dimensionally reducing</w:t>
        </w:r>
      </w:ins>
      <w:ins w:id="790" w:author="Matthew Chen" w:date="2024-04-15T13:22:00Z" w16du:dateUtc="2024-04-15T20:22:00Z">
        <w:r w:rsidR="004E5587">
          <w:t xml:space="preserve"> them</w:t>
        </w:r>
      </w:ins>
      <w:ins w:id="791" w:author="Matthew Chen" w:date="2024-04-18T09:42:00Z" w16du:dateUtc="2024-04-18T16:42:00Z">
        <w:r w:rsidR="00A367B3">
          <w:t xml:space="preserve">, </w:t>
        </w:r>
      </w:ins>
      <w:ins w:id="792" w:author="Matthew Chen" w:date="2024-04-18T09:43:00Z" w16du:dateUtc="2024-04-18T16:43:00Z">
        <w:r w:rsidR="00A367B3">
          <w:t xml:space="preserve">using </w:t>
        </w:r>
      </w:ins>
      <w:ins w:id="793" w:author="Matthew Chen" w:date="2024-04-15T13:22:00Z" w16du:dateUtc="2024-04-15T20:22:00Z">
        <w:r w:rsidR="004E5587">
          <w:t>principal components analysis</w:t>
        </w:r>
      </w:ins>
      <w:ins w:id="794" w:author="Matthew Chen" w:date="2024-04-18T09:43:00Z" w16du:dateUtc="2024-04-18T16:43:00Z">
        <w:r w:rsidR="00A367B3">
          <w:t xml:space="preserve"> </w:t>
        </w:r>
      </w:ins>
      <w:ins w:id="795" w:author="Matthew Chen" w:date="2024-04-18T15:13:00Z" w16du:dateUtc="2024-04-18T22:13:00Z">
        <w:r w:rsidR="008379D9">
          <w:t xml:space="preserve">(PCA) </w:t>
        </w:r>
      </w:ins>
      <w:ins w:id="796" w:author="Matthew Chen" w:date="2024-04-18T09:43:00Z" w16du:dateUtc="2024-04-18T16:43:00Z">
        <w:r w:rsidR="00A367B3">
          <w:t>for example</w:t>
        </w:r>
      </w:ins>
      <w:ins w:id="797" w:author="Matthew Chen" w:date="2024-04-18T09:42:00Z" w16du:dateUtc="2024-04-18T16:42:00Z">
        <w:r w:rsidR="00A367B3">
          <w:t>,</w:t>
        </w:r>
      </w:ins>
      <w:ins w:id="798" w:author="Matthew Chen" w:date="2024-04-15T13:23:00Z" w16du:dateUtc="2024-04-15T20:23:00Z">
        <w:r w:rsidR="004E5587">
          <w:t xml:space="preserve"> to learn about </w:t>
        </w:r>
      </w:ins>
      <w:ins w:id="799" w:author="Matthew Chen" w:date="2024-04-15T14:01:00Z" w16du:dateUtc="2024-04-15T21:01:00Z">
        <w:r w:rsidR="006535CE">
          <w:t xml:space="preserve">factors that influence </w:t>
        </w:r>
      </w:ins>
      <w:ins w:id="800" w:author="Matthew Chen" w:date="2024-04-15T14:52:00Z" w16du:dateUtc="2024-04-15T21:52:00Z">
        <w:r w:rsidR="00365C40">
          <w:t xml:space="preserve">the </w:t>
        </w:r>
      </w:ins>
      <w:ins w:id="801" w:author="Matthew Chen" w:date="2024-04-15T14:53:00Z" w16du:dateUtc="2024-04-15T21:53:00Z">
        <w:r w:rsidR="00365C40">
          <w:t>internal</w:t>
        </w:r>
      </w:ins>
      <w:ins w:id="802" w:author="Matthew Chen" w:date="2024-04-15T14:52:00Z" w16du:dateUtc="2024-04-15T21:52:00Z">
        <w:r w:rsidR="00365C40">
          <w:t xml:space="preserve"> representations </w:t>
        </w:r>
      </w:ins>
      <w:ins w:id="803" w:author="Matthew Chen" w:date="2024-04-15T14:53:00Z" w16du:dateUtc="2024-04-15T21:53:00Z">
        <w:r w:rsidR="00365C40">
          <w:t xml:space="preserve">of the model, </w:t>
        </w:r>
      </w:ins>
      <w:ins w:id="804" w:author="Matthew Chen" w:date="2024-04-15T14:52:00Z" w16du:dateUtc="2024-04-15T21:52:00Z">
        <w:r w:rsidR="00365C40">
          <w:t xml:space="preserve">and in turn, </w:t>
        </w:r>
      </w:ins>
      <w:ins w:id="805" w:author="Matthew Chen" w:date="2024-04-16T09:35:00Z" w16du:dateUtc="2024-04-16T16:35:00Z">
        <w:r w:rsidR="006B2763">
          <w:t xml:space="preserve">the </w:t>
        </w:r>
      </w:ins>
      <w:ins w:id="806" w:author="Matthew Chen" w:date="2024-04-15T14:01:00Z" w16du:dateUtc="2024-04-15T21:01:00Z">
        <w:r w:rsidR="006535CE">
          <w:t>predicted releas</w:t>
        </w:r>
      </w:ins>
      <w:ins w:id="807" w:author="Matthew Chen" w:date="2024-04-15T14:33:00Z" w16du:dateUtc="2024-04-15T21:33:00Z">
        <w:r w:rsidR="00E541F6">
          <w:t>es</w:t>
        </w:r>
      </w:ins>
      <w:ins w:id="808" w:author="Matthew Chen" w:date="2024-04-15T13:22:00Z" w16du:dateUtc="2024-04-15T20:22:00Z">
        <w:r w:rsidR="004E5587">
          <w:t>.</w:t>
        </w:r>
      </w:ins>
      <w:ins w:id="809" w:author="Matthew Chen" w:date="2024-04-15T13:25:00Z" w16du:dateUtc="2024-04-15T20:25:00Z">
        <w:r w:rsidR="004E5587">
          <w:t xml:space="preserve"> Comparing the first three principal components </w:t>
        </w:r>
      </w:ins>
      <w:ins w:id="810" w:author="Matthew Chen" w:date="2024-04-15T13:31:00Z" w16du:dateUtc="2024-04-15T20:31:00Z">
        <w:r w:rsidR="004E5587">
          <w:t xml:space="preserve">of cell states </w:t>
        </w:r>
      </w:ins>
      <w:ins w:id="811" w:author="Matthew Chen" w:date="2024-04-15T13:25:00Z" w16du:dateUtc="2024-04-15T20:25:00Z">
        <w:r w:rsidR="004E5587">
          <w:t>to model</w:t>
        </w:r>
      </w:ins>
      <w:ins w:id="812" w:author="Matthew Chen" w:date="2024-04-15T14:01:00Z" w16du:dateUtc="2024-04-15T21:01:00Z">
        <w:r w:rsidR="006535CE">
          <w:t>ed</w:t>
        </w:r>
      </w:ins>
      <w:ins w:id="813" w:author="Matthew Chen" w:date="2024-04-15T13:25:00Z" w16du:dateUtc="2024-04-15T20:25:00Z">
        <w:r w:rsidR="004E5587">
          <w:t xml:space="preserve"> predictions and i</w:t>
        </w:r>
      </w:ins>
      <w:ins w:id="814" w:author="Matthew Chen" w:date="2024-04-15T13:26:00Z" w16du:dateUtc="2024-04-15T20:26:00Z">
        <w:r w:rsidR="004E5587">
          <w:t>nflow</w:t>
        </w:r>
      </w:ins>
      <w:ins w:id="815" w:author="Matthew Chen" w:date="2024-04-15T13:31:00Z" w16du:dateUtc="2024-04-15T20:31:00Z">
        <w:r w:rsidR="004E5587">
          <w:t xml:space="preserve"> (</w:t>
        </w:r>
      </w:ins>
      <w:ins w:id="816" w:author="Matthew Chen" w:date="2024-04-15T13:58:00Z" w16du:dateUtc="2024-04-15T20:58:00Z">
        <w:r w:rsidR="006535CE">
          <w:t xml:space="preserve">Figure </w:t>
        </w:r>
      </w:ins>
      <w:ins w:id="817" w:author="Matthew Chen" w:date="2024-04-15T14:40:00Z" w16du:dateUtc="2024-04-15T21:40:00Z">
        <w:r w:rsidR="00E541F6">
          <w:t>6</w:t>
        </w:r>
      </w:ins>
      <w:ins w:id="818" w:author="Matthew Chen" w:date="2024-04-15T13:31:00Z" w16du:dateUtc="2024-04-15T20:31:00Z">
        <w:r w:rsidR="004E5587">
          <w:t>)</w:t>
        </w:r>
      </w:ins>
      <w:ins w:id="819" w:author="Matthew Chen" w:date="2024-04-15T13:26:00Z" w16du:dateUtc="2024-04-15T20:26:00Z">
        <w:r w:rsidR="004E5587">
          <w:t xml:space="preserve">, we find that </w:t>
        </w:r>
      </w:ins>
      <w:ins w:id="820" w:author="Matthew Chen" w:date="2024-04-15T13:28:00Z" w16du:dateUtc="2024-04-15T20:28:00Z">
        <w:r w:rsidR="004E5587">
          <w:t>the cell states</w:t>
        </w:r>
      </w:ins>
      <w:ins w:id="821" w:author="Matthew Chen" w:date="2024-04-16T09:36:00Z" w16du:dateUtc="2024-04-16T16:36:00Z">
        <w:r w:rsidR="006B2763">
          <w:t xml:space="preserve"> learn to</w:t>
        </w:r>
      </w:ins>
      <w:ins w:id="822" w:author="Matthew Chen" w:date="2024-04-15T13:28:00Z" w16du:dateUtc="2024-04-15T20:28:00Z">
        <w:r w:rsidR="004E5587">
          <w:t xml:space="preserve"> </w:t>
        </w:r>
      </w:ins>
      <w:ins w:id="823" w:author="Matthew Chen" w:date="2024-04-15T14:07:00Z" w16du:dateUtc="2024-04-15T21:07:00Z">
        <w:r>
          <w:t xml:space="preserve">decompose and </w:t>
        </w:r>
      </w:ins>
      <w:ins w:id="824" w:author="Matthew Chen" w:date="2024-04-15T13:30:00Z" w16du:dateUtc="2024-04-15T20:30:00Z">
        <w:r w:rsidR="004E5587">
          <w:t xml:space="preserve">store information about the magnitude and timing of release predictions, </w:t>
        </w:r>
      </w:ins>
      <w:ins w:id="825" w:author="Matthew Chen" w:date="2024-04-18T15:14:00Z" w16du:dateUtc="2024-04-18T22:14:00Z">
        <w:r w:rsidR="008379D9">
          <w:t xml:space="preserve">annual </w:t>
        </w:r>
      </w:ins>
      <w:ins w:id="826" w:author="Matthew Chen" w:date="2024-04-15T14:05:00Z" w16du:dateUtc="2024-04-15T21:05:00Z">
        <w:r>
          <w:t>seasonal patt</w:t>
        </w:r>
      </w:ins>
      <w:ins w:id="827" w:author="Matthew Chen" w:date="2024-04-15T14:06:00Z" w16du:dateUtc="2024-04-15T21:06:00Z">
        <w:r>
          <w:t>erns</w:t>
        </w:r>
      </w:ins>
      <w:ins w:id="828" w:author="Matthew Chen" w:date="2024-04-15T13:30:00Z" w16du:dateUtc="2024-04-15T20:30:00Z">
        <w:r w:rsidR="004E5587">
          <w:t xml:space="preserve">, and the timing and magnitude of inflow peaks. </w:t>
        </w:r>
      </w:ins>
      <w:ins w:id="829" w:author="Matthew Chen" w:date="2024-04-15T13:32:00Z" w16du:dateUtc="2024-04-15T20:32:00Z">
        <w:r w:rsidR="00F15BF6">
          <w:t xml:space="preserve">Specifically, </w:t>
        </w:r>
      </w:ins>
      <w:ins w:id="830" w:author="Matthew Chen" w:date="2024-04-15T14:34:00Z" w16du:dateUtc="2024-04-15T21:34:00Z">
        <w:r w:rsidR="00E541F6">
          <w:t xml:space="preserve">the </w:t>
        </w:r>
      </w:ins>
      <w:ins w:id="831" w:author="Matthew Chen" w:date="2024-04-15T13:52:00Z" w16du:dateUtc="2024-04-15T20:52:00Z">
        <w:r w:rsidR="006535CE">
          <w:t xml:space="preserve">peak behavior of </w:t>
        </w:r>
      </w:ins>
      <w:ins w:id="832" w:author="Matthew Chen" w:date="2024-04-15T13:32:00Z" w16du:dateUtc="2024-04-15T20:32:00Z">
        <w:r w:rsidR="00F15BF6">
          <w:t>t</w:t>
        </w:r>
      </w:ins>
      <w:ins w:id="833" w:author="Matthew Chen" w:date="2024-04-15T13:31:00Z" w16du:dateUtc="2024-04-15T20:31:00Z">
        <w:r w:rsidR="004E5587">
          <w:t xml:space="preserve">he first principal </w:t>
        </w:r>
      </w:ins>
      <w:ins w:id="834" w:author="Matthew Chen" w:date="2024-04-15T13:53:00Z" w16du:dateUtc="2024-04-15T20:53:00Z">
        <w:r w:rsidR="006535CE">
          <w:t xml:space="preserve">component </w:t>
        </w:r>
      </w:ins>
      <w:ins w:id="835" w:author="Matthew Chen" w:date="2024-04-15T13:52:00Z" w16du:dateUtc="2024-04-15T20:52:00Z">
        <w:r w:rsidR="006535CE">
          <w:t xml:space="preserve">aligns </w:t>
        </w:r>
      </w:ins>
      <w:ins w:id="836" w:author="Matthew Chen" w:date="2024-04-15T13:32:00Z" w16du:dateUtc="2024-04-15T20:32:00Z">
        <w:r w:rsidR="00F15BF6">
          <w:t>with peak release predictions</w:t>
        </w:r>
      </w:ins>
      <w:ins w:id="837" w:author="Matthew Chen" w:date="2024-04-15T14:06:00Z" w16du:dateUtc="2024-04-15T21:06:00Z">
        <w:r>
          <w:t>. The</w:t>
        </w:r>
      </w:ins>
      <w:ins w:id="838" w:author="Matthew Chen" w:date="2024-04-15T13:54:00Z" w16du:dateUtc="2024-04-15T20:54:00Z">
        <w:r w:rsidR="006535CE">
          <w:t xml:space="preserve"> second </w:t>
        </w:r>
      </w:ins>
      <w:ins w:id="839" w:author="Matthew Chen" w:date="2024-04-15T13:33:00Z" w16du:dateUtc="2024-04-15T20:33:00Z">
        <w:r w:rsidR="00F15BF6">
          <w:t>principal componen</w:t>
        </w:r>
      </w:ins>
      <w:ins w:id="840" w:author="Matthew Chen" w:date="2024-04-15T13:35:00Z" w16du:dateUtc="2024-04-15T20:35:00Z">
        <w:r w:rsidR="00F15BF6">
          <w:t>t</w:t>
        </w:r>
      </w:ins>
      <w:ins w:id="841" w:author="Matthew Chen" w:date="2024-04-15T13:37:00Z" w16du:dateUtc="2024-04-15T20:37:00Z">
        <w:r w:rsidR="00F15BF6">
          <w:t>,</w:t>
        </w:r>
      </w:ins>
      <w:ins w:id="842" w:author="Matthew Chen" w:date="2024-04-15T14:11:00Z" w16du:dateUtc="2024-04-15T21:11:00Z">
        <w:r>
          <w:t xml:space="preserve"> while also </w:t>
        </w:r>
      </w:ins>
      <w:ins w:id="843" w:author="Matthew Chen" w:date="2024-04-15T14:13:00Z" w16du:dateUtc="2024-04-15T21:13:00Z">
        <w:r w:rsidR="00710057">
          <w:t xml:space="preserve">influenced by outflow peaks occasionally, </w:t>
        </w:r>
      </w:ins>
      <w:ins w:id="844" w:author="Matthew Chen" w:date="2024-04-15T14:14:00Z" w16du:dateUtc="2024-04-15T21:14:00Z">
        <w:r w:rsidR="00710057">
          <w:t>appears to focus more on annual seasonal patterns.</w:t>
        </w:r>
      </w:ins>
      <w:ins w:id="845" w:author="Matthew Chen" w:date="2024-04-15T13:37:00Z" w16du:dateUtc="2024-04-15T20:37:00Z">
        <w:r w:rsidR="00F15BF6">
          <w:t xml:space="preserve"> </w:t>
        </w:r>
      </w:ins>
      <w:ins w:id="846" w:author="Matthew Chen" w:date="2024-04-15T14:14:00Z" w16du:dateUtc="2024-04-15T21:14:00Z">
        <w:r w:rsidR="00710057">
          <w:t>Finally, the</w:t>
        </w:r>
      </w:ins>
      <w:ins w:id="847" w:author="Matthew Chen" w:date="2024-04-15T13:54:00Z" w16du:dateUtc="2024-04-15T20:54:00Z">
        <w:r w:rsidR="006535CE">
          <w:t xml:space="preserve"> </w:t>
        </w:r>
      </w:ins>
      <w:ins w:id="848" w:author="Matthew Chen" w:date="2024-04-15T14:15:00Z" w16du:dateUtc="2024-04-15T21:15:00Z">
        <w:r w:rsidR="00710057">
          <w:t xml:space="preserve">peak behavior of the </w:t>
        </w:r>
      </w:ins>
      <w:ins w:id="849" w:author="Matthew Chen" w:date="2024-04-15T13:37:00Z" w16du:dateUtc="2024-04-15T20:37:00Z">
        <w:r w:rsidR="00F15BF6">
          <w:t xml:space="preserve">third </w:t>
        </w:r>
      </w:ins>
      <w:ins w:id="850" w:author="Matthew Chen" w:date="2024-04-15T13:39:00Z" w16du:dateUtc="2024-04-15T20:39:00Z">
        <w:r w:rsidR="00F15BF6">
          <w:t xml:space="preserve">principal component </w:t>
        </w:r>
      </w:ins>
      <w:ins w:id="851" w:author="Matthew Chen" w:date="2024-04-15T13:54:00Z" w16du:dateUtc="2024-04-15T20:54:00Z">
        <w:r w:rsidR="006535CE">
          <w:t>aligns</w:t>
        </w:r>
      </w:ins>
      <w:ins w:id="852" w:author="Matthew Chen" w:date="2024-04-15T13:39:00Z" w16du:dateUtc="2024-04-15T20:39:00Z">
        <w:r w:rsidR="00F15BF6">
          <w:t xml:space="preserve"> with inflow peaks</w:t>
        </w:r>
      </w:ins>
      <w:ins w:id="853" w:author="Matthew Chen" w:date="2024-04-15T14:15:00Z" w16du:dateUtc="2024-04-15T21:15:00Z">
        <w:r w:rsidR="00710057">
          <w:t xml:space="preserve">. </w:t>
        </w:r>
      </w:ins>
      <w:ins w:id="854" w:author="Matthew Chen" w:date="2024-04-15T13:55:00Z" w16du:dateUtc="2024-04-15T20:55:00Z">
        <w:r w:rsidR="006535CE">
          <w:lastRenderedPageBreak/>
          <w:t>Th</w:t>
        </w:r>
      </w:ins>
      <w:ins w:id="855" w:author="Matthew Chen" w:date="2024-04-15T13:56:00Z" w16du:dateUtc="2024-04-15T20:56:00Z">
        <w:r w:rsidR="006535CE">
          <w:t xml:space="preserve">ese factors are consistent with physical understanding of </w:t>
        </w:r>
      </w:ins>
      <w:ins w:id="856" w:author="Matthew Chen" w:date="2024-04-15T14:15:00Z" w16du:dateUtc="2024-04-15T21:15:00Z">
        <w:r w:rsidR="00710057">
          <w:t xml:space="preserve">how </w:t>
        </w:r>
      </w:ins>
      <w:ins w:id="857" w:author="Matthew Chen" w:date="2024-04-15T13:56:00Z" w16du:dateUtc="2024-04-15T20:56:00Z">
        <w:r w:rsidR="006535CE">
          <w:t xml:space="preserve">reservoir </w:t>
        </w:r>
      </w:ins>
      <w:ins w:id="858" w:author="Matthew Chen" w:date="2024-04-15T14:15:00Z" w16du:dateUtc="2024-04-15T21:15:00Z">
        <w:r w:rsidR="00710057">
          <w:t>release decisions are ma</w:t>
        </w:r>
      </w:ins>
      <w:ins w:id="859" w:author="Matthew Chen" w:date="2024-04-15T14:16:00Z" w16du:dateUtc="2024-04-15T21:16:00Z">
        <w:r w:rsidR="00710057">
          <w:t>de</w:t>
        </w:r>
      </w:ins>
      <w:ins w:id="860" w:author="Matthew Chen" w:date="2024-04-15T14:17:00Z" w16du:dateUtc="2024-04-15T21:17:00Z">
        <w:r w:rsidR="00710057">
          <w:t xml:space="preserve">, however, it is </w:t>
        </w:r>
      </w:ins>
      <w:ins w:id="861" w:author="Matthew Chen" w:date="2024-04-15T14:27:00Z" w16du:dateUtc="2024-04-15T21:27:00Z">
        <w:r w:rsidR="002E5775">
          <w:t xml:space="preserve">still </w:t>
        </w:r>
      </w:ins>
      <w:ins w:id="862" w:author="Matthew Chen" w:date="2024-04-15T14:17:00Z" w16du:dateUtc="2024-04-15T21:17:00Z">
        <w:r w:rsidR="00710057">
          <w:t xml:space="preserve">unclear </w:t>
        </w:r>
      </w:ins>
      <w:ins w:id="863" w:author="Matthew Chen" w:date="2024-04-15T14:18:00Z" w16du:dateUtc="2024-04-15T21:18:00Z">
        <w:r w:rsidR="00710057">
          <w:t xml:space="preserve">how </w:t>
        </w:r>
      </w:ins>
      <w:ins w:id="864" w:author="Matthew Chen" w:date="2024-04-15T14:20:00Z" w16du:dateUtc="2024-04-15T21:20:00Z">
        <w:r w:rsidR="00710057">
          <w:t>storage</w:t>
        </w:r>
      </w:ins>
      <w:ins w:id="865" w:author="Matthew Chen" w:date="2024-04-15T14:21:00Z" w16du:dateUtc="2024-04-15T21:21:00Z">
        <w:r w:rsidR="00710057">
          <w:t>s</w:t>
        </w:r>
      </w:ins>
      <w:ins w:id="866" w:author="Matthew Chen" w:date="2024-04-15T14:20:00Z" w16du:dateUtc="2024-04-15T21:20:00Z">
        <w:r w:rsidR="00710057">
          <w:t xml:space="preserve"> </w:t>
        </w:r>
      </w:ins>
      <w:ins w:id="867" w:author="Matthew Chen" w:date="2024-04-15T14:27:00Z" w16du:dateUtc="2024-04-15T21:27:00Z">
        <w:r w:rsidR="002E5775">
          <w:t>are</w:t>
        </w:r>
      </w:ins>
      <w:ins w:id="868" w:author="Matthew Chen" w:date="2024-04-15T14:22:00Z" w16du:dateUtc="2024-04-15T21:22:00Z">
        <w:r w:rsidR="00710057">
          <w:t xml:space="preserve"> incorporated into release decisions</w:t>
        </w:r>
      </w:ins>
      <w:ins w:id="869" w:author="Matthew Chen" w:date="2024-04-15T14:21:00Z" w16du:dateUtc="2024-04-15T21:21:00Z">
        <w:r w:rsidR="00710057">
          <w:t>, if at all.</w:t>
        </w:r>
      </w:ins>
    </w:p>
    <w:p w14:paraId="3546E70D" w14:textId="77777777" w:rsidR="00E541F6" w:rsidRDefault="002E5775">
      <w:pPr>
        <w:keepNext/>
        <w:spacing w:line="480" w:lineRule="auto"/>
        <w:jc w:val="center"/>
        <w:rPr>
          <w:ins w:id="870" w:author="Matthew Chen" w:date="2024-04-15T14:40:00Z" w16du:dateUtc="2024-04-15T21:40:00Z"/>
        </w:rPr>
        <w:pPrChange w:id="871" w:author="Matthew Chen" w:date="2024-04-15T14:40:00Z" w16du:dateUtc="2024-04-15T21:40:00Z">
          <w:pPr>
            <w:spacing w:line="480" w:lineRule="auto"/>
            <w:jc w:val="center"/>
          </w:pPr>
        </w:pPrChange>
      </w:pPr>
      <w:ins w:id="872" w:author="Matthew Chen" w:date="2024-04-15T14:26:00Z" w16du:dateUtc="2024-04-15T21:26:00Z">
        <w:r>
          <w:rPr>
            <w:noProof/>
          </w:rPr>
          <w:drawing>
            <wp:inline distT="0" distB="0" distL="0" distR="0" wp14:anchorId="4643B0AB" wp14:editId="04D9A64B">
              <wp:extent cx="6468760" cy="3234380"/>
              <wp:effectExtent l="0" t="0" r="8255" b="4445"/>
              <wp:docPr id="889571870" name="Picture 1" descr="A line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1870" name="Picture 1" descr="A line of colorful lin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4360" cy="3242180"/>
                      </a:xfrm>
                      <a:prstGeom prst="rect">
                        <a:avLst/>
                      </a:prstGeom>
                    </pic:spPr>
                  </pic:pic>
                </a:graphicData>
              </a:graphic>
            </wp:inline>
          </w:drawing>
        </w:r>
      </w:ins>
    </w:p>
    <w:p w14:paraId="3BD22C5D" w14:textId="1585F278" w:rsidR="002E5775" w:rsidRPr="00201908" w:rsidRDefault="00E541F6" w:rsidP="00E541F6">
      <w:pPr>
        <w:pStyle w:val="Caption"/>
        <w:jc w:val="center"/>
      </w:pPr>
      <w:ins w:id="873" w:author="Matthew Chen" w:date="2024-04-15T14:40:00Z" w16du:dateUtc="2024-04-15T21:40:00Z">
        <w:r>
          <w:t xml:space="preserve">Figure </w:t>
        </w:r>
        <w:r>
          <w:fldChar w:fldCharType="begin"/>
        </w:r>
        <w:r>
          <w:instrText xml:space="preserve"> SEQ Figure \* ARABIC </w:instrText>
        </w:r>
      </w:ins>
      <w:r>
        <w:fldChar w:fldCharType="separate"/>
      </w:r>
      <w:ins w:id="874" w:author="Matthew Chen" w:date="2024-04-15T14:40:00Z" w16du:dateUtc="2024-04-15T21:40:00Z">
        <w:r>
          <w:rPr>
            <w:noProof/>
          </w:rPr>
          <w:t>6</w:t>
        </w:r>
        <w:r>
          <w:fldChar w:fldCharType="end"/>
        </w:r>
        <w:r>
          <w:t xml:space="preserve">. </w:t>
        </w:r>
      </w:ins>
      <w:ins w:id="875" w:author="Matthew Chen" w:date="2024-04-17T10:14:00Z" w16du:dateUtc="2024-04-17T17:14:00Z">
        <w:r w:rsidR="00612354">
          <w:rPr>
            <w:b w:val="0"/>
            <w:bCs/>
          </w:rPr>
          <w:t>First three p</w:t>
        </w:r>
      </w:ins>
      <w:ins w:id="876" w:author="Matthew Chen" w:date="2024-04-15T14:41:00Z" w16du:dateUtc="2024-04-15T21:41:00Z">
        <w:r w:rsidRPr="00E541F6">
          <w:rPr>
            <w:b w:val="0"/>
            <w:bCs/>
            <w:rPrChange w:id="877" w:author="Matthew Chen" w:date="2024-04-15T14:41:00Z" w16du:dateUtc="2024-04-15T21:41:00Z">
              <w:rPr/>
            </w:rPrChange>
          </w:rPr>
          <w:t>rincipal components of LSTM cell states against inflow and predicted releases</w:t>
        </w:r>
      </w:ins>
    </w:p>
    <w:p w14:paraId="5C19D581" w14:textId="181D9256" w:rsidR="0028521D" w:rsidRDefault="002A7770" w:rsidP="002A7770">
      <w:pPr>
        <w:pStyle w:val="Heading2"/>
        <w:spacing w:line="480" w:lineRule="auto"/>
      </w:pPr>
      <w:commentRangeStart w:id="878"/>
      <w:commentRangeStart w:id="879"/>
      <w:r>
        <w:t>Performance for Many Reservoirs</w:t>
      </w:r>
      <w:commentRangeEnd w:id="878"/>
      <w:r w:rsidR="000B1531">
        <w:rPr>
          <w:rStyle w:val="CommentReference"/>
          <w:rFonts w:eastAsiaTheme="minorHAnsi" w:cstheme="minorBidi"/>
          <w:b w:val="0"/>
          <w:color w:val="auto"/>
        </w:rPr>
        <w:commentReference w:id="878"/>
      </w:r>
      <w:commentRangeEnd w:id="879"/>
      <w:r w:rsidR="00BC5FA7">
        <w:rPr>
          <w:rStyle w:val="CommentReference"/>
          <w:rFonts w:eastAsiaTheme="minorHAnsi" w:cstheme="minorBidi"/>
          <w:b w:val="0"/>
          <w:color w:val="auto"/>
        </w:rPr>
        <w:commentReference w:id="879"/>
      </w:r>
    </w:p>
    <w:p w14:paraId="3A8F2A96" w14:textId="09D2AFB1" w:rsidR="002A7770" w:rsidDel="00661166" w:rsidRDefault="002A7770" w:rsidP="002A7770">
      <w:pPr>
        <w:spacing w:line="480" w:lineRule="auto"/>
        <w:rPr>
          <w:del w:id="880" w:author="Matthew Chen" w:date="2024-04-10T09:53:00Z" w16du:dateUtc="2024-04-10T16:53:00Z"/>
          <w:rFonts w:eastAsiaTheme="minorEastAsia"/>
        </w:rPr>
      </w:pPr>
      <w:del w:id="881" w:author="Matthew Chen" w:date="2024-04-18T15:14:00Z" w16du:dateUtc="2024-04-18T22:14:00Z">
        <w:r w:rsidDel="008379D9">
          <w:delText>Next</w:delText>
        </w:r>
        <w:r w:rsidR="00B06758" w:rsidDel="008379D9">
          <w:delText xml:space="preserve">, </w:delText>
        </w:r>
        <w:r w:rsidDel="008379D9">
          <w:delText>we</w:delText>
        </w:r>
      </w:del>
      <w:ins w:id="882" w:author="Matthew Chen" w:date="2024-04-18T15:14:00Z" w16du:dateUtc="2024-04-18T22:14:00Z">
        <w:r w:rsidR="008379D9">
          <w:t>We</w:t>
        </w:r>
      </w:ins>
      <w:r>
        <w:t xml:space="preserve"> extend our results to evaluate Model 1 performance when fitted individually to large sample of ResOps reservoirs (n=116)</w:t>
      </w:r>
      <w:r w:rsidR="00E429DC">
        <w:t xml:space="preserve">. Figure </w:t>
      </w:r>
      <w:ins w:id="883" w:author="Matthew Chen" w:date="2024-04-04T14:20:00Z" w16du:dateUtc="2024-04-04T21:20:00Z">
        <w:r w:rsidR="003864A8">
          <w:t>7</w:t>
        </w:r>
      </w:ins>
      <w:del w:id="884" w:author="Matthew Chen" w:date="2024-04-04T14:20:00Z" w16du:dateUtc="2024-04-04T21:20:00Z">
        <w:r w:rsidR="00E429DC" w:rsidDel="003864A8">
          <w:delText>4</w:delText>
        </w:r>
      </w:del>
      <w:r w:rsidR="00E429DC">
        <w:t xml:space="preserve"> shows the distribution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429DC">
        <w:rPr>
          <w:rFonts w:eastAsiaTheme="minorEastAsia"/>
        </w:rPr>
        <w:t xml:space="preserve"> scores across the training, validation, and test sets. We find that in both validation and testing, Model 1 </w:t>
      </w:r>
      <w:r w:rsidR="00F10D14">
        <w:rPr>
          <w:rFonts w:eastAsiaTheme="minorEastAsia"/>
        </w:rPr>
        <w:t xml:space="preserve">(validation median = 0.618) </w:t>
      </w:r>
      <w:r w:rsidR="00E429DC">
        <w:rPr>
          <w:rFonts w:eastAsiaTheme="minorEastAsia"/>
        </w:rPr>
        <w:t>performs similarly to a random forest with observed storage</w:t>
      </w:r>
      <w:r w:rsidR="00F10D14">
        <w:rPr>
          <w:rFonts w:eastAsiaTheme="minorEastAsia"/>
        </w:rPr>
        <w:t xml:space="preserve"> (validation median = 0.612)</w:t>
      </w:r>
      <w:r w:rsidR="00E429DC">
        <w:rPr>
          <w:rFonts w:eastAsiaTheme="minorEastAsia"/>
        </w:rPr>
        <w:t>, while both significantly outperform the linear models</w:t>
      </w:r>
      <w:r w:rsidR="00F10D14">
        <w:rPr>
          <w:rFonts w:eastAsiaTheme="minorEastAsia"/>
        </w:rPr>
        <w:t xml:space="preserve"> (validation median = 0.376)</w:t>
      </w:r>
      <w:r w:rsidR="00E429DC">
        <w:rPr>
          <w:rFonts w:eastAsiaTheme="minorEastAsia"/>
        </w:rPr>
        <w:t>. Model 1*</w:t>
      </w:r>
      <w:r w:rsidR="002C640C">
        <w:rPr>
          <w:rFonts w:eastAsiaTheme="minorEastAsia"/>
        </w:rPr>
        <w:t xml:space="preserve">, </w:t>
      </w:r>
      <w:r w:rsidR="00E429DC">
        <w:rPr>
          <w:rFonts w:eastAsiaTheme="minorEastAsia"/>
        </w:rPr>
        <w:t>with observed storage inputs, has the highest performance</w:t>
      </w:r>
      <w:r w:rsidR="002C640C">
        <w:rPr>
          <w:rFonts w:eastAsiaTheme="minorEastAsia"/>
        </w:rPr>
        <w:t xml:space="preserve"> (validation median = 0.712)</w:t>
      </w:r>
      <w:r w:rsidR="00E429DC">
        <w:rPr>
          <w:rFonts w:eastAsiaTheme="minorEastAsia"/>
        </w:rPr>
        <w:t>.</w:t>
      </w:r>
      <w:r w:rsidR="002C640C">
        <w:rPr>
          <w:rFonts w:eastAsiaTheme="minorEastAsia"/>
        </w:rPr>
        <w:t xml:space="preserve"> These results are consistent with </w:t>
      </w:r>
      <w:r w:rsidR="006D4F5A">
        <w:rPr>
          <w:rFonts w:eastAsiaTheme="minorEastAsia"/>
        </w:rPr>
        <w:t>the model selection</w:t>
      </w:r>
      <w:r w:rsidR="002C640C">
        <w:rPr>
          <w:rFonts w:eastAsiaTheme="minorEastAsia"/>
        </w:rPr>
        <w:t xml:space="preserve"> findings </w:t>
      </w:r>
      <w:r w:rsidR="00F92825">
        <w:rPr>
          <w:rFonts w:eastAsiaTheme="minorEastAsia"/>
        </w:rPr>
        <w:t>for Shasta reservoir.</w:t>
      </w:r>
      <w:ins w:id="885" w:author="Matthew Chen" w:date="2024-04-10T09:53:00Z" w16du:dateUtc="2024-04-10T16:53:00Z">
        <w:r w:rsidR="00661166">
          <w:rPr>
            <w:rFonts w:eastAsiaTheme="minorEastAsia"/>
          </w:rPr>
          <w:t xml:space="preserve"> </w:t>
        </w:r>
      </w:ins>
    </w:p>
    <w:p w14:paraId="47AFEE77" w14:textId="381D1682" w:rsidR="00F92825" w:rsidRDefault="00F92825" w:rsidP="002A7770">
      <w:pPr>
        <w:spacing w:line="480" w:lineRule="auto"/>
      </w:pPr>
      <w:r>
        <w:rPr>
          <w:rFonts w:eastAsiaTheme="minorEastAsia"/>
        </w:rPr>
        <w:t xml:space="preserve">We </w:t>
      </w:r>
      <w:r w:rsidR="00BC303E">
        <w:rPr>
          <w:rFonts w:eastAsiaTheme="minorEastAsia"/>
        </w:rPr>
        <w:t xml:space="preserve">also </w:t>
      </w:r>
      <w:r>
        <w:rPr>
          <w:rFonts w:eastAsiaTheme="minorEastAsia"/>
        </w:rPr>
        <w:t xml:space="preserve">observe </w:t>
      </w:r>
      <w:r w:rsidR="00BC303E">
        <w:rPr>
          <w:rFonts w:eastAsiaTheme="minorEastAsia"/>
        </w:rPr>
        <w:t>large</w:t>
      </w:r>
      <w:r>
        <w:rPr>
          <w:rFonts w:eastAsiaTheme="minorEastAsia"/>
        </w:rPr>
        <w:t xml:space="preserve"> </w:t>
      </w:r>
      <w:r w:rsidR="005C28BA">
        <w:rPr>
          <w:rFonts w:eastAsiaTheme="minorEastAsia"/>
        </w:rPr>
        <w:t xml:space="preserve">spreads </w:t>
      </w:r>
      <w:r>
        <w:rPr>
          <w:rFonts w:eastAsiaTheme="minorEastAsia"/>
        </w:rPr>
        <w:t xml:space="preserve">of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5C28BA">
        <w:rPr>
          <w:rFonts w:eastAsiaTheme="minorEastAsia"/>
        </w:rPr>
        <w:t xml:space="preserve"> </w:t>
      </w:r>
      <w:r>
        <w:rPr>
          <w:rFonts w:eastAsiaTheme="minorEastAsia"/>
        </w:rPr>
        <w:t>scores for each model</w:t>
      </w:r>
      <w:r w:rsidR="005C28BA">
        <w:rPr>
          <w:rFonts w:eastAsiaTheme="minorEastAsia"/>
        </w:rPr>
        <w:t>, with high and low extreme values</w:t>
      </w:r>
      <w:r>
        <w:rPr>
          <w:rFonts w:eastAsiaTheme="minorEastAsia"/>
        </w:rPr>
        <w:t xml:space="preserve">. For </w:t>
      </w:r>
      <w:r>
        <w:rPr>
          <w:rFonts w:eastAsiaTheme="minorEastAsia"/>
        </w:rPr>
        <w:lastRenderedPageBreak/>
        <w:t xml:space="preserve">example, </w:t>
      </w:r>
      <w:r w:rsidR="005C28BA">
        <w:rPr>
          <w:rFonts w:eastAsiaTheme="minorEastAsia"/>
        </w:rPr>
        <w:t xml:space="preserve">the interquartile range for Model 1 in validation is 0.357 with a maximum score of 0.978 and a minimum score of -1.656. </w:t>
      </w:r>
    </w:p>
    <w:p w14:paraId="6F1B762D" w14:textId="77777777" w:rsidR="002A2D25" w:rsidRDefault="002A2D25" w:rsidP="002A2D25">
      <w:pPr>
        <w:keepNext/>
        <w:spacing w:line="480" w:lineRule="auto"/>
        <w:jc w:val="center"/>
      </w:pPr>
      <w:r>
        <w:rPr>
          <w:noProof/>
        </w:rPr>
        <w:drawing>
          <wp:inline distT="0" distB="0" distL="0" distR="0" wp14:anchorId="607B7FB4" wp14:editId="05D46380">
            <wp:extent cx="4141078" cy="3105807"/>
            <wp:effectExtent l="0" t="0" r="0" b="0"/>
            <wp:docPr id="1046511207" name="Picture 2"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1207" name="Picture 2" descr="A chart of different colored squar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79996" cy="3134996"/>
                    </a:xfrm>
                    <a:prstGeom prst="rect">
                      <a:avLst/>
                    </a:prstGeom>
                  </pic:spPr>
                </pic:pic>
              </a:graphicData>
            </a:graphic>
          </wp:inline>
        </w:drawing>
      </w:r>
    </w:p>
    <w:p w14:paraId="4ADC468A" w14:textId="31FF5C95" w:rsidR="002A2D25" w:rsidRDefault="002A2D25" w:rsidP="002A2D25">
      <w:pPr>
        <w:pStyle w:val="Caption"/>
        <w:rPr>
          <w:ins w:id="886" w:author="Matthew Chen" w:date="2024-04-10T09:56:00Z" w16du:dateUtc="2024-04-10T16:56:00Z"/>
          <w:rFonts w:eastAsiaTheme="minorEastAsia"/>
          <w:b w:val="0"/>
          <w:bCs/>
        </w:rPr>
      </w:pPr>
      <w:r>
        <w:t xml:space="preserve">Figure </w:t>
      </w:r>
      <w:r>
        <w:fldChar w:fldCharType="begin"/>
      </w:r>
      <w:r>
        <w:instrText xml:space="preserve"> SEQ Figure \* ARABIC </w:instrText>
      </w:r>
      <w:r>
        <w:fldChar w:fldCharType="separate"/>
      </w:r>
      <w:ins w:id="887" w:author="Matthew Chen" w:date="2024-04-15T14:39:00Z" w16du:dateUtc="2024-04-15T21:39:00Z">
        <w:r w:rsidR="00E541F6">
          <w:rPr>
            <w:noProof/>
          </w:rPr>
          <w:t>7</w:t>
        </w:r>
      </w:ins>
      <w:del w:id="888" w:author="Matthew Chen" w:date="2024-04-04T10:10:00Z" w16du:dateUtc="2024-04-04T17:10:00Z">
        <w:r w:rsidR="001B4D29" w:rsidDel="00DD18BE">
          <w:rPr>
            <w:noProof/>
          </w:rPr>
          <w:delText>4</w:delText>
        </w:r>
      </w:del>
      <w:r>
        <w:fldChar w:fldCharType="end"/>
      </w:r>
      <w:r>
        <w:t xml:space="preserve">. </w:t>
      </w:r>
      <w:r w:rsidRPr="002A2D25">
        <w:rPr>
          <w:b w:val="0"/>
          <w:bCs/>
        </w:rPr>
        <w:t xml:space="preserve">Distribution of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2A2D25">
        <w:rPr>
          <w:rFonts w:eastAsiaTheme="minorEastAsia"/>
          <w:b w:val="0"/>
          <w:bCs/>
        </w:rPr>
        <w:t xml:space="preserve"> scores for Model 1 and selected benchmarks for n=116 reservoirs. Models with observed storage as input are denoted with *.</w:t>
      </w:r>
    </w:p>
    <w:p w14:paraId="797822A2" w14:textId="77777777" w:rsidR="00661166" w:rsidRDefault="00661166" w:rsidP="00661166">
      <w:pPr>
        <w:rPr>
          <w:ins w:id="889" w:author="Matthew Chen" w:date="2024-04-10T09:56:00Z" w16du:dateUtc="2024-04-10T16:56:00Z"/>
        </w:rPr>
      </w:pPr>
    </w:p>
    <w:p w14:paraId="777FA1F7" w14:textId="3A623737" w:rsidR="00661166" w:rsidRPr="00661166" w:rsidRDefault="00661166">
      <w:pPr>
        <w:spacing w:line="480" w:lineRule="auto"/>
        <w:rPr>
          <w:ins w:id="890" w:author="Matthew Chen" w:date="2024-04-10T09:55:00Z" w16du:dateUtc="2024-04-10T16:55:00Z"/>
          <w:b/>
          <w:rPrChange w:id="891" w:author="Matthew Chen" w:date="2024-04-10T09:56:00Z" w16du:dateUtc="2024-04-10T16:56:00Z">
            <w:rPr>
              <w:ins w:id="892" w:author="Matthew Chen" w:date="2024-04-10T09:55:00Z" w16du:dateUtc="2024-04-10T16:55:00Z"/>
              <w:rFonts w:eastAsiaTheme="minorEastAsia"/>
              <w:b w:val="0"/>
              <w:bCs/>
            </w:rPr>
          </w:rPrChange>
        </w:rPr>
        <w:pPrChange w:id="893" w:author="Matthew Chen" w:date="2024-04-10T09:58:00Z" w16du:dateUtc="2024-04-10T16:58:00Z">
          <w:pPr>
            <w:pStyle w:val="Caption"/>
          </w:pPr>
        </w:pPrChange>
      </w:pPr>
      <w:ins w:id="894" w:author="Matthew Chen" w:date="2024-04-10T09:58:00Z" w16du:dateUtc="2024-04-10T16:58:00Z">
        <w:r>
          <w:rPr>
            <w:rFonts w:eastAsiaTheme="minorEastAsia"/>
          </w:rPr>
          <w:t xml:space="preserve">Figure 8 shows </w:t>
        </w:r>
      </w:ins>
      <m:oMath>
        <m:sSup>
          <m:sSupPr>
            <m:ctrlPr>
              <w:ins w:id="895" w:author="Matthew Chen" w:date="2024-04-10T09:58:00Z" w16du:dateUtc="2024-04-10T16:58:00Z">
                <w:rPr>
                  <w:rFonts w:ascii="Cambria Math" w:eastAsiaTheme="minorEastAsia" w:hAnsi="Cambria Math"/>
                  <w:i/>
                </w:rPr>
              </w:ins>
            </m:ctrlPr>
          </m:sSupPr>
          <m:e>
            <m:r>
              <w:ins w:id="896" w:author="Matthew Chen" w:date="2024-04-10T09:58:00Z" w16du:dateUtc="2024-04-10T16:58:00Z">
                <w:rPr>
                  <w:rFonts w:ascii="Cambria Math" w:eastAsiaTheme="minorEastAsia" w:hAnsi="Cambria Math"/>
                </w:rPr>
                <m:t>R</m:t>
              </w:ins>
            </m:r>
          </m:e>
          <m:sup>
            <m:r>
              <w:ins w:id="897" w:author="Matthew Chen" w:date="2024-04-10T09:58:00Z" w16du:dateUtc="2024-04-10T16:58:00Z">
                <w:rPr>
                  <w:rFonts w:ascii="Cambria Math" w:eastAsiaTheme="minorEastAsia" w:hAnsi="Cambria Math"/>
                </w:rPr>
                <m:t>2</m:t>
              </w:ins>
            </m:r>
          </m:sup>
        </m:sSup>
      </m:oMath>
      <w:ins w:id="898" w:author="Matthew Chen" w:date="2024-04-10T09:58:00Z" w16du:dateUtc="2024-04-10T16:58:00Z">
        <w:r>
          <w:rPr>
            <w:rFonts w:eastAsiaTheme="minorEastAsia"/>
          </w:rPr>
          <w:t xml:space="preserve"> with respect to geographic location, and we find no apparent spatial patterns</w:t>
        </w:r>
      </w:ins>
      <w:ins w:id="899" w:author="Matthew Chen" w:date="2024-04-10T11:03:00Z" w16du:dateUtc="2024-04-10T18:03:00Z">
        <w:r w:rsidR="006A7A98">
          <w:rPr>
            <w:rFonts w:eastAsiaTheme="minorEastAsia"/>
          </w:rPr>
          <w:t>, L</w:t>
        </w:r>
      </w:ins>
      <w:ins w:id="900" w:author="Matthew Chen" w:date="2024-04-10T09:58:00Z" w16du:dateUtc="2024-04-10T16:58:00Z">
        <w:r>
          <w:rPr>
            <w:rFonts w:eastAsiaTheme="minorEastAsia"/>
          </w:rPr>
          <w:t xml:space="preserve">ocation, which represents </w:t>
        </w:r>
      </w:ins>
      <w:ins w:id="901" w:author="Matthew Chen" w:date="2024-04-10T09:59:00Z" w16du:dateUtc="2024-04-10T16:59:00Z">
        <w:r>
          <w:rPr>
            <w:rFonts w:eastAsiaTheme="minorEastAsia"/>
          </w:rPr>
          <w:t>climate and hydrologic factors,</w:t>
        </w:r>
      </w:ins>
      <w:ins w:id="902" w:author="Matthew Chen" w:date="2024-04-10T09:58:00Z" w16du:dateUtc="2024-04-10T16:58:00Z">
        <w:r>
          <w:rPr>
            <w:rFonts w:eastAsiaTheme="minorEastAsia"/>
          </w:rPr>
          <w:t xml:space="preserve"> alone do not appear to be a strong indicator of model performance</w:t>
        </w:r>
      </w:ins>
      <w:ins w:id="903" w:author="Matthew Chen" w:date="2024-04-10T09:59:00Z" w16du:dateUtc="2024-04-10T16:59:00Z">
        <w:r w:rsidR="00754606">
          <w:rPr>
            <w:rFonts w:eastAsiaTheme="minorEastAsia"/>
          </w:rPr>
          <w:t>.</w:t>
        </w:r>
      </w:ins>
    </w:p>
    <w:p w14:paraId="6F75C084" w14:textId="77777777" w:rsidR="00661166" w:rsidRDefault="00661166" w:rsidP="00661166">
      <w:pPr>
        <w:keepNext/>
        <w:jc w:val="center"/>
        <w:rPr>
          <w:ins w:id="904" w:author="Matthew Chen" w:date="2024-04-10T09:56:00Z" w16du:dateUtc="2024-04-10T16:56:00Z"/>
        </w:rPr>
      </w:pPr>
      <w:ins w:id="905" w:author="Matthew Chen" w:date="2024-04-10T09:55:00Z" w16du:dateUtc="2024-04-10T16:55:00Z">
        <w:r>
          <w:rPr>
            <w:noProof/>
          </w:rPr>
          <w:lastRenderedPageBreak/>
          <w:drawing>
            <wp:inline distT="0" distB="0" distL="0" distR="0" wp14:anchorId="74E5D9D1" wp14:editId="30E2301F">
              <wp:extent cx="2746183" cy="3928703"/>
              <wp:effectExtent l="0" t="0" r="0" b="0"/>
              <wp:docPr id="1385467098"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6252" name="Picture 3" descr="A map of the united stat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728" cy="3955234"/>
                      </a:xfrm>
                      <a:prstGeom prst="rect">
                        <a:avLst/>
                      </a:prstGeom>
                    </pic:spPr>
                  </pic:pic>
                </a:graphicData>
              </a:graphic>
            </wp:inline>
          </w:drawing>
        </w:r>
      </w:ins>
    </w:p>
    <w:p w14:paraId="43A16C65" w14:textId="37E7FA33" w:rsidR="00661166" w:rsidRDefault="00661166">
      <w:pPr>
        <w:pStyle w:val="Caption"/>
        <w:jc w:val="center"/>
        <w:rPr>
          <w:ins w:id="906" w:author="Matthew Chen" w:date="2024-04-10T09:55:00Z" w16du:dateUtc="2024-04-10T16:55:00Z"/>
        </w:rPr>
        <w:pPrChange w:id="907" w:author="Matthew Chen" w:date="2024-04-10T09:56:00Z" w16du:dateUtc="2024-04-10T16:56:00Z">
          <w:pPr>
            <w:keepNext/>
            <w:jc w:val="center"/>
          </w:pPr>
        </w:pPrChange>
      </w:pPr>
      <w:ins w:id="908" w:author="Matthew Chen" w:date="2024-04-10T09:56:00Z" w16du:dateUtc="2024-04-10T16:56:00Z">
        <w:r>
          <w:t xml:space="preserve">Figure </w:t>
        </w:r>
        <w:r>
          <w:fldChar w:fldCharType="begin"/>
        </w:r>
        <w:r>
          <w:instrText xml:space="preserve"> SEQ Figure \* ARABIC </w:instrText>
        </w:r>
      </w:ins>
      <w:r>
        <w:fldChar w:fldCharType="separate"/>
      </w:r>
      <w:ins w:id="909" w:author="Matthew Chen" w:date="2024-04-15T14:39:00Z" w16du:dateUtc="2024-04-15T21:39:00Z">
        <w:r w:rsidR="00E541F6">
          <w:rPr>
            <w:noProof/>
          </w:rPr>
          <w:t>8</w:t>
        </w:r>
      </w:ins>
      <w:ins w:id="910" w:author="Matthew Chen" w:date="2024-04-10T09:56:00Z" w16du:dateUtc="2024-04-10T16:56:00Z">
        <w:r>
          <w:fldChar w:fldCharType="end"/>
        </w:r>
        <w:r>
          <w:t xml:space="preserve">. </w:t>
        </w:r>
        <w:commentRangeStart w:id="911"/>
        <w:commentRangeEnd w:id="911"/>
        <w:r>
          <w:rPr>
            <w:rStyle w:val="CommentReference"/>
            <w:b w:val="0"/>
            <w:iCs w:val="0"/>
            <w:color w:val="auto"/>
          </w:rPr>
          <w:commentReference w:id="911"/>
        </w:r>
        <w:r w:rsidRPr="0092332F">
          <w:rPr>
            <w:b w:val="0"/>
            <w:bCs/>
          </w:rPr>
          <w:t xml:space="preserve">Map of train, validation, and test </w:t>
        </w:r>
      </w:ins>
      <m:oMath>
        <m:sSup>
          <m:sSupPr>
            <m:ctrlPr>
              <w:ins w:id="912" w:author="Matthew Chen" w:date="2024-04-10T09:56:00Z" w16du:dateUtc="2024-04-10T16:56:00Z">
                <w:rPr>
                  <w:rFonts w:ascii="Cambria Math" w:hAnsi="Cambria Math"/>
                  <w:b w:val="0"/>
                  <w:bCs/>
                  <w:i/>
                </w:rPr>
              </w:ins>
            </m:ctrlPr>
          </m:sSupPr>
          <m:e>
            <m:r>
              <w:ins w:id="913" w:author="Matthew Chen" w:date="2024-04-10T09:56:00Z" w16du:dateUtc="2024-04-10T16:56:00Z">
                <m:rPr>
                  <m:sty m:val="bi"/>
                </m:rPr>
                <w:rPr>
                  <w:rFonts w:ascii="Cambria Math" w:hAnsi="Cambria Math"/>
                </w:rPr>
                <m:t>R</m:t>
              </w:ins>
            </m:r>
          </m:e>
          <m:sup>
            <m:r>
              <w:ins w:id="914" w:author="Matthew Chen" w:date="2024-04-10T09:56:00Z" w16du:dateUtc="2024-04-10T16:56:00Z">
                <m:rPr>
                  <m:sty m:val="bi"/>
                </m:rPr>
                <w:rPr>
                  <w:rFonts w:ascii="Cambria Math" w:hAnsi="Cambria Math"/>
                </w:rPr>
                <m:t>2</m:t>
              </w:ins>
            </m:r>
          </m:sup>
        </m:sSup>
      </m:oMath>
      <w:ins w:id="915" w:author="Matthew Chen" w:date="2024-04-10T09:56:00Z" w16du:dateUtc="2024-04-10T16:56:00Z">
        <w:r w:rsidRPr="0092332F">
          <w:rPr>
            <w:rFonts w:eastAsiaTheme="minorEastAsia"/>
            <w:b w:val="0"/>
            <w:bCs/>
          </w:rPr>
          <w:t>scores for individually trained LSTMs</w:t>
        </w:r>
      </w:ins>
    </w:p>
    <w:p w14:paraId="3878DEB6" w14:textId="77777777" w:rsidR="00661166" w:rsidRPr="00661166" w:rsidRDefault="00661166">
      <w:pPr>
        <w:rPr>
          <w:b/>
          <w:rPrChange w:id="916" w:author="Matthew Chen" w:date="2024-04-10T09:55:00Z" w16du:dateUtc="2024-04-10T16:55:00Z">
            <w:rPr>
              <w:rFonts w:eastAsiaTheme="minorEastAsia"/>
              <w:b w:val="0"/>
              <w:bCs/>
            </w:rPr>
          </w:rPrChange>
        </w:rPr>
        <w:pPrChange w:id="917" w:author="Matthew Chen" w:date="2024-04-10T09:55:00Z" w16du:dateUtc="2024-04-10T16:55:00Z">
          <w:pPr>
            <w:pStyle w:val="Caption"/>
          </w:pPr>
        </w:pPrChange>
      </w:pPr>
    </w:p>
    <w:p w14:paraId="750456F0" w14:textId="77777777" w:rsidR="00754606" w:rsidRDefault="00754606" w:rsidP="00754606">
      <w:pPr>
        <w:pStyle w:val="Heading2"/>
        <w:spacing w:line="480" w:lineRule="auto"/>
        <w:rPr>
          <w:ins w:id="918" w:author="Matthew Chen" w:date="2024-04-10T10:00:00Z" w16du:dateUtc="2024-04-10T17:00:00Z"/>
        </w:rPr>
      </w:pPr>
      <w:ins w:id="919" w:author="Matthew Chen" w:date="2024-04-10T10:00:00Z" w16du:dateUtc="2024-04-10T17:00:00Z">
        <w:r>
          <w:t>Degree of Regulation and Model Performance</w:t>
        </w:r>
      </w:ins>
    </w:p>
    <w:p w14:paraId="42881D57" w14:textId="32C194C8" w:rsidR="00754606" w:rsidRPr="00450E54" w:rsidRDefault="00783624" w:rsidP="00754606">
      <w:pPr>
        <w:spacing w:line="480" w:lineRule="auto"/>
        <w:rPr>
          <w:ins w:id="920" w:author="Matthew Chen" w:date="2024-04-10T10:00:00Z" w16du:dateUtc="2024-04-10T17:00:00Z"/>
          <w:rFonts w:eastAsiaTheme="minorEastAsia"/>
        </w:rPr>
      </w:pPr>
      <w:ins w:id="921" w:author="Matthew Chen" w:date="2024-04-18T09:53:00Z" w16du:dateUtc="2024-04-18T16:53:00Z">
        <w:r>
          <w:t>A</w:t>
        </w:r>
      </w:ins>
      <w:ins w:id="922" w:author="Matthew Chen" w:date="2024-04-16T09:38:00Z" w16du:dateUtc="2024-04-16T16:38:00Z">
        <w:r w:rsidR="006B2763">
          <w:t xml:space="preserve"> </w:t>
        </w:r>
      </w:ins>
      <w:ins w:id="923" w:author="Matthew Chen" w:date="2024-04-10T10:00:00Z" w16du:dateUtc="2024-04-10T17:00:00Z">
        <w:r w:rsidR="00754606">
          <w:t>lower degree of regulation may indicate shorter lag times between inflow and release, i.e., release predictions are more directly sensitive to inflow</w:t>
        </w:r>
      </w:ins>
      <w:ins w:id="924" w:author="Matthew Chen" w:date="2024-04-18T09:53:00Z" w16du:dateUtc="2024-04-18T16:53:00Z">
        <w:r>
          <w:t>, leading to better model accuracy</w:t>
        </w:r>
      </w:ins>
      <w:ins w:id="925" w:author="Matthew Chen" w:date="2024-04-10T10:00:00Z" w16du:dateUtc="2024-04-10T17:00:00Z">
        <w:r w:rsidR="00754606">
          <w:t xml:space="preserve">. </w:t>
        </w:r>
      </w:ins>
      <w:ins w:id="926" w:author="Matthew Chen" w:date="2024-04-18T09:54:00Z" w16du:dateUtc="2024-04-18T16:54:00Z">
        <w:r w:rsidR="001C5A65">
          <w:t xml:space="preserve">Since we previously </w:t>
        </w:r>
        <w:r>
          <w:t>found large variances in performance across a large sample of reservoirs (Figure 7)</w:t>
        </w:r>
      </w:ins>
      <w:ins w:id="927" w:author="Matthew Chen" w:date="2024-04-18T09:55:00Z" w16du:dateUtc="2024-04-18T16:55:00Z">
        <w:r w:rsidR="001C5A65">
          <w:t>, this investigation helps explain why some reservoirs perform better than others</w:t>
        </w:r>
      </w:ins>
      <w:ins w:id="928" w:author="Matthew Chen" w:date="2024-04-18T09:54:00Z" w16du:dateUtc="2024-04-18T16:54:00Z">
        <w:r>
          <w:t xml:space="preserve">. </w:t>
        </w:r>
      </w:ins>
      <w:ins w:id="929" w:author="Matthew Chen" w:date="2024-04-10T10:00:00Z" w16du:dateUtc="2024-04-10T17:00:00Z">
        <w:r w:rsidR="00754606">
          <w:t xml:space="preserve">Figure </w:t>
        </w:r>
      </w:ins>
      <w:ins w:id="930" w:author="Matthew Chen" w:date="2024-04-10T10:08:00Z" w16du:dateUtc="2024-04-10T17:08:00Z">
        <w:r w:rsidR="00754606">
          <w:t>9</w:t>
        </w:r>
      </w:ins>
      <w:ins w:id="931" w:author="Matthew Chen" w:date="2024-04-10T10:00:00Z" w16du:dateUtc="2024-04-10T17:00:00Z">
        <w:r w:rsidR="00754606">
          <w:t xml:space="preserve"> shows these results, plotting </w:t>
        </w:r>
      </w:ins>
      <m:oMath>
        <m:sSup>
          <m:sSupPr>
            <m:ctrlPr>
              <w:ins w:id="932" w:author="Matthew Chen" w:date="2024-04-10T10:00:00Z" w16du:dateUtc="2024-04-10T17:00:00Z">
                <w:rPr>
                  <w:rFonts w:ascii="Cambria Math" w:hAnsi="Cambria Math"/>
                  <w:i/>
                </w:rPr>
              </w:ins>
            </m:ctrlPr>
          </m:sSupPr>
          <m:e>
            <m:r>
              <w:ins w:id="933" w:author="Matthew Chen" w:date="2024-04-10T10:00:00Z" w16du:dateUtc="2024-04-10T17:00:00Z">
                <w:rPr>
                  <w:rFonts w:ascii="Cambria Math" w:hAnsi="Cambria Math"/>
                </w:rPr>
                <m:t>R</m:t>
              </w:ins>
            </m:r>
          </m:e>
          <m:sup>
            <m:r>
              <w:ins w:id="934" w:author="Matthew Chen" w:date="2024-04-10T10:00:00Z" w16du:dateUtc="2024-04-10T17:00:00Z">
                <w:rPr>
                  <w:rFonts w:ascii="Cambria Math" w:hAnsi="Cambria Math"/>
                </w:rPr>
                <m:t>2</m:t>
              </w:ins>
            </m:r>
          </m:sup>
        </m:sSup>
      </m:oMath>
      <w:ins w:id="935" w:author="Matthew Chen" w:date="2024-04-10T10:00:00Z" w16du:dateUtc="2024-04-10T17:00:00Z">
        <w:r w:rsidR="00754606">
          <w:rPr>
            <w:rFonts w:eastAsiaTheme="minorEastAsia"/>
          </w:rPr>
          <w:t xml:space="preserve"> performances against the log ratio between mean inflow and max storage (a higher value of this ratio indicates a lower degree of regulation). We find that the Pearson correlation between </w:t>
        </w:r>
      </w:ins>
      <m:oMath>
        <m:sSup>
          <m:sSupPr>
            <m:ctrlPr>
              <w:ins w:id="936" w:author="Matthew Chen" w:date="2024-04-10T10:00:00Z" w16du:dateUtc="2024-04-10T17:00:00Z">
                <w:rPr>
                  <w:rFonts w:ascii="Cambria Math" w:eastAsiaTheme="minorEastAsia" w:hAnsi="Cambria Math"/>
                  <w:i/>
                </w:rPr>
              </w:ins>
            </m:ctrlPr>
          </m:sSupPr>
          <m:e>
            <m:r>
              <w:ins w:id="937" w:author="Matthew Chen" w:date="2024-04-10T10:00:00Z" w16du:dateUtc="2024-04-10T17:00:00Z">
                <w:rPr>
                  <w:rFonts w:ascii="Cambria Math" w:eastAsiaTheme="minorEastAsia" w:hAnsi="Cambria Math"/>
                </w:rPr>
                <m:t>R</m:t>
              </w:ins>
            </m:r>
          </m:e>
          <m:sup>
            <m:r>
              <w:ins w:id="938" w:author="Matthew Chen" w:date="2024-04-10T10:00:00Z" w16du:dateUtc="2024-04-10T17:00:00Z">
                <w:rPr>
                  <w:rFonts w:ascii="Cambria Math" w:eastAsiaTheme="minorEastAsia" w:hAnsi="Cambria Math"/>
                </w:rPr>
                <m:t>2</m:t>
              </w:ins>
            </m:r>
          </m:sup>
        </m:sSup>
      </m:oMath>
      <w:ins w:id="939" w:author="Matthew Chen" w:date="2024-04-18T15:18:00Z" w16du:dateUtc="2024-04-18T22:18:00Z">
        <w:r w:rsidR="008379D9">
          <w:rPr>
            <w:rFonts w:eastAsiaTheme="minorEastAsia"/>
          </w:rPr>
          <w:t xml:space="preserve"> </w:t>
        </w:r>
      </w:ins>
      <w:ins w:id="940" w:author="Matthew Chen" w:date="2024-04-10T10:00:00Z" w16du:dateUtc="2024-04-10T17:00:00Z">
        <w:r w:rsidR="00754606">
          <w:rPr>
            <w:rFonts w:eastAsiaTheme="minorEastAsia"/>
          </w:rPr>
          <w:t xml:space="preserve">scores and the degree of regulation to be 0.6, 0.59, and 0.49 for the training, validation, and test scores, respectively. Randomization testing reveals that the correlation coefficients are significant at the 0.05 level, rejecting the null hypothesis of no </w:t>
        </w:r>
        <w:r w:rsidR="00754606">
          <w:rPr>
            <w:rFonts w:eastAsiaTheme="minorEastAsia"/>
          </w:rPr>
          <w:lastRenderedPageBreak/>
          <w:t xml:space="preserve">correlation. </w:t>
        </w:r>
        <w:commentRangeStart w:id="941"/>
        <w:r w:rsidR="00754606">
          <w:rPr>
            <w:rFonts w:eastAsiaTheme="minorEastAsia"/>
          </w:rPr>
          <w:t>These results provide strong evidence that model performance is adversely associated with increased degree of regulation.</w:t>
        </w:r>
        <w:commentRangeEnd w:id="941"/>
        <w:r w:rsidR="00754606">
          <w:rPr>
            <w:rStyle w:val="CommentReference"/>
          </w:rPr>
          <w:commentReference w:id="941"/>
        </w:r>
        <w:r w:rsidR="00754606">
          <w:rPr>
            <w:rFonts w:eastAsiaTheme="minorEastAsia"/>
          </w:rPr>
          <w:t xml:space="preserve"> </w:t>
        </w:r>
      </w:ins>
    </w:p>
    <w:p w14:paraId="4D626EB5" w14:textId="77777777" w:rsidR="00754606" w:rsidRDefault="00754606" w:rsidP="00754606">
      <w:pPr>
        <w:keepNext/>
        <w:spacing w:line="480" w:lineRule="auto"/>
        <w:jc w:val="center"/>
        <w:rPr>
          <w:ins w:id="942" w:author="Matthew Chen" w:date="2024-04-10T10:07:00Z" w16du:dateUtc="2024-04-10T17:07:00Z"/>
        </w:rPr>
      </w:pPr>
      <w:ins w:id="943" w:author="Matthew Chen" w:date="2024-04-10T10:00:00Z" w16du:dateUtc="2024-04-10T17:00:00Z">
        <w:r>
          <w:rPr>
            <w:noProof/>
          </w:rPr>
          <w:drawing>
            <wp:inline distT="0" distB="0" distL="0" distR="0" wp14:anchorId="77D4A965" wp14:editId="60FD10B9">
              <wp:extent cx="5083685" cy="5083685"/>
              <wp:effectExtent l="0" t="0" r="3175" b="3175"/>
              <wp:docPr id="81259306" name="Picture 3" descr="A graph of a model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306" name="Picture 3" descr="A graph of a model performan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5660" cy="5095660"/>
                      </a:xfrm>
                      <a:prstGeom prst="rect">
                        <a:avLst/>
                      </a:prstGeom>
                    </pic:spPr>
                  </pic:pic>
                </a:graphicData>
              </a:graphic>
            </wp:inline>
          </w:drawing>
        </w:r>
      </w:ins>
    </w:p>
    <w:p w14:paraId="0E2AA2BB" w14:textId="554087FB" w:rsidR="00754606" w:rsidRPr="00754606" w:rsidRDefault="00754606" w:rsidP="00754606">
      <w:pPr>
        <w:pStyle w:val="Caption"/>
        <w:jc w:val="center"/>
        <w:rPr>
          <w:ins w:id="944" w:author="Matthew Chen" w:date="2024-04-10T10:00:00Z" w16du:dateUtc="2024-04-10T17:00:00Z"/>
          <w:rPrChange w:id="945" w:author="Matthew Chen" w:date="2024-04-10T10:08:00Z" w16du:dateUtc="2024-04-10T17:08:00Z">
            <w:rPr>
              <w:ins w:id="946" w:author="Matthew Chen" w:date="2024-04-10T10:00:00Z" w16du:dateUtc="2024-04-10T17:00:00Z"/>
              <w:rFonts w:eastAsiaTheme="minorEastAsia"/>
              <w:b w:val="0"/>
              <w:bCs/>
            </w:rPr>
          </w:rPrChange>
        </w:rPr>
      </w:pPr>
      <w:ins w:id="947" w:author="Matthew Chen" w:date="2024-04-10T10:07:00Z" w16du:dateUtc="2024-04-10T17:07:00Z">
        <w:r>
          <w:t xml:space="preserve">Figure </w:t>
        </w:r>
        <w:r>
          <w:fldChar w:fldCharType="begin"/>
        </w:r>
        <w:r>
          <w:instrText xml:space="preserve"> SEQ Figure \* ARABIC </w:instrText>
        </w:r>
      </w:ins>
      <w:r>
        <w:fldChar w:fldCharType="separate"/>
      </w:r>
      <w:ins w:id="948" w:author="Matthew Chen" w:date="2024-04-15T14:39:00Z" w16du:dateUtc="2024-04-15T21:39:00Z">
        <w:r w:rsidR="00E541F6">
          <w:rPr>
            <w:noProof/>
          </w:rPr>
          <w:t>9</w:t>
        </w:r>
      </w:ins>
      <w:ins w:id="949" w:author="Matthew Chen" w:date="2024-04-10T10:07:00Z" w16du:dateUtc="2024-04-10T17:07:00Z">
        <w:r>
          <w:fldChar w:fldCharType="end"/>
        </w:r>
      </w:ins>
      <w:ins w:id="950" w:author="Matthew Chen" w:date="2024-04-10T10:08:00Z" w16du:dateUtc="2024-04-10T17:08:00Z">
        <w:r>
          <w:t xml:space="preserve">. </w:t>
        </w:r>
        <w:commentRangeStart w:id="951"/>
        <w:commentRangeEnd w:id="951"/>
        <w:r>
          <w:rPr>
            <w:rStyle w:val="CommentReference"/>
            <w:b w:val="0"/>
            <w:iCs w:val="0"/>
            <w:color w:val="auto"/>
          </w:rPr>
          <w:commentReference w:id="951"/>
        </w:r>
        <w:r w:rsidRPr="005D6F40">
          <w:rPr>
            <w:b w:val="0"/>
            <w:bCs/>
          </w:rPr>
          <w:t xml:space="preserve">Train, validation, and test </w:t>
        </w:r>
      </w:ins>
      <m:oMath>
        <m:sSup>
          <m:sSupPr>
            <m:ctrlPr>
              <w:ins w:id="952" w:author="Matthew Chen" w:date="2024-04-10T10:08:00Z" w16du:dateUtc="2024-04-10T17:08:00Z">
                <w:rPr>
                  <w:rFonts w:ascii="Cambria Math" w:hAnsi="Cambria Math"/>
                  <w:b w:val="0"/>
                  <w:bCs/>
                  <w:i/>
                </w:rPr>
              </w:ins>
            </m:ctrlPr>
          </m:sSupPr>
          <m:e>
            <m:r>
              <w:ins w:id="953" w:author="Matthew Chen" w:date="2024-04-10T10:08:00Z" w16du:dateUtc="2024-04-10T17:08:00Z">
                <m:rPr>
                  <m:sty m:val="bi"/>
                </m:rPr>
                <w:rPr>
                  <w:rFonts w:ascii="Cambria Math" w:hAnsi="Cambria Math"/>
                </w:rPr>
                <m:t>R</m:t>
              </w:ins>
            </m:r>
          </m:e>
          <m:sup>
            <m:r>
              <w:ins w:id="954" w:author="Matthew Chen" w:date="2024-04-10T10:08:00Z" w16du:dateUtc="2024-04-10T17:08:00Z">
                <m:rPr>
                  <m:sty m:val="bi"/>
                </m:rPr>
                <w:rPr>
                  <w:rFonts w:ascii="Cambria Math" w:hAnsi="Cambria Math"/>
                </w:rPr>
                <m:t>2</m:t>
              </w:ins>
            </m:r>
          </m:sup>
        </m:sSup>
      </m:oMath>
      <w:ins w:id="955" w:author="Matthew Chen" w:date="2024-04-10T10:08:00Z" w16du:dateUtc="2024-04-10T17:08:00Z">
        <w:r w:rsidRPr="005D6F40">
          <w:rPr>
            <w:rFonts w:eastAsiaTheme="minorEastAsia"/>
            <w:b w:val="0"/>
            <w:bCs/>
          </w:rPr>
          <w:t xml:space="preserve"> plotted against </w:t>
        </w:r>
        <w:r>
          <w:rPr>
            <w:rFonts w:eastAsiaTheme="minorEastAsia"/>
            <w:b w:val="0"/>
            <w:bCs/>
          </w:rPr>
          <w:t xml:space="preserve">the </w:t>
        </w:r>
        <w:r w:rsidRPr="0092332F">
          <w:rPr>
            <w:rFonts w:eastAsiaTheme="minorEastAsia"/>
            <w:b w:val="0"/>
            <w:bCs/>
          </w:rPr>
          <w:t>log mean-inflow-max-storage ratio</w:t>
        </w:r>
        <w:r>
          <w:rPr>
            <w:rFonts w:eastAsiaTheme="minorEastAsia"/>
            <w:b w:val="0"/>
            <w:bCs/>
          </w:rPr>
          <w:t xml:space="preserve"> for individually trained LSTMs</w:t>
        </w:r>
      </w:ins>
    </w:p>
    <w:p w14:paraId="3D720FF8" w14:textId="192B22E4" w:rsidR="00754606" w:rsidRDefault="00754606" w:rsidP="00754606">
      <w:pPr>
        <w:spacing w:line="480" w:lineRule="auto"/>
        <w:rPr>
          <w:ins w:id="956" w:author="Matthew Chen" w:date="2024-04-10T10:06:00Z" w16du:dateUtc="2024-04-10T17:06:00Z"/>
        </w:rPr>
      </w:pPr>
      <w:ins w:id="957" w:author="Matthew Chen" w:date="2024-04-10T10:06:00Z" w16du:dateUtc="2024-04-10T17:06:00Z">
        <w:r>
          <w:t>Four specific sites, Folsom (FOL), Shasta (SHA), Trinity (TRI), and New Melones (NM), are selected from the points in Figure 9 to represent different degrees of regulation, as measured by the log mean-inflow-max-storage ratio. Folsom represents the lowest degree of regulation, while Trinity and New Melones have higher degrees of regulation. Shasta reservoir falls in between.</w:t>
        </w:r>
      </w:ins>
      <w:ins w:id="958" w:author="Matthew Chen" w:date="2024-04-18T09:56:00Z" w16du:dateUtc="2024-04-18T16:56:00Z">
        <w:r w:rsidR="001C5A65">
          <w:t xml:space="preserve"> </w:t>
        </w:r>
      </w:ins>
      <w:ins w:id="959" w:author="Matthew Chen" w:date="2024-04-10T10:06:00Z" w16du:dateUtc="2024-04-10T17:06:00Z">
        <w:r>
          <w:lastRenderedPageBreak/>
          <w:t>An additional factor in this choice of reservoirs is the availability of longer inflow records from the U.S. Bureau of Reclamation dating back to the construction of the reservoir, providing several additional decades prior to the ResOpsUS dataset. Figure 1</w:t>
        </w:r>
      </w:ins>
      <w:ins w:id="960" w:author="Matthew Chen" w:date="2024-04-10T10:12:00Z" w16du:dateUtc="2024-04-10T17:12:00Z">
        <w:r w:rsidR="00121C99">
          <w:t>0</w:t>
        </w:r>
      </w:ins>
      <w:ins w:id="961" w:author="Matthew Chen" w:date="2024-04-10T10:06:00Z" w16du:dateUtc="2024-04-10T17:06:00Z">
        <w:r>
          <w:t xml:space="preserve"> plots the predicted and observed releases for these four selected reservoirs using LSTM Model 1.</w:t>
        </w:r>
      </w:ins>
      <w:ins w:id="962" w:author="Matthew Chen" w:date="2024-04-15T14:43:00Z" w16du:dateUtc="2024-04-15T21:43:00Z">
        <w:r w:rsidR="00967223">
          <w:t xml:space="preserve"> </w:t>
        </w:r>
      </w:ins>
      <w:ins w:id="963" w:author="Matthew Chen" w:date="2024-04-10T10:06:00Z" w16du:dateUtc="2024-04-10T17:06:00Z">
        <w:r>
          <w:t>Both Shasta and Folsom capture peak releases reasonably well, however, Shasta is more prone to false-positive peaks, which can be resolved by inputting observed storage (see Supplementary Materials Figure S</w:t>
        </w:r>
      </w:ins>
      <w:ins w:id="964" w:author="Matthew Chen" w:date="2024-04-15T11:09:00Z" w16du:dateUtc="2024-04-15T18:09:00Z">
        <w:r w:rsidR="004256CF">
          <w:t>2</w:t>
        </w:r>
      </w:ins>
      <w:ins w:id="965" w:author="Matthew Chen" w:date="2024-04-10T10:06:00Z" w16du:dateUtc="2024-04-10T17:06:00Z">
        <w:r>
          <w:t xml:space="preserve"> for Model 1* timeseries). This suggests that adding observed storage allows the Shasta model to learn better thresholding behavior and improve performance when predicting larger lags between inflow and release. Importantly, the model was unable to learn this optimally on its own. Folsom has a lower degree of regulation making it more sensitive to inflow patterns directly, which corresponds to higher performance. In contrast, New Melones and Trinity reservoirs have much lower performance corresponding to their high degree of regulation. While both learn reasonable seasonal releases, the models have largely ignored peak releases especially for Trinity reservoir. Adding observed storage to the model does not alleviate this behavior, which highlights peak releases that</w:t>
        </w:r>
      </w:ins>
      <w:ins w:id="966" w:author="Matthew Chen" w:date="2024-04-16T09:39:00Z" w16du:dateUtc="2024-04-16T16:39:00Z">
        <w:r w:rsidR="006B2763">
          <w:t xml:space="preserve"> are not </w:t>
        </w:r>
      </w:ins>
      <w:ins w:id="967" w:author="Matthew Chen" w:date="2024-04-16T09:40:00Z" w16du:dateUtc="2024-04-16T16:40:00Z">
        <w:r w:rsidR="006B2763">
          <w:t>solely driven by flood protection</w:t>
        </w:r>
      </w:ins>
      <w:ins w:id="968" w:author="Matthew Chen" w:date="2024-04-10T10:06:00Z" w16du:dateUtc="2024-04-10T17:06:00Z">
        <w:r>
          <w:t>. In all, these results complement the finding that the degree of regulation adversely affects model performance.</w:t>
        </w:r>
      </w:ins>
    </w:p>
    <w:p w14:paraId="4F9185DA" w14:textId="77777777" w:rsidR="00754606" w:rsidRDefault="00754606" w:rsidP="00754606">
      <w:pPr>
        <w:keepNext/>
        <w:spacing w:line="480" w:lineRule="auto"/>
        <w:rPr>
          <w:ins w:id="969" w:author="Matthew Chen" w:date="2024-04-10T10:09:00Z" w16du:dateUtc="2024-04-10T17:09:00Z"/>
        </w:rPr>
      </w:pPr>
      <w:ins w:id="970" w:author="Matthew Chen" w:date="2024-04-10T10:06:00Z" w16du:dateUtc="2024-04-10T17:06:00Z">
        <w:r>
          <w:rPr>
            <w:noProof/>
          </w:rPr>
          <w:lastRenderedPageBreak/>
          <w:drawing>
            <wp:inline distT="0" distB="0" distL="0" distR="0" wp14:anchorId="39777FA1" wp14:editId="3868257F">
              <wp:extent cx="5943600" cy="3714750"/>
              <wp:effectExtent l="0" t="0" r="0" b="0"/>
              <wp:docPr id="644062484"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3108" name="Picture 5" descr="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ins>
    </w:p>
    <w:p w14:paraId="0E96932E" w14:textId="2FA0E71F" w:rsidR="00754606" w:rsidRDefault="00754606">
      <w:pPr>
        <w:pStyle w:val="Caption"/>
        <w:jc w:val="center"/>
        <w:rPr>
          <w:ins w:id="971" w:author="Matthew Chen" w:date="2024-04-10T10:06:00Z" w16du:dateUtc="2024-04-10T17:06:00Z"/>
        </w:rPr>
        <w:pPrChange w:id="972" w:author="Matthew Chen" w:date="2024-04-10T10:10:00Z" w16du:dateUtc="2024-04-10T17:10:00Z">
          <w:pPr>
            <w:keepNext/>
            <w:spacing w:line="480" w:lineRule="auto"/>
          </w:pPr>
        </w:pPrChange>
      </w:pPr>
      <w:ins w:id="973" w:author="Matthew Chen" w:date="2024-04-10T10:09:00Z" w16du:dateUtc="2024-04-10T17:09:00Z">
        <w:r>
          <w:t xml:space="preserve">Figure </w:t>
        </w:r>
        <w:r>
          <w:fldChar w:fldCharType="begin"/>
        </w:r>
        <w:r>
          <w:instrText xml:space="preserve"> SEQ Figure \* ARABIC </w:instrText>
        </w:r>
      </w:ins>
      <w:r>
        <w:fldChar w:fldCharType="separate"/>
      </w:r>
      <w:ins w:id="974" w:author="Matthew Chen" w:date="2024-04-15T14:39:00Z" w16du:dateUtc="2024-04-15T21:39:00Z">
        <w:r w:rsidR="00E541F6">
          <w:rPr>
            <w:noProof/>
          </w:rPr>
          <w:t>10</w:t>
        </w:r>
      </w:ins>
      <w:ins w:id="975" w:author="Matthew Chen" w:date="2024-04-10T10:09:00Z" w16du:dateUtc="2024-04-10T17:09:00Z">
        <w:r>
          <w:fldChar w:fldCharType="end"/>
        </w:r>
        <w:r>
          <w:t xml:space="preserve">. </w:t>
        </w:r>
        <w:r w:rsidRPr="0001089D">
          <w:rPr>
            <w:b w:val="0"/>
            <w:bCs/>
          </w:rPr>
          <w:t>Timeseries plots for predicted and observed releases for Shasta, Folsom, New Melones, and Trinity using Model 1</w:t>
        </w:r>
      </w:ins>
    </w:p>
    <w:p w14:paraId="10B50C91" w14:textId="77777777" w:rsidR="00FC53F1" w:rsidRPr="00FC53F1" w:rsidRDefault="00FC53F1" w:rsidP="00FC53F1"/>
    <w:p w14:paraId="062C214A" w14:textId="77777777" w:rsidR="00121C99" w:rsidRDefault="00121C99" w:rsidP="00121C99">
      <w:pPr>
        <w:pStyle w:val="Heading2"/>
        <w:spacing w:line="480" w:lineRule="auto"/>
        <w:rPr>
          <w:ins w:id="976" w:author="Matthew Chen" w:date="2024-04-10T10:14:00Z" w16du:dateUtc="2024-04-10T17:14:00Z"/>
        </w:rPr>
      </w:pPr>
      <w:ins w:id="977" w:author="Matthew Chen" w:date="2024-04-10T10:14:00Z" w16du:dateUtc="2024-04-10T17:14:00Z">
        <w:r>
          <w:t>Performance Over Time</w:t>
        </w:r>
      </w:ins>
    </w:p>
    <w:p w14:paraId="4DC577F0" w14:textId="43279F4A" w:rsidR="00121C99" w:rsidRDefault="00121C99" w:rsidP="00121C99">
      <w:pPr>
        <w:spacing w:line="480" w:lineRule="auto"/>
        <w:rPr>
          <w:ins w:id="978" w:author="Matthew Chen" w:date="2024-04-10T10:14:00Z" w16du:dateUtc="2024-04-10T17:14:00Z"/>
        </w:rPr>
      </w:pPr>
      <w:ins w:id="979" w:author="Matthew Chen" w:date="2024-04-10T10:14:00Z" w16du:dateUtc="2024-04-10T17:14:00Z">
        <w:r>
          <w:t>The drop in performance between the train and test period may be explained partly by changes in the reservoir operating policy during that time. We investigate this question using an “initial model” trained on the first 30 years of record and validated on the next 10 years for the four selected reservoirs (Folsom, Shasta, New Melones, and Trinity). Figure 1</w:t>
        </w:r>
      </w:ins>
      <w:ins w:id="980" w:author="Matthew Chen" w:date="2024-04-10T10:31:00Z" w16du:dateUtc="2024-04-10T17:31:00Z">
        <w:r w:rsidR="0033671A">
          <w:t>1</w:t>
        </w:r>
      </w:ins>
      <w:ins w:id="981" w:author="Matthew Chen" w:date="2024-04-10T10:14:00Z" w16du:dateUtc="2024-04-10T17:14:00Z">
        <w:r>
          <w:t xml:space="preserve"> shows performance in 20-year rolling and sliding windows for these selected reservoirs. The initial model for Folsom shows an initial drop in performance apparent in the rolling windows, but then stabilizes. This behavior is expected with some degree of overfitting. In contrast, performance for Shasta continues to decline and does not stabilize. This is also consistent with declining train, validation, and test </w:t>
        </w:r>
      </w:ins>
      <m:oMath>
        <m:sSup>
          <m:sSupPr>
            <m:ctrlPr>
              <w:ins w:id="982" w:author="Matthew Chen" w:date="2024-04-10T10:14:00Z" w16du:dateUtc="2024-04-10T17:14:00Z">
                <w:rPr>
                  <w:rFonts w:ascii="Cambria Math" w:hAnsi="Cambria Math"/>
                  <w:i/>
                </w:rPr>
              </w:ins>
            </m:ctrlPr>
          </m:sSupPr>
          <m:e>
            <m:r>
              <w:ins w:id="983" w:author="Matthew Chen" w:date="2024-04-10T10:14:00Z" w16du:dateUtc="2024-04-10T17:14:00Z">
                <w:rPr>
                  <w:rFonts w:ascii="Cambria Math" w:hAnsi="Cambria Math"/>
                </w:rPr>
                <m:t>R</m:t>
              </w:ins>
            </m:r>
          </m:e>
          <m:sup>
            <m:r>
              <w:ins w:id="984" w:author="Matthew Chen" w:date="2024-04-10T10:14:00Z" w16du:dateUtc="2024-04-10T17:14:00Z">
                <w:rPr>
                  <w:rFonts w:ascii="Cambria Math" w:hAnsi="Cambria Math"/>
                </w:rPr>
                <m:t>2</m:t>
              </w:ins>
            </m:r>
          </m:sup>
        </m:sSup>
      </m:oMath>
      <w:ins w:id="985" w:author="Matthew Chen" w:date="2024-04-10T10:14:00Z" w16du:dateUtc="2024-04-10T17:14:00Z">
        <w:r>
          <w:rPr>
            <w:rFonts w:eastAsiaTheme="minorEastAsia"/>
          </w:rPr>
          <w:t xml:space="preserve"> for the full Shasta model in Figure 1</w:t>
        </w:r>
      </w:ins>
      <w:ins w:id="986" w:author="Matthew Chen" w:date="2024-04-10T10:32:00Z" w16du:dateUtc="2024-04-10T17:32:00Z">
        <w:r w:rsidR="0033671A">
          <w:rPr>
            <w:rFonts w:eastAsiaTheme="minorEastAsia"/>
          </w:rPr>
          <w:t>0</w:t>
        </w:r>
      </w:ins>
      <w:ins w:id="987" w:author="Matthew Chen" w:date="2024-04-10T10:14:00Z" w16du:dateUtc="2024-04-10T17:14:00Z">
        <w:r>
          <w:rPr>
            <w:rFonts w:eastAsiaTheme="minorEastAsia"/>
          </w:rPr>
          <w:t xml:space="preserve">. </w:t>
        </w:r>
        <w:r>
          <w:t xml:space="preserve">In the sliding window plots, there </w:t>
        </w:r>
        <w:r>
          <w:lastRenderedPageBreak/>
          <w:t>is a clear decrease in slope in the out-of-sample region. This behavior is consistent with changing distributions between testing windows and the initial training window – supporting the hypothesis that changing operating policies are resulting in declining performance. The trends for New Melones and Trinity are more difficult to interpret. New Melones has a much shorter record length, so it is difficult to distinguish between overfitting and shifting operating policy. The initial model for Trinity appears to be underfit, with very poor training performance but higher out-of-sample performance.</w:t>
        </w:r>
      </w:ins>
    </w:p>
    <w:p w14:paraId="2B972342" w14:textId="77777777" w:rsidR="00121C99" w:rsidRDefault="00121C99" w:rsidP="00121C99">
      <w:pPr>
        <w:keepNext/>
        <w:spacing w:line="480" w:lineRule="auto"/>
        <w:jc w:val="center"/>
        <w:rPr>
          <w:ins w:id="988" w:author="Matthew Chen" w:date="2024-04-10T10:14:00Z" w16du:dateUtc="2024-04-10T17:14:00Z"/>
        </w:rPr>
      </w:pPr>
      <w:ins w:id="989" w:author="Matthew Chen" w:date="2024-04-10T10:14:00Z" w16du:dateUtc="2024-04-10T17:14:00Z">
        <w:r>
          <w:rPr>
            <w:noProof/>
          </w:rPr>
          <w:drawing>
            <wp:inline distT="0" distB="0" distL="0" distR="0" wp14:anchorId="6DB40E98" wp14:editId="2FA0BDCD">
              <wp:extent cx="6212451" cy="2684761"/>
              <wp:effectExtent l="0" t="0" r="0" b="1905"/>
              <wp:docPr id="875199981"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8124" name="Picture 2" descr="A graph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3693" cy="2689619"/>
                      </a:xfrm>
                      <a:prstGeom prst="rect">
                        <a:avLst/>
                      </a:prstGeom>
                    </pic:spPr>
                  </pic:pic>
                </a:graphicData>
              </a:graphic>
            </wp:inline>
          </w:drawing>
        </w:r>
      </w:ins>
    </w:p>
    <w:p w14:paraId="6030521F" w14:textId="02E30F70" w:rsidR="00121C99" w:rsidRDefault="00121C99" w:rsidP="00121C99">
      <w:pPr>
        <w:pStyle w:val="Caption"/>
        <w:jc w:val="center"/>
        <w:rPr>
          <w:ins w:id="990" w:author="Matthew Chen" w:date="2024-04-10T10:14:00Z" w16du:dateUtc="2024-04-10T17:14:00Z"/>
          <w:rFonts w:eastAsiaTheme="minorEastAsia"/>
          <w:b w:val="0"/>
          <w:bCs/>
        </w:rPr>
      </w:pPr>
      <w:ins w:id="991" w:author="Matthew Chen" w:date="2024-04-10T10:14:00Z" w16du:dateUtc="2024-04-10T17:14:00Z">
        <w:r>
          <w:t xml:space="preserve">Figure </w:t>
        </w:r>
        <w:r>
          <w:fldChar w:fldCharType="begin"/>
        </w:r>
        <w:r>
          <w:instrText xml:space="preserve"> SEQ Figure \* ARABIC </w:instrText>
        </w:r>
        <w:r>
          <w:fldChar w:fldCharType="separate"/>
        </w:r>
      </w:ins>
      <w:ins w:id="992" w:author="Matthew Chen" w:date="2024-04-15T14:39:00Z" w16du:dateUtc="2024-04-15T21:39:00Z">
        <w:r w:rsidR="00E541F6">
          <w:rPr>
            <w:noProof/>
          </w:rPr>
          <w:t>11</w:t>
        </w:r>
      </w:ins>
      <w:ins w:id="993" w:author="Matthew Chen" w:date="2024-04-10T10:14:00Z" w16du:dateUtc="2024-04-10T17:14:00Z">
        <w:r>
          <w:fldChar w:fldCharType="end"/>
        </w:r>
        <w:r>
          <w:t xml:space="preserve">. </w:t>
        </w:r>
        <w:r w:rsidRPr="001B4D29">
          <w:rPr>
            <w:b w:val="0"/>
            <w:bCs/>
          </w:rPr>
          <w:t xml:space="preserve">20-year rolling and sliding </w:t>
        </w:r>
      </w:ins>
      <m:oMath>
        <m:sSup>
          <m:sSupPr>
            <m:ctrlPr>
              <w:ins w:id="994" w:author="Matthew Chen" w:date="2024-04-10T10:14:00Z" w16du:dateUtc="2024-04-10T17:14:00Z">
                <w:rPr>
                  <w:rFonts w:ascii="Cambria Math" w:hAnsi="Cambria Math"/>
                  <w:b w:val="0"/>
                  <w:bCs/>
                  <w:i/>
                </w:rPr>
              </w:ins>
            </m:ctrlPr>
          </m:sSupPr>
          <m:e>
            <m:r>
              <w:ins w:id="995" w:author="Matthew Chen" w:date="2024-04-10T10:14:00Z" w16du:dateUtc="2024-04-10T17:14:00Z">
                <m:rPr>
                  <m:sty m:val="bi"/>
                </m:rPr>
                <w:rPr>
                  <w:rFonts w:ascii="Cambria Math" w:hAnsi="Cambria Math"/>
                </w:rPr>
                <m:t>R</m:t>
              </w:ins>
            </m:r>
          </m:e>
          <m:sup>
            <m:r>
              <w:ins w:id="996" w:author="Matthew Chen" w:date="2024-04-10T10:14:00Z" w16du:dateUtc="2024-04-10T17:14:00Z">
                <m:rPr>
                  <m:sty m:val="bi"/>
                </m:rPr>
                <w:rPr>
                  <w:rFonts w:ascii="Cambria Math" w:hAnsi="Cambria Math"/>
                </w:rPr>
                <m:t>2</m:t>
              </w:ins>
            </m:r>
          </m:sup>
        </m:sSup>
      </m:oMath>
      <w:ins w:id="997" w:author="Matthew Chen" w:date="2024-04-10T10:14:00Z" w16du:dateUtc="2024-04-10T17:14:00Z">
        <w:r w:rsidRPr="001B4D29">
          <w:rPr>
            <w:rFonts w:eastAsiaTheme="minorEastAsia"/>
            <w:b w:val="0"/>
            <w:bCs/>
          </w:rPr>
          <w:t xml:space="preserve"> performance for initial models trained for Shasta, Folsom, New Melones, and Trinity</w:t>
        </w:r>
      </w:ins>
    </w:p>
    <w:p w14:paraId="250D3D95" w14:textId="77777777" w:rsidR="00121C99" w:rsidRDefault="00121C99" w:rsidP="00121C99">
      <w:pPr>
        <w:spacing w:line="480" w:lineRule="auto"/>
        <w:rPr>
          <w:ins w:id="998" w:author="Matthew Chen" w:date="2024-04-10T10:15:00Z" w16du:dateUtc="2024-04-10T17:15:00Z"/>
        </w:rPr>
      </w:pPr>
    </w:p>
    <w:p w14:paraId="682CEBF8" w14:textId="17822DE9" w:rsidR="0031508E" w:rsidRDefault="00121C99">
      <w:pPr>
        <w:spacing w:line="480" w:lineRule="auto"/>
        <w:pPrChange w:id="999" w:author="Matthew Chen" w:date="2024-04-15T11:10:00Z" w16du:dateUtc="2024-04-15T18:10:00Z">
          <w:pPr>
            <w:pStyle w:val="Caption"/>
          </w:pPr>
        </w:pPrChange>
      </w:pPr>
      <w:ins w:id="1000" w:author="Matthew Chen" w:date="2024-04-10T10:15:00Z" w16du:dateUtc="2024-04-10T17:15:00Z">
        <w:r>
          <w:t>Shasta, New Melones, and Trinity have higher degrees of regulation and may be more sensitive to changes in policy, while Folsom releases are more sensitive to inflows directly which make them less affected by changes to the operating policy. This conjecture is supported by a weak negative correlation (</w:t>
        </w:r>
      </w:ins>
      <m:oMath>
        <m:r>
          <w:ins w:id="1001" w:author="Matthew Chen" w:date="2024-04-10T10:15:00Z" w16du:dateUtc="2024-04-10T17:15:00Z">
            <m:rPr>
              <m:sty m:val="p"/>
            </m:rPr>
            <w:rPr>
              <w:rFonts w:ascii="Cambria Math" w:hAnsi="Cambria Math"/>
            </w:rPr>
            <m:t>ρ</m:t>
          </w:ins>
        </m:r>
        <m:r>
          <w:ins w:id="1002" w:author="Matthew Chen" w:date="2024-04-10T10:15:00Z" w16du:dateUtc="2024-04-10T17:15:00Z">
            <w:rPr>
              <w:rFonts w:ascii="Cambria Math" w:hAnsi="Cambria Math"/>
            </w:rPr>
            <m:t>=-0.24</m:t>
          </w:ins>
        </m:r>
      </m:oMath>
      <w:ins w:id="1003" w:author="Matthew Chen" w:date="2024-04-10T10:15:00Z" w16du:dateUtc="2024-04-10T17:15:00Z">
        <w:r>
          <w:t xml:space="preserve">) between the difference in train and test </w:t>
        </w:r>
      </w:ins>
      <m:oMath>
        <m:sSup>
          <m:sSupPr>
            <m:ctrlPr>
              <w:ins w:id="1004" w:author="Matthew Chen" w:date="2024-04-10T10:15:00Z" w16du:dateUtc="2024-04-10T17:15:00Z">
                <w:rPr>
                  <w:rFonts w:ascii="Cambria Math" w:hAnsi="Cambria Math"/>
                  <w:i/>
                </w:rPr>
              </w:ins>
            </m:ctrlPr>
          </m:sSupPr>
          <m:e>
            <m:r>
              <w:ins w:id="1005" w:author="Matthew Chen" w:date="2024-04-10T10:15:00Z" w16du:dateUtc="2024-04-10T17:15:00Z">
                <w:rPr>
                  <w:rFonts w:ascii="Cambria Math" w:hAnsi="Cambria Math"/>
                </w:rPr>
                <m:t>R</m:t>
              </w:ins>
            </m:r>
          </m:e>
          <m:sup>
            <m:r>
              <w:ins w:id="1006" w:author="Matthew Chen" w:date="2024-04-10T10:15:00Z" w16du:dateUtc="2024-04-10T17:15:00Z">
                <w:rPr>
                  <w:rFonts w:ascii="Cambria Math" w:hAnsi="Cambria Math"/>
                </w:rPr>
                <m:t>2</m:t>
              </w:ins>
            </m:r>
          </m:sup>
        </m:sSup>
      </m:oMath>
      <w:ins w:id="1007" w:author="Matthew Chen" w:date="2024-04-10T10:15:00Z" w16du:dateUtc="2024-04-10T17:15:00Z">
        <w:r>
          <w:rPr>
            <w:rFonts w:eastAsiaTheme="minorEastAsia"/>
          </w:rPr>
          <w:t xml:space="preserve"> </w:t>
        </w:r>
        <w:r>
          <w:t>and the log mean-inflow-max-storage ratio</w:t>
        </w:r>
      </w:ins>
      <w:ins w:id="1008" w:author="Matthew Chen" w:date="2024-04-15T11:10:00Z" w16du:dateUtc="2024-04-15T18:10:00Z">
        <w:r w:rsidR="004256CF">
          <w:t xml:space="preserve">. </w:t>
        </w:r>
      </w:ins>
      <w:ins w:id="1009" w:author="Matthew Chen" w:date="2024-04-10T10:15:00Z" w16du:dateUtc="2024-04-10T17:15:00Z">
        <w:r>
          <w:t>The result is statistically significant (</w:t>
        </w:r>
      </w:ins>
      <m:oMath>
        <m:r>
          <w:ins w:id="1010" w:author="Matthew Chen" w:date="2024-04-10T10:15:00Z" w16du:dateUtc="2024-04-10T17:15:00Z">
            <w:rPr>
              <w:rFonts w:ascii="Cambria Math" w:hAnsi="Cambria Math"/>
            </w:rPr>
            <m:t>p=0.014)</m:t>
          </w:ins>
        </m:r>
      </m:oMath>
      <w:ins w:id="1011" w:author="Matthew Chen" w:date="2024-04-10T10:15:00Z" w16du:dateUtc="2024-04-10T17:15:00Z">
        <w:r>
          <w:rPr>
            <w:rFonts w:eastAsiaTheme="minorEastAsia"/>
          </w:rPr>
          <w:t xml:space="preserve">, indicating that a </w:t>
        </w:r>
        <w:r>
          <w:rPr>
            <w:rFonts w:eastAsiaTheme="minorEastAsia"/>
          </w:rPr>
          <w:lastRenderedPageBreak/>
          <w:t>higher degree of regulation corresponds to larger declines between the train and test performance</w:t>
        </w:r>
      </w:ins>
      <w:ins w:id="1012" w:author="Matthew Chen" w:date="2024-04-15T11:10:00Z" w16du:dateUtc="2024-04-15T18:10:00Z">
        <w:r w:rsidR="004256CF">
          <w:rPr>
            <w:rFonts w:eastAsiaTheme="minorEastAsia"/>
          </w:rPr>
          <w:t xml:space="preserve"> (See Supplemental Figure S3)</w:t>
        </w:r>
      </w:ins>
      <w:ins w:id="1013" w:author="Matthew Chen" w:date="2024-04-10T10:15:00Z" w16du:dateUtc="2024-04-10T17:15:00Z">
        <w:r>
          <w:rPr>
            <w:rFonts w:eastAsiaTheme="minorEastAsia"/>
          </w:rPr>
          <w:t>.</w:t>
        </w:r>
      </w:ins>
      <w:ins w:id="1014" w:author="Matthew Chen" w:date="2024-04-15T14:46:00Z" w16du:dateUtc="2024-04-15T21:46:00Z">
        <w:r w:rsidR="00967223">
          <w:rPr>
            <w:rFonts w:eastAsiaTheme="minorEastAsia"/>
          </w:rPr>
          <w:t xml:space="preserve"> </w:t>
        </w:r>
      </w:ins>
      <w:ins w:id="1015" w:author="Matthew Chen" w:date="2024-04-10T10:19:00Z" w16du:dateUtc="2024-04-10T17:19:00Z">
        <w:r>
          <w:t>Overall, we find that declines in performance over time due to pol</w:t>
        </w:r>
      </w:ins>
      <w:ins w:id="1016" w:author="Matthew Chen" w:date="2024-04-10T10:20:00Z" w16du:dateUtc="2024-04-10T17:20:00Z">
        <w:r>
          <w:t xml:space="preserve">icy changes are location specific and related to the degree of regulation of the specific site. We provide an approach to analyze this problem, provided that there is long enough </w:t>
        </w:r>
      </w:ins>
      <w:ins w:id="1017" w:author="Matthew Chen" w:date="2024-04-10T10:21:00Z" w16du:dateUtc="2024-04-10T17:21:00Z">
        <w:r w:rsidR="00FF4538">
          <w:t xml:space="preserve">of a data record to </w:t>
        </w:r>
      </w:ins>
      <w:ins w:id="1018" w:author="Matthew Chen" w:date="2024-04-18T15:20:00Z" w16du:dateUtc="2024-04-18T22:20:00Z">
        <w:r w:rsidR="008379D9">
          <w:t xml:space="preserve">train an initial model and </w:t>
        </w:r>
      </w:ins>
      <w:ins w:id="1019" w:author="Matthew Chen" w:date="2024-04-10T10:21:00Z" w16du:dateUtc="2024-04-10T17:21:00Z">
        <w:r w:rsidR="00FF4538">
          <w:t>track performance over time meaningfully.</w:t>
        </w:r>
      </w:ins>
    </w:p>
    <w:p w14:paraId="50064766" w14:textId="37B45579" w:rsidR="00692713" w:rsidRDefault="00692713" w:rsidP="007257C1">
      <w:pPr>
        <w:pStyle w:val="Heading2"/>
        <w:spacing w:line="480" w:lineRule="auto"/>
      </w:pPr>
      <w:r>
        <w:t xml:space="preserve">Pooled </w:t>
      </w:r>
      <w:r w:rsidR="007B4CB0">
        <w:t>Training and Finetuning</w:t>
      </w:r>
    </w:p>
    <w:p w14:paraId="3D552E68" w14:textId="2BD79DE1" w:rsidR="00C3556E" w:rsidRPr="00C3556E" w:rsidRDefault="00C3556E" w:rsidP="007257C1">
      <w:pPr>
        <w:spacing w:line="480" w:lineRule="auto"/>
      </w:pPr>
      <w:r>
        <w:t>After training models to reservoirs individually, we answer the question of whether stronger results can be achieved by training on a pool of reservoirs simultaneously</w:t>
      </w:r>
      <w:r w:rsidR="007257C1">
        <w:t xml:space="preserve">, and if </w:t>
      </w:r>
      <w:r w:rsidR="00BC303E">
        <w:t xml:space="preserve">transfer learning or finetuning </w:t>
      </w:r>
      <w:r w:rsidR="007257C1">
        <w:t xml:space="preserve">can be </w:t>
      </w:r>
      <w:r w:rsidR="00BC303E">
        <w:t>leveraged</w:t>
      </w:r>
      <w:r w:rsidR="007257C1">
        <w:t xml:space="preserve"> to further improve performance. </w:t>
      </w:r>
      <w:r>
        <w:t xml:space="preserve">Figure </w:t>
      </w:r>
      <w:ins w:id="1020" w:author="Matthew Chen" w:date="2024-04-10T10:32:00Z" w16du:dateUtc="2024-04-10T17:32:00Z">
        <w:r w:rsidR="0033671A">
          <w:t>1</w:t>
        </w:r>
      </w:ins>
      <w:ins w:id="1021" w:author="Matthew Chen" w:date="2024-04-15T14:43:00Z" w16du:dateUtc="2024-04-15T21:43:00Z">
        <w:r w:rsidR="00967223">
          <w:t>2</w:t>
        </w:r>
      </w:ins>
      <w:del w:id="1022" w:author="Matthew Chen" w:date="2024-04-04T14:20:00Z" w16du:dateUtc="2024-04-04T21:20:00Z">
        <w:r w:rsidDel="003864A8">
          <w:delText>5</w:delText>
        </w:r>
      </w:del>
      <w:r>
        <w:t xml:space="preserve"> compares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scores on the last 20%</w:t>
      </w:r>
      <w:r w:rsidR="007257C1">
        <w:rPr>
          <w:rFonts w:eastAsiaTheme="minorEastAsia"/>
        </w:rPr>
        <w:t xml:space="preserve"> of record for out-of-sample (OOS) reservoirs, comparing individually trained models, the pooled model, as well as finetuning the pooled model with 5-30 years of data. </w:t>
      </w:r>
      <w:ins w:id="1023" w:author="Matthew Chen" w:date="2024-04-09T13:27:00Z" w16du:dateUtc="2024-04-09T20:27:00Z">
        <w:r w:rsidR="00AC118D">
          <w:rPr>
            <w:rFonts w:eastAsiaTheme="minorEastAsia"/>
          </w:rPr>
          <w:t xml:space="preserve">Recall that the training and validation periods for each fine-tuning </w:t>
        </w:r>
      </w:ins>
      <w:ins w:id="1024" w:author="Matthew Chen" w:date="2024-04-09T13:28:00Z" w16du:dateUtc="2024-04-09T20:28:00Z">
        <w:r w:rsidR="00AC118D">
          <w:rPr>
            <w:rFonts w:eastAsiaTheme="minorEastAsia"/>
          </w:rPr>
          <w:t>process do not align</w:t>
        </w:r>
      </w:ins>
      <w:ins w:id="1025" w:author="Matthew Chen" w:date="2024-04-10T09:54:00Z" w16du:dateUtc="2024-04-10T16:54:00Z">
        <w:r w:rsidR="00661166">
          <w:rPr>
            <w:rFonts w:eastAsiaTheme="minorEastAsia"/>
          </w:rPr>
          <w:t>, although we can compare performance on the same testing period</w:t>
        </w:r>
      </w:ins>
      <w:ins w:id="1026" w:author="Matthew Chen" w:date="2024-04-09T13:28:00Z" w16du:dateUtc="2024-04-09T20:28:00Z">
        <w:r w:rsidR="00AC118D">
          <w:rPr>
            <w:rFonts w:eastAsiaTheme="minorEastAsia"/>
          </w:rPr>
          <w:t xml:space="preserve">. </w:t>
        </w:r>
      </w:ins>
      <w:del w:id="1027" w:author="Matthew Chen" w:date="2024-04-22T13:22:00Z" w16du:dateUtc="2024-04-22T20:22:00Z">
        <w:r w:rsidR="007257C1" w:rsidDel="00B67A42">
          <w:rPr>
            <w:rFonts w:eastAsiaTheme="minorEastAsia"/>
          </w:rPr>
          <w:delText>We find that the</w:delText>
        </w:r>
      </w:del>
      <w:ins w:id="1028" w:author="Matthew Chen" w:date="2024-04-22T13:22:00Z" w16du:dateUtc="2024-04-22T20:22:00Z">
        <w:r w:rsidR="00B67A42">
          <w:rPr>
            <w:rFonts w:eastAsiaTheme="minorEastAsia"/>
          </w:rPr>
          <w:t>The</w:t>
        </w:r>
      </w:ins>
      <w:r w:rsidR="007257C1">
        <w:rPr>
          <w:rFonts w:eastAsiaTheme="minorEastAsia"/>
        </w:rPr>
        <w:t xml:space="preserve"> pooled </w:t>
      </w:r>
      <w:commentRangeStart w:id="1029"/>
      <w:commentRangeStart w:id="1030"/>
      <w:r w:rsidR="007257C1">
        <w:rPr>
          <w:rFonts w:eastAsiaTheme="minorEastAsia"/>
        </w:rPr>
        <w:t xml:space="preserve">model (median score of 0.343) performs significantly worse than training individually (median score of 0.567). </w:t>
      </w:r>
      <w:commentRangeEnd w:id="1029"/>
      <w:r w:rsidR="000B1531">
        <w:rPr>
          <w:rStyle w:val="CommentReference"/>
        </w:rPr>
        <w:commentReference w:id="1029"/>
      </w:r>
      <w:commentRangeEnd w:id="1030"/>
      <w:r w:rsidR="00AC118D">
        <w:rPr>
          <w:rStyle w:val="CommentReference"/>
        </w:rPr>
        <w:commentReference w:id="1030"/>
      </w:r>
      <w:r w:rsidR="007257C1">
        <w:rPr>
          <w:rFonts w:eastAsiaTheme="minorEastAsia"/>
        </w:rPr>
        <w:t xml:space="preserve">This result confirms that given the feature space, we are unable to find a strong reservoir policy that generalizes across reservoirs. Introducing finetuning improves performance, although </w:t>
      </w:r>
      <w:r w:rsidR="000B1531">
        <w:rPr>
          <w:rFonts w:eastAsiaTheme="minorEastAsia"/>
        </w:rPr>
        <w:t>it does not improve on the individually</w:t>
      </w:r>
      <w:ins w:id="1031" w:author="Matthew Chen" w:date="2024-04-18T15:21:00Z" w16du:dateUtc="2024-04-18T22:21:00Z">
        <w:r w:rsidR="008379D9">
          <w:rPr>
            <w:rFonts w:eastAsiaTheme="minorEastAsia"/>
          </w:rPr>
          <w:t xml:space="preserve"> </w:t>
        </w:r>
      </w:ins>
      <w:del w:id="1032" w:author="Matthew Chen" w:date="2024-04-18T15:21:00Z" w16du:dateUtc="2024-04-18T22:21:00Z">
        <w:r w:rsidR="000B1531" w:rsidDel="008379D9">
          <w:rPr>
            <w:rFonts w:eastAsiaTheme="minorEastAsia"/>
          </w:rPr>
          <w:delText>-</w:delText>
        </w:r>
      </w:del>
      <w:r w:rsidR="000B1531">
        <w:rPr>
          <w:rFonts w:eastAsiaTheme="minorEastAsia"/>
        </w:rPr>
        <w:t>trained models</w:t>
      </w:r>
      <w:r w:rsidR="007257C1">
        <w:rPr>
          <w:rFonts w:eastAsiaTheme="minorEastAsia"/>
        </w:rPr>
        <w:t xml:space="preserve">. This suggests that finetuning on the pooled model provides little additional knowledge </w:t>
      </w:r>
      <w:r w:rsidR="000D753A">
        <w:rPr>
          <w:rFonts w:eastAsiaTheme="minorEastAsia"/>
        </w:rPr>
        <w:t>compared to individual training.</w:t>
      </w:r>
      <w:r w:rsidR="000B1531">
        <w:rPr>
          <w:rFonts w:eastAsiaTheme="minorEastAsia"/>
        </w:rPr>
        <w:t xml:space="preserve"> It may be possible to improve this result by pooling according to other reservoir characteristics, such as the operating purpose or hydrologic region. However, this experiment suggests that the generalization ability of LSTMs observed in rainfall-runoff modeling may not extend to models of </w:t>
      </w:r>
      <w:r w:rsidR="00FB54DA">
        <w:rPr>
          <w:rFonts w:eastAsiaTheme="minorEastAsia"/>
        </w:rPr>
        <w:t>reservoir release policies, as these tend to be location-specific.</w:t>
      </w:r>
    </w:p>
    <w:p w14:paraId="26EE2E05" w14:textId="77777777" w:rsidR="00FF4538" w:rsidRDefault="009814D4" w:rsidP="00FF4538">
      <w:pPr>
        <w:keepNext/>
        <w:jc w:val="center"/>
        <w:rPr>
          <w:ins w:id="1033" w:author="Matthew Chen" w:date="2024-04-10T10:21:00Z" w16du:dateUtc="2024-04-10T17:21:00Z"/>
        </w:rPr>
      </w:pPr>
      <w:r>
        <w:rPr>
          <w:noProof/>
        </w:rPr>
        <w:lastRenderedPageBreak/>
        <w:drawing>
          <wp:inline distT="0" distB="0" distL="0" distR="0" wp14:anchorId="52FD9B9D" wp14:editId="039BB051">
            <wp:extent cx="4117097" cy="3087823"/>
            <wp:effectExtent l="0" t="0" r="0" b="0"/>
            <wp:docPr id="169683603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6031" name="Picture 1" descr="A graph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44717" cy="3108538"/>
                    </a:xfrm>
                    <a:prstGeom prst="rect">
                      <a:avLst/>
                    </a:prstGeom>
                  </pic:spPr>
                </pic:pic>
              </a:graphicData>
            </a:graphic>
          </wp:inline>
        </w:drawing>
      </w:r>
    </w:p>
    <w:p w14:paraId="49BA8930" w14:textId="2642086E" w:rsidR="00C3556E" w:rsidRPr="00BC3C43" w:rsidDel="00FF4538" w:rsidRDefault="00FF4538">
      <w:pPr>
        <w:pStyle w:val="Caption"/>
        <w:jc w:val="center"/>
        <w:rPr>
          <w:del w:id="1034" w:author="Matthew Chen" w:date="2024-04-10T10:21:00Z" w16du:dateUtc="2024-04-10T17:21:00Z"/>
          <w:b w:val="0"/>
          <w:bCs/>
          <w:rPrChange w:id="1035" w:author="Matthew Chen" w:date="2024-05-28T15:44:00Z" w16du:dateUtc="2024-05-28T22:44:00Z">
            <w:rPr>
              <w:del w:id="1036" w:author="Matthew Chen" w:date="2024-04-10T10:21:00Z" w16du:dateUtc="2024-04-10T17:21:00Z"/>
              <w:b/>
            </w:rPr>
          </w:rPrChange>
        </w:rPr>
        <w:pPrChange w:id="1037" w:author="Matthew Chen" w:date="2024-05-28T12:10:00Z" w16du:dateUtc="2024-05-28T19:10:00Z">
          <w:pPr>
            <w:keepNext/>
            <w:jc w:val="center"/>
          </w:pPr>
        </w:pPrChange>
      </w:pPr>
      <w:ins w:id="1038" w:author="Matthew Chen" w:date="2024-04-10T10:21:00Z" w16du:dateUtc="2024-04-10T17:21:00Z">
        <w:r>
          <w:t xml:space="preserve">Figure </w:t>
        </w:r>
        <w:r>
          <w:rPr>
            <w:b w:val="0"/>
            <w:iCs w:val="0"/>
          </w:rPr>
          <w:fldChar w:fldCharType="begin"/>
        </w:r>
        <w:r>
          <w:instrText xml:space="preserve"> SEQ Figure \* ARABIC </w:instrText>
        </w:r>
      </w:ins>
      <w:r>
        <w:rPr>
          <w:b w:val="0"/>
          <w:iCs w:val="0"/>
        </w:rPr>
        <w:fldChar w:fldCharType="separate"/>
      </w:r>
      <w:ins w:id="1039" w:author="Matthew Chen" w:date="2024-04-15T14:39:00Z" w16du:dateUtc="2024-04-15T21:39:00Z">
        <w:r w:rsidR="00E541F6">
          <w:rPr>
            <w:noProof/>
          </w:rPr>
          <w:t>12</w:t>
        </w:r>
      </w:ins>
      <w:ins w:id="1040" w:author="Matthew Chen" w:date="2024-04-10T10:21:00Z" w16du:dateUtc="2024-04-10T17:21:00Z">
        <w:r>
          <w:rPr>
            <w:b w:val="0"/>
            <w:iCs w:val="0"/>
          </w:rPr>
          <w:fldChar w:fldCharType="end"/>
        </w:r>
        <w:r>
          <w:t xml:space="preserve">. </w:t>
        </w:r>
      </w:ins>
      <w:moveToRangeStart w:id="1041" w:author="Matthew Chen" w:date="2024-04-10T10:21:00Z" w:name="move163636928"/>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moveTo w:id="1042" w:author="Matthew Chen" w:date="2024-04-10T10:21:00Z" w16du:dateUtc="2024-04-10T17:21:00Z">
        <w:r w:rsidRPr="00BC3C43">
          <w:rPr>
            <w:b w:val="0"/>
            <w:bCs/>
            <w:rPrChange w:id="1043" w:author="Matthew Chen" w:date="2024-05-28T15:44:00Z" w16du:dateUtc="2024-05-28T22:44:00Z">
              <w:rPr>
                <w:b/>
              </w:rPr>
            </w:rPrChange>
          </w:rPr>
          <w:t xml:space="preserve"> performance scores on the last 20% of available record for out-of-sample (OOS) reservoirs for individual and pooled Model 1 and finetuning on 5-30 years data</w:t>
        </w:r>
      </w:moveTo>
      <w:moveToRangeEnd w:id="1041"/>
    </w:p>
    <w:p w14:paraId="6B1112BB" w14:textId="392541A9" w:rsidR="00754606" w:rsidRPr="00F30F71" w:rsidDel="00121C99" w:rsidRDefault="00C3556E">
      <w:pPr>
        <w:pStyle w:val="Caption"/>
        <w:jc w:val="center"/>
        <w:rPr>
          <w:del w:id="1044" w:author="Matthew Chen" w:date="2024-04-10T10:13:00Z" w16du:dateUtc="2024-04-10T17:13:00Z"/>
          <w:b w:val="0"/>
          <w:bCs/>
          <w:color w:val="auto"/>
          <w:szCs w:val="22"/>
          <w:rPrChange w:id="1045" w:author="Matthew Chen" w:date="2024-05-28T12:10:00Z" w16du:dateUtc="2024-05-28T19:10:00Z">
            <w:rPr>
              <w:del w:id="1046" w:author="Matthew Chen" w:date="2024-04-10T10:13:00Z" w16du:dateUtc="2024-04-10T17:13:00Z"/>
              <w:rFonts w:eastAsiaTheme="minorEastAsia"/>
              <w:b w:val="0"/>
              <w:bCs/>
            </w:rPr>
          </w:rPrChange>
        </w:rPr>
      </w:pPr>
      <w:del w:id="1047" w:author="Matthew Chen" w:date="2024-04-10T10:21:00Z" w16du:dateUtc="2024-04-10T17:21:00Z">
        <w:r w:rsidRPr="00BC3C43" w:rsidDel="00FF4538">
          <w:rPr>
            <w:bCs/>
          </w:rPr>
          <w:delText xml:space="preserve">Figure </w:delText>
        </w:r>
        <w:r w:rsidRPr="00BC3C43" w:rsidDel="00FF4538">
          <w:rPr>
            <w:b w:val="0"/>
            <w:bCs/>
            <w:iCs w:val="0"/>
          </w:rPr>
          <w:fldChar w:fldCharType="begin"/>
        </w:r>
        <w:r w:rsidRPr="00BC3C43" w:rsidDel="00FF4538">
          <w:rPr>
            <w:bCs/>
          </w:rPr>
          <w:delInstrText xml:space="preserve"> SEQ Figure \* ARABIC </w:delInstrText>
        </w:r>
        <w:r w:rsidRPr="00BC3C43" w:rsidDel="00FF4538">
          <w:rPr>
            <w:b w:val="0"/>
            <w:bCs/>
            <w:iCs w:val="0"/>
          </w:rPr>
          <w:fldChar w:fldCharType="separate"/>
        </w:r>
      </w:del>
      <w:del w:id="1048" w:author="Matthew Chen" w:date="2024-04-04T10:10:00Z" w16du:dateUtc="2024-04-04T17:10:00Z">
        <w:r w:rsidR="001B4D29" w:rsidRPr="00BC3C43" w:rsidDel="00DD18BE">
          <w:rPr>
            <w:bCs/>
            <w:noProof/>
          </w:rPr>
          <w:delText>5</w:delText>
        </w:r>
      </w:del>
      <w:del w:id="1049" w:author="Matthew Chen" w:date="2024-04-10T10:21:00Z" w16du:dateUtc="2024-04-10T17:21:00Z">
        <w:r w:rsidRPr="00BC3C43" w:rsidDel="00FF4538">
          <w:rPr>
            <w:b w:val="0"/>
            <w:bCs/>
            <w:iCs w:val="0"/>
          </w:rPr>
          <w:fldChar w:fldCharType="end"/>
        </w:r>
        <w:r w:rsidRPr="00BC3C43" w:rsidDel="00FF4538">
          <w:rPr>
            <w:bCs/>
          </w:rPr>
          <w:delText xml:space="preserve">. </w:delText>
        </w:r>
      </w:del>
      <w:moveFromRangeStart w:id="1050" w:author="Matthew Chen" w:date="2024-04-10T10:21:00Z" w:name="move163636928"/>
      <m:oMath>
        <m:sSup>
          <m:sSupPr>
            <m:ctrlPr>
              <w:del w:id="1051" w:author="Matthew Chen" w:date="2024-05-28T12:10:00Z" w16du:dateUtc="2024-05-28T19:10:00Z">
                <w:rPr>
                  <w:rFonts w:ascii="Cambria Math" w:hAnsi="Cambria Math"/>
                  <w:b w:val="0"/>
                  <w:bCs/>
                  <w:i/>
                </w:rPr>
              </w:del>
            </m:ctrlPr>
          </m:sSupPr>
          <m:e>
            <m:r>
              <w:del w:id="1052" w:author="Matthew Chen" w:date="2024-05-28T12:10:00Z" w16du:dateUtc="2024-05-28T19:10:00Z">
                <w:rPr>
                  <w:rFonts w:ascii="Cambria Math" w:hAnsi="Cambria Math"/>
                  <w:rPrChange w:id="1053" w:author="Matthew Chen" w:date="2024-05-28T12:10:00Z" w16du:dateUtc="2024-05-28T19:10:00Z">
                    <w:rPr>
                      <w:rFonts w:ascii="Cambria Math" w:hAnsi="Cambria Math"/>
                    </w:rPr>
                  </w:rPrChange>
                </w:rPr>
                <m:t>R</m:t>
              </w:del>
            </m:r>
          </m:e>
          <m:sup>
            <m:r>
              <w:del w:id="1054" w:author="Matthew Chen" w:date="2024-05-28T12:10:00Z" w16du:dateUtc="2024-05-28T19:10:00Z">
                <w:rPr>
                  <w:rFonts w:ascii="Cambria Math" w:hAnsi="Cambria Math"/>
                  <w:rPrChange w:id="1055" w:author="Matthew Chen" w:date="2024-05-28T12:10:00Z" w16du:dateUtc="2024-05-28T19:10:00Z">
                    <w:rPr>
                      <w:rFonts w:ascii="Cambria Math" w:hAnsi="Cambria Math"/>
                    </w:rPr>
                  </w:rPrChange>
                </w:rPr>
                <m:t>2</m:t>
              </w:del>
            </m:r>
          </m:sup>
        </m:sSup>
      </m:oMath>
      <w:moveFrom w:id="1056" w:author="Matthew Chen" w:date="2024-04-10T10:21:00Z" w16du:dateUtc="2024-04-10T17:21:00Z">
        <w:del w:id="1057" w:author="Matthew Chen" w:date="2024-05-28T12:10:00Z" w16du:dateUtc="2024-05-28T19:10:00Z">
          <w:r w:rsidRPr="00BC3C43" w:rsidDel="00F30F71">
            <w:rPr>
              <w:bCs/>
            </w:rPr>
            <w:delText xml:space="preserve"> performance scores on the last 20% of available record for out-of-sample (OOS) reservoirs for individual and pooled Model 1 and finetuning on 5-30 years data</w:delText>
          </w:r>
        </w:del>
      </w:moveFrom>
      <w:moveFromRangeEnd w:id="1050"/>
    </w:p>
    <w:p w14:paraId="64110900" w14:textId="1F1316AD" w:rsidR="000D753A" w:rsidRPr="00F30F71" w:rsidDel="00754606" w:rsidRDefault="00664BE2">
      <w:pPr>
        <w:pStyle w:val="Caption"/>
        <w:jc w:val="center"/>
        <w:rPr>
          <w:del w:id="1058" w:author="Matthew Chen" w:date="2024-04-10T10:00:00Z" w16du:dateUtc="2024-04-10T17:00:00Z"/>
          <w:b w:val="0"/>
          <w:bCs/>
          <w:rPrChange w:id="1059" w:author="Matthew Chen" w:date="2024-05-28T12:10:00Z" w16du:dateUtc="2024-05-28T19:10:00Z">
            <w:rPr>
              <w:del w:id="1060" w:author="Matthew Chen" w:date="2024-04-10T10:00:00Z" w16du:dateUtc="2024-04-10T17:00:00Z"/>
            </w:rPr>
          </w:rPrChange>
        </w:rPr>
        <w:pPrChange w:id="1061" w:author="Matthew Chen" w:date="2024-05-28T12:10:00Z" w16du:dateUtc="2024-05-28T19:10:00Z">
          <w:pPr>
            <w:pStyle w:val="Heading2"/>
            <w:spacing w:line="480" w:lineRule="auto"/>
          </w:pPr>
        </w:pPrChange>
      </w:pPr>
      <w:del w:id="1062" w:author="Matthew Chen" w:date="2024-04-10T10:00:00Z" w16du:dateUtc="2024-04-10T17:00:00Z">
        <w:r w:rsidRPr="00F30F71" w:rsidDel="00754606">
          <w:rPr>
            <w:b w:val="0"/>
            <w:bCs/>
            <w:rPrChange w:id="1063" w:author="Matthew Chen" w:date="2024-05-28T12:10:00Z" w16du:dateUtc="2024-05-28T19:10:00Z">
              <w:rPr>
                <w:b w:val="0"/>
              </w:rPr>
            </w:rPrChange>
          </w:rPr>
          <w:delText>Degree of Regulation and Model Performance</w:delText>
        </w:r>
      </w:del>
    </w:p>
    <w:p w14:paraId="0F461C50" w14:textId="1481F7A1" w:rsidR="00450E54" w:rsidRPr="007E4497" w:rsidDel="004E5967" w:rsidRDefault="000D753A">
      <w:pPr>
        <w:pStyle w:val="Caption"/>
        <w:jc w:val="center"/>
        <w:rPr>
          <w:del w:id="1064" w:author="Matthew Chen" w:date="2024-04-04T14:50:00Z" w16du:dateUtc="2024-04-04T21:50:00Z"/>
          <w:bCs/>
        </w:rPr>
        <w:pPrChange w:id="1065" w:author="Matthew Chen" w:date="2024-05-28T12:10:00Z" w16du:dateUtc="2024-05-28T19:10:00Z">
          <w:pPr>
            <w:spacing w:line="480" w:lineRule="auto"/>
          </w:pPr>
        </w:pPrChange>
      </w:pPr>
      <w:del w:id="1066" w:author="Matthew Chen" w:date="2024-04-10T10:00:00Z" w16du:dateUtc="2024-04-10T17:00:00Z">
        <w:r w:rsidRPr="007E4497" w:rsidDel="00754606">
          <w:rPr>
            <w:bCs/>
          </w:rPr>
          <w:delText>Previously, we found large variances in performance across a large sample of reservoirs</w:delText>
        </w:r>
        <w:r w:rsidR="00BC303E" w:rsidRPr="007E4497" w:rsidDel="00754606">
          <w:rPr>
            <w:bCs/>
          </w:rPr>
          <w:delText xml:space="preserve"> (Figure 4)</w:delText>
        </w:r>
        <w:r w:rsidRPr="007E4497" w:rsidDel="00754606">
          <w:rPr>
            <w:bCs/>
          </w:rPr>
          <w:delText xml:space="preserve">. In </w:delText>
        </w:r>
        <w:r w:rsidR="00664BE2" w:rsidRPr="007E4497" w:rsidDel="00754606">
          <w:rPr>
            <w:bCs/>
          </w:rPr>
          <w:delText xml:space="preserve">this section, we </w:delText>
        </w:r>
        <w:r w:rsidR="00747583" w:rsidRPr="007E4497" w:rsidDel="00754606">
          <w:rPr>
            <w:bCs/>
          </w:rPr>
          <w:delText>investigate whether the</w:delText>
        </w:r>
        <w:r w:rsidR="00664BE2" w:rsidRPr="007E4497" w:rsidDel="00754606">
          <w:rPr>
            <w:bCs/>
          </w:rPr>
          <w:delText xml:space="preserve"> degree of regulation adversely affects model performance. A lower degree of regulation may indicate shorter lag times between inflow and release, i.e., release predictions are more directly sensitive to inflow and therefore more accurate. </w:delText>
        </w:r>
        <w:r w:rsidR="005D6F40" w:rsidRPr="007E4497" w:rsidDel="00754606">
          <w:rPr>
            <w:bCs/>
          </w:rPr>
          <w:delText xml:space="preserve">Figure </w:delText>
        </w:r>
      </w:del>
      <w:del w:id="1067" w:author="Matthew Chen" w:date="2024-04-04T14:21:00Z" w16du:dateUtc="2024-04-04T21:21:00Z">
        <w:r w:rsidR="005D6F40" w:rsidRPr="007E4497" w:rsidDel="003864A8">
          <w:rPr>
            <w:bCs/>
          </w:rPr>
          <w:delText>6</w:delText>
        </w:r>
      </w:del>
      <w:del w:id="1068" w:author="Matthew Chen" w:date="2024-04-10T10:00:00Z" w16du:dateUtc="2024-04-10T17:00:00Z">
        <w:r w:rsidR="005D6F40" w:rsidRPr="007E4497" w:rsidDel="00754606">
          <w:rPr>
            <w:bCs/>
          </w:rPr>
          <w:delText xml:space="preserve"> </w:delText>
        </w:r>
        <w:r w:rsidR="00747583" w:rsidRPr="007E4497" w:rsidDel="00754606">
          <w:rPr>
            <w:bCs/>
          </w:rPr>
          <w:delText xml:space="preserve">shows </w:delText>
        </w:r>
        <w:r w:rsidR="005D6F40" w:rsidRPr="007E4497" w:rsidDel="00754606">
          <w:rPr>
            <w:bCs/>
          </w:rPr>
          <w:delText xml:space="preserve">these results, plotting </w:delText>
        </w:r>
      </w:del>
      <m:oMath>
        <m:sSup>
          <m:sSupPr>
            <m:ctrlPr>
              <w:del w:id="1069" w:author="Matthew Chen" w:date="2024-04-10T10:00:00Z" w16du:dateUtc="2024-04-10T17:00:00Z">
                <w:rPr>
                  <w:rFonts w:ascii="Cambria Math" w:hAnsi="Cambria Math"/>
                  <w:b w:val="0"/>
                  <w:bCs/>
                  <w:i/>
                </w:rPr>
              </w:del>
            </m:ctrlPr>
          </m:sSupPr>
          <m:e>
            <m:r>
              <w:del w:id="1070" w:author="Matthew Chen" w:date="2024-04-10T10:00:00Z" w16du:dateUtc="2024-04-10T17:00:00Z">
                <m:rPr>
                  <m:sty m:val="bi"/>
                </m:rPr>
                <w:rPr>
                  <w:rFonts w:ascii="Cambria Math" w:hAnsi="Cambria Math"/>
                </w:rPr>
                <m:t>R</m:t>
              </w:del>
            </m:r>
          </m:e>
          <m:sup>
            <m:r>
              <w:del w:id="1071" w:author="Matthew Chen" w:date="2024-04-10T10:00:00Z" w16du:dateUtc="2024-04-10T17:00:00Z">
                <m:rPr>
                  <m:sty m:val="bi"/>
                </m:rPr>
                <w:rPr>
                  <w:rFonts w:ascii="Cambria Math" w:hAnsi="Cambria Math"/>
                </w:rPr>
                <m:t>2</m:t>
              </w:del>
            </m:r>
          </m:sup>
        </m:sSup>
      </m:oMath>
      <w:del w:id="1072" w:author="Matthew Chen" w:date="2024-04-10T10:00:00Z" w16du:dateUtc="2024-04-10T17:00:00Z">
        <w:r w:rsidR="005D6F40" w:rsidRPr="007E4497" w:rsidDel="00754606">
          <w:rPr>
            <w:bCs/>
          </w:rPr>
          <w:delText xml:space="preserve"> performances against the log ratio between mean inflow and max storage (</w:delText>
        </w:r>
        <w:r w:rsidR="00747583" w:rsidRPr="007E4497" w:rsidDel="00754606">
          <w:rPr>
            <w:bCs/>
          </w:rPr>
          <w:delText xml:space="preserve">a </w:delText>
        </w:r>
        <w:r w:rsidR="005D6F40" w:rsidRPr="007E4497" w:rsidDel="00754606">
          <w:rPr>
            <w:bCs/>
          </w:rPr>
          <w:delText xml:space="preserve">higher </w:delText>
        </w:r>
        <w:r w:rsidR="00747583" w:rsidRPr="007E4497" w:rsidDel="00754606">
          <w:rPr>
            <w:bCs/>
          </w:rPr>
          <w:delText xml:space="preserve">value of this ratio </w:delText>
        </w:r>
        <w:r w:rsidR="005D6F40" w:rsidRPr="007E4497" w:rsidDel="00754606">
          <w:rPr>
            <w:bCs/>
          </w:rPr>
          <w:delText xml:space="preserve">indicates </w:delText>
        </w:r>
        <w:r w:rsidR="00747583" w:rsidRPr="007E4497" w:rsidDel="00754606">
          <w:rPr>
            <w:bCs/>
          </w:rPr>
          <w:delText xml:space="preserve">a </w:delText>
        </w:r>
        <w:r w:rsidR="005D6F40" w:rsidRPr="007E4497" w:rsidDel="00754606">
          <w:rPr>
            <w:bCs/>
          </w:rPr>
          <w:delText xml:space="preserve">lower degree of regulation). We find that the Pearson correlation between </w:delText>
        </w:r>
      </w:del>
      <m:oMath>
        <m:sSup>
          <m:sSupPr>
            <m:ctrlPr>
              <w:del w:id="1073" w:author="Matthew Chen" w:date="2024-04-10T10:00:00Z" w16du:dateUtc="2024-04-10T17:00:00Z">
                <w:rPr>
                  <w:rFonts w:ascii="Cambria Math" w:hAnsi="Cambria Math"/>
                  <w:b w:val="0"/>
                  <w:bCs/>
                  <w:i/>
                </w:rPr>
              </w:del>
            </m:ctrlPr>
          </m:sSupPr>
          <m:e>
            <m:r>
              <w:del w:id="1074" w:author="Matthew Chen" w:date="2024-04-10T10:00:00Z" w16du:dateUtc="2024-04-10T17:00:00Z">
                <m:rPr>
                  <m:sty m:val="bi"/>
                </m:rPr>
                <w:rPr>
                  <w:rFonts w:ascii="Cambria Math" w:hAnsi="Cambria Math"/>
                </w:rPr>
                <m:t>R</m:t>
              </w:del>
            </m:r>
          </m:e>
          <m:sup>
            <m:r>
              <w:del w:id="1075" w:author="Matthew Chen" w:date="2024-04-10T10:00:00Z" w16du:dateUtc="2024-04-10T17:00:00Z">
                <m:rPr>
                  <m:sty m:val="bi"/>
                </m:rPr>
                <w:rPr>
                  <w:rFonts w:ascii="Cambria Math" w:hAnsi="Cambria Math"/>
                </w:rPr>
                <m:t>2</m:t>
              </w:del>
            </m:r>
          </m:sup>
        </m:sSup>
      </m:oMath>
      <w:del w:id="1076" w:author="Matthew Chen" w:date="2024-04-10T10:00:00Z" w16du:dateUtc="2024-04-10T17:00:00Z">
        <w:r w:rsidR="005D6F40" w:rsidRPr="007E4497" w:rsidDel="00754606">
          <w:rPr>
            <w:bCs/>
          </w:rPr>
          <w:delText xml:space="preserve">scores and the </w:delText>
        </w:r>
        <w:r w:rsidR="00747583" w:rsidRPr="007E4497" w:rsidDel="00754606">
          <w:rPr>
            <w:bCs/>
          </w:rPr>
          <w:delText>degree of regulation</w:delText>
        </w:r>
        <w:r w:rsidR="005D6F40" w:rsidRPr="007E4497" w:rsidDel="00754606">
          <w:rPr>
            <w:bCs/>
          </w:rPr>
          <w:delText xml:space="preserve"> to be 0.6, 0.59, and 0.49</w:delText>
        </w:r>
        <w:r w:rsidR="00450E54" w:rsidRPr="007E4497" w:rsidDel="00754606">
          <w:rPr>
            <w:bCs/>
          </w:rPr>
          <w:delText xml:space="preserve"> for the training, validation, and test scores, respectively. Randomization testing reveals that the correlation coefficients are significant at the 0.05 level, rejecting the null </w:delText>
        </w:r>
        <w:r w:rsidR="00761E5E" w:rsidRPr="007E4497" w:rsidDel="00754606">
          <w:rPr>
            <w:bCs/>
          </w:rPr>
          <w:delText xml:space="preserve">hypothesis </w:delText>
        </w:r>
        <w:r w:rsidR="00450E54" w:rsidRPr="007E4497" w:rsidDel="00754606">
          <w:rPr>
            <w:bCs/>
          </w:rPr>
          <w:delText xml:space="preserve">of no correlation. These results provide strong evidence that model performance is adversely </w:delText>
        </w:r>
        <w:r w:rsidR="00BC303E" w:rsidRPr="007E4497" w:rsidDel="00754606">
          <w:rPr>
            <w:bCs/>
          </w:rPr>
          <w:delText>associated with</w:delText>
        </w:r>
        <w:r w:rsidR="00450E54" w:rsidRPr="007E4497" w:rsidDel="00754606">
          <w:rPr>
            <w:bCs/>
          </w:rPr>
          <w:delText xml:space="preserve"> </w:delText>
        </w:r>
        <w:r w:rsidR="00BC303E" w:rsidRPr="007E4497" w:rsidDel="00754606">
          <w:rPr>
            <w:bCs/>
          </w:rPr>
          <w:delText xml:space="preserve">increased </w:delText>
        </w:r>
        <w:r w:rsidR="00450E54" w:rsidRPr="007E4497" w:rsidDel="00754606">
          <w:rPr>
            <w:bCs/>
          </w:rPr>
          <w:delText>degree of regulation.</w:delText>
        </w:r>
      </w:del>
    </w:p>
    <w:p w14:paraId="10024B99" w14:textId="3EE4757C" w:rsidR="00450E54" w:rsidRPr="007E4497" w:rsidDel="00754606" w:rsidRDefault="00450E54">
      <w:pPr>
        <w:pStyle w:val="Caption"/>
        <w:jc w:val="center"/>
        <w:rPr>
          <w:del w:id="1077" w:author="Matthew Chen" w:date="2024-04-10T10:00:00Z" w16du:dateUtc="2024-04-10T17:00:00Z"/>
          <w:bCs/>
        </w:rPr>
        <w:pPrChange w:id="1078" w:author="Matthew Chen" w:date="2024-05-28T12:10:00Z" w16du:dateUtc="2024-05-28T19:10:00Z">
          <w:pPr>
            <w:spacing w:line="480" w:lineRule="auto"/>
          </w:pPr>
        </w:pPrChange>
      </w:pPr>
      <w:del w:id="1079" w:author="Matthew Chen" w:date="2024-04-10T10:00:00Z" w16du:dateUtc="2024-04-10T17:00:00Z">
        <w:r w:rsidRPr="007E4497" w:rsidDel="00754606">
          <w:rPr>
            <w:bCs/>
          </w:rPr>
          <w:delText xml:space="preserve">We also find no clear connection between geographic location and model performance. </w:delText>
        </w:r>
      </w:del>
      <w:del w:id="1080" w:author="Matthew Chen" w:date="2024-04-10T09:57:00Z" w16du:dateUtc="2024-04-10T16:57:00Z">
        <w:r w:rsidRPr="007E4497" w:rsidDel="00661166">
          <w:rPr>
            <w:bCs/>
          </w:rPr>
          <w:delText xml:space="preserve">Figure </w:delText>
        </w:r>
      </w:del>
      <w:del w:id="1081" w:author="Matthew Chen" w:date="2024-04-04T14:21:00Z" w16du:dateUtc="2024-04-04T21:21:00Z">
        <w:r w:rsidRPr="007E4497" w:rsidDel="003864A8">
          <w:rPr>
            <w:bCs/>
          </w:rPr>
          <w:delText>7</w:delText>
        </w:r>
      </w:del>
      <w:del w:id="1082" w:author="Matthew Chen" w:date="2024-04-10T09:57:00Z" w16du:dateUtc="2024-04-10T16:57:00Z">
        <w:r w:rsidRPr="007E4497" w:rsidDel="00661166">
          <w:rPr>
            <w:bCs/>
          </w:rPr>
          <w:delText xml:space="preserve"> shows </w:delText>
        </w:r>
      </w:del>
      <m:oMath>
        <m:sSup>
          <m:sSupPr>
            <m:ctrlPr>
              <w:del w:id="1083" w:author="Matthew Chen" w:date="2024-04-10T09:57:00Z" w16du:dateUtc="2024-04-10T16:57:00Z">
                <w:rPr>
                  <w:rFonts w:ascii="Cambria Math" w:hAnsi="Cambria Math"/>
                  <w:b w:val="0"/>
                  <w:bCs/>
                  <w:i/>
                </w:rPr>
              </w:del>
            </m:ctrlPr>
          </m:sSupPr>
          <m:e>
            <m:r>
              <w:del w:id="1084" w:author="Matthew Chen" w:date="2024-04-10T09:57:00Z" w16du:dateUtc="2024-04-10T16:57:00Z">
                <m:rPr>
                  <m:sty m:val="bi"/>
                </m:rPr>
                <w:rPr>
                  <w:rFonts w:ascii="Cambria Math" w:hAnsi="Cambria Math"/>
                </w:rPr>
                <m:t>R</m:t>
              </w:del>
            </m:r>
          </m:e>
          <m:sup>
            <m:r>
              <w:del w:id="1085" w:author="Matthew Chen" w:date="2024-04-10T09:57:00Z" w16du:dateUtc="2024-04-10T16:57:00Z">
                <m:rPr>
                  <m:sty m:val="bi"/>
                </m:rPr>
                <w:rPr>
                  <w:rFonts w:ascii="Cambria Math" w:hAnsi="Cambria Math"/>
                </w:rPr>
                <m:t>2</m:t>
              </w:del>
            </m:r>
          </m:sup>
        </m:sSup>
      </m:oMath>
      <w:del w:id="1086" w:author="Matthew Chen" w:date="2024-04-10T09:57:00Z" w16du:dateUtc="2024-04-10T16:57:00Z">
        <w:r w:rsidRPr="007E4497" w:rsidDel="00661166">
          <w:rPr>
            <w:bCs/>
          </w:rPr>
          <w:delText xml:space="preserve"> with respect to geographic location, and </w:delText>
        </w:r>
        <w:r w:rsidR="0092332F" w:rsidRPr="007E4497" w:rsidDel="00661166">
          <w:rPr>
            <w:bCs/>
          </w:rPr>
          <w:delText>we find no apparent spatial patterns; location alone does not appear to be a strong indicator of model performance unlike the degree of regulation.</w:delText>
        </w:r>
      </w:del>
    </w:p>
    <w:p w14:paraId="35516251" w14:textId="78C8762A" w:rsidR="005D6F40" w:rsidRPr="007E4497" w:rsidDel="00754606" w:rsidRDefault="005D6F40">
      <w:pPr>
        <w:pStyle w:val="Caption"/>
        <w:jc w:val="center"/>
        <w:rPr>
          <w:del w:id="1087" w:author="Matthew Chen" w:date="2024-04-10T10:00:00Z" w16du:dateUtc="2024-04-10T17:00:00Z"/>
          <w:bCs/>
        </w:rPr>
        <w:pPrChange w:id="1088" w:author="Matthew Chen" w:date="2024-05-28T12:10:00Z" w16du:dateUtc="2024-05-28T19:10:00Z">
          <w:pPr>
            <w:keepNext/>
            <w:spacing w:line="480" w:lineRule="auto"/>
            <w:jc w:val="center"/>
          </w:pPr>
        </w:pPrChange>
      </w:pPr>
      <w:del w:id="1089" w:author="Matthew Chen" w:date="2024-04-04T14:49:00Z" w16du:dateUtc="2024-04-04T21:49:00Z">
        <w:r w:rsidRPr="007E4497" w:rsidDel="00614C35">
          <w:rPr>
            <w:bCs/>
            <w:noProof/>
          </w:rPr>
          <w:drawing>
            <wp:inline distT="0" distB="0" distL="0" distR="0" wp14:anchorId="0796A897" wp14:editId="24BCC8BE">
              <wp:extent cx="4100945" cy="4100945"/>
              <wp:effectExtent l="0" t="0" r="1270" b="1270"/>
              <wp:docPr id="1181236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6923" name="Picture 11812369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9998" cy="4149998"/>
                      </a:xfrm>
                      <a:prstGeom prst="rect">
                        <a:avLst/>
                      </a:prstGeom>
                    </pic:spPr>
                  </pic:pic>
                </a:graphicData>
              </a:graphic>
            </wp:inline>
          </w:drawing>
        </w:r>
      </w:del>
    </w:p>
    <w:p w14:paraId="64961C92" w14:textId="587B0B46" w:rsidR="005D6F40" w:rsidRPr="00F30F71" w:rsidDel="00754606" w:rsidRDefault="005D6F40">
      <w:pPr>
        <w:pStyle w:val="Caption"/>
        <w:jc w:val="center"/>
        <w:rPr>
          <w:del w:id="1090" w:author="Matthew Chen" w:date="2024-04-10T10:00:00Z" w16du:dateUtc="2024-04-10T17:00:00Z"/>
          <w:b w:val="0"/>
          <w:bCs/>
          <w:rPrChange w:id="1091" w:author="Matthew Chen" w:date="2024-05-28T12:10:00Z" w16du:dateUtc="2024-05-28T19:10:00Z">
            <w:rPr>
              <w:del w:id="1092" w:author="Matthew Chen" w:date="2024-04-10T10:00:00Z" w16du:dateUtc="2024-04-10T17:00:00Z"/>
            </w:rPr>
          </w:rPrChange>
        </w:rPr>
      </w:pPr>
      <w:del w:id="1093" w:author="Matthew Chen" w:date="2024-04-10T10:00:00Z" w16du:dateUtc="2024-04-10T17:00:00Z">
        <w:r w:rsidRPr="00BC3C43" w:rsidDel="00754606">
          <w:rPr>
            <w:bCs/>
          </w:rPr>
          <w:delText xml:space="preserve">Figure </w:delText>
        </w:r>
        <w:r w:rsidRPr="00BC3C43" w:rsidDel="00754606">
          <w:rPr>
            <w:b w:val="0"/>
            <w:bCs/>
            <w:iCs w:val="0"/>
          </w:rPr>
          <w:fldChar w:fldCharType="begin"/>
        </w:r>
        <w:r w:rsidRPr="00BC3C43" w:rsidDel="00754606">
          <w:rPr>
            <w:bCs/>
          </w:rPr>
          <w:delInstrText xml:space="preserve"> SEQ Figure \* ARABIC </w:delInstrText>
        </w:r>
        <w:r w:rsidRPr="00BC3C43" w:rsidDel="00754606">
          <w:rPr>
            <w:b w:val="0"/>
            <w:bCs/>
            <w:iCs w:val="0"/>
          </w:rPr>
          <w:fldChar w:fldCharType="separate"/>
        </w:r>
      </w:del>
      <w:del w:id="1094" w:author="Matthew Chen" w:date="2024-04-04T10:10:00Z" w16du:dateUtc="2024-04-04T17:10:00Z">
        <w:r w:rsidR="001B4D29" w:rsidRPr="00BC3C43" w:rsidDel="00DD18BE">
          <w:rPr>
            <w:bCs/>
            <w:noProof/>
          </w:rPr>
          <w:delText>6</w:delText>
        </w:r>
      </w:del>
      <w:del w:id="1095" w:author="Matthew Chen" w:date="2024-04-10T10:00:00Z" w16du:dateUtc="2024-04-10T17:00:00Z">
        <w:r w:rsidRPr="00BC3C43" w:rsidDel="00754606">
          <w:rPr>
            <w:b w:val="0"/>
            <w:bCs/>
            <w:iCs w:val="0"/>
          </w:rPr>
          <w:fldChar w:fldCharType="end"/>
        </w:r>
        <w:r w:rsidRPr="00BC3C43" w:rsidDel="00754606">
          <w:rPr>
            <w:bCs/>
          </w:rPr>
          <w:delText xml:space="preserve">. Train, validation, and test </w:delText>
        </w:r>
      </w:del>
      <m:oMath>
        <m:sSup>
          <m:sSupPr>
            <m:ctrlPr>
              <w:del w:id="1096" w:author="Matthew Chen" w:date="2024-04-10T10:00:00Z" w16du:dateUtc="2024-04-10T17:00:00Z">
                <w:rPr>
                  <w:rFonts w:ascii="Cambria Math" w:hAnsi="Cambria Math"/>
                  <w:b w:val="0"/>
                  <w:bCs/>
                  <w:i/>
                </w:rPr>
              </w:del>
            </m:ctrlPr>
          </m:sSupPr>
          <m:e>
            <m:r>
              <w:del w:id="1097" w:author="Matthew Chen" w:date="2024-04-10T10:00:00Z" w16du:dateUtc="2024-04-10T17:00:00Z">
                <w:rPr>
                  <w:rFonts w:ascii="Cambria Math" w:hAnsi="Cambria Math"/>
                  <w:rPrChange w:id="1098" w:author="Matthew Chen" w:date="2024-05-28T12:10:00Z" w16du:dateUtc="2024-05-28T19:10:00Z">
                    <w:rPr>
                      <w:rFonts w:ascii="Cambria Math" w:hAnsi="Cambria Math"/>
                    </w:rPr>
                  </w:rPrChange>
                </w:rPr>
                <m:t>R</m:t>
              </w:del>
            </m:r>
          </m:e>
          <m:sup>
            <m:r>
              <w:del w:id="1099" w:author="Matthew Chen" w:date="2024-04-10T10:00:00Z" w16du:dateUtc="2024-04-10T17:00:00Z">
                <w:rPr>
                  <w:rFonts w:ascii="Cambria Math" w:hAnsi="Cambria Math"/>
                  <w:rPrChange w:id="1100" w:author="Matthew Chen" w:date="2024-05-28T12:10:00Z" w16du:dateUtc="2024-05-28T19:10:00Z">
                    <w:rPr>
                      <w:rFonts w:ascii="Cambria Math" w:hAnsi="Cambria Math"/>
                    </w:rPr>
                  </w:rPrChange>
                </w:rPr>
                <m:t>2</m:t>
              </w:del>
            </m:r>
          </m:sup>
        </m:sSup>
      </m:oMath>
      <w:del w:id="1101" w:author="Matthew Chen" w:date="2024-04-10T10:00:00Z" w16du:dateUtc="2024-04-10T17:00:00Z">
        <w:r w:rsidRPr="00BC3C43" w:rsidDel="00754606">
          <w:rPr>
            <w:bCs/>
          </w:rPr>
          <w:delText xml:space="preserve"> plotted against </w:delText>
        </w:r>
        <w:r w:rsidR="0092332F" w:rsidRPr="00BC3C43" w:rsidDel="00754606">
          <w:rPr>
            <w:bCs/>
          </w:rPr>
          <w:delText>the log mean-inflow-max-storage ratio for individually trained LSTMs</w:delText>
        </w:r>
      </w:del>
    </w:p>
    <w:p w14:paraId="388AA10F" w14:textId="08506C57" w:rsidR="0092332F" w:rsidRPr="007E4497" w:rsidDel="00661166" w:rsidRDefault="0092332F">
      <w:pPr>
        <w:pStyle w:val="Caption"/>
        <w:jc w:val="center"/>
        <w:rPr>
          <w:del w:id="1102" w:author="Matthew Chen" w:date="2024-04-10T09:55:00Z" w16du:dateUtc="2024-04-10T16:55:00Z"/>
          <w:bCs/>
        </w:rPr>
        <w:pPrChange w:id="1103" w:author="Matthew Chen" w:date="2024-05-28T12:10:00Z" w16du:dateUtc="2024-05-28T19:10:00Z">
          <w:pPr>
            <w:keepNext/>
            <w:jc w:val="center"/>
          </w:pPr>
        </w:pPrChange>
      </w:pPr>
      <w:del w:id="1104" w:author="Matthew Chen" w:date="2024-04-10T09:55:00Z" w16du:dateUtc="2024-04-10T16:55:00Z">
        <w:r w:rsidRPr="007E4497" w:rsidDel="00661166">
          <w:rPr>
            <w:bCs/>
            <w:noProof/>
          </w:rPr>
          <w:drawing>
            <wp:inline distT="0" distB="0" distL="0" distR="0" wp14:anchorId="723394ED" wp14:editId="20AF822F">
              <wp:extent cx="2746183" cy="3928703"/>
              <wp:effectExtent l="0" t="0" r="0" b="0"/>
              <wp:docPr id="711306252"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6252" name="Picture 3" descr="A map of the united stat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728" cy="3955234"/>
                      </a:xfrm>
                      <a:prstGeom prst="rect">
                        <a:avLst/>
                      </a:prstGeom>
                    </pic:spPr>
                  </pic:pic>
                </a:graphicData>
              </a:graphic>
            </wp:inline>
          </w:drawing>
        </w:r>
      </w:del>
    </w:p>
    <w:p w14:paraId="3BFBDA42" w14:textId="2E803EC4" w:rsidR="0092332F" w:rsidRPr="00F30F71" w:rsidDel="00661166" w:rsidRDefault="0092332F">
      <w:pPr>
        <w:pStyle w:val="Caption"/>
        <w:jc w:val="center"/>
        <w:rPr>
          <w:del w:id="1105" w:author="Matthew Chen" w:date="2024-04-10T09:55:00Z" w16du:dateUtc="2024-04-10T16:55:00Z"/>
          <w:b w:val="0"/>
          <w:bCs/>
          <w:rPrChange w:id="1106" w:author="Matthew Chen" w:date="2024-05-28T12:10:00Z" w16du:dateUtc="2024-05-28T19:10:00Z">
            <w:rPr>
              <w:del w:id="1107" w:author="Matthew Chen" w:date="2024-04-10T09:55:00Z" w16du:dateUtc="2024-04-10T16:55:00Z"/>
            </w:rPr>
          </w:rPrChange>
        </w:rPr>
      </w:pPr>
      <w:del w:id="1108" w:author="Matthew Chen" w:date="2024-04-10T09:55:00Z" w16du:dateUtc="2024-04-10T16:55:00Z">
        <w:r w:rsidRPr="00BC3C43" w:rsidDel="00661166">
          <w:rPr>
            <w:bCs/>
          </w:rPr>
          <w:delText xml:space="preserve">Figure </w:delText>
        </w:r>
        <w:r w:rsidRPr="00BC3C43" w:rsidDel="00661166">
          <w:rPr>
            <w:b w:val="0"/>
            <w:bCs/>
            <w:iCs w:val="0"/>
          </w:rPr>
          <w:fldChar w:fldCharType="begin"/>
        </w:r>
        <w:r w:rsidRPr="00BC3C43" w:rsidDel="00661166">
          <w:rPr>
            <w:bCs/>
          </w:rPr>
          <w:delInstrText xml:space="preserve"> SEQ Figure \* ARABIC </w:delInstrText>
        </w:r>
        <w:r w:rsidRPr="00BC3C43" w:rsidDel="00661166">
          <w:rPr>
            <w:b w:val="0"/>
            <w:bCs/>
            <w:iCs w:val="0"/>
          </w:rPr>
          <w:fldChar w:fldCharType="separate"/>
        </w:r>
      </w:del>
      <w:del w:id="1109" w:author="Matthew Chen" w:date="2024-04-04T10:10:00Z" w16du:dateUtc="2024-04-04T17:10:00Z">
        <w:r w:rsidR="001B4D29" w:rsidRPr="00BC3C43" w:rsidDel="00DD18BE">
          <w:rPr>
            <w:bCs/>
            <w:noProof/>
          </w:rPr>
          <w:delText>7</w:delText>
        </w:r>
      </w:del>
      <w:del w:id="1110" w:author="Matthew Chen" w:date="2024-04-10T09:55:00Z" w16du:dateUtc="2024-04-10T16:55:00Z">
        <w:r w:rsidRPr="00BC3C43" w:rsidDel="00661166">
          <w:rPr>
            <w:b w:val="0"/>
            <w:bCs/>
            <w:iCs w:val="0"/>
          </w:rPr>
          <w:fldChar w:fldCharType="end"/>
        </w:r>
        <w:r w:rsidRPr="00BC3C43" w:rsidDel="00661166">
          <w:rPr>
            <w:bCs/>
          </w:rPr>
          <w:delText xml:space="preserve">. Map of train, validation, and test </w:delText>
        </w:r>
      </w:del>
      <m:oMath>
        <m:sSup>
          <m:sSupPr>
            <m:ctrlPr>
              <w:del w:id="1111" w:author="Matthew Chen" w:date="2024-04-10T09:55:00Z" w16du:dateUtc="2024-04-10T16:55:00Z">
                <w:rPr>
                  <w:rFonts w:ascii="Cambria Math" w:hAnsi="Cambria Math"/>
                  <w:b w:val="0"/>
                  <w:bCs/>
                  <w:i/>
                </w:rPr>
              </w:del>
            </m:ctrlPr>
          </m:sSupPr>
          <m:e>
            <m:r>
              <w:del w:id="1112" w:author="Matthew Chen" w:date="2024-04-10T09:55:00Z" w16du:dateUtc="2024-04-10T16:55:00Z">
                <w:rPr>
                  <w:rFonts w:ascii="Cambria Math" w:hAnsi="Cambria Math"/>
                  <w:rPrChange w:id="1113" w:author="Matthew Chen" w:date="2024-05-28T12:10:00Z" w16du:dateUtc="2024-05-28T19:10:00Z">
                    <w:rPr>
                      <w:rFonts w:ascii="Cambria Math" w:hAnsi="Cambria Math"/>
                    </w:rPr>
                  </w:rPrChange>
                </w:rPr>
                <m:t>R</m:t>
              </w:del>
            </m:r>
          </m:e>
          <m:sup>
            <m:r>
              <w:del w:id="1114" w:author="Matthew Chen" w:date="2024-04-10T09:55:00Z" w16du:dateUtc="2024-04-10T16:55:00Z">
                <w:rPr>
                  <w:rFonts w:ascii="Cambria Math" w:hAnsi="Cambria Math"/>
                  <w:rPrChange w:id="1115" w:author="Matthew Chen" w:date="2024-05-28T12:10:00Z" w16du:dateUtc="2024-05-28T19:10:00Z">
                    <w:rPr>
                      <w:rFonts w:ascii="Cambria Math" w:hAnsi="Cambria Math"/>
                    </w:rPr>
                  </w:rPrChange>
                </w:rPr>
                <m:t>2</m:t>
              </w:del>
            </m:r>
          </m:sup>
        </m:sSup>
      </m:oMath>
      <w:del w:id="1116" w:author="Matthew Chen" w:date="2024-04-10T09:55:00Z" w16du:dateUtc="2024-04-10T16:55:00Z">
        <w:r w:rsidRPr="00BC3C43" w:rsidDel="00661166">
          <w:rPr>
            <w:bCs/>
          </w:rPr>
          <w:delText>scores for individually trained LSTMs</w:delText>
        </w:r>
      </w:del>
    </w:p>
    <w:p w14:paraId="1262F863" w14:textId="0344C770" w:rsidR="0092332F" w:rsidRPr="00F30F71" w:rsidDel="00121C99" w:rsidRDefault="0086481C">
      <w:pPr>
        <w:pStyle w:val="Caption"/>
        <w:jc w:val="center"/>
        <w:rPr>
          <w:del w:id="1117" w:author="Matthew Chen" w:date="2024-04-10T10:13:00Z" w16du:dateUtc="2024-04-10T17:13:00Z"/>
          <w:b w:val="0"/>
          <w:bCs/>
          <w:rPrChange w:id="1118" w:author="Matthew Chen" w:date="2024-05-28T12:10:00Z" w16du:dateUtc="2024-05-28T19:10:00Z">
            <w:rPr>
              <w:del w:id="1119" w:author="Matthew Chen" w:date="2024-04-10T10:13:00Z" w16du:dateUtc="2024-04-10T17:13:00Z"/>
            </w:rPr>
          </w:rPrChange>
        </w:rPr>
        <w:pPrChange w:id="1120" w:author="Matthew Chen" w:date="2024-05-28T12:10:00Z" w16du:dateUtc="2024-05-28T19:10:00Z">
          <w:pPr>
            <w:pStyle w:val="Heading2"/>
            <w:spacing w:line="480" w:lineRule="auto"/>
          </w:pPr>
        </w:pPrChange>
      </w:pPr>
      <w:del w:id="1121" w:author="Matthew Chen" w:date="2024-04-10T10:13:00Z" w16du:dateUtc="2024-04-10T17:13:00Z">
        <w:r w:rsidRPr="00F30F71" w:rsidDel="00121C99">
          <w:rPr>
            <w:b w:val="0"/>
            <w:bCs/>
            <w:rPrChange w:id="1122" w:author="Matthew Chen" w:date="2024-05-28T12:10:00Z" w16du:dateUtc="2024-05-28T19:10:00Z">
              <w:rPr>
                <w:b w:val="0"/>
              </w:rPr>
            </w:rPrChange>
          </w:rPr>
          <w:delText>Analysis of Release Timeseries</w:delText>
        </w:r>
      </w:del>
    </w:p>
    <w:p w14:paraId="4F90F504" w14:textId="4C6FA72F" w:rsidR="0086481C" w:rsidRPr="007E4497" w:rsidDel="00754606" w:rsidRDefault="0086481C">
      <w:pPr>
        <w:pStyle w:val="Caption"/>
        <w:jc w:val="center"/>
        <w:rPr>
          <w:del w:id="1123" w:author="Matthew Chen" w:date="2024-04-10T10:06:00Z" w16du:dateUtc="2024-04-10T17:06:00Z"/>
          <w:bCs/>
        </w:rPr>
        <w:pPrChange w:id="1124" w:author="Matthew Chen" w:date="2024-05-28T12:10:00Z" w16du:dateUtc="2024-05-28T19:10:00Z">
          <w:pPr>
            <w:spacing w:line="480" w:lineRule="auto"/>
          </w:pPr>
        </w:pPrChange>
      </w:pPr>
      <w:del w:id="1125" w:author="Matthew Chen" w:date="2024-04-10T10:06:00Z" w16du:dateUtc="2024-04-10T17:06:00Z">
        <w:r w:rsidRPr="007E4497" w:rsidDel="00754606">
          <w:rPr>
            <w:bCs/>
          </w:rPr>
          <w:delText xml:space="preserve">Four specific sites, Folsom (FOL), Shasta (SHA), Trinity (TRI), and New Melones (NM), are selected from the </w:delText>
        </w:r>
        <w:r w:rsidR="00747583" w:rsidRPr="007E4497" w:rsidDel="00754606">
          <w:rPr>
            <w:bCs/>
          </w:rPr>
          <w:delText>points</w:delText>
        </w:r>
        <w:r w:rsidRPr="007E4497" w:rsidDel="00754606">
          <w:rPr>
            <w:bCs/>
          </w:rPr>
          <w:delText xml:space="preserve"> in Figure </w:delText>
        </w:r>
      </w:del>
      <w:del w:id="1126" w:author="Matthew Chen" w:date="2024-04-04T14:21:00Z" w16du:dateUtc="2024-04-04T21:21:00Z">
        <w:r w:rsidRPr="007E4497" w:rsidDel="003864A8">
          <w:rPr>
            <w:bCs/>
          </w:rPr>
          <w:delText>6</w:delText>
        </w:r>
      </w:del>
      <w:del w:id="1127" w:author="Matthew Chen" w:date="2024-04-10T10:06:00Z" w16du:dateUtc="2024-04-10T17:06:00Z">
        <w:r w:rsidRPr="007E4497" w:rsidDel="00754606">
          <w:rPr>
            <w:bCs/>
          </w:rPr>
          <w:delText xml:space="preserve"> to represent different degrees of regulation, as measured by the log mean-inflow-max-storage ratio. Folsom represents the lowest degree of regulation, while Trinity and New Melones have higher degrees of regulation. Shasta reservoir </w:delText>
        </w:r>
        <w:r w:rsidR="00747583" w:rsidRPr="007E4497" w:rsidDel="00754606">
          <w:rPr>
            <w:bCs/>
          </w:rPr>
          <w:delText>falls in between</w:delText>
        </w:r>
        <w:r w:rsidRPr="007E4497" w:rsidDel="00754606">
          <w:rPr>
            <w:bCs/>
          </w:rPr>
          <w:delText>.</w:delText>
        </w:r>
        <w:r w:rsidR="00747583" w:rsidRPr="007E4497" w:rsidDel="00754606">
          <w:rPr>
            <w:bCs/>
          </w:rPr>
          <w:delText xml:space="preserve"> An additional factor in this choice of reservoirs is the availability of longer inflow records from the U.S. Bureau of Reclamation dating back to the construction of the reservoir, providing several additional decades prior to the ResOpsUS dataset.</w:delText>
        </w:r>
        <w:r w:rsidRPr="007E4497" w:rsidDel="00754606">
          <w:rPr>
            <w:bCs/>
          </w:rPr>
          <w:delText xml:space="preserve"> Figure </w:delText>
        </w:r>
      </w:del>
      <w:del w:id="1128" w:author="Matthew Chen" w:date="2024-04-04T14:21:00Z" w16du:dateUtc="2024-04-04T21:21:00Z">
        <w:r w:rsidR="0001089D" w:rsidRPr="007E4497" w:rsidDel="003864A8">
          <w:rPr>
            <w:bCs/>
          </w:rPr>
          <w:delText>8</w:delText>
        </w:r>
      </w:del>
      <w:del w:id="1129" w:author="Matthew Chen" w:date="2024-04-10T10:06:00Z" w16du:dateUtc="2024-04-10T17:06:00Z">
        <w:r w:rsidRPr="007E4497" w:rsidDel="00754606">
          <w:rPr>
            <w:bCs/>
          </w:rPr>
          <w:delText xml:space="preserve"> plots the predicted and </w:delText>
        </w:r>
        <w:r w:rsidR="0001089D" w:rsidRPr="007E4497" w:rsidDel="00754606">
          <w:rPr>
            <w:bCs/>
          </w:rPr>
          <w:delText>observed</w:delText>
        </w:r>
        <w:r w:rsidRPr="007E4497" w:rsidDel="00754606">
          <w:rPr>
            <w:bCs/>
          </w:rPr>
          <w:delText xml:space="preserve"> releases for these four selected reservoirs using LSTM Model 1.</w:delText>
        </w:r>
      </w:del>
    </w:p>
    <w:p w14:paraId="68681A35" w14:textId="3B455219" w:rsidR="0001089D" w:rsidRPr="007E4497" w:rsidDel="00754606" w:rsidRDefault="0001089D">
      <w:pPr>
        <w:pStyle w:val="Caption"/>
        <w:jc w:val="center"/>
        <w:rPr>
          <w:del w:id="1130" w:author="Matthew Chen" w:date="2024-04-10T10:06:00Z" w16du:dateUtc="2024-04-10T17:06:00Z"/>
          <w:bCs/>
        </w:rPr>
        <w:pPrChange w:id="1131" w:author="Matthew Chen" w:date="2024-05-28T12:10:00Z" w16du:dateUtc="2024-05-28T19:10:00Z">
          <w:pPr>
            <w:spacing w:line="480" w:lineRule="auto"/>
          </w:pPr>
        </w:pPrChange>
      </w:pPr>
      <w:del w:id="1132" w:author="Matthew Chen" w:date="2024-04-10T10:06:00Z" w16du:dateUtc="2024-04-10T17:06:00Z">
        <w:r w:rsidRPr="007E4497" w:rsidDel="00754606">
          <w:rPr>
            <w:bCs/>
          </w:rPr>
          <w:delText xml:space="preserve">Both Shasta and Folsom capture peak releases reasonably well, </w:delText>
        </w:r>
        <w:r w:rsidR="008F5B66" w:rsidRPr="007E4497" w:rsidDel="00754606">
          <w:rPr>
            <w:bCs/>
          </w:rPr>
          <w:delText>however, Shasta is more prone to false-positive peaks, which can be resolved by inputting observed storage (see Supplementary Materials Figure S</w:delText>
        </w:r>
      </w:del>
      <w:del w:id="1133" w:author="Matthew Chen" w:date="2024-04-04T14:22:00Z" w16du:dateUtc="2024-04-04T21:22:00Z">
        <w:r w:rsidR="008F5B66" w:rsidRPr="007E4497" w:rsidDel="003864A8">
          <w:rPr>
            <w:bCs/>
          </w:rPr>
          <w:delText>3</w:delText>
        </w:r>
      </w:del>
      <w:del w:id="1134" w:author="Matthew Chen" w:date="2024-04-10T10:06:00Z" w16du:dateUtc="2024-04-10T17:06:00Z">
        <w:r w:rsidR="008F5B66" w:rsidRPr="007E4497" w:rsidDel="00754606">
          <w:rPr>
            <w:bCs/>
          </w:rPr>
          <w:delText xml:space="preserve"> for Model 1* timeseries). </w:delText>
        </w:r>
        <w:r w:rsidR="00083148" w:rsidRPr="007E4497" w:rsidDel="00754606">
          <w:rPr>
            <w:bCs/>
          </w:rPr>
          <w:delText xml:space="preserve">This suggests that adding observed storage </w:delText>
        </w:r>
        <w:r w:rsidR="00747583" w:rsidRPr="007E4497" w:rsidDel="00754606">
          <w:rPr>
            <w:bCs/>
          </w:rPr>
          <w:delText xml:space="preserve">allows </w:delText>
        </w:r>
        <w:r w:rsidR="00083148" w:rsidRPr="007E4497" w:rsidDel="00754606">
          <w:rPr>
            <w:bCs/>
          </w:rPr>
          <w:delText>the Shasta model to learn better thresholding behavior and improve performance when predicting larger lags between inflow and release</w:delText>
        </w:r>
        <w:r w:rsidR="00747583" w:rsidRPr="007E4497" w:rsidDel="00754606">
          <w:rPr>
            <w:bCs/>
          </w:rPr>
          <w:delText xml:space="preserve">. Importantly, </w:delText>
        </w:r>
        <w:r w:rsidR="00EA1EBB" w:rsidRPr="007E4497" w:rsidDel="00754606">
          <w:rPr>
            <w:bCs/>
          </w:rPr>
          <w:delText>the model was unable to learn this optimally on its own</w:delText>
        </w:r>
        <w:r w:rsidR="00083148" w:rsidRPr="007E4497" w:rsidDel="00754606">
          <w:rPr>
            <w:bCs/>
          </w:rPr>
          <w:delText xml:space="preserve">. </w:delText>
        </w:r>
        <w:r w:rsidR="00970363" w:rsidRPr="007E4497" w:rsidDel="00754606">
          <w:rPr>
            <w:bCs/>
          </w:rPr>
          <w:delText xml:space="preserve">Folsom has a lower degree of regulation making it more sensitive to inflow patterns directly, which corresponds to higher performance. In contrast, New Melones and Trinity reservoirs have much lower performance corresponding to their high degree of regulation. While both learn reasonable seasonal releases, </w:delText>
        </w:r>
        <w:r w:rsidR="005E0574" w:rsidRPr="007E4497" w:rsidDel="00754606">
          <w:rPr>
            <w:bCs/>
          </w:rPr>
          <w:delText>the models have largely ignored peak releases</w:delText>
        </w:r>
        <w:r w:rsidR="00D72D37" w:rsidRPr="007E4497" w:rsidDel="00754606">
          <w:rPr>
            <w:bCs/>
          </w:rPr>
          <w:delText xml:space="preserve"> especially for Trinity reservoir</w:delText>
        </w:r>
        <w:r w:rsidR="005E0574" w:rsidRPr="007E4497" w:rsidDel="00754606">
          <w:rPr>
            <w:bCs/>
          </w:rPr>
          <w:delText>. Adding observed storage to the model does not alleviate this behavior</w:delText>
        </w:r>
        <w:r w:rsidR="00D72D37" w:rsidRPr="007E4497" w:rsidDel="00754606">
          <w:rPr>
            <w:bCs/>
          </w:rPr>
          <w:delText xml:space="preserve">, which highlights peak releases that are heavily </w:delText>
        </w:r>
        <w:r w:rsidR="00EA1EBB" w:rsidRPr="007E4497" w:rsidDel="00754606">
          <w:rPr>
            <w:bCs/>
          </w:rPr>
          <w:delText>regulated</w:delText>
        </w:r>
        <w:r w:rsidR="00D72D37" w:rsidRPr="007E4497" w:rsidDel="00754606">
          <w:rPr>
            <w:bCs/>
          </w:rPr>
          <w:delText>. In all, these results complement the finding that the degree of regulation adversely affects model performance.</w:delText>
        </w:r>
      </w:del>
    </w:p>
    <w:p w14:paraId="503A50C0" w14:textId="4E8A9349" w:rsidR="0086481C" w:rsidRPr="007E4497" w:rsidDel="00754606" w:rsidRDefault="00D72D37">
      <w:pPr>
        <w:pStyle w:val="Caption"/>
        <w:jc w:val="center"/>
        <w:rPr>
          <w:del w:id="1135" w:author="Matthew Chen" w:date="2024-04-10T10:06:00Z" w16du:dateUtc="2024-04-10T17:06:00Z"/>
          <w:bCs/>
        </w:rPr>
        <w:pPrChange w:id="1136" w:author="Matthew Chen" w:date="2024-05-28T12:10:00Z" w16du:dateUtc="2024-05-28T19:10:00Z">
          <w:pPr>
            <w:spacing w:line="480" w:lineRule="auto"/>
          </w:pPr>
        </w:pPrChange>
      </w:pPr>
      <w:del w:id="1137" w:author="Matthew Chen" w:date="2024-04-10T10:06:00Z" w16du:dateUtc="2024-04-10T17:06:00Z">
        <w:r w:rsidRPr="007E4497" w:rsidDel="00754606">
          <w:rPr>
            <w:bCs/>
          </w:rPr>
          <w:delText>Sharp declines in validation and test performance are also observed for Shasta, New Melones, and Trinity</w:delText>
        </w:r>
        <w:r w:rsidR="00D43899" w:rsidRPr="007E4497" w:rsidDel="00754606">
          <w:rPr>
            <w:bCs/>
          </w:rPr>
          <w:delText>, but not for Folsom</w:delText>
        </w:r>
        <w:r w:rsidRPr="007E4497" w:rsidDel="00754606">
          <w:rPr>
            <w:bCs/>
          </w:rPr>
          <w:delText xml:space="preserve">. </w:delText>
        </w:r>
        <w:r w:rsidR="00D43899" w:rsidRPr="007E4497" w:rsidDel="00754606">
          <w:rPr>
            <w:bCs/>
          </w:rPr>
          <w:delText xml:space="preserve">While some degree of overfitting is possible, it is also </w:delText>
        </w:r>
        <w:r w:rsidR="00084CCC" w:rsidRPr="007E4497" w:rsidDel="00754606">
          <w:rPr>
            <w:bCs/>
          </w:rPr>
          <w:delText>likely</w:delText>
        </w:r>
        <w:r w:rsidR="00D43899" w:rsidRPr="007E4497" w:rsidDel="00754606">
          <w:rPr>
            <w:bCs/>
          </w:rPr>
          <w:delText xml:space="preserve"> that the drop in performance is </w:delText>
        </w:r>
        <w:r w:rsidR="00747583" w:rsidRPr="007E4497" w:rsidDel="00754606">
          <w:rPr>
            <w:bCs/>
          </w:rPr>
          <w:delText xml:space="preserve">partly </w:delText>
        </w:r>
        <w:r w:rsidR="00D43899" w:rsidRPr="007E4497" w:rsidDel="00754606">
          <w:rPr>
            <w:bCs/>
          </w:rPr>
          <w:delText xml:space="preserve">due to the reservoir release policy itself changing in between the training and testing periods. Shasta, New Melones, and Trinity have higher degrees of regulation and may be more sensitive to changes in policy, </w:delText>
        </w:r>
        <w:r w:rsidR="00D65C77" w:rsidRPr="007E4497" w:rsidDel="00754606">
          <w:rPr>
            <w:bCs/>
          </w:rPr>
          <w:delText>while</w:delText>
        </w:r>
        <w:r w:rsidR="00D43899" w:rsidRPr="007E4497" w:rsidDel="00754606">
          <w:rPr>
            <w:bCs/>
          </w:rPr>
          <w:delText xml:space="preserve"> Folsom releases are more sensitive to inflows directly </w:delText>
        </w:r>
        <w:r w:rsidR="00D65C77" w:rsidRPr="007E4497" w:rsidDel="00754606">
          <w:rPr>
            <w:bCs/>
          </w:rPr>
          <w:delText>which make them less</w:delText>
        </w:r>
        <w:r w:rsidR="00D43899" w:rsidRPr="007E4497" w:rsidDel="00754606">
          <w:rPr>
            <w:bCs/>
          </w:rPr>
          <w:delText xml:space="preserve"> affected by changes to the operating policy. </w:delText>
        </w:r>
        <w:r w:rsidR="00D65C77" w:rsidRPr="007E4497" w:rsidDel="00754606">
          <w:rPr>
            <w:bCs/>
          </w:rPr>
          <w:delText>This conjecture is supported by a weak negative correlation (</w:delText>
        </w:r>
      </w:del>
      <m:oMath>
        <m:r>
          <w:del w:id="1138" w:author="Matthew Chen" w:date="2024-04-10T10:06:00Z" w16du:dateUtc="2024-04-10T17:06:00Z">
            <m:rPr>
              <m:sty m:val="b"/>
            </m:rPr>
            <w:rPr>
              <w:rFonts w:ascii="Cambria Math" w:hAnsi="Cambria Math"/>
            </w:rPr>
            <m:t>ρ</m:t>
          </w:del>
        </m:r>
        <m:r>
          <w:del w:id="1139" w:author="Matthew Chen" w:date="2024-04-10T10:06:00Z" w16du:dateUtc="2024-04-10T17:06:00Z">
            <m:rPr>
              <m:sty m:val="bi"/>
            </m:rPr>
            <w:rPr>
              <w:rFonts w:ascii="Cambria Math" w:hAnsi="Cambria Math"/>
            </w:rPr>
            <m:t>=-0.24</m:t>
          </w:del>
        </m:r>
      </m:oMath>
      <w:del w:id="1140" w:author="Matthew Chen" w:date="2024-04-10T10:06:00Z" w16du:dateUtc="2024-04-10T17:06:00Z">
        <w:r w:rsidR="00D65C77" w:rsidRPr="007E4497" w:rsidDel="00754606">
          <w:rPr>
            <w:bCs/>
          </w:rPr>
          <w:delText xml:space="preserve">) between the difference in train and test </w:delText>
        </w:r>
      </w:del>
      <m:oMath>
        <m:sSup>
          <m:sSupPr>
            <m:ctrlPr>
              <w:del w:id="1141" w:author="Matthew Chen" w:date="2024-04-10T10:06:00Z" w16du:dateUtc="2024-04-10T17:06:00Z">
                <w:rPr>
                  <w:rFonts w:ascii="Cambria Math" w:hAnsi="Cambria Math"/>
                  <w:b w:val="0"/>
                  <w:bCs/>
                  <w:i/>
                </w:rPr>
              </w:del>
            </m:ctrlPr>
          </m:sSupPr>
          <m:e>
            <m:r>
              <w:del w:id="1142" w:author="Matthew Chen" w:date="2024-04-10T10:06:00Z" w16du:dateUtc="2024-04-10T17:06:00Z">
                <m:rPr>
                  <m:sty m:val="bi"/>
                </m:rPr>
                <w:rPr>
                  <w:rFonts w:ascii="Cambria Math" w:hAnsi="Cambria Math"/>
                </w:rPr>
                <m:t>R</m:t>
              </w:del>
            </m:r>
          </m:e>
          <m:sup>
            <m:r>
              <w:del w:id="1143" w:author="Matthew Chen" w:date="2024-04-10T10:06:00Z" w16du:dateUtc="2024-04-10T17:06:00Z">
                <m:rPr>
                  <m:sty m:val="bi"/>
                </m:rPr>
                <w:rPr>
                  <w:rFonts w:ascii="Cambria Math" w:hAnsi="Cambria Math"/>
                </w:rPr>
                <m:t>2</m:t>
              </w:del>
            </m:r>
          </m:sup>
        </m:sSup>
      </m:oMath>
      <w:del w:id="1144" w:author="Matthew Chen" w:date="2024-04-10T10:06:00Z" w16du:dateUtc="2024-04-10T17:06:00Z">
        <w:r w:rsidR="00D65C77" w:rsidRPr="007E4497" w:rsidDel="00754606">
          <w:rPr>
            <w:bCs/>
          </w:rPr>
          <w:delText xml:space="preserve"> and the log mean-inflow-max-storage ratio (Figure </w:delText>
        </w:r>
      </w:del>
      <w:del w:id="1145" w:author="Matthew Chen" w:date="2024-04-04T14:22:00Z" w16du:dateUtc="2024-04-04T21:22:00Z">
        <w:r w:rsidR="00D65C77" w:rsidRPr="007E4497" w:rsidDel="003864A8">
          <w:rPr>
            <w:bCs/>
          </w:rPr>
          <w:delText>9</w:delText>
        </w:r>
      </w:del>
      <w:del w:id="1146" w:author="Matthew Chen" w:date="2024-04-10T10:06:00Z" w16du:dateUtc="2024-04-10T17:06:00Z">
        <w:r w:rsidR="00D65C77" w:rsidRPr="007E4497" w:rsidDel="00754606">
          <w:rPr>
            <w:bCs/>
          </w:rPr>
          <w:delText>)</w:delText>
        </w:r>
        <w:r w:rsidR="00084CCC" w:rsidRPr="007E4497" w:rsidDel="00754606">
          <w:rPr>
            <w:bCs/>
          </w:rPr>
          <w:delText>. The result is statistically significant (</w:delText>
        </w:r>
      </w:del>
      <m:oMath>
        <m:r>
          <w:del w:id="1147" w:author="Matthew Chen" w:date="2024-04-10T10:06:00Z" w16du:dateUtc="2024-04-10T17:06:00Z">
            <m:rPr>
              <m:sty m:val="bi"/>
            </m:rPr>
            <w:rPr>
              <w:rFonts w:ascii="Cambria Math" w:hAnsi="Cambria Math"/>
            </w:rPr>
            <m:t>p=0.014)</m:t>
          </w:del>
        </m:r>
      </m:oMath>
      <w:del w:id="1148" w:author="Matthew Chen" w:date="2024-04-10T10:06:00Z" w16du:dateUtc="2024-04-10T17:06:00Z">
        <w:r w:rsidR="00747583" w:rsidRPr="007E4497" w:rsidDel="00754606">
          <w:rPr>
            <w:bCs/>
          </w:rPr>
          <w:delText xml:space="preserve">, indicating </w:delText>
        </w:r>
        <w:r w:rsidR="00084CCC" w:rsidRPr="007E4497" w:rsidDel="00754606">
          <w:rPr>
            <w:bCs/>
          </w:rPr>
          <w:delText xml:space="preserve">that a higher degree of regulation corresponds to larger declines </w:delText>
        </w:r>
        <w:r w:rsidR="00747583" w:rsidRPr="007E4497" w:rsidDel="00754606">
          <w:rPr>
            <w:bCs/>
          </w:rPr>
          <w:delText>between the</w:delText>
        </w:r>
        <w:r w:rsidR="00084CCC" w:rsidRPr="007E4497" w:rsidDel="00754606">
          <w:rPr>
            <w:bCs/>
          </w:rPr>
          <w:delText xml:space="preserve"> train and test performance.</w:delText>
        </w:r>
      </w:del>
    </w:p>
    <w:p w14:paraId="51BD0D26" w14:textId="3E844FA2" w:rsidR="0001089D" w:rsidRPr="007E4497" w:rsidDel="00754606" w:rsidRDefault="0001089D">
      <w:pPr>
        <w:pStyle w:val="Caption"/>
        <w:jc w:val="center"/>
        <w:rPr>
          <w:del w:id="1149" w:author="Matthew Chen" w:date="2024-04-10T10:06:00Z" w16du:dateUtc="2024-04-10T17:06:00Z"/>
          <w:bCs/>
        </w:rPr>
        <w:pPrChange w:id="1150" w:author="Matthew Chen" w:date="2024-05-28T12:10:00Z" w16du:dateUtc="2024-05-28T19:10:00Z">
          <w:pPr>
            <w:keepNext/>
            <w:spacing w:line="480" w:lineRule="auto"/>
          </w:pPr>
        </w:pPrChange>
      </w:pPr>
      <w:del w:id="1151" w:author="Matthew Chen" w:date="2024-04-10T10:06:00Z" w16du:dateUtc="2024-04-10T17:06:00Z">
        <w:r w:rsidRPr="007E4497" w:rsidDel="00754606">
          <w:rPr>
            <w:bCs/>
            <w:noProof/>
          </w:rPr>
          <w:drawing>
            <wp:inline distT="0" distB="0" distL="0" distR="0" wp14:anchorId="3B1F5471" wp14:editId="78A2B939">
              <wp:extent cx="5943600" cy="3714750"/>
              <wp:effectExtent l="0" t="0" r="0" b="0"/>
              <wp:docPr id="1212123108"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3108" name="Picture 5" descr="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del>
    </w:p>
    <w:p w14:paraId="11DC1DC8" w14:textId="64E23846" w:rsidR="0086481C" w:rsidRPr="00F30F71" w:rsidDel="00754606" w:rsidRDefault="0001089D">
      <w:pPr>
        <w:pStyle w:val="Caption"/>
        <w:jc w:val="center"/>
        <w:rPr>
          <w:del w:id="1152" w:author="Matthew Chen" w:date="2024-04-10T10:06:00Z" w16du:dateUtc="2024-04-10T17:06:00Z"/>
          <w:b w:val="0"/>
          <w:bCs/>
          <w:rPrChange w:id="1153" w:author="Matthew Chen" w:date="2024-05-28T12:10:00Z" w16du:dateUtc="2024-05-28T19:10:00Z">
            <w:rPr>
              <w:del w:id="1154" w:author="Matthew Chen" w:date="2024-04-10T10:06:00Z" w16du:dateUtc="2024-04-10T17:06:00Z"/>
            </w:rPr>
          </w:rPrChange>
        </w:rPr>
      </w:pPr>
      <w:del w:id="1155" w:author="Matthew Chen" w:date="2024-04-10T10:06:00Z" w16du:dateUtc="2024-04-10T17:06:00Z">
        <w:r w:rsidRPr="00BC3C43" w:rsidDel="00754606">
          <w:rPr>
            <w:bCs/>
          </w:rPr>
          <w:delText xml:space="preserve">Figure </w:delText>
        </w:r>
        <w:r w:rsidRPr="00BC3C43" w:rsidDel="00754606">
          <w:rPr>
            <w:b w:val="0"/>
            <w:bCs/>
            <w:iCs w:val="0"/>
          </w:rPr>
          <w:fldChar w:fldCharType="begin"/>
        </w:r>
        <w:r w:rsidRPr="00BC3C43" w:rsidDel="00754606">
          <w:rPr>
            <w:bCs/>
          </w:rPr>
          <w:delInstrText xml:space="preserve"> SEQ Figure \* ARABIC </w:delInstrText>
        </w:r>
        <w:r w:rsidRPr="00BC3C43" w:rsidDel="00754606">
          <w:rPr>
            <w:b w:val="0"/>
            <w:bCs/>
            <w:iCs w:val="0"/>
          </w:rPr>
          <w:fldChar w:fldCharType="separate"/>
        </w:r>
      </w:del>
      <w:del w:id="1156" w:author="Matthew Chen" w:date="2024-04-04T10:10:00Z" w16du:dateUtc="2024-04-04T17:10:00Z">
        <w:r w:rsidR="001B4D29" w:rsidRPr="00BC3C43" w:rsidDel="00DD18BE">
          <w:rPr>
            <w:bCs/>
            <w:noProof/>
          </w:rPr>
          <w:delText>8</w:delText>
        </w:r>
      </w:del>
      <w:del w:id="1157" w:author="Matthew Chen" w:date="2024-04-10T10:06:00Z" w16du:dateUtc="2024-04-10T17:06:00Z">
        <w:r w:rsidRPr="00BC3C43" w:rsidDel="00754606">
          <w:rPr>
            <w:b w:val="0"/>
            <w:bCs/>
            <w:iCs w:val="0"/>
          </w:rPr>
          <w:fldChar w:fldCharType="end"/>
        </w:r>
        <w:r w:rsidRPr="00BC3C43" w:rsidDel="00754606">
          <w:rPr>
            <w:bCs/>
          </w:rPr>
          <w:delText>. Timeseries plots for predicted and observed releases for Shasta, Folsom, New Melones, and Trinity using Model 1</w:delText>
        </w:r>
      </w:del>
    </w:p>
    <w:p w14:paraId="767327D2" w14:textId="7FCAD4DE" w:rsidR="00084CCC" w:rsidRPr="007E4497" w:rsidDel="00754606" w:rsidRDefault="00084CCC">
      <w:pPr>
        <w:pStyle w:val="Caption"/>
        <w:jc w:val="center"/>
        <w:rPr>
          <w:del w:id="1158" w:author="Matthew Chen" w:date="2024-04-10T10:06:00Z" w16du:dateUtc="2024-04-10T17:06:00Z"/>
          <w:bCs/>
        </w:rPr>
        <w:pPrChange w:id="1159" w:author="Matthew Chen" w:date="2024-05-28T12:10:00Z" w16du:dateUtc="2024-05-28T19:10:00Z">
          <w:pPr>
            <w:keepNext/>
            <w:jc w:val="center"/>
          </w:pPr>
        </w:pPrChange>
      </w:pPr>
      <w:del w:id="1160" w:author="Matthew Chen" w:date="2024-04-04T14:51:00Z" w16du:dateUtc="2024-04-04T21:51:00Z">
        <w:r w:rsidRPr="007E4497" w:rsidDel="004E5967">
          <w:rPr>
            <w:bCs/>
            <w:noProof/>
          </w:rPr>
          <w:drawing>
            <wp:inline distT="0" distB="0" distL="0" distR="0" wp14:anchorId="70796B78" wp14:editId="4A20AA51">
              <wp:extent cx="3396343" cy="2547257"/>
              <wp:effectExtent l="0" t="0" r="0" b="5715"/>
              <wp:docPr id="1658691518" name="Picture 1" descr="A diagram of a red lin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91518" name="Picture 1" descr="A diagram of a red line with blue do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10479" cy="2557859"/>
                      </a:xfrm>
                      <a:prstGeom prst="rect">
                        <a:avLst/>
                      </a:prstGeom>
                    </pic:spPr>
                  </pic:pic>
                </a:graphicData>
              </a:graphic>
            </wp:inline>
          </w:drawing>
        </w:r>
      </w:del>
    </w:p>
    <w:p w14:paraId="1D4E8C06" w14:textId="56505A86" w:rsidR="00084CCC" w:rsidRPr="00F30F71" w:rsidDel="00754606" w:rsidRDefault="00084CCC">
      <w:pPr>
        <w:pStyle w:val="Caption"/>
        <w:jc w:val="center"/>
        <w:rPr>
          <w:del w:id="1161" w:author="Matthew Chen" w:date="2024-04-10T10:06:00Z" w16du:dateUtc="2024-04-10T17:06:00Z"/>
          <w:b w:val="0"/>
          <w:bCs/>
          <w:rPrChange w:id="1162" w:author="Matthew Chen" w:date="2024-05-28T12:10:00Z" w16du:dateUtc="2024-05-28T19:10:00Z">
            <w:rPr>
              <w:del w:id="1163" w:author="Matthew Chen" w:date="2024-04-10T10:06:00Z" w16du:dateUtc="2024-04-10T17:06:00Z"/>
            </w:rPr>
          </w:rPrChange>
        </w:rPr>
      </w:pPr>
      <w:del w:id="1164" w:author="Matthew Chen" w:date="2024-04-10T10:06:00Z" w16du:dateUtc="2024-04-10T17:06:00Z">
        <w:r w:rsidRPr="00BC3C43" w:rsidDel="00754606">
          <w:rPr>
            <w:bCs/>
          </w:rPr>
          <w:delText xml:space="preserve">Figure </w:delText>
        </w:r>
        <w:r w:rsidRPr="00BC3C43" w:rsidDel="00754606">
          <w:rPr>
            <w:b w:val="0"/>
            <w:bCs/>
            <w:iCs w:val="0"/>
          </w:rPr>
          <w:fldChar w:fldCharType="begin"/>
        </w:r>
        <w:r w:rsidRPr="00BC3C43" w:rsidDel="00754606">
          <w:rPr>
            <w:bCs/>
          </w:rPr>
          <w:delInstrText xml:space="preserve"> SEQ Figure \* ARABIC </w:delInstrText>
        </w:r>
        <w:r w:rsidRPr="00BC3C43" w:rsidDel="00754606">
          <w:rPr>
            <w:b w:val="0"/>
            <w:bCs/>
            <w:iCs w:val="0"/>
          </w:rPr>
          <w:fldChar w:fldCharType="separate"/>
        </w:r>
      </w:del>
      <w:del w:id="1165" w:author="Matthew Chen" w:date="2024-04-04T10:10:00Z" w16du:dateUtc="2024-04-04T17:10:00Z">
        <w:r w:rsidR="001B4D29" w:rsidRPr="00BC3C43" w:rsidDel="00DD18BE">
          <w:rPr>
            <w:bCs/>
            <w:noProof/>
          </w:rPr>
          <w:delText>9</w:delText>
        </w:r>
      </w:del>
      <w:del w:id="1166" w:author="Matthew Chen" w:date="2024-04-10T10:06:00Z" w16du:dateUtc="2024-04-10T17:06:00Z">
        <w:r w:rsidRPr="00BC3C43" w:rsidDel="00754606">
          <w:rPr>
            <w:b w:val="0"/>
            <w:bCs/>
            <w:iCs w:val="0"/>
          </w:rPr>
          <w:fldChar w:fldCharType="end"/>
        </w:r>
        <w:r w:rsidRPr="00BC3C43" w:rsidDel="00754606">
          <w:rPr>
            <w:bCs/>
          </w:rPr>
          <w:delText xml:space="preserve">. Decline in </w:delText>
        </w:r>
      </w:del>
      <m:oMath>
        <m:sSup>
          <m:sSupPr>
            <m:ctrlPr>
              <w:del w:id="1167" w:author="Matthew Chen" w:date="2024-04-10T10:06:00Z" w16du:dateUtc="2024-04-10T17:06:00Z">
                <w:rPr>
                  <w:rFonts w:ascii="Cambria Math" w:hAnsi="Cambria Math"/>
                  <w:b w:val="0"/>
                  <w:bCs/>
                  <w:i/>
                </w:rPr>
              </w:del>
            </m:ctrlPr>
          </m:sSupPr>
          <m:e>
            <m:r>
              <w:del w:id="1168" w:author="Matthew Chen" w:date="2024-04-10T10:06:00Z" w16du:dateUtc="2024-04-10T17:06:00Z">
                <w:rPr>
                  <w:rFonts w:ascii="Cambria Math" w:hAnsi="Cambria Math"/>
                  <w:rPrChange w:id="1169" w:author="Matthew Chen" w:date="2024-05-28T12:10:00Z" w16du:dateUtc="2024-05-28T19:10:00Z">
                    <w:rPr>
                      <w:rFonts w:ascii="Cambria Math" w:hAnsi="Cambria Math"/>
                    </w:rPr>
                  </w:rPrChange>
                </w:rPr>
                <m:t>R</m:t>
              </w:del>
            </m:r>
          </m:e>
          <m:sup>
            <m:r>
              <w:del w:id="1170" w:author="Matthew Chen" w:date="2024-04-10T10:06:00Z" w16du:dateUtc="2024-04-10T17:06:00Z">
                <w:rPr>
                  <w:rFonts w:ascii="Cambria Math" w:hAnsi="Cambria Math"/>
                  <w:rPrChange w:id="1171" w:author="Matthew Chen" w:date="2024-05-28T12:10:00Z" w16du:dateUtc="2024-05-28T19:10:00Z">
                    <w:rPr>
                      <w:rFonts w:ascii="Cambria Math" w:hAnsi="Cambria Math"/>
                    </w:rPr>
                  </w:rPrChange>
                </w:rPr>
                <m:t>2</m:t>
              </w:del>
            </m:r>
          </m:sup>
        </m:sSup>
      </m:oMath>
      <w:del w:id="1172" w:author="Matthew Chen" w:date="2024-04-10T10:06:00Z" w16du:dateUtc="2024-04-10T17:06:00Z">
        <w:r w:rsidRPr="00BC3C43" w:rsidDel="00754606">
          <w:rPr>
            <w:bCs/>
          </w:rPr>
          <w:delText xml:space="preserve"> in training and test versus log mean-inflow-max-storage ratio.</w:delText>
        </w:r>
      </w:del>
    </w:p>
    <w:p w14:paraId="4ADDDB48" w14:textId="77777777" w:rsidR="00084CCC" w:rsidRPr="007E4497" w:rsidRDefault="00084CCC">
      <w:pPr>
        <w:pStyle w:val="Caption"/>
        <w:jc w:val="center"/>
        <w:rPr>
          <w:bCs/>
        </w:rPr>
        <w:pPrChange w:id="1173" w:author="Matthew Chen" w:date="2024-05-28T12:10:00Z" w16du:dateUtc="2024-05-28T19:10:00Z">
          <w:pPr/>
        </w:pPrChange>
      </w:pPr>
    </w:p>
    <w:p w14:paraId="782518A9" w14:textId="254ABE33" w:rsidR="00337DAA" w:rsidDel="00121C99" w:rsidRDefault="00337DAA" w:rsidP="00337DAA">
      <w:pPr>
        <w:pStyle w:val="Heading2"/>
        <w:spacing w:line="480" w:lineRule="auto"/>
        <w:rPr>
          <w:del w:id="1174" w:author="Matthew Chen" w:date="2024-04-10T10:14:00Z" w16du:dateUtc="2024-04-10T17:14:00Z"/>
        </w:rPr>
      </w:pPr>
      <w:del w:id="1175" w:author="Matthew Chen" w:date="2024-04-10T10:14:00Z" w16du:dateUtc="2024-04-10T17:14:00Z">
        <w:r w:rsidDel="00121C99">
          <w:delText>Performance Over Time</w:delText>
        </w:r>
      </w:del>
    </w:p>
    <w:p w14:paraId="3214BA8F" w14:textId="2BF7D908" w:rsidR="00337DAA" w:rsidDel="00121C99" w:rsidRDefault="00C206C5" w:rsidP="00337DAA">
      <w:pPr>
        <w:spacing w:line="480" w:lineRule="auto"/>
        <w:rPr>
          <w:del w:id="1176" w:author="Matthew Chen" w:date="2024-04-10T10:14:00Z" w16du:dateUtc="2024-04-10T17:14:00Z"/>
        </w:rPr>
      </w:pPr>
      <w:del w:id="1177" w:author="Matthew Chen" w:date="2024-04-10T10:14:00Z" w16du:dateUtc="2024-04-10T17:14:00Z">
        <w:r w:rsidDel="00121C99">
          <w:delText xml:space="preserve">The drop in performance between the train and test period may be explained partly by changes in the reservoir operating policy during that time. </w:delText>
        </w:r>
        <w:r w:rsidR="00337DAA" w:rsidDel="00121C99">
          <w:delText xml:space="preserve">We </w:delText>
        </w:r>
        <w:r w:rsidDel="00121C99">
          <w:delText>investigate this question</w:delText>
        </w:r>
        <w:r w:rsidR="00337DAA" w:rsidDel="00121C99">
          <w:delText xml:space="preserve"> using an “initial model” trained on the first 30 years of record and validated on the next 10 years</w:delText>
        </w:r>
        <w:r w:rsidR="009C4C3C" w:rsidDel="00121C99">
          <w:delText xml:space="preserve"> for </w:delText>
        </w:r>
        <w:r w:rsidDel="00121C99">
          <w:delText>the four selected reservoirs (</w:delText>
        </w:r>
        <w:r w:rsidR="009C4C3C" w:rsidDel="00121C99">
          <w:delText>Folsom, Shasta, New Melones, and Trinity</w:delText>
        </w:r>
        <w:r w:rsidDel="00121C99">
          <w:delText>)</w:delText>
        </w:r>
        <w:r w:rsidR="00337DAA" w:rsidDel="00121C99">
          <w:delText>. Figure 1</w:delText>
        </w:r>
      </w:del>
      <w:del w:id="1178" w:author="Matthew Chen" w:date="2024-04-04T14:22:00Z" w16du:dateUtc="2024-04-04T21:22:00Z">
        <w:r w:rsidR="00337DAA" w:rsidDel="003864A8">
          <w:delText>0</w:delText>
        </w:r>
      </w:del>
      <w:del w:id="1179" w:author="Matthew Chen" w:date="2024-04-10T10:14:00Z" w16du:dateUtc="2024-04-10T17:14:00Z">
        <w:r w:rsidR="00337DAA" w:rsidDel="00121C99">
          <w:delText xml:space="preserve"> shows </w:delText>
        </w:r>
        <w:r w:rsidR="009C4C3C" w:rsidDel="00121C99">
          <w:delText>performance in 20-year rolling and sliding windows for these selected reservoirs.</w:delText>
        </w:r>
        <w:r w:rsidR="001B4D29" w:rsidDel="00121C99">
          <w:delText xml:space="preserve"> The initial model for Folsom shows an initial drop in performance apparent in the rolling windows, but then stabilizes. This behavior is expected with some degree of overfitting</w:delText>
        </w:r>
        <w:r w:rsidR="001728E6" w:rsidDel="00121C99">
          <w:delText xml:space="preserve">; </w:delText>
        </w:r>
        <w:r w:rsidR="008E5DAD" w:rsidDel="00121C99">
          <w:delText xml:space="preserve">although </w:delText>
        </w:r>
        <w:r w:rsidR="001728E6" w:rsidDel="00121C99">
          <w:delText xml:space="preserve">note that the full Folsom model is not prone to overfitting from Figure </w:delText>
        </w:r>
      </w:del>
      <w:del w:id="1180" w:author="Matthew Chen" w:date="2024-04-04T14:22:00Z" w16du:dateUtc="2024-04-04T21:22:00Z">
        <w:r w:rsidR="001728E6" w:rsidDel="003864A8">
          <w:delText>8</w:delText>
        </w:r>
      </w:del>
      <w:del w:id="1181" w:author="Matthew Chen" w:date="2024-04-10T10:14:00Z" w16du:dateUtc="2024-04-10T17:14:00Z">
        <w:r w:rsidR="001B4D29" w:rsidDel="00121C99">
          <w:delText xml:space="preserve">. In contrast, performance for Shasta </w:delText>
        </w:r>
        <w:r w:rsidR="00EA633F" w:rsidDel="00121C99">
          <w:delText xml:space="preserve">continues to decline and does not stabilize. </w:delText>
        </w:r>
        <w:r w:rsidR="001728E6" w:rsidDel="00121C99">
          <w:delText xml:space="preserve">This is also consistent with declining train, validation, and test </w:delText>
        </w:r>
      </w:del>
      <m:oMath>
        <m:sSup>
          <m:sSupPr>
            <m:ctrlPr>
              <w:del w:id="1182" w:author="Matthew Chen" w:date="2024-04-10T10:14:00Z" w16du:dateUtc="2024-04-10T17:14:00Z">
                <w:rPr>
                  <w:rFonts w:ascii="Cambria Math" w:hAnsi="Cambria Math"/>
                  <w:i/>
                </w:rPr>
              </w:del>
            </m:ctrlPr>
          </m:sSupPr>
          <m:e>
            <m:r>
              <w:del w:id="1183" w:author="Matthew Chen" w:date="2024-04-10T10:14:00Z" w16du:dateUtc="2024-04-10T17:14:00Z">
                <w:rPr>
                  <w:rFonts w:ascii="Cambria Math" w:hAnsi="Cambria Math"/>
                </w:rPr>
                <m:t>R</m:t>
              </w:del>
            </m:r>
          </m:e>
          <m:sup>
            <m:r>
              <w:del w:id="1184" w:author="Matthew Chen" w:date="2024-04-10T10:14:00Z" w16du:dateUtc="2024-04-10T17:14:00Z">
                <w:rPr>
                  <w:rFonts w:ascii="Cambria Math" w:hAnsi="Cambria Math"/>
                </w:rPr>
                <m:t>2</m:t>
              </w:del>
            </m:r>
          </m:sup>
        </m:sSup>
      </m:oMath>
      <w:del w:id="1185" w:author="Matthew Chen" w:date="2024-04-10T10:14:00Z" w16du:dateUtc="2024-04-10T17:14:00Z">
        <w:r w:rsidR="001728E6" w:rsidDel="00121C99">
          <w:rPr>
            <w:rFonts w:eastAsiaTheme="minorEastAsia"/>
          </w:rPr>
          <w:delText xml:space="preserve"> for the full Shasta model in Figure </w:delText>
        </w:r>
      </w:del>
      <w:del w:id="1186" w:author="Matthew Chen" w:date="2024-04-04T14:22:00Z" w16du:dateUtc="2024-04-04T21:22:00Z">
        <w:r w:rsidR="001728E6" w:rsidDel="003864A8">
          <w:rPr>
            <w:rFonts w:eastAsiaTheme="minorEastAsia"/>
          </w:rPr>
          <w:delText>8</w:delText>
        </w:r>
      </w:del>
      <w:del w:id="1187" w:author="Matthew Chen" w:date="2024-04-10T10:14:00Z" w16du:dateUtc="2024-04-10T17:14:00Z">
        <w:r w:rsidR="001728E6" w:rsidDel="00121C99">
          <w:rPr>
            <w:rFonts w:eastAsiaTheme="minorEastAsia"/>
          </w:rPr>
          <w:delText xml:space="preserve">. </w:delText>
        </w:r>
        <w:r w:rsidR="00EA633F" w:rsidDel="00121C99">
          <w:delText xml:space="preserve">In the sliding window plots, there is a clear decrease in slope in the out-of-sample region. This behavior is consistent with changing distributions between testing windows and the initial training window – supporting the hypothesis that changing operating policies are resulting in declining performance. The trends for New Melones and Trinity are more difficult to interpret. New Melones has a much shorter record </w:delText>
        </w:r>
        <w:r w:rsidR="001728E6" w:rsidDel="00121C99">
          <w:delText>length,</w:delText>
        </w:r>
        <w:r w:rsidR="00EA633F" w:rsidDel="00121C99">
          <w:delText xml:space="preserve"> so it is difficult to distinguish between overfitting and shifting operating policy. </w:delText>
        </w:r>
        <w:r w:rsidR="001728E6" w:rsidDel="00121C99">
          <w:delText>The initial model for Trinity appears to be underfit</w:delText>
        </w:r>
        <w:r w:rsidR="00EA1EBB" w:rsidDel="00121C99">
          <w:delText>,</w:delText>
        </w:r>
        <w:r w:rsidR="001728E6" w:rsidDel="00121C99">
          <w:delText xml:space="preserve"> with very poor training performance but higher out-of-sample performance.</w:delText>
        </w:r>
      </w:del>
    </w:p>
    <w:p w14:paraId="34339587" w14:textId="68D23C7C" w:rsidR="00C206C5" w:rsidDel="00121C99" w:rsidRDefault="00C206C5" w:rsidP="00337DAA">
      <w:pPr>
        <w:spacing w:line="480" w:lineRule="auto"/>
        <w:rPr>
          <w:del w:id="1188" w:author="Matthew Chen" w:date="2024-04-10T10:14:00Z" w16du:dateUtc="2024-04-10T17:14:00Z"/>
        </w:rPr>
      </w:pPr>
      <w:del w:id="1189" w:author="Matthew Chen" w:date="2024-04-10T10:14:00Z" w16du:dateUtc="2024-04-10T17:14:00Z">
        <w:r w:rsidDel="00121C99">
          <w:delText>(End with a summary result -  The policy changes over time are location-specific but this approach gives us a way to analyze this problem?)</w:delText>
        </w:r>
      </w:del>
    </w:p>
    <w:p w14:paraId="3AE65006" w14:textId="64675017" w:rsidR="009C4C3C" w:rsidDel="00121C99" w:rsidRDefault="009C4C3C" w:rsidP="00337DAA">
      <w:pPr>
        <w:spacing w:line="480" w:lineRule="auto"/>
        <w:rPr>
          <w:del w:id="1190" w:author="Matthew Chen" w:date="2024-04-10T10:14:00Z" w16du:dateUtc="2024-04-10T17:14:00Z"/>
        </w:rPr>
      </w:pPr>
    </w:p>
    <w:p w14:paraId="77F9952C" w14:textId="659FA41F" w:rsidR="001B4D29" w:rsidDel="00121C99" w:rsidRDefault="001B4D29" w:rsidP="001B4D29">
      <w:pPr>
        <w:keepNext/>
        <w:spacing w:line="480" w:lineRule="auto"/>
        <w:jc w:val="center"/>
        <w:rPr>
          <w:del w:id="1191" w:author="Matthew Chen" w:date="2024-04-10T10:14:00Z" w16du:dateUtc="2024-04-10T17:14:00Z"/>
        </w:rPr>
      </w:pPr>
      <w:del w:id="1192" w:author="Matthew Chen" w:date="2024-04-10T10:14:00Z" w16du:dateUtc="2024-04-10T17:14:00Z">
        <w:r w:rsidDel="00121C99">
          <w:rPr>
            <w:noProof/>
          </w:rPr>
          <w:drawing>
            <wp:inline distT="0" distB="0" distL="0" distR="0" wp14:anchorId="6DAD84AE" wp14:editId="4CB4D06E">
              <wp:extent cx="6212451" cy="2684761"/>
              <wp:effectExtent l="0" t="0" r="0" b="1905"/>
              <wp:docPr id="899628124"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8124" name="Picture 2" descr="A graph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3693" cy="2689619"/>
                      </a:xfrm>
                      <a:prstGeom prst="rect">
                        <a:avLst/>
                      </a:prstGeom>
                    </pic:spPr>
                  </pic:pic>
                </a:graphicData>
              </a:graphic>
            </wp:inline>
          </w:drawing>
        </w:r>
      </w:del>
    </w:p>
    <w:p w14:paraId="6F5FFA15" w14:textId="537FABB1" w:rsidR="009C4C3C" w:rsidDel="00121C99" w:rsidRDefault="001B4D29" w:rsidP="001B4D29">
      <w:pPr>
        <w:pStyle w:val="Caption"/>
        <w:jc w:val="center"/>
        <w:rPr>
          <w:del w:id="1193" w:author="Matthew Chen" w:date="2024-04-10T10:14:00Z" w16du:dateUtc="2024-04-10T17:14:00Z"/>
          <w:rFonts w:eastAsiaTheme="minorEastAsia"/>
          <w:b w:val="0"/>
          <w:bCs/>
        </w:rPr>
      </w:pPr>
      <w:del w:id="1194" w:author="Matthew Chen" w:date="2024-04-10T10:14:00Z" w16du:dateUtc="2024-04-10T17:14:00Z">
        <w:r w:rsidDel="00121C99">
          <w:delText xml:space="preserve">Figure </w:delText>
        </w:r>
        <w:r w:rsidDel="00121C99">
          <w:fldChar w:fldCharType="begin"/>
        </w:r>
        <w:r w:rsidDel="00121C99">
          <w:delInstrText xml:space="preserve"> SEQ Figure \* ARABIC </w:delInstrText>
        </w:r>
        <w:r w:rsidDel="00121C99">
          <w:fldChar w:fldCharType="separate"/>
        </w:r>
      </w:del>
      <w:del w:id="1195" w:author="Matthew Chen" w:date="2024-04-04T10:10:00Z" w16du:dateUtc="2024-04-04T17:10:00Z">
        <w:r w:rsidDel="00DD18BE">
          <w:rPr>
            <w:noProof/>
          </w:rPr>
          <w:delText>10</w:delText>
        </w:r>
      </w:del>
      <w:del w:id="1196" w:author="Matthew Chen" w:date="2024-04-10T10:14:00Z" w16du:dateUtc="2024-04-10T17:14:00Z">
        <w:r w:rsidDel="00121C99">
          <w:fldChar w:fldCharType="end"/>
        </w:r>
        <w:r w:rsidDel="00121C99">
          <w:delText xml:space="preserve">. </w:delText>
        </w:r>
        <w:r w:rsidRPr="001B4D29" w:rsidDel="00121C99">
          <w:rPr>
            <w:b w:val="0"/>
            <w:bCs/>
          </w:rPr>
          <w:delText xml:space="preserve">20-year rolling and sliding </w:delText>
        </w:r>
      </w:del>
      <m:oMath>
        <m:sSup>
          <m:sSupPr>
            <m:ctrlPr>
              <w:del w:id="1197" w:author="Matthew Chen" w:date="2024-04-10T10:14:00Z" w16du:dateUtc="2024-04-10T17:14:00Z">
                <w:rPr>
                  <w:rFonts w:ascii="Cambria Math" w:hAnsi="Cambria Math"/>
                  <w:b w:val="0"/>
                  <w:bCs/>
                  <w:i/>
                </w:rPr>
              </w:del>
            </m:ctrlPr>
          </m:sSupPr>
          <m:e>
            <m:r>
              <w:del w:id="1198" w:author="Matthew Chen" w:date="2024-04-10T10:14:00Z" w16du:dateUtc="2024-04-10T17:14:00Z">
                <m:rPr>
                  <m:sty m:val="bi"/>
                </m:rPr>
                <w:rPr>
                  <w:rFonts w:ascii="Cambria Math" w:hAnsi="Cambria Math"/>
                </w:rPr>
                <m:t>R</m:t>
              </w:del>
            </m:r>
          </m:e>
          <m:sup>
            <m:r>
              <w:del w:id="1199" w:author="Matthew Chen" w:date="2024-04-10T10:14:00Z" w16du:dateUtc="2024-04-10T17:14:00Z">
                <m:rPr>
                  <m:sty m:val="bi"/>
                </m:rPr>
                <w:rPr>
                  <w:rFonts w:ascii="Cambria Math" w:hAnsi="Cambria Math"/>
                </w:rPr>
                <m:t>2</m:t>
              </w:del>
            </m:r>
          </m:sup>
        </m:sSup>
      </m:oMath>
      <w:del w:id="1200" w:author="Matthew Chen" w:date="2024-04-10T10:14:00Z" w16du:dateUtc="2024-04-10T17:14:00Z">
        <w:r w:rsidRPr="001B4D29" w:rsidDel="00121C99">
          <w:rPr>
            <w:rFonts w:eastAsiaTheme="minorEastAsia"/>
            <w:b w:val="0"/>
            <w:bCs/>
          </w:rPr>
          <w:delText xml:space="preserve"> performance for initial models trained for Shasta, Folsom, New Melones, and Trinity</w:delText>
        </w:r>
      </w:del>
    </w:p>
    <w:p w14:paraId="708F098E" w14:textId="63EA7818" w:rsidR="001B4D29" w:rsidDel="00121C99" w:rsidRDefault="001B4D29" w:rsidP="001B4D29">
      <w:pPr>
        <w:rPr>
          <w:del w:id="1201" w:author="Matthew Chen" w:date="2024-04-10T10:14:00Z" w16du:dateUtc="2024-04-10T17:14:00Z"/>
        </w:rPr>
      </w:pPr>
    </w:p>
    <w:p w14:paraId="79D46E07" w14:textId="77777777" w:rsidR="001B4D29" w:rsidRPr="001B4D29" w:rsidRDefault="001B4D29" w:rsidP="001B4D29"/>
    <w:p w14:paraId="6FCBA4BF" w14:textId="754DFEBC" w:rsidR="000A77C9" w:rsidRDefault="00A73104" w:rsidP="000D753A">
      <w:pPr>
        <w:pStyle w:val="Heading1"/>
        <w:spacing w:line="480" w:lineRule="auto"/>
      </w:pPr>
      <w:r>
        <w:t>Discussion and Conclusion</w:t>
      </w:r>
    </w:p>
    <w:p w14:paraId="1EE78C29" w14:textId="167DB4F3" w:rsidR="00C206C5" w:rsidRDefault="00C206C5" w:rsidP="00C206C5">
      <w:r>
        <w:t>Think about key takeaways from the results figures, and how they fit with previous literature cited in the introduction.</w:t>
      </w:r>
    </w:p>
    <w:p w14:paraId="6545320D" w14:textId="1EFFD8E4" w:rsidR="00C206C5" w:rsidRDefault="00C206C5" w:rsidP="00C206C5">
      <w:r>
        <w:t>Some ideas:</w:t>
      </w:r>
    </w:p>
    <w:p w14:paraId="6CB3D0A2" w14:textId="356E1D73" w:rsidR="00C206C5" w:rsidRDefault="00C206C5" w:rsidP="00C206C5">
      <w:pPr>
        <w:pStyle w:val="ListParagraph"/>
        <w:numPr>
          <w:ilvl w:val="0"/>
          <w:numId w:val="5"/>
        </w:numPr>
      </w:pPr>
      <w:r>
        <w:t>LSTMs show the ability to model reservoir release policies as well or better than other data-driven methods. However, this does not appear to be due to their inherent ability to accumulate storage over time; cell states show only modest correlations with observed storage (and they do not conserve mass).</w:t>
      </w:r>
    </w:p>
    <w:p w14:paraId="2414F4C7" w14:textId="2951663A" w:rsidR="00C206C5" w:rsidRDefault="00C206C5" w:rsidP="00C206C5">
      <w:pPr>
        <w:pStyle w:val="ListParagraph"/>
        <w:numPr>
          <w:ilvl w:val="0"/>
          <w:numId w:val="5"/>
        </w:numPr>
      </w:pPr>
      <w:r>
        <w:t>The accuracy does not appear to relate to the reservoir location (climate/hydrologic factors). Instead, it is strongly related to the degree of regulation. The models are more accurate for reservoirs with a lower degree of regulation, where the release is more directly related to the inflow and does not depend on longer-timescale accumulation.</w:t>
      </w:r>
    </w:p>
    <w:p w14:paraId="3B808682" w14:textId="77777777" w:rsidR="004A485C" w:rsidRDefault="00C206C5" w:rsidP="00C206C5">
      <w:pPr>
        <w:pStyle w:val="ListParagraph"/>
        <w:numPr>
          <w:ilvl w:val="0"/>
          <w:numId w:val="5"/>
        </w:numPr>
      </w:pPr>
      <w:r>
        <w:t>Pooled training does not show an improvement</w:t>
      </w:r>
      <w:r w:rsidR="004A485C">
        <w:t xml:space="preserve"> on out-of-sample reservoirs, especially in the absence of fine-tuning. This suggests that the transferability of trained LSTMs for rainfall-runoff modeling may not hold for modeling reservoir release policies.</w:t>
      </w:r>
    </w:p>
    <w:p w14:paraId="7D922B82" w14:textId="076C40CB" w:rsidR="00C206C5" w:rsidRDefault="004A485C" w:rsidP="00C206C5">
      <w:pPr>
        <w:pStyle w:val="ListParagraph"/>
        <w:numPr>
          <w:ilvl w:val="0"/>
          <w:numId w:val="5"/>
        </w:numPr>
      </w:pPr>
      <w:r>
        <w:t xml:space="preserve">The decline in performance between the training and test periods is in part due to overfitting, but may also be influenced by changes in the operating policies over time. This is difficult to resolve because the long data records are needed to support training. </w:t>
      </w:r>
    </w:p>
    <w:p w14:paraId="736E2377" w14:textId="7D32A587" w:rsidR="00C206C5" w:rsidRDefault="00C206C5" w:rsidP="00C206C5"/>
    <w:p w14:paraId="4BBE6D3C" w14:textId="7CBC0D1B" w:rsidR="004A485C" w:rsidRDefault="004A485C" w:rsidP="00C206C5">
      <w:r>
        <w:lastRenderedPageBreak/>
        <w:t>Possible applications of this approach (or data-driven reservoir models in general): more efficient approximations to embed in hydrologic models? How would this compare to ad hoc models used by agencies? See refs in proposal about diagnostic assessment of national water model (has issues with reservoir representation).</w:t>
      </w:r>
    </w:p>
    <w:p w14:paraId="21B7235A" w14:textId="5B14E5BD" w:rsidR="00C206C5" w:rsidRPr="00C206C5" w:rsidRDefault="00C206C5" w:rsidP="00F61C8B">
      <w:r>
        <w:t>Limitations/future work</w:t>
      </w:r>
    </w:p>
    <w:p w14:paraId="7CE2D7C9" w14:textId="77777777" w:rsidR="00BB0876" w:rsidRPr="00F21C57" w:rsidRDefault="00BB0876" w:rsidP="007B4CB0">
      <w:pPr>
        <w:pStyle w:val="Heading1"/>
        <w:spacing w:line="600" w:lineRule="auto"/>
      </w:pPr>
      <w:r w:rsidRPr="006E7621">
        <w:t xml:space="preserve">Data </w:t>
      </w:r>
      <w:r>
        <w:t>Availability Statement</w:t>
      </w:r>
    </w:p>
    <w:p w14:paraId="257D2A44" w14:textId="54D1FFE4" w:rsidR="00BB0876" w:rsidRDefault="00BB0876" w:rsidP="000D5808">
      <w:pPr>
        <w:spacing w:line="480" w:lineRule="auto"/>
      </w:pPr>
      <w:r w:rsidRPr="00F21C57">
        <w:t xml:space="preserve">All code corresponding to methods and figure generation can be found in the repository: </w:t>
      </w:r>
      <w:r w:rsidR="007E1057" w:rsidRPr="007E1057">
        <w:t>https://github.com/Matt2371/DL-reservoir-modeling</w:t>
      </w:r>
      <w:r>
        <w:t>.</w:t>
      </w:r>
    </w:p>
    <w:p w14:paraId="4DCB2A13" w14:textId="77777777" w:rsidR="00BB0876" w:rsidRDefault="00BB0876" w:rsidP="000D5808">
      <w:pPr>
        <w:pStyle w:val="Heading1"/>
        <w:spacing w:line="480" w:lineRule="auto"/>
      </w:pPr>
      <w:r w:rsidRPr="00F21C57">
        <w:t>Acknowledgments</w:t>
      </w:r>
    </w:p>
    <w:p w14:paraId="1CBEBE45" w14:textId="211A52BF" w:rsidR="000A61C2" w:rsidRDefault="004A485C" w:rsidP="000A61C2">
      <w:r>
        <w:t>Remind me to fill in later with funding info</w:t>
      </w:r>
    </w:p>
    <w:p w14:paraId="370AB508" w14:textId="77777777" w:rsidR="000A61C2" w:rsidRPr="000A61C2" w:rsidRDefault="000A61C2" w:rsidP="000A61C2"/>
    <w:p w14:paraId="5B5543A4" w14:textId="36AEDD33" w:rsidR="00DD2C2D" w:rsidRDefault="00A73104" w:rsidP="000D5808">
      <w:pPr>
        <w:pStyle w:val="Heading1"/>
        <w:spacing w:line="480" w:lineRule="auto"/>
      </w:pPr>
      <w:r>
        <w:t>References</w:t>
      </w:r>
    </w:p>
    <w:sdt>
      <w:sdtPr>
        <w:tag w:val="MENDELEY_BIBLIOGRAPHY"/>
        <w:id w:val="864022765"/>
        <w:placeholder>
          <w:docPart w:val="DefaultPlaceholder_-1854013440"/>
        </w:placeholder>
      </w:sdtPr>
      <w:sdtContent>
        <w:p w14:paraId="0A642A70" w14:textId="77777777" w:rsidR="00E36CE1" w:rsidRDefault="00E36CE1">
          <w:pPr>
            <w:autoSpaceDE w:val="0"/>
            <w:autoSpaceDN w:val="0"/>
            <w:ind w:hanging="480"/>
            <w:divId w:val="1242104673"/>
            <w:rPr>
              <w:ins w:id="1202" w:author="Matthew Chen" w:date="2024-05-28T17:18:00Z" w16du:dateUtc="2024-05-29T00:18:00Z"/>
              <w:rFonts w:eastAsia="Times New Roman"/>
              <w:szCs w:val="24"/>
            </w:rPr>
          </w:pPr>
          <w:ins w:id="1203" w:author="Matthew Chen" w:date="2024-05-28T17:18:00Z" w16du:dateUtc="2024-05-29T00:18:00Z">
            <w:r>
              <w:rPr>
                <w:rFonts w:eastAsia="Times New Roman"/>
              </w:rPr>
              <w:t xml:space="preserve">Adams, L. E., Lund, J. R., Moyle, P. B., Quiñones, R. M., Herman, J. D., &amp; O’Rear, T. A. (2017). Environmental hedging: A theory and method for reconciling reservoir operations for downstream ecology and water supply. </w:t>
            </w:r>
            <w:r>
              <w:rPr>
                <w:rFonts w:eastAsia="Times New Roman"/>
                <w:i/>
                <w:iCs/>
              </w:rPr>
              <w:t>Water Resources Research</w:t>
            </w:r>
            <w:r>
              <w:rPr>
                <w:rFonts w:eastAsia="Times New Roman"/>
              </w:rPr>
              <w:t xml:space="preserve">, </w:t>
            </w:r>
            <w:r>
              <w:rPr>
                <w:rFonts w:eastAsia="Times New Roman"/>
                <w:i/>
                <w:iCs/>
              </w:rPr>
              <w:t>53</w:t>
            </w:r>
            <w:r>
              <w:rPr>
                <w:rFonts w:eastAsia="Times New Roman"/>
              </w:rPr>
              <w:t>(9), 7816–7831. https://doi.org/10.1002/2016WR020128</w:t>
            </w:r>
          </w:ins>
        </w:p>
        <w:p w14:paraId="3FBCAFA1" w14:textId="77777777" w:rsidR="00E36CE1" w:rsidRDefault="00E36CE1">
          <w:pPr>
            <w:autoSpaceDE w:val="0"/>
            <w:autoSpaceDN w:val="0"/>
            <w:ind w:hanging="480"/>
            <w:divId w:val="582253907"/>
            <w:rPr>
              <w:ins w:id="1204" w:author="Matthew Chen" w:date="2024-05-28T17:18:00Z" w16du:dateUtc="2024-05-29T00:18:00Z"/>
              <w:rFonts w:eastAsia="Times New Roman"/>
            </w:rPr>
          </w:pPr>
          <w:ins w:id="1205" w:author="Matthew Chen" w:date="2024-05-28T17:18:00Z" w16du:dateUtc="2024-05-29T00:18:00Z">
            <w:r>
              <w:rPr>
                <w:rFonts w:eastAsia="Times New Roman"/>
              </w:rPr>
              <w:t xml:space="preserve">Biemans, H., Haddeland, I., Kabat, P., Ludwig, F., Hutjes, R. W. A., Heinke, J., et al. (2011). Impact of reservoirs on river discharge and irrigation water supply during the 20th century. </w:t>
            </w:r>
            <w:r>
              <w:rPr>
                <w:rFonts w:eastAsia="Times New Roman"/>
                <w:i/>
                <w:iCs/>
              </w:rPr>
              <w:t>Water Resources Research</w:t>
            </w:r>
            <w:r>
              <w:rPr>
                <w:rFonts w:eastAsia="Times New Roman"/>
              </w:rPr>
              <w:t xml:space="preserve">, </w:t>
            </w:r>
            <w:r>
              <w:rPr>
                <w:rFonts w:eastAsia="Times New Roman"/>
                <w:i/>
                <w:iCs/>
              </w:rPr>
              <w:t>47</w:t>
            </w:r>
            <w:r>
              <w:rPr>
                <w:rFonts w:eastAsia="Times New Roman"/>
              </w:rPr>
              <w:t>(3). https://doi.org/10.1029/2009WR008929</w:t>
            </w:r>
          </w:ins>
        </w:p>
        <w:p w14:paraId="44AA7C05" w14:textId="77777777" w:rsidR="00E36CE1" w:rsidRDefault="00E36CE1">
          <w:pPr>
            <w:autoSpaceDE w:val="0"/>
            <w:autoSpaceDN w:val="0"/>
            <w:ind w:hanging="480"/>
            <w:divId w:val="32464351"/>
            <w:rPr>
              <w:ins w:id="1206" w:author="Matthew Chen" w:date="2024-05-28T17:18:00Z" w16du:dateUtc="2024-05-29T00:18:00Z"/>
              <w:rFonts w:eastAsia="Times New Roman"/>
            </w:rPr>
          </w:pPr>
          <w:ins w:id="1207" w:author="Matthew Chen" w:date="2024-05-28T17:18:00Z" w16du:dateUtc="2024-05-29T00:18:00Z">
            <w:r>
              <w:rPr>
                <w:rFonts w:eastAsia="Times New Roman"/>
              </w:rPr>
              <w:t xml:space="preserve">Boulange, J., Hanasaki, N., Yamazaki, D., &amp; Pokhrel, Y. (2021). Role of dams in reducing global flood exposure under climate change. </w:t>
            </w:r>
            <w:r>
              <w:rPr>
                <w:rFonts w:eastAsia="Times New Roman"/>
                <w:i/>
                <w:iCs/>
              </w:rPr>
              <w:t>Nature Communications</w:t>
            </w:r>
            <w:r>
              <w:rPr>
                <w:rFonts w:eastAsia="Times New Roman"/>
              </w:rPr>
              <w:t xml:space="preserve">, </w:t>
            </w:r>
            <w:r>
              <w:rPr>
                <w:rFonts w:eastAsia="Times New Roman"/>
                <w:i/>
                <w:iCs/>
              </w:rPr>
              <w:t>12</w:t>
            </w:r>
            <w:r>
              <w:rPr>
                <w:rFonts w:eastAsia="Times New Roman"/>
              </w:rPr>
              <w:t>(1). https://doi.org/10.1038/s41467-020-20704-0</w:t>
            </w:r>
          </w:ins>
        </w:p>
        <w:p w14:paraId="5B649F0F" w14:textId="77777777" w:rsidR="00E36CE1" w:rsidRDefault="00E36CE1">
          <w:pPr>
            <w:autoSpaceDE w:val="0"/>
            <w:autoSpaceDN w:val="0"/>
            <w:ind w:hanging="480"/>
            <w:divId w:val="1478378589"/>
            <w:rPr>
              <w:ins w:id="1208" w:author="Matthew Chen" w:date="2024-05-28T17:18:00Z" w16du:dateUtc="2024-05-29T00:18:00Z"/>
              <w:rFonts w:eastAsia="Times New Roman"/>
            </w:rPr>
          </w:pPr>
          <w:ins w:id="1209" w:author="Matthew Chen" w:date="2024-05-28T17:18:00Z" w16du:dateUtc="2024-05-29T00:18:00Z">
            <w:r>
              <w:rPr>
                <w:rFonts w:eastAsia="Times New Roman"/>
              </w:rPr>
              <w:t xml:space="preserve">Choi, Y., Lee, E., Ji, J., Ahn, J., Kim, T., &amp; Yi, J. (2020). Development and evaluation of the hydropower reservoir rule curve for a sustainable water supply. </w:t>
            </w:r>
            <w:r>
              <w:rPr>
                <w:rFonts w:eastAsia="Times New Roman"/>
                <w:i/>
                <w:iCs/>
              </w:rPr>
              <w:t>Sustainability (Switzerland)</w:t>
            </w:r>
            <w:r>
              <w:rPr>
                <w:rFonts w:eastAsia="Times New Roman"/>
              </w:rPr>
              <w:t xml:space="preserve">, </w:t>
            </w:r>
            <w:r>
              <w:rPr>
                <w:rFonts w:eastAsia="Times New Roman"/>
                <w:i/>
                <w:iCs/>
              </w:rPr>
              <w:t>12</w:t>
            </w:r>
            <w:r>
              <w:rPr>
                <w:rFonts w:eastAsia="Times New Roman"/>
              </w:rPr>
              <w:t>(22), 1–11. https://doi.org/10.3390/su12229641</w:t>
            </w:r>
          </w:ins>
        </w:p>
        <w:p w14:paraId="3E36FB16" w14:textId="77777777" w:rsidR="00E36CE1" w:rsidRDefault="00E36CE1">
          <w:pPr>
            <w:autoSpaceDE w:val="0"/>
            <w:autoSpaceDN w:val="0"/>
            <w:ind w:hanging="480"/>
            <w:divId w:val="1133526493"/>
            <w:rPr>
              <w:ins w:id="1210" w:author="Matthew Chen" w:date="2024-05-28T17:18:00Z" w16du:dateUtc="2024-05-29T00:18:00Z"/>
              <w:rFonts w:eastAsia="Times New Roman"/>
            </w:rPr>
          </w:pPr>
          <w:ins w:id="1211" w:author="Matthew Chen" w:date="2024-05-28T17:18:00Z" w16du:dateUtc="2024-05-29T00:18:00Z">
            <w:r>
              <w:rPr>
                <w:rFonts w:eastAsia="Times New Roman"/>
              </w:rPr>
              <w:t xml:space="preserve">Coerver, H. M., Rutten, M. M., &amp; Van De Giesen, N. C. (2018). Deduction of reservoir operating rules for application in global hydrological models. </w:t>
            </w:r>
            <w:r>
              <w:rPr>
                <w:rFonts w:eastAsia="Times New Roman"/>
                <w:i/>
                <w:iCs/>
              </w:rPr>
              <w:t>Hydrology and Earth System Sciences</w:t>
            </w:r>
            <w:r>
              <w:rPr>
                <w:rFonts w:eastAsia="Times New Roman"/>
              </w:rPr>
              <w:t xml:space="preserve">, </w:t>
            </w:r>
            <w:r>
              <w:rPr>
                <w:rFonts w:eastAsia="Times New Roman"/>
                <w:i/>
                <w:iCs/>
              </w:rPr>
              <w:t>22</w:t>
            </w:r>
            <w:r>
              <w:rPr>
                <w:rFonts w:eastAsia="Times New Roman"/>
              </w:rPr>
              <w:t>(1), 831–851. https://doi.org/10.5194/hess-22-831-2018</w:t>
            </w:r>
          </w:ins>
        </w:p>
        <w:p w14:paraId="5E4B3F66" w14:textId="77777777" w:rsidR="00E36CE1" w:rsidRDefault="00E36CE1">
          <w:pPr>
            <w:autoSpaceDE w:val="0"/>
            <w:autoSpaceDN w:val="0"/>
            <w:ind w:hanging="480"/>
            <w:divId w:val="1952349736"/>
            <w:rPr>
              <w:ins w:id="1212" w:author="Matthew Chen" w:date="2024-05-28T17:18:00Z" w16du:dateUtc="2024-05-29T00:18:00Z"/>
              <w:rFonts w:eastAsia="Times New Roman"/>
            </w:rPr>
          </w:pPr>
          <w:ins w:id="1213" w:author="Matthew Chen" w:date="2024-05-28T17:18:00Z" w16du:dateUtc="2024-05-29T00:18:00Z">
            <w:r>
              <w:rPr>
                <w:rFonts w:eastAsia="Times New Roman"/>
              </w:rPr>
              <w:t xml:space="preserve">Dong, N., Guan, W., Cao, J., Zou, Y., Yang, M., Wei, J., et al. (2023). A hybrid hydrologic modelling framework with data-driven and conceptual reservoir operation schemes for reservoir impact assessment and predictions. </w:t>
            </w:r>
            <w:r>
              <w:rPr>
                <w:rFonts w:eastAsia="Times New Roman"/>
                <w:i/>
                <w:iCs/>
              </w:rPr>
              <w:t>Journal of Hydrology</w:t>
            </w:r>
            <w:r>
              <w:rPr>
                <w:rFonts w:eastAsia="Times New Roman"/>
              </w:rPr>
              <w:t xml:space="preserve">, </w:t>
            </w:r>
            <w:r>
              <w:rPr>
                <w:rFonts w:eastAsia="Times New Roman"/>
                <w:i/>
                <w:iCs/>
              </w:rPr>
              <w:t>619</w:t>
            </w:r>
            <w:r>
              <w:rPr>
                <w:rFonts w:eastAsia="Times New Roman"/>
              </w:rPr>
              <w:t>. https://doi.org/10.1016/j.jhydrol.2023.129246</w:t>
            </w:r>
          </w:ins>
        </w:p>
        <w:p w14:paraId="07CC260B" w14:textId="77777777" w:rsidR="00E36CE1" w:rsidRDefault="00E36CE1">
          <w:pPr>
            <w:autoSpaceDE w:val="0"/>
            <w:autoSpaceDN w:val="0"/>
            <w:ind w:hanging="480"/>
            <w:divId w:val="3746346"/>
            <w:rPr>
              <w:ins w:id="1214" w:author="Matthew Chen" w:date="2024-05-28T17:18:00Z" w16du:dateUtc="2024-05-29T00:18:00Z"/>
              <w:rFonts w:eastAsia="Times New Roman"/>
            </w:rPr>
          </w:pPr>
          <w:ins w:id="1215" w:author="Matthew Chen" w:date="2024-05-28T17:18:00Z" w16du:dateUtc="2024-05-29T00:18:00Z">
            <w:r>
              <w:rPr>
                <w:rFonts w:eastAsia="Times New Roman"/>
              </w:rPr>
              <w:lastRenderedPageBreak/>
              <w:t xml:space="preserve">Duc Dang, T., Kamal Chowdhury, A. F. M., &amp; Galelli, S. (2020). On the representation of water reservoir storage and operations in large-scale hydrological models: Implications on model parameterization and climate change impact assessments. </w:t>
            </w:r>
            <w:r>
              <w:rPr>
                <w:rFonts w:eastAsia="Times New Roman"/>
                <w:i/>
                <w:iCs/>
              </w:rPr>
              <w:t>Hydrology and Earth System Sciences</w:t>
            </w:r>
            <w:r>
              <w:rPr>
                <w:rFonts w:eastAsia="Times New Roman"/>
              </w:rPr>
              <w:t xml:space="preserve">, </w:t>
            </w:r>
            <w:r>
              <w:rPr>
                <w:rFonts w:eastAsia="Times New Roman"/>
                <w:i/>
                <w:iCs/>
              </w:rPr>
              <w:t>24</w:t>
            </w:r>
            <w:r>
              <w:rPr>
                <w:rFonts w:eastAsia="Times New Roman"/>
              </w:rPr>
              <w:t>(1), 397–416. https://doi.org/10.5194/hess-24-397-2020</w:t>
            </w:r>
          </w:ins>
        </w:p>
        <w:p w14:paraId="3DDC1C62" w14:textId="77777777" w:rsidR="00E36CE1" w:rsidRDefault="00E36CE1">
          <w:pPr>
            <w:autoSpaceDE w:val="0"/>
            <w:autoSpaceDN w:val="0"/>
            <w:ind w:hanging="480"/>
            <w:divId w:val="1746611521"/>
            <w:rPr>
              <w:ins w:id="1216" w:author="Matthew Chen" w:date="2024-05-28T17:18:00Z" w16du:dateUtc="2024-05-29T00:18:00Z"/>
              <w:rFonts w:eastAsia="Times New Roman"/>
            </w:rPr>
          </w:pPr>
          <w:ins w:id="1217" w:author="Matthew Chen" w:date="2024-05-28T17:18:00Z" w16du:dateUtc="2024-05-29T00:18:00Z">
            <w:r>
              <w:rPr>
                <w:rFonts w:eastAsia="Times New Roman"/>
              </w:rPr>
              <w:t xml:space="preserve">Ehsani, N., Fekete, B. M., Vörösmarty, C. J., &amp; Tessler, Z. D. (2016). A neural network based general reservoir operation scheme. </w:t>
            </w:r>
            <w:r>
              <w:rPr>
                <w:rFonts w:eastAsia="Times New Roman"/>
                <w:i/>
                <w:iCs/>
              </w:rPr>
              <w:t>Stochastic Environmental Research and Risk Assessment</w:t>
            </w:r>
            <w:r>
              <w:rPr>
                <w:rFonts w:eastAsia="Times New Roman"/>
              </w:rPr>
              <w:t xml:space="preserve">, </w:t>
            </w:r>
            <w:r>
              <w:rPr>
                <w:rFonts w:eastAsia="Times New Roman"/>
                <w:i/>
                <w:iCs/>
              </w:rPr>
              <w:t>30</w:t>
            </w:r>
            <w:r>
              <w:rPr>
                <w:rFonts w:eastAsia="Times New Roman"/>
              </w:rPr>
              <w:t>(4), 1151–1166. https://doi.org/10.1007/s00477-015-1147-9</w:t>
            </w:r>
          </w:ins>
        </w:p>
        <w:p w14:paraId="4039B1C5" w14:textId="77777777" w:rsidR="00E36CE1" w:rsidRDefault="00E36CE1">
          <w:pPr>
            <w:autoSpaceDE w:val="0"/>
            <w:autoSpaceDN w:val="0"/>
            <w:ind w:hanging="480"/>
            <w:divId w:val="793985063"/>
            <w:rPr>
              <w:ins w:id="1218" w:author="Matthew Chen" w:date="2024-05-28T17:18:00Z" w16du:dateUtc="2024-05-29T00:18:00Z"/>
              <w:rFonts w:eastAsia="Times New Roman"/>
            </w:rPr>
          </w:pPr>
          <w:ins w:id="1219" w:author="Matthew Chen" w:date="2024-05-28T17:18:00Z" w16du:dateUtc="2024-05-29T00:18:00Z">
            <w:r>
              <w:rPr>
                <w:rFonts w:eastAsia="Times New Roman"/>
              </w:rPr>
              <w:t xml:space="preserve">Gangrade, S., Lu, D., Kao, S. C., &amp; Painter, S. L. (2022). Machine Learning Assisted Reservoir Operation Model for Long-Term Water Management Simulation. </w:t>
            </w:r>
            <w:r>
              <w:rPr>
                <w:rFonts w:eastAsia="Times New Roman"/>
                <w:i/>
                <w:iCs/>
              </w:rPr>
              <w:t>Journal of the American Water Resources Association</w:t>
            </w:r>
            <w:r>
              <w:rPr>
                <w:rFonts w:eastAsia="Times New Roman"/>
              </w:rPr>
              <w:t xml:space="preserve">, </w:t>
            </w:r>
            <w:r>
              <w:rPr>
                <w:rFonts w:eastAsia="Times New Roman"/>
                <w:i/>
                <w:iCs/>
              </w:rPr>
              <w:t>58</w:t>
            </w:r>
            <w:r>
              <w:rPr>
                <w:rFonts w:eastAsia="Times New Roman"/>
              </w:rPr>
              <w:t>(6), 1592–1603. https://doi.org/10.1111/1752-1688.13060</w:t>
            </w:r>
          </w:ins>
        </w:p>
        <w:p w14:paraId="0065A810" w14:textId="77777777" w:rsidR="00E36CE1" w:rsidRDefault="00E36CE1">
          <w:pPr>
            <w:autoSpaceDE w:val="0"/>
            <w:autoSpaceDN w:val="0"/>
            <w:ind w:hanging="480"/>
            <w:divId w:val="2009285140"/>
            <w:rPr>
              <w:ins w:id="1220" w:author="Matthew Chen" w:date="2024-05-28T17:18:00Z" w16du:dateUtc="2024-05-29T00:18:00Z"/>
              <w:rFonts w:eastAsia="Times New Roman"/>
            </w:rPr>
          </w:pPr>
          <w:ins w:id="1221" w:author="Matthew Chen" w:date="2024-05-28T17:18:00Z" w16du:dateUtc="2024-05-29T00:18:00Z">
            <w:r>
              <w:rPr>
                <w:rFonts w:eastAsia="Times New Roman"/>
              </w:rPr>
              <w:t xml:space="preserve">Giuliani, M., Lamontagne, J. R., Reed, P. M., &amp; Castelletti, A. (2021, December 1). A State-of-the-Art Review of Optimal Reservoir Control for Managing Conflicting Demands in a Changing World. </w:t>
            </w:r>
            <w:r>
              <w:rPr>
                <w:rFonts w:eastAsia="Times New Roman"/>
                <w:i/>
                <w:iCs/>
              </w:rPr>
              <w:t>Water Resources Research</w:t>
            </w:r>
            <w:r>
              <w:rPr>
                <w:rFonts w:eastAsia="Times New Roman"/>
              </w:rPr>
              <w:t>. John Wiley and Sons Inc. https://doi.org/10.1029/2021WR029927</w:t>
            </w:r>
          </w:ins>
        </w:p>
        <w:p w14:paraId="56ED2AF4" w14:textId="77777777" w:rsidR="00E36CE1" w:rsidRDefault="00E36CE1">
          <w:pPr>
            <w:autoSpaceDE w:val="0"/>
            <w:autoSpaceDN w:val="0"/>
            <w:ind w:hanging="480"/>
            <w:divId w:val="1871411498"/>
            <w:rPr>
              <w:ins w:id="1222" w:author="Matthew Chen" w:date="2024-05-28T17:18:00Z" w16du:dateUtc="2024-05-29T00:18:00Z"/>
              <w:rFonts w:eastAsia="Times New Roman"/>
            </w:rPr>
          </w:pPr>
          <w:ins w:id="1223" w:author="Matthew Chen" w:date="2024-05-28T17:18:00Z" w16du:dateUtc="2024-05-29T00:18:00Z">
            <w:r>
              <w:rPr>
                <w:rFonts w:eastAsia="Times New Roman"/>
              </w:rPr>
              <w:t xml:space="preserve">Haddeland, I., Skaugen, T., &amp; Lettenmaier, D. P. (2006). Anthropogenic impacts on continental surface water fluxes. </w:t>
            </w:r>
            <w:r>
              <w:rPr>
                <w:rFonts w:eastAsia="Times New Roman"/>
                <w:i/>
                <w:iCs/>
              </w:rPr>
              <w:t>Geophysical Research Letters</w:t>
            </w:r>
            <w:r>
              <w:rPr>
                <w:rFonts w:eastAsia="Times New Roman"/>
              </w:rPr>
              <w:t xml:space="preserve">, </w:t>
            </w:r>
            <w:r>
              <w:rPr>
                <w:rFonts w:eastAsia="Times New Roman"/>
                <w:i/>
                <w:iCs/>
              </w:rPr>
              <w:t>33</w:t>
            </w:r>
            <w:r>
              <w:rPr>
                <w:rFonts w:eastAsia="Times New Roman"/>
              </w:rPr>
              <w:t>(8). https://doi.org/10.1029/2006GL026047</w:t>
            </w:r>
          </w:ins>
        </w:p>
        <w:p w14:paraId="6395B4DF" w14:textId="77777777" w:rsidR="00E36CE1" w:rsidRDefault="00E36CE1">
          <w:pPr>
            <w:autoSpaceDE w:val="0"/>
            <w:autoSpaceDN w:val="0"/>
            <w:ind w:hanging="480"/>
            <w:divId w:val="690762864"/>
            <w:rPr>
              <w:ins w:id="1224" w:author="Matthew Chen" w:date="2024-05-28T17:18:00Z" w16du:dateUtc="2024-05-29T00:18:00Z"/>
              <w:rFonts w:eastAsia="Times New Roman"/>
            </w:rPr>
          </w:pPr>
          <w:ins w:id="1225" w:author="Matthew Chen" w:date="2024-05-28T17:18:00Z" w16du:dateUtc="2024-05-29T00:18:00Z">
            <w:r>
              <w:rPr>
                <w:rFonts w:eastAsia="Times New Roman"/>
              </w:rPr>
              <w:t xml:space="preserve">Hanasaki, N., Kanae, S., &amp; Oki, T. (2006). A reservoir operation scheme for global river routing models. </w:t>
            </w:r>
            <w:r>
              <w:rPr>
                <w:rFonts w:eastAsia="Times New Roman"/>
                <w:i/>
                <w:iCs/>
              </w:rPr>
              <w:t>Journal of Hydrology</w:t>
            </w:r>
            <w:r>
              <w:rPr>
                <w:rFonts w:eastAsia="Times New Roman"/>
              </w:rPr>
              <w:t xml:space="preserve">, </w:t>
            </w:r>
            <w:r>
              <w:rPr>
                <w:rFonts w:eastAsia="Times New Roman"/>
                <w:i/>
                <w:iCs/>
              </w:rPr>
              <w:t>327</w:t>
            </w:r>
            <w:r>
              <w:rPr>
                <w:rFonts w:eastAsia="Times New Roman"/>
              </w:rPr>
              <w:t>(1–2), 22–41. https://doi.org/10.1016/j.jhydrol.2005.11.011</w:t>
            </w:r>
          </w:ins>
        </w:p>
        <w:p w14:paraId="0148BC43" w14:textId="77777777" w:rsidR="00E36CE1" w:rsidRDefault="00E36CE1">
          <w:pPr>
            <w:autoSpaceDE w:val="0"/>
            <w:autoSpaceDN w:val="0"/>
            <w:ind w:hanging="480"/>
            <w:divId w:val="605037260"/>
            <w:rPr>
              <w:ins w:id="1226" w:author="Matthew Chen" w:date="2024-05-28T17:18:00Z" w16du:dateUtc="2024-05-29T00:18:00Z"/>
              <w:rFonts w:eastAsia="Times New Roman"/>
            </w:rPr>
          </w:pPr>
          <w:ins w:id="1227" w:author="Matthew Chen" w:date="2024-05-28T17:18:00Z" w16du:dateUtc="2024-05-29T00:18:00Z">
            <w:r>
              <w:rPr>
                <w:rFonts w:eastAsia="Times New Roman"/>
              </w:rPr>
              <w:t xml:space="preserve">Hochreiter, S., &amp; Urgen Schmidhuber, J. ¨.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https://doi.org/https://doi.org/10.1162/neco.1997.9.8.1735</w:t>
            </w:r>
          </w:ins>
        </w:p>
        <w:p w14:paraId="5E6B035F" w14:textId="77777777" w:rsidR="00E36CE1" w:rsidRDefault="00E36CE1">
          <w:pPr>
            <w:autoSpaceDE w:val="0"/>
            <w:autoSpaceDN w:val="0"/>
            <w:ind w:hanging="480"/>
            <w:divId w:val="101925567"/>
            <w:rPr>
              <w:ins w:id="1228" w:author="Matthew Chen" w:date="2024-05-28T17:18:00Z" w16du:dateUtc="2024-05-29T00:18:00Z"/>
              <w:rFonts w:eastAsia="Times New Roman"/>
            </w:rPr>
          </w:pPr>
          <w:ins w:id="1229" w:author="Matthew Chen" w:date="2024-05-28T17:18:00Z" w16du:dateUtc="2024-05-29T00:18:00Z">
            <w:r>
              <w:rPr>
                <w:rFonts w:eastAsia="Times New Roman"/>
              </w:rPr>
              <w:t xml:space="preserve">Hodgkins, G. A., Over, T. M., Dudley, R. W., Russell, A. M., &amp; LaFontaine, J. H. (2024). The consequences of neglecting reservoir storage in national-scale hydrologic models: An appraisal of key streamflow statistics. </w:t>
            </w:r>
            <w:r>
              <w:rPr>
                <w:rFonts w:eastAsia="Times New Roman"/>
                <w:i/>
                <w:iCs/>
              </w:rPr>
              <w:t>Journal of the American Water Resources Association</w:t>
            </w:r>
            <w:r>
              <w:rPr>
                <w:rFonts w:eastAsia="Times New Roman"/>
              </w:rPr>
              <w:t xml:space="preserve">, </w:t>
            </w:r>
            <w:r>
              <w:rPr>
                <w:rFonts w:eastAsia="Times New Roman"/>
                <w:i/>
                <w:iCs/>
              </w:rPr>
              <w:t>60</w:t>
            </w:r>
            <w:r>
              <w:rPr>
                <w:rFonts w:eastAsia="Times New Roman"/>
              </w:rPr>
              <w:t>(1), 110–131. https://doi.org/10.1111/1752-1688.13161</w:t>
            </w:r>
          </w:ins>
        </w:p>
        <w:p w14:paraId="4A6D33B8" w14:textId="77777777" w:rsidR="00E36CE1" w:rsidRDefault="00E36CE1">
          <w:pPr>
            <w:autoSpaceDE w:val="0"/>
            <w:autoSpaceDN w:val="0"/>
            <w:ind w:hanging="480"/>
            <w:divId w:val="1164202500"/>
            <w:rPr>
              <w:ins w:id="1230" w:author="Matthew Chen" w:date="2024-05-28T17:18:00Z" w16du:dateUtc="2024-05-29T00:18:00Z"/>
              <w:rFonts w:eastAsia="Times New Roman"/>
            </w:rPr>
          </w:pPr>
          <w:ins w:id="1231" w:author="Matthew Chen" w:date="2024-05-28T17:18:00Z" w16du:dateUtc="2024-05-29T00:18:00Z">
            <w:r>
              <w:rPr>
                <w:rFonts w:eastAsia="Times New Roman"/>
              </w:rPr>
              <w:t xml:space="preserve">Hoedt, P.-J., Kratzert, F., Klotz, D., Halmich, C., Holzleitner, M., Nearing, G., et al. (2021). MC-LSTM: Mass-Conserving LSTM. </w:t>
            </w:r>
            <w:r>
              <w:rPr>
                <w:rFonts w:eastAsia="Times New Roman"/>
                <w:i/>
                <w:iCs/>
              </w:rPr>
              <w:t>Proceedings of the 38th International Conference on Machine Learning</w:t>
            </w:r>
            <w:r>
              <w:rPr>
                <w:rFonts w:eastAsia="Times New Roman"/>
              </w:rPr>
              <w:t xml:space="preserve">, </w:t>
            </w:r>
            <w:r>
              <w:rPr>
                <w:rFonts w:eastAsia="Times New Roman"/>
                <w:i/>
                <w:iCs/>
              </w:rPr>
              <w:t>139</w:t>
            </w:r>
            <w:r>
              <w:rPr>
                <w:rFonts w:eastAsia="Times New Roman"/>
              </w:rPr>
              <w:t>, 4275–4286. Retrieved from http://arxiv.org/abs/2101.05186</w:t>
            </w:r>
          </w:ins>
        </w:p>
        <w:p w14:paraId="5A6607D6" w14:textId="77777777" w:rsidR="00E36CE1" w:rsidRDefault="00E36CE1">
          <w:pPr>
            <w:autoSpaceDE w:val="0"/>
            <w:autoSpaceDN w:val="0"/>
            <w:ind w:hanging="480"/>
            <w:divId w:val="1680426486"/>
            <w:rPr>
              <w:ins w:id="1232" w:author="Matthew Chen" w:date="2024-05-28T17:18:00Z" w16du:dateUtc="2024-05-29T00:18:00Z"/>
              <w:rFonts w:eastAsia="Times New Roman"/>
            </w:rPr>
          </w:pPr>
          <w:ins w:id="1233" w:author="Matthew Chen" w:date="2024-05-28T17:18:00Z" w16du:dateUtc="2024-05-29T00:18:00Z">
            <w:r>
              <w:rPr>
                <w:rFonts w:eastAsia="Times New Roman"/>
              </w:rPr>
              <w:t xml:space="preserve">Hou, J., Van Dijk, A. I. J. M., Beck, H. E., Renzullo, L. J., &amp; Wada, Y. (2022). Remotely sensed reservoir water storage dynamics (1984-2015) and the influence of climate variability and management at a global scale. </w:t>
            </w:r>
            <w:r>
              <w:rPr>
                <w:rFonts w:eastAsia="Times New Roman"/>
                <w:i/>
                <w:iCs/>
              </w:rPr>
              <w:t>Hydrology and Earth System Sciences</w:t>
            </w:r>
            <w:r>
              <w:rPr>
                <w:rFonts w:eastAsia="Times New Roman"/>
              </w:rPr>
              <w:t xml:space="preserve">, </w:t>
            </w:r>
            <w:r>
              <w:rPr>
                <w:rFonts w:eastAsia="Times New Roman"/>
                <w:i/>
                <w:iCs/>
              </w:rPr>
              <w:t>26</w:t>
            </w:r>
            <w:r>
              <w:rPr>
                <w:rFonts w:eastAsia="Times New Roman"/>
              </w:rPr>
              <w:t>(14), 3785–3803. https://doi.org/10.5194/hess-26-3785-2022</w:t>
            </w:r>
          </w:ins>
        </w:p>
        <w:p w14:paraId="17478F76" w14:textId="77777777" w:rsidR="00E36CE1" w:rsidRDefault="00E36CE1">
          <w:pPr>
            <w:autoSpaceDE w:val="0"/>
            <w:autoSpaceDN w:val="0"/>
            <w:ind w:hanging="480"/>
            <w:divId w:val="688412895"/>
            <w:rPr>
              <w:ins w:id="1234" w:author="Matthew Chen" w:date="2024-05-28T17:18:00Z" w16du:dateUtc="2024-05-29T00:18:00Z"/>
              <w:rFonts w:eastAsia="Times New Roman"/>
            </w:rPr>
          </w:pPr>
          <w:ins w:id="1235" w:author="Matthew Chen" w:date="2024-05-28T17:18:00Z" w16du:dateUtc="2024-05-29T00:18:00Z">
            <w:r>
              <w:rPr>
                <w:rFonts w:eastAsia="Times New Roman"/>
              </w:rPr>
              <w:t xml:space="preserve">Iorga, C., &amp; Neagoe, V.-E. (2019). A Deep CNN Approach with Transfer Learning for Image Recognition. In </w:t>
            </w:r>
            <w:r>
              <w:rPr>
                <w:rFonts w:eastAsia="Times New Roman"/>
                <w:i/>
                <w:iCs/>
              </w:rPr>
              <w:t>2019 11th International Conference on Electronics, Computers and Artificial Intelligence (ECAI)</w:t>
            </w:r>
            <w:r>
              <w:rPr>
                <w:rFonts w:eastAsia="Times New Roman"/>
              </w:rPr>
              <w:t xml:space="preserve"> (pp. 1–6). IEEE. https://doi.org/10.1109/ECAI46879.2019.9042173</w:t>
            </w:r>
          </w:ins>
        </w:p>
        <w:p w14:paraId="2F5758DE" w14:textId="77777777" w:rsidR="00E36CE1" w:rsidRDefault="00E36CE1">
          <w:pPr>
            <w:autoSpaceDE w:val="0"/>
            <w:autoSpaceDN w:val="0"/>
            <w:ind w:hanging="480"/>
            <w:divId w:val="1011105866"/>
            <w:rPr>
              <w:ins w:id="1236" w:author="Matthew Chen" w:date="2024-05-28T17:18:00Z" w16du:dateUtc="2024-05-29T00:18:00Z"/>
              <w:rFonts w:eastAsia="Times New Roman"/>
            </w:rPr>
          </w:pPr>
          <w:ins w:id="1237" w:author="Matthew Chen" w:date="2024-05-28T17:18:00Z" w16du:dateUtc="2024-05-29T00:18:00Z">
            <w:r>
              <w:rPr>
                <w:rFonts w:eastAsia="Times New Roman"/>
              </w:rPr>
              <w:lastRenderedPageBreak/>
              <w:t xml:space="preserve">Jordan, I. D., Sokół, P. A., &amp; Park, I. M. (2021). Gated Recurrent Units Viewed Through the Lens of Continuous Time Dynamical Systems. </w:t>
            </w:r>
            <w:r>
              <w:rPr>
                <w:rFonts w:eastAsia="Times New Roman"/>
                <w:i/>
                <w:iCs/>
              </w:rPr>
              <w:t>Frontiers in Computational Neuroscience</w:t>
            </w:r>
            <w:r>
              <w:rPr>
                <w:rFonts w:eastAsia="Times New Roman"/>
              </w:rPr>
              <w:t xml:space="preserve">, </w:t>
            </w:r>
            <w:r>
              <w:rPr>
                <w:rFonts w:eastAsia="Times New Roman"/>
                <w:i/>
                <w:iCs/>
              </w:rPr>
              <w:t>15</w:t>
            </w:r>
            <w:r>
              <w:rPr>
                <w:rFonts w:eastAsia="Times New Roman"/>
              </w:rPr>
              <w:t>. https://doi.org/10.3389/fncom.2021.678158</w:t>
            </w:r>
          </w:ins>
        </w:p>
        <w:p w14:paraId="44F8FC90" w14:textId="77777777" w:rsidR="00E36CE1" w:rsidRDefault="00E36CE1">
          <w:pPr>
            <w:autoSpaceDE w:val="0"/>
            <w:autoSpaceDN w:val="0"/>
            <w:ind w:hanging="480"/>
            <w:divId w:val="2034920558"/>
            <w:rPr>
              <w:ins w:id="1238" w:author="Matthew Chen" w:date="2024-05-28T17:18:00Z" w16du:dateUtc="2024-05-29T00:18:00Z"/>
              <w:rFonts w:eastAsia="Times New Roman"/>
            </w:rPr>
          </w:pPr>
          <w:ins w:id="1239" w:author="Matthew Chen" w:date="2024-05-28T17:18:00Z" w16du:dateUtc="2024-05-29T00:18:00Z">
            <w:r>
              <w:rPr>
                <w:rFonts w:eastAsia="Times New Roman"/>
              </w:rPr>
              <w:t xml:space="preserve">Kingma, D. P., &amp; Ba, J. (2015). Adam: A Method for Stochastic Optimization. In </w:t>
            </w:r>
            <w:r>
              <w:rPr>
                <w:rFonts w:eastAsia="Times New Roman"/>
                <w:i/>
                <w:iCs/>
              </w:rPr>
              <w:t>Proceedings of the 3rd International Conference on Learning Representations (ICLR 2015)</w:t>
            </w:r>
            <w:r>
              <w:rPr>
                <w:rFonts w:eastAsia="Times New Roman"/>
              </w:rPr>
              <w:t xml:space="preserve"> (pp. 1–15). Retrieved from http://arxiv.org/abs/1412.6980</w:t>
            </w:r>
          </w:ins>
        </w:p>
        <w:p w14:paraId="1EFDF7D5" w14:textId="77777777" w:rsidR="00E36CE1" w:rsidRDefault="00E36CE1">
          <w:pPr>
            <w:autoSpaceDE w:val="0"/>
            <w:autoSpaceDN w:val="0"/>
            <w:ind w:hanging="480"/>
            <w:divId w:val="1069688427"/>
            <w:rPr>
              <w:ins w:id="1240" w:author="Matthew Chen" w:date="2024-05-28T17:18:00Z" w16du:dateUtc="2024-05-29T00:18:00Z"/>
              <w:rFonts w:eastAsia="Times New Roman"/>
            </w:rPr>
          </w:pPr>
          <w:ins w:id="1241" w:author="Matthew Chen" w:date="2024-05-28T17:18:00Z" w16du:dateUtc="2024-05-29T00:18:00Z">
            <w:r>
              <w:rPr>
                <w:rFonts w:eastAsia="Times New Roman"/>
              </w:rPr>
              <w:t xml:space="preserve">Kratzert, F., Herrnegger, M., Klotz, D., Hochreiter, S., &amp; Klambauer, G. (2019). NeuralHydrology – Interpreting LSTMs in Hydrology. In </w:t>
            </w:r>
            <w:r>
              <w:rPr>
                <w:rFonts w:eastAsia="Times New Roman"/>
                <w:i/>
                <w:iCs/>
              </w:rPr>
              <w:t>Explainable AI: Interpreting, Explaining and Visualizing Deep Learning</w:t>
            </w:r>
            <w:r>
              <w:rPr>
                <w:rFonts w:eastAsia="Times New Roman"/>
              </w:rPr>
              <w:t xml:space="preserve"> (Vol. 11700, pp. 347–362). https://doi.org/10.1007/978-3-030-28954-6_19</w:t>
            </w:r>
          </w:ins>
        </w:p>
        <w:p w14:paraId="10195FDA" w14:textId="77777777" w:rsidR="00E36CE1" w:rsidRDefault="00E36CE1">
          <w:pPr>
            <w:autoSpaceDE w:val="0"/>
            <w:autoSpaceDN w:val="0"/>
            <w:ind w:hanging="480"/>
            <w:divId w:val="1116558701"/>
            <w:rPr>
              <w:ins w:id="1242" w:author="Matthew Chen" w:date="2024-05-28T17:18:00Z" w16du:dateUtc="2024-05-29T00:18:00Z"/>
              <w:rFonts w:eastAsia="Times New Roman"/>
            </w:rPr>
          </w:pPr>
          <w:ins w:id="1243" w:author="Matthew Chen" w:date="2024-05-28T17:18:00Z" w16du:dateUtc="2024-05-29T00:18:00Z">
            <w:r>
              <w:rPr>
                <w:rFonts w:eastAsia="Times New Roman"/>
              </w:rPr>
              <w:t xml:space="preserve">Kratzert, F., Klotz, D., Shalev, G., Klambauer, G., Hochreiter, S., &amp; Nearing, G. (2019). Towards learning universal, regional, and local hydrological behaviors via machine learning applied to large-sample datasets.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(12), 5089–5110. https://doi.org/10.5194/hess-23-5089-2019</w:t>
            </w:r>
          </w:ins>
        </w:p>
        <w:p w14:paraId="387EEDE3" w14:textId="77777777" w:rsidR="00E36CE1" w:rsidRDefault="00E36CE1">
          <w:pPr>
            <w:autoSpaceDE w:val="0"/>
            <w:autoSpaceDN w:val="0"/>
            <w:ind w:hanging="480"/>
            <w:divId w:val="1391272347"/>
            <w:rPr>
              <w:ins w:id="1244" w:author="Matthew Chen" w:date="2024-05-28T17:18:00Z" w16du:dateUtc="2024-05-29T00:18:00Z"/>
              <w:rFonts w:eastAsia="Times New Roman"/>
            </w:rPr>
          </w:pPr>
          <w:ins w:id="1245" w:author="Matthew Chen" w:date="2024-05-28T17:18:00Z" w16du:dateUtc="2024-05-29T00:18:00Z">
            <w:r>
              <w:rPr>
                <w:rFonts w:eastAsia="Times New Roman"/>
              </w:rPr>
              <w:t xml:space="preserve">Kratzert, F., Gauch, M., Klotz, D., &amp; Nearing, G. (2024). HESS Opinions: Never train an LSTM on a single basin. </w:t>
            </w:r>
            <w:r>
              <w:rPr>
                <w:rFonts w:eastAsia="Times New Roman"/>
                <w:i/>
                <w:iCs/>
              </w:rPr>
              <w:t>Hydrol. Earth Syst. Sci. Discuss. [Preprint]</w:t>
            </w:r>
            <w:r>
              <w:rPr>
                <w:rFonts w:eastAsia="Times New Roman"/>
              </w:rPr>
              <w:t>, 1–19. https://doi.org/10.5194/hess-2023-275</w:t>
            </w:r>
          </w:ins>
        </w:p>
        <w:p w14:paraId="7878E013" w14:textId="77777777" w:rsidR="00E36CE1" w:rsidRDefault="00E36CE1">
          <w:pPr>
            <w:autoSpaceDE w:val="0"/>
            <w:autoSpaceDN w:val="0"/>
            <w:ind w:hanging="480"/>
            <w:divId w:val="769007675"/>
            <w:rPr>
              <w:ins w:id="1246" w:author="Matthew Chen" w:date="2024-05-28T17:18:00Z" w16du:dateUtc="2024-05-29T00:18:00Z"/>
              <w:rFonts w:eastAsia="Times New Roman"/>
            </w:rPr>
          </w:pPr>
          <w:ins w:id="1247" w:author="Matthew Chen" w:date="2024-05-28T17:18:00Z" w16du:dateUtc="2024-05-29T00:18:00Z">
            <w:r>
              <w:rPr>
                <w:rFonts w:eastAsia="Times New Roman"/>
              </w:rPr>
              <w:t xml:space="preserve">De La Fuente, L. A., Ehsani, M. R., Gupta, H. V., &amp; Condon, L. E. (2024). Toward interpretable LSTM-based modeling of hydrological systems. </w:t>
            </w:r>
            <w:r>
              <w:rPr>
                <w:rFonts w:eastAsia="Times New Roman"/>
                <w:i/>
                <w:iCs/>
              </w:rPr>
              <w:t>Hydrology and Earth System Sciences</w:t>
            </w:r>
            <w:r>
              <w:rPr>
                <w:rFonts w:eastAsia="Times New Roman"/>
              </w:rPr>
              <w:t xml:space="preserve">, </w:t>
            </w:r>
            <w:r>
              <w:rPr>
                <w:rFonts w:eastAsia="Times New Roman"/>
                <w:i/>
                <w:iCs/>
              </w:rPr>
              <w:t>28</w:t>
            </w:r>
            <w:r>
              <w:rPr>
                <w:rFonts w:eastAsia="Times New Roman"/>
              </w:rPr>
              <w:t>(4), 945–971. https://doi.org/10.5194/hess-28-945-2024</w:t>
            </w:r>
          </w:ins>
        </w:p>
        <w:p w14:paraId="50392519" w14:textId="77777777" w:rsidR="00E36CE1" w:rsidRDefault="00E36CE1">
          <w:pPr>
            <w:autoSpaceDE w:val="0"/>
            <w:autoSpaceDN w:val="0"/>
            <w:ind w:hanging="480"/>
            <w:divId w:val="51737224"/>
            <w:rPr>
              <w:ins w:id="1248" w:author="Matthew Chen" w:date="2024-05-28T17:18:00Z" w16du:dateUtc="2024-05-29T00:18:00Z"/>
              <w:rFonts w:eastAsia="Times New Roman"/>
            </w:rPr>
          </w:pPr>
          <w:ins w:id="1249" w:author="Matthew Chen" w:date="2024-05-28T17:18:00Z" w16du:dateUtc="2024-05-29T00:18:00Z">
            <w:r>
              <w:rPr>
                <w:rFonts w:eastAsia="Times New Roman"/>
              </w:rPr>
              <w:t xml:space="preserve">Li, M., Soltanolkotabi, M., &amp; Oymak, S. (2019). Gradient Descent with Early Stopping is Provably Robust to Label Noise for Overparameterized Neural Networks. In </w:t>
            </w:r>
            <w:r>
              <w:rPr>
                <w:rFonts w:eastAsia="Times New Roman"/>
                <w:i/>
                <w:iCs/>
              </w:rPr>
              <w:t>Proceedings of Machine Learning Research</w:t>
            </w:r>
            <w:r>
              <w:rPr>
                <w:rFonts w:eastAsia="Times New Roman"/>
              </w:rPr>
              <w:t xml:space="preserve"> (Vol. 108, pp. 4313–4324). Retrieved from https://proceedings.mlr.press/v108/li20j.html</w:t>
            </w:r>
          </w:ins>
        </w:p>
        <w:p w14:paraId="3B511503" w14:textId="77777777" w:rsidR="00E36CE1" w:rsidRDefault="00E36CE1">
          <w:pPr>
            <w:autoSpaceDE w:val="0"/>
            <w:autoSpaceDN w:val="0"/>
            <w:ind w:hanging="480"/>
            <w:divId w:val="479658159"/>
            <w:rPr>
              <w:ins w:id="1250" w:author="Matthew Chen" w:date="2024-05-28T17:18:00Z" w16du:dateUtc="2024-05-29T00:18:00Z"/>
              <w:rFonts w:eastAsia="Times New Roman"/>
            </w:rPr>
          </w:pPr>
          <w:ins w:id="1251" w:author="Matthew Chen" w:date="2024-05-28T17:18:00Z" w16du:dateUtc="2024-05-29T00:18:00Z">
            <w:r>
              <w:rPr>
                <w:rFonts w:eastAsia="Times New Roman"/>
              </w:rPr>
              <w:t xml:space="preserve">Longyang, Q., &amp; Zeng, R. (2023). A Hierarchical Temporal Scale Framework for Data-Driven Reservoir Release Modeling. </w:t>
            </w:r>
            <w:r>
              <w:rPr>
                <w:rFonts w:eastAsia="Times New Roman"/>
                <w:i/>
                <w:iCs/>
              </w:rPr>
              <w:t>Water Resources Research</w:t>
            </w:r>
            <w:r>
              <w:rPr>
                <w:rFonts w:eastAsia="Times New Roman"/>
              </w:rPr>
              <w:t xml:space="preserve">, </w:t>
            </w:r>
            <w:r>
              <w:rPr>
                <w:rFonts w:eastAsia="Times New Roman"/>
                <w:i/>
                <w:iCs/>
              </w:rPr>
              <w:t>59</w:t>
            </w:r>
            <w:r>
              <w:rPr>
                <w:rFonts w:eastAsia="Times New Roman"/>
              </w:rPr>
              <w:t>(6). https://doi.org/10.1029/2022WR033922</w:t>
            </w:r>
          </w:ins>
        </w:p>
        <w:p w14:paraId="309FE144" w14:textId="77777777" w:rsidR="00E36CE1" w:rsidRDefault="00E36CE1">
          <w:pPr>
            <w:autoSpaceDE w:val="0"/>
            <w:autoSpaceDN w:val="0"/>
            <w:ind w:hanging="480"/>
            <w:divId w:val="509099525"/>
            <w:rPr>
              <w:ins w:id="1252" w:author="Matthew Chen" w:date="2024-05-28T17:18:00Z" w16du:dateUtc="2024-05-29T00:18:00Z"/>
              <w:rFonts w:eastAsia="Times New Roman"/>
            </w:rPr>
          </w:pPr>
          <w:ins w:id="1253" w:author="Matthew Chen" w:date="2024-05-28T17:18:00Z" w16du:dateUtc="2024-05-29T00:18:00Z">
            <w:r>
              <w:rPr>
                <w:rFonts w:eastAsia="Times New Roman"/>
              </w:rPr>
              <w:t xml:space="preserve">Lund, J. R., &amp; Guzman, J. (1999). Derived Operating Rules for Reservoirs in Series or in Parallel. </w:t>
            </w:r>
            <w:r>
              <w:rPr>
                <w:rFonts w:eastAsia="Times New Roman"/>
                <w:i/>
                <w:iCs/>
              </w:rPr>
              <w:t>Journal of Water Resources Planning and Management</w:t>
            </w:r>
            <w:r>
              <w:rPr>
                <w:rFonts w:eastAsia="Times New Roman"/>
              </w:rPr>
              <w:t xml:space="preserve">, </w:t>
            </w:r>
            <w:r>
              <w:rPr>
                <w:rFonts w:eastAsia="Times New Roman"/>
                <w:i/>
                <w:iCs/>
              </w:rPr>
              <w:t>125</w:t>
            </w:r>
            <w:r>
              <w:rPr>
                <w:rFonts w:eastAsia="Times New Roman"/>
              </w:rPr>
              <w:t>(3), 143–153. https://doi.org/10.1061/(ASCE)0733-9496(1999)125:3(143)</w:t>
            </w:r>
          </w:ins>
        </w:p>
        <w:p w14:paraId="0091CAFE" w14:textId="77777777" w:rsidR="00E36CE1" w:rsidRDefault="00E36CE1">
          <w:pPr>
            <w:autoSpaceDE w:val="0"/>
            <w:autoSpaceDN w:val="0"/>
            <w:ind w:hanging="480"/>
            <w:divId w:val="295375329"/>
            <w:rPr>
              <w:ins w:id="1254" w:author="Matthew Chen" w:date="2024-05-28T17:18:00Z" w16du:dateUtc="2024-05-29T00:18:00Z"/>
              <w:rFonts w:eastAsia="Times New Roman"/>
            </w:rPr>
          </w:pPr>
          <w:ins w:id="1255" w:author="Matthew Chen" w:date="2024-05-28T17:18:00Z" w16du:dateUtc="2024-05-29T00:18:00Z">
            <w:r>
              <w:rPr>
                <w:rFonts w:eastAsia="Times New Roman"/>
              </w:rPr>
              <w:t xml:space="preserve">Nilsson, C., Catherine, Reidy, A., Dynesius, M., &amp; Revenga, C. (2005). Fragmentation and Flow Regulation of the World’s Large River Systems. </w:t>
            </w:r>
            <w:r>
              <w:rPr>
                <w:rFonts w:eastAsia="Times New Roman"/>
                <w:i/>
                <w:iCs/>
              </w:rPr>
              <w:t>Science</w:t>
            </w:r>
            <w:r>
              <w:rPr>
                <w:rFonts w:eastAsia="Times New Roman"/>
              </w:rPr>
              <w:t xml:space="preserve">, </w:t>
            </w:r>
            <w:r>
              <w:rPr>
                <w:rFonts w:eastAsia="Times New Roman"/>
                <w:i/>
                <w:iCs/>
              </w:rPr>
              <w:t>308</w:t>
            </w:r>
            <w:r>
              <w:rPr>
                <w:rFonts w:eastAsia="Times New Roman"/>
              </w:rPr>
              <w:t>(1), 405–408. Retrieved from www.sciencemag.orgSCIENCEVOL30815APRIL2005</w:t>
            </w:r>
          </w:ins>
        </w:p>
        <w:p w14:paraId="74252B37" w14:textId="77777777" w:rsidR="00E36CE1" w:rsidRDefault="00E36CE1">
          <w:pPr>
            <w:autoSpaceDE w:val="0"/>
            <w:autoSpaceDN w:val="0"/>
            <w:ind w:hanging="480"/>
            <w:divId w:val="1845700096"/>
            <w:rPr>
              <w:ins w:id="1256" w:author="Matthew Chen" w:date="2024-05-28T17:18:00Z" w16du:dateUtc="2024-05-29T00:18:00Z"/>
              <w:rFonts w:eastAsia="Times New Roman"/>
            </w:rPr>
          </w:pPr>
          <w:ins w:id="1257" w:author="Matthew Chen" w:date="2024-05-28T17:18:00Z" w16du:dateUtc="2024-05-29T00:18:00Z">
            <w:r>
              <w:rPr>
                <w:rFonts w:eastAsia="Times New Roman"/>
              </w:rPr>
              <w:t xml:space="preserve">Oliveira, R., &amp; Loucks, D. P. (1997). Operating rules for multireservoir systems. </w:t>
            </w:r>
            <w:r>
              <w:rPr>
                <w:rFonts w:eastAsia="Times New Roman"/>
                <w:i/>
                <w:iCs/>
              </w:rPr>
              <w:t>Water Resources Research</w:t>
            </w:r>
            <w:r>
              <w:rPr>
                <w:rFonts w:eastAsia="Times New Roman"/>
              </w:rPr>
              <w:t xml:space="preserve">, </w:t>
            </w:r>
            <w:r>
              <w:rPr>
                <w:rFonts w:eastAsia="Times New Roman"/>
                <w:i/>
                <w:iCs/>
              </w:rPr>
              <w:t>33</w:t>
            </w:r>
            <w:r>
              <w:rPr>
                <w:rFonts w:eastAsia="Times New Roman"/>
              </w:rPr>
              <w:t>(4), 839–852. https://doi.org/10.1029/96WR03745</w:t>
            </w:r>
          </w:ins>
        </w:p>
        <w:p w14:paraId="50F7DEFB" w14:textId="77777777" w:rsidR="00E36CE1" w:rsidRDefault="00E36CE1">
          <w:pPr>
            <w:autoSpaceDE w:val="0"/>
            <w:autoSpaceDN w:val="0"/>
            <w:ind w:hanging="480"/>
            <w:divId w:val="522788283"/>
            <w:rPr>
              <w:ins w:id="1258" w:author="Matthew Chen" w:date="2024-05-28T17:18:00Z" w16du:dateUtc="2024-05-29T00:18:00Z"/>
              <w:rFonts w:eastAsia="Times New Roman"/>
            </w:rPr>
          </w:pPr>
          <w:ins w:id="1259" w:author="Matthew Chen" w:date="2024-05-28T17:18:00Z" w16du:dateUtc="2024-05-29T00:18:00Z">
            <w:r>
              <w:rPr>
                <w:rFonts w:eastAsia="Times New Roman"/>
              </w:rPr>
              <w:lastRenderedPageBreak/>
              <w:t xml:space="preserve">Ouyang, W., Lawson, K., Feng, D., Ye, L., Zhang, C., &amp; Shen, C. (2021). Continental-scale streamflow modeling of basins with reservoirs: Towards a coherent deep-learning-based strategy. </w:t>
            </w:r>
            <w:r>
              <w:rPr>
                <w:rFonts w:eastAsia="Times New Roman"/>
                <w:i/>
                <w:iCs/>
              </w:rPr>
              <w:t>Journal of Hydrology</w:t>
            </w:r>
            <w:r>
              <w:rPr>
                <w:rFonts w:eastAsia="Times New Roman"/>
              </w:rPr>
              <w:t xml:space="preserve">, </w:t>
            </w:r>
            <w:r>
              <w:rPr>
                <w:rFonts w:eastAsia="Times New Roman"/>
                <w:i/>
                <w:iCs/>
              </w:rPr>
              <w:t>599</w:t>
            </w:r>
            <w:r>
              <w:rPr>
                <w:rFonts w:eastAsia="Times New Roman"/>
              </w:rPr>
              <w:t>. https://doi.org/10.1016/j.jhydrol.2021.126455</w:t>
            </w:r>
          </w:ins>
        </w:p>
        <w:p w14:paraId="50322E41" w14:textId="77777777" w:rsidR="00E36CE1" w:rsidRDefault="00E36CE1">
          <w:pPr>
            <w:autoSpaceDE w:val="0"/>
            <w:autoSpaceDN w:val="0"/>
            <w:ind w:hanging="480"/>
            <w:divId w:val="331758067"/>
            <w:rPr>
              <w:ins w:id="1260" w:author="Matthew Chen" w:date="2024-05-28T17:18:00Z" w16du:dateUtc="2024-05-29T00:18:00Z"/>
              <w:rFonts w:eastAsia="Times New Roman"/>
            </w:rPr>
          </w:pPr>
          <w:ins w:id="1261" w:author="Matthew Chen" w:date="2024-05-28T17:18:00Z" w16du:dateUtc="2024-05-29T00:18:00Z">
            <w:r>
              <w:rPr>
                <w:rFonts w:eastAsia="Times New Roman"/>
              </w:rPr>
              <w:t xml:space="preserve">Paszke, A., Gross, S., Massa, F., Lerer, A., Bradbury, J., Chanan, G., et al. (2019). PyTorch: An Imperative Style, High-Performance Deep Learning Library. In </w:t>
            </w:r>
            <w:r>
              <w:rPr>
                <w:rFonts w:eastAsia="Times New Roman"/>
                <w:i/>
                <w:iCs/>
              </w:rPr>
              <w:t>33rd Conference on Neural Information Processing Systems (NeurIPS 2019)</w:t>
            </w:r>
            <w:r>
              <w:rPr>
                <w:rFonts w:eastAsia="Times New Roman"/>
              </w:rPr>
              <w:t xml:space="preserve"> (pp. 1–12). Retrieved from http://arxiv.org/abs/1912.01703</w:t>
            </w:r>
          </w:ins>
        </w:p>
        <w:p w14:paraId="3025631C" w14:textId="77777777" w:rsidR="00E36CE1" w:rsidRDefault="00E36CE1">
          <w:pPr>
            <w:autoSpaceDE w:val="0"/>
            <w:autoSpaceDN w:val="0"/>
            <w:ind w:hanging="480"/>
            <w:divId w:val="1162701775"/>
            <w:rPr>
              <w:ins w:id="1262" w:author="Matthew Chen" w:date="2024-05-28T17:18:00Z" w16du:dateUtc="2024-05-29T00:18:00Z"/>
              <w:rFonts w:eastAsia="Times New Roman"/>
            </w:rPr>
          </w:pPr>
          <w:ins w:id="1263" w:author="Matthew Chen" w:date="2024-05-28T17:18:00Z" w16du:dateUtc="2024-05-29T00:18:00Z">
            <w:r>
              <w:rPr>
                <w:rFonts w:eastAsia="Times New Roman"/>
              </w:rPr>
              <w:t xml:space="preserve">Pedregosa, F., Michel, V., Grisel, O., Blondel, M., Prettenhofer, P., Weiss, R., et al. (2011). </w:t>
            </w:r>
            <w:r>
              <w:rPr>
                <w:rFonts w:eastAsia="Times New Roman"/>
                <w:i/>
                <w:iCs/>
              </w:rPr>
              <w:t>Scikit-learn: Machine Learning in Python</w:t>
            </w:r>
            <w:r>
              <w:rPr>
                <w:rFonts w:eastAsia="Times New Roman"/>
              </w:rPr>
              <w:t xml:space="preserve">. </w:t>
            </w:r>
            <w:r>
              <w:rPr>
                <w:rFonts w:eastAsia="Times New Roman"/>
                <w:i/>
                <w:iCs/>
              </w:rPr>
              <w:t>Journal of Machine Learning Research</w:t>
            </w:r>
            <w:r>
              <w:rPr>
                <w:rFonts w:eastAsia="Times New Roman"/>
              </w:rPr>
              <w:t xml:space="preserve"> (Vol. 12). Retrieved from http://scikit-learn.sourceforge.net.</w:t>
            </w:r>
          </w:ins>
        </w:p>
        <w:p w14:paraId="2557E770" w14:textId="77777777" w:rsidR="00E36CE1" w:rsidRDefault="00E36CE1">
          <w:pPr>
            <w:autoSpaceDE w:val="0"/>
            <w:autoSpaceDN w:val="0"/>
            <w:ind w:hanging="480"/>
            <w:divId w:val="1177110193"/>
            <w:rPr>
              <w:ins w:id="1264" w:author="Matthew Chen" w:date="2024-05-28T17:18:00Z" w16du:dateUtc="2024-05-29T00:18:00Z"/>
              <w:rFonts w:eastAsia="Times New Roman"/>
            </w:rPr>
          </w:pPr>
          <w:ins w:id="1265" w:author="Matthew Chen" w:date="2024-05-28T17:18:00Z" w16du:dateUtc="2024-05-29T00:18:00Z">
            <w:r>
              <w:rPr>
                <w:rFonts w:eastAsia="Times New Roman"/>
              </w:rPr>
              <w:t xml:space="preserve">Pokhrel, Y. N., Hanasaki, N., Wada, Y., &amp; Kim, H. (2016, July 1). Recent progresses in incorporating human land–water management into global land surface models toward their integration into Earth system models. </w:t>
            </w:r>
            <w:r>
              <w:rPr>
                <w:rFonts w:eastAsia="Times New Roman"/>
                <w:i/>
                <w:iCs/>
              </w:rPr>
              <w:t>Wiley Interdisciplinary Reviews: Water</w:t>
            </w:r>
            <w:r>
              <w:rPr>
                <w:rFonts w:eastAsia="Times New Roman"/>
              </w:rPr>
              <w:t>. John Wiley and Sons Inc. https://doi.org/10.1002/wat2.1150</w:t>
            </w:r>
          </w:ins>
        </w:p>
        <w:p w14:paraId="38568B5B" w14:textId="77777777" w:rsidR="00E36CE1" w:rsidRDefault="00E36CE1">
          <w:pPr>
            <w:autoSpaceDE w:val="0"/>
            <w:autoSpaceDN w:val="0"/>
            <w:ind w:hanging="480"/>
            <w:divId w:val="330790792"/>
            <w:rPr>
              <w:ins w:id="1266" w:author="Matthew Chen" w:date="2024-05-28T17:18:00Z" w16du:dateUtc="2024-05-29T00:18:00Z"/>
              <w:rFonts w:eastAsia="Times New Roman"/>
            </w:rPr>
          </w:pPr>
          <w:ins w:id="1267" w:author="Matthew Chen" w:date="2024-05-28T17:18:00Z" w16du:dateUtc="2024-05-29T00:18:00Z">
            <w:r>
              <w:rPr>
                <w:rFonts w:eastAsia="Times New Roman"/>
              </w:rPr>
              <w:t xml:space="preserve">Ruder, S., Peters, M. E., Swayamdipta, S., &amp; Wolf, T. (2019). Transfer Learning in Natural Language Processing. In </w:t>
            </w:r>
            <w:r>
              <w:rPr>
                <w:rFonts w:eastAsia="Times New Roman"/>
                <w:i/>
                <w:iCs/>
              </w:rPr>
              <w:t>Proceedings of the 2019 Conference of the North</w:t>
            </w:r>
            <w:r>
              <w:rPr>
                <w:rFonts w:eastAsia="Times New Roman"/>
              </w:rPr>
              <w:t xml:space="preserve"> (pp. 15–18). Stroudsburg, PA, USA: Association for Computational Linguistics. https://doi.org/10.18653/v1/N19-5004</w:t>
            </w:r>
          </w:ins>
        </w:p>
        <w:p w14:paraId="6B2CE977" w14:textId="77777777" w:rsidR="00E36CE1" w:rsidRDefault="00E36CE1">
          <w:pPr>
            <w:autoSpaceDE w:val="0"/>
            <w:autoSpaceDN w:val="0"/>
            <w:ind w:hanging="480"/>
            <w:divId w:val="54159181"/>
            <w:rPr>
              <w:ins w:id="1268" w:author="Matthew Chen" w:date="2024-05-28T17:18:00Z" w16du:dateUtc="2024-05-29T00:18:00Z"/>
              <w:rFonts w:eastAsia="Times New Roman"/>
            </w:rPr>
          </w:pPr>
          <w:ins w:id="1269" w:author="Matthew Chen" w:date="2024-05-28T17:18:00Z" w16du:dateUtc="2024-05-29T00:18:00Z">
            <w:r>
              <w:rPr>
                <w:rFonts w:eastAsia="Times New Roman"/>
              </w:rPr>
              <w:t xml:space="preserve">Steyaert, J. C., Condon, L. E., W.D. Turner, S., &amp; Voisin, N. (2022). ResOpsUS, a dataset of historical reservoir operations in the contiguous United States. </w:t>
            </w:r>
            <w:r>
              <w:rPr>
                <w:rFonts w:eastAsia="Times New Roman"/>
                <w:i/>
                <w:iCs/>
              </w:rPr>
              <w:t>Scientific Data</w:t>
            </w:r>
            <w:r>
              <w:rPr>
                <w:rFonts w:eastAsia="Times New Roman"/>
              </w:rPr>
              <w:t xml:space="preserve">, </w:t>
            </w:r>
            <w:r>
              <w:rPr>
                <w:rFonts w:eastAsia="Times New Roman"/>
                <w:i/>
                <w:iCs/>
              </w:rPr>
              <w:t>9</w:t>
            </w:r>
            <w:r>
              <w:rPr>
                <w:rFonts w:eastAsia="Times New Roman"/>
              </w:rPr>
              <w:t>(1), 34. https://doi.org/10.1038/s41597-022-01134-7</w:t>
            </w:r>
          </w:ins>
        </w:p>
        <w:p w14:paraId="3505580B" w14:textId="77777777" w:rsidR="00E36CE1" w:rsidRDefault="00E36CE1">
          <w:pPr>
            <w:autoSpaceDE w:val="0"/>
            <w:autoSpaceDN w:val="0"/>
            <w:ind w:hanging="480"/>
            <w:divId w:val="2139059017"/>
            <w:rPr>
              <w:ins w:id="1270" w:author="Matthew Chen" w:date="2024-05-28T17:18:00Z" w16du:dateUtc="2024-05-29T00:18:00Z"/>
              <w:rFonts w:eastAsia="Times New Roman"/>
            </w:rPr>
          </w:pPr>
          <w:ins w:id="1271" w:author="Matthew Chen" w:date="2024-05-28T17:18:00Z" w16du:dateUtc="2024-05-29T00:18:00Z">
            <w:r>
              <w:rPr>
                <w:rFonts w:eastAsia="Times New Roman"/>
              </w:rPr>
              <w:t xml:space="preserve">Tan, C., Sun, F., Kong, T., Zhang, W., Yang, C., &amp; Liu, C. (2018). A survey on deep transfer learning. In </w:t>
            </w:r>
            <w:r>
              <w:rPr>
                <w:rFonts w:eastAsia="Times New Roman"/>
                <w:i/>
                <w:iCs/>
              </w:rPr>
              <w:t>Lecture Notes in Computer Science (including subseries Lecture Notes in Artificial Intelligence and Lecture Notes in Bioinformatics)</w:t>
            </w:r>
            <w:r>
              <w:rPr>
                <w:rFonts w:eastAsia="Times New Roman"/>
              </w:rPr>
              <w:t xml:space="preserve"> (Vol. 11141 LNCS, pp. 270–279). Springer Verlag. https://doi.org/10.1007/978-3-030-01424-7_27</w:t>
            </w:r>
          </w:ins>
        </w:p>
        <w:p w14:paraId="290F615C" w14:textId="77777777" w:rsidR="00E36CE1" w:rsidRDefault="00E36CE1">
          <w:pPr>
            <w:autoSpaceDE w:val="0"/>
            <w:autoSpaceDN w:val="0"/>
            <w:ind w:hanging="480"/>
            <w:divId w:val="24407194"/>
            <w:rPr>
              <w:ins w:id="1272" w:author="Matthew Chen" w:date="2024-05-28T17:18:00Z" w16du:dateUtc="2024-05-29T00:18:00Z"/>
              <w:rFonts w:eastAsia="Times New Roman"/>
            </w:rPr>
          </w:pPr>
          <w:ins w:id="1273" w:author="Matthew Chen" w:date="2024-05-28T17:18:00Z" w16du:dateUtc="2024-05-29T00:18:00Z">
            <w:r>
              <w:rPr>
                <w:rFonts w:eastAsia="Times New Roman"/>
              </w:rPr>
              <w:t xml:space="preserve">Tefs, A. A. G., Stadnyk, T. A., Koenig, K. A., Déry, S. J., MacDonald, M. K., Slota, P., et al. (2021). Simulating river regulation and reservoir performance in a continental-scale hydrologic model. </w:t>
            </w:r>
            <w:r>
              <w:rPr>
                <w:rFonts w:eastAsia="Times New Roman"/>
                <w:i/>
                <w:iCs/>
              </w:rPr>
              <w:t>Environmental Modelling and Software</w:t>
            </w:r>
            <w:r>
              <w:rPr>
                <w:rFonts w:eastAsia="Times New Roman"/>
              </w:rPr>
              <w:t xml:space="preserve">, </w:t>
            </w:r>
            <w:r>
              <w:rPr>
                <w:rFonts w:eastAsia="Times New Roman"/>
                <w:i/>
                <w:iCs/>
              </w:rPr>
              <w:t>141</w:t>
            </w:r>
            <w:r>
              <w:rPr>
                <w:rFonts w:eastAsia="Times New Roman"/>
              </w:rPr>
              <w:t>. https://doi.org/10.1016/j.envsoft.2021.105025</w:t>
            </w:r>
          </w:ins>
        </w:p>
        <w:p w14:paraId="4E16C536" w14:textId="77777777" w:rsidR="00E36CE1" w:rsidRDefault="00E36CE1">
          <w:pPr>
            <w:autoSpaceDE w:val="0"/>
            <w:autoSpaceDN w:val="0"/>
            <w:ind w:hanging="480"/>
            <w:divId w:val="808136421"/>
            <w:rPr>
              <w:ins w:id="1274" w:author="Matthew Chen" w:date="2024-05-28T17:18:00Z" w16du:dateUtc="2024-05-29T00:18:00Z"/>
              <w:rFonts w:eastAsia="Times New Roman"/>
            </w:rPr>
          </w:pPr>
          <w:ins w:id="1275" w:author="Matthew Chen" w:date="2024-05-28T17:18:00Z" w16du:dateUtc="2024-05-29T00:18:00Z">
            <w:r>
              <w:rPr>
                <w:rFonts w:eastAsia="Times New Roman"/>
              </w:rPr>
              <w:t xml:space="preserve">Thompson, S. E., Sivapalan, M., Harman, C. J., Srinivasan, V., Hipsey, M. R., Reed, P., et al. (2013). Developing predictive insight into changing water systems: Use-inspired hydrologic science for the anthropocene. </w:t>
            </w:r>
            <w:r>
              <w:rPr>
                <w:rFonts w:eastAsia="Times New Roman"/>
                <w:i/>
                <w:iCs/>
              </w:rPr>
              <w:t>Hydrology and Earth System Sciences</w:t>
            </w:r>
            <w:r>
              <w:rPr>
                <w:rFonts w:eastAsia="Times New Roman"/>
              </w:rPr>
              <w:t xml:space="preserve">, </w:t>
            </w:r>
            <w:r>
              <w:rPr>
                <w:rFonts w:eastAsia="Times New Roman"/>
                <w:i/>
                <w:iCs/>
              </w:rPr>
              <w:t>17</w:t>
            </w:r>
            <w:r>
              <w:rPr>
                <w:rFonts w:eastAsia="Times New Roman"/>
              </w:rPr>
              <w:t>(12), 5013–5039. https://doi.org/10.5194/hess-17-5013-2013</w:t>
            </w:r>
          </w:ins>
        </w:p>
        <w:p w14:paraId="5A988AB2" w14:textId="77777777" w:rsidR="00E36CE1" w:rsidRDefault="00E36CE1">
          <w:pPr>
            <w:autoSpaceDE w:val="0"/>
            <w:autoSpaceDN w:val="0"/>
            <w:ind w:hanging="480"/>
            <w:divId w:val="1084107105"/>
            <w:rPr>
              <w:ins w:id="1276" w:author="Matthew Chen" w:date="2024-05-28T17:18:00Z" w16du:dateUtc="2024-05-29T00:18:00Z"/>
              <w:rFonts w:eastAsia="Times New Roman"/>
            </w:rPr>
          </w:pPr>
          <w:ins w:id="1277" w:author="Matthew Chen" w:date="2024-05-28T17:18:00Z" w16du:dateUtc="2024-05-29T00:18:00Z">
            <w:r>
              <w:rPr>
                <w:rFonts w:eastAsia="Times New Roman"/>
              </w:rPr>
              <w:t xml:space="preserve">Turner, S. W.D., &amp; Galelli, S. (2016). Water supply sensitivity to climate change: An R package for implementing reservoir storage analysis in global and regional impact studies. </w:t>
            </w:r>
            <w:r>
              <w:rPr>
                <w:rFonts w:eastAsia="Times New Roman"/>
                <w:i/>
                <w:iCs/>
              </w:rPr>
              <w:t>Environmental Modelling and Software</w:t>
            </w:r>
            <w:r>
              <w:rPr>
                <w:rFonts w:eastAsia="Times New Roman"/>
              </w:rPr>
              <w:t xml:space="preserve">, </w:t>
            </w:r>
            <w:r>
              <w:rPr>
                <w:rFonts w:eastAsia="Times New Roman"/>
                <w:i/>
                <w:iCs/>
              </w:rPr>
              <w:t>76</w:t>
            </w:r>
            <w:r>
              <w:rPr>
                <w:rFonts w:eastAsia="Times New Roman"/>
              </w:rPr>
              <w:t>(1), 13–19. https://doi.org/10.1016/j.envsoft.2015.11.007</w:t>
            </w:r>
          </w:ins>
        </w:p>
        <w:p w14:paraId="290DC5F4" w14:textId="77777777" w:rsidR="00E36CE1" w:rsidRDefault="00E36CE1">
          <w:pPr>
            <w:autoSpaceDE w:val="0"/>
            <w:autoSpaceDN w:val="0"/>
            <w:ind w:hanging="480"/>
            <w:divId w:val="945622718"/>
            <w:rPr>
              <w:ins w:id="1278" w:author="Matthew Chen" w:date="2024-05-28T17:18:00Z" w16du:dateUtc="2024-05-29T00:18:00Z"/>
              <w:rFonts w:eastAsia="Times New Roman"/>
            </w:rPr>
          </w:pPr>
          <w:ins w:id="1279" w:author="Matthew Chen" w:date="2024-05-28T17:18:00Z" w16du:dateUtc="2024-05-29T00:18:00Z">
            <w:r>
              <w:rPr>
                <w:rFonts w:eastAsia="Times New Roman"/>
              </w:rPr>
              <w:lastRenderedPageBreak/>
              <w:t xml:space="preserve">Turner, Sean W.D., Doering, K., &amp; Voisin, N. (2020). Data-Driven Reservoir Simulation in a Large-Scale Hydrological and Water Resource Model. </w:t>
            </w:r>
            <w:r>
              <w:rPr>
                <w:rFonts w:eastAsia="Times New Roman"/>
                <w:i/>
                <w:iCs/>
              </w:rPr>
              <w:t>Water Resources Research</w:t>
            </w:r>
            <w:r>
              <w:rPr>
                <w:rFonts w:eastAsia="Times New Roman"/>
              </w:rPr>
              <w:t xml:space="preserve">, </w:t>
            </w:r>
            <w:r>
              <w:rPr>
                <w:rFonts w:eastAsia="Times New Roman"/>
                <w:i/>
                <w:iCs/>
              </w:rPr>
              <w:t>56</w:t>
            </w:r>
            <w:r>
              <w:rPr>
                <w:rFonts w:eastAsia="Times New Roman"/>
              </w:rPr>
              <w:t>(10). https://doi.org/10.1029/2020WR027902</w:t>
            </w:r>
          </w:ins>
        </w:p>
        <w:p w14:paraId="106FDBB7" w14:textId="77777777" w:rsidR="00E36CE1" w:rsidRDefault="00E36CE1">
          <w:pPr>
            <w:autoSpaceDE w:val="0"/>
            <w:autoSpaceDN w:val="0"/>
            <w:ind w:hanging="480"/>
            <w:divId w:val="1888564795"/>
            <w:rPr>
              <w:ins w:id="1280" w:author="Matthew Chen" w:date="2024-05-28T17:18:00Z" w16du:dateUtc="2024-05-29T00:18:00Z"/>
              <w:rFonts w:eastAsia="Times New Roman"/>
            </w:rPr>
          </w:pPr>
          <w:ins w:id="1281" w:author="Matthew Chen" w:date="2024-05-28T17:18:00Z" w16du:dateUtc="2024-05-29T00:18:00Z">
            <w:r>
              <w:rPr>
                <w:rFonts w:eastAsia="Times New Roman"/>
              </w:rPr>
              <w:t xml:space="preserve">Turner, Sean W.D., Steyaert, J. C., Condon, L., &amp; Voisin, N. (2021). Water storage and release policies for all large reservoirs of conterminous United States. </w:t>
            </w:r>
            <w:r>
              <w:rPr>
                <w:rFonts w:eastAsia="Times New Roman"/>
                <w:i/>
                <w:iCs/>
              </w:rPr>
              <w:t>Journal of Hydrology</w:t>
            </w:r>
            <w:r>
              <w:rPr>
                <w:rFonts w:eastAsia="Times New Roman"/>
              </w:rPr>
              <w:t xml:space="preserve">, </w:t>
            </w:r>
            <w:r>
              <w:rPr>
                <w:rFonts w:eastAsia="Times New Roman"/>
                <w:i/>
                <w:iCs/>
              </w:rPr>
              <w:t>603</w:t>
            </w:r>
            <w:r>
              <w:rPr>
                <w:rFonts w:eastAsia="Times New Roman"/>
              </w:rPr>
              <w:t>. https://doi.org/10.1016/j.jhydrol.2021.126843</w:t>
            </w:r>
          </w:ins>
        </w:p>
        <w:p w14:paraId="2E4CA631" w14:textId="77777777" w:rsidR="00E36CE1" w:rsidRDefault="00E36CE1">
          <w:pPr>
            <w:autoSpaceDE w:val="0"/>
            <w:autoSpaceDN w:val="0"/>
            <w:ind w:hanging="480"/>
            <w:divId w:val="466630280"/>
            <w:rPr>
              <w:ins w:id="1282" w:author="Matthew Chen" w:date="2024-05-28T17:18:00Z" w16du:dateUtc="2024-05-29T00:18:00Z"/>
              <w:rFonts w:eastAsia="Times New Roman"/>
            </w:rPr>
          </w:pPr>
          <w:ins w:id="1283" w:author="Matthew Chen" w:date="2024-05-28T17:18:00Z" w16du:dateUtc="2024-05-29T00:18:00Z">
            <w:r>
              <w:rPr>
                <w:rFonts w:eastAsia="Times New Roman"/>
              </w:rPr>
              <w:t xml:space="preserve">Yang, T., Gao, X., Sorooshian, S., &amp; Li, X. (2016). Simulating California reservoir operation using the classification and regression-tree algorithm combined with a shuffled cross-validation scheme. </w:t>
            </w:r>
            <w:r>
              <w:rPr>
                <w:rFonts w:eastAsia="Times New Roman"/>
                <w:i/>
                <w:iCs/>
              </w:rPr>
              <w:t>Water Resources Research</w:t>
            </w:r>
            <w:r>
              <w:rPr>
                <w:rFonts w:eastAsia="Times New Roman"/>
              </w:rPr>
              <w:t xml:space="preserve">, </w:t>
            </w:r>
            <w:r>
              <w:rPr>
                <w:rFonts w:eastAsia="Times New Roman"/>
                <w:i/>
                <w:iCs/>
              </w:rPr>
              <w:t>52</w:t>
            </w:r>
            <w:r>
              <w:rPr>
                <w:rFonts w:eastAsia="Times New Roman"/>
              </w:rPr>
              <w:t>(3), 1626–1651. https://doi.org/10.1002/2015WR017394</w:t>
            </w:r>
          </w:ins>
        </w:p>
        <w:p w14:paraId="4D906DCE" w14:textId="77777777" w:rsidR="00E36CE1" w:rsidRDefault="00E36CE1">
          <w:pPr>
            <w:autoSpaceDE w:val="0"/>
            <w:autoSpaceDN w:val="0"/>
            <w:ind w:hanging="480"/>
            <w:divId w:val="1716153887"/>
            <w:rPr>
              <w:ins w:id="1284" w:author="Matthew Chen" w:date="2024-05-28T17:18:00Z" w16du:dateUtc="2024-05-29T00:18:00Z"/>
              <w:rFonts w:eastAsia="Times New Roman"/>
            </w:rPr>
          </w:pPr>
          <w:ins w:id="1285" w:author="Matthew Chen" w:date="2024-05-28T17:18:00Z" w16du:dateUtc="2024-05-29T00:18:00Z">
            <w:r>
              <w:rPr>
                <w:rFonts w:eastAsia="Times New Roman"/>
              </w:rPr>
              <w:t xml:space="preserve">Yassin, F., Razavi, S., Elshamy, M., Davison, B., Sapriza-Azuri, G., &amp; Wheater, H. (2019). Representation and improved parameterization of reservoir operation in hydrological and land-surface models.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(9), 3735–3764. https://doi.org/10.5194/hess-23-3735-2019</w:t>
            </w:r>
          </w:ins>
        </w:p>
        <w:p w14:paraId="38D16708" w14:textId="77777777" w:rsidR="00E36CE1" w:rsidRDefault="00E36CE1">
          <w:pPr>
            <w:autoSpaceDE w:val="0"/>
            <w:autoSpaceDN w:val="0"/>
            <w:ind w:hanging="480"/>
            <w:divId w:val="536698945"/>
            <w:rPr>
              <w:ins w:id="1286" w:author="Matthew Chen" w:date="2024-05-28T17:18:00Z" w16du:dateUtc="2024-05-29T00:18:00Z"/>
              <w:rFonts w:eastAsia="Times New Roman"/>
            </w:rPr>
          </w:pPr>
          <w:ins w:id="1287" w:author="Matthew Chen" w:date="2024-05-28T17:18:00Z" w16du:dateUtc="2024-05-29T00:18:00Z">
            <w:r>
              <w:rPr>
                <w:rFonts w:eastAsia="Times New Roman"/>
              </w:rPr>
              <w:t xml:space="preserve">Yin, X. A., Yang, Z. F., Petts, G. E., &amp; Kondolf, G. M. (2014). A reservoir operating method for riverine ecosystem protection, reservoir sedimentation control and water supply. </w:t>
            </w:r>
            <w:r>
              <w:rPr>
                <w:rFonts w:eastAsia="Times New Roman"/>
                <w:i/>
                <w:iCs/>
              </w:rPr>
              <w:t>Journal of Hydrology</w:t>
            </w:r>
            <w:r>
              <w:rPr>
                <w:rFonts w:eastAsia="Times New Roman"/>
              </w:rPr>
              <w:t xml:space="preserve">, </w:t>
            </w:r>
            <w:r>
              <w:rPr>
                <w:rFonts w:eastAsia="Times New Roman"/>
                <w:i/>
                <w:iCs/>
              </w:rPr>
              <w:t>512</w:t>
            </w:r>
            <w:r>
              <w:rPr>
                <w:rFonts w:eastAsia="Times New Roman"/>
              </w:rPr>
              <w:t>(1), 379–387. https://doi.org/10.1016/j.jhydrol.2014.02.037</w:t>
            </w:r>
          </w:ins>
        </w:p>
        <w:p w14:paraId="546A66A9" w14:textId="77777777" w:rsidR="00E36CE1" w:rsidRDefault="00E36CE1">
          <w:pPr>
            <w:autoSpaceDE w:val="0"/>
            <w:autoSpaceDN w:val="0"/>
            <w:ind w:hanging="480"/>
            <w:divId w:val="2130321453"/>
            <w:rPr>
              <w:ins w:id="1288" w:author="Matthew Chen" w:date="2024-05-28T17:18:00Z" w16du:dateUtc="2024-05-29T00:18:00Z"/>
              <w:rFonts w:eastAsia="Times New Roman"/>
            </w:rPr>
          </w:pPr>
          <w:ins w:id="1289" w:author="Matthew Chen" w:date="2024-05-28T17:18:00Z" w16du:dateUtc="2024-05-29T00:18:00Z">
            <w:r>
              <w:rPr>
                <w:rFonts w:eastAsia="Times New Roman"/>
              </w:rPr>
              <w:t xml:space="preserve">Yu Wang. (2017). A new concept using LSTM Neural Networks for dynamic system identification. In </w:t>
            </w:r>
            <w:r>
              <w:rPr>
                <w:rFonts w:eastAsia="Times New Roman"/>
                <w:i/>
                <w:iCs/>
              </w:rPr>
              <w:t>2017 American Control Conference (ACC)</w:t>
            </w:r>
            <w:r>
              <w:rPr>
                <w:rFonts w:eastAsia="Times New Roman"/>
              </w:rPr>
              <w:t xml:space="preserve"> (pp. 5324–5329). IEEE. https://doi.org/10.23919/ACC.2017.7963782</w:t>
            </w:r>
          </w:ins>
        </w:p>
        <w:p w14:paraId="10F1498C" w14:textId="77777777" w:rsidR="00E36CE1" w:rsidRDefault="00E36CE1">
          <w:pPr>
            <w:autoSpaceDE w:val="0"/>
            <w:autoSpaceDN w:val="0"/>
            <w:ind w:hanging="480"/>
            <w:divId w:val="724915898"/>
            <w:rPr>
              <w:ins w:id="1290" w:author="Matthew Chen" w:date="2024-05-28T17:18:00Z" w16du:dateUtc="2024-05-29T00:18:00Z"/>
              <w:rFonts w:eastAsia="Times New Roman"/>
            </w:rPr>
          </w:pPr>
          <w:ins w:id="1291" w:author="Matthew Chen" w:date="2024-05-28T17:18:00Z" w16du:dateUtc="2024-05-29T00:18:00Z">
            <w:r>
              <w:rPr>
                <w:rFonts w:eastAsia="Times New Roman"/>
              </w:rPr>
              <w:t xml:space="preserve">Zhao, G., Gao, H., Naz, B. S., Kao, S. C., &amp; Voisin, N. (2016). Integrating a reservoir regulation scheme into a spatially distributed hydrological model. </w:t>
            </w:r>
            <w:r>
              <w:rPr>
                <w:rFonts w:eastAsia="Times New Roman"/>
                <w:i/>
                <w:iCs/>
              </w:rPr>
              <w:t>Advances in Water Resources</w:t>
            </w:r>
            <w:r>
              <w:rPr>
                <w:rFonts w:eastAsia="Times New Roman"/>
              </w:rPr>
              <w:t xml:space="preserve">, </w:t>
            </w:r>
            <w:r>
              <w:rPr>
                <w:rFonts w:eastAsia="Times New Roman"/>
                <w:i/>
                <w:iCs/>
              </w:rPr>
              <w:t>98</w:t>
            </w:r>
            <w:r>
              <w:rPr>
                <w:rFonts w:eastAsia="Times New Roman"/>
              </w:rPr>
              <w:t>(1), 16–31. https://doi.org/10.1016/j.advwatres.2016.10.014</w:t>
            </w:r>
          </w:ins>
        </w:p>
        <w:p w14:paraId="139F45C5" w14:textId="77777777" w:rsidR="00E36CE1" w:rsidRDefault="00E36CE1">
          <w:pPr>
            <w:autoSpaceDE w:val="0"/>
            <w:autoSpaceDN w:val="0"/>
            <w:ind w:hanging="480"/>
            <w:divId w:val="980496490"/>
            <w:rPr>
              <w:ins w:id="1292" w:author="Matthew Chen" w:date="2024-05-28T17:18:00Z" w16du:dateUtc="2024-05-29T00:18:00Z"/>
              <w:rFonts w:eastAsia="Times New Roman"/>
            </w:rPr>
          </w:pPr>
          <w:ins w:id="1293" w:author="Matthew Chen" w:date="2024-05-28T17:18:00Z" w16du:dateUtc="2024-05-29T00:18:00Z">
            <w:r>
              <w:rPr>
                <w:rFonts w:eastAsia="Times New Roman"/>
              </w:rPr>
              <w:t xml:space="preserve">Zhou, T., Nijssen, B., &amp; Lettenmaier, D. P. (2016). The Contribution of Reservoirs to Global Land Surface Water Storage Variations*. </w:t>
            </w:r>
            <w:r>
              <w:rPr>
                <w:rFonts w:eastAsia="Times New Roman"/>
                <w:i/>
                <w:iCs/>
              </w:rPr>
              <w:t>J. Hydrometeor.</w:t>
            </w:r>
            <w:r>
              <w:rPr>
                <w:rFonts w:eastAsia="Times New Roman"/>
              </w:rPr>
              <w:t xml:space="preserve">, </w:t>
            </w:r>
            <w:r>
              <w:rPr>
                <w:rFonts w:eastAsia="Times New Roman"/>
                <w:i/>
                <w:iCs/>
              </w:rPr>
              <w:t>17</w:t>
            </w:r>
            <w:r>
              <w:rPr>
                <w:rFonts w:eastAsia="Times New Roman"/>
              </w:rPr>
              <w:t>(1), 309–325. https://doi.org/10.1175/JHM-D-15</w:t>
            </w:r>
          </w:ins>
        </w:p>
        <w:p w14:paraId="51AC26D6" w14:textId="60445C19" w:rsidR="000A61C2" w:rsidDel="00412DB9" w:rsidRDefault="00E36CE1">
          <w:pPr>
            <w:autoSpaceDE w:val="0"/>
            <w:autoSpaceDN w:val="0"/>
            <w:ind w:hanging="480"/>
            <w:divId w:val="3362854"/>
            <w:rPr>
              <w:del w:id="1294" w:author="Matthew Chen" w:date="2024-03-29T10:15:00Z" w16du:dateUtc="2024-03-29T17:15:00Z"/>
              <w:rFonts w:eastAsia="Times New Roman"/>
              <w:szCs w:val="24"/>
            </w:rPr>
          </w:pPr>
          <w:ins w:id="1295" w:author="Matthew Chen" w:date="2024-05-28T17:18:00Z" w16du:dateUtc="2024-05-29T00:18:00Z">
            <w:r>
              <w:rPr>
                <w:rFonts w:eastAsia="Times New Roman"/>
              </w:rPr>
              <w:t> </w:t>
            </w:r>
          </w:ins>
          <w:del w:id="1296" w:author="Matthew Chen" w:date="2024-03-29T10:15:00Z" w16du:dateUtc="2024-03-29T17:15:00Z">
            <w:r w:rsidR="000A61C2" w:rsidDel="00412DB9">
              <w:rPr>
                <w:rFonts w:eastAsia="Times New Roman"/>
              </w:rPr>
              <w:delText xml:space="preserve">Hochreiter, S., &amp; Urgen Schmidhuber, J. (1997). Long Short-Term Memory. </w:delText>
            </w:r>
            <w:r w:rsidR="000A61C2" w:rsidDel="00412DB9">
              <w:rPr>
                <w:rFonts w:eastAsia="Times New Roman"/>
                <w:i/>
                <w:iCs/>
              </w:rPr>
              <w:delText>Neural Computation</w:delText>
            </w:r>
            <w:r w:rsidR="000A61C2" w:rsidDel="00412DB9">
              <w:rPr>
                <w:rFonts w:eastAsia="Times New Roman"/>
              </w:rPr>
              <w:delText xml:space="preserve">, </w:delText>
            </w:r>
            <w:r w:rsidR="000A61C2" w:rsidDel="00412DB9">
              <w:rPr>
                <w:rFonts w:eastAsia="Times New Roman"/>
                <w:i/>
                <w:iCs/>
              </w:rPr>
              <w:delText>9</w:delText>
            </w:r>
            <w:r w:rsidR="000A61C2" w:rsidDel="00412DB9">
              <w:rPr>
                <w:rFonts w:eastAsia="Times New Roman"/>
              </w:rPr>
              <w:delText>(8), 1735–1780. https://doi.org/https://doi.org/10.1162/neco.1997.9.8.1735</w:delText>
            </w:r>
          </w:del>
        </w:p>
        <w:p w14:paraId="545ABB01" w14:textId="1A145708" w:rsidR="000A61C2" w:rsidDel="00412DB9" w:rsidRDefault="000A61C2">
          <w:pPr>
            <w:autoSpaceDE w:val="0"/>
            <w:autoSpaceDN w:val="0"/>
            <w:ind w:hanging="480"/>
            <w:divId w:val="559243002"/>
            <w:rPr>
              <w:del w:id="1297" w:author="Matthew Chen" w:date="2024-03-29T10:15:00Z" w16du:dateUtc="2024-03-29T17:15:00Z"/>
              <w:rFonts w:eastAsia="Times New Roman"/>
            </w:rPr>
          </w:pPr>
          <w:del w:id="1298" w:author="Matthew Chen" w:date="2024-03-29T10:15:00Z" w16du:dateUtc="2024-03-29T17:15:00Z">
            <w:r w:rsidDel="00412DB9">
              <w:rPr>
                <w:rFonts w:eastAsia="Times New Roman"/>
              </w:rPr>
              <w:delText xml:space="preserve">Hoedt, P.-J., Kratzert, F., Klotz, D., Halmich, C., Holzleitner, M., Nearing, G., et al. (2021). MC-LSTM: Mass-Conserving LSTM. </w:delText>
            </w:r>
            <w:r w:rsidDel="00412DB9">
              <w:rPr>
                <w:rFonts w:eastAsia="Times New Roman"/>
                <w:i/>
                <w:iCs/>
              </w:rPr>
              <w:delText>Proceedings of the 38th International Conference on Machine Learning</w:delText>
            </w:r>
            <w:r w:rsidDel="00412DB9">
              <w:rPr>
                <w:rFonts w:eastAsia="Times New Roman"/>
              </w:rPr>
              <w:delText xml:space="preserve">, </w:delText>
            </w:r>
            <w:r w:rsidDel="00412DB9">
              <w:rPr>
                <w:rFonts w:eastAsia="Times New Roman"/>
                <w:i/>
                <w:iCs/>
              </w:rPr>
              <w:delText>139</w:delText>
            </w:r>
            <w:r w:rsidDel="00412DB9">
              <w:rPr>
                <w:rFonts w:eastAsia="Times New Roman"/>
              </w:rPr>
              <w:delText>, 4275–4286. Retrieved from http://arxiv.org/abs/2101.05186</w:delText>
            </w:r>
          </w:del>
        </w:p>
        <w:p w14:paraId="37C4F858" w14:textId="3E535C52" w:rsidR="000A61C2" w:rsidDel="00412DB9" w:rsidRDefault="000A61C2">
          <w:pPr>
            <w:autoSpaceDE w:val="0"/>
            <w:autoSpaceDN w:val="0"/>
            <w:ind w:hanging="480"/>
            <w:divId w:val="1415466692"/>
            <w:rPr>
              <w:del w:id="1299" w:author="Matthew Chen" w:date="2024-03-29T10:15:00Z" w16du:dateUtc="2024-03-29T17:15:00Z"/>
              <w:rFonts w:eastAsia="Times New Roman"/>
            </w:rPr>
          </w:pPr>
          <w:del w:id="1300" w:author="Matthew Chen" w:date="2024-03-29T10:15:00Z" w16du:dateUtc="2024-03-29T17:15:00Z">
            <w:r w:rsidDel="00412DB9">
              <w:rPr>
                <w:rFonts w:eastAsia="Times New Roman"/>
              </w:rPr>
              <w:delText xml:space="preserve">Iorga, C., &amp; Neagoe, V.-E. (2019). A Deep CNN Approach with Transfer Learning for Image Recognition. In </w:delText>
            </w:r>
            <w:r w:rsidDel="00412DB9">
              <w:rPr>
                <w:rFonts w:eastAsia="Times New Roman"/>
                <w:i/>
                <w:iCs/>
              </w:rPr>
              <w:delText>2019 11th International Conference on Electronics, Computers and Artificial Intelligence (ECAI)</w:delText>
            </w:r>
            <w:r w:rsidDel="00412DB9">
              <w:rPr>
                <w:rFonts w:eastAsia="Times New Roman"/>
              </w:rPr>
              <w:delText xml:space="preserve"> (pp. 1–6). IEEE. https://doi.org/10.1109/ECAI46879.2019.9042173</w:delText>
            </w:r>
          </w:del>
        </w:p>
        <w:p w14:paraId="1A781FCA" w14:textId="48A8E874" w:rsidR="000A61C2" w:rsidDel="00412DB9" w:rsidRDefault="000A61C2">
          <w:pPr>
            <w:autoSpaceDE w:val="0"/>
            <w:autoSpaceDN w:val="0"/>
            <w:ind w:hanging="480"/>
            <w:divId w:val="925269611"/>
            <w:rPr>
              <w:del w:id="1301" w:author="Matthew Chen" w:date="2024-03-29T10:15:00Z" w16du:dateUtc="2024-03-29T17:15:00Z"/>
              <w:rFonts w:eastAsia="Times New Roman"/>
            </w:rPr>
          </w:pPr>
          <w:del w:id="1302" w:author="Matthew Chen" w:date="2024-03-29T10:15:00Z" w16du:dateUtc="2024-03-29T17:15:00Z">
            <w:r w:rsidDel="00412DB9">
              <w:rPr>
                <w:rFonts w:eastAsia="Times New Roman"/>
              </w:rPr>
              <w:delText xml:space="preserve">Kingma, D. P., &amp; Ba, J. (2015). Adam: A Method for Stochastic Optimization. In </w:delText>
            </w:r>
            <w:r w:rsidDel="00412DB9">
              <w:rPr>
                <w:rFonts w:eastAsia="Times New Roman"/>
                <w:i/>
                <w:iCs/>
              </w:rPr>
              <w:delText>Proceedings of the 3rd International Conference on Learning Representations (ICLR 2015)</w:delText>
            </w:r>
            <w:r w:rsidDel="00412DB9">
              <w:rPr>
                <w:rFonts w:eastAsia="Times New Roman"/>
              </w:rPr>
              <w:delText xml:space="preserve"> (pp. 1–15). Retrieved from http://arxiv.org/abs/1412.6980</w:delText>
            </w:r>
          </w:del>
        </w:p>
        <w:p w14:paraId="0D68375E" w14:textId="49674C00" w:rsidR="000A61C2" w:rsidDel="00412DB9" w:rsidRDefault="000A61C2">
          <w:pPr>
            <w:autoSpaceDE w:val="0"/>
            <w:autoSpaceDN w:val="0"/>
            <w:ind w:hanging="480"/>
            <w:divId w:val="1540967215"/>
            <w:rPr>
              <w:del w:id="1303" w:author="Matthew Chen" w:date="2024-03-29T10:15:00Z" w16du:dateUtc="2024-03-29T17:15:00Z"/>
              <w:rFonts w:eastAsia="Times New Roman"/>
            </w:rPr>
          </w:pPr>
          <w:del w:id="1304" w:author="Matthew Chen" w:date="2024-03-29T10:15:00Z" w16du:dateUtc="2024-03-29T17:15:00Z">
            <w:r w:rsidDel="00412DB9">
              <w:rPr>
                <w:rFonts w:eastAsia="Times New Roman"/>
              </w:rPr>
              <w:delText xml:space="preserve">Kratzert, F., Herrnegger, M., Klotz, D., Hochreiter, S., &amp; Klambauer, G. (2019). NeuralHydrology – Interpreting LSTMs in Hydrology. In </w:delText>
            </w:r>
            <w:r w:rsidDel="00412DB9">
              <w:rPr>
                <w:rFonts w:eastAsia="Times New Roman"/>
                <w:i/>
                <w:iCs/>
              </w:rPr>
              <w:delText>Explainable AI: Interpreting, Explaining and Visualizing Deep Learning</w:delText>
            </w:r>
            <w:r w:rsidDel="00412DB9">
              <w:rPr>
                <w:rFonts w:eastAsia="Times New Roman"/>
              </w:rPr>
              <w:delText xml:space="preserve"> (Vol. 11700, pp. 347–362). https://doi.org/10.1007/978-3-030-28954-6_19</w:delText>
            </w:r>
          </w:del>
        </w:p>
        <w:p w14:paraId="7220C05A" w14:textId="3D6D0C3B" w:rsidR="000A61C2" w:rsidDel="00412DB9" w:rsidRDefault="000A61C2">
          <w:pPr>
            <w:autoSpaceDE w:val="0"/>
            <w:autoSpaceDN w:val="0"/>
            <w:ind w:hanging="480"/>
            <w:divId w:val="2090804302"/>
            <w:rPr>
              <w:del w:id="1305" w:author="Matthew Chen" w:date="2024-03-29T10:15:00Z" w16du:dateUtc="2024-03-29T17:15:00Z"/>
              <w:rFonts w:eastAsia="Times New Roman"/>
            </w:rPr>
          </w:pPr>
          <w:del w:id="1306" w:author="Matthew Chen" w:date="2024-03-29T10:15:00Z" w16du:dateUtc="2024-03-29T17:15:00Z">
            <w:r w:rsidDel="00412DB9">
              <w:rPr>
                <w:rFonts w:eastAsia="Times New Roman"/>
              </w:rPr>
              <w:delText xml:space="preserve">Kratzert, F., Gauch, M., Klotz, D., &amp; Nearing, G. (2024). HESS Opinions: Never train an LSTM on a single basin. </w:delText>
            </w:r>
            <w:r w:rsidDel="00412DB9">
              <w:rPr>
                <w:rFonts w:eastAsia="Times New Roman"/>
                <w:i/>
                <w:iCs/>
              </w:rPr>
              <w:delText>Hydrol. Earth Syst. Sci. Discuss. [Preprint]</w:delText>
            </w:r>
            <w:r w:rsidDel="00412DB9">
              <w:rPr>
                <w:rFonts w:eastAsia="Times New Roman"/>
              </w:rPr>
              <w:delText>, 1–19. https://doi.org/10.5194/hess-2023-275</w:delText>
            </w:r>
          </w:del>
        </w:p>
        <w:p w14:paraId="6D80272A" w14:textId="13DCDC1C" w:rsidR="000A61C2" w:rsidDel="00412DB9" w:rsidRDefault="000A61C2">
          <w:pPr>
            <w:autoSpaceDE w:val="0"/>
            <w:autoSpaceDN w:val="0"/>
            <w:ind w:hanging="480"/>
            <w:divId w:val="567227580"/>
            <w:rPr>
              <w:del w:id="1307" w:author="Matthew Chen" w:date="2024-03-29T10:15:00Z" w16du:dateUtc="2024-03-29T17:15:00Z"/>
              <w:rFonts w:eastAsia="Times New Roman"/>
            </w:rPr>
          </w:pPr>
          <w:del w:id="1308" w:author="Matthew Chen" w:date="2024-03-29T10:15:00Z" w16du:dateUtc="2024-03-29T17:15:00Z">
            <w:r w:rsidDel="00412DB9">
              <w:rPr>
                <w:rFonts w:eastAsia="Times New Roman"/>
              </w:rPr>
              <w:delText xml:space="preserve">Paszke, A., Gross, S., Massa, F., Lerer, A., Bradbury, J., Chanan, G., et al. (2019). PyTorch: An Imperative Style, High-Performance Deep Learning Library. In </w:delText>
            </w:r>
            <w:r w:rsidDel="00412DB9">
              <w:rPr>
                <w:rFonts w:eastAsia="Times New Roman"/>
                <w:i/>
                <w:iCs/>
              </w:rPr>
              <w:delText>33rd Conference on Neural Information Processing Systems (NeurIPS 2019)</w:delText>
            </w:r>
            <w:r w:rsidDel="00412DB9">
              <w:rPr>
                <w:rFonts w:eastAsia="Times New Roman"/>
              </w:rPr>
              <w:delText xml:space="preserve"> (pp. 1–12). Retrieved from http://arxiv.org/abs/1912.01703</w:delText>
            </w:r>
          </w:del>
        </w:p>
        <w:p w14:paraId="686B7ACE" w14:textId="6134FC76" w:rsidR="000A61C2" w:rsidDel="00412DB9" w:rsidRDefault="000A61C2">
          <w:pPr>
            <w:autoSpaceDE w:val="0"/>
            <w:autoSpaceDN w:val="0"/>
            <w:ind w:hanging="480"/>
            <w:divId w:val="460879870"/>
            <w:rPr>
              <w:del w:id="1309" w:author="Matthew Chen" w:date="2024-03-29T10:15:00Z" w16du:dateUtc="2024-03-29T17:15:00Z"/>
              <w:rFonts w:eastAsia="Times New Roman"/>
            </w:rPr>
          </w:pPr>
          <w:del w:id="1310" w:author="Matthew Chen" w:date="2024-03-29T10:15:00Z" w16du:dateUtc="2024-03-29T17:15:00Z">
            <w:r w:rsidDel="00412DB9">
              <w:rPr>
                <w:rFonts w:eastAsia="Times New Roman"/>
              </w:rPr>
              <w:delText xml:space="preserve">Pedregosa, F., Michel, V., Grisel, O., Blondel, M., Prettenhofer, P., Weiss, R., et al. (2011). </w:delText>
            </w:r>
            <w:r w:rsidDel="00412DB9">
              <w:rPr>
                <w:rFonts w:eastAsia="Times New Roman"/>
                <w:i/>
                <w:iCs/>
              </w:rPr>
              <w:delText>Scikit-learn: Machine Learning in Python</w:delText>
            </w:r>
            <w:r w:rsidDel="00412DB9">
              <w:rPr>
                <w:rFonts w:eastAsia="Times New Roman"/>
              </w:rPr>
              <w:delText xml:space="preserve">. </w:delText>
            </w:r>
            <w:r w:rsidDel="00412DB9">
              <w:rPr>
                <w:rFonts w:eastAsia="Times New Roman"/>
                <w:i/>
                <w:iCs/>
              </w:rPr>
              <w:delText>Journal of Machine Learning Research</w:delText>
            </w:r>
            <w:r w:rsidDel="00412DB9">
              <w:rPr>
                <w:rFonts w:eastAsia="Times New Roman"/>
              </w:rPr>
              <w:delText xml:space="preserve"> (Vol. 12). Retrieved from http://scikit-learn.sourceforge.net.</w:delText>
            </w:r>
          </w:del>
        </w:p>
        <w:p w14:paraId="7E53171C" w14:textId="3F7515B3" w:rsidR="000A61C2" w:rsidDel="00412DB9" w:rsidRDefault="000A61C2">
          <w:pPr>
            <w:autoSpaceDE w:val="0"/>
            <w:autoSpaceDN w:val="0"/>
            <w:ind w:hanging="480"/>
            <w:divId w:val="228199432"/>
            <w:rPr>
              <w:del w:id="1311" w:author="Matthew Chen" w:date="2024-03-29T10:15:00Z" w16du:dateUtc="2024-03-29T17:15:00Z"/>
              <w:rFonts w:eastAsia="Times New Roman"/>
            </w:rPr>
          </w:pPr>
          <w:del w:id="1312" w:author="Matthew Chen" w:date="2024-03-29T10:15:00Z" w16du:dateUtc="2024-03-29T17:15:00Z">
            <w:r w:rsidDel="00412DB9">
              <w:rPr>
                <w:rFonts w:eastAsia="Times New Roman"/>
              </w:rPr>
              <w:delText xml:space="preserve">Ruder, S., Peters, M. E., Swayamdipta, S., &amp; Wolf, T. (2019). Transfer Learning in Natural Language Processing. In </w:delText>
            </w:r>
            <w:r w:rsidDel="00412DB9">
              <w:rPr>
                <w:rFonts w:eastAsia="Times New Roman"/>
                <w:i/>
                <w:iCs/>
              </w:rPr>
              <w:delText>Proceedings of the 2019 Conference of the North</w:delText>
            </w:r>
            <w:r w:rsidDel="00412DB9">
              <w:rPr>
                <w:rFonts w:eastAsia="Times New Roman"/>
              </w:rPr>
              <w:delText xml:space="preserve"> (pp. 15–18). Stroudsburg, PA, USA: Association for Computational Linguistics. https://doi.org/10.18653/v1/N19-5004</w:delText>
            </w:r>
          </w:del>
        </w:p>
        <w:p w14:paraId="54AA8B0D" w14:textId="65228B55" w:rsidR="000A61C2" w:rsidDel="00412DB9" w:rsidRDefault="000A61C2">
          <w:pPr>
            <w:autoSpaceDE w:val="0"/>
            <w:autoSpaceDN w:val="0"/>
            <w:ind w:hanging="480"/>
            <w:divId w:val="1642811069"/>
            <w:rPr>
              <w:del w:id="1313" w:author="Matthew Chen" w:date="2024-03-29T10:15:00Z" w16du:dateUtc="2024-03-29T17:15:00Z"/>
              <w:rFonts w:eastAsia="Times New Roman"/>
            </w:rPr>
          </w:pPr>
          <w:del w:id="1314" w:author="Matthew Chen" w:date="2024-03-29T10:15:00Z" w16du:dateUtc="2024-03-29T17:15:00Z">
            <w:r w:rsidDel="00412DB9">
              <w:rPr>
                <w:rFonts w:eastAsia="Times New Roman"/>
              </w:rPr>
              <w:delText xml:space="preserve">Steyaert, J. C., Condon, L. E., W.D. Turner, S., &amp; Voisin, N. (2022). ResOpsUS, a dataset of historical reservoir operations in the contiguous United States. </w:delText>
            </w:r>
            <w:r w:rsidDel="00412DB9">
              <w:rPr>
                <w:rFonts w:eastAsia="Times New Roman"/>
                <w:i/>
                <w:iCs/>
              </w:rPr>
              <w:delText>Scientific Data</w:delText>
            </w:r>
            <w:r w:rsidDel="00412DB9">
              <w:rPr>
                <w:rFonts w:eastAsia="Times New Roman"/>
              </w:rPr>
              <w:delText xml:space="preserve">, </w:delText>
            </w:r>
            <w:r w:rsidDel="00412DB9">
              <w:rPr>
                <w:rFonts w:eastAsia="Times New Roman"/>
                <w:i/>
                <w:iCs/>
              </w:rPr>
              <w:delText>9</w:delText>
            </w:r>
            <w:r w:rsidDel="00412DB9">
              <w:rPr>
                <w:rFonts w:eastAsia="Times New Roman"/>
              </w:rPr>
              <w:delText>(1), 34. https://doi.org/10.1038/s41597-022-01134-7</w:delText>
            </w:r>
          </w:del>
        </w:p>
        <w:p w14:paraId="2DA5518F" w14:textId="7B8F7E62" w:rsidR="000A61C2" w:rsidDel="00412DB9" w:rsidRDefault="000A61C2">
          <w:pPr>
            <w:autoSpaceDE w:val="0"/>
            <w:autoSpaceDN w:val="0"/>
            <w:ind w:hanging="480"/>
            <w:divId w:val="1356269936"/>
            <w:rPr>
              <w:del w:id="1315" w:author="Matthew Chen" w:date="2024-03-29T10:15:00Z" w16du:dateUtc="2024-03-29T17:15:00Z"/>
              <w:rFonts w:eastAsia="Times New Roman"/>
            </w:rPr>
          </w:pPr>
          <w:del w:id="1316" w:author="Matthew Chen" w:date="2024-03-29T10:15:00Z" w16du:dateUtc="2024-03-29T17:15:00Z">
            <w:r w:rsidDel="00412DB9">
              <w:rPr>
                <w:rFonts w:eastAsia="Times New Roman"/>
              </w:rPr>
              <w:delText xml:space="preserve">Tan, C., Sun, F., Kong, T., Zhang, W., Yang, C., &amp; Liu, C. (2018). A survey on deep transfer learning. In </w:delText>
            </w:r>
            <w:r w:rsidDel="00412DB9">
              <w:rPr>
                <w:rFonts w:eastAsia="Times New Roman"/>
                <w:i/>
                <w:iCs/>
              </w:rPr>
              <w:delText>Lecture Notes in Computer Science (including subseries Lecture Notes in Artificial Intelligence and Lecture Notes in Bioinformatics)</w:delText>
            </w:r>
            <w:r w:rsidDel="00412DB9">
              <w:rPr>
                <w:rFonts w:eastAsia="Times New Roman"/>
              </w:rPr>
              <w:delText xml:space="preserve"> (Vol. 11141 LNCS, pp. 270–279). Springer Verlag. https://doi.org/10.1007/978-3-030-01424-7_27</w:delText>
            </w:r>
          </w:del>
        </w:p>
        <w:p w14:paraId="42DEE526" w14:textId="4AF07CB2" w:rsidR="000D5492" w:rsidRDefault="000A61C2" w:rsidP="000D5808">
          <w:pPr>
            <w:spacing w:line="480" w:lineRule="auto"/>
          </w:pPr>
          <w:del w:id="1317" w:author="Matthew Chen" w:date="2024-03-29T10:15:00Z" w16du:dateUtc="2024-03-29T17:15:00Z">
            <w:r w:rsidDel="00412DB9">
              <w:rPr>
                <w:rFonts w:eastAsia="Times New Roman"/>
              </w:rPr>
              <w:delText> </w:delText>
            </w:r>
          </w:del>
        </w:p>
      </w:sdtContent>
    </w:sdt>
    <w:p w14:paraId="03C4C0C5" w14:textId="180F492F" w:rsidR="007E1057" w:rsidDel="003864A8" w:rsidRDefault="005E56EA" w:rsidP="005E56EA">
      <w:pPr>
        <w:pStyle w:val="Heading1"/>
        <w:spacing w:line="480" w:lineRule="auto"/>
        <w:rPr>
          <w:del w:id="1318" w:author="Matthew Chen" w:date="2024-04-04T14:19:00Z" w16du:dateUtc="2024-04-04T21:19:00Z"/>
        </w:rPr>
      </w:pPr>
      <w:r>
        <w:lastRenderedPageBreak/>
        <w:t>Supplementary Materials</w:t>
      </w:r>
    </w:p>
    <w:p w14:paraId="2D312520" w14:textId="295B248D" w:rsidR="007853F0" w:rsidDel="003864A8" w:rsidRDefault="007853F0">
      <w:pPr>
        <w:pStyle w:val="Heading1"/>
        <w:spacing w:line="480" w:lineRule="auto"/>
        <w:rPr>
          <w:del w:id="1319" w:author="Matthew Chen" w:date="2024-04-04T14:19:00Z" w16du:dateUtc="2024-04-04T21:19:00Z"/>
        </w:rPr>
        <w:pPrChange w:id="1320" w:author="Matthew Chen" w:date="2024-04-04T14:19:00Z" w16du:dateUtc="2024-04-04T21:19:00Z">
          <w:pPr>
            <w:keepNext/>
            <w:jc w:val="center"/>
          </w:pPr>
        </w:pPrChange>
      </w:pPr>
      <w:del w:id="1321" w:author="Matthew Chen" w:date="2024-04-04T14:19:00Z" w16du:dateUtc="2024-04-04T21:19:00Z">
        <w:r w:rsidDel="003864A8">
          <w:rPr>
            <w:b w:val="0"/>
            <w:noProof/>
          </w:rPr>
          <w:drawing>
            <wp:inline distT="0" distB="0" distL="0" distR="0" wp14:anchorId="1682EEA6" wp14:editId="7303D8CB">
              <wp:extent cx="3276794" cy="3193508"/>
              <wp:effectExtent l="0" t="0" r="0" b="6985"/>
              <wp:docPr id="2086478537" name="Picture 8" descr="A diagram of a variety of sto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8537" name="Picture 8" descr="A diagram of a variety of storage&#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t="1165" b="1377"/>
                      <a:stretch/>
                    </pic:blipFill>
                    <pic:spPr bwMode="auto">
                      <a:xfrm>
                        <a:off x="0" y="0"/>
                        <a:ext cx="3308253" cy="3224167"/>
                      </a:xfrm>
                      <a:prstGeom prst="rect">
                        <a:avLst/>
                      </a:prstGeom>
                      <a:ln>
                        <a:noFill/>
                      </a:ln>
                      <a:extLst>
                        <a:ext uri="{53640926-AAD7-44D8-BBD7-CCE9431645EC}">
                          <a14:shadowObscured xmlns:a14="http://schemas.microsoft.com/office/drawing/2010/main"/>
                        </a:ext>
                      </a:extLst>
                    </pic:spPr>
                  </pic:pic>
                </a:graphicData>
              </a:graphic>
            </wp:inline>
          </w:drawing>
        </w:r>
      </w:del>
    </w:p>
    <w:p w14:paraId="7784D13F" w14:textId="3191B652" w:rsidR="007853F0" w:rsidDel="003864A8" w:rsidRDefault="007853F0">
      <w:pPr>
        <w:pStyle w:val="Heading1"/>
        <w:rPr>
          <w:del w:id="1322" w:author="Matthew Chen" w:date="2024-04-04T14:19:00Z" w16du:dateUtc="2024-04-04T21:19:00Z"/>
        </w:rPr>
        <w:pPrChange w:id="1323" w:author="Matthew Chen" w:date="2024-04-04T14:19:00Z" w16du:dateUtc="2024-04-04T21:19:00Z">
          <w:pPr>
            <w:pStyle w:val="Caption"/>
            <w:jc w:val="center"/>
          </w:pPr>
        </w:pPrChange>
      </w:pPr>
      <w:del w:id="1324" w:author="Matthew Chen" w:date="2024-04-04T14:19:00Z" w16du:dateUtc="2024-04-04T21:19:00Z">
        <w:r w:rsidDel="003864A8">
          <w:delText xml:space="preserve">Figure S1. </w:delText>
        </w:r>
        <w:r w:rsidRPr="007853F0" w:rsidDel="003864A8">
          <w:rPr>
            <w:bCs/>
          </w:rPr>
          <w:delText>Comparison between Model 3 implied storage and observed storage for Shasta Reservoir</w:delText>
        </w:r>
      </w:del>
    </w:p>
    <w:p w14:paraId="399DFAA6" w14:textId="77777777" w:rsidR="007853F0" w:rsidRPr="007853F0" w:rsidRDefault="007853F0">
      <w:pPr>
        <w:pStyle w:val="Heading1"/>
        <w:spacing w:line="480" w:lineRule="auto"/>
        <w:pPrChange w:id="1325" w:author="Matthew Chen" w:date="2024-04-04T14:19:00Z" w16du:dateUtc="2024-04-04T21:19:00Z">
          <w:pPr/>
        </w:pPrChange>
      </w:pPr>
    </w:p>
    <w:p w14:paraId="3DB58392" w14:textId="77777777" w:rsidR="004256CF" w:rsidRDefault="004256CF" w:rsidP="004256CF">
      <w:pPr>
        <w:keepNext/>
        <w:spacing w:line="480" w:lineRule="auto"/>
        <w:jc w:val="center"/>
        <w:rPr>
          <w:ins w:id="1326" w:author="Matthew Chen" w:date="2024-04-15T11:08:00Z" w16du:dateUtc="2024-04-15T18:08:00Z"/>
        </w:rPr>
      </w:pPr>
      <w:ins w:id="1327" w:author="Matthew Chen" w:date="2024-04-15T11:08:00Z" w16du:dateUtc="2024-04-15T18:08:00Z">
        <w:r>
          <w:rPr>
            <w:noProof/>
          </w:rPr>
          <w:drawing>
            <wp:inline distT="0" distB="0" distL="0" distR="0" wp14:anchorId="511A4114" wp14:editId="6FF42FA3">
              <wp:extent cx="5186175" cy="2624115"/>
              <wp:effectExtent l="0" t="0" r="0" b="5080"/>
              <wp:docPr id="2129214952" name="Picture 2" descr="A group of graphs showing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4952" name="Picture 2" descr="A group of graphs showing different types of graph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0440" cy="2646513"/>
                      </a:xfrm>
                      <a:prstGeom prst="rect">
                        <a:avLst/>
                      </a:prstGeom>
                    </pic:spPr>
                  </pic:pic>
                </a:graphicData>
              </a:graphic>
            </wp:inline>
          </w:drawing>
        </w:r>
      </w:ins>
    </w:p>
    <w:p w14:paraId="0A2B93FA" w14:textId="203B8581" w:rsidR="005E56EA" w:rsidDel="004256CF" w:rsidRDefault="004256CF">
      <w:pPr>
        <w:pStyle w:val="Caption"/>
        <w:jc w:val="center"/>
        <w:rPr>
          <w:del w:id="1328" w:author="Matthew Chen" w:date="2024-04-04T10:04:00Z" w16du:dateUtc="2024-04-04T17:04:00Z"/>
        </w:rPr>
        <w:pPrChange w:id="1329" w:author="Matthew Chen" w:date="2024-04-15T11:09:00Z" w16du:dateUtc="2024-04-15T18:09:00Z">
          <w:pPr>
            <w:keepNext/>
            <w:jc w:val="center"/>
          </w:pPr>
        </w:pPrChange>
      </w:pPr>
      <w:ins w:id="1330" w:author="Matthew Chen" w:date="2024-04-15T11:08:00Z" w16du:dateUtc="2024-04-15T18:08:00Z">
        <w:r>
          <w:t xml:space="preserve">Figure </w:t>
        </w:r>
      </w:ins>
      <w:ins w:id="1331" w:author="Matthew Chen" w:date="2024-04-15T11:09:00Z" w16du:dateUtc="2024-04-15T18:09:00Z">
        <w:r>
          <w:t>S1</w:t>
        </w:r>
      </w:ins>
      <w:ins w:id="1332" w:author="Matthew Chen" w:date="2024-04-15T11:08:00Z" w16du:dateUtc="2024-04-15T18:08:00Z">
        <w:r>
          <w:t xml:space="preserve">. </w:t>
        </w:r>
        <w:r w:rsidRPr="003240EF">
          <w:rPr>
            <w:b w:val="0"/>
            <w:bCs/>
          </w:rPr>
          <w:t>Implied storage states plotted against observed storage for Model 3 and 4</w:t>
        </w:r>
      </w:ins>
      <w:del w:id="1333" w:author="Matthew Chen" w:date="2024-04-04T10:04:00Z" w16du:dateUtc="2024-04-04T17:04:00Z">
        <w:r w:rsidR="005E56EA" w:rsidDel="00DD18BE">
          <w:rPr>
            <w:b w:val="0"/>
            <w:iCs w:val="0"/>
            <w:noProof/>
          </w:rPr>
          <w:drawing>
            <wp:inline distT="0" distB="0" distL="0" distR="0" wp14:anchorId="55A9A4E7" wp14:editId="5AE4A881">
              <wp:extent cx="6255112" cy="2375602"/>
              <wp:effectExtent l="0" t="0" r="0" b="5715"/>
              <wp:docPr id="391280289" name="Picture 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80289" name="Picture 6" descr="A graph with blue and orange lines&#10;&#10;Description automatically generated"/>
                      <pic:cNvPicPr/>
                    </pic:nvPicPr>
                    <pic:blipFill rotWithShape="1">
                      <a:blip r:embed="rId32" cstate="print">
                        <a:extLst>
                          <a:ext uri="{28A0092B-C50C-407E-A947-70E740481C1C}">
                            <a14:useLocalDpi xmlns:a14="http://schemas.microsoft.com/office/drawing/2010/main" val="0"/>
                          </a:ext>
                        </a:extLst>
                      </a:blip>
                      <a:srcRect l="9359" t="6777" r="6923" b="2381"/>
                      <a:stretch/>
                    </pic:blipFill>
                    <pic:spPr bwMode="auto">
                      <a:xfrm>
                        <a:off x="0" y="0"/>
                        <a:ext cx="6278490" cy="2384481"/>
                      </a:xfrm>
                      <a:prstGeom prst="rect">
                        <a:avLst/>
                      </a:prstGeom>
                      <a:ln>
                        <a:noFill/>
                      </a:ln>
                      <a:extLst>
                        <a:ext uri="{53640926-AAD7-44D8-BBD7-CCE9431645EC}">
                          <a14:shadowObscured xmlns:a14="http://schemas.microsoft.com/office/drawing/2010/main"/>
                        </a:ext>
                      </a:extLst>
                    </pic:spPr>
                  </pic:pic>
                </a:graphicData>
              </a:graphic>
            </wp:inline>
          </w:drawing>
        </w:r>
      </w:del>
    </w:p>
    <w:p w14:paraId="5A766A1D" w14:textId="77777777" w:rsidR="004256CF" w:rsidRDefault="004256CF">
      <w:pPr>
        <w:pStyle w:val="Caption"/>
        <w:jc w:val="center"/>
        <w:rPr>
          <w:ins w:id="1334" w:author="Matthew Chen" w:date="2024-04-15T11:08:00Z" w16du:dateUtc="2024-04-15T18:08:00Z"/>
        </w:rPr>
        <w:pPrChange w:id="1335" w:author="Matthew Chen" w:date="2024-04-15T11:09:00Z" w16du:dateUtc="2024-04-15T18:09:00Z">
          <w:pPr>
            <w:keepNext/>
            <w:jc w:val="center"/>
          </w:pPr>
        </w:pPrChange>
      </w:pPr>
    </w:p>
    <w:p w14:paraId="1780D465" w14:textId="77777777" w:rsidR="004256CF" w:rsidRDefault="004256CF" w:rsidP="008F5B66">
      <w:pPr>
        <w:keepNext/>
        <w:jc w:val="center"/>
        <w:rPr>
          <w:ins w:id="1336" w:author="Matthew Chen" w:date="2024-04-15T11:08:00Z" w16du:dateUtc="2024-04-15T18:08:00Z"/>
        </w:rPr>
      </w:pPr>
    </w:p>
    <w:p w14:paraId="0997C1B5" w14:textId="59962BD5" w:rsidR="005E56EA" w:rsidDel="00DD18BE" w:rsidRDefault="005E56EA" w:rsidP="008F5B66">
      <w:pPr>
        <w:pStyle w:val="Caption"/>
        <w:jc w:val="center"/>
        <w:rPr>
          <w:del w:id="1337" w:author="Matthew Chen" w:date="2024-04-04T10:04:00Z" w16du:dateUtc="2024-04-04T17:04:00Z"/>
          <w:b w:val="0"/>
          <w:bCs/>
        </w:rPr>
      </w:pPr>
      <w:del w:id="1338" w:author="Matthew Chen" w:date="2024-04-04T10:04:00Z" w16du:dateUtc="2024-04-04T17:04:00Z">
        <w:r w:rsidDel="00DD18BE">
          <w:delText>Figure S</w:delText>
        </w:r>
        <w:r w:rsidR="008F5B66" w:rsidDel="00DD18BE">
          <w:delText>2</w:delText>
        </w:r>
        <w:r w:rsidDel="00DD18BE">
          <w:delText xml:space="preserve">. </w:delText>
        </w:r>
        <w:r w:rsidRPr="005E56EA" w:rsidDel="00DD18BE">
          <w:rPr>
            <w:b w:val="0"/>
            <w:bCs/>
          </w:rPr>
          <w:delText xml:space="preserve">MC-LSTM predicted and observed </w:delText>
        </w:r>
        <w:r w:rsidR="008F5B66" w:rsidRPr="005E56EA" w:rsidDel="00DD18BE">
          <w:rPr>
            <w:b w:val="0"/>
            <w:bCs/>
          </w:rPr>
          <w:delText>releases.</w:delText>
        </w:r>
      </w:del>
    </w:p>
    <w:p w14:paraId="6DA4A20F" w14:textId="1B279008" w:rsidR="004256CF" w:rsidRDefault="008F5B66" w:rsidP="004256CF">
      <w:pPr>
        <w:keepNext/>
        <w:jc w:val="center"/>
      </w:pPr>
      <w:r>
        <w:rPr>
          <w:noProof/>
        </w:rPr>
        <w:drawing>
          <wp:inline distT="0" distB="0" distL="0" distR="0" wp14:anchorId="4BEE000B" wp14:editId="4A42639C">
            <wp:extent cx="5307775" cy="3317358"/>
            <wp:effectExtent l="0" t="0" r="7620" b="0"/>
            <wp:docPr id="1370797929" name="Picture 6" descr="A graph of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7929" name="Picture 6" descr="A graph of data on a white background&#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5405" cy="3340877"/>
                    </a:xfrm>
                    <a:prstGeom prst="rect">
                      <a:avLst/>
                    </a:prstGeom>
                  </pic:spPr>
                </pic:pic>
              </a:graphicData>
            </a:graphic>
          </wp:inline>
        </w:drawing>
      </w:r>
    </w:p>
    <w:p w14:paraId="1C878694" w14:textId="60D75DE9" w:rsidR="008F5B66" w:rsidRDefault="008F5B66" w:rsidP="008F5B66">
      <w:pPr>
        <w:pStyle w:val="Caption"/>
        <w:jc w:val="center"/>
        <w:rPr>
          <w:ins w:id="1339" w:author="Matthew Chen" w:date="2024-04-15T11:10:00Z" w16du:dateUtc="2024-04-15T18:10:00Z"/>
          <w:b w:val="0"/>
          <w:bCs/>
        </w:rPr>
      </w:pPr>
      <w:r>
        <w:t>Figure S</w:t>
      </w:r>
      <w:ins w:id="1340" w:author="Matthew Chen" w:date="2024-04-15T11:09:00Z" w16du:dateUtc="2024-04-15T18:09:00Z">
        <w:r w:rsidR="004256CF">
          <w:t>2</w:t>
        </w:r>
      </w:ins>
      <w:del w:id="1341" w:author="Matthew Chen" w:date="2024-04-04T14:19:00Z" w16du:dateUtc="2024-04-04T21:19:00Z">
        <w:r w:rsidDel="003864A8">
          <w:delText>3</w:delText>
        </w:r>
      </w:del>
      <w:r>
        <w:t xml:space="preserve">. </w:t>
      </w:r>
      <w:r w:rsidRPr="0001089D">
        <w:rPr>
          <w:b w:val="0"/>
          <w:bCs/>
        </w:rPr>
        <w:t>Timeseries plots for predicted and observed releases for Shasta, Folsom, New Melones, and Trinity using Model 1</w:t>
      </w:r>
      <w:r>
        <w:rPr>
          <w:b w:val="0"/>
          <w:bCs/>
        </w:rPr>
        <w:t>*</w:t>
      </w:r>
    </w:p>
    <w:p w14:paraId="14D70067" w14:textId="77777777" w:rsidR="004256CF" w:rsidRDefault="004256CF" w:rsidP="004256CF">
      <w:pPr>
        <w:rPr>
          <w:ins w:id="1342" w:author="Matthew Chen" w:date="2024-04-15T11:10:00Z" w16du:dateUtc="2024-04-15T18:10:00Z"/>
        </w:rPr>
      </w:pPr>
    </w:p>
    <w:p w14:paraId="33571958" w14:textId="77777777" w:rsidR="004256CF" w:rsidRDefault="004256CF" w:rsidP="004256CF">
      <w:pPr>
        <w:keepNext/>
        <w:jc w:val="center"/>
        <w:rPr>
          <w:ins w:id="1343" w:author="Matthew Chen" w:date="2024-04-15T11:10:00Z" w16du:dateUtc="2024-04-15T18:10:00Z"/>
        </w:rPr>
      </w:pPr>
      <w:ins w:id="1344" w:author="Matthew Chen" w:date="2024-04-15T11:10:00Z" w16du:dateUtc="2024-04-15T18:10:00Z">
        <w:r>
          <w:rPr>
            <w:noProof/>
          </w:rPr>
          <w:lastRenderedPageBreak/>
          <w:drawing>
            <wp:inline distT="0" distB="0" distL="0" distR="0" wp14:anchorId="128FD6BD" wp14:editId="332DD645">
              <wp:extent cx="4453555" cy="3340166"/>
              <wp:effectExtent l="0" t="0" r="4445" b="0"/>
              <wp:docPr id="1787568388" name="Picture 4" descr="A red line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8388" name="Picture 4" descr="A red line with blue dots and number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53555" cy="3340166"/>
                      </a:xfrm>
                      <a:prstGeom prst="rect">
                        <a:avLst/>
                      </a:prstGeom>
                    </pic:spPr>
                  </pic:pic>
                </a:graphicData>
              </a:graphic>
            </wp:inline>
          </w:drawing>
        </w:r>
      </w:ins>
    </w:p>
    <w:p w14:paraId="2F740FD3" w14:textId="282201A3" w:rsidR="004256CF" w:rsidRDefault="004256CF" w:rsidP="004256CF">
      <w:pPr>
        <w:pStyle w:val="Caption"/>
        <w:jc w:val="center"/>
        <w:rPr>
          <w:ins w:id="1345" w:author="Matthew Chen" w:date="2024-04-15T11:10:00Z" w16du:dateUtc="2024-04-15T18:10:00Z"/>
          <w:rFonts w:eastAsiaTheme="minorEastAsia"/>
          <w:b w:val="0"/>
          <w:bCs/>
        </w:rPr>
      </w:pPr>
      <w:ins w:id="1346" w:author="Matthew Chen" w:date="2024-04-15T11:10:00Z" w16du:dateUtc="2024-04-15T18:10:00Z">
        <w:r>
          <w:t xml:space="preserve">Figure </w:t>
        </w:r>
      </w:ins>
      <w:ins w:id="1347" w:author="Matthew Chen" w:date="2024-04-15T11:11:00Z" w16du:dateUtc="2024-04-15T18:11:00Z">
        <w:r>
          <w:t>S3</w:t>
        </w:r>
      </w:ins>
      <w:ins w:id="1348" w:author="Matthew Chen" w:date="2024-04-15T11:10:00Z" w16du:dateUtc="2024-04-15T18:10:00Z">
        <w:r>
          <w:t xml:space="preserve">. </w:t>
        </w:r>
        <w:r w:rsidRPr="00084CCC">
          <w:rPr>
            <w:b w:val="0"/>
            <w:bCs/>
          </w:rPr>
          <w:t xml:space="preserve">Decline in </w:t>
        </w:r>
      </w:ins>
      <m:oMath>
        <m:sSup>
          <m:sSupPr>
            <m:ctrlPr>
              <w:ins w:id="1349" w:author="Matthew Chen" w:date="2024-04-15T11:10:00Z" w16du:dateUtc="2024-04-15T18:10:00Z">
                <w:rPr>
                  <w:rFonts w:ascii="Cambria Math" w:hAnsi="Cambria Math"/>
                  <w:b w:val="0"/>
                  <w:bCs/>
                  <w:i/>
                </w:rPr>
              </w:ins>
            </m:ctrlPr>
          </m:sSupPr>
          <m:e>
            <m:r>
              <w:ins w:id="1350" w:author="Matthew Chen" w:date="2024-04-15T11:10:00Z" w16du:dateUtc="2024-04-15T18:10:00Z">
                <m:rPr>
                  <m:sty m:val="bi"/>
                </m:rPr>
                <w:rPr>
                  <w:rFonts w:ascii="Cambria Math" w:hAnsi="Cambria Math"/>
                </w:rPr>
                <m:t>R</m:t>
              </w:ins>
            </m:r>
          </m:e>
          <m:sup>
            <m:r>
              <w:ins w:id="1351" w:author="Matthew Chen" w:date="2024-04-15T11:10:00Z" w16du:dateUtc="2024-04-15T18:10:00Z">
                <m:rPr>
                  <m:sty m:val="bi"/>
                </m:rPr>
                <w:rPr>
                  <w:rFonts w:ascii="Cambria Math" w:hAnsi="Cambria Math"/>
                </w:rPr>
                <m:t>2</m:t>
              </w:ins>
            </m:r>
          </m:sup>
        </m:sSup>
      </m:oMath>
      <w:ins w:id="1352" w:author="Matthew Chen" w:date="2024-04-15T11:10:00Z" w16du:dateUtc="2024-04-15T18:10:00Z">
        <w:r w:rsidRPr="00084CCC">
          <w:rPr>
            <w:rFonts w:eastAsiaTheme="minorEastAsia"/>
            <w:b w:val="0"/>
            <w:bCs/>
          </w:rPr>
          <w:t xml:space="preserve"> in training and test v</w:t>
        </w:r>
        <w:r>
          <w:rPr>
            <w:rFonts w:eastAsiaTheme="minorEastAsia"/>
            <w:b w:val="0"/>
            <w:bCs/>
          </w:rPr>
          <w:t>ersus</w:t>
        </w:r>
        <w:r w:rsidRPr="00084CCC">
          <w:rPr>
            <w:rFonts w:eastAsiaTheme="minorEastAsia"/>
            <w:b w:val="0"/>
            <w:bCs/>
          </w:rPr>
          <w:t xml:space="preserve"> log mean-inflow-max-storage ratio.</w:t>
        </w:r>
      </w:ins>
    </w:p>
    <w:p w14:paraId="0BBB668B" w14:textId="77777777" w:rsidR="004256CF" w:rsidRPr="004256CF" w:rsidRDefault="004256CF">
      <w:pPr>
        <w:pPrChange w:id="1353" w:author="Matthew Chen" w:date="2024-04-15T11:10:00Z" w16du:dateUtc="2024-04-15T18:10:00Z">
          <w:pPr>
            <w:pStyle w:val="Caption"/>
            <w:jc w:val="center"/>
          </w:pPr>
        </w:pPrChange>
      </w:pPr>
    </w:p>
    <w:sectPr w:rsidR="004256CF" w:rsidRPr="004256CF" w:rsidSect="009B7D77">
      <w:footerReference w:type="default" r:id="rId3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5" w:author="Jonathan D Herman" w:date="2024-03-28T10:38:00Z" w:initials="JH">
    <w:p w14:paraId="34407A6F" w14:textId="77777777" w:rsidR="00253E17" w:rsidRDefault="00253E17" w:rsidP="00253E17">
      <w:r>
        <w:rPr>
          <w:rStyle w:val="CommentReference"/>
        </w:rPr>
        <w:annotationRef/>
      </w:r>
      <w:r>
        <w:rPr>
          <w:sz w:val="20"/>
          <w:szCs w:val="20"/>
        </w:rPr>
        <w:t>This section is great, concise but informative. Along with each equation / term would it be possible to describe the analogy to a reservoir release policy? It would help make the case for this model choice if we could say (for example) we are accumulating water storage, and the release decision is based on water storage and the time of year etc. This idea may be out of order because those details are introduced next. I’m just trying to see it from a water resources audience perspective.</w:t>
      </w:r>
    </w:p>
  </w:comment>
  <w:comment w:id="176" w:author="Jonathan D Herman" w:date="2024-03-28T10:51:00Z" w:initials="JH">
    <w:p w14:paraId="3164BC67" w14:textId="77777777" w:rsidR="005524A5" w:rsidRDefault="005524A5" w:rsidP="005524A5">
      <w:r>
        <w:rPr>
          <w:rStyle w:val="CommentReference"/>
        </w:rPr>
        <w:annotationRef/>
      </w:r>
      <w:r>
        <w:rPr>
          <w:color w:val="000000"/>
          <w:sz w:val="20"/>
          <w:szCs w:val="20"/>
        </w:rPr>
        <w:t>A good reference to see how LSTMs are framed for our field is Wi and Steinschneider 2022 (or 2023?) in WRR. They are doing hydrology not reservoirs, but it gives a sense of the framing.</w:t>
      </w:r>
    </w:p>
  </w:comment>
  <w:comment w:id="177" w:author="Matthew Chen" w:date="2024-03-29T10:46:00Z" w:initials="MC">
    <w:p w14:paraId="11A89EAB" w14:textId="77777777" w:rsidR="004166B6" w:rsidRDefault="004166B6" w:rsidP="004166B6">
      <w:pPr>
        <w:pStyle w:val="CommentText"/>
      </w:pPr>
      <w:r>
        <w:rPr>
          <w:rStyle w:val="CommentReference"/>
        </w:rPr>
        <w:annotationRef/>
      </w:r>
      <w:r>
        <w:t>Good idea - I tried adding something framing the gating mechanisms around storage accumulation for reservoirs</w:t>
      </w:r>
    </w:p>
  </w:comment>
  <w:comment w:id="182" w:author="Jonathan D Herman" w:date="2024-03-28T10:37:00Z" w:initials="JH">
    <w:p w14:paraId="73119012" w14:textId="09592AE2" w:rsidR="00115883" w:rsidRDefault="00115883" w:rsidP="00115883">
      <w:r>
        <w:rPr>
          <w:rStyle w:val="CommentReference"/>
        </w:rPr>
        <w:annotationRef/>
      </w:r>
      <w:r>
        <w:rPr>
          <w:color w:val="000000"/>
          <w:sz w:val="20"/>
          <w:szCs w:val="20"/>
        </w:rPr>
        <w:t>is there another term that would be more familiar to a hydrology audience</w:t>
      </w:r>
    </w:p>
  </w:comment>
  <w:comment w:id="183" w:author="Matthew Chen" w:date="2024-03-29T10:39:00Z" w:initials="MC">
    <w:p w14:paraId="7EA6186A" w14:textId="77777777" w:rsidR="00BB2A14" w:rsidRDefault="00BB2A14" w:rsidP="00BB2A14">
      <w:pPr>
        <w:pStyle w:val="CommentText"/>
      </w:pPr>
      <w:r>
        <w:rPr>
          <w:rStyle w:val="CommentReference"/>
        </w:rPr>
        <w:annotationRef/>
      </w:r>
      <w:r>
        <w:t>I’m not sure, it’s a pretty LSTM-specific jargon. I moved the explanation of them up here though.</w:t>
      </w:r>
    </w:p>
  </w:comment>
  <w:comment w:id="192" w:author="Jonathan D Herman" w:date="2024-03-28T10:34:00Z" w:initials="JH">
    <w:p w14:paraId="5692DA28" w14:textId="7C01ABF6" w:rsidR="00115883" w:rsidRDefault="00115883" w:rsidP="00115883">
      <w:r>
        <w:rPr>
          <w:rStyle w:val="CommentReference"/>
        </w:rPr>
        <w:annotationRef/>
      </w:r>
      <w:r>
        <w:rPr>
          <w:color w:val="000000"/>
          <w:sz w:val="20"/>
          <w:szCs w:val="20"/>
        </w:rPr>
        <w:t>check only last name format</w:t>
      </w:r>
    </w:p>
  </w:comment>
  <w:comment w:id="211" w:author="Jonathan D Herman" w:date="2024-03-28T10:39:00Z" w:initials="JH">
    <w:p w14:paraId="106E384B" w14:textId="77777777" w:rsidR="00253E17" w:rsidRDefault="00253E17" w:rsidP="00253E17">
      <w:r>
        <w:rPr>
          <w:rStyle w:val="CommentReference"/>
        </w:rPr>
        <w:annotationRef/>
      </w:r>
      <w:r>
        <w:rPr>
          <w:color w:val="000000"/>
          <w:sz w:val="20"/>
          <w:szCs w:val="20"/>
        </w:rPr>
        <w:t>somewhere here try to make the case that this dynamic accumulation makes LSTMs a good candidate to model dynamical systems (with some citations), although the LSTM architecture does not conserve mass unless explicitly tailored to do so.</w:t>
      </w:r>
    </w:p>
  </w:comment>
  <w:comment w:id="217" w:author="Jonathan D Herman" w:date="2024-03-28T10:39:00Z" w:initials="JH">
    <w:p w14:paraId="6C296EA8" w14:textId="77777777" w:rsidR="00253E17" w:rsidRDefault="00253E17" w:rsidP="00253E17">
      <w:r>
        <w:rPr>
          <w:rStyle w:val="CommentReference"/>
        </w:rPr>
        <w:annotationRef/>
      </w:r>
      <w:r>
        <w:rPr>
          <w:color w:val="000000"/>
          <w:sz w:val="20"/>
          <w:szCs w:val="20"/>
        </w:rPr>
        <w:t>the gate terminology was always confusing to me, but maybe it’s just me. it’s just a transfer function right?</w:t>
      </w:r>
    </w:p>
  </w:comment>
  <w:comment w:id="218" w:author="Matthew Chen" w:date="2024-03-29T10:56:00Z" w:initials="MC">
    <w:p w14:paraId="1978FAE6" w14:textId="77777777" w:rsidR="006A7A98" w:rsidRDefault="00414432" w:rsidP="006A7A98">
      <w:pPr>
        <w:pStyle w:val="CommentText"/>
      </w:pPr>
      <w:r>
        <w:rPr>
          <w:rStyle w:val="CommentReference"/>
        </w:rPr>
        <w:annotationRef/>
      </w:r>
      <w:r w:rsidR="006A7A98">
        <w:t xml:space="preserve">I’m not that familiar with dynamical systems, but I think so! </w:t>
      </w:r>
    </w:p>
  </w:comment>
  <w:comment w:id="244" w:author="Jonathan D Herman" w:date="2024-03-28T10:40:00Z" w:initials="JH">
    <w:p w14:paraId="55D343A2" w14:textId="77777777" w:rsidR="00253E17" w:rsidRDefault="00253E17" w:rsidP="00253E17">
      <w:r>
        <w:rPr>
          <w:rStyle w:val="CommentReference"/>
        </w:rPr>
        <w:annotationRef/>
      </w:r>
      <w:r>
        <w:rPr>
          <w:color w:val="000000"/>
          <w:sz w:val="20"/>
          <w:szCs w:val="20"/>
        </w:rPr>
        <w:t>this wasn’t clear</w:t>
      </w:r>
    </w:p>
  </w:comment>
  <w:comment w:id="258" w:author="Matthew Chen" w:date="2024-03-29T13:27:00Z" w:initials="MC">
    <w:p w14:paraId="7B787D95" w14:textId="77777777" w:rsidR="00817810" w:rsidRDefault="00817810" w:rsidP="00817810">
      <w:pPr>
        <w:pStyle w:val="CommentText"/>
      </w:pPr>
      <w:r>
        <w:rPr>
          <w:rStyle w:val="CommentReference"/>
        </w:rPr>
        <w:annotationRef/>
      </w:r>
      <w:r>
        <w:t>Do you know how to cite this? We just downloaded the data from their website</w:t>
      </w:r>
    </w:p>
  </w:comment>
  <w:comment w:id="273" w:author="Jonathan D Herman" w:date="2024-03-28T10:49:00Z" w:initials="JH">
    <w:p w14:paraId="4173B394" w14:textId="0D5AB2D2" w:rsidR="005524A5" w:rsidRDefault="005524A5" w:rsidP="005524A5">
      <w:r>
        <w:rPr>
          <w:rStyle w:val="CommentReference"/>
        </w:rPr>
        <w:annotationRef/>
      </w:r>
      <w:r>
        <w:rPr>
          <w:color w:val="000000"/>
          <w:sz w:val="20"/>
          <w:szCs w:val="20"/>
        </w:rPr>
        <w:t>Please check what I wrote here. It would be helpful to have a map showing the reservoir locations, and also highlight the CA ones where we use USBR data.</w:t>
      </w:r>
    </w:p>
  </w:comment>
  <w:comment w:id="302" w:author="Jonathan D Herman" w:date="2024-03-28T10:50:00Z" w:initials="JH">
    <w:p w14:paraId="1A9A3B2D" w14:textId="77777777" w:rsidR="005524A5" w:rsidRDefault="005524A5" w:rsidP="005524A5">
      <w:r>
        <w:rPr>
          <w:rStyle w:val="CommentReference"/>
        </w:rPr>
        <w:annotationRef/>
      </w:r>
      <w:r>
        <w:rPr>
          <w:color w:val="000000"/>
          <w:sz w:val="20"/>
          <w:szCs w:val="20"/>
        </w:rPr>
        <w:t>I don’t think I appreciated the impact of this choice. Is there support for the value of 3 years other than the preliminary testing?</w:t>
      </w:r>
    </w:p>
  </w:comment>
  <w:comment w:id="303" w:author="Jonathan D Herman" w:date="2024-03-28T11:35:00Z" w:initials="JH">
    <w:p w14:paraId="29D599ED" w14:textId="77777777" w:rsidR="00847ED0" w:rsidRDefault="00847ED0" w:rsidP="00847ED0">
      <w:r>
        <w:rPr>
          <w:rStyle w:val="CommentReference"/>
        </w:rPr>
        <w:annotationRef/>
      </w:r>
      <w:r>
        <w:rPr>
          <w:color w:val="000000"/>
          <w:sz w:val="20"/>
          <w:szCs w:val="20"/>
        </w:rPr>
        <w:t>also is this equivalent to the “sequence length” they talk about in hydrology, which is usually ~365 days?</w:t>
      </w:r>
    </w:p>
  </w:comment>
  <w:comment w:id="304" w:author="Matthew Chen" w:date="2024-03-29T15:09:00Z" w:initials="MC">
    <w:p w14:paraId="20534744" w14:textId="77777777" w:rsidR="00BC5FA7" w:rsidRDefault="000325E8" w:rsidP="00BC5FA7">
      <w:pPr>
        <w:pStyle w:val="CommentText"/>
      </w:pPr>
      <w:r>
        <w:rPr>
          <w:rStyle w:val="CommentReference"/>
        </w:rPr>
        <w:annotationRef/>
      </w:r>
      <w:r w:rsidR="00BC5FA7">
        <w:t>I chose 3 years only in preliminary testing.</w:t>
      </w:r>
    </w:p>
    <w:p w14:paraId="35E1BBC5" w14:textId="77777777" w:rsidR="00BC5FA7" w:rsidRDefault="00BC5FA7" w:rsidP="00BC5FA7">
      <w:pPr>
        <w:pStyle w:val="CommentText"/>
      </w:pPr>
    </w:p>
    <w:p w14:paraId="652B212F" w14:textId="77777777" w:rsidR="00BC5FA7" w:rsidRDefault="00BC5FA7" w:rsidP="00BC5FA7">
      <w:pPr>
        <w:pStyle w:val="CommentText"/>
      </w:pPr>
      <w:r>
        <w:t>I’m not sure what “sequence length” is in the context of hydrology, but here it means that the  propagation/accumulation of information is reset every 3 years</w:t>
      </w:r>
    </w:p>
  </w:comment>
  <w:comment w:id="319" w:author="Jonathan D Herman" w:date="2024-03-28T10:50:00Z" w:initials="JH">
    <w:p w14:paraId="69EF83A2" w14:textId="39E38BA0" w:rsidR="005524A5" w:rsidRDefault="005524A5" w:rsidP="005524A5">
      <w:r>
        <w:rPr>
          <w:rStyle w:val="CommentReference"/>
        </w:rPr>
        <w:annotationRef/>
      </w:r>
      <w:r>
        <w:rPr>
          <w:color w:val="000000"/>
          <w:sz w:val="20"/>
          <w:szCs w:val="20"/>
        </w:rPr>
        <w:t>could you include a brief explanation of this</w:t>
      </w:r>
    </w:p>
  </w:comment>
  <w:comment w:id="341" w:author="Jonathan D Herman" w:date="2024-03-28T10:52:00Z" w:initials="JH">
    <w:p w14:paraId="0FD9F630" w14:textId="77777777" w:rsidR="00320A16" w:rsidRDefault="00320A16" w:rsidP="00320A16">
      <w:r>
        <w:rPr>
          <w:rStyle w:val="CommentReference"/>
        </w:rPr>
        <w:annotationRef/>
      </w:r>
      <w:r>
        <w:rPr>
          <w:color w:val="000000"/>
          <w:sz w:val="20"/>
          <w:szCs w:val="20"/>
        </w:rPr>
        <w:t>this makes sense to me and I think it’s justified, but I can see a reviewer getting hung up on this.</w:t>
      </w:r>
    </w:p>
  </w:comment>
  <w:comment w:id="342" w:author="Jonathan D Herman" w:date="2024-03-28T13:10:00Z" w:initials="JH">
    <w:p w14:paraId="09E72ADE" w14:textId="77777777" w:rsidR="000B1531" w:rsidRDefault="000B1531" w:rsidP="000B1531">
      <w:r>
        <w:rPr>
          <w:rStyle w:val="CommentReference"/>
        </w:rPr>
        <w:annotationRef/>
      </w:r>
      <w:r>
        <w:rPr>
          <w:color w:val="000000"/>
          <w:sz w:val="20"/>
          <w:szCs w:val="20"/>
        </w:rPr>
        <w:t xml:space="preserve">maybe it could be justified somehow saying that Shasta is representative (in terms of degree of regulation, climate?) at least for the western US. </w:t>
      </w:r>
    </w:p>
  </w:comment>
  <w:comment w:id="343" w:author="Matthew Chen" w:date="2024-03-29T15:20:00Z" w:initials="MC">
    <w:p w14:paraId="6A143638" w14:textId="77777777" w:rsidR="00511D4D" w:rsidRDefault="004C296A" w:rsidP="00511D4D">
      <w:pPr>
        <w:pStyle w:val="CommentText"/>
      </w:pPr>
      <w:r>
        <w:rPr>
          <w:rStyle w:val="CommentReference"/>
        </w:rPr>
        <w:annotationRef/>
      </w:r>
      <w:r w:rsidR="00511D4D">
        <w:t>This one is tricky. A lot of the reservoirs we are looking at are not in the Western US (see study sites map), but Shasta is somewhat representative in terms of degree of regulation. I think the best way is to argue that exhaustive grid search for all reservoirs is computationally infeasible.</w:t>
      </w:r>
    </w:p>
  </w:comment>
  <w:comment w:id="385" w:author="Jonathan D Herman" w:date="2024-03-28T10:53:00Z" w:initials="JH">
    <w:p w14:paraId="14A34F25" w14:textId="4EF1D350" w:rsidR="004C296A" w:rsidRDefault="00320A16" w:rsidP="004C296A">
      <w:pPr>
        <w:pStyle w:val="CommentText"/>
      </w:pPr>
      <w:r>
        <w:rPr>
          <w:rStyle w:val="CommentReference"/>
        </w:rPr>
        <w:annotationRef/>
      </w:r>
      <w:r w:rsidR="004C296A">
        <w:rPr>
          <w:color w:val="000000"/>
        </w:rPr>
        <w:t>just checking, it’s day of calendar year not water year right</w:t>
      </w:r>
    </w:p>
  </w:comment>
  <w:comment w:id="386" w:author="Matthew Chen" w:date="2024-03-29T15:22:00Z" w:initials="MC">
    <w:p w14:paraId="14802D65" w14:textId="77777777" w:rsidR="004C296A" w:rsidRDefault="004C296A" w:rsidP="004C296A">
      <w:pPr>
        <w:pStyle w:val="CommentText"/>
      </w:pPr>
      <w:r>
        <w:rPr>
          <w:rStyle w:val="CommentReference"/>
        </w:rPr>
        <w:annotationRef/>
      </w:r>
      <w:r>
        <w:t>Yes, its calendar year</w:t>
      </w:r>
    </w:p>
  </w:comment>
  <w:comment w:id="395" w:author="Jonathan D Herman" w:date="2024-03-28T10:53:00Z" w:initials="JH">
    <w:p w14:paraId="68344B22" w14:textId="64EDA6BA" w:rsidR="00320A16" w:rsidRDefault="00320A16" w:rsidP="00320A16">
      <w:r>
        <w:rPr>
          <w:rStyle w:val="CommentReference"/>
        </w:rPr>
        <w:annotationRef/>
      </w:r>
      <w:r>
        <w:rPr>
          <w:color w:val="000000"/>
          <w:sz w:val="20"/>
          <w:szCs w:val="20"/>
        </w:rPr>
        <w:t>phrasing</w:t>
      </w:r>
    </w:p>
  </w:comment>
  <w:comment w:id="515" w:author="Jonathan D Herman" w:date="2024-03-28T11:02:00Z" w:initials="JH">
    <w:p w14:paraId="5F55A236" w14:textId="77777777" w:rsidR="004A14E5" w:rsidRDefault="004A14E5" w:rsidP="004A14E5">
      <w:r>
        <w:rPr>
          <w:rStyle w:val="CommentReference"/>
        </w:rPr>
        <w:annotationRef/>
      </w:r>
      <w:r>
        <w:rPr>
          <w:color w:val="000000"/>
          <w:sz w:val="20"/>
          <w:szCs w:val="20"/>
        </w:rPr>
        <w:t>Here through the rest of the methods section I would suggest a slightly different structure. Bring all of these under the same section heading.</w:t>
      </w:r>
    </w:p>
    <w:p w14:paraId="733CE8E6" w14:textId="77777777" w:rsidR="004A14E5" w:rsidRDefault="004A14E5" w:rsidP="004A14E5"/>
    <w:p w14:paraId="02BFC65B" w14:textId="77777777" w:rsidR="004A14E5" w:rsidRDefault="004A14E5" w:rsidP="004A14E5">
      <w:r>
        <w:rPr>
          <w:color w:val="000000"/>
          <w:sz w:val="20"/>
          <w:szCs w:val="20"/>
        </w:rPr>
        <w:t>2.5 Model Diagnostics</w:t>
      </w:r>
    </w:p>
    <w:p w14:paraId="12293BD9" w14:textId="77777777" w:rsidR="004A14E5" w:rsidRDefault="004A14E5" w:rsidP="004A14E5">
      <w:r>
        <w:rPr>
          <w:color w:val="000000"/>
          <w:sz w:val="20"/>
          <w:szCs w:val="20"/>
        </w:rPr>
        <w:t>(Paragraph explaining the main research questions, issues about interpretability, etc.)</w:t>
      </w:r>
    </w:p>
    <w:p w14:paraId="52E99C72" w14:textId="77777777" w:rsidR="004A14E5" w:rsidRDefault="004A14E5" w:rsidP="004A14E5"/>
    <w:p w14:paraId="67239D20" w14:textId="77777777" w:rsidR="004A14E5" w:rsidRDefault="004A14E5" w:rsidP="004A14E5">
      <w:r>
        <w:rPr>
          <w:color w:val="000000"/>
          <w:sz w:val="20"/>
          <w:szCs w:val="20"/>
        </w:rPr>
        <w:t>2.5.a Inspection of Cell States and Observed Storage</w:t>
      </w:r>
    </w:p>
    <w:p w14:paraId="5C4FBB0D" w14:textId="77777777" w:rsidR="004A14E5" w:rsidRDefault="004A14E5" w:rsidP="004A14E5">
      <w:r>
        <w:rPr>
          <w:color w:val="000000"/>
          <w:sz w:val="20"/>
          <w:szCs w:val="20"/>
        </w:rPr>
        <w:t>..</w:t>
      </w:r>
    </w:p>
    <w:p w14:paraId="79C7C72C" w14:textId="77777777" w:rsidR="004A14E5" w:rsidRDefault="004A14E5" w:rsidP="004A14E5">
      <w:r>
        <w:rPr>
          <w:color w:val="000000"/>
          <w:sz w:val="20"/>
          <w:szCs w:val="20"/>
        </w:rPr>
        <w:t>2.5b: Large-Sample Individual Training</w:t>
      </w:r>
    </w:p>
    <w:p w14:paraId="0030E0F1" w14:textId="77777777" w:rsidR="004A14E5" w:rsidRDefault="004A14E5" w:rsidP="004A14E5">
      <w:r>
        <w:rPr>
          <w:color w:val="000000"/>
          <w:sz w:val="20"/>
          <w:szCs w:val="20"/>
        </w:rPr>
        <w:t>…</w:t>
      </w:r>
    </w:p>
    <w:p w14:paraId="6E323E10" w14:textId="77777777" w:rsidR="004A14E5" w:rsidRDefault="004A14E5" w:rsidP="004A14E5">
      <w:r>
        <w:rPr>
          <w:color w:val="000000"/>
          <w:sz w:val="20"/>
          <w:szCs w:val="20"/>
        </w:rPr>
        <w:t xml:space="preserve">etc. </w:t>
      </w:r>
    </w:p>
    <w:p w14:paraId="1883D4B7" w14:textId="77777777" w:rsidR="004A14E5" w:rsidRDefault="004A14E5" w:rsidP="004A14E5">
      <w:r>
        <w:rPr>
          <w:color w:val="000000"/>
          <w:sz w:val="20"/>
          <w:szCs w:val="20"/>
        </w:rPr>
        <w:t xml:space="preserve"> </w:t>
      </w:r>
    </w:p>
    <w:p w14:paraId="4DFE1FF1" w14:textId="77777777" w:rsidR="004A14E5" w:rsidRDefault="004A14E5" w:rsidP="004A14E5">
      <w:r>
        <w:rPr>
          <w:color w:val="000000"/>
          <w:sz w:val="20"/>
          <w:szCs w:val="20"/>
        </w:rPr>
        <w:t>In this current format I think it reads like disconnected experiments. If there is a way to anchor them all in the same main research questions, it will flow better.</w:t>
      </w:r>
    </w:p>
  </w:comment>
  <w:comment w:id="535" w:author="Jonathan D Herman" w:date="2024-03-28T11:19:00Z" w:initials="JH">
    <w:p w14:paraId="6D636E60" w14:textId="77777777" w:rsidR="00EA5BD0" w:rsidRDefault="00EA5BD0" w:rsidP="00EA5BD0">
      <w:r>
        <w:rPr>
          <w:rStyle w:val="CommentReference"/>
        </w:rPr>
        <w:annotationRef/>
      </w:r>
      <w:r>
        <w:rPr>
          <w:color w:val="000000"/>
          <w:sz w:val="20"/>
          <w:szCs w:val="20"/>
        </w:rPr>
        <w:t>In this section (or in the intro) I think we have to talk about the Turner et al 2021 paper</w:t>
      </w:r>
    </w:p>
  </w:comment>
  <w:comment w:id="582" w:author="Matthew Chen" w:date="2024-02-29T11:24:00Z" w:initials="MC">
    <w:p w14:paraId="71DBCD03" w14:textId="039FF377" w:rsidR="000A61C2" w:rsidRDefault="005643E9" w:rsidP="000A61C2">
      <w:pPr>
        <w:pStyle w:val="CommentText"/>
      </w:pPr>
      <w:r>
        <w:rPr>
          <w:rStyle w:val="CommentReference"/>
        </w:rPr>
        <w:annotationRef/>
      </w:r>
      <w:r w:rsidR="000A61C2">
        <w:t>Reference is a preprint</w:t>
      </w:r>
    </w:p>
  </w:comment>
  <w:comment w:id="623" w:author="Jonathan D Herman" w:date="2024-03-28T11:18:00Z" w:initials="JH">
    <w:p w14:paraId="198AA493" w14:textId="77777777" w:rsidR="008A14AB" w:rsidRDefault="008A14AB" w:rsidP="008A14AB">
      <w:r>
        <w:rPr>
          <w:rStyle w:val="CommentReference"/>
        </w:rPr>
        <w:annotationRef/>
      </w:r>
      <w:r>
        <w:rPr>
          <w:color w:val="000000"/>
          <w:sz w:val="20"/>
          <w:szCs w:val="20"/>
        </w:rPr>
        <w:t xml:space="preserve">I understand the logic of talking about the validation scores in this section, but I’m wondering if it will also be necessary to talk about the test scores. </w:t>
      </w:r>
    </w:p>
  </w:comment>
  <w:comment w:id="624" w:author="Matthew Chen" w:date="2024-04-04T14:27:00Z" w:initials="MC">
    <w:p w14:paraId="25FB2140" w14:textId="77777777" w:rsidR="00543F4F" w:rsidRDefault="00543F4F" w:rsidP="00543F4F">
      <w:pPr>
        <w:pStyle w:val="CommentText"/>
      </w:pPr>
      <w:r>
        <w:rPr>
          <w:rStyle w:val="CommentReference"/>
        </w:rPr>
        <w:annotationRef/>
      </w:r>
      <w:r>
        <w:t>I added a short section about the decline in performance and that storage-driven models are more robust under policy change</w:t>
      </w:r>
    </w:p>
  </w:comment>
  <w:comment w:id="639" w:author="Jonathan D Herman" w:date="2024-03-28T11:12:00Z" w:initials="JH">
    <w:p w14:paraId="1530F670" w14:textId="65687337" w:rsidR="00B722E3" w:rsidRDefault="00B722E3" w:rsidP="00B722E3">
      <w:r>
        <w:rPr>
          <w:rStyle w:val="CommentReference"/>
        </w:rPr>
        <w:annotationRef/>
      </w:r>
      <w:r>
        <w:rPr>
          <w:color w:val="000000"/>
          <w:sz w:val="20"/>
          <w:szCs w:val="20"/>
        </w:rPr>
        <w:t>Will these results go in supplemental material?</w:t>
      </w:r>
    </w:p>
  </w:comment>
  <w:comment w:id="640" w:author="Matthew Chen" w:date="2024-04-04T14:26:00Z" w:initials="MC">
    <w:p w14:paraId="086FEF82" w14:textId="77777777" w:rsidR="00543F4F" w:rsidRDefault="00543F4F" w:rsidP="00543F4F">
      <w:pPr>
        <w:pStyle w:val="CommentText"/>
      </w:pPr>
      <w:r>
        <w:rPr>
          <w:rStyle w:val="CommentReference"/>
        </w:rPr>
        <w:annotationRef/>
      </w:r>
      <w:r>
        <w:t>Added parallel axis plot</w:t>
      </w:r>
    </w:p>
  </w:comment>
  <w:comment w:id="752" w:author="Jonathan D Herman" w:date="2024-03-28T11:35:00Z" w:initials="JH">
    <w:p w14:paraId="72486C58" w14:textId="77777777" w:rsidR="00847ED0" w:rsidRDefault="00847ED0" w:rsidP="00847ED0">
      <w:r>
        <w:rPr>
          <w:rStyle w:val="CommentReference"/>
        </w:rPr>
        <w:annotationRef/>
      </w:r>
      <w:r>
        <w:rPr>
          <w:color w:val="000000"/>
          <w:sz w:val="20"/>
          <w:szCs w:val="20"/>
        </w:rPr>
        <w:t>why this cutoff value?</w:t>
      </w:r>
    </w:p>
  </w:comment>
  <w:comment w:id="753" w:author="Matthew Chen" w:date="2024-04-04T14:24:00Z" w:initials="MC">
    <w:p w14:paraId="1965E92D" w14:textId="77777777" w:rsidR="007E11F0" w:rsidRDefault="007E11F0" w:rsidP="007E11F0">
      <w:pPr>
        <w:pStyle w:val="CommentText"/>
      </w:pPr>
      <w:r>
        <w:rPr>
          <w:rStyle w:val="CommentReference"/>
        </w:rPr>
        <w:annotationRef/>
      </w:r>
      <w:r>
        <w:t>I chose it arbitrarily</w:t>
      </w:r>
    </w:p>
  </w:comment>
  <w:comment w:id="762" w:author="Matthew Chen" w:date="2024-03-29T09:03:00Z" w:initials="MC">
    <w:p w14:paraId="494DD1BE" w14:textId="4AC5E109" w:rsidR="00F61C8B" w:rsidRDefault="00F61C8B" w:rsidP="00F61C8B">
      <w:pPr>
        <w:pStyle w:val="CommentText"/>
      </w:pPr>
      <w:r>
        <w:rPr>
          <w:rStyle w:val="CommentReference"/>
        </w:rPr>
        <w:annotationRef/>
      </w:r>
      <w:r>
        <w:t xml:space="preserve">JH: Are there any other kinds of XAI diagnostics that can be applied to LSTM models? Analyzing the sensitivity to inputs over time, or the weights? E.g. for simpler policies, we can look at the sensitivity to the inputs (Quinn et al. 2018). </w:t>
      </w:r>
    </w:p>
    <w:p w14:paraId="497440C3" w14:textId="77777777" w:rsidR="00F61C8B" w:rsidRDefault="00F61C8B" w:rsidP="00F61C8B">
      <w:pPr>
        <w:pStyle w:val="CommentText"/>
      </w:pPr>
      <w:r>
        <w:t>There have also been some efforts to understand the weights of trained LSTMs. This hydrology paper is worth a deeper read:</w:t>
      </w:r>
    </w:p>
    <w:p w14:paraId="3B76F7C4" w14:textId="77777777" w:rsidR="00F61C8B" w:rsidRDefault="00F61C8B" w:rsidP="00F61C8B">
      <w:pPr>
        <w:pStyle w:val="CommentText"/>
      </w:pPr>
      <w:r>
        <w:t>https://hess.copernicus.org/articles/28/945/2024/hess-28-945-2024.pdf</w:t>
      </w:r>
    </w:p>
  </w:comment>
  <w:comment w:id="763" w:author="Matthew Chen" w:date="2024-04-04T14:41:00Z" w:initials="MC">
    <w:p w14:paraId="3CE1684F" w14:textId="77777777" w:rsidR="00BC5FA7" w:rsidRDefault="00614C35" w:rsidP="00BC5FA7">
      <w:pPr>
        <w:pStyle w:val="CommentText"/>
      </w:pPr>
      <w:r>
        <w:rPr>
          <w:rStyle w:val="CommentReference"/>
        </w:rPr>
        <w:annotationRef/>
      </w:r>
      <w:r w:rsidR="00BC5FA7">
        <w:t>Added PCA analysis of cell states.</w:t>
      </w:r>
    </w:p>
    <w:p w14:paraId="2E6B81FB" w14:textId="77777777" w:rsidR="00BC5FA7" w:rsidRDefault="00BC5FA7" w:rsidP="00BC5FA7">
      <w:pPr>
        <w:pStyle w:val="CommentText"/>
      </w:pPr>
    </w:p>
    <w:p w14:paraId="1F16B703" w14:textId="77777777" w:rsidR="00BC5FA7" w:rsidRDefault="00BC5FA7" w:rsidP="00BC5FA7">
      <w:pPr>
        <w:pStyle w:val="CommentText"/>
      </w:pPr>
      <w:r>
        <w:t>We can try sensitivity analysis, though we only have two inputs into Model 1 so I’m not sure how informative that will be.</w:t>
      </w:r>
    </w:p>
  </w:comment>
  <w:comment w:id="771" w:author="Jonathan D Herman" w:date="2024-03-28T13:07:00Z" w:initials="JH">
    <w:p w14:paraId="33C896DA" w14:textId="07D23174" w:rsidR="00E541F6" w:rsidRDefault="00E541F6" w:rsidP="00E541F6">
      <w:r>
        <w:rPr>
          <w:rStyle w:val="CommentReference"/>
        </w:rPr>
        <w:annotationRef/>
      </w:r>
      <w:r>
        <w:rPr>
          <w:color w:val="000000"/>
          <w:sz w:val="20"/>
          <w:szCs w:val="20"/>
        </w:rPr>
        <w:t>Just checking (I think we talked about this) - it’s not possible to look at this same thing for the MC-LSTM, right? I wonder if a mass conserving model would show a better match with storage, even though the overall prediction was not as good.</w:t>
      </w:r>
    </w:p>
  </w:comment>
  <w:comment w:id="772" w:author="Matthew Chen" w:date="2024-04-04T14:39:00Z" w:initials="MC">
    <w:p w14:paraId="314FE85C" w14:textId="77777777" w:rsidR="00E541F6" w:rsidRDefault="00E541F6" w:rsidP="00E541F6">
      <w:pPr>
        <w:pStyle w:val="CommentText"/>
      </w:pPr>
      <w:r>
        <w:rPr>
          <w:rStyle w:val="CommentReference"/>
        </w:rPr>
        <w:annotationRef/>
      </w:r>
      <w:r>
        <w:t>After removing the MC-LSTM, I showed this for Models 3 and 4 instead in the supplemental</w:t>
      </w:r>
    </w:p>
  </w:comment>
  <w:comment w:id="878" w:author="Jonathan D Herman" w:date="2024-03-28T13:13:00Z" w:initials="JH">
    <w:p w14:paraId="5C93741D" w14:textId="5337D074" w:rsidR="000B1531" w:rsidRDefault="000B1531" w:rsidP="000B1531">
      <w:r>
        <w:rPr>
          <w:rStyle w:val="CommentReference"/>
        </w:rPr>
        <w:annotationRef/>
      </w:r>
      <w:r>
        <w:rPr>
          <w:color w:val="000000"/>
          <w:sz w:val="20"/>
          <w:szCs w:val="20"/>
        </w:rPr>
        <w:t>Even though we need the first results sections to choose the model, this section still feels like it “starts” the results. I don’t have ideas just a placeholder comment for now.</w:t>
      </w:r>
    </w:p>
  </w:comment>
  <w:comment w:id="879" w:author="Matthew Chen" w:date="2024-04-18T15:39:00Z" w:initials="MC">
    <w:p w14:paraId="6F5C8174" w14:textId="77777777" w:rsidR="00BC5FA7" w:rsidRDefault="00BC5FA7" w:rsidP="00BC5FA7">
      <w:pPr>
        <w:pStyle w:val="CommentText"/>
      </w:pPr>
      <w:r>
        <w:rPr>
          <w:rStyle w:val="CommentReference"/>
        </w:rPr>
        <w:annotationRef/>
      </w:r>
      <w:r>
        <w:t>I think its better than before with the two new plots - parallel axis and PCA</w:t>
      </w:r>
    </w:p>
  </w:comment>
  <w:comment w:id="911" w:author="Jonathan D Herman" w:date="2024-03-28T13:33:00Z" w:initials="JH">
    <w:p w14:paraId="7C1A01BA" w14:textId="7CCD90D2" w:rsidR="00661166" w:rsidRDefault="00661166" w:rsidP="00661166">
      <w:r>
        <w:rPr>
          <w:rStyle w:val="CommentReference"/>
        </w:rPr>
        <w:annotationRef/>
      </w:r>
      <w:r>
        <w:rPr>
          <w:color w:val="000000"/>
          <w:sz w:val="20"/>
          <w:szCs w:val="20"/>
        </w:rPr>
        <w:t>great. this just made me think (sort of unrelated) reviewers might ask about multi-reservoir systems. There are some of these basins where the releases in one reservoir will depend on others up/down stream. Our study can’t really address that, but we can talk about it in the discussion.</w:t>
      </w:r>
    </w:p>
  </w:comment>
  <w:comment w:id="941" w:author="Jonathan D Herman" w:date="2024-03-28T13:32:00Z" w:initials="JH">
    <w:p w14:paraId="05DB7365" w14:textId="77777777" w:rsidR="00754606" w:rsidRDefault="00754606" w:rsidP="00754606">
      <w:r>
        <w:rPr>
          <w:rStyle w:val="CommentReference"/>
        </w:rPr>
        <w:annotationRef/>
      </w:r>
      <w:r>
        <w:rPr>
          <w:color w:val="000000"/>
          <w:sz w:val="20"/>
          <w:szCs w:val="20"/>
        </w:rPr>
        <w:t>good, probably some important implications of this we could talk about in the discussion section.</w:t>
      </w:r>
    </w:p>
  </w:comment>
  <w:comment w:id="951" w:author="Jonathan D Herman" w:date="2024-03-28T13:38:00Z" w:initials="JH">
    <w:p w14:paraId="2AD056FB" w14:textId="77777777" w:rsidR="00754606" w:rsidRDefault="00754606" w:rsidP="00754606">
      <w:r>
        <w:rPr>
          <w:rStyle w:val="CommentReference"/>
        </w:rPr>
        <w:annotationRef/>
      </w:r>
      <w:r>
        <w:rPr>
          <w:color w:val="000000"/>
          <w:sz w:val="20"/>
          <w:szCs w:val="20"/>
        </w:rPr>
        <w:t>Make sure the SHA/FOL labels are legible, and make figure a little bigger.</w:t>
      </w:r>
    </w:p>
  </w:comment>
  <w:comment w:id="1029" w:author="Jonathan D Herman" w:date="2024-03-28T13:14:00Z" w:initials="JH">
    <w:p w14:paraId="72122307" w14:textId="6999B87E" w:rsidR="000B1531" w:rsidRDefault="000B1531" w:rsidP="000B1531">
      <w:r>
        <w:rPr>
          <w:rStyle w:val="CommentReference"/>
        </w:rPr>
        <w:annotationRef/>
      </w:r>
      <w:r>
        <w:rPr>
          <w:color w:val="000000"/>
          <w:sz w:val="20"/>
          <w:szCs w:val="20"/>
        </w:rPr>
        <w:t>confirming these are test not validation right? All the previous discussion was about validation scores.</w:t>
      </w:r>
    </w:p>
  </w:comment>
  <w:comment w:id="1030" w:author="Matthew Chen" w:date="2024-04-09T13:25:00Z" w:initials="MC">
    <w:p w14:paraId="0F149FBC" w14:textId="77777777" w:rsidR="00AC118D" w:rsidRDefault="00AC118D" w:rsidP="00AC118D">
      <w:pPr>
        <w:pStyle w:val="CommentText"/>
      </w:pPr>
      <w:r>
        <w:rPr>
          <w:rStyle w:val="CommentReference"/>
        </w:rPr>
        <w:annotationRef/>
      </w:r>
      <w:r>
        <w:t>These are test. I tried my best to be consistent to analyze test scores for behavior and validation for model selection (for example, I looked at test data when comparing cell states to storage). This one is also weird in that the train/val for the finetuning sets do not line up, so it made sense to compare them all to the same test period.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4407A6F" w15:done="0"/>
  <w15:commentEx w15:paraId="3164BC67" w15:paraIdParent="34407A6F" w15:done="0"/>
  <w15:commentEx w15:paraId="11A89EAB" w15:paraIdParent="34407A6F" w15:done="0"/>
  <w15:commentEx w15:paraId="73119012" w15:done="0"/>
  <w15:commentEx w15:paraId="7EA6186A" w15:paraIdParent="73119012" w15:done="0"/>
  <w15:commentEx w15:paraId="5692DA28" w15:done="1"/>
  <w15:commentEx w15:paraId="106E384B" w15:done="1"/>
  <w15:commentEx w15:paraId="6C296EA8" w15:done="0"/>
  <w15:commentEx w15:paraId="1978FAE6" w15:paraIdParent="6C296EA8" w15:done="0"/>
  <w15:commentEx w15:paraId="55D343A2" w15:done="0"/>
  <w15:commentEx w15:paraId="7B787D95" w15:done="0"/>
  <w15:commentEx w15:paraId="4173B394" w15:done="0"/>
  <w15:commentEx w15:paraId="1A9A3B2D" w15:done="0"/>
  <w15:commentEx w15:paraId="29D599ED" w15:paraIdParent="1A9A3B2D" w15:done="0"/>
  <w15:commentEx w15:paraId="652B212F" w15:paraIdParent="1A9A3B2D" w15:done="0"/>
  <w15:commentEx w15:paraId="69EF83A2" w15:done="1"/>
  <w15:commentEx w15:paraId="0FD9F630" w15:done="0"/>
  <w15:commentEx w15:paraId="09E72ADE" w15:paraIdParent="0FD9F630" w15:done="0"/>
  <w15:commentEx w15:paraId="6A143638" w15:paraIdParent="0FD9F630" w15:done="0"/>
  <w15:commentEx w15:paraId="14A34F25" w15:done="0"/>
  <w15:commentEx w15:paraId="14802D65" w15:paraIdParent="14A34F25" w15:done="0"/>
  <w15:commentEx w15:paraId="68344B22" w15:done="1"/>
  <w15:commentEx w15:paraId="4DFE1FF1" w15:done="0"/>
  <w15:commentEx w15:paraId="6D636E60" w15:done="0"/>
  <w15:commentEx w15:paraId="71DBCD03" w15:done="0"/>
  <w15:commentEx w15:paraId="198AA493" w15:done="0"/>
  <w15:commentEx w15:paraId="25FB2140" w15:paraIdParent="198AA493" w15:done="0"/>
  <w15:commentEx w15:paraId="1530F670" w15:done="0"/>
  <w15:commentEx w15:paraId="086FEF82" w15:paraIdParent="1530F670" w15:done="0"/>
  <w15:commentEx w15:paraId="72486C58" w15:done="0"/>
  <w15:commentEx w15:paraId="1965E92D" w15:paraIdParent="72486C58" w15:done="0"/>
  <w15:commentEx w15:paraId="3B76F7C4" w15:done="0"/>
  <w15:commentEx w15:paraId="1F16B703" w15:paraIdParent="3B76F7C4" w15:done="0"/>
  <w15:commentEx w15:paraId="33C896DA" w15:done="0"/>
  <w15:commentEx w15:paraId="314FE85C" w15:paraIdParent="33C896DA" w15:done="0"/>
  <w15:commentEx w15:paraId="5C93741D" w15:done="0"/>
  <w15:commentEx w15:paraId="6F5C8174" w15:paraIdParent="5C93741D" w15:done="0"/>
  <w15:commentEx w15:paraId="7C1A01BA" w15:done="0"/>
  <w15:commentEx w15:paraId="05DB7365" w15:done="0"/>
  <w15:commentEx w15:paraId="2AD056FB" w15:done="1"/>
  <w15:commentEx w15:paraId="72122307" w15:done="0"/>
  <w15:commentEx w15:paraId="0F149FBC" w15:paraIdParent="721223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56D5B4C" w16cex:dateUtc="2024-03-28T17:38:00Z"/>
  <w16cex:commentExtensible w16cex:durableId="76DF5F24" w16cex:dateUtc="2024-03-28T17:51:00Z"/>
  <w16cex:commentExtensible w16cex:durableId="125CF634" w16cex:dateUtc="2024-03-29T17:46:00Z"/>
  <w16cex:commentExtensible w16cex:durableId="00E0DE59" w16cex:dateUtc="2024-03-28T17:37:00Z"/>
  <w16cex:commentExtensible w16cex:durableId="04CF433A" w16cex:dateUtc="2024-03-29T17:39:00Z"/>
  <w16cex:commentExtensible w16cex:durableId="7DB8C61D" w16cex:dateUtc="2024-03-28T17:34:00Z"/>
  <w16cex:commentExtensible w16cex:durableId="208CF995" w16cex:dateUtc="2024-03-28T17:39:00Z"/>
  <w16cex:commentExtensible w16cex:durableId="14EFE0B0" w16cex:dateUtc="2024-03-28T17:39:00Z"/>
  <w16cex:commentExtensible w16cex:durableId="27A22969" w16cex:dateUtc="2024-03-29T17:56:00Z"/>
  <w16cex:commentExtensible w16cex:durableId="2ADCE80A" w16cex:dateUtc="2024-03-28T17:40:00Z"/>
  <w16cex:commentExtensible w16cex:durableId="0A551417" w16cex:dateUtc="2024-03-29T20:27:00Z"/>
  <w16cex:commentExtensible w16cex:durableId="7FF5C5B9" w16cex:dateUtc="2024-03-28T17:49:00Z"/>
  <w16cex:commentExtensible w16cex:durableId="0A5C6412" w16cex:dateUtc="2024-03-28T17:50:00Z"/>
  <w16cex:commentExtensible w16cex:durableId="785F3802" w16cex:dateUtc="2024-03-28T18:35:00Z"/>
  <w16cex:commentExtensible w16cex:durableId="53AFF24F" w16cex:dateUtc="2024-03-29T22:09:00Z"/>
  <w16cex:commentExtensible w16cex:durableId="50724141" w16cex:dateUtc="2024-03-28T17:50:00Z"/>
  <w16cex:commentExtensible w16cex:durableId="75BADA61" w16cex:dateUtc="2024-03-28T17:52:00Z"/>
  <w16cex:commentExtensible w16cex:durableId="679C67A7" w16cex:dateUtc="2024-03-28T20:10:00Z"/>
  <w16cex:commentExtensible w16cex:durableId="1140FCDD" w16cex:dateUtc="2024-03-29T22:20:00Z"/>
  <w16cex:commentExtensible w16cex:durableId="20DD7AB0" w16cex:dateUtc="2024-03-28T17:53:00Z"/>
  <w16cex:commentExtensible w16cex:durableId="16F0E895" w16cex:dateUtc="2024-03-29T22:22:00Z"/>
  <w16cex:commentExtensible w16cex:durableId="073B955A" w16cex:dateUtc="2024-03-28T17:53:00Z"/>
  <w16cex:commentExtensible w16cex:durableId="60280CAE" w16cex:dateUtc="2024-03-28T18:02:00Z"/>
  <w16cex:commentExtensible w16cex:durableId="56735CD2" w16cex:dateUtc="2024-03-28T18:19:00Z"/>
  <w16cex:commentExtensible w16cex:durableId="24946ABD" w16cex:dateUtc="2024-02-29T19:24:00Z"/>
  <w16cex:commentExtensible w16cex:durableId="6A2AE704" w16cex:dateUtc="2024-03-28T18:18:00Z"/>
  <w16cex:commentExtensible w16cex:durableId="322C8F20" w16cex:dateUtc="2024-04-04T21:27:00Z"/>
  <w16cex:commentExtensible w16cex:durableId="1AAC04EF" w16cex:dateUtc="2024-03-28T18:12:00Z"/>
  <w16cex:commentExtensible w16cex:durableId="153C18DF" w16cex:dateUtc="2024-04-04T21:26:00Z"/>
  <w16cex:commentExtensible w16cex:durableId="51110E10" w16cex:dateUtc="2024-03-28T18:35:00Z"/>
  <w16cex:commentExtensible w16cex:durableId="2A22D088" w16cex:dateUtc="2024-04-04T21:24:00Z"/>
  <w16cex:commentExtensible w16cex:durableId="0DC3AC22" w16cex:dateUtc="2024-03-29T16:03:00Z"/>
  <w16cex:commentExtensible w16cex:durableId="0D2D969A" w16cex:dateUtc="2024-04-04T21:41:00Z"/>
  <w16cex:commentExtensible w16cex:durableId="7A2CFBA2" w16cex:dateUtc="2024-03-28T20:07:00Z"/>
  <w16cex:commentExtensible w16cex:durableId="2578D40C" w16cex:dateUtc="2024-04-04T21:39:00Z"/>
  <w16cex:commentExtensible w16cex:durableId="1E3F8314" w16cex:dateUtc="2024-03-28T20:13:00Z"/>
  <w16cex:commentExtensible w16cex:durableId="4132674E" w16cex:dateUtc="2024-04-18T22:39:00Z"/>
  <w16cex:commentExtensible w16cex:durableId="076BDC99" w16cex:dateUtc="2024-03-28T20:33:00Z"/>
  <w16cex:commentExtensible w16cex:durableId="70EAC720" w16cex:dateUtc="2024-03-28T20:32:00Z"/>
  <w16cex:commentExtensible w16cex:durableId="78A9A370" w16cex:dateUtc="2024-03-28T20:38:00Z"/>
  <w16cex:commentExtensible w16cex:durableId="497802A4" w16cex:dateUtc="2024-03-28T20:14:00Z"/>
  <w16cex:commentExtensible w16cex:durableId="384F579B" w16cex:dateUtc="2024-04-09T2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4407A6F" w16cid:durableId="056D5B4C"/>
  <w16cid:commentId w16cid:paraId="3164BC67" w16cid:durableId="76DF5F24"/>
  <w16cid:commentId w16cid:paraId="11A89EAB" w16cid:durableId="125CF634"/>
  <w16cid:commentId w16cid:paraId="73119012" w16cid:durableId="00E0DE59"/>
  <w16cid:commentId w16cid:paraId="7EA6186A" w16cid:durableId="04CF433A"/>
  <w16cid:commentId w16cid:paraId="5692DA28" w16cid:durableId="7DB8C61D"/>
  <w16cid:commentId w16cid:paraId="106E384B" w16cid:durableId="208CF995"/>
  <w16cid:commentId w16cid:paraId="6C296EA8" w16cid:durableId="14EFE0B0"/>
  <w16cid:commentId w16cid:paraId="1978FAE6" w16cid:durableId="27A22969"/>
  <w16cid:commentId w16cid:paraId="55D343A2" w16cid:durableId="2ADCE80A"/>
  <w16cid:commentId w16cid:paraId="7B787D95" w16cid:durableId="0A551417"/>
  <w16cid:commentId w16cid:paraId="4173B394" w16cid:durableId="7FF5C5B9"/>
  <w16cid:commentId w16cid:paraId="1A9A3B2D" w16cid:durableId="0A5C6412"/>
  <w16cid:commentId w16cid:paraId="29D599ED" w16cid:durableId="785F3802"/>
  <w16cid:commentId w16cid:paraId="652B212F" w16cid:durableId="53AFF24F"/>
  <w16cid:commentId w16cid:paraId="69EF83A2" w16cid:durableId="50724141"/>
  <w16cid:commentId w16cid:paraId="0FD9F630" w16cid:durableId="75BADA61"/>
  <w16cid:commentId w16cid:paraId="09E72ADE" w16cid:durableId="679C67A7"/>
  <w16cid:commentId w16cid:paraId="6A143638" w16cid:durableId="1140FCDD"/>
  <w16cid:commentId w16cid:paraId="14A34F25" w16cid:durableId="20DD7AB0"/>
  <w16cid:commentId w16cid:paraId="14802D65" w16cid:durableId="16F0E895"/>
  <w16cid:commentId w16cid:paraId="68344B22" w16cid:durableId="073B955A"/>
  <w16cid:commentId w16cid:paraId="4DFE1FF1" w16cid:durableId="60280CAE"/>
  <w16cid:commentId w16cid:paraId="6D636E60" w16cid:durableId="56735CD2"/>
  <w16cid:commentId w16cid:paraId="71DBCD03" w16cid:durableId="24946ABD"/>
  <w16cid:commentId w16cid:paraId="198AA493" w16cid:durableId="6A2AE704"/>
  <w16cid:commentId w16cid:paraId="25FB2140" w16cid:durableId="322C8F20"/>
  <w16cid:commentId w16cid:paraId="1530F670" w16cid:durableId="1AAC04EF"/>
  <w16cid:commentId w16cid:paraId="086FEF82" w16cid:durableId="153C18DF"/>
  <w16cid:commentId w16cid:paraId="72486C58" w16cid:durableId="51110E10"/>
  <w16cid:commentId w16cid:paraId="1965E92D" w16cid:durableId="2A22D088"/>
  <w16cid:commentId w16cid:paraId="3B76F7C4" w16cid:durableId="0DC3AC22"/>
  <w16cid:commentId w16cid:paraId="1F16B703" w16cid:durableId="0D2D969A"/>
  <w16cid:commentId w16cid:paraId="33C896DA" w16cid:durableId="7A2CFBA2"/>
  <w16cid:commentId w16cid:paraId="314FE85C" w16cid:durableId="2578D40C"/>
  <w16cid:commentId w16cid:paraId="5C93741D" w16cid:durableId="1E3F8314"/>
  <w16cid:commentId w16cid:paraId="6F5C8174" w16cid:durableId="4132674E"/>
  <w16cid:commentId w16cid:paraId="7C1A01BA" w16cid:durableId="076BDC99"/>
  <w16cid:commentId w16cid:paraId="05DB7365" w16cid:durableId="70EAC720"/>
  <w16cid:commentId w16cid:paraId="2AD056FB" w16cid:durableId="78A9A370"/>
  <w16cid:commentId w16cid:paraId="72122307" w16cid:durableId="497802A4"/>
  <w16cid:commentId w16cid:paraId="0F149FBC" w16cid:durableId="384F57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D3F313" w14:textId="77777777" w:rsidR="00C13C1F" w:rsidRDefault="00C13C1F" w:rsidP="00C032E7">
      <w:pPr>
        <w:spacing w:after="0" w:line="240" w:lineRule="auto"/>
      </w:pPr>
      <w:r>
        <w:separator/>
      </w:r>
    </w:p>
  </w:endnote>
  <w:endnote w:type="continuationSeparator" w:id="0">
    <w:p w14:paraId="063BE721" w14:textId="77777777" w:rsidR="00C13C1F" w:rsidRDefault="00C13C1F" w:rsidP="00C0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7053125"/>
      <w:docPartObj>
        <w:docPartGallery w:val="Page Numbers (Bottom of Page)"/>
        <w:docPartUnique/>
      </w:docPartObj>
    </w:sdtPr>
    <w:sdtEndPr>
      <w:rPr>
        <w:noProof/>
      </w:rPr>
    </w:sdtEndPr>
    <w:sdtContent>
      <w:p w14:paraId="2C11A6E1" w14:textId="46CDB4DB" w:rsidR="00C032E7" w:rsidRDefault="00C032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9C2238" w14:textId="77777777" w:rsidR="00C032E7" w:rsidRDefault="00C03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CEC457" w14:textId="77777777" w:rsidR="00C13C1F" w:rsidRDefault="00C13C1F" w:rsidP="00C032E7">
      <w:pPr>
        <w:spacing w:after="0" w:line="240" w:lineRule="auto"/>
      </w:pPr>
      <w:r>
        <w:separator/>
      </w:r>
    </w:p>
  </w:footnote>
  <w:footnote w:type="continuationSeparator" w:id="0">
    <w:p w14:paraId="5B45F672" w14:textId="77777777" w:rsidR="00C13C1F" w:rsidRDefault="00C13C1F" w:rsidP="00C0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66345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5D34625"/>
    <w:multiLevelType w:val="hybridMultilevel"/>
    <w:tmpl w:val="1D1051C6"/>
    <w:lvl w:ilvl="0" w:tplc="5966F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D32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E57378F"/>
    <w:multiLevelType w:val="hybridMultilevel"/>
    <w:tmpl w:val="6F4AD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C1249"/>
    <w:multiLevelType w:val="multilevel"/>
    <w:tmpl w:val="C720AB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09159556">
    <w:abstractNumId w:val="2"/>
  </w:num>
  <w:num w:numId="2" w16cid:durableId="1335112243">
    <w:abstractNumId w:val="4"/>
  </w:num>
  <w:num w:numId="3" w16cid:durableId="1116633220">
    <w:abstractNumId w:val="1"/>
  </w:num>
  <w:num w:numId="4" w16cid:durableId="1701978327">
    <w:abstractNumId w:val="0"/>
  </w:num>
  <w:num w:numId="5" w16cid:durableId="9293131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tthew Chen">
    <w15:presenceInfo w15:providerId="Windows Live" w15:userId="5763244d8f1bad43"/>
  </w15:person>
  <w15:person w15:author="Jonathan D Herman">
    <w15:presenceInfo w15:providerId="AD" w15:userId="S::jdherman@ucdavis.edu::6bfeb27b-9eea-4992-b27d-5345a415ea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27"/>
    <w:rsid w:val="000015B3"/>
    <w:rsid w:val="00003F1F"/>
    <w:rsid w:val="000067D7"/>
    <w:rsid w:val="0001089D"/>
    <w:rsid w:val="00013EC2"/>
    <w:rsid w:val="00014285"/>
    <w:rsid w:val="0001470A"/>
    <w:rsid w:val="00015F9C"/>
    <w:rsid w:val="000164A3"/>
    <w:rsid w:val="000166F0"/>
    <w:rsid w:val="00017137"/>
    <w:rsid w:val="00017AC5"/>
    <w:rsid w:val="00017C9A"/>
    <w:rsid w:val="000207D6"/>
    <w:rsid w:val="00020A5E"/>
    <w:rsid w:val="00021385"/>
    <w:rsid w:val="0002375E"/>
    <w:rsid w:val="00024C07"/>
    <w:rsid w:val="0002613B"/>
    <w:rsid w:val="0002647E"/>
    <w:rsid w:val="00027B64"/>
    <w:rsid w:val="000301DF"/>
    <w:rsid w:val="0003143D"/>
    <w:rsid w:val="000318F1"/>
    <w:rsid w:val="000325E8"/>
    <w:rsid w:val="000358B1"/>
    <w:rsid w:val="00044AF2"/>
    <w:rsid w:val="000511ED"/>
    <w:rsid w:val="00051C37"/>
    <w:rsid w:val="00052FF3"/>
    <w:rsid w:val="000604D3"/>
    <w:rsid w:val="00062049"/>
    <w:rsid w:val="0006453A"/>
    <w:rsid w:val="0006584E"/>
    <w:rsid w:val="00070AD0"/>
    <w:rsid w:val="000711D7"/>
    <w:rsid w:val="00071B93"/>
    <w:rsid w:val="000743E8"/>
    <w:rsid w:val="00074EC4"/>
    <w:rsid w:val="000763DC"/>
    <w:rsid w:val="00076E10"/>
    <w:rsid w:val="00077595"/>
    <w:rsid w:val="00077E3D"/>
    <w:rsid w:val="00081E2C"/>
    <w:rsid w:val="00082F76"/>
    <w:rsid w:val="00083148"/>
    <w:rsid w:val="00083187"/>
    <w:rsid w:val="00084C9B"/>
    <w:rsid w:val="00084CCC"/>
    <w:rsid w:val="00085279"/>
    <w:rsid w:val="0008534F"/>
    <w:rsid w:val="00090F5D"/>
    <w:rsid w:val="00092D92"/>
    <w:rsid w:val="000957E8"/>
    <w:rsid w:val="00097500"/>
    <w:rsid w:val="0009775D"/>
    <w:rsid w:val="000A1F02"/>
    <w:rsid w:val="000A35B8"/>
    <w:rsid w:val="000A61C2"/>
    <w:rsid w:val="000A62E7"/>
    <w:rsid w:val="000A714E"/>
    <w:rsid w:val="000A77C9"/>
    <w:rsid w:val="000A7E96"/>
    <w:rsid w:val="000B08E9"/>
    <w:rsid w:val="000B1531"/>
    <w:rsid w:val="000B4507"/>
    <w:rsid w:val="000B5522"/>
    <w:rsid w:val="000B6477"/>
    <w:rsid w:val="000B73E0"/>
    <w:rsid w:val="000C1523"/>
    <w:rsid w:val="000C1861"/>
    <w:rsid w:val="000C1896"/>
    <w:rsid w:val="000C45B6"/>
    <w:rsid w:val="000C484B"/>
    <w:rsid w:val="000C5B90"/>
    <w:rsid w:val="000D0056"/>
    <w:rsid w:val="000D05EE"/>
    <w:rsid w:val="000D085C"/>
    <w:rsid w:val="000D41C5"/>
    <w:rsid w:val="000D5139"/>
    <w:rsid w:val="000D5492"/>
    <w:rsid w:val="000D5808"/>
    <w:rsid w:val="000D5AD8"/>
    <w:rsid w:val="000D753A"/>
    <w:rsid w:val="000E0C59"/>
    <w:rsid w:val="000E2B81"/>
    <w:rsid w:val="000E305D"/>
    <w:rsid w:val="000E42C6"/>
    <w:rsid w:val="000E55F5"/>
    <w:rsid w:val="000E7F81"/>
    <w:rsid w:val="000F13A0"/>
    <w:rsid w:val="000F2950"/>
    <w:rsid w:val="000F5BF5"/>
    <w:rsid w:val="001004DE"/>
    <w:rsid w:val="00100784"/>
    <w:rsid w:val="00101ABA"/>
    <w:rsid w:val="0010796E"/>
    <w:rsid w:val="00107A2A"/>
    <w:rsid w:val="00112430"/>
    <w:rsid w:val="00113C2C"/>
    <w:rsid w:val="00115454"/>
    <w:rsid w:val="00115883"/>
    <w:rsid w:val="0012009F"/>
    <w:rsid w:val="00121191"/>
    <w:rsid w:val="001213A9"/>
    <w:rsid w:val="00121C99"/>
    <w:rsid w:val="0012239F"/>
    <w:rsid w:val="0012311F"/>
    <w:rsid w:val="001244C1"/>
    <w:rsid w:val="001315C0"/>
    <w:rsid w:val="001334C3"/>
    <w:rsid w:val="00133A98"/>
    <w:rsid w:val="00137024"/>
    <w:rsid w:val="00141815"/>
    <w:rsid w:val="00142CC5"/>
    <w:rsid w:val="00144DE9"/>
    <w:rsid w:val="00144DEB"/>
    <w:rsid w:val="001453FB"/>
    <w:rsid w:val="00147F91"/>
    <w:rsid w:val="00151FED"/>
    <w:rsid w:val="00152073"/>
    <w:rsid w:val="001532F4"/>
    <w:rsid w:val="00153A5A"/>
    <w:rsid w:val="00160C6F"/>
    <w:rsid w:val="00163499"/>
    <w:rsid w:val="001645A8"/>
    <w:rsid w:val="00164C1A"/>
    <w:rsid w:val="00166F50"/>
    <w:rsid w:val="00167586"/>
    <w:rsid w:val="001728E6"/>
    <w:rsid w:val="0017291E"/>
    <w:rsid w:val="00172C56"/>
    <w:rsid w:val="00173D61"/>
    <w:rsid w:val="00176276"/>
    <w:rsid w:val="00177586"/>
    <w:rsid w:val="00181EFF"/>
    <w:rsid w:val="00184016"/>
    <w:rsid w:val="00185148"/>
    <w:rsid w:val="00185261"/>
    <w:rsid w:val="0018698D"/>
    <w:rsid w:val="00186C93"/>
    <w:rsid w:val="00191E41"/>
    <w:rsid w:val="0019259E"/>
    <w:rsid w:val="001929BB"/>
    <w:rsid w:val="00194A35"/>
    <w:rsid w:val="001951CB"/>
    <w:rsid w:val="001A1658"/>
    <w:rsid w:val="001A1F93"/>
    <w:rsid w:val="001A41D5"/>
    <w:rsid w:val="001A439C"/>
    <w:rsid w:val="001A76DB"/>
    <w:rsid w:val="001B18A8"/>
    <w:rsid w:val="001B4D29"/>
    <w:rsid w:val="001B7D4D"/>
    <w:rsid w:val="001C010B"/>
    <w:rsid w:val="001C3FCE"/>
    <w:rsid w:val="001C59D4"/>
    <w:rsid w:val="001C5A65"/>
    <w:rsid w:val="001C6C73"/>
    <w:rsid w:val="001C7BE1"/>
    <w:rsid w:val="001D0812"/>
    <w:rsid w:val="001D12FD"/>
    <w:rsid w:val="001D3098"/>
    <w:rsid w:val="001D3FFD"/>
    <w:rsid w:val="001D40CD"/>
    <w:rsid w:val="001D44DF"/>
    <w:rsid w:val="001D589C"/>
    <w:rsid w:val="001D58A6"/>
    <w:rsid w:val="001D690D"/>
    <w:rsid w:val="001D6C33"/>
    <w:rsid w:val="001D7119"/>
    <w:rsid w:val="001E042E"/>
    <w:rsid w:val="001E1AA1"/>
    <w:rsid w:val="001E20F1"/>
    <w:rsid w:val="001E3764"/>
    <w:rsid w:val="001E5C5B"/>
    <w:rsid w:val="001E7088"/>
    <w:rsid w:val="001F7A85"/>
    <w:rsid w:val="001F7D1B"/>
    <w:rsid w:val="002005B4"/>
    <w:rsid w:val="00201908"/>
    <w:rsid w:val="00204F00"/>
    <w:rsid w:val="00206167"/>
    <w:rsid w:val="0021223D"/>
    <w:rsid w:val="00213059"/>
    <w:rsid w:val="00214BEA"/>
    <w:rsid w:val="00221AC9"/>
    <w:rsid w:val="002242F2"/>
    <w:rsid w:val="002245F1"/>
    <w:rsid w:val="002248D4"/>
    <w:rsid w:val="00224924"/>
    <w:rsid w:val="00225932"/>
    <w:rsid w:val="002322ED"/>
    <w:rsid w:val="00232748"/>
    <w:rsid w:val="00233D55"/>
    <w:rsid w:val="00234787"/>
    <w:rsid w:val="00236E69"/>
    <w:rsid w:val="00242FFE"/>
    <w:rsid w:val="00245CEC"/>
    <w:rsid w:val="00247880"/>
    <w:rsid w:val="00253E17"/>
    <w:rsid w:val="00253F66"/>
    <w:rsid w:val="002558D3"/>
    <w:rsid w:val="002568CC"/>
    <w:rsid w:val="00257B86"/>
    <w:rsid w:val="002610C6"/>
    <w:rsid w:val="00262255"/>
    <w:rsid w:val="002667C6"/>
    <w:rsid w:val="0027783F"/>
    <w:rsid w:val="00281C82"/>
    <w:rsid w:val="002827F5"/>
    <w:rsid w:val="00282BB9"/>
    <w:rsid w:val="00284062"/>
    <w:rsid w:val="002842E3"/>
    <w:rsid w:val="0028521D"/>
    <w:rsid w:val="00287954"/>
    <w:rsid w:val="002905C3"/>
    <w:rsid w:val="00294DC3"/>
    <w:rsid w:val="00296485"/>
    <w:rsid w:val="00297AB2"/>
    <w:rsid w:val="00297D74"/>
    <w:rsid w:val="002A277C"/>
    <w:rsid w:val="002A2D25"/>
    <w:rsid w:val="002A3C8C"/>
    <w:rsid w:val="002A5E7C"/>
    <w:rsid w:val="002A7770"/>
    <w:rsid w:val="002A77FB"/>
    <w:rsid w:val="002A7893"/>
    <w:rsid w:val="002B008A"/>
    <w:rsid w:val="002B23CC"/>
    <w:rsid w:val="002B38E3"/>
    <w:rsid w:val="002B5F1F"/>
    <w:rsid w:val="002B625A"/>
    <w:rsid w:val="002B6B4F"/>
    <w:rsid w:val="002C1253"/>
    <w:rsid w:val="002C321B"/>
    <w:rsid w:val="002C4729"/>
    <w:rsid w:val="002C6389"/>
    <w:rsid w:val="002C640C"/>
    <w:rsid w:val="002C759E"/>
    <w:rsid w:val="002D06DB"/>
    <w:rsid w:val="002D1D2E"/>
    <w:rsid w:val="002D289B"/>
    <w:rsid w:val="002D32B8"/>
    <w:rsid w:val="002D4841"/>
    <w:rsid w:val="002D4E4D"/>
    <w:rsid w:val="002D6B7A"/>
    <w:rsid w:val="002D7E94"/>
    <w:rsid w:val="002E02FD"/>
    <w:rsid w:val="002E34CE"/>
    <w:rsid w:val="002E5775"/>
    <w:rsid w:val="002E748E"/>
    <w:rsid w:val="002E7675"/>
    <w:rsid w:val="002F390C"/>
    <w:rsid w:val="002F5560"/>
    <w:rsid w:val="002F5EB1"/>
    <w:rsid w:val="002F60C9"/>
    <w:rsid w:val="003003C4"/>
    <w:rsid w:val="00303A5F"/>
    <w:rsid w:val="00304B12"/>
    <w:rsid w:val="00306CC4"/>
    <w:rsid w:val="003118CF"/>
    <w:rsid w:val="00311A03"/>
    <w:rsid w:val="00314FD2"/>
    <w:rsid w:val="0031508E"/>
    <w:rsid w:val="00315487"/>
    <w:rsid w:val="0032050C"/>
    <w:rsid w:val="00320A16"/>
    <w:rsid w:val="00320BC1"/>
    <w:rsid w:val="00324BB6"/>
    <w:rsid w:val="00325130"/>
    <w:rsid w:val="00325D6B"/>
    <w:rsid w:val="00330566"/>
    <w:rsid w:val="00330623"/>
    <w:rsid w:val="00331C19"/>
    <w:rsid w:val="00333283"/>
    <w:rsid w:val="00335AF7"/>
    <w:rsid w:val="0033671A"/>
    <w:rsid w:val="00337DAA"/>
    <w:rsid w:val="0034108B"/>
    <w:rsid w:val="0034544F"/>
    <w:rsid w:val="00345988"/>
    <w:rsid w:val="00346135"/>
    <w:rsid w:val="00347B64"/>
    <w:rsid w:val="0035099A"/>
    <w:rsid w:val="0035503B"/>
    <w:rsid w:val="00355417"/>
    <w:rsid w:val="00357474"/>
    <w:rsid w:val="00357AA1"/>
    <w:rsid w:val="00360129"/>
    <w:rsid w:val="00360A35"/>
    <w:rsid w:val="00360AD4"/>
    <w:rsid w:val="003615B9"/>
    <w:rsid w:val="003653F7"/>
    <w:rsid w:val="00365C40"/>
    <w:rsid w:val="003722FC"/>
    <w:rsid w:val="003729E4"/>
    <w:rsid w:val="00373B9B"/>
    <w:rsid w:val="003749FD"/>
    <w:rsid w:val="00377293"/>
    <w:rsid w:val="00377DF4"/>
    <w:rsid w:val="003833FC"/>
    <w:rsid w:val="00385EF4"/>
    <w:rsid w:val="003864A8"/>
    <w:rsid w:val="0039668C"/>
    <w:rsid w:val="003A39CA"/>
    <w:rsid w:val="003B30E3"/>
    <w:rsid w:val="003B3352"/>
    <w:rsid w:val="003B36ED"/>
    <w:rsid w:val="003B5227"/>
    <w:rsid w:val="003B5305"/>
    <w:rsid w:val="003B5E3E"/>
    <w:rsid w:val="003B6097"/>
    <w:rsid w:val="003B68B8"/>
    <w:rsid w:val="003B6DFE"/>
    <w:rsid w:val="003B780C"/>
    <w:rsid w:val="003C050D"/>
    <w:rsid w:val="003C57CB"/>
    <w:rsid w:val="003D1C05"/>
    <w:rsid w:val="003D4F77"/>
    <w:rsid w:val="003D5246"/>
    <w:rsid w:val="003D5E97"/>
    <w:rsid w:val="003D7D5E"/>
    <w:rsid w:val="003E06E5"/>
    <w:rsid w:val="003E15CF"/>
    <w:rsid w:val="003E220E"/>
    <w:rsid w:val="003E2755"/>
    <w:rsid w:val="003E2F83"/>
    <w:rsid w:val="003E477E"/>
    <w:rsid w:val="003F0DA8"/>
    <w:rsid w:val="003F16BE"/>
    <w:rsid w:val="003F1A1C"/>
    <w:rsid w:val="003F1BFD"/>
    <w:rsid w:val="003F3F19"/>
    <w:rsid w:val="003F52AD"/>
    <w:rsid w:val="003F77F0"/>
    <w:rsid w:val="00401468"/>
    <w:rsid w:val="0040183C"/>
    <w:rsid w:val="00402420"/>
    <w:rsid w:val="00403588"/>
    <w:rsid w:val="00404689"/>
    <w:rsid w:val="004046EB"/>
    <w:rsid w:val="00405395"/>
    <w:rsid w:val="00406C18"/>
    <w:rsid w:val="004127F8"/>
    <w:rsid w:val="00412DB9"/>
    <w:rsid w:val="00414432"/>
    <w:rsid w:val="004166B6"/>
    <w:rsid w:val="004171EE"/>
    <w:rsid w:val="0042214F"/>
    <w:rsid w:val="004256CF"/>
    <w:rsid w:val="004271F3"/>
    <w:rsid w:val="00432F4F"/>
    <w:rsid w:val="00433D01"/>
    <w:rsid w:val="00433DB3"/>
    <w:rsid w:val="00436601"/>
    <w:rsid w:val="004442A4"/>
    <w:rsid w:val="00444888"/>
    <w:rsid w:val="00445AD4"/>
    <w:rsid w:val="00446AD7"/>
    <w:rsid w:val="00450E54"/>
    <w:rsid w:val="004538A2"/>
    <w:rsid w:val="00454061"/>
    <w:rsid w:val="004542EC"/>
    <w:rsid w:val="00454DB6"/>
    <w:rsid w:val="00456D2A"/>
    <w:rsid w:val="00457F6B"/>
    <w:rsid w:val="00460062"/>
    <w:rsid w:val="0046504D"/>
    <w:rsid w:val="00465535"/>
    <w:rsid w:val="00466442"/>
    <w:rsid w:val="00473599"/>
    <w:rsid w:val="00476475"/>
    <w:rsid w:val="004774B4"/>
    <w:rsid w:val="0048168D"/>
    <w:rsid w:val="00482139"/>
    <w:rsid w:val="00484237"/>
    <w:rsid w:val="0048539D"/>
    <w:rsid w:val="00485D8F"/>
    <w:rsid w:val="00485E2A"/>
    <w:rsid w:val="00494411"/>
    <w:rsid w:val="00494B86"/>
    <w:rsid w:val="004966B2"/>
    <w:rsid w:val="00496B7A"/>
    <w:rsid w:val="004A05A9"/>
    <w:rsid w:val="004A14E5"/>
    <w:rsid w:val="004A382B"/>
    <w:rsid w:val="004A4236"/>
    <w:rsid w:val="004A485C"/>
    <w:rsid w:val="004A4B78"/>
    <w:rsid w:val="004A5EB1"/>
    <w:rsid w:val="004A6621"/>
    <w:rsid w:val="004A7944"/>
    <w:rsid w:val="004B2289"/>
    <w:rsid w:val="004B338A"/>
    <w:rsid w:val="004B60C0"/>
    <w:rsid w:val="004B795F"/>
    <w:rsid w:val="004B79DA"/>
    <w:rsid w:val="004C182C"/>
    <w:rsid w:val="004C296A"/>
    <w:rsid w:val="004C3096"/>
    <w:rsid w:val="004C6568"/>
    <w:rsid w:val="004C7E5F"/>
    <w:rsid w:val="004D5DC8"/>
    <w:rsid w:val="004D7188"/>
    <w:rsid w:val="004E02F9"/>
    <w:rsid w:val="004E132D"/>
    <w:rsid w:val="004E5587"/>
    <w:rsid w:val="004E5967"/>
    <w:rsid w:val="004E5C35"/>
    <w:rsid w:val="004F3C68"/>
    <w:rsid w:val="004F4A79"/>
    <w:rsid w:val="004F7021"/>
    <w:rsid w:val="004F7121"/>
    <w:rsid w:val="00500C4C"/>
    <w:rsid w:val="00502889"/>
    <w:rsid w:val="0050355D"/>
    <w:rsid w:val="005040AB"/>
    <w:rsid w:val="00505A18"/>
    <w:rsid w:val="00507CC3"/>
    <w:rsid w:val="00511D4D"/>
    <w:rsid w:val="0051420E"/>
    <w:rsid w:val="00521532"/>
    <w:rsid w:val="00521A70"/>
    <w:rsid w:val="00524B1A"/>
    <w:rsid w:val="00526387"/>
    <w:rsid w:val="00526622"/>
    <w:rsid w:val="00532D99"/>
    <w:rsid w:val="00534CF4"/>
    <w:rsid w:val="00535603"/>
    <w:rsid w:val="005414C8"/>
    <w:rsid w:val="00541DAC"/>
    <w:rsid w:val="00543F4F"/>
    <w:rsid w:val="00544614"/>
    <w:rsid w:val="00550CF6"/>
    <w:rsid w:val="00550CFF"/>
    <w:rsid w:val="005517CB"/>
    <w:rsid w:val="005524A5"/>
    <w:rsid w:val="00557D05"/>
    <w:rsid w:val="005614A2"/>
    <w:rsid w:val="00561570"/>
    <w:rsid w:val="00562A1F"/>
    <w:rsid w:val="00563161"/>
    <w:rsid w:val="00563318"/>
    <w:rsid w:val="005643E9"/>
    <w:rsid w:val="005645F7"/>
    <w:rsid w:val="00572903"/>
    <w:rsid w:val="00574FCA"/>
    <w:rsid w:val="00575468"/>
    <w:rsid w:val="00576DAE"/>
    <w:rsid w:val="005778C7"/>
    <w:rsid w:val="00581DD5"/>
    <w:rsid w:val="00581FD0"/>
    <w:rsid w:val="0058227C"/>
    <w:rsid w:val="005849D0"/>
    <w:rsid w:val="00586CD0"/>
    <w:rsid w:val="00586F78"/>
    <w:rsid w:val="005905DB"/>
    <w:rsid w:val="00591576"/>
    <w:rsid w:val="0059180E"/>
    <w:rsid w:val="00593071"/>
    <w:rsid w:val="005948B7"/>
    <w:rsid w:val="005A11A7"/>
    <w:rsid w:val="005A306A"/>
    <w:rsid w:val="005B1D35"/>
    <w:rsid w:val="005B21EE"/>
    <w:rsid w:val="005B24C2"/>
    <w:rsid w:val="005B3D88"/>
    <w:rsid w:val="005B5612"/>
    <w:rsid w:val="005B63C1"/>
    <w:rsid w:val="005C0681"/>
    <w:rsid w:val="005C21CE"/>
    <w:rsid w:val="005C28BA"/>
    <w:rsid w:val="005C69DA"/>
    <w:rsid w:val="005D12AC"/>
    <w:rsid w:val="005D1ABC"/>
    <w:rsid w:val="005D2961"/>
    <w:rsid w:val="005D6559"/>
    <w:rsid w:val="005D6D60"/>
    <w:rsid w:val="005D6F40"/>
    <w:rsid w:val="005E0574"/>
    <w:rsid w:val="005E0F0C"/>
    <w:rsid w:val="005E2E3E"/>
    <w:rsid w:val="005E3228"/>
    <w:rsid w:val="005E56EA"/>
    <w:rsid w:val="005E6AF4"/>
    <w:rsid w:val="005E6F98"/>
    <w:rsid w:val="005E7CAA"/>
    <w:rsid w:val="005F1B35"/>
    <w:rsid w:val="005F275A"/>
    <w:rsid w:val="005F4016"/>
    <w:rsid w:val="005F5EC9"/>
    <w:rsid w:val="005F67A4"/>
    <w:rsid w:val="005F68EB"/>
    <w:rsid w:val="005F6A43"/>
    <w:rsid w:val="0060157E"/>
    <w:rsid w:val="00601DCF"/>
    <w:rsid w:val="0060294C"/>
    <w:rsid w:val="006031EA"/>
    <w:rsid w:val="00603A3E"/>
    <w:rsid w:val="00606005"/>
    <w:rsid w:val="00610C2F"/>
    <w:rsid w:val="0061107A"/>
    <w:rsid w:val="006113A8"/>
    <w:rsid w:val="0061232C"/>
    <w:rsid w:val="00612354"/>
    <w:rsid w:val="0061408C"/>
    <w:rsid w:val="006147A6"/>
    <w:rsid w:val="00614C35"/>
    <w:rsid w:val="0061504E"/>
    <w:rsid w:val="00615CA5"/>
    <w:rsid w:val="00615DFA"/>
    <w:rsid w:val="006162FC"/>
    <w:rsid w:val="00617148"/>
    <w:rsid w:val="0062012A"/>
    <w:rsid w:val="0062035B"/>
    <w:rsid w:val="006257B3"/>
    <w:rsid w:val="00626CE2"/>
    <w:rsid w:val="00626DE3"/>
    <w:rsid w:val="00627CF4"/>
    <w:rsid w:val="00630C68"/>
    <w:rsid w:val="00632764"/>
    <w:rsid w:val="0063554D"/>
    <w:rsid w:val="0064245C"/>
    <w:rsid w:val="006425DC"/>
    <w:rsid w:val="0064476C"/>
    <w:rsid w:val="00645879"/>
    <w:rsid w:val="00646094"/>
    <w:rsid w:val="00651E0F"/>
    <w:rsid w:val="00653481"/>
    <w:rsid w:val="006535CE"/>
    <w:rsid w:val="00655DC6"/>
    <w:rsid w:val="00656537"/>
    <w:rsid w:val="00656D16"/>
    <w:rsid w:val="00661166"/>
    <w:rsid w:val="006640FF"/>
    <w:rsid w:val="00664390"/>
    <w:rsid w:val="00664BE2"/>
    <w:rsid w:val="0066683B"/>
    <w:rsid w:val="0067290A"/>
    <w:rsid w:val="006764A4"/>
    <w:rsid w:val="00676F5B"/>
    <w:rsid w:val="0067755F"/>
    <w:rsid w:val="00683E9B"/>
    <w:rsid w:val="0068422E"/>
    <w:rsid w:val="00684F11"/>
    <w:rsid w:val="006870B7"/>
    <w:rsid w:val="00687F80"/>
    <w:rsid w:val="00691C99"/>
    <w:rsid w:val="00692713"/>
    <w:rsid w:val="00692D3D"/>
    <w:rsid w:val="00693DC8"/>
    <w:rsid w:val="00693F6F"/>
    <w:rsid w:val="00695238"/>
    <w:rsid w:val="00696832"/>
    <w:rsid w:val="0069715D"/>
    <w:rsid w:val="006A2EDD"/>
    <w:rsid w:val="006A3EB0"/>
    <w:rsid w:val="006A4A08"/>
    <w:rsid w:val="006A528E"/>
    <w:rsid w:val="006A7A98"/>
    <w:rsid w:val="006A7CA6"/>
    <w:rsid w:val="006B13A5"/>
    <w:rsid w:val="006B18DD"/>
    <w:rsid w:val="006B1B57"/>
    <w:rsid w:val="006B238A"/>
    <w:rsid w:val="006B2432"/>
    <w:rsid w:val="006B2763"/>
    <w:rsid w:val="006B2B67"/>
    <w:rsid w:val="006B6934"/>
    <w:rsid w:val="006C097B"/>
    <w:rsid w:val="006C1027"/>
    <w:rsid w:val="006C15DE"/>
    <w:rsid w:val="006C2B23"/>
    <w:rsid w:val="006C4864"/>
    <w:rsid w:val="006C5501"/>
    <w:rsid w:val="006C6919"/>
    <w:rsid w:val="006C7E6C"/>
    <w:rsid w:val="006D201B"/>
    <w:rsid w:val="006D4F5A"/>
    <w:rsid w:val="006E2ACC"/>
    <w:rsid w:val="006E3628"/>
    <w:rsid w:val="006E4871"/>
    <w:rsid w:val="006E7621"/>
    <w:rsid w:val="006E76DF"/>
    <w:rsid w:val="006E7BE2"/>
    <w:rsid w:val="006F03B7"/>
    <w:rsid w:val="006F1394"/>
    <w:rsid w:val="006F29D4"/>
    <w:rsid w:val="006F4178"/>
    <w:rsid w:val="00702108"/>
    <w:rsid w:val="0070344E"/>
    <w:rsid w:val="007039C3"/>
    <w:rsid w:val="0070407B"/>
    <w:rsid w:val="00705830"/>
    <w:rsid w:val="00710057"/>
    <w:rsid w:val="007136BA"/>
    <w:rsid w:val="00715AC7"/>
    <w:rsid w:val="00715FBA"/>
    <w:rsid w:val="007215A0"/>
    <w:rsid w:val="00725788"/>
    <w:rsid w:val="007257C1"/>
    <w:rsid w:val="00726460"/>
    <w:rsid w:val="0072718A"/>
    <w:rsid w:val="00727684"/>
    <w:rsid w:val="007276C4"/>
    <w:rsid w:val="0072791B"/>
    <w:rsid w:val="00730B4A"/>
    <w:rsid w:val="00730CDF"/>
    <w:rsid w:val="00733965"/>
    <w:rsid w:val="00733E41"/>
    <w:rsid w:val="007364A7"/>
    <w:rsid w:val="00737DC7"/>
    <w:rsid w:val="007464A9"/>
    <w:rsid w:val="00747583"/>
    <w:rsid w:val="0074789F"/>
    <w:rsid w:val="00751C78"/>
    <w:rsid w:val="00752DB4"/>
    <w:rsid w:val="00754606"/>
    <w:rsid w:val="00757EA0"/>
    <w:rsid w:val="00757F59"/>
    <w:rsid w:val="00761E5E"/>
    <w:rsid w:val="007649C9"/>
    <w:rsid w:val="007662E5"/>
    <w:rsid w:val="00771EAA"/>
    <w:rsid w:val="00772076"/>
    <w:rsid w:val="00773B09"/>
    <w:rsid w:val="00774302"/>
    <w:rsid w:val="00776268"/>
    <w:rsid w:val="007776D6"/>
    <w:rsid w:val="007777C0"/>
    <w:rsid w:val="00777B50"/>
    <w:rsid w:val="007804BD"/>
    <w:rsid w:val="00783624"/>
    <w:rsid w:val="007838C0"/>
    <w:rsid w:val="00783E8F"/>
    <w:rsid w:val="00784C2C"/>
    <w:rsid w:val="007853F0"/>
    <w:rsid w:val="00785F3E"/>
    <w:rsid w:val="00786802"/>
    <w:rsid w:val="00787488"/>
    <w:rsid w:val="00791376"/>
    <w:rsid w:val="00791A92"/>
    <w:rsid w:val="00793CDC"/>
    <w:rsid w:val="007952CA"/>
    <w:rsid w:val="0079636A"/>
    <w:rsid w:val="00796B34"/>
    <w:rsid w:val="00797C4D"/>
    <w:rsid w:val="007A0279"/>
    <w:rsid w:val="007A02EB"/>
    <w:rsid w:val="007A253A"/>
    <w:rsid w:val="007A2F67"/>
    <w:rsid w:val="007A5613"/>
    <w:rsid w:val="007A6E10"/>
    <w:rsid w:val="007B0FA7"/>
    <w:rsid w:val="007B24BE"/>
    <w:rsid w:val="007B2B86"/>
    <w:rsid w:val="007B2DD0"/>
    <w:rsid w:val="007B3927"/>
    <w:rsid w:val="007B4CB0"/>
    <w:rsid w:val="007B5CB2"/>
    <w:rsid w:val="007B722D"/>
    <w:rsid w:val="007B7F67"/>
    <w:rsid w:val="007C1F9A"/>
    <w:rsid w:val="007C2ED4"/>
    <w:rsid w:val="007C43C0"/>
    <w:rsid w:val="007C64F6"/>
    <w:rsid w:val="007D1AF4"/>
    <w:rsid w:val="007D3AAC"/>
    <w:rsid w:val="007D58AA"/>
    <w:rsid w:val="007D7D9A"/>
    <w:rsid w:val="007D7FE8"/>
    <w:rsid w:val="007E1057"/>
    <w:rsid w:val="007E11F0"/>
    <w:rsid w:val="007E1593"/>
    <w:rsid w:val="007E2096"/>
    <w:rsid w:val="007E4497"/>
    <w:rsid w:val="007E79A7"/>
    <w:rsid w:val="007F128C"/>
    <w:rsid w:val="007F3E1E"/>
    <w:rsid w:val="007F53EB"/>
    <w:rsid w:val="00804F5E"/>
    <w:rsid w:val="0080651C"/>
    <w:rsid w:val="00814D42"/>
    <w:rsid w:val="00817810"/>
    <w:rsid w:val="00824AFC"/>
    <w:rsid w:val="00824B41"/>
    <w:rsid w:val="00825298"/>
    <w:rsid w:val="00825800"/>
    <w:rsid w:val="00826355"/>
    <w:rsid w:val="00830DCD"/>
    <w:rsid w:val="008310FA"/>
    <w:rsid w:val="00832777"/>
    <w:rsid w:val="0083654D"/>
    <w:rsid w:val="00836B18"/>
    <w:rsid w:val="00837503"/>
    <w:rsid w:val="008379D9"/>
    <w:rsid w:val="00837F43"/>
    <w:rsid w:val="00841061"/>
    <w:rsid w:val="00844C95"/>
    <w:rsid w:val="00845D1F"/>
    <w:rsid w:val="00846EB7"/>
    <w:rsid w:val="008473FE"/>
    <w:rsid w:val="00847821"/>
    <w:rsid w:val="00847CCD"/>
    <w:rsid w:val="00847ED0"/>
    <w:rsid w:val="00847F79"/>
    <w:rsid w:val="00851633"/>
    <w:rsid w:val="00851EBB"/>
    <w:rsid w:val="00853918"/>
    <w:rsid w:val="00853AB5"/>
    <w:rsid w:val="00855F25"/>
    <w:rsid w:val="00856310"/>
    <w:rsid w:val="00856642"/>
    <w:rsid w:val="0086224F"/>
    <w:rsid w:val="00862460"/>
    <w:rsid w:val="008642BF"/>
    <w:rsid w:val="0086481C"/>
    <w:rsid w:val="00865AF1"/>
    <w:rsid w:val="00866145"/>
    <w:rsid w:val="00867A5D"/>
    <w:rsid w:val="0087065D"/>
    <w:rsid w:val="00870ADE"/>
    <w:rsid w:val="00871F75"/>
    <w:rsid w:val="008740B6"/>
    <w:rsid w:val="0087484E"/>
    <w:rsid w:val="008759AF"/>
    <w:rsid w:val="00877855"/>
    <w:rsid w:val="008824E3"/>
    <w:rsid w:val="00882ED2"/>
    <w:rsid w:val="00883817"/>
    <w:rsid w:val="00886C7E"/>
    <w:rsid w:val="00887BF4"/>
    <w:rsid w:val="008907AF"/>
    <w:rsid w:val="008908F1"/>
    <w:rsid w:val="00890BB9"/>
    <w:rsid w:val="00891D94"/>
    <w:rsid w:val="0089365E"/>
    <w:rsid w:val="00894143"/>
    <w:rsid w:val="008A1475"/>
    <w:rsid w:val="008A14AB"/>
    <w:rsid w:val="008A688A"/>
    <w:rsid w:val="008A71B2"/>
    <w:rsid w:val="008B0EDE"/>
    <w:rsid w:val="008B1F1A"/>
    <w:rsid w:val="008B2E2E"/>
    <w:rsid w:val="008B6A92"/>
    <w:rsid w:val="008B7A76"/>
    <w:rsid w:val="008C044A"/>
    <w:rsid w:val="008C164A"/>
    <w:rsid w:val="008C1D84"/>
    <w:rsid w:val="008C54E4"/>
    <w:rsid w:val="008C58CC"/>
    <w:rsid w:val="008C5BCF"/>
    <w:rsid w:val="008C66C9"/>
    <w:rsid w:val="008D4E7B"/>
    <w:rsid w:val="008D66F8"/>
    <w:rsid w:val="008D7EEE"/>
    <w:rsid w:val="008E22BF"/>
    <w:rsid w:val="008E3D79"/>
    <w:rsid w:val="008E4369"/>
    <w:rsid w:val="008E46B5"/>
    <w:rsid w:val="008E5451"/>
    <w:rsid w:val="008E5DAD"/>
    <w:rsid w:val="008E6DF4"/>
    <w:rsid w:val="008E7D56"/>
    <w:rsid w:val="008F1986"/>
    <w:rsid w:val="008F2137"/>
    <w:rsid w:val="008F3807"/>
    <w:rsid w:val="008F5638"/>
    <w:rsid w:val="008F577A"/>
    <w:rsid w:val="008F5B66"/>
    <w:rsid w:val="008F5DEF"/>
    <w:rsid w:val="008F7800"/>
    <w:rsid w:val="00900092"/>
    <w:rsid w:val="00901608"/>
    <w:rsid w:val="00902D91"/>
    <w:rsid w:val="009054E0"/>
    <w:rsid w:val="0090566A"/>
    <w:rsid w:val="0090606C"/>
    <w:rsid w:val="00906C07"/>
    <w:rsid w:val="009107A0"/>
    <w:rsid w:val="009115CA"/>
    <w:rsid w:val="009133C8"/>
    <w:rsid w:val="00913C29"/>
    <w:rsid w:val="0091636E"/>
    <w:rsid w:val="0092103E"/>
    <w:rsid w:val="00921343"/>
    <w:rsid w:val="00921DD2"/>
    <w:rsid w:val="00922069"/>
    <w:rsid w:val="00922478"/>
    <w:rsid w:val="00922E14"/>
    <w:rsid w:val="0092332F"/>
    <w:rsid w:val="009316E1"/>
    <w:rsid w:val="009324AB"/>
    <w:rsid w:val="00935C34"/>
    <w:rsid w:val="00940C26"/>
    <w:rsid w:val="00943D50"/>
    <w:rsid w:val="009441BE"/>
    <w:rsid w:val="009443B6"/>
    <w:rsid w:val="00947CA3"/>
    <w:rsid w:val="00954784"/>
    <w:rsid w:val="0095550A"/>
    <w:rsid w:val="00957FC4"/>
    <w:rsid w:val="00961AFB"/>
    <w:rsid w:val="009639AB"/>
    <w:rsid w:val="00963D81"/>
    <w:rsid w:val="00964210"/>
    <w:rsid w:val="009657BD"/>
    <w:rsid w:val="009663F6"/>
    <w:rsid w:val="00967223"/>
    <w:rsid w:val="0096742F"/>
    <w:rsid w:val="00970069"/>
    <w:rsid w:val="0097024E"/>
    <w:rsid w:val="00970363"/>
    <w:rsid w:val="00970AD4"/>
    <w:rsid w:val="009779C9"/>
    <w:rsid w:val="009814D4"/>
    <w:rsid w:val="00982667"/>
    <w:rsid w:val="009859EB"/>
    <w:rsid w:val="00987476"/>
    <w:rsid w:val="00987734"/>
    <w:rsid w:val="00990200"/>
    <w:rsid w:val="009911F2"/>
    <w:rsid w:val="00991ACF"/>
    <w:rsid w:val="00993137"/>
    <w:rsid w:val="009938F2"/>
    <w:rsid w:val="00993A53"/>
    <w:rsid w:val="00993B0B"/>
    <w:rsid w:val="009947BF"/>
    <w:rsid w:val="00996A50"/>
    <w:rsid w:val="00997285"/>
    <w:rsid w:val="009A03BE"/>
    <w:rsid w:val="009A0F55"/>
    <w:rsid w:val="009A127C"/>
    <w:rsid w:val="009A3D29"/>
    <w:rsid w:val="009A740B"/>
    <w:rsid w:val="009B0161"/>
    <w:rsid w:val="009B02D5"/>
    <w:rsid w:val="009B11C4"/>
    <w:rsid w:val="009B2B8C"/>
    <w:rsid w:val="009B3751"/>
    <w:rsid w:val="009B51EF"/>
    <w:rsid w:val="009B7D77"/>
    <w:rsid w:val="009C0311"/>
    <w:rsid w:val="009C0DCD"/>
    <w:rsid w:val="009C3716"/>
    <w:rsid w:val="009C4C3C"/>
    <w:rsid w:val="009C56B1"/>
    <w:rsid w:val="009D021C"/>
    <w:rsid w:val="009D0EBB"/>
    <w:rsid w:val="009D458F"/>
    <w:rsid w:val="009D507B"/>
    <w:rsid w:val="009E388A"/>
    <w:rsid w:val="009E544C"/>
    <w:rsid w:val="009E5729"/>
    <w:rsid w:val="009E6B89"/>
    <w:rsid w:val="009F1C1A"/>
    <w:rsid w:val="009F35A3"/>
    <w:rsid w:val="009F715C"/>
    <w:rsid w:val="009F7642"/>
    <w:rsid w:val="009F7836"/>
    <w:rsid w:val="00A009CB"/>
    <w:rsid w:val="00A01BBB"/>
    <w:rsid w:val="00A04227"/>
    <w:rsid w:val="00A048C0"/>
    <w:rsid w:val="00A074FC"/>
    <w:rsid w:val="00A07835"/>
    <w:rsid w:val="00A07C10"/>
    <w:rsid w:val="00A104E3"/>
    <w:rsid w:val="00A1116B"/>
    <w:rsid w:val="00A15917"/>
    <w:rsid w:val="00A15F15"/>
    <w:rsid w:val="00A206CA"/>
    <w:rsid w:val="00A215B8"/>
    <w:rsid w:val="00A225BE"/>
    <w:rsid w:val="00A233B5"/>
    <w:rsid w:val="00A23678"/>
    <w:rsid w:val="00A2399A"/>
    <w:rsid w:val="00A243D8"/>
    <w:rsid w:val="00A24930"/>
    <w:rsid w:val="00A270F5"/>
    <w:rsid w:val="00A31F3B"/>
    <w:rsid w:val="00A31FAA"/>
    <w:rsid w:val="00A3289E"/>
    <w:rsid w:val="00A367B3"/>
    <w:rsid w:val="00A36C9C"/>
    <w:rsid w:val="00A42A57"/>
    <w:rsid w:val="00A43D9E"/>
    <w:rsid w:val="00A47CDD"/>
    <w:rsid w:val="00A47F6B"/>
    <w:rsid w:val="00A51505"/>
    <w:rsid w:val="00A51848"/>
    <w:rsid w:val="00A52627"/>
    <w:rsid w:val="00A53E9D"/>
    <w:rsid w:val="00A54025"/>
    <w:rsid w:val="00A541F4"/>
    <w:rsid w:val="00A54311"/>
    <w:rsid w:val="00A55059"/>
    <w:rsid w:val="00A6410F"/>
    <w:rsid w:val="00A64C96"/>
    <w:rsid w:val="00A66A15"/>
    <w:rsid w:val="00A67D6A"/>
    <w:rsid w:val="00A719A3"/>
    <w:rsid w:val="00A73104"/>
    <w:rsid w:val="00A74A08"/>
    <w:rsid w:val="00A74EF1"/>
    <w:rsid w:val="00A77C47"/>
    <w:rsid w:val="00A80F63"/>
    <w:rsid w:val="00A81014"/>
    <w:rsid w:val="00A82DB9"/>
    <w:rsid w:val="00A83156"/>
    <w:rsid w:val="00A839C3"/>
    <w:rsid w:val="00A84072"/>
    <w:rsid w:val="00A86EA9"/>
    <w:rsid w:val="00A8792B"/>
    <w:rsid w:val="00AA128E"/>
    <w:rsid w:val="00AA18E3"/>
    <w:rsid w:val="00AA407C"/>
    <w:rsid w:val="00AA6B5E"/>
    <w:rsid w:val="00AB09E4"/>
    <w:rsid w:val="00AB1CCC"/>
    <w:rsid w:val="00AB37CA"/>
    <w:rsid w:val="00AB4319"/>
    <w:rsid w:val="00AB7D9D"/>
    <w:rsid w:val="00AC118D"/>
    <w:rsid w:val="00AD125C"/>
    <w:rsid w:val="00AD25BA"/>
    <w:rsid w:val="00AD3070"/>
    <w:rsid w:val="00AD4273"/>
    <w:rsid w:val="00AD5AEF"/>
    <w:rsid w:val="00AD7317"/>
    <w:rsid w:val="00AD753C"/>
    <w:rsid w:val="00AD7C3B"/>
    <w:rsid w:val="00AE3A38"/>
    <w:rsid w:val="00AE66EC"/>
    <w:rsid w:val="00AF0243"/>
    <w:rsid w:val="00AF147F"/>
    <w:rsid w:val="00AF3F84"/>
    <w:rsid w:val="00AF4DA6"/>
    <w:rsid w:val="00AF52F7"/>
    <w:rsid w:val="00AF5D52"/>
    <w:rsid w:val="00B00A62"/>
    <w:rsid w:val="00B00F18"/>
    <w:rsid w:val="00B02E26"/>
    <w:rsid w:val="00B05CBF"/>
    <w:rsid w:val="00B06758"/>
    <w:rsid w:val="00B069FC"/>
    <w:rsid w:val="00B06A4E"/>
    <w:rsid w:val="00B076B8"/>
    <w:rsid w:val="00B0775E"/>
    <w:rsid w:val="00B0786A"/>
    <w:rsid w:val="00B140A9"/>
    <w:rsid w:val="00B14689"/>
    <w:rsid w:val="00B15D24"/>
    <w:rsid w:val="00B165DB"/>
    <w:rsid w:val="00B24B42"/>
    <w:rsid w:val="00B24D7D"/>
    <w:rsid w:val="00B25D83"/>
    <w:rsid w:val="00B26D23"/>
    <w:rsid w:val="00B27ECE"/>
    <w:rsid w:val="00B30047"/>
    <w:rsid w:val="00B31540"/>
    <w:rsid w:val="00B326FC"/>
    <w:rsid w:val="00B4010B"/>
    <w:rsid w:val="00B43902"/>
    <w:rsid w:val="00B44741"/>
    <w:rsid w:val="00B451E0"/>
    <w:rsid w:val="00B4661E"/>
    <w:rsid w:val="00B47421"/>
    <w:rsid w:val="00B51168"/>
    <w:rsid w:val="00B539F7"/>
    <w:rsid w:val="00B54146"/>
    <w:rsid w:val="00B54613"/>
    <w:rsid w:val="00B55AFC"/>
    <w:rsid w:val="00B5752C"/>
    <w:rsid w:val="00B617BF"/>
    <w:rsid w:val="00B627DD"/>
    <w:rsid w:val="00B67A42"/>
    <w:rsid w:val="00B70B8E"/>
    <w:rsid w:val="00B70F65"/>
    <w:rsid w:val="00B722E3"/>
    <w:rsid w:val="00B73279"/>
    <w:rsid w:val="00B75127"/>
    <w:rsid w:val="00B7583A"/>
    <w:rsid w:val="00B75937"/>
    <w:rsid w:val="00B75EDC"/>
    <w:rsid w:val="00B76B83"/>
    <w:rsid w:val="00B81EA6"/>
    <w:rsid w:val="00B8246E"/>
    <w:rsid w:val="00B83A9C"/>
    <w:rsid w:val="00B83B35"/>
    <w:rsid w:val="00B83D1B"/>
    <w:rsid w:val="00B84B2A"/>
    <w:rsid w:val="00B8576B"/>
    <w:rsid w:val="00B85F9C"/>
    <w:rsid w:val="00B90446"/>
    <w:rsid w:val="00B92BEB"/>
    <w:rsid w:val="00B92BFD"/>
    <w:rsid w:val="00B932AC"/>
    <w:rsid w:val="00B93D56"/>
    <w:rsid w:val="00B967D3"/>
    <w:rsid w:val="00B9798A"/>
    <w:rsid w:val="00BA1C58"/>
    <w:rsid w:val="00BA275E"/>
    <w:rsid w:val="00BA3A07"/>
    <w:rsid w:val="00BB0876"/>
    <w:rsid w:val="00BB09F0"/>
    <w:rsid w:val="00BB2A14"/>
    <w:rsid w:val="00BB3977"/>
    <w:rsid w:val="00BB3B57"/>
    <w:rsid w:val="00BB5A3A"/>
    <w:rsid w:val="00BB5DCD"/>
    <w:rsid w:val="00BB6018"/>
    <w:rsid w:val="00BB675C"/>
    <w:rsid w:val="00BC1E49"/>
    <w:rsid w:val="00BC303E"/>
    <w:rsid w:val="00BC3C43"/>
    <w:rsid w:val="00BC46E2"/>
    <w:rsid w:val="00BC4BDF"/>
    <w:rsid w:val="00BC5FA7"/>
    <w:rsid w:val="00BC641F"/>
    <w:rsid w:val="00BD059A"/>
    <w:rsid w:val="00BD17AB"/>
    <w:rsid w:val="00BD20DA"/>
    <w:rsid w:val="00BD4125"/>
    <w:rsid w:val="00BD564A"/>
    <w:rsid w:val="00BE5DD7"/>
    <w:rsid w:val="00BF1380"/>
    <w:rsid w:val="00BF1C38"/>
    <w:rsid w:val="00BF5143"/>
    <w:rsid w:val="00BF7762"/>
    <w:rsid w:val="00C01778"/>
    <w:rsid w:val="00C02C31"/>
    <w:rsid w:val="00C032E7"/>
    <w:rsid w:val="00C058CD"/>
    <w:rsid w:val="00C061BA"/>
    <w:rsid w:val="00C109CE"/>
    <w:rsid w:val="00C11018"/>
    <w:rsid w:val="00C116B3"/>
    <w:rsid w:val="00C12A28"/>
    <w:rsid w:val="00C139F0"/>
    <w:rsid w:val="00C13C1F"/>
    <w:rsid w:val="00C14A92"/>
    <w:rsid w:val="00C17065"/>
    <w:rsid w:val="00C17C21"/>
    <w:rsid w:val="00C20021"/>
    <w:rsid w:val="00C206C5"/>
    <w:rsid w:val="00C2070F"/>
    <w:rsid w:val="00C20D0A"/>
    <w:rsid w:val="00C23C80"/>
    <w:rsid w:val="00C25628"/>
    <w:rsid w:val="00C25751"/>
    <w:rsid w:val="00C26567"/>
    <w:rsid w:val="00C2777D"/>
    <w:rsid w:val="00C31924"/>
    <w:rsid w:val="00C34B94"/>
    <w:rsid w:val="00C3556E"/>
    <w:rsid w:val="00C37A9A"/>
    <w:rsid w:val="00C403E8"/>
    <w:rsid w:val="00C41C5A"/>
    <w:rsid w:val="00C43DF7"/>
    <w:rsid w:val="00C445EF"/>
    <w:rsid w:val="00C53267"/>
    <w:rsid w:val="00C54EF6"/>
    <w:rsid w:val="00C56226"/>
    <w:rsid w:val="00C60255"/>
    <w:rsid w:val="00C605F0"/>
    <w:rsid w:val="00C64DBD"/>
    <w:rsid w:val="00C66B41"/>
    <w:rsid w:val="00C677D6"/>
    <w:rsid w:val="00C70BCC"/>
    <w:rsid w:val="00C70E48"/>
    <w:rsid w:val="00C723F3"/>
    <w:rsid w:val="00C72768"/>
    <w:rsid w:val="00C7451F"/>
    <w:rsid w:val="00C7542B"/>
    <w:rsid w:val="00C76F84"/>
    <w:rsid w:val="00C77352"/>
    <w:rsid w:val="00C815D2"/>
    <w:rsid w:val="00C81FFA"/>
    <w:rsid w:val="00C82E90"/>
    <w:rsid w:val="00C83C1C"/>
    <w:rsid w:val="00C83D5D"/>
    <w:rsid w:val="00C87E1F"/>
    <w:rsid w:val="00C91F6E"/>
    <w:rsid w:val="00C922C2"/>
    <w:rsid w:val="00C92CF2"/>
    <w:rsid w:val="00C97DC1"/>
    <w:rsid w:val="00CA3B76"/>
    <w:rsid w:val="00CA4B50"/>
    <w:rsid w:val="00CA4BFC"/>
    <w:rsid w:val="00CA5360"/>
    <w:rsid w:val="00CA6E45"/>
    <w:rsid w:val="00CB0034"/>
    <w:rsid w:val="00CB3CA4"/>
    <w:rsid w:val="00CB5F0F"/>
    <w:rsid w:val="00CB6820"/>
    <w:rsid w:val="00CC11E9"/>
    <w:rsid w:val="00CC151A"/>
    <w:rsid w:val="00CC32C0"/>
    <w:rsid w:val="00CC3853"/>
    <w:rsid w:val="00CC3AF3"/>
    <w:rsid w:val="00CD0311"/>
    <w:rsid w:val="00CD0D2E"/>
    <w:rsid w:val="00CD2334"/>
    <w:rsid w:val="00CD2833"/>
    <w:rsid w:val="00CD61B9"/>
    <w:rsid w:val="00CD6839"/>
    <w:rsid w:val="00CD72A6"/>
    <w:rsid w:val="00CD7A9C"/>
    <w:rsid w:val="00CE1FBF"/>
    <w:rsid w:val="00CE453C"/>
    <w:rsid w:val="00CE7ED5"/>
    <w:rsid w:val="00CF1124"/>
    <w:rsid w:val="00CF3FCE"/>
    <w:rsid w:val="00CF46CF"/>
    <w:rsid w:val="00CF5D5A"/>
    <w:rsid w:val="00D05805"/>
    <w:rsid w:val="00D05CF5"/>
    <w:rsid w:val="00D05EAA"/>
    <w:rsid w:val="00D107AA"/>
    <w:rsid w:val="00D11C21"/>
    <w:rsid w:val="00D1215A"/>
    <w:rsid w:val="00D1331D"/>
    <w:rsid w:val="00D15E9C"/>
    <w:rsid w:val="00D17151"/>
    <w:rsid w:val="00D17A41"/>
    <w:rsid w:val="00D17ABF"/>
    <w:rsid w:val="00D22433"/>
    <w:rsid w:val="00D23071"/>
    <w:rsid w:val="00D239CC"/>
    <w:rsid w:val="00D239FA"/>
    <w:rsid w:val="00D24497"/>
    <w:rsid w:val="00D24917"/>
    <w:rsid w:val="00D25657"/>
    <w:rsid w:val="00D25DF0"/>
    <w:rsid w:val="00D303DA"/>
    <w:rsid w:val="00D34321"/>
    <w:rsid w:val="00D35315"/>
    <w:rsid w:val="00D40816"/>
    <w:rsid w:val="00D420B4"/>
    <w:rsid w:val="00D43899"/>
    <w:rsid w:val="00D44C24"/>
    <w:rsid w:val="00D4761E"/>
    <w:rsid w:val="00D47655"/>
    <w:rsid w:val="00D553C2"/>
    <w:rsid w:val="00D574C6"/>
    <w:rsid w:val="00D628CB"/>
    <w:rsid w:val="00D6315D"/>
    <w:rsid w:val="00D65C77"/>
    <w:rsid w:val="00D6636F"/>
    <w:rsid w:val="00D71135"/>
    <w:rsid w:val="00D71F6A"/>
    <w:rsid w:val="00D72D37"/>
    <w:rsid w:val="00D74864"/>
    <w:rsid w:val="00D7730D"/>
    <w:rsid w:val="00D81C58"/>
    <w:rsid w:val="00D822D3"/>
    <w:rsid w:val="00D85EB2"/>
    <w:rsid w:val="00D861E6"/>
    <w:rsid w:val="00D870F7"/>
    <w:rsid w:val="00D91D68"/>
    <w:rsid w:val="00D92C8F"/>
    <w:rsid w:val="00D957B5"/>
    <w:rsid w:val="00D966BD"/>
    <w:rsid w:val="00DA0697"/>
    <w:rsid w:val="00DA18EB"/>
    <w:rsid w:val="00DA20A9"/>
    <w:rsid w:val="00DA707A"/>
    <w:rsid w:val="00DB2BA0"/>
    <w:rsid w:val="00DB5CEF"/>
    <w:rsid w:val="00DC17E9"/>
    <w:rsid w:val="00DC3104"/>
    <w:rsid w:val="00DC7394"/>
    <w:rsid w:val="00DD01EF"/>
    <w:rsid w:val="00DD18BE"/>
    <w:rsid w:val="00DD194A"/>
    <w:rsid w:val="00DD2C2D"/>
    <w:rsid w:val="00DD5831"/>
    <w:rsid w:val="00DD7C17"/>
    <w:rsid w:val="00DE1412"/>
    <w:rsid w:val="00DE2FBE"/>
    <w:rsid w:val="00DE32EB"/>
    <w:rsid w:val="00DE42F5"/>
    <w:rsid w:val="00DE6055"/>
    <w:rsid w:val="00DF6796"/>
    <w:rsid w:val="00DF7F4B"/>
    <w:rsid w:val="00E01406"/>
    <w:rsid w:val="00E02DA8"/>
    <w:rsid w:val="00E04724"/>
    <w:rsid w:val="00E055ED"/>
    <w:rsid w:val="00E13B0B"/>
    <w:rsid w:val="00E16E5E"/>
    <w:rsid w:val="00E173DA"/>
    <w:rsid w:val="00E20BC5"/>
    <w:rsid w:val="00E20D41"/>
    <w:rsid w:val="00E2221F"/>
    <w:rsid w:val="00E22D03"/>
    <w:rsid w:val="00E23148"/>
    <w:rsid w:val="00E235BC"/>
    <w:rsid w:val="00E26B36"/>
    <w:rsid w:val="00E26F24"/>
    <w:rsid w:val="00E30C3F"/>
    <w:rsid w:val="00E31B02"/>
    <w:rsid w:val="00E32FE6"/>
    <w:rsid w:val="00E34842"/>
    <w:rsid w:val="00E36CE1"/>
    <w:rsid w:val="00E371CD"/>
    <w:rsid w:val="00E429DC"/>
    <w:rsid w:val="00E46383"/>
    <w:rsid w:val="00E502D1"/>
    <w:rsid w:val="00E50745"/>
    <w:rsid w:val="00E51F21"/>
    <w:rsid w:val="00E52B8C"/>
    <w:rsid w:val="00E5323E"/>
    <w:rsid w:val="00E538E3"/>
    <w:rsid w:val="00E541F6"/>
    <w:rsid w:val="00E55335"/>
    <w:rsid w:val="00E565A3"/>
    <w:rsid w:val="00E604AF"/>
    <w:rsid w:val="00E60705"/>
    <w:rsid w:val="00E62D01"/>
    <w:rsid w:val="00E6386B"/>
    <w:rsid w:val="00E64D1C"/>
    <w:rsid w:val="00E65906"/>
    <w:rsid w:val="00E669A0"/>
    <w:rsid w:val="00E67CD2"/>
    <w:rsid w:val="00E72907"/>
    <w:rsid w:val="00E73BCA"/>
    <w:rsid w:val="00E75BE2"/>
    <w:rsid w:val="00E76C85"/>
    <w:rsid w:val="00E76E85"/>
    <w:rsid w:val="00E81903"/>
    <w:rsid w:val="00E8250D"/>
    <w:rsid w:val="00E833A8"/>
    <w:rsid w:val="00E83E7E"/>
    <w:rsid w:val="00E86178"/>
    <w:rsid w:val="00E92175"/>
    <w:rsid w:val="00E925BA"/>
    <w:rsid w:val="00E95083"/>
    <w:rsid w:val="00EA1EBB"/>
    <w:rsid w:val="00EA2E24"/>
    <w:rsid w:val="00EA53A0"/>
    <w:rsid w:val="00EA5BD0"/>
    <w:rsid w:val="00EA633F"/>
    <w:rsid w:val="00EA737A"/>
    <w:rsid w:val="00EB072E"/>
    <w:rsid w:val="00EB30A0"/>
    <w:rsid w:val="00EB468B"/>
    <w:rsid w:val="00EB58D1"/>
    <w:rsid w:val="00EB66C1"/>
    <w:rsid w:val="00EC4F55"/>
    <w:rsid w:val="00EC63F2"/>
    <w:rsid w:val="00EC7087"/>
    <w:rsid w:val="00EC7C30"/>
    <w:rsid w:val="00EC7F98"/>
    <w:rsid w:val="00ED244F"/>
    <w:rsid w:val="00ED51DA"/>
    <w:rsid w:val="00ED68CD"/>
    <w:rsid w:val="00ED70F3"/>
    <w:rsid w:val="00ED71CD"/>
    <w:rsid w:val="00EE016D"/>
    <w:rsid w:val="00EE0E02"/>
    <w:rsid w:val="00EE2791"/>
    <w:rsid w:val="00EE590C"/>
    <w:rsid w:val="00EF01A7"/>
    <w:rsid w:val="00EF032D"/>
    <w:rsid w:val="00EF05AE"/>
    <w:rsid w:val="00EF0705"/>
    <w:rsid w:val="00EF2120"/>
    <w:rsid w:val="00EF3E03"/>
    <w:rsid w:val="00EF4202"/>
    <w:rsid w:val="00EF4CA9"/>
    <w:rsid w:val="00EF5D9C"/>
    <w:rsid w:val="00EF5E71"/>
    <w:rsid w:val="00EF72D7"/>
    <w:rsid w:val="00F004EA"/>
    <w:rsid w:val="00F02B82"/>
    <w:rsid w:val="00F036CB"/>
    <w:rsid w:val="00F03E61"/>
    <w:rsid w:val="00F044B1"/>
    <w:rsid w:val="00F05237"/>
    <w:rsid w:val="00F07C26"/>
    <w:rsid w:val="00F10D14"/>
    <w:rsid w:val="00F11F30"/>
    <w:rsid w:val="00F12C2D"/>
    <w:rsid w:val="00F15BF6"/>
    <w:rsid w:val="00F20A9A"/>
    <w:rsid w:val="00F21C57"/>
    <w:rsid w:val="00F25477"/>
    <w:rsid w:val="00F26BE3"/>
    <w:rsid w:val="00F272FF"/>
    <w:rsid w:val="00F27B73"/>
    <w:rsid w:val="00F30F71"/>
    <w:rsid w:val="00F31B84"/>
    <w:rsid w:val="00F33F38"/>
    <w:rsid w:val="00F34435"/>
    <w:rsid w:val="00F349E2"/>
    <w:rsid w:val="00F34F98"/>
    <w:rsid w:val="00F36562"/>
    <w:rsid w:val="00F36B07"/>
    <w:rsid w:val="00F37985"/>
    <w:rsid w:val="00F43A94"/>
    <w:rsid w:val="00F47E34"/>
    <w:rsid w:val="00F50C73"/>
    <w:rsid w:val="00F53FCC"/>
    <w:rsid w:val="00F55E86"/>
    <w:rsid w:val="00F56D53"/>
    <w:rsid w:val="00F61C8B"/>
    <w:rsid w:val="00F65795"/>
    <w:rsid w:val="00F66F65"/>
    <w:rsid w:val="00F707CE"/>
    <w:rsid w:val="00F7354B"/>
    <w:rsid w:val="00F73BF5"/>
    <w:rsid w:val="00F75E22"/>
    <w:rsid w:val="00F777F8"/>
    <w:rsid w:val="00F826E6"/>
    <w:rsid w:val="00F82942"/>
    <w:rsid w:val="00F82EA5"/>
    <w:rsid w:val="00F830AF"/>
    <w:rsid w:val="00F86F3B"/>
    <w:rsid w:val="00F87074"/>
    <w:rsid w:val="00F914FB"/>
    <w:rsid w:val="00F91944"/>
    <w:rsid w:val="00F92825"/>
    <w:rsid w:val="00FA1015"/>
    <w:rsid w:val="00FA3410"/>
    <w:rsid w:val="00FA6F25"/>
    <w:rsid w:val="00FB1EC2"/>
    <w:rsid w:val="00FB27FA"/>
    <w:rsid w:val="00FB28D0"/>
    <w:rsid w:val="00FB30A5"/>
    <w:rsid w:val="00FB4EC6"/>
    <w:rsid w:val="00FB54DA"/>
    <w:rsid w:val="00FC32C7"/>
    <w:rsid w:val="00FC4912"/>
    <w:rsid w:val="00FC53F1"/>
    <w:rsid w:val="00FC5EDB"/>
    <w:rsid w:val="00FC66AD"/>
    <w:rsid w:val="00FC741B"/>
    <w:rsid w:val="00FC7500"/>
    <w:rsid w:val="00FC755C"/>
    <w:rsid w:val="00FD0985"/>
    <w:rsid w:val="00FD1BB2"/>
    <w:rsid w:val="00FD1E56"/>
    <w:rsid w:val="00FD443B"/>
    <w:rsid w:val="00FD54B6"/>
    <w:rsid w:val="00FD57BD"/>
    <w:rsid w:val="00FD66FD"/>
    <w:rsid w:val="00FD6DA4"/>
    <w:rsid w:val="00FD7415"/>
    <w:rsid w:val="00FD77EA"/>
    <w:rsid w:val="00FE0889"/>
    <w:rsid w:val="00FE1195"/>
    <w:rsid w:val="00FE1370"/>
    <w:rsid w:val="00FE6A7D"/>
    <w:rsid w:val="00FE72AB"/>
    <w:rsid w:val="00FF1CEC"/>
    <w:rsid w:val="00FF2DA2"/>
    <w:rsid w:val="00FF3F78"/>
    <w:rsid w:val="00FF4538"/>
    <w:rsid w:val="00FF5D82"/>
    <w:rsid w:val="00FF5DD9"/>
    <w:rsid w:val="00FF7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D4C7A"/>
  <w15:chartTrackingRefBased/>
  <w15:docId w15:val="{8A52F696-A5F9-4C3F-87C2-F779FC876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C3F"/>
    <w:rPr>
      <w:rFonts w:ascii="Times New Roman" w:hAnsi="Times New Roman"/>
      <w:sz w:val="24"/>
    </w:rPr>
  </w:style>
  <w:style w:type="paragraph" w:styleId="Heading1">
    <w:name w:val="heading 1"/>
    <w:basedOn w:val="Normal"/>
    <w:next w:val="Normal"/>
    <w:link w:val="Heading1Char"/>
    <w:uiPriority w:val="9"/>
    <w:qFormat/>
    <w:rsid w:val="00E30C3F"/>
    <w:pPr>
      <w:keepNext/>
      <w:keepLines/>
      <w:numPr>
        <w:numId w:val="4"/>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30C3F"/>
    <w:pPr>
      <w:keepNext/>
      <w:keepLines/>
      <w:numPr>
        <w:ilvl w:val="1"/>
        <w:numId w:val="4"/>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23CC"/>
    <w:pPr>
      <w:keepNext/>
      <w:keepLines/>
      <w:numPr>
        <w:ilvl w:val="2"/>
        <w:numId w:val="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E30C3F"/>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30C3F"/>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0C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0C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0C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0C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0C3F"/>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E30C3F"/>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uiPriority w:val="9"/>
    <w:rsid w:val="00E30C3F"/>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E30C3F"/>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E30C3F"/>
    <w:pPr>
      <w:ind w:left="720"/>
      <w:contextualSpacing/>
    </w:pPr>
  </w:style>
  <w:style w:type="character" w:customStyle="1" w:styleId="Heading3Char">
    <w:name w:val="Heading 3 Char"/>
    <w:basedOn w:val="DefaultParagraphFont"/>
    <w:link w:val="Heading3"/>
    <w:uiPriority w:val="9"/>
    <w:rsid w:val="002B23CC"/>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E30C3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E30C3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30C3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30C3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30C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0C3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7D7D9A"/>
    <w:pPr>
      <w:spacing w:after="200" w:line="240" w:lineRule="auto"/>
    </w:pPr>
    <w:rPr>
      <w:b/>
      <w:iCs/>
      <w:color w:val="000000" w:themeColor="text1"/>
      <w:szCs w:val="18"/>
    </w:rPr>
  </w:style>
  <w:style w:type="character" w:styleId="CommentReference">
    <w:name w:val="annotation reference"/>
    <w:basedOn w:val="DefaultParagraphFont"/>
    <w:uiPriority w:val="99"/>
    <w:semiHidden/>
    <w:unhideWhenUsed/>
    <w:rsid w:val="00837F43"/>
    <w:rPr>
      <w:sz w:val="16"/>
      <w:szCs w:val="16"/>
    </w:rPr>
  </w:style>
  <w:style w:type="paragraph" w:styleId="CommentText">
    <w:name w:val="annotation text"/>
    <w:basedOn w:val="Normal"/>
    <w:link w:val="CommentTextChar"/>
    <w:uiPriority w:val="99"/>
    <w:unhideWhenUsed/>
    <w:rsid w:val="00837F43"/>
    <w:pPr>
      <w:spacing w:line="240" w:lineRule="auto"/>
    </w:pPr>
    <w:rPr>
      <w:sz w:val="20"/>
      <w:szCs w:val="20"/>
    </w:rPr>
  </w:style>
  <w:style w:type="character" w:customStyle="1" w:styleId="CommentTextChar">
    <w:name w:val="Comment Text Char"/>
    <w:basedOn w:val="DefaultParagraphFont"/>
    <w:link w:val="CommentText"/>
    <w:uiPriority w:val="99"/>
    <w:rsid w:val="00837F4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37F43"/>
    <w:rPr>
      <w:b/>
      <w:bCs/>
    </w:rPr>
  </w:style>
  <w:style w:type="character" w:customStyle="1" w:styleId="CommentSubjectChar">
    <w:name w:val="Comment Subject Char"/>
    <w:basedOn w:val="CommentTextChar"/>
    <w:link w:val="CommentSubject"/>
    <w:uiPriority w:val="99"/>
    <w:semiHidden/>
    <w:rsid w:val="00837F43"/>
    <w:rPr>
      <w:rFonts w:ascii="Times New Roman" w:hAnsi="Times New Roman"/>
      <w:b/>
      <w:bCs/>
      <w:sz w:val="20"/>
      <w:szCs w:val="20"/>
    </w:rPr>
  </w:style>
  <w:style w:type="character" w:styleId="Hyperlink">
    <w:name w:val="Hyperlink"/>
    <w:basedOn w:val="DefaultParagraphFont"/>
    <w:uiPriority w:val="99"/>
    <w:unhideWhenUsed/>
    <w:rsid w:val="00E34842"/>
    <w:rPr>
      <w:color w:val="0563C1" w:themeColor="hyperlink"/>
      <w:u w:val="single"/>
    </w:rPr>
  </w:style>
  <w:style w:type="character" w:styleId="UnresolvedMention">
    <w:name w:val="Unresolved Mention"/>
    <w:basedOn w:val="DefaultParagraphFont"/>
    <w:uiPriority w:val="99"/>
    <w:semiHidden/>
    <w:unhideWhenUsed/>
    <w:rsid w:val="00E34842"/>
    <w:rPr>
      <w:color w:val="605E5C"/>
      <w:shd w:val="clear" w:color="auto" w:fill="E1DFDD"/>
    </w:rPr>
  </w:style>
  <w:style w:type="paragraph" w:styleId="Revision">
    <w:name w:val="Revision"/>
    <w:hidden/>
    <w:uiPriority w:val="99"/>
    <w:semiHidden/>
    <w:rsid w:val="00777B50"/>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4538A2"/>
    <w:rPr>
      <w:color w:val="808080"/>
    </w:rPr>
  </w:style>
  <w:style w:type="character" w:styleId="FollowedHyperlink">
    <w:name w:val="FollowedHyperlink"/>
    <w:basedOn w:val="DefaultParagraphFont"/>
    <w:uiPriority w:val="99"/>
    <w:semiHidden/>
    <w:unhideWhenUsed/>
    <w:rsid w:val="009E544C"/>
    <w:rPr>
      <w:color w:val="954F72" w:themeColor="followedHyperlink"/>
      <w:u w:val="single"/>
    </w:rPr>
  </w:style>
  <w:style w:type="paragraph" w:styleId="Header">
    <w:name w:val="header"/>
    <w:basedOn w:val="Normal"/>
    <w:link w:val="HeaderChar"/>
    <w:uiPriority w:val="99"/>
    <w:unhideWhenUsed/>
    <w:rsid w:val="00C03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2E7"/>
    <w:rPr>
      <w:rFonts w:ascii="Times New Roman" w:hAnsi="Times New Roman"/>
      <w:sz w:val="24"/>
    </w:rPr>
  </w:style>
  <w:style w:type="paragraph" w:styleId="Footer">
    <w:name w:val="footer"/>
    <w:basedOn w:val="Normal"/>
    <w:link w:val="FooterChar"/>
    <w:uiPriority w:val="99"/>
    <w:unhideWhenUsed/>
    <w:rsid w:val="00C03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2E7"/>
    <w:rPr>
      <w:rFonts w:ascii="Times New Roman" w:hAnsi="Times New Roman"/>
      <w:sz w:val="24"/>
    </w:rPr>
  </w:style>
  <w:style w:type="character" w:styleId="LineNumber">
    <w:name w:val="line number"/>
    <w:basedOn w:val="DefaultParagraphFont"/>
    <w:uiPriority w:val="99"/>
    <w:semiHidden/>
    <w:unhideWhenUsed/>
    <w:rsid w:val="00C03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1710">
      <w:bodyDiv w:val="1"/>
      <w:marLeft w:val="0"/>
      <w:marRight w:val="0"/>
      <w:marTop w:val="0"/>
      <w:marBottom w:val="0"/>
      <w:divBdr>
        <w:top w:val="none" w:sz="0" w:space="0" w:color="auto"/>
        <w:left w:val="none" w:sz="0" w:space="0" w:color="auto"/>
        <w:bottom w:val="none" w:sz="0" w:space="0" w:color="auto"/>
        <w:right w:val="none" w:sz="0" w:space="0" w:color="auto"/>
      </w:divBdr>
    </w:div>
    <w:div w:id="3291272">
      <w:bodyDiv w:val="1"/>
      <w:marLeft w:val="0"/>
      <w:marRight w:val="0"/>
      <w:marTop w:val="0"/>
      <w:marBottom w:val="0"/>
      <w:divBdr>
        <w:top w:val="none" w:sz="0" w:space="0" w:color="auto"/>
        <w:left w:val="none" w:sz="0" w:space="0" w:color="auto"/>
        <w:bottom w:val="none" w:sz="0" w:space="0" w:color="auto"/>
        <w:right w:val="none" w:sz="0" w:space="0" w:color="auto"/>
      </w:divBdr>
    </w:div>
    <w:div w:id="3822305">
      <w:bodyDiv w:val="1"/>
      <w:marLeft w:val="0"/>
      <w:marRight w:val="0"/>
      <w:marTop w:val="0"/>
      <w:marBottom w:val="0"/>
      <w:divBdr>
        <w:top w:val="none" w:sz="0" w:space="0" w:color="auto"/>
        <w:left w:val="none" w:sz="0" w:space="0" w:color="auto"/>
        <w:bottom w:val="none" w:sz="0" w:space="0" w:color="auto"/>
        <w:right w:val="none" w:sz="0" w:space="0" w:color="auto"/>
      </w:divBdr>
    </w:div>
    <w:div w:id="4406971">
      <w:bodyDiv w:val="1"/>
      <w:marLeft w:val="0"/>
      <w:marRight w:val="0"/>
      <w:marTop w:val="0"/>
      <w:marBottom w:val="0"/>
      <w:divBdr>
        <w:top w:val="none" w:sz="0" w:space="0" w:color="auto"/>
        <w:left w:val="none" w:sz="0" w:space="0" w:color="auto"/>
        <w:bottom w:val="none" w:sz="0" w:space="0" w:color="auto"/>
        <w:right w:val="none" w:sz="0" w:space="0" w:color="auto"/>
      </w:divBdr>
    </w:div>
    <w:div w:id="5058198">
      <w:bodyDiv w:val="1"/>
      <w:marLeft w:val="0"/>
      <w:marRight w:val="0"/>
      <w:marTop w:val="0"/>
      <w:marBottom w:val="0"/>
      <w:divBdr>
        <w:top w:val="none" w:sz="0" w:space="0" w:color="auto"/>
        <w:left w:val="none" w:sz="0" w:space="0" w:color="auto"/>
        <w:bottom w:val="none" w:sz="0" w:space="0" w:color="auto"/>
        <w:right w:val="none" w:sz="0" w:space="0" w:color="auto"/>
      </w:divBdr>
    </w:div>
    <w:div w:id="5177914">
      <w:bodyDiv w:val="1"/>
      <w:marLeft w:val="0"/>
      <w:marRight w:val="0"/>
      <w:marTop w:val="0"/>
      <w:marBottom w:val="0"/>
      <w:divBdr>
        <w:top w:val="none" w:sz="0" w:space="0" w:color="auto"/>
        <w:left w:val="none" w:sz="0" w:space="0" w:color="auto"/>
        <w:bottom w:val="none" w:sz="0" w:space="0" w:color="auto"/>
        <w:right w:val="none" w:sz="0" w:space="0" w:color="auto"/>
      </w:divBdr>
    </w:div>
    <w:div w:id="5787596">
      <w:bodyDiv w:val="1"/>
      <w:marLeft w:val="0"/>
      <w:marRight w:val="0"/>
      <w:marTop w:val="0"/>
      <w:marBottom w:val="0"/>
      <w:divBdr>
        <w:top w:val="none" w:sz="0" w:space="0" w:color="auto"/>
        <w:left w:val="none" w:sz="0" w:space="0" w:color="auto"/>
        <w:bottom w:val="none" w:sz="0" w:space="0" w:color="auto"/>
        <w:right w:val="none" w:sz="0" w:space="0" w:color="auto"/>
      </w:divBdr>
    </w:div>
    <w:div w:id="5908046">
      <w:bodyDiv w:val="1"/>
      <w:marLeft w:val="0"/>
      <w:marRight w:val="0"/>
      <w:marTop w:val="0"/>
      <w:marBottom w:val="0"/>
      <w:divBdr>
        <w:top w:val="none" w:sz="0" w:space="0" w:color="auto"/>
        <w:left w:val="none" w:sz="0" w:space="0" w:color="auto"/>
        <w:bottom w:val="none" w:sz="0" w:space="0" w:color="auto"/>
        <w:right w:val="none" w:sz="0" w:space="0" w:color="auto"/>
      </w:divBdr>
    </w:div>
    <w:div w:id="6950615">
      <w:bodyDiv w:val="1"/>
      <w:marLeft w:val="0"/>
      <w:marRight w:val="0"/>
      <w:marTop w:val="0"/>
      <w:marBottom w:val="0"/>
      <w:divBdr>
        <w:top w:val="none" w:sz="0" w:space="0" w:color="auto"/>
        <w:left w:val="none" w:sz="0" w:space="0" w:color="auto"/>
        <w:bottom w:val="none" w:sz="0" w:space="0" w:color="auto"/>
        <w:right w:val="none" w:sz="0" w:space="0" w:color="auto"/>
      </w:divBdr>
    </w:div>
    <w:div w:id="7491265">
      <w:bodyDiv w:val="1"/>
      <w:marLeft w:val="0"/>
      <w:marRight w:val="0"/>
      <w:marTop w:val="0"/>
      <w:marBottom w:val="0"/>
      <w:divBdr>
        <w:top w:val="none" w:sz="0" w:space="0" w:color="auto"/>
        <w:left w:val="none" w:sz="0" w:space="0" w:color="auto"/>
        <w:bottom w:val="none" w:sz="0" w:space="0" w:color="auto"/>
        <w:right w:val="none" w:sz="0" w:space="0" w:color="auto"/>
      </w:divBdr>
    </w:div>
    <w:div w:id="8534470">
      <w:bodyDiv w:val="1"/>
      <w:marLeft w:val="0"/>
      <w:marRight w:val="0"/>
      <w:marTop w:val="0"/>
      <w:marBottom w:val="0"/>
      <w:divBdr>
        <w:top w:val="none" w:sz="0" w:space="0" w:color="auto"/>
        <w:left w:val="none" w:sz="0" w:space="0" w:color="auto"/>
        <w:bottom w:val="none" w:sz="0" w:space="0" w:color="auto"/>
        <w:right w:val="none" w:sz="0" w:space="0" w:color="auto"/>
      </w:divBdr>
    </w:div>
    <w:div w:id="9064307">
      <w:bodyDiv w:val="1"/>
      <w:marLeft w:val="0"/>
      <w:marRight w:val="0"/>
      <w:marTop w:val="0"/>
      <w:marBottom w:val="0"/>
      <w:divBdr>
        <w:top w:val="none" w:sz="0" w:space="0" w:color="auto"/>
        <w:left w:val="none" w:sz="0" w:space="0" w:color="auto"/>
        <w:bottom w:val="none" w:sz="0" w:space="0" w:color="auto"/>
        <w:right w:val="none" w:sz="0" w:space="0" w:color="auto"/>
      </w:divBdr>
    </w:div>
    <w:div w:id="11610148">
      <w:bodyDiv w:val="1"/>
      <w:marLeft w:val="0"/>
      <w:marRight w:val="0"/>
      <w:marTop w:val="0"/>
      <w:marBottom w:val="0"/>
      <w:divBdr>
        <w:top w:val="none" w:sz="0" w:space="0" w:color="auto"/>
        <w:left w:val="none" w:sz="0" w:space="0" w:color="auto"/>
        <w:bottom w:val="none" w:sz="0" w:space="0" w:color="auto"/>
        <w:right w:val="none" w:sz="0" w:space="0" w:color="auto"/>
      </w:divBdr>
    </w:div>
    <w:div w:id="12540688">
      <w:bodyDiv w:val="1"/>
      <w:marLeft w:val="0"/>
      <w:marRight w:val="0"/>
      <w:marTop w:val="0"/>
      <w:marBottom w:val="0"/>
      <w:divBdr>
        <w:top w:val="none" w:sz="0" w:space="0" w:color="auto"/>
        <w:left w:val="none" w:sz="0" w:space="0" w:color="auto"/>
        <w:bottom w:val="none" w:sz="0" w:space="0" w:color="auto"/>
        <w:right w:val="none" w:sz="0" w:space="0" w:color="auto"/>
      </w:divBdr>
    </w:div>
    <w:div w:id="13073780">
      <w:bodyDiv w:val="1"/>
      <w:marLeft w:val="0"/>
      <w:marRight w:val="0"/>
      <w:marTop w:val="0"/>
      <w:marBottom w:val="0"/>
      <w:divBdr>
        <w:top w:val="none" w:sz="0" w:space="0" w:color="auto"/>
        <w:left w:val="none" w:sz="0" w:space="0" w:color="auto"/>
        <w:bottom w:val="none" w:sz="0" w:space="0" w:color="auto"/>
        <w:right w:val="none" w:sz="0" w:space="0" w:color="auto"/>
      </w:divBdr>
    </w:div>
    <w:div w:id="14772023">
      <w:bodyDiv w:val="1"/>
      <w:marLeft w:val="0"/>
      <w:marRight w:val="0"/>
      <w:marTop w:val="0"/>
      <w:marBottom w:val="0"/>
      <w:divBdr>
        <w:top w:val="none" w:sz="0" w:space="0" w:color="auto"/>
        <w:left w:val="none" w:sz="0" w:space="0" w:color="auto"/>
        <w:bottom w:val="none" w:sz="0" w:space="0" w:color="auto"/>
        <w:right w:val="none" w:sz="0" w:space="0" w:color="auto"/>
      </w:divBdr>
    </w:div>
    <w:div w:id="14774394">
      <w:bodyDiv w:val="1"/>
      <w:marLeft w:val="0"/>
      <w:marRight w:val="0"/>
      <w:marTop w:val="0"/>
      <w:marBottom w:val="0"/>
      <w:divBdr>
        <w:top w:val="none" w:sz="0" w:space="0" w:color="auto"/>
        <w:left w:val="none" w:sz="0" w:space="0" w:color="auto"/>
        <w:bottom w:val="none" w:sz="0" w:space="0" w:color="auto"/>
        <w:right w:val="none" w:sz="0" w:space="0" w:color="auto"/>
      </w:divBdr>
    </w:div>
    <w:div w:id="15617121">
      <w:bodyDiv w:val="1"/>
      <w:marLeft w:val="0"/>
      <w:marRight w:val="0"/>
      <w:marTop w:val="0"/>
      <w:marBottom w:val="0"/>
      <w:divBdr>
        <w:top w:val="none" w:sz="0" w:space="0" w:color="auto"/>
        <w:left w:val="none" w:sz="0" w:space="0" w:color="auto"/>
        <w:bottom w:val="none" w:sz="0" w:space="0" w:color="auto"/>
        <w:right w:val="none" w:sz="0" w:space="0" w:color="auto"/>
      </w:divBdr>
    </w:div>
    <w:div w:id="16086900">
      <w:bodyDiv w:val="1"/>
      <w:marLeft w:val="0"/>
      <w:marRight w:val="0"/>
      <w:marTop w:val="0"/>
      <w:marBottom w:val="0"/>
      <w:divBdr>
        <w:top w:val="none" w:sz="0" w:space="0" w:color="auto"/>
        <w:left w:val="none" w:sz="0" w:space="0" w:color="auto"/>
        <w:bottom w:val="none" w:sz="0" w:space="0" w:color="auto"/>
        <w:right w:val="none" w:sz="0" w:space="0" w:color="auto"/>
      </w:divBdr>
    </w:div>
    <w:div w:id="17044260">
      <w:bodyDiv w:val="1"/>
      <w:marLeft w:val="0"/>
      <w:marRight w:val="0"/>
      <w:marTop w:val="0"/>
      <w:marBottom w:val="0"/>
      <w:divBdr>
        <w:top w:val="none" w:sz="0" w:space="0" w:color="auto"/>
        <w:left w:val="none" w:sz="0" w:space="0" w:color="auto"/>
        <w:bottom w:val="none" w:sz="0" w:space="0" w:color="auto"/>
        <w:right w:val="none" w:sz="0" w:space="0" w:color="auto"/>
      </w:divBdr>
    </w:div>
    <w:div w:id="17393851">
      <w:bodyDiv w:val="1"/>
      <w:marLeft w:val="0"/>
      <w:marRight w:val="0"/>
      <w:marTop w:val="0"/>
      <w:marBottom w:val="0"/>
      <w:divBdr>
        <w:top w:val="none" w:sz="0" w:space="0" w:color="auto"/>
        <w:left w:val="none" w:sz="0" w:space="0" w:color="auto"/>
        <w:bottom w:val="none" w:sz="0" w:space="0" w:color="auto"/>
        <w:right w:val="none" w:sz="0" w:space="0" w:color="auto"/>
      </w:divBdr>
    </w:div>
    <w:div w:id="18437480">
      <w:bodyDiv w:val="1"/>
      <w:marLeft w:val="0"/>
      <w:marRight w:val="0"/>
      <w:marTop w:val="0"/>
      <w:marBottom w:val="0"/>
      <w:divBdr>
        <w:top w:val="none" w:sz="0" w:space="0" w:color="auto"/>
        <w:left w:val="none" w:sz="0" w:space="0" w:color="auto"/>
        <w:bottom w:val="none" w:sz="0" w:space="0" w:color="auto"/>
        <w:right w:val="none" w:sz="0" w:space="0" w:color="auto"/>
      </w:divBdr>
    </w:div>
    <w:div w:id="18438189">
      <w:bodyDiv w:val="1"/>
      <w:marLeft w:val="0"/>
      <w:marRight w:val="0"/>
      <w:marTop w:val="0"/>
      <w:marBottom w:val="0"/>
      <w:divBdr>
        <w:top w:val="none" w:sz="0" w:space="0" w:color="auto"/>
        <w:left w:val="none" w:sz="0" w:space="0" w:color="auto"/>
        <w:bottom w:val="none" w:sz="0" w:space="0" w:color="auto"/>
        <w:right w:val="none" w:sz="0" w:space="0" w:color="auto"/>
      </w:divBdr>
    </w:div>
    <w:div w:id="18553877">
      <w:bodyDiv w:val="1"/>
      <w:marLeft w:val="0"/>
      <w:marRight w:val="0"/>
      <w:marTop w:val="0"/>
      <w:marBottom w:val="0"/>
      <w:divBdr>
        <w:top w:val="none" w:sz="0" w:space="0" w:color="auto"/>
        <w:left w:val="none" w:sz="0" w:space="0" w:color="auto"/>
        <w:bottom w:val="none" w:sz="0" w:space="0" w:color="auto"/>
        <w:right w:val="none" w:sz="0" w:space="0" w:color="auto"/>
      </w:divBdr>
    </w:div>
    <w:div w:id="19205750">
      <w:bodyDiv w:val="1"/>
      <w:marLeft w:val="0"/>
      <w:marRight w:val="0"/>
      <w:marTop w:val="0"/>
      <w:marBottom w:val="0"/>
      <w:divBdr>
        <w:top w:val="none" w:sz="0" w:space="0" w:color="auto"/>
        <w:left w:val="none" w:sz="0" w:space="0" w:color="auto"/>
        <w:bottom w:val="none" w:sz="0" w:space="0" w:color="auto"/>
        <w:right w:val="none" w:sz="0" w:space="0" w:color="auto"/>
      </w:divBdr>
    </w:div>
    <w:div w:id="19402540">
      <w:bodyDiv w:val="1"/>
      <w:marLeft w:val="0"/>
      <w:marRight w:val="0"/>
      <w:marTop w:val="0"/>
      <w:marBottom w:val="0"/>
      <w:divBdr>
        <w:top w:val="none" w:sz="0" w:space="0" w:color="auto"/>
        <w:left w:val="none" w:sz="0" w:space="0" w:color="auto"/>
        <w:bottom w:val="none" w:sz="0" w:space="0" w:color="auto"/>
        <w:right w:val="none" w:sz="0" w:space="0" w:color="auto"/>
      </w:divBdr>
      <w:divsChild>
        <w:div w:id="428356822">
          <w:marLeft w:val="480"/>
          <w:marRight w:val="0"/>
          <w:marTop w:val="0"/>
          <w:marBottom w:val="0"/>
          <w:divBdr>
            <w:top w:val="none" w:sz="0" w:space="0" w:color="auto"/>
            <w:left w:val="none" w:sz="0" w:space="0" w:color="auto"/>
            <w:bottom w:val="none" w:sz="0" w:space="0" w:color="auto"/>
            <w:right w:val="none" w:sz="0" w:space="0" w:color="auto"/>
          </w:divBdr>
        </w:div>
        <w:div w:id="412703338">
          <w:marLeft w:val="480"/>
          <w:marRight w:val="0"/>
          <w:marTop w:val="0"/>
          <w:marBottom w:val="0"/>
          <w:divBdr>
            <w:top w:val="none" w:sz="0" w:space="0" w:color="auto"/>
            <w:left w:val="none" w:sz="0" w:space="0" w:color="auto"/>
            <w:bottom w:val="none" w:sz="0" w:space="0" w:color="auto"/>
            <w:right w:val="none" w:sz="0" w:space="0" w:color="auto"/>
          </w:divBdr>
        </w:div>
        <w:div w:id="984046538">
          <w:marLeft w:val="480"/>
          <w:marRight w:val="0"/>
          <w:marTop w:val="0"/>
          <w:marBottom w:val="0"/>
          <w:divBdr>
            <w:top w:val="none" w:sz="0" w:space="0" w:color="auto"/>
            <w:left w:val="none" w:sz="0" w:space="0" w:color="auto"/>
            <w:bottom w:val="none" w:sz="0" w:space="0" w:color="auto"/>
            <w:right w:val="none" w:sz="0" w:space="0" w:color="auto"/>
          </w:divBdr>
        </w:div>
        <w:div w:id="1939215069">
          <w:marLeft w:val="480"/>
          <w:marRight w:val="0"/>
          <w:marTop w:val="0"/>
          <w:marBottom w:val="0"/>
          <w:divBdr>
            <w:top w:val="none" w:sz="0" w:space="0" w:color="auto"/>
            <w:left w:val="none" w:sz="0" w:space="0" w:color="auto"/>
            <w:bottom w:val="none" w:sz="0" w:space="0" w:color="auto"/>
            <w:right w:val="none" w:sz="0" w:space="0" w:color="auto"/>
          </w:divBdr>
        </w:div>
        <w:div w:id="686255003">
          <w:marLeft w:val="480"/>
          <w:marRight w:val="0"/>
          <w:marTop w:val="0"/>
          <w:marBottom w:val="0"/>
          <w:divBdr>
            <w:top w:val="none" w:sz="0" w:space="0" w:color="auto"/>
            <w:left w:val="none" w:sz="0" w:space="0" w:color="auto"/>
            <w:bottom w:val="none" w:sz="0" w:space="0" w:color="auto"/>
            <w:right w:val="none" w:sz="0" w:space="0" w:color="auto"/>
          </w:divBdr>
        </w:div>
        <w:div w:id="881593531">
          <w:marLeft w:val="480"/>
          <w:marRight w:val="0"/>
          <w:marTop w:val="0"/>
          <w:marBottom w:val="0"/>
          <w:divBdr>
            <w:top w:val="none" w:sz="0" w:space="0" w:color="auto"/>
            <w:left w:val="none" w:sz="0" w:space="0" w:color="auto"/>
            <w:bottom w:val="none" w:sz="0" w:space="0" w:color="auto"/>
            <w:right w:val="none" w:sz="0" w:space="0" w:color="auto"/>
          </w:divBdr>
        </w:div>
        <w:div w:id="1561862476">
          <w:marLeft w:val="480"/>
          <w:marRight w:val="0"/>
          <w:marTop w:val="0"/>
          <w:marBottom w:val="0"/>
          <w:divBdr>
            <w:top w:val="none" w:sz="0" w:space="0" w:color="auto"/>
            <w:left w:val="none" w:sz="0" w:space="0" w:color="auto"/>
            <w:bottom w:val="none" w:sz="0" w:space="0" w:color="auto"/>
            <w:right w:val="none" w:sz="0" w:space="0" w:color="auto"/>
          </w:divBdr>
        </w:div>
        <w:div w:id="1669363437">
          <w:marLeft w:val="480"/>
          <w:marRight w:val="0"/>
          <w:marTop w:val="0"/>
          <w:marBottom w:val="0"/>
          <w:divBdr>
            <w:top w:val="none" w:sz="0" w:space="0" w:color="auto"/>
            <w:left w:val="none" w:sz="0" w:space="0" w:color="auto"/>
            <w:bottom w:val="none" w:sz="0" w:space="0" w:color="auto"/>
            <w:right w:val="none" w:sz="0" w:space="0" w:color="auto"/>
          </w:divBdr>
        </w:div>
        <w:div w:id="320550142">
          <w:marLeft w:val="480"/>
          <w:marRight w:val="0"/>
          <w:marTop w:val="0"/>
          <w:marBottom w:val="0"/>
          <w:divBdr>
            <w:top w:val="none" w:sz="0" w:space="0" w:color="auto"/>
            <w:left w:val="none" w:sz="0" w:space="0" w:color="auto"/>
            <w:bottom w:val="none" w:sz="0" w:space="0" w:color="auto"/>
            <w:right w:val="none" w:sz="0" w:space="0" w:color="auto"/>
          </w:divBdr>
        </w:div>
        <w:div w:id="197593387">
          <w:marLeft w:val="480"/>
          <w:marRight w:val="0"/>
          <w:marTop w:val="0"/>
          <w:marBottom w:val="0"/>
          <w:divBdr>
            <w:top w:val="none" w:sz="0" w:space="0" w:color="auto"/>
            <w:left w:val="none" w:sz="0" w:space="0" w:color="auto"/>
            <w:bottom w:val="none" w:sz="0" w:space="0" w:color="auto"/>
            <w:right w:val="none" w:sz="0" w:space="0" w:color="auto"/>
          </w:divBdr>
        </w:div>
        <w:div w:id="819882826">
          <w:marLeft w:val="480"/>
          <w:marRight w:val="0"/>
          <w:marTop w:val="0"/>
          <w:marBottom w:val="0"/>
          <w:divBdr>
            <w:top w:val="none" w:sz="0" w:space="0" w:color="auto"/>
            <w:left w:val="none" w:sz="0" w:space="0" w:color="auto"/>
            <w:bottom w:val="none" w:sz="0" w:space="0" w:color="auto"/>
            <w:right w:val="none" w:sz="0" w:space="0" w:color="auto"/>
          </w:divBdr>
        </w:div>
        <w:div w:id="705721308">
          <w:marLeft w:val="480"/>
          <w:marRight w:val="0"/>
          <w:marTop w:val="0"/>
          <w:marBottom w:val="0"/>
          <w:divBdr>
            <w:top w:val="none" w:sz="0" w:space="0" w:color="auto"/>
            <w:left w:val="none" w:sz="0" w:space="0" w:color="auto"/>
            <w:bottom w:val="none" w:sz="0" w:space="0" w:color="auto"/>
            <w:right w:val="none" w:sz="0" w:space="0" w:color="auto"/>
          </w:divBdr>
        </w:div>
        <w:div w:id="1642150375">
          <w:marLeft w:val="480"/>
          <w:marRight w:val="0"/>
          <w:marTop w:val="0"/>
          <w:marBottom w:val="0"/>
          <w:divBdr>
            <w:top w:val="none" w:sz="0" w:space="0" w:color="auto"/>
            <w:left w:val="none" w:sz="0" w:space="0" w:color="auto"/>
            <w:bottom w:val="none" w:sz="0" w:space="0" w:color="auto"/>
            <w:right w:val="none" w:sz="0" w:space="0" w:color="auto"/>
          </w:divBdr>
        </w:div>
        <w:div w:id="1799373411">
          <w:marLeft w:val="480"/>
          <w:marRight w:val="0"/>
          <w:marTop w:val="0"/>
          <w:marBottom w:val="0"/>
          <w:divBdr>
            <w:top w:val="none" w:sz="0" w:space="0" w:color="auto"/>
            <w:left w:val="none" w:sz="0" w:space="0" w:color="auto"/>
            <w:bottom w:val="none" w:sz="0" w:space="0" w:color="auto"/>
            <w:right w:val="none" w:sz="0" w:space="0" w:color="auto"/>
          </w:divBdr>
        </w:div>
        <w:div w:id="1680963895">
          <w:marLeft w:val="480"/>
          <w:marRight w:val="0"/>
          <w:marTop w:val="0"/>
          <w:marBottom w:val="0"/>
          <w:divBdr>
            <w:top w:val="none" w:sz="0" w:space="0" w:color="auto"/>
            <w:left w:val="none" w:sz="0" w:space="0" w:color="auto"/>
            <w:bottom w:val="none" w:sz="0" w:space="0" w:color="auto"/>
            <w:right w:val="none" w:sz="0" w:space="0" w:color="auto"/>
          </w:divBdr>
        </w:div>
        <w:div w:id="1573464641">
          <w:marLeft w:val="480"/>
          <w:marRight w:val="0"/>
          <w:marTop w:val="0"/>
          <w:marBottom w:val="0"/>
          <w:divBdr>
            <w:top w:val="none" w:sz="0" w:space="0" w:color="auto"/>
            <w:left w:val="none" w:sz="0" w:space="0" w:color="auto"/>
            <w:bottom w:val="none" w:sz="0" w:space="0" w:color="auto"/>
            <w:right w:val="none" w:sz="0" w:space="0" w:color="auto"/>
          </w:divBdr>
        </w:div>
        <w:div w:id="68424919">
          <w:marLeft w:val="480"/>
          <w:marRight w:val="0"/>
          <w:marTop w:val="0"/>
          <w:marBottom w:val="0"/>
          <w:divBdr>
            <w:top w:val="none" w:sz="0" w:space="0" w:color="auto"/>
            <w:left w:val="none" w:sz="0" w:space="0" w:color="auto"/>
            <w:bottom w:val="none" w:sz="0" w:space="0" w:color="auto"/>
            <w:right w:val="none" w:sz="0" w:space="0" w:color="auto"/>
          </w:divBdr>
        </w:div>
        <w:div w:id="162819780">
          <w:marLeft w:val="480"/>
          <w:marRight w:val="0"/>
          <w:marTop w:val="0"/>
          <w:marBottom w:val="0"/>
          <w:divBdr>
            <w:top w:val="none" w:sz="0" w:space="0" w:color="auto"/>
            <w:left w:val="none" w:sz="0" w:space="0" w:color="auto"/>
            <w:bottom w:val="none" w:sz="0" w:space="0" w:color="auto"/>
            <w:right w:val="none" w:sz="0" w:space="0" w:color="auto"/>
          </w:divBdr>
        </w:div>
        <w:div w:id="2112580836">
          <w:marLeft w:val="480"/>
          <w:marRight w:val="0"/>
          <w:marTop w:val="0"/>
          <w:marBottom w:val="0"/>
          <w:divBdr>
            <w:top w:val="none" w:sz="0" w:space="0" w:color="auto"/>
            <w:left w:val="none" w:sz="0" w:space="0" w:color="auto"/>
            <w:bottom w:val="none" w:sz="0" w:space="0" w:color="auto"/>
            <w:right w:val="none" w:sz="0" w:space="0" w:color="auto"/>
          </w:divBdr>
        </w:div>
      </w:divsChild>
    </w:div>
    <w:div w:id="21828352">
      <w:bodyDiv w:val="1"/>
      <w:marLeft w:val="0"/>
      <w:marRight w:val="0"/>
      <w:marTop w:val="0"/>
      <w:marBottom w:val="0"/>
      <w:divBdr>
        <w:top w:val="none" w:sz="0" w:space="0" w:color="auto"/>
        <w:left w:val="none" w:sz="0" w:space="0" w:color="auto"/>
        <w:bottom w:val="none" w:sz="0" w:space="0" w:color="auto"/>
        <w:right w:val="none" w:sz="0" w:space="0" w:color="auto"/>
      </w:divBdr>
    </w:div>
    <w:div w:id="23946964">
      <w:bodyDiv w:val="1"/>
      <w:marLeft w:val="0"/>
      <w:marRight w:val="0"/>
      <w:marTop w:val="0"/>
      <w:marBottom w:val="0"/>
      <w:divBdr>
        <w:top w:val="none" w:sz="0" w:space="0" w:color="auto"/>
        <w:left w:val="none" w:sz="0" w:space="0" w:color="auto"/>
        <w:bottom w:val="none" w:sz="0" w:space="0" w:color="auto"/>
        <w:right w:val="none" w:sz="0" w:space="0" w:color="auto"/>
      </w:divBdr>
    </w:div>
    <w:div w:id="24797424">
      <w:bodyDiv w:val="1"/>
      <w:marLeft w:val="0"/>
      <w:marRight w:val="0"/>
      <w:marTop w:val="0"/>
      <w:marBottom w:val="0"/>
      <w:divBdr>
        <w:top w:val="none" w:sz="0" w:space="0" w:color="auto"/>
        <w:left w:val="none" w:sz="0" w:space="0" w:color="auto"/>
        <w:bottom w:val="none" w:sz="0" w:space="0" w:color="auto"/>
        <w:right w:val="none" w:sz="0" w:space="0" w:color="auto"/>
      </w:divBdr>
    </w:div>
    <w:div w:id="24916910">
      <w:bodyDiv w:val="1"/>
      <w:marLeft w:val="0"/>
      <w:marRight w:val="0"/>
      <w:marTop w:val="0"/>
      <w:marBottom w:val="0"/>
      <w:divBdr>
        <w:top w:val="none" w:sz="0" w:space="0" w:color="auto"/>
        <w:left w:val="none" w:sz="0" w:space="0" w:color="auto"/>
        <w:bottom w:val="none" w:sz="0" w:space="0" w:color="auto"/>
        <w:right w:val="none" w:sz="0" w:space="0" w:color="auto"/>
      </w:divBdr>
    </w:div>
    <w:div w:id="25496653">
      <w:bodyDiv w:val="1"/>
      <w:marLeft w:val="0"/>
      <w:marRight w:val="0"/>
      <w:marTop w:val="0"/>
      <w:marBottom w:val="0"/>
      <w:divBdr>
        <w:top w:val="none" w:sz="0" w:space="0" w:color="auto"/>
        <w:left w:val="none" w:sz="0" w:space="0" w:color="auto"/>
        <w:bottom w:val="none" w:sz="0" w:space="0" w:color="auto"/>
        <w:right w:val="none" w:sz="0" w:space="0" w:color="auto"/>
      </w:divBdr>
    </w:div>
    <w:div w:id="27460609">
      <w:bodyDiv w:val="1"/>
      <w:marLeft w:val="0"/>
      <w:marRight w:val="0"/>
      <w:marTop w:val="0"/>
      <w:marBottom w:val="0"/>
      <w:divBdr>
        <w:top w:val="none" w:sz="0" w:space="0" w:color="auto"/>
        <w:left w:val="none" w:sz="0" w:space="0" w:color="auto"/>
        <w:bottom w:val="none" w:sz="0" w:space="0" w:color="auto"/>
        <w:right w:val="none" w:sz="0" w:space="0" w:color="auto"/>
      </w:divBdr>
    </w:div>
    <w:div w:id="28183569">
      <w:bodyDiv w:val="1"/>
      <w:marLeft w:val="0"/>
      <w:marRight w:val="0"/>
      <w:marTop w:val="0"/>
      <w:marBottom w:val="0"/>
      <w:divBdr>
        <w:top w:val="none" w:sz="0" w:space="0" w:color="auto"/>
        <w:left w:val="none" w:sz="0" w:space="0" w:color="auto"/>
        <w:bottom w:val="none" w:sz="0" w:space="0" w:color="auto"/>
        <w:right w:val="none" w:sz="0" w:space="0" w:color="auto"/>
      </w:divBdr>
    </w:div>
    <w:div w:id="29190628">
      <w:bodyDiv w:val="1"/>
      <w:marLeft w:val="0"/>
      <w:marRight w:val="0"/>
      <w:marTop w:val="0"/>
      <w:marBottom w:val="0"/>
      <w:divBdr>
        <w:top w:val="none" w:sz="0" w:space="0" w:color="auto"/>
        <w:left w:val="none" w:sz="0" w:space="0" w:color="auto"/>
        <w:bottom w:val="none" w:sz="0" w:space="0" w:color="auto"/>
        <w:right w:val="none" w:sz="0" w:space="0" w:color="auto"/>
      </w:divBdr>
    </w:div>
    <w:div w:id="30619263">
      <w:bodyDiv w:val="1"/>
      <w:marLeft w:val="0"/>
      <w:marRight w:val="0"/>
      <w:marTop w:val="0"/>
      <w:marBottom w:val="0"/>
      <w:divBdr>
        <w:top w:val="none" w:sz="0" w:space="0" w:color="auto"/>
        <w:left w:val="none" w:sz="0" w:space="0" w:color="auto"/>
        <w:bottom w:val="none" w:sz="0" w:space="0" w:color="auto"/>
        <w:right w:val="none" w:sz="0" w:space="0" w:color="auto"/>
      </w:divBdr>
      <w:divsChild>
        <w:div w:id="166408099">
          <w:marLeft w:val="480"/>
          <w:marRight w:val="0"/>
          <w:marTop w:val="0"/>
          <w:marBottom w:val="0"/>
          <w:divBdr>
            <w:top w:val="none" w:sz="0" w:space="0" w:color="auto"/>
            <w:left w:val="none" w:sz="0" w:space="0" w:color="auto"/>
            <w:bottom w:val="none" w:sz="0" w:space="0" w:color="auto"/>
            <w:right w:val="none" w:sz="0" w:space="0" w:color="auto"/>
          </w:divBdr>
        </w:div>
        <w:div w:id="2088647571">
          <w:marLeft w:val="480"/>
          <w:marRight w:val="0"/>
          <w:marTop w:val="0"/>
          <w:marBottom w:val="0"/>
          <w:divBdr>
            <w:top w:val="none" w:sz="0" w:space="0" w:color="auto"/>
            <w:left w:val="none" w:sz="0" w:space="0" w:color="auto"/>
            <w:bottom w:val="none" w:sz="0" w:space="0" w:color="auto"/>
            <w:right w:val="none" w:sz="0" w:space="0" w:color="auto"/>
          </w:divBdr>
        </w:div>
        <w:div w:id="1291400336">
          <w:marLeft w:val="480"/>
          <w:marRight w:val="0"/>
          <w:marTop w:val="0"/>
          <w:marBottom w:val="0"/>
          <w:divBdr>
            <w:top w:val="none" w:sz="0" w:space="0" w:color="auto"/>
            <w:left w:val="none" w:sz="0" w:space="0" w:color="auto"/>
            <w:bottom w:val="none" w:sz="0" w:space="0" w:color="auto"/>
            <w:right w:val="none" w:sz="0" w:space="0" w:color="auto"/>
          </w:divBdr>
        </w:div>
        <w:div w:id="478033686">
          <w:marLeft w:val="480"/>
          <w:marRight w:val="0"/>
          <w:marTop w:val="0"/>
          <w:marBottom w:val="0"/>
          <w:divBdr>
            <w:top w:val="none" w:sz="0" w:space="0" w:color="auto"/>
            <w:left w:val="none" w:sz="0" w:space="0" w:color="auto"/>
            <w:bottom w:val="none" w:sz="0" w:space="0" w:color="auto"/>
            <w:right w:val="none" w:sz="0" w:space="0" w:color="auto"/>
          </w:divBdr>
        </w:div>
        <w:div w:id="2007896358">
          <w:marLeft w:val="480"/>
          <w:marRight w:val="0"/>
          <w:marTop w:val="0"/>
          <w:marBottom w:val="0"/>
          <w:divBdr>
            <w:top w:val="none" w:sz="0" w:space="0" w:color="auto"/>
            <w:left w:val="none" w:sz="0" w:space="0" w:color="auto"/>
            <w:bottom w:val="none" w:sz="0" w:space="0" w:color="auto"/>
            <w:right w:val="none" w:sz="0" w:space="0" w:color="auto"/>
          </w:divBdr>
        </w:div>
        <w:div w:id="2028828704">
          <w:marLeft w:val="480"/>
          <w:marRight w:val="0"/>
          <w:marTop w:val="0"/>
          <w:marBottom w:val="0"/>
          <w:divBdr>
            <w:top w:val="none" w:sz="0" w:space="0" w:color="auto"/>
            <w:left w:val="none" w:sz="0" w:space="0" w:color="auto"/>
            <w:bottom w:val="none" w:sz="0" w:space="0" w:color="auto"/>
            <w:right w:val="none" w:sz="0" w:space="0" w:color="auto"/>
          </w:divBdr>
        </w:div>
        <w:div w:id="741563530">
          <w:marLeft w:val="480"/>
          <w:marRight w:val="0"/>
          <w:marTop w:val="0"/>
          <w:marBottom w:val="0"/>
          <w:divBdr>
            <w:top w:val="none" w:sz="0" w:space="0" w:color="auto"/>
            <w:left w:val="none" w:sz="0" w:space="0" w:color="auto"/>
            <w:bottom w:val="none" w:sz="0" w:space="0" w:color="auto"/>
            <w:right w:val="none" w:sz="0" w:space="0" w:color="auto"/>
          </w:divBdr>
        </w:div>
        <w:div w:id="1714647861">
          <w:marLeft w:val="480"/>
          <w:marRight w:val="0"/>
          <w:marTop w:val="0"/>
          <w:marBottom w:val="0"/>
          <w:divBdr>
            <w:top w:val="none" w:sz="0" w:space="0" w:color="auto"/>
            <w:left w:val="none" w:sz="0" w:space="0" w:color="auto"/>
            <w:bottom w:val="none" w:sz="0" w:space="0" w:color="auto"/>
            <w:right w:val="none" w:sz="0" w:space="0" w:color="auto"/>
          </w:divBdr>
        </w:div>
        <w:div w:id="164562170">
          <w:marLeft w:val="480"/>
          <w:marRight w:val="0"/>
          <w:marTop w:val="0"/>
          <w:marBottom w:val="0"/>
          <w:divBdr>
            <w:top w:val="none" w:sz="0" w:space="0" w:color="auto"/>
            <w:left w:val="none" w:sz="0" w:space="0" w:color="auto"/>
            <w:bottom w:val="none" w:sz="0" w:space="0" w:color="auto"/>
            <w:right w:val="none" w:sz="0" w:space="0" w:color="auto"/>
          </w:divBdr>
        </w:div>
        <w:div w:id="202182870">
          <w:marLeft w:val="480"/>
          <w:marRight w:val="0"/>
          <w:marTop w:val="0"/>
          <w:marBottom w:val="0"/>
          <w:divBdr>
            <w:top w:val="none" w:sz="0" w:space="0" w:color="auto"/>
            <w:left w:val="none" w:sz="0" w:space="0" w:color="auto"/>
            <w:bottom w:val="none" w:sz="0" w:space="0" w:color="auto"/>
            <w:right w:val="none" w:sz="0" w:space="0" w:color="auto"/>
          </w:divBdr>
        </w:div>
        <w:div w:id="520583511">
          <w:marLeft w:val="480"/>
          <w:marRight w:val="0"/>
          <w:marTop w:val="0"/>
          <w:marBottom w:val="0"/>
          <w:divBdr>
            <w:top w:val="none" w:sz="0" w:space="0" w:color="auto"/>
            <w:left w:val="none" w:sz="0" w:space="0" w:color="auto"/>
            <w:bottom w:val="none" w:sz="0" w:space="0" w:color="auto"/>
            <w:right w:val="none" w:sz="0" w:space="0" w:color="auto"/>
          </w:divBdr>
        </w:div>
        <w:div w:id="1082023370">
          <w:marLeft w:val="480"/>
          <w:marRight w:val="0"/>
          <w:marTop w:val="0"/>
          <w:marBottom w:val="0"/>
          <w:divBdr>
            <w:top w:val="none" w:sz="0" w:space="0" w:color="auto"/>
            <w:left w:val="none" w:sz="0" w:space="0" w:color="auto"/>
            <w:bottom w:val="none" w:sz="0" w:space="0" w:color="auto"/>
            <w:right w:val="none" w:sz="0" w:space="0" w:color="auto"/>
          </w:divBdr>
        </w:div>
        <w:div w:id="1814832689">
          <w:marLeft w:val="480"/>
          <w:marRight w:val="0"/>
          <w:marTop w:val="0"/>
          <w:marBottom w:val="0"/>
          <w:divBdr>
            <w:top w:val="none" w:sz="0" w:space="0" w:color="auto"/>
            <w:left w:val="none" w:sz="0" w:space="0" w:color="auto"/>
            <w:bottom w:val="none" w:sz="0" w:space="0" w:color="auto"/>
            <w:right w:val="none" w:sz="0" w:space="0" w:color="auto"/>
          </w:divBdr>
        </w:div>
        <w:div w:id="1717468923">
          <w:marLeft w:val="480"/>
          <w:marRight w:val="0"/>
          <w:marTop w:val="0"/>
          <w:marBottom w:val="0"/>
          <w:divBdr>
            <w:top w:val="none" w:sz="0" w:space="0" w:color="auto"/>
            <w:left w:val="none" w:sz="0" w:space="0" w:color="auto"/>
            <w:bottom w:val="none" w:sz="0" w:space="0" w:color="auto"/>
            <w:right w:val="none" w:sz="0" w:space="0" w:color="auto"/>
          </w:divBdr>
        </w:div>
        <w:div w:id="1571572995">
          <w:marLeft w:val="480"/>
          <w:marRight w:val="0"/>
          <w:marTop w:val="0"/>
          <w:marBottom w:val="0"/>
          <w:divBdr>
            <w:top w:val="none" w:sz="0" w:space="0" w:color="auto"/>
            <w:left w:val="none" w:sz="0" w:space="0" w:color="auto"/>
            <w:bottom w:val="none" w:sz="0" w:space="0" w:color="auto"/>
            <w:right w:val="none" w:sz="0" w:space="0" w:color="auto"/>
          </w:divBdr>
        </w:div>
        <w:div w:id="1223448461">
          <w:marLeft w:val="480"/>
          <w:marRight w:val="0"/>
          <w:marTop w:val="0"/>
          <w:marBottom w:val="0"/>
          <w:divBdr>
            <w:top w:val="none" w:sz="0" w:space="0" w:color="auto"/>
            <w:left w:val="none" w:sz="0" w:space="0" w:color="auto"/>
            <w:bottom w:val="none" w:sz="0" w:space="0" w:color="auto"/>
            <w:right w:val="none" w:sz="0" w:space="0" w:color="auto"/>
          </w:divBdr>
        </w:div>
        <w:div w:id="1267811730">
          <w:marLeft w:val="480"/>
          <w:marRight w:val="0"/>
          <w:marTop w:val="0"/>
          <w:marBottom w:val="0"/>
          <w:divBdr>
            <w:top w:val="none" w:sz="0" w:space="0" w:color="auto"/>
            <w:left w:val="none" w:sz="0" w:space="0" w:color="auto"/>
            <w:bottom w:val="none" w:sz="0" w:space="0" w:color="auto"/>
            <w:right w:val="none" w:sz="0" w:space="0" w:color="auto"/>
          </w:divBdr>
        </w:div>
        <w:div w:id="64424316">
          <w:marLeft w:val="480"/>
          <w:marRight w:val="0"/>
          <w:marTop w:val="0"/>
          <w:marBottom w:val="0"/>
          <w:divBdr>
            <w:top w:val="none" w:sz="0" w:space="0" w:color="auto"/>
            <w:left w:val="none" w:sz="0" w:space="0" w:color="auto"/>
            <w:bottom w:val="none" w:sz="0" w:space="0" w:color="auto"/>
            <w:right w:val="none" w:sz="0" w:space="0" w:color="auto"/>
          </w:divBdr>
        </w:div>
        <w:div w:id="447970114">
          <w:marLeft w:val="480"/>
          <w:marRight w:val="0"/>
          <w:marTop w:val="0"/>
          <w:marBottom w:val="0"/>
          <w:divBdr>
            <w:top w:val="none" w:sz="0" w:space="0" w:color="auto"/>
            <w:left w:val="none" w:sz="0" w:space="0" w:color="auto"/>
            <w:bottom w:val="none" w:sz="0" w:space="0" w:color="auto"/>
            <w:right w:val="none" w:sz="0" w:space="0" w:color="auto"/>
          </w:divBdr>
        </w:div>
        <w:div w:id="1357348830">
          <w:marLeft w:val="480"/>
          <w:marRight w:val="0"/>
          <w:marTop w:val="0"/>
          <w:marBottom w:val="0"/>
          <w:divBdr>
            <w:top w:val="none" w:sz="0" w:space="0" w:color="auto"/>
            <w:left w:val="none" w:sz="0" w:space="0" w:color="auto"/>
            <w:bottom w:val="none" w:sz="0" w:space="0" w:color="auto"/>
            <w:right w:val="none" w:sz="0" w:space="0" w:color="auto"/>
          </w:divBdr>
        </w:div>
        <w:div w:id="880214725">
          <w:marLeft w:val="480"/>
          <w:marRight w:val="0"/>
          <w:marTop w:val="0"/>
          <w:marBottom w:val="0"/>
          <w:divBdr>
            <w:top w:val="none" w:sz="0" w:space="0" w:color="auto"/>
            <w:left w:val="none" w:sz="0" w:space="0" w:color="auto"/>
            <w:bottom w:val="none" w:sz="0" w:space="0" w:color="auto"/>
            <w:right w:val="none" w:sz="0" w:space="0" w:color="auto"/>
          </w:divBdr>
        </w:div>
        <w:div w:id="1933737455">
          <w:marLeft w:val="480"/>
          <w:marRight w:val="0"/>
          <w:marTop w:val="0"/>
          <w:marBottom w:val="0"/>
          <w:divBdr>
            <w:top w:val="none" w:sz="0" w:space="0" w:color="auto"/>
            <w:left w:val="none" w:sz="0" w:space="0" w:color="auto"/>
            <w:bottom w:val="none" w:sz="0" w:space="0" w:color="auto"/>
            <w:right w:val="none" w:sz="0" w:space="0" w:color="auto"/>
          </w:divBdr>
        </w:div>
        <w:div w:id="1570191331">
          <w:marLeft w:val="480"/>
          <w:marRight w:val="0"/>
          <w:marTop w:val="0"/>
          <w:marBottom w:val="0"/>
          <w:divBdr>
            <w:top w:val="none" w:sz="0" w:space="0" w:color="auto"/>
            <w:left w:val="none" w:sz="0" w:space="0" w:color="auto"/>
            <w:bottom w:val="none" w:sz="0" w:space="0" w:color="auto"/>
            <w:right w:val="none" w:sz="0" w:space="0" w:color="auto"/>
          </w:divBdr>
        </w:div>
        <w:div w:id="108402135">
          <w:marLeft w:val="480"/>
          <w:marRight w:val="0"/>
          <w:marTop w:val="0"/>
          <w:marBottom w:val="0"/>
          <w:divBdr>
            <w:top w:val="none" w:sz="0" w:space="0" w:color="auto"/>
            <w:left w:val="none" w:sz="0" w:space="0" w:color="auto"/>
            <w:bottom w:val="none" w:sz="0" w:space="0" w:color="auto"/>
            <w:right w:val="none" w:sz="0" w:space="0" w:color="auto"/>
          </w:divBdr>
        </w:div>
        <w:div w:id="1489246667">
          <w:marLeft w:val="480"/>
          <w:marRight w:val="0"/>
          <w:marTop w:val="0"/>
          <w:marBottom w:val="0"/>
          <w:divBdr>
            <w:top w:val="none" w:sz="0" w:space="0" w:color="auto"/>
            <w:left w:val="none" w:sz="0" w:space="0" w:color="auto"/>
            <w:bottom w:val="none" w:sz="0" w:space="0" w:color="auto"/>
            <w:right w:val="none" w:sz="0" w:space="0" w:color="auto"/>
          </w:divBdr>
        </w:div>
        <w:div w:id="2125734064">
          <w:marLeft w:val="480"/>
          <w:marRight w:val="0"/>
          <w:marTop w:val="0"/>
          <w:marBottom w:val="0"/>
          <w:divBdr>
            <w:top w:val="none" w:sz="0" w:space="0" w:color="auto"/>
            <w:left w:val="none" w:sz="0" w:space="0" w:color="auto"/>
            <w:bottom w:val="none" w:sz="0" w:space="0" w:color="auto"/>
            <w:right w:val="none" w:sz="0" w:space="0" w:color="auto"/>
          </w:divBdr>
        </w:div>
        <w:div w:id="1519199806">
          <w:marLeft w:val="480"/>
          <w:marRight w:val="0"/>
          <w:marTop w:val="0"/>
          <w:marBottom w:val="0"/>
          <w:divBdr>
            <w:top w:val="none" w:sz="0" w:space="0" w:color="auto"/>
            <w:left w:val="none" w:sz="0" w:space="0" w:color="auto"/>
            <w:bottom w:val="none" w:sz="0" w:space="0" w:color="auto"/>
            <w:right w:val="none" w:sz="0" w:space="0" w:color="auto"/>
          </w:divBdr>
        </w:div>
        <w:div w:id="466968621">
          <w:marLeft w:val="480"/>
          <w:marRight w:val="0"/>
          <w:marTop w:val="0"/>
          <w:marBottom w:val="0"/>
          <w:divBdr>
            <w:top w:val="none" w:sz="0" w:space="0" w:color="auto"/>
            <w:left w:val="none" w:sz="0" w:space="0" w:color="auto"/>
            <w:bottom w:val="none" w:sz="0" w:space="0" w:color="auto"/>
            <w:right w:val="none" w:sz="0" w:space="0" w:color="auto"/>
          </w:divBdr>
        </w:div>
        <w:div w:id="2047563533">
          <w:marLeft w:val="480"/>
          <w:marRight w:val="0"/>
          <w:marTop w:val="0"/>
          <w:marBottom w:val="0"/>
          <w:divBdr>
            <w:top w:val="none" w:sz="0" w:space="0" w:color="auto"/>
            <w:left w:val="none" w:sz="0" w:space="0" w:color="auto"/>
            <w:bottom w:val="none" w:sz="0" w:space="0" w:color="auto"/>
            <w:right w:val="none" w:sz="0" w:space="0" w:color="auto"/>
          </w:divBdr>
        </w:div>
        <w:div w:id="237251406">
          <w:marLeft w:val="480"/>
          <w:marRight w:val="0"/>
          <w:marTop w:val="0"/>
          <w:marBottom w:val="0"/>
          <w:divBdr>
            <w:top w:val="none" w:sz="0" w:space="0" w:color="auto"/>
            <w:left w:val="none" w:sz="0" w:space="0" w:color="auto"/>
            <w:bottom w:val="none" w:sz="0" w:space="0" w:color="auto"/>
            <w:right w:val="none" w:sz="0" w:space="0" w:color="auto"/>
          </w:divBdr>
        </w:div>
        <w:div w:id="1651247421">
          <w:marLeft w:val="480"/>
          <w:marRight w:val="0"/>
          <w:marTop w:val="0"/>
          <w:marBottom w:val="0"/>
          <w:divBdr>
            <w:top w:val="none" w:sz="0" w:space="0" w:color="auto"/>
            <w:left w:val="none" w:sz="0" w:space="0" w:color="auto"/>
            <w:bottom w:val="none" w:sz="0" w:space="0" w:color="auto"/>
            <w:right w:val="none" w:sz="0" w:space="0" w:color="auto"/>
          </w:divBdr>
        </w:div>
        <w:div w:id="1176766319">
          <w:marLeft w:val="480"/>
          <w:marRight w:val="0"/>
          <w:marTop w:val="0"/>
          <w:marBottom w:val="0"/>
          <w:divBdr>
            <w:top w:val="none" w:sz="0" w:space="0" w:color="auto"/>
            <w:left w:val="none" w:sz="0" w:space="0" w:color="auto"/>
            <w:bottom w:val="none" w:sz="0" w:space="0" w:color="auto"/>
            <w:right w:val="none" w:sz="0" w:space="0" w:color="auto"/>
          </w:divBdr>
        </w:div>
        <w:div w:id="1347901092">
          <w:marLeft w:val="480"/>
          <w:marRight w:val="0"/>
          <w:marTop w:val="0"/>
          <w:marBottom w:val="0"/>
          <w:divBdr>
            <w:top w:val="none" w:sz="0" w:space="0" w:color="auto"/>
            <w:left w:val="none" w:sz="0" w:space="0" w:color="auto"/>
            <w:bottom w:val="none" w:sz="0" w:space="0" w:color="auto"/>
            <w:right w:val="none" w:sz="0" w:space="0" w:color="auto"/>
          </w:divBdr>
        </w:div>
        <w:div w:id="538057929">
          <w:marLeft w:val="480"/>
          <w:marRight w:val="0"/>
          <w:marTop w:val="0"/>
          <w:marBottom w:val="0"/>
          <w:divBdr>
            <w:top w:val="none" w:sz="0" w:space="0" w:color="auto"/>
            <w:left w:val="none" w:sz="0" w:space="0" w:color="auto"/>
            <w:bottom w:val="none" w:sz="0" w:space="0" w:color="auto"/>
            <w:right w:val="none" w:sz="0" w:space="0" w:color="auto"/>
          </w:divBdr>
        </w:div>
        <w:div w:id="1837107740">
          <w:marLeft w:val="480"/>
          <w:marRight w:val="0"/>
          <w:marTop w:val="0"/>
          <w:marBottom w:val="0"/>
          <w:divBdr>
            <w:top w:val="none" w:sz="0" w:space="0" w:color="auto"/>
            <w:left w:val="none" w:sz="0" w:space="0" w:color="auto"/>
            <w:bottom w:val="none" w:sz="0" w:space="0" w:color="auto"/>
            <w:right w:val="none" w:sz="0" w:space="0" w:color="auto"/>
          </w:divBdr>
        </w:div>
        <w:div w:id="1522939242">
          <w:marLeft w:val="480"/>
          <w:marRight w:val="0"/>
          <w:marTop w:val="0"/>
          <w:marBottom w:val="0"/>
          <w:divBdr>
            <w:top w:val="none" w:sz="0" w:space="0" w:color="auto"/>
            <w:left w:val="none" w:sz="0" w:space="0" w:color="auto"/>
            <w:bottom w:val="none" w:sz="0" w:space="0" w:color="auto"/>
            <w:right w:val="none" w:sz="0" w:space="0" w:color="auto"/>
          </w:divBdr>
        </w:div>
        <w:div w:id="1365138603">
          <w:marLeft w:val="480"/>
          <w:marRight w:val="0"/>
          <w:marTop w:val="0"/>
          <w:marBottom w:val="0"/>
          <w:divBdr>
            <w:top w:val="none" w:sz="0" w:space="0" w:color="auto"/>
            <w:left w:val="none" w:sz="0" w:space="0" w:color="auto"/>
            <w:bottom w:val="none" w:sz="0" w:space="0" w:color="auto"/>
            <w:right w:val="none" w:sz="0" w:space="0" w:color="auto"/>
          </w:divBdr>
        </w:div>
        <w:div w:id="134107893">
          <w:marLeft w:val="480"/>
          <w:marRight w:val="0"/>
          <w:marTop w:val="0"/>
          <w:marBottom w:val="0"/>
          <w:divBdr>
            <w:top w:val="none" w:sz="0" w:space="0" w:color="auto"/>
            <w:left w:val="none" w:sz="0" w:space="0" w:color="auto"/>
            <w:bottom w:val="none" w:sz="0" w:space="0" w:color="auto"/>
            <w:right w:val="none" w:sz="0" w:space="0" w:color="auto"/>
          </w:divBdr>
        </w:div>
        <w:div w:id="1154757469">
          <w:marLeft w:val="480"/>
          <w:marRight w:val="0"/>
          <w:marTop w:val="0"/>
          <w:marBottom w:val="0"/>
          <w:divBdr>
            <w:top w:val="none" w:sz="0" w:space="0" w:color="auto"/>
            <w:left w:val="none" w:sz="0" w:space="0" w:color="auto"/>
            <w:bottom w:val="none" w:sz="0" w:space="0" w:color="auto"/>
            <w:right w:val="none" w:sz="0" w:space="0" w:color="auto"/>
          </w:divBdr>
        </w:div>
      </w:divsChild>
    </w:div>
    <w:div w:id="30889464">
      <w:bodyDiv w:val="1"/>
      <w:marLeft w:val="0"/>
      <w:marRight w:val="0"/>
      <w:marTop w:val="0"/>
      <w:marBottom w:val="0"/>
      <w:divBdr>
        <w:top w:val="none" w:sz="0" w:space="0" w:color="auto"/>
        <w:left w:val="none" w:sz="0" w:space="0" w:color="auto"/>
        <w:bottom w:val="none" w:sz="0" w:space="0" w:color="auto"/>
        <w:right w:val="none" w:sz="0" w:space="0" w:color="auto"/>
      </w:divBdr>
    </w:div>
    <w:div w:id="31225062">
      <w:bodyDiv w:val="1"/>
      <w:marLeft w:val="0"/>
      <w:marRight w:val="0"/>
      <w:marTop w:val="0"/>
      <w:marBottom w:val="0"/>
      <w:divBdr>
        <w:top w:val="none" w:sz="0" w:space="0" w:color="auto"/>
        <w:left w:val="none" w:sz="0" w:space="0" w:color="auto"/>
        <w:bottom w:val="none" w:sz="0" w:space="0" w:color="auto"/>
        <w:right w:val="none" w:sz="0" w:space="0" w:color="auto"/>
      </w:divBdr>
    </w:div>
    <w:div w:id="31350141">
      <w:bodyDiv w:val="1"/>
      <w:marLeft w:val="0"/>
      <w:marRight w:val="0"/>
      <w:marTop w:val="0"/>
      <w:marBottom w:val="0"/>
      <w:divBdr>
        <w:top w:val="none" w:sz="0" w:space="0" w:color="auto"/>
        <w:left w:val="none" w:sz="0" w:space="0" w:color="auto"/>
        <w:bottom w:val="none" w:sz="0" w:space="0" w:color="auto"/>
        <w:right w:val="none" w:sz="0" w:space="0" w:color="auto"/>
      </w:divBdr>
    </w:div>
    <w:div w:id="32269731">
      <w:bodyDiv w:val="1"/>
      <w:marLeft w:val="0"/>
      <w:marRight w:val="0"/>
      <w:marTop w:val="0"/>
      <w:marBottom w:val="0"/>
      <w:divBdr>
        <w:top w:val="none" w:sz="0" w:space="0" w:color="auto"/>
        <w:left w:val="none" w:sz="0" w:space="0" w:color="auto"/>
        <w:bottom w:val="none" w:sz="0" w:space="0" w:color="auto"/>
        <w:right w:val="none" w:sz="0" w:space="0" w:color="auto"/>
      </w:divBdr>
    </w:div>
    <w:div w:id="32315782">
      <w:bodyDiv w:val="1"/>
      <w:marLeft w:val="0"/>
      <w:marRight w:val="0"/>
      <w:marTop w:val="0"/>
      <w:marBottom w:val="0"/>
      <w:divBdr>
        <w:top w:val="none" w:sz="0" w:space="0" w:color="auto"/>
        <w:left w:val="none" w:sz="0" w:space="0" w:color="auto"/>
        <w:bottom w:val="none" w:sz="0" w:space="0" w:color="auto"/>
        <w:right w:val="none" w:sz="0" w:space="0" w:color="auto"/>
      </w:divBdr>
    </w:div>
    <w:div w:id="32509755">
      <w:bodyDiv w:val="1"/>
      <w:marLeft w:val="0"/>
      <w:marRight w:val="0"/>
      <w:marTop w:val="0"/>
      <w:marBottom w:val="0"/>
      <w:divBdr>
        <w:top w:val="none" w:sz="0" w:space="0" w:color="auto"/>
        <w:left w:val="none" w:sz="0" w:space="0" w:color="auto"/>
        <w:bottom w:val="none" w:sz="0" w:space="0" w:color="auto"/>
        <w:right w:val="none" w:sz="0" w:space="0" w:color="auto"/>
      </w:divBdr>
    </w:div>
    <w:div w:id="32851697">
      <w:bodyDiv w:val="1"/>
      <w:marLeft w:val="0"/>
      <w:marRight w:val="0"/>
      <w:marTop w:val="0"/>
      <w:marBottom w:val="0"/>
      <w:divBdr>
        <w:top w:val="none" w:sz="0" w:space="0" w:color="auto"/>
        <w:left w:val="none" w:sz="0" w:space="0" w:color="auto"/>
        <w:bottom w:val="none" w:sz="0" w:space="0" w:color="auto"/>
        <w:right w:val="none" w:sz="0" w:space="0" w:color="auto"/>
      </w:divBdr>
    </w:div>
    <w:div w:id="33818611">
      <w:bodyDiv w:val="1"/>
      <w:marLeft w:val="0"/>
      <w:marRight w:val="0"/>
      <w:marTop w:val="0"/>
      <w:marBottom w:val="0"/>
      <w:divBdr>
        <w:top w:val="none" w:sz="0" w:space="0" w:color="auto"/>
        <w:left w:val="none" w:sz="0" w:space="0" w:color="auto"/>
        <w:bottom w:val="none" w:sz="0" w:space="0" w:color="auto"/>
        <w:right w:val="none" w:sz="0" w:space="0" w:color="auto"/>
      </w:divBdr>
    </w:div>
    <w:div w:id="35130979">
      <w:bodyDiv w:val="1"/>
      <w:marLeft w:val="0"/>
      <w:marRight w:val="0"/>
      <w:marTop w:val="0"/>
      <w:marBottom w:val="0"/>
      <w:divBdr>
        <w:top w:val="none" w:sz="0" w:space="0" w:color="auto"/>
        <w:left w:val="none" w:sz="0" w:space="0" w:color="auto"/>
        <w:bottom w:val="none" w:sz="0" w:space="0" w:color="auto"/>
        <w:right w:val="none" w:sz="0" w:space="0" w:color="auto"/>
      </w:divBdr>
    </w:div>
    <w:div w:id="35282496">
      <w:bodyDiv w:val="1"/>
      <w:marLeft w:val="0"/>
      <w:marRight w:val="0"/>
      <w:marTop w:val="0"/>
      <w:marBottom w:val="0"/>
      <w:divBdr>
        <w:top w:val="none" w:sz="0" w:space="0" w:color="auto"/>
        <w:left w:val="none" w:sz="0" w:space="0" w:color="auto"/>
        <w:bottom w:val="none" w:sz="0" w:space="0" w:color="auto"/>
        <w:right w:val="none" w:sz="0" w:space="0" w:color="auto"/>
      </w:divBdr>
    </w:div>
    <w:div w:id="36053293">
      <w:bodyDiv w:val="1"/>
      <w:marLeft w:val="0"/>
      <w:marRight w:val="0"/>
      <w:marTop w:val="0"/>
      <w:marBottom w:val="0"/>
      <w:divBdr>
        <w:top w:val="none" w:sz="0" w:space="0" w:color="auto"/>
        <w:left w:val="none" w:sz="0" w:space="0" w:color="auto"/>
        <w:bottom w:val="none" w:sz="0" w:space="0" w:color="auto"/>
        <w:right w:val="none" w:sz="0" w:space="0" w:color="auto"/>
      </w:divBdr>
    </w:div>
    <w:div w:id="37319753">
      <w:bodyDiv w:val="1"/>
      <w:marLeft w:val="0"/>
      <w:marRight w:val="0"/>
      <w:marTop w:val="0"/>
      <w:marBottom w:val="0"/>
      <w:divBdr>
        <w:top w:val="none" w:sz="0" w:space="0" w:color="auto"/>
        <w:left w:val="none" w:sz="0" w:space="0" w:color="auto"/>
        <w:bottom w:val="none" w:sz="0" w:space="0" w:color="auto"/>
        <w:right w:val="none" w:sz="0" w:space="0" w:color="auto"/>
      </w:divBdr>
      <w:divsChild>
        <w:div w:id="1035736105">
          <w:marLeft w:val="480"/>
          <w:marRight w:val="0"/>
          <w:marTop w:val="0"/>
          <w:marBottom w:val="0"/>
          <w:divBdr>
            <w:top w:val="none" w:sz="0" w:space="0" w:color="auto"/>
            <w:left w:val="none" w:sz="0" w:space="0" w:color="auto"/>
            <w:bottom w:val="none" w:sz="0" w:space="0" w:color="auto"/>
            <w:right w:val="none" w:sz="0" w:space="0" w:color="auto"/>
          </w:divBdr>
        </w:div>
        <w:div w:id="77793043">
          <w:marLeft w:val="480"/>
          <w:marRight w:val="0"/>
          <w:marTop w:val="0"/>
          <w:marBottom w:val="0"/>
          <w:divBdr>
            <w:top w:val="none" w:sz="0" w:space="0" w:color="auto"/>
            <w:left w:val="none" w:sz="0" w:space="0" w:color="auto"/>
            <w:bottom w:val="none" w:sz="0" w:space="0" w:color="auto"/>
            <w:right w:val="none" w:sz="0" w:space="0" w:color="auto"/>
          </w:divBdr>
        </w:div>
        <w:div w:id="1727948996">
          <w:marLeft w:val="480"/>
          <w:marRight w:val="0"/>
          <w:marTop w:val="0"/>
          <w:marBottom w:val="0"/>
          <w:divBdr>
            <w:top w:val="none" w:sz="0" w:space="0" w:color="auto"/>
            <w:left w:val="none" w:sz="0" w:space="0" w:color="auto"/>
            <w:bottom w:val="none" w:sz="0" w:space="0" w:color="auto"/>
            <w:right w:val="none" w:sz="0" w:space="0" w:color="auto"/>
          </w:divBdr>
        </w:div>
        <w:div w:id="1261912845">
          <w:marLeft w:val="480"/>
          <w:marRight w:val="0"/>
          <w:marTop w:val="0"/>
          <w:marBottom w:val="0"/>
          <w:divBdr>
            <w:top w:val="none" w:sz="0" w:space="0" w:color="auto"/>
            <w:left w:val="none" w:sz="0" w:space="0" w:color="auto"/>
            <w:bottom w:val="none" w:sz="0" w:space="0" w:color="auto"/>
            <w:right w:val="none" w:sz="0" w:space="0" w:color="auto"/>
          </w:divBdr>
        </w:div>
        <w:div w:id="2008629034">
          <w:marLeft w:val="480"/>
          <w:marRight w:val="0"/>
          <w:marTop w:val="0"/>
          <w:marBottom w:val="0"/>
          <w:divBdr>
            <w:top w:val="none" w:sz="0" w:space="0" w:color="auto"/>
            <w:left w:val="none" w:sz="0" w:space="0" w:color="auto"/>
            <w:bottom w:val="none" w:sz="0" w:space="0" w:color="auto"/>
            <w:right w:val="none" w:sz="0" w:space="0" w:color="auto"/>
          </w:divBdr>
        </w:div>
        <w:div w:id="1007369262">
          <w:marLeft w:val="480"/>
          <w:marRight w:val="0"/>
          <w:marTop w:val="0"/>
          <w:marBottom w:val="0"/>
          <w:divBdr>
            <w:top w:val="none" w:sz="0" w:space="0" w:color="auto"/>
            <w:left w:val="none" w:sz="0" w:space="0" w:color="auto"/>
            <w:bottom w:val="none" w:sz="0" w:space="0" w:color="auto"/>
            <w:right w:val="none" w:sz="0" w:space="0" w:color="auto"/>
          </w:divBdr>
        </w:div>
        <w:div w:id="931547390">
          <w:marLeft w:val="480"/>
          <w:marRight w:val="0"/>
          <w:marTop w:val="0"/>
          <w:marBottom w:val="0"/>
          <w:divBdr>
            <w:top w:val="none" w:sz="0" w:space="0" w:color="auto"/>
            <w:left w:val="none" w:sz="0" w:space="0" w:color="auto"/>
            <w:bottom w:val="none" w:sz="0" w:space="0" w:color="auto"/>
            <w:right w:val="none" w:sz="0" w:space="0" w:color="auto"/>
          </w:divBdr>
        </w:div>
        <w:div w:id="1322662054">
          <w:marLeft w:val="480"/>
          <w:marRight w:val="0"/>
          <w:marTop w:val="0"/>
          <w:marBottom w:val="0"/>
          <w:divBdr>
            <w:top w:val="none" w:sz="0" w:space="0" w:color="auto"/>
            <w:left w:val="none" w:sz="0" w:space="0" w:color="auto"/>
            <w:bottom w:val="none" w:sz="0" w:space="0" w:color="auto"/>
            <w:right w:val="none" w:sz="0" w:space="0" w:color="auto"/>
          </w:divBdr>
        </w:div>
        <w:div w:id="1629122612">
          <w:marLeft w:val="480"/>
          <w:marRight w:val="0"/>
          <w:marTop w:val="0"/>
          <w:marBottom w:val="0"/>
          <w:divBdr>
            <w:top w:val="none" w:sz="0" w:space="0" w:color="auto"/>
            <w:left w:val="none" w:sz="0" w:space="0" w:color="auto"/>
            <w:bottom w:val="none" w:sz="0" w:space="0" w:color="auto"/>
            <w:right w:val="none" w:sz="0" w:space="0" w:color="auto"/>
          </w:divBdr>
        </w:div>
        <w:div w:id="563755059">
          <w:marLeft w:val="480"/>
          <w:marRight w:val="0"/>
          <w:marTop w:val="0"/>
          <w:marBottom w:val="0"/>
          <w:divBdr>
            <w:top w:val="none" w:sz="0" w:space="0" w:color="auto"/>
            <w:left w:val="none" w:sz="0" w:space="0" w:color="auto"/>
            <w:bottom w:val="none" w:sz="0" w:space="0" w:color="auto"/>
            <w:right w:val="none" w:sz="0" w:space="0" w:color="auto"/>
          </w:divBdr>
        </w:div>
        <w:div w:id="53281895">
          <w:marLeft w:val="480"/>
          <w:marRight w:val="0"/>
          <w:marTop w:val="0"/>
          <w:marBottom w:val="0"/>
          <w:divBdr>
            <w:top w:val="none" w:sz="0" w:space="0" w:color="auto"/>
            <w:left w:val="none" w:sz="0" w:space="0" w:color="auto"/>
            <w:bottom w:val="none" w:sz="0" w:space="0" w:color="auto"/>
            <w:right w:val="none" w:sz="0" w:space="0" w:color="auto"/>
          </w:divBdr>
        </w:div>
        <w:div w:id="1614283261">
          <w:marLeft w:val="480"/>
          <w:marRight w:val="0"/>
          <w:marTop w:val="0"/>
          <w:marBottom w:val="0"/>
          <w:divBdr>
            <w:top w:val="none" w:sz="0" w:space="0" w:color="auto"/>
            <w:left w:val="none" w:sz="0" w:space="0" w:color="auto"/>
            <w:bottom w:val="none" w:sz="0" w:space="0" w:color="auto"/>
            <w:right w:val="none" w:sz="0" w:space="0" w:color="auto"/>
          </w:divBdr>
        </w:div>
        <w:div w:id="1404722984">
          <w:marLeft w:val="480"/>
          <w:marRight w:val="0"/>
          <w:marTop w:val="0"/>
          <w:marBottom w:val="0"/>
          <w:divBdr>
            <w:top w:val="none" w:sz="0" w:space="0" w:color="auto"/>
            <w:left w:val="none" w:sz="0" w:space="0" w:color="auto"/>
            <w:bottom w:val="none" w:sz="0" w:space="0" w:color="auto"/>
            <w:right w:val="none" w:sz="0" w:space="0" w:color="auto"/>
          </w:divBdr>
        </w:div>
        <w:div w:id="557588476">
          <w:marLeft w:val="480"/>
          <w:marRight w:val="0"/>
          <w:marTop w:val="0"/>
          <w:marBottom w:val="0"/>
          <w:divBdr>
            <w:top w:val="none" w:sz="0" w:space="0" w:color="auto"/>
            <w:left w:val="none" w:sz="0" w:space="0" w:color="auto"/>
            <w:bottom w:val="none" w:sz="0" w:space="0" w:color="auto"/>
            <w:right w:val="none" w:sz="0" w:space="0" w:color="auto"/>
          </w:divBdr>
        </w:div>
        <w:div w:id="320041055">
          <w:marLeft w:val="480"/>
          <w:marRight w:val="0"/>
          <w:marTop w:val="0"/>
          <w:marBottom w:val="0"/>
          <w:divBdr>
            <w:top w:val="none" w:sz="0" w:space="0" w:color="auto"/>
            <w:left w:val="none" w:sz="0" w:space="0" w:color="auto"/>
            <w:bottom w:val="none" w:sz="0" w:space="0" w:color="auto"/>
            <w:right w:val="none" w:sz="0" w:space="0" w:color="auto"/>
          </w:divBdr>
        </w:div>
        <w:div w:id="625503971">
          <w:marLeft w:val="480"/>
          <w:marRight w:val="0"/>
          <w:marTop w:val="0"/>
          <w:marBottom w:val="0"/>
          <w:divBdr>
            <w:top w:val="none" w:sz="0" w:space="0" w:color="auto"/>
            <w:left w:val="none" w:sz="0" w:space="0" w:color="auto"/>
            <w:bottom w:val="none" w:sz="0" w:space="0" w:color="auto"/>
            <w:right w:val="none" w:sz="0" w:space="0" w:color="auto"/>
          </w:divBdr>
        </w:div>
        <w:div w:id="847255750">
          <w:marLeft w:val="480"/>
          <w:marRight w:val="0"/>
          <w:marTop w:val="0"/>
          <w:marBottom w:val="0"/>
          <w:divBdr>
            <w:top w:val="none" w:sz="0" w:space="0" w:color="auto"/>
            <w:left w:val="none" w:sz="0" w:space="0" w:color="auto"/>
            <w:bottom w:val="none" w:sz="0" w:space="0" w:color="auto"/>
            <w:right w:val="none" w:sz="0" w:space="0" w:color="auto"/>
          </w:divBdr>
        </w:div>
        <w:div w:id="97795174">
          <w:marLeft w:val="480"/>
          <w:marRight w:val="0"/>
          <w:marTop w:val="0"/>
          <w:marBottom w:val="0"/>
          <w:divBdr>
            <w:top w:val="none" w:sz="0" w:space="0" w:color="auto"/>
            <w:left w:val="none" w:sz="0" w:space="0" w:color="auto"/>
            <w:bottom w:val="none" w:sz="0" w:space="0" w:color="auto"/>
            <w:right w:val="none" w:sz="0" w:space="0" w:color="auto"/>
          </w:divBdr>
        </w:div>
        <w:div w:id="844518504">
          <w:marLeft w:val="480"/>
          <w:marRight w:val="0"/>
          <w:marTop w:val="0"/>
          <w:marBottom w:val="0"/>
          <w:divBdr>
            <w:top w:val="none" w:sz="0" w:space="0" w:color="auto"/>
            <w:left w:val="none" w:sz="0" w:space="0" w:color="auto"/>
            <w:bottom w:val="none" w:sz="0" w:space="0" w:color="auto"/>
            <w:right w:val="none" w:sz="0" w:space="0" w:color="auto"/>
          </w:divBdr>
        </w:div>
        <w:div w:id="1182277054">
          <w:marLeft w:val="480"/>
          <w:marRight w:val="0"/>
          <w:marTop w:val="0"/>
          <w:marBottom w:val="0"/>
          <w:divBdr>
            <w:top w:val="none" w:sz="0" w:space="0" w:color="auto"/>
            <w:left w:val="none" w:sz="0" w:space="0" w:color="auto"/>
            <w:bottom w:val="none" w:sz="0" w:space="0" w:color="auto"/>
            <w:right w:val="none" w:sz="0" w:space="0" w:color="auto"/>
          </w:divBdr>
        </w:div>
        <w:div w:id="320354598">
          <w:marLeft w:val="480"/>
          <w:marRight w:val="0"/>
          <w:marTop w:val="0"/>
          <w:marBottom w:val="0"/>
          <w:divBdr>
            <w:top w:val="none" w:sz="0" w:space="0" w:color="auto"/>
            <w:left w:val="none" w:sz="0" w:space="0" w:color="auto"/>
            <w:bottom w:val="none" w:sz="0" w:space="0" w:color="auto"/>
            <w:right w:val="none" w:sz="0" w:space="0" w:color="auto"/>
          </w:divBdr>
        </w:div>
        <w:div w:id="56321923">
          <w:marLeft w:val="480"/>
          <w:marRight w:val="0"/>
          <w:marTop w:val="0"/>
          <w:marBottom w:val="0"/>
          <w:divBdr>
            <w:top w:val="none" w:sz="0" w:space="0" w:color="auto"/>
            <w:left w:val="none" w:sz="0" w:space="0" w:color="auto"/>
            <w:bottom w:val="none" w:sz="0" w:space="0" w:color="auto"/>
            <w:right w:val="none" w:sz="0" w:space="0" w:color="auto"/>
          </w:divBdr>
        </w:div>
        <w:div w:id="1068963157">
          <w:marLeft w:val="480"/>
          <w:marRight w:val="0"/>
          <w:marTop w:val="0"/>
          <w:marBottom w:val="0"/>
          <w:divBdr>
            <w:top w:val="none" w:sz="0" w:space="0" w:color="auto"/>
            <w:left w:val="none" w:sz="0" w:space="0" w:color="auto"/>
            <w:bottom w:val="none" w:sz="0" w:space="0" w:color="auto"/>
            <w:right w:val="none" w:sz="0" w:space="0" w:color="auto"/>
          </w:divBdr>
        </w:div>
        <w:div w:id="1869878672">
          <w:marLeft w:val="480"/>
          <w:marRight w:val="0"/>
          <w:marTop w:val="0"/>
          <w:marBottom w:val="0"/>
          <w:divBdr>
            <w:top w:val="none" w:sz="0" w:space="0" w:color="auto"/>
            <w:left w:val="none" w:sz="0" w:space="0" w:color="auto"/>
            <w:bottom w:val="none" w:sz="0" w:space="0" w:color="auto"/>
            <w:right w:val="none" w:sz="0" w:space="0" w:color="auto"/>
          </w:divBdr>
        </w:div>
        <w:div w:id="1271935094">
          <w:marLeft w:val="480"/>
          <w:marRight w:val="0"/>
          <w:marTop w:val="0"/>
          <w:marBottom w:val="0"/>
          <w:divBdr>
            <w:top w:val="none" w:sz="0" w:space="0" w:color="auto"/>
            <w:left w:val="none" w:sz="0" w:space="0" w:color="auto"/>
            <w:bottom w:val="none" w:sz="0" w:space="0" w:color="auto"/>
            <w:right w:val="none" w:sz="0" w:space="0" w:color="auto"/>
          </w:divBdr>
        </w:div>
        <w:div w:id="1113017189">
          <w:marLeft w:val="480"/>
          <w:marRight w:val="0"/>
          <w:marTop w:val="0"/>
          <w:marBottom w:val="0"/>
          <w:divBdr>
            <w:top w:val="none" w:sz="0" w:space="0" w:color="auto"/>
            <w:left w:val="none" w:sz="0" w:space="0" w:color="auto"/>
            <w:bottom w:val="none" w:sz="0" w:space="0" w:color="auto"/>
            <w:right w:val="none" w:sz="0" w:space="0" w:color="auto"/>
          </w:divBdr>
        </w:div>
        <w:div w:id="1998917170">
          <w:marLeft w:val="480"/>
          <w:marRight w:val="0"/>
          <w:marTop w:val="0"/>
          <w:marBottom w:val="0"/>
          <w:divBdr>
            <w:top w:val="none" w:sz="0" w:space="0" w:color="auto"/>
            <w:left w:val="none" w:sz="0" w:space="0" w:color="auto"/>
            <w:bottom w:val="none" w:sz="0" w:space="0" w:color="auto"/>
            <w:right w:val="none" w:sz="0" w:space="0" w:color="auto"/>
          </w:divBdr>
        </w:div>
        <w:div w:id="279188636">
          <w:marLeft w:val="480"/>
          <w:marRight w:val="0"/>
          <w:marTop w:val="0"/>
          <w:marBottom w:val="0"/>
          <w:divBdr>
            <w:top w:val="none" w:sz="0" w:space="0" w:color="auto"/>
            <w:left w:val="none" w:sz="0" w:space="0" w:color="auto"/>
            <w:bottom w:val="none" w:sz="0" w:space="0" w:color="auto"/>
            <w:right w:val="none" w:sz="0" w:space="0" w:color="auto"/>
          </w:divBdr>
        </w:div>
        <w:div w:id="1062174261">
          <w:marLeft w:val="480"/>
          <w:marRight w:val="0"/>
          <w:marTop w:val="0"/>
          <w:marBottom w:val="0"/>
          <w:divBdr>
            <w:top w:val="none" w:sz="0" w:space="0" w:color="auto"/>
            <w:left w:val="none" w:sz="0" w:space="0" w:color="auto"/>
            <w:bottom w:val="none" w:sz="0" w:space="0" w:color="auto"/>
            <w:right w:val="none" w:sz="0" w:space="0" w:color="auto"/>
          </w:divBdr>
        </w:div>
        <w:div w:id="1672444501">
          <w:marLeft w:val="480"/>
          <w:marRight w:val="0"/>
          <w:marTop w:val="0"/>
          <w:marBottom w:val="0"/>
          <w:divBdr>
            <w:top w:val="none" w:sz="0" w:space="0" w:color="auto"/>
            <w:left w:val="none" w:sz="0" w:space="0" w:color="auto"/>
            <w:bottom w:val="none" w:sz="0" w:space="0" w:color="auto"/>
            <w:right w:val="none" w:sz="0" w:space="0" w:color="auto"/>
          </w:divBdr>
        </w:div>
        <w:div w:id="741176202">
          <w:marLeft w:val="480"/>
          <w:marRight w:val="0"/>
          <w:marTop w:val="0"/>
          <w:marBottom w:val="0"/>
          <w:divBdr>
            <w:top w:val="none" w:sz="0" w:space="0" w:color="auto"/>
            <w:left w:val="none" w:sz="0" w:space="0" w:color="auto"/>
            <w:bottom w:val="none" w:sz="0" w:space="0" w:color="auto"/>
            <w:right w:val="none" w:sz="0" w:space="0" w:color="auto"/>
          </w:divBdr>
        </w:div>
        <w:div w:id="551500901">
          <w:marLeft w:val="480"/>
          <w:marRight w:val="0"/>
          <w:marTop w:val="0"/>
          <w:marBottom w:val="0"/>
          <w:divBdr>
            <w:top w:val="none" w:sz="0" w:space="0" w:color="auto"/>
            <w:left w:val="none" w:sz="0" w:space="0" w:color="auto"/>
            <w:bottom w:val="none" w:sz="0" w:space="0" w:color="auto"/>
            <w:right w:val="none" w:sz="0" w:space="0" w:color="auto"/>
          </w:divBdr>
        </w:div>
        <w:div w:id="344748382">
          <w:marLeft w:val="480"/>
          <w:marRight w:val="0"/>
          <w:marTop w:val="0"/>
          <w:marBottom w:val="0"/>
          <w:divBdr>
            <w:top w:val="none" w:sz="0" w:space="0" w:color="auto"/>
            <w:left w:val="none" w:sz="0" w:space="0" w:color="auto"/>
            <w:bottom w:val="none" w:sz="0" w:space="0" w:color="auto"/>
            <w:right w:val="none" w:sz="0" w:space="0" w:color="auto"/>
          </w:divBdr>
        </w:div>
        <w:div w:id="1094664415">
          <w:marLeft w:val="480"/>
          <w:marRight w:val="0"/>
          <w:marTop w:val="0"/>
          <w:marBottom w:val="0"/>
          <w:divBdr>
            <w:top w:val="none" w:sz="0" w:space="0" w:color="auto"/>
            <w:left w:val="none" w:sz="0" w:space="0" w:color="auto"/>
            <w:bottom w:val="none" w:sz="0" w:space="0" w:color="auto"/>
            <w:right w:val="none" w:sz="0" w:space="0" w:color="auto"/>
          </w:divBdr>
        </w:div>
        <w:div w:id="940407714">
          <w:marLeft w:val="480"/>
          <w:marRight w:val="0"/>
          <w:marTop w:val="0"/>
          <w:marBottom w:val="0"/>
          <w:divBdr>
            <w:top w:val="none" w:sz="0" w:space="0" w:color="auto"/>
            <w:left w:val="none" w:sz="0" w:space="0" w:color="auto"/>
            <w:bottom w:val="none" w:sz="0" w:space="0" w:color="auto"/>
            <w:right w:val="none" w:sz="0" w:space="0" w:color="auto"/>
          </w:divBdr>
        </w:div>
        <w:div w:id="862474345">
          <w:marLeft w:val="480"/>
          <w:marRight w:val="0"/>
          <w:marTop w:val="0"/>
          <w:marBottom w:val="0"/>
          <w:divBdr>
            <w:top w:val="none" w:sz="0" w:space="0" w:color="auto"/>
            <w:left w:val="none" w:sz="0" w:space="0" w:color="auto"/>
            <w:bottom w:val="none" w:sz="0" w:space="0" w:color="auto"/>
            <w:right w:val="none" w:sz="0" w:space="0" w:color="auto"/>
          </w:divBdr>
        </w:div>
        <w:div w:id="1515996562">
          <w:marLeft w:val="480"/>
          <w:marRight w:val="0"/>
          <w:marTop w:val="0"/>
          <w:marBottom w:val="0"/>
          <w:divBdr>
            <w:top w:val="none" w:sz="0" w:space="0" w:color="auto"/>
            <w:left w:val="none" w:sz="0" w:space="0" w:color="auto"/>
            <w:bottom w:val="none" w:sz="0" w:space="0" w:color="auto"/>
            <w:right w:val="none" w:sz="0" w:space="0" w:color="auto"/>
          </w:divBdr>
        </w:div>
        <w:div w:id="51971024">
          <w:marLeft w:val="480"/>
          <w:marRight w:val="0"/>
          <w:marTop w:val="0"/>
          <w:marBottom w:val="0"/>
          <w:divBdr>
            <w:top w:val="none" w:sz="0" w:space="0" w:color="auto"/>
            <w:left w:val="none" w:sz="0" w:space="0" w:color="auto"/>
            <w:bottom w:val="none" w:sz="0" w:space="0" w:color="auto"/>
            <w:right w:val="none" w:sz="0" w:space="0" w:color="auto"/>
          </w:divBdr>
        </w:div>
        <w:div w:id="1083719030">
          <w:marLeft w:val="480"/>
          <w:marRight w:val="0"/>
          <w:marTop w:val="0"/>
          <w:marBottom w:val="0"/>
          <w:divBdr>
            <w:top w:val="none" w:sz="0" w:space="0" w:color="auto"/>
            <w:left w:val="none" w:sz="0" w:space="0" w:color="auto"/>
            <w:bottom w:val="none" w:sz="0" w:space="0" w:color="auto"/>
            <w:right w:val="none" w:sz="0" w:space="0" w:color="auto"/>
          </w:divBdr>
        </w:div>
        <w:div w:id="1943104256">
          <w:marLeft w:val="480"/>
          <w:marRight w:val="0"/>
          <w:marTop w:val="0"/>
          <w:marBottom w:val="0"/>
          <w:divBdr>
            <w:top w:val="none" w:sz="0" w:space="0" w:color="auto"/>
            <w:left w:val="none" w:sz="0" w:space="0" w:color="auto"/>
            <w:bottom w:val="none" w:sz="0" w:space="0" w:color="auto"/>
            <w:right w:val="none" w:sz="0" w:space="0" w:color="auto"/>
          </w:divBdr>
        </w:div>
        <w:div w:id="323894092">
          <w:marLeft w:val="480"/>
          <w:marRight w:val="0"/>
          <w:marTop w:val="0"/>
          <w:marBottom w:val="0"/>
          <w:divBdr>
            <w:top w:val="none" w:sz="0" w:space="0" w:color="auto"/>
            <w:left w:val="none" w:sz="0" w:space="0" w:color="auto"/>
            <w:bottom w:val="none" w:sz="0" w:space="0" w:color="auto"/>
            <w:right w:val="none" w:sz="0" w:space="0" w:color="auto"/>
          </w:divBdr>
        </w:div>
        <w:div w:id="1616139120">
          <w:marLeft w:val="480"/>
          <w:marRight w:val="0"/>
          <w:marTop w:val="0"/>
          <w:marBottom w:val="0"/>
          <w:divBdr>
            <w:top w:val="none" w:sz="0" w:space="0" w:color="auto"/>
            <w:left w:val="none" w:sz="0" w:space="0" w:color="auto"/>
            <w:bottom w:val="none" w:sz="0" w:space="0" w:color="auto"/>
            <w:right w:val="none" w:sz="0" w:space="0" w:color="auto"/>
          </w:divBdr>
        </w:div>
        <w:div w:id="563873563">
          <w:marLeft w:val="480"/>
          <w:marRight w:val="0"/>
          <w:marTop w:val="0"/>
          <w:marBottom w:val="0"/>
          <w:divBdr>
            <w:top w:val="none" w:sz="0" w:space="0" w:color="auto"/>
            <w:left w:val="none" w:sz="0" w:space="0" w:color="auto"/>
            <w:bottom w:val="none" w:sz="0" w:space="0" w:color="auto"/>
            <w:right w:val="none" w:sz="0" w:space="0" w:color="auto"/>
          </w:divBdr>
        </w:div>
        <w:div w:id="281889107">
          <w:marLeft w:val="480"/>
          <w:marRight w:val="0"/>
          <w:marTop w:val="0"/>
          <w:marBottom w:val="0"/>
          <w:divBdr>
            <w:top w:val="none" w:sz="0" w:space="0" w:color="auto"/>
            <w:left w:val="none" w:sz="0" w:space="0" w:color="auto"/>
            <w:bottom w:val="none" w:sz="0" w:space="0" w:color="auto"/>
            <w:right w:val="none" w:sz="0" w:space="0" w:color="auto"/>
          </w:divBdr>
        </w:div>
      </w:divsChild>
    </w:div>
    <w:div w:id="37358286">
      <w:bodyDiv w:val="1"/>
      <w:marLeft w:val="0"/>
      <w:marRight w:val="0"/>
      <w:marTop w:val="0"/>
      <w:marBottom w:val="0"/>
      <w:divBdr>
        <w:top w:val="none" w:sz="0" w:space="0" w:color="auto"/>
        <w:left w:val="none" w:sz="0" w:space="0" w:color="auto"/>
        <w:bottom w:val="none" w:sz="0" w:space="0" w:color="auto"/>
        <w:right w:val="none" w:sz="0" w:space="0" w:color="auto"/>
      </w:divBdr>
    </w:div>
    <w:div w:id="37360978">
      <w:bodyDiv w:val="1"/>
      <w:marLeft w:val="0"/>
      <w:marRight w:val="0"/>
      <w:marTop w:val="0"/>
      <w:marBottom w:val="0"/>
      <w:divBdr>
        <w:top w:val="none" w:sz="0" w:space="0" w:color="auto"/>
        <w:left w:val="none" w:sz="0" w:space="0" w:color="auto"/>
        <w:bottom w:val="none" w:sz="0" w:space="0" w:color="auto"/>
        <w:right w:val="none" w:sz="0" w:space="0" w:color="auto"/>
      </w:divBdr>
    </w:div>
    <w:div w:id="38823758">
      <w:bodyDiv w:val="1"/>
      <w:marLeft w:val="0"/>
      <w:marRight w:val="0"/>
      <w:marTop w:val="0"/>
      <w:marBottom w:val="0"/>
      <w:divBdr>
        <w:top w:val="none" w:sz="0" w:space="0" w:color="auto"/>
        <w:left w:val="none" w:sz="0" w:space="0" w:color="auto"/>
        <w:bottom w:val="none" w:sz="0" w:space="0" w:color="auto"/>
        <w:right w:val="none" w:sz="0" w:space="0" w:color="auto"/>
      </w:divBdr>
      <w:divsChild>
        <w:div w:id="450634532">
          <w:marLeft w:val="480"/>
          <w:marRight w:val="0"/>
          <w:marTop w:val="0"/>
          <w:marBottom w:val="0"/>
          <w:divBdr>
            <w:top w:val="none" w:sz="0" w:space="0" w:color="auto"/>
            <w:left w:val="none" w:sz="0" w:space="0" w:color="auto"/>
            <w:bottom w:val="none" w:sz="0" w:space="0" w:color="auto"/>
            <w:right w:val="none" w:sz="0" w:space="0" w:color="auto"/>
          </w:divBdr>
        </w:div>
        <w:div w:id="707801788">
          <w:marLeft w:val="480"/>
          <w:marRight w:val="0"/>
          <w:marTop w:val="0"/>
          <w:marBottom w:val="0"/>
          <w:divBdr>
            <w:top w:val="none" w:sz="0" w:space="0" w:color="auto"/>
            <w:left w:val="none" w:sz="0" w:space="0" w:color="auto"/>
            <w:bottom w:val="none" w:sz="0" w:space="0" w:color="auto"/>
            <w:right w:val="none" w:sz="0" w:space="0" w:color="auto"/>
          </w:divBdr>
        </w:div>
        <w:div w:id="1145244628">
          <w:marLeft w:val="480"/>
          <w:marRight w:val="0"/>
          <w:marTop w:val="0"/>
          <w:marBottom w:val="0"/>
          <w:divBdr>
            <w:top w:val="none" w:sz="0" w:space="0" w:color="auto"/>
            <w:left w:val="none" w:sz="0" w:space="0" w:color="auto"/>
            <w:bottom w:val="none" w:sz="0" w:space="0" w:color="auto"/>
            <w:right w:val="none" w:sz="0" w:space="0" w:color="auto"/>
          </w:divBdr>
        </w:div>
        <w:div w:id="381056413">
          <w:marLeft w:val="480"/>
          <w:marRight w:val="0"/>
          <w:marTop w:val="0"/>
          <w:marBottom w:val="0"/>
          <w:divBdr>
            <w:top w:val="none" w:sz="0" w:space="0" w:color="auto"/>
            <w:left w:val="none" w:sz="0" w:space="0" w:color="auto"/>
            <w:bottom w:val="none" w:sz="0" w:space="0" w:color="auto"/>
            <w:right w:val="none" w:sz="0" w:space="0" w:color="auto"/>
          </w:divBdr>
        </w:div>
        <w:div w:id="730419150">
          <w:marLeft w:val="480"/>
          <w:marRight w:val="0"/>
          <w:marTop w:val="0"/>
          <w:marBottom w:val="0"/>
          <w:divBdr>
            <w:top w:val="none" w:sz="0" w:space="0" w:color="auto"/>
            <w:left w:val="none" w:sz="0" w:space="0" w:color="auto"/>
            <w:bottom w:val="none" w:sz="0" w:space="0" w:color="auto"/>
            <w:right w:val="none" w:sz="0" w:space="0" w:color="auto"/>
          </w:divBdr>
        </w:div>
        <w:div w:id="1275016504">
          <w:marLeft w:val="480"/>
          <w:marRight w:val="0"/>
          <w:marTop w:val="0"/>
          <w:marBottom w:val="0"/>
          <w:divBdr>
            <w:top w:val="none" w:sz="0" w:space="0" w:color="auto"/>
            <w:left w:val="none" w:sz="0" w:space="0" w:color="auto"/>
            <w:bottom w:val="none" w:sz="0" w:space="0" w:color="auto"/>
            <w:right w:val="none" w:sz="0" w:space="0" w:color="auto"/>
          </w:divBdr>
        </w:div>
        <w:div w:id="2017153073">
          <w:marLeft w:val="480"/>
          <w:marRight w:val="0"/>
          <w:marTop w:val="0"/>
          <w:marBottom w:val="0"/>
          <w:divBdr>
            <w:top w:val="none" w:sz="0" w:space="0" w:color="auto"/>
            <w:left w:val="none" w:sz="0" w:space="0" w:color="auto"/>
            <w:bottom w:val="none" w:sz="0" w:space="0" w:color="auto"/>
            <w:right w:val="none" w:sz="0" w:space="0" w:color="auto"/>
          </w:divBdr>
        </w:div>
        <w:div w:id="1607731801">
          <w:marLeft w:val="480"/>
          <w:marRight w:val="0"/>
          <w:marTop w:val="0"/>
          <w:marBottom w:val="0"/>
          <w:divBdr>
            <w:top w:val="none" w:sz="0" w:space="0" w:color="auto"/>
            <w:left w:val="none" w:sz="0" w:space="0" w:color="auto"/>
            <w:bottom w:val="none" w:sz="0" w:space="0" w:color="auto"/>
            <w:right w:val="none" w:sz="0" w:space="0" w:color="auto"/>
          </w:divBdr>
        </w:div>
        <w:div w:id="142087433">
          <w:marLeft w:val="480"/>
          <w:marRight w:val="0"/>
          <w:marTop w:val="0"/>
          <w:marBottom w:val="0"/>
          <w:divBdr>
            <w:top w:val="none" w:sz="0" w:space="0" w:color="auto"/>
            <w:left w:val="none" w:sz="0" w:space="0" w:color="auto"/>
            <w:bottom w:val="none" w:sz="0" w:space="0" w:color="auto"/>
            <w:right w:val="none" w:sz="0" w:space="0" w:color="auto"/>
          </w:divBdr>
        </w:div>
        <w:div w:id="1553232625">
          <w:marLeft w:val="480"/>
          <w:marRight w:val="0"/>
          <w:marTop w:val="0"/>
          <w:marBottom w:val="0"/>
          <w:divBdr>
            <w:top w:val="none" w:sz="0" w:space="0" w:color="auto"/>
            <w:left w:val="none" w:sz="0" w:space="0" w:color="auto"/>
            <w:bottom w:val="none" w:sz="0" w:space="0" w:color="auto"/>
            <w:right w:val="none" w:sz="0" w:space="0" w:color="auto"/>
          </w:divBdr>
        </w:div>
        <w:div w:id="61147146">
          <w:marLeft w:val="480"/>
          <w:marRight w:val="0"/>
          <w:marTop w:val="0"/>
          <w:marBottom w:val="0"/>
          <w:divBdr>
            <w:top w:val="none" w:sz="0" w:space="0" w:color="auto"/>
            <w:left w:val="none" w:sz="0" w:space="0" w:color="auto"/>
            <w:bottom w:val="none" w:sz="0" w:space="0" w:color="auto"/>
            <w:right w:val="none" w:sz="0" w:space="0" w:color="auto"/>
          </w:divBdr>
        </w:div>
        <w:div w:id="927273761">
          <w:marLeft w:val="480"/>
          <w:marRight w:val="0"/>
          <w:marTop w:val="0"/>
          <w:marBottom w:val="0"/>
          <w:divBdr>
            <w:top w:val="none" w:sz="0" w:space="0" w:color="auto"/>
            <w:left w:val="none" w:sz="0" w:space="0" w:color="auto"/>
            <w:bottom w:val="none" w:sz="0" w:space="0" w:color="auto"/>
            <w:right w:val="none" w:sz="0" w:space="0" w:color="auto"/>
          </w:divBdr>
        </w:div>
        <w:div w:id="1234587398">
          <w:marLeft w:val="480"/>
          <w:marRight w:val="0"/>
          <w:marTop w:val="0"/>
          <w:marBottom w:val="0"/>
          <w:divBdr>
            <w:top w:val="none" w:sz="0" w:space="0" w:color="auto"/>
            <w:left w:val="none" w:sz="0" w:space="0" w:color="auto"/>
            <w:bottom w:val="none" w:sz="0" w:space="0" w:color="auto"/>
            <w:right w:val="none" w:sz="0" w:space="0" w:color="auto"/>
          </w:divBdr>
        </w:div>
        <w:div w:id="694422316">
          <w:marLeft w:val="480"/>
          <w:marRight w:val="0"/>
          <w:marTop w:val="0"/>
          <w:marBottom w:val="0"/>
          <w:divBdr>
            <w:top w:val="none" w:sz="0" w:space="0" w:color="auto"/>
            <w:left w:val="none" w:sz="0" w:space="0" w:color="auto"/>
            <w:bottom w:val="none" w:sz="0" w:space="0" w:color="auto"/>
            <w:right w:val="none" w:sz="0" w:space="0" w:color="auto"/>
          </w:divBdr>
        </w:div>
        <w:div w:id="1571847642">
          <w:marLeft w:val="480"/>
          <w:marRight w:val="0"/>
          <w:marTop w:val="0"/>
          <w:marBottom w:val="0"/>
          <w:divBdr>
            <w:top w:val="none" w:sz="0" w:space="0" w:color="auto"/>
            <w:left w:val="none" w:sz="0" w:space="0" w:color="auto"/>
            <w:bottom w:val="none" w:sz="0" w:space="0" w:color="auto"/>
            <w:right w:val="none" w:sz="0" w:space="0" w:color="auto"/>
          </w:divBdr>
        </w:div>
        <w:div w:id="1078749623">
          <w:marLeft w:val="480"/>
          <w:marRight w:val="0"/>
          <w:marTop w:val="0"/>
          <w:marBottom w:val="0"/>
          <w:divBdr>
            <w:top w:val="none" w:sz="0" w:space="0" w:color="auto"/>
            <w:left w:val="none" w:sz="0" w:space="0" w:color="auto"/>
            <w:bottom w:val="none" w:sz="0" w:space="0" w:color="auto"/>
            <w:right w:val="none" w:sz="0" w:space="0" w:color="auto"/>
          </w:divBdr>
        </w:div>
        <w:div w:id="1287586991">
          <w:marLeft w:val="480"/>
          <w:marRight w:val="0"/>
          <w:marTop w:val="0"/>
          <w:marBottom w:val="0"/>
          <w:divBdr>
            <w:top w:val="none" w:sz="0" w:space="0" w:color="auto"/>
            <w:left w:val="none" w:sz="0" w:space="0" w:color="auto"/>
            <w:bottom w:val="none" w:sz="0" w:space="0" w:color="auto"/>
            <w:right w:val="none" w:sz="0" w:space="0" w:color="auto"/>
          </w:divBdr>
        </w:div>
        <w:div w:id="564486162">
          <w:marLeft w:val="480"/>
          <w:marRight w:val="0"/>
          <w:marTop w:val="0"/>
          <w:marBottom w:val="0"/>
          <w:divBdr>
            <w:top w:val="none" w:sz="0" w:space="0" w:color="auto"/>
            <w:left w:val="none" w:sz="0" w:space="0" w:color="auto"/>
            <w:bottom w:val="none" w:sz="0" w:space="0" w:color="auto"/>
            <w:right w:val="none" w:sz="0" w:space="0" w:color="auto"/>
          </w:divBdr>
        </w:div>
        <w:div w:id="1094670657">
          <w:marLeft w:val="480"/>
          <w:marRight w:val="0"/>
          <w:marTop w:val="0"/>
          <w:marBottom w:val="0"/>
          <w:divBdr>
            <w:top w:val="none" w:sz="0" w:space="0" w:color="auto"/>
            <w:left w:val="none" w:sz="0" w:space="0" w:color="auto"/>
            <w:bottom w:val="none" w:sz="0" w:space="0" w:color="auto"/>
            <w:right w:val="none" w:sz="0" w:space="0" w:color="auto"/>
          </w:divBdr>
        </w:div>
        <w:div w:id="479352085">
          <w:marLeft w:val="480"/>
          <w:marRight w:val="0"/>
          <w:marTop w:val="0"/>
          <w:marBottom w:val="0"/>
          <w:divBdr>
            <w:top w:val="none" w:sz="0" w:space="0" w:color="auto"/>
            <w:left w:val="none" w:sz="0" w:space="0" w:color="auto"/>
            <w:bottom w:val="none" w:sz="0" w:space="0" w:color="auto"/>
            <w:right w:val="none" w:sz="0" w:space="0" w:color="auto"/>
          </w:divBdr>
        </w:div>
        <w:div w:id="342973541">
          <w:marLeft w:val="480"/>
          <w:marRight w:val="0"/>
          <w:marTop w:val="0"/>
          <w:marBottom w:val="0"/>
          <w:divBdr>
            <w:top w:val="none" w:sz="0" w:space="0" w:color="auto"/>
            <w:left w:val="none" w:sz="0" w:space="0" w:color="auto"/>
            <w:bottom w:val="none" w:sz="0" w:space="0" w:color="auto"/>
            <w:right w:val="none" w:sz="0" w:space="0" w:color="auto"/>
          </w:divBdr>
        </w:div>
        <w:div w:id="497423175">
          <w:marLeft w:val="480"/>
          <w:marRight w:val="0"/>
          <w:marTop w:val="0"/>
          <w:marBottom w:val="0"/>
          <w:divBdr>
            <w:top w:val="none" w:sz="0" w:space="0" w:color="auto"/>
            <w:left w:val="none" w:sz="0" w:space="0" w:color="auto"/>
            <w:bottom w:val="none" w:sz="0" w:space="0" w:color="auto"/>
            <w:right w:val="none" w:sz="0" w:space="0" w:color="auto"/>
          </w:divBdr>
        </w:div>
        <w:div w:id="2076007456">
          <w:marLeft w:val="480"/>
          <w:marRight w:val="0"/>
          <w:marTop w:val="0"/>
          <w:marBottom w:val="0"/>
          <w:divBdr>
            <w:top w:val="none" w:sz="0" w:space="0" w:color="auto"/>
            <w:left w:val="none" w:sz="0" w:space="0" w:color="auto"/>
            <w:bottom w:val="none" w:sz="0" w:space="0" w:color="auto"/>
            <w:right w:val="none" w:sz="0" w:space="0" w:color="auto"/>
          </w:divBdr>
        </w:div>
        <w:div w:id="851601976">
          <w:marLeft w:val="480"/>
          <w:marRight w:val="0"/>
          <w:marTop w:val="0"/>
          <w:marBottom w:val="0"/>
          <w:divBdr>
            <w:top w:val="none" w:sz="0" w:space="0" w:color="auto"/>
            <w:left w:val="none" w:sz="0" w:space="0" w:color="auto"/>
            <w:bottom w:val="none" w:sz="0" w:space="0" w:color="auto"/>
            <w:right w:val="none" w:sz="0" w:space="0" w:color="auto"/>
          </w:divBdr>
        </w:div>
        <w:div w:id="1529375254">
          <w:marLeft w:val="480"/>
          <w:marRight w:val="0"/>
          <w:marTop w:val="0"/>
          <w:marBottom w:val="0"/>
          <w:divBdr>
            <w:top w:val="none" w:sz="0" w:space="0" w:color="auto"/>
            <w:left w:val="none" w:sz="0" w:space="0" w:color="auto"/>
            <w:bottom w:val="none" w:sz="0" w:space="0" w:color="auto"/>
            <w:right w:val="none" w:sz="0" w:space="0" w:color="auto"/>
          </w:divBdr>
        </w:div>
        <w:div w:id="468283164">
          <w:marLeft w:val="480"/>
          <w:marRight w:val="0"/>
          <w:marTop w:val="0"/>
          <w:marBottom w:val="0"/>
          <w:divBdr>
            <w:top w:val="none" w:sz="0" w:space="0" w:color="auto"/>
            <w:left w:val="none" w:sz="0" w:space="0" w:color="auto"/>
            <w:bottom w:val="none" w:sz="0" w:space="0" w:color="auto"/>
            <w:right w:val="none" w:sz="0" w:space="0" w:color="auto"/>
          </w:divBdr>
        </w:div>
        <w:div w:id="1663662022">
          <w:marLeft w:val="480"/>
          <w:marRight w:val="0"/>
          <w:marTop w:val="0"/>
          <w:marBottom w:val="0"/>
          <w:divBdr>
            <w:top w:val="none" w:sz="0" w:space="0" w:color="auto"/>
            <w:left w:val="none" w:sz="0" w:space="0" w:color="auto"/>
            <w:bottom w:val="none" w:sz="0" w:space="0" w:color="auto"/>
            <w:right w:val="none" w:sz="0" w:space="0" w:color="auto"/>
          </w:divBdr>
        </w:div>
        <w:div w:id="438643065">
          <w:marLeft w:val="480"/>
          <w:marRight w:val="0"/>
          <w:marTop w:val="0"/>
          <w:marBottom w:val="0"/>
          <w:divBdr>
            <w:top w:val="none" w:sz="0" w:space="0" w:color="auto"/>
            <w:left w:val="none" w:sz="0" w:space="0" w:color="auto"/>
            <w:bottom w:val="none" w:sz="0" w:space="0" w:color="auto"/>
            <w:right w:val="none" w:sz="0" w:space="0" w:color="auto"/>
          </w:divBdr>
        </w:div>
        <w:div w:id="1333801662">
          <w:marLeft w:val="480"/>
          <w:marRight w:val="0"/>
          <w:marTop w:val="0"/>
          <w:marBottom w:val="0"/>
          <w:divBdr>
            <w:top w:val="none" w:sz="0" w:space="0" w:color="auto"/>
            <w:left w:val="none" w:sz="0" w:space="0" w:color="auto"/>
            <w:bottom w:val="none" w:sz="0" w:space="0" w:color="auto"/>
            <w:right w:val="none" w:sz="0" w:space="0" w:color="auto"/>
          </w:divBdr>
        </w:div>
        <w:div w:id="431973189">
          <w:marLeft w:val="480"/>
          <w:marRight w:val="0"/>
          <w:marTop w:val="0"/>
          <w:marBottom w:val="0"/>
          <w:divBdr>
            <w:top w:val="none" w:sz="0" w:space="0" w:color="auto"/>
            <w:left w:val="none" w:sz="0" w:space="0" w:color="auto"/>
            <w:bottom w:val="none" w:sz="0" w:space="0" w:color="auto"/>
            <w:right w:val="none" w:sz="0" w:space="0" w:color="auto"/>
          </w:divBdr>
        </w:div>
        <w:div w:id="528421897">
          <w:marLeft w:val="480"/>
          <w:marRight w:val="0"/>
          <w:marTop w:val="0"/>
          <w:marBottom w:val="0"/>
          <w:divBdr>
            <w:top w:val="none" w:sz="0" w:space="0" w:color="auto"/>
            <w:left w:val="none" w:sz="0" w:space="0" w:color="auto"/>
            <w:bottom w:val="none" w:sz="0" w:space="0" w:color="auto"/>
            <w:right w:val="none" w:sz="0" w:space="0" w:color="auto"/>
          </w:divBdr>
        </w:div>
        <w:div w:id="1524906121">
          <w:marLeft w:val="480"/>
          <w:marRight w:val="0"/>
          <w:marTop w:val="0"/>
          <w:marBottom w:val="0"/>
          <w:divBdr>
            <w:top w:val="none" w:sz="0" w:space="0" w:color="auto"/>
            <w:left w:val="none" w:sz="0" w:space="0" w:color="auto"/>
            <w:bottom w:val="none" w:sz="0" w:space="0" w:color="auto"/>
            <w:right w:val="none" w:sz="0" w:space="0" w:color="auto"/>
          </w:divBdr>
        </w:div>
        <w:div w:id="1737632588">
          <w:marLeft w:val="480"/>
          <w:marRight w:val="0"/>
          <w:marTop w:val="0"/>
          <w:marBottom w:val="0"/>
          <w:divBdr>
            <w:top w:val="none" w:sz="0" w:space="0" w:color="auto"/>
            <w:left w:val="none" w:sz="0" w:space="0" w:color="auto"/>
            <w:bottom w:val="none" w:sz="0" w:space="0" w:color="auto"/>
            <w:right w:val="none" w:sz="0" w:space="0" w:color="auto"/>
          </w:divBdr>
        </w:div>
      </w:divsChild>
    </w:div>
    <w:div w:id="40131962">
      <w:bodyDiv w:val="1"/>
      <w:marLeft w:val="0"/>
      <w:marRight w:val="0"/>
      <w:marTop w:val="0"/>
      <w:marBottom w:val="0"/>
      <w:divBdr>
        <w:top w:val="none" w:sz="0" w:space="0" w:color="auto"/>
        <w:left w:val="none" w:sz="0" w:space="0" w:color="auto"/>
        <w:bottom w:val="none" w:sz="0" w:space="0" w:color="auto"/>
        <w:right w:val="none" w:sz="0" w:space="0" w:color="auto"/>
      </w:divBdr>
    </w:div>
    <w:div w:id="40834500">
      <w:bodyDiv w:val="1"/>
      <w:marLeft w:val="0"/>
      <w:marRight w:val="0"/>
      <w:marTop w:val="0"/>
      <w:marBottom w:val="0"/>
      <w:divBdr>
        <w:top w:val="none" w:sz="0" w:space="0" w:color="auto"/>
        <w:left w:val="none" w:sz="0" w:space="0" w:color="auto"/>
        <w:bottom w:val="none" w:sz="0" w:space="0" w:color="auto"/>
        <w:right w:val="none" w:sz="0" w:space="0" w:color="auto"/>
      </w:divBdr>
    </w:div>
    <w:div w:id="43674124">
      <w:bodyDiv w:val="1"/>
      <w:marLeft w:val="0"/>
      <w:marRight w:val="0"/>
      <w:marTop w:val="0"/>
      <w:marBottom w:val="0"/>
      <w:divBdr>
        <w:top w:val="none" w:sz="0" w:space="0" w:color="auto"/>
        <w:left w:val="none" w:sz="0" w:space="0" w:color="auto"/>
        <w:bottom w:val="none" w:sz="0" w:space="0" w:color="auto"/>
        <w:right w:val="none" w:sz="0" w:space="0" w:color="auto"/>
      </w:divBdr>
    </w:div>
    <w:div w:id="44524102">
      <w:bodyDiv w:val="1"/>
      <w:marLeft w:val="0"/>
      <w:marRight w:val="0"/>
      <w:marTop w:val="0"/>
      <w:marBottom w:val="0"/>
      <w:divBdr>
        <w:top w:val="none" w:sz="0" w:space="0" w:color="auto"/>
        <w:left w:val="none" w:sz="0" w:space="0" w:color="auto"/>
        <w:bottom w:val="none" w:sz="0" w:space="0" w:color="auto"/>
        <w:right w:val="none" w:sz="0" w:space="0" w:color="auto"/>
      </w:divBdr>
    </w:div>
    <w:div w:id="45960744">
      <w:bodyDiv w:val="1"/>
      <w:marLeft w:val="0"/>
      <w:marRight w:val="0"/>
      <w:marTop w:val="0"/>
      <w:marBottom w:val="0"/>
      <w:divBdr>
        <w:top w:val="none" w:sz="0" w:space="0" w:color="auto"/>
        <w:left w:val="none" w:sz="0" w:space="0" w:color="auto"/>
        <w:bottom w:val="none" w:sz="0" w:space="0" w:color="auto"/>
        <w:right w:val="none" w:sz="0" w:space="0" w:color="auto"/>
      </w:divBdr>
    </w:div>
    <w:div w:id="46075581">
      <w:bodyDiv w:val="1"/>
      <w:marLeft w:val="0"/>
      <w:marRight w:val="0"/>
      <w:marTop w:val="0"/>
      <w:marBottom w:val="0"/>
      <w:divBdr>
        <w:top w:val="none" w:sz="0" w:space="0" w:color="auto"/>
        <w:left w:val="none" w:sz="0" w:space="0" w:color="auto"/>
        <w:bottom w:val="none" w:sz="0" w:space="0" w:color="auto"/>
        <w:right w:val="none" w:sz="0" w:space="0" w:color="auto"/>
      </w:divBdr>
    </w:div>
    <w:div w:id="49041050">
      <w:bodyDiv w:val="1"/>
      <w:marLeft w:val="0"/>
      <w:marRight w:val="0"/>
      <w:marTop w:val="0"/>
      <w:marBottom w:val="0"/>
      <w:divBdr>
        <w:top w:val="none" w:sz="0" w:space="0" w:color="auto"/>
        <w:left w:val="none" w:sz="0" w:space="0" w:color="auto"/>
        <w:bottom w:val="none" w:sz="0" w:space="0" w:color="auto"/>
        <w:right w:val="none" w:sz="0" w:space="0" w:color="auto"/>
      </w:divBdr>
    </w:div>
    <w:div w:id="51275062">
      <w:bodyDiv w:val="1"/>
      <w:marLeft w:val="0"/>
      <w:marRight w:val="0"/>
      <w:marTop w:val="0"/>
      <w:marBottom w:val="0"/>
      <w:divBdr>
        <w:top w:val="none" w:sz="0" w:space="0" w:color="auto"/>
        <w:left w:val="none" w:sz="0" w:space="0" w:color="auto"/>
        <w:bottom w:val="none" w:sz="0" w:space="0" w:color="auto"/>
        <w:right w:val="none" w:sz="0" w:space="0" w:color="auto"/>
      </w:divBdr>
    </w:div>
    <w:div w:id="54205139">
      <w:bodyDiv w:val="1"/>
      <w:marLeft w:val="0"/>
      <w:marRight w:val="0"/>
      <w:marTop w:val="0"/>
      <w:marBottom w:val="0"/>
      <w:divBdr>
        <w:top w:val="none" w:sz="0" w:space="0" w:color="auto"/>
        <w:left w:val="none" w:sz="0" w:space="0" w:color="auto"/>
        <w:bottom w:val="none" w:sz="0" w:space="0" w:color="auto"/>
        <w:right w:val="none" w:sz="0" w:space="0" w:color="auto"/>
      </w:divBdr>
    </w:div>
    <w:div w:id="55662448">
      <w:bodyDiv w:val="1"/>
      <w:marLeft w:val="0"/>
      <w:marRight w:val="0"/>
      <w:marTop w:val="0"/>
      <w:marBottom w:val="0"/>
      <w:divBdr>
        <w:top w:val="none" w:sz="0" w:space="0" w:color="auto"/>
        <w:left w:val="none" w:sz="0" w:space="0" w:color="auto"/>
        <w:bottom w:val="none" w:sz="0" w:space="0" w:color="auto"/>
        <w:right w:val="none" w:sz="0" w:space="0" w:color="auto"/>
      </w:divBdr>
    </w:div>
    <w:div w:id="57017940">
      <w:bodyDiv w:val="1"/>
      <w:marLeft w:val="0"/>
      <w:marRight w:val="0"/>
      <w:marTop w:val="0"/>
      <w:marBottom w:val="0"/>
      <w:divBdr>
        <w:top w:val="none" w:sz="0" w:space="0" w:color="auto"/>
        <w:left w:val="none" w:sz="0" w:space="0" w:color="auto"/>
        <w:bottom w:val="none" w:sz="0" w:space="0" w:color="auto"/>
        <w:right w:val="none" w:sz="0" w:space="0" w:color="auto"/>
      </w:divBdr>
    </w:div>
    <w:div w:id="57945561">
      <w:bodyDiv w:val="1"/>
      <w:marLeft w:val="0"/>
      <w:marRight w:val="0"/>
      <w:marTop w:val="0"/>
      <w:marBottom w:val="0"/>
      <w:divBdr>
        <w:top w:val="none" w:sz="0" w:space="0" w:color="auto"/>
        <w:left w:val="none" w:sz="0" w:space="0" w:color="auto"/>
        <w:bottom w:val="none" w:sz="0" w:space="0" w:color="auto"/>
        <w:right w:val="none" w:sz="0" w:space="0" w:color="auto"/>
      </w:divBdr>
    </w:div>
    <w:div w:id="58094608">
      <w:bodyDiv w:val="1"/>
      <w:marLeft w:val="0"/>
      <w:marRight w:val="0"/>
      <w:marTop w:val="0"/>
      <w:marBottom w:val="0"/>
      <w:divBdr>
        <w:top w:val="none" w:sz="0" w:space="0" w:color="auto"/>
        <w:left w:val="none" w:sz="0" w:space="0" w:color="auto"/>
        <w:bottom w:val="none" w:sz="0" w:space="0" w:color="auto"/>
        <w:right w:val="none" w:sz="0" w:space="0" w:color="auto"/>
      </w:divBdr>
    </w:div>
    <w:div w:id="58792642">
      <w:bodyDiv w:val="1"/>
      <w:marLeft w:val="0"/>
      <w:marRight w:val="0"/>
      <w:marTop w:val="0"/>
      <w:marBottom w:val="0"/>
      <w:divBdr>
        <w:top w:val="none" w:sz="0" w:space="0" w:color="auto"/>
        <w:left w:val="none" w:sz="0" w:space="0" w:color="auto"/>
        <w:bottom w:val="none" w:sz="0" w:space="0" w:color="auto"/>
        <w:right w:val="none" w:sz="0" w:space="0" w:color="auto"/>
      </w:divBdr>
    </w:div>
    <w:div w:id="60562881">
      <w:bodyDiv w:val="1"/>
      <w:marLeft w:val="0"/>
      <w:marRight w:val="0"/>
      <w:marTop w:val="0"/>
      <w:marBottom w:val="0"/>
      <w:divBdr>
        <w:top w:val="none" w:sz="0" w:space="0" w:color="auto"/>
        <w:left w:val="none" w:sz="0" w:space="0" w:color="auto"/>
        <w:bottom w:val="none" w:sz="0" w:space="0" w:color="auto"/>
        <w:right w:val="none" w:sz="0" w:space="0" w:color="auto"/>
      </w:divBdr>
    </w:div>
    <w:div w:id="61100397">
      <w:bodyDiv w:val="1"/>
      <w:marLeft w:val="0"/>
      <w:marRight w:val="0"/>
      <w:marTop w:val="0"/>
      <w:marBottom w:val="0"/>
      <w:divBdr>
        <w:top w:val="none" w:sz="0" w:space="0" w:color="auto"/>
        <w:left w:val="none" w:sz="0" w:space="0" w:color="auto"/>
        <w:bottom w:val="none" w:sz="0" w:space="0" w:color="auto"/>
        <w:right w:val="none" w:sz="0" w:space="0" w:color="auto"/>
      </w:divBdr>
    </w:div>
    <w:div w:id="61293676">
      <w:bodyDiv w:val="1"/>
      <w:marLeft w:val="0"/>
      <w:marRight w:val="0"/>
      <w:marTop w:val="0"/>
      <w:marBottom w:val="0"/>
      <w:divBdr>
        <w:top w:val="none" w:sz="0" w:space="0" w:color="auto"/>
        <w:left w:val="none" w:sz="0" w:space="0" w:color="auto"/>
        <w:bottom w:val="none" w:sz="0" w:space="0" w:color="auto"/>
        <w:right w:val="none" w:sz="0" w:space="0" w:color="auto"/>
      </w:divBdr>
    </w:div>
    <w:div w:id="61487467">
      <w:bodyDiv w:val="1"/>
      <w:marLeft w:val="0"/>
      <w:marRight w:val="0"/>
      <w:marTop w:val="0"/>
      <w:marBottom w:val="0"/>
      <w:divBdr>
        <w:top w:val="none" w:sz="0" w:space="0" w:color="auto"/>
        <w:left w:val="none" w:sz="0" w:space="0" w:color="auto"/>
        <w:bottom w:val="none" w:sz="0" w:space="0" w:color="auto"/>
        <w:right w:val="none" w:sz="0" w:space="0" w:color="auto"/>
      </w:divBdr>
    </w:div>
    <w:div w:id="61686201">
      <w:bodyDiv w:val="1"/>
      <w:marLeft w:val="0"/>
      <w:marRight w:val="0"/>
      <w:marTop w:val="0"/>
      <w:marBottom w:val="0"/>
      <w:divBdr>
        <w:top w:val="none" w:sz="0" w:space="0" w:color="auto"/>
        <w:left w:val="none" w:sz="0" w:space="0" w:color="auto"/>
        <w:bottom w:val="none" w:sz="0" w:space="0" w:color="auto"/>
        <w:right w:val="none" w:sz="0" w:space="0" w:color="auto"/>
      </w:divBdr>
    </w:div>
    <w:div w:id="62066181">
      <w:bodyDiv w:val="1"/>
      <w:marLeft w:val="0"/>
      <w:marRight w:val="0"/>
      <w:marTop w:val="0"/>
      <w:marBottom w:val="0"/>
      <w:divBdr>
        <w:top w:val="none" w:sz="0" w:space="0" w:color="auto"/>
        <w:left w:val="none" w:sz="0" w:space="0" w:color="auto"/>
        <w:bottom w:val="none" w:sz="0" w:space="0" w:color="auto"/>
        <w:right w:val="none" w:sz="0" w:space="0" w:color="auto"/>
      </w:divBdr>
    </w:div>
    <w:div w:id="62215806">
      <w:bodyDiv w:val="1"/>
      <w:marLeft w:val="0"/>
      <w:marRight w:val="0"/>
      <w:marTop w:val="0"/>
      <w:marBottom w:val="0"/>
      <w:divBdr>
        <w:top w:val="none" w:sz="0" w:space="0" w:color="auto"/>
        <w:left w:val="none" w:sz="0" w:space="0" w:color="auto"/>
        <w:bottom w:val="none" w:sz="0" w:space="0" w:color="auto"/>
        <w:right w:val="none" w:sz="0" w:space="0" w:color="auto"/>
      </w:divBdr>
    </w:div>
    <w:div w:id="62724341">
      <w:bodyDiv w:val="1"/>
      <w:marLeft w:val="0"/>
      <w:marRight w:val="0"/>
      <w:marTop w:val="0"/>
      <w:marBottom w:val="0"/>
      <w:divBdr>
        <w:top w:val="none" w:sz="0" w:space="0" w:color="auto"/>
        <w:left w:val="none" w:sz="0" w:space="0" w:color="auto"/>
        <w:bottom w:val="none" w:sz="0" w:space="0" w:color="auto"/>
        <w:right w:val="none" w:sz="0" w:space="0" w:color="auto"/>
      </w:divBdr>
    </w:div>
    <w:div w:id="64646780">
      <w:bodyDiv w:val="1"/>
      <w:marLeft w:val="0"/>
      <w:marRight w:val="0"/>
      <w:marTop w:val="0"/>
      <w:marBottom w:val="0"/>
      <w:divBdr>
        <w:top w:val="none" w:sz="0" w:space="0" w:color="auto"/>
        <w:left w:val="none" w:sz="0" w:space="0" w:color="auto"/>
        <w:bottom w:val="none" w:sz="0" w:space="0" w:color="auto"/>
        <w:right w:val="none" w:sz="0" w:space="0" w:color="auto"/>
      </w:divBdr>
    </w:div>
    <w:div w:id="65079459">
      <w:bodyDiv w:val="1"/>
      <w:marLeft w:val="0"/>
      <w:marRight w:val="0"/>
      <w:marTop w:val="0"/>
      <w:marBottom w:val="0"/>
      <w:divBdr>
        <w:top w:val="none" w:sz="0" w:space="0" w:color="auto"/>
        <w:left w:val="none" w:sz="0" w:space="0" w:color="auto"/>
        <w:bottom w:val="none" w:sz="0" w:space="0" w:color="auto"/>
        <w:right w:val="none" w:sz="0" w:space="0" w:color="auto"/>
      </w:divBdr>
      <w:divsChild>
        <w:div w:id="397821656">
          <w:marLeft w:val="480"/>
          <w:marRight w:val="0"/>
          <w:marTop w:val="0"/>
          <w:marBottom w:val="0"/>
          <w:divBdr>
            <w:top w:val="none" w:sz="0" w:space="0" w:color="auto"/>
            <w:left w:val="none" w:sz="0" w:space="0" w:color="auto"/>
            <w:bottom w:val="none" w:sz="0" w:space="0" w:color="auto"/>
            <w:right w:val="none" w:sz="0" w:space="0" w:color="auto"/>
          </w:divBdr>
        </w:div>
        <w:div w:id="1579558949">
          <w:marLeft w:val="480"/>
          <w:marRight w:val="0"/>
          <w:marTop w:val="0"/>
          <w:marBottom w:val="0"/>
          <w:divBdr>
            <w:top w:val="none" w:sz="0" w:space="0" w:color="auto"/>
            <w:left w:val="none" w:sz="0" w:space="0" w:color="auto"/>
            <w:bottom w:val="none" w:sz="0" w:space="0" w:color="auto"/>
            <w:right w:val="none" w:sz="0" w:space="0" w:color="auto"/>
          </w:divBdr>
        </w:div>
        <w:div w:id="781996426">
          <w:marLeft w:val="480"/>
          <w:marRight w:val="0"/>
          <w:marTop w:val="0"/>
          <w:marBottom w:val="0"/>
          <w:divBdr>
            <w:top w:val="none" w:sz="0" w:space="0" w:color="auto"/>
            <w:left w:val="none" w:sz="0" w:space="0" w:color="auto"/>
            <w:bottom w:val="none" w:sz="0" w:space="0" w:color="auto"/>
            <w:right w:val="none" w:sz="0" w:space="0" w:color="auto"/>
          </w:divBdr>
        </w:div>
        <w:div w:id="1086997275">
          <w:marLeft w:val="480"/>
          <w:marRight w:val="0"/>
          <w:marTop w:val="0"/>
          <w:marBottom w:val="0"/>
          <w:divBdr>
            <w:top w:val="none" w:sz="0" w:space="0" w:color="auto"/>
            <w:left w:val="none" w:sz="0" w:space="0" w:color="auto"/>
            <w:bottom w:val="none" w:sz="0" w:space="0" w:color="auto"/>
            <w:right w:val="none" w:sz="0" w:space="0" w:color="auto"/>
          </w:divBdr>
        </w:div>
        <w:div w:id="1854564878">
          <w:marLeft w:val="480"/>
          <w:marRight w:val="0"/>
          <w:marTop w:val="0"/>
          <w:marBottom w:val="0"/>
          <w:divBdr>
            <w:top w:val="none" w:sz="0" w:space="0" w:color="auto"/>
            <w:left w:val="none" w:sz="0" w:space="0" w:color="auto"/>
            <w:bottom w:val="none" w:sz="0" w:space="0" w:color="auto"/>
            <w:right w:val="none" w:sz="0" w:space="0" w:color="auto"/>
          </w:divBdr>
        </w:div>
        <w:div w:id="1173833444">
          <w:marLeft w:val="480"/>
          <w:marRight w:val="0"/>
          <w:marTop w:val="0"/>
          <w:marBottom w:val="0"/>
          <w:divBdr>
            <w:top w:val="none" w:sz="0" w:space="0" w:color="auto"/>
            <w:left w:val="none" w:sz="0" w:space="0" w:color="auto"/>
            <w:bottom w:val="none" w:sz="0" w:space="0" w:color="auto"/>
            <w:right w:val="none" w:sz="0" w:space="0" w:color="auto"/>
          </w:divBdr>
        </w:div>
        <w:div w:id="767502232">
          <w:marLeft w:val="480"/>
          <w:marRight w:val="0"/>
          <w:marTop w:val="0"/>
          <w:marBottom w:val="0"/>
          <w:divBdr>
            <w:top w:val="none" w:sz="0" w:space="0" w:color="auto"/>
            <w:left w:val="none" w:sz="0" w:space="0" w:color="auto"/>
            <w:bottom w:val="none" w:sz="0" w:space="0" w:color="auto"/>
            <w:right w:val="none" w:sz="0" w:space="0" w:color="auto"/>
          </w:divBdr>
        </w:div>
        <w:div w:id="395512923">
          <w:marLeft w:val="480"/>
          <w:marRight w:val="0"/>
          <w:marTop w:val="0"/>
          <w:marBottom w:val="0"/>
          <w:divBdr>
            <w:top w:val="none" w:sz="0" w:space="0" w:color="auto"/>
            <w:left w:val="none" w:sz="0" w:space="0" w:color="auto"/>
            <w:bottom w:val="none" w:sz="0" w:space="0" w:color="auto"/>
            <w:right w:val="none" w:sz="0" w:space="0" w:color="auto"/>
          </w:divBdr>
        </w:div>
        <w:div w:id="2113623116">
          <w:marLeft w:val="480"/>
          <w:marRight w:val="0"/>
          <w:marTop w:val="0"/>
          <w:marBottom w:val="0"/>
          <w:divBdr>
            <w:top w:val="none" w:sz="0" w:space="0" w:color="auto"/>
            <w:left w:val="none" w:sz="0" w:space="0" w:color="auto"/>
            <w:bottom w:val="none" w:sz="0" w:space="0" w:color="auto"/>
            <w:right w:val="none" w:sz="0" w:space="0" w:color="auto"/>
          </w:divBdr>
        </w:div>
        <w:div w:id="339236372">
          <w:marLeft w:val="480"/>
          <w:marRight w:val="0"/>
          <w:marTop w:val="0"/>
          <w:marBottom w:val="0"/>
          <w:divBdr>
            <w:top w:val="none" w:sz="0" w:space="0" w:color="auto"/>
            <w:left w:val="none" w:sz="0" w:space="0" w:color="auto"/>
            <w:bottom w:val="none" w:sz="0" w:space="0" w:color="auto"/>
            <w:right w:val="none" w:sz="0" w:space="0" w:color="auto"/>
          </w:divBdr>
        </w:div>
        <w:div w:id="1754082659">
          <w:marLeft w:val="480"/>
          <w:marRight w:val="0"/>
          <w:marTop w:val="0"/>
          <w:marBottom w:val="0"/>
          <w:divBdr>
            <w:top w:val="none" w:sz="0" w:space="0" w:color="auto"/>
            <w:left w:val="none" w:sz="0" w:space="0" w:color="auto"/>
            <w:bottom w:val="none" w:sz="0" w:space="0" w:color="auto"/>
            <w:right w:val="none" w:sz="0" w:space="0" w:color="auto"/>
          </w:divBdr>
        </w:div>
        <w:div w:id="1419716838">
          <w:marLeft w:val="480"/>
          <w:marRight w:val="0"/>
          <w:marTop w:val="0"/>
          <w:marBottom w:val="0"/>
          <w:divBdr>
            <w:top w:val="none" w:sz="0" w:space="0" w:color="auto"/>
            <w:left w:val="none" w:sz="0" w:space="0" w:color="auto"/>
            <w:bottom w:val="none" w:sz="0" w:space="0" w:color="auto"/>
            <w:right w:val="none" w:sz="0" w:space="0" w:color="auto"/>
          </w:divBdr>
        </w:div>
        <w:div w:id="190413729">
          <w:marLeft w:val="480"/>
          <w:marRight w:val="0"/>
          <w:marTop w:val="0"/>
          <w:marBottom w:val="0"/>
          <w:divBdr>
            <w:top w:val="none" w:sz="0" w:space="0" w:color="auto"/>
            <w:left w:val="none" w:sz="0" w:space="0" w:color="auto"/>
            <w:bottom w:val="none" w:sz="0" w:space="0" w:color="auto"/>
            <w:right w:val="none" w:sz="0" w:space="0" w:color="auto"/>
          </w:divBdr>
        </w:div>
        <w:div w:id="1848248764">
          <w:marLeft w:val="480"/>
          <w:marRight w:val="0"/>
          <w:marTop w:val="0"/>
          <w:marBottom w:val="0"/>
          <w:divBdr>
            <w:top w:val="none" w:sz="0" w:space="0" w:color="auto"/>
            <w:left w:val="none" w:sz="0" w:space="0" w:color="auto"/>
            <w:bottom w:val="none" w:sz="0" w:space="0" w:color="auto"/>
            <w:right w:val="none" w:sz="0" w:space="0" w:color="auto"/>
          </w:divBdr>
        </w:div>
        <w:div w:id="107897581">
          <w:marLeft w:val="480"/>
          <w:marRight w:val="0"/>
          <w:marTop w:val="0"/>
          <w:marBottom w:val="0"/>
          <w:divBdr>
            <w:top w:val="none" w:sz="0" w:space="0" w:color="auto"/>
            <w:left w:val="none" w:sz="0" w:space="0" w:color="auto"/>
            <w:bottom w:val="none" w:sz="0" w:space="0" w:color="auto"/>
            <w:right w:val="none" w:sz="0" w:space="0" w:color="auto"/>
          </w:divBdr>
        </w:div>
        <w:div w:id="1055204450">
          <w:marLeft w:val="480"/>
          <w:marRight w:val="0"/>
          <w:marTop w:val="0"/>
          <w:marBottom w:val="0"/>
          <w:divBdr>
            <w:top w:val="none" w:sz="0" w:space="0" w:color="auto"/>
            <w:left w:val="none" w:sz="0" w:space="0" w:color="auto"/>
            <w:bottom w:val="none" w:sz="0" w:space="0" w:color="auto"/>
            <w:right w:val="none" w:sz="0" w:space="0" w:color="auto"/>
          </w:divBdr>
        </w:div>
        <w:div w:id="1696030195">
          <w:marLeft w:val="480"/>
          <w:marRight w:val="0"/>
          <w:marTop w:val="0"/>
          <w:marBottom w:val="0"/>
          <w:divBdr>
            <w:top w:val="none" w:sz="0" w:space="0" w:color="auto"/>
            <w:left w:val="none" w:sz="0" w:space="0" w:color="auto"/>
            <w:bottom w:val="none" w:sz="0" w:space="0" w:color="auto"/>
            <w:right w:val="none" w:sz="0" w:space="0" w:color="auto"/>
          </w:divBdr>
        </w:div>
        <w:div w:id="1477181822">
          <w:marLeft w:val="480"/>
          <w:marRight w:val="0"/>
          <w:marTop w:val="0"/>
          <w:marBottom w:val="0"/>
          <w:divBdr>
            <w:top w:val="none" w:sz="0" w:space="0" w:color="auto"/>
            <w:left w:val="none" w:sz="0" w:space="0" w:color="auto"/>
            <w:bottom w:val="none" w:sz="0" w:space="0" w:color="auto"/>
            <w:right w:val="none" w:sz="0" w:space="0" w:color="auto"/>
          </w:divBdr>
        </w:div>
        <w:div w:id="897667095">
          <w:marLeft w:val="480"/>
          <w:marRight w:val="0"/>
          <w:marTop w:val="0"/>
          <w:marBottom w:val="0"/>
          <w:divBdr>
            <w:top w:val="none" w:sz="0" w:space="0" w:color="auto"/>
            <w:left w:val="none" w:sz="0" w:space="0" w:color="auto"/>
            <w:bottom w:val="none" w:sz="0" w:space="0" w:color="auto"/>
            <w:right w:val="none" w:sz="0" w:space="0" w:color="auto"/>
          </w:divBdr>
        </w:div>
        <w:div w:id="824517253">
          <w:marLeft w:val="480"/>
          <w:marRight w:val="0"/>
          <w:marTop w:val="0"/>
          <w:marBottom w:val="0"/>
          <w:divBdr>
            <w:top w:val="none" w:sz="0" w:space="0" w:color="auto"/>
            <w:left w:val="none" w:sz="0" w:space="0" w:color="auto"/>
            <w:bottom w:val="none" w:sz="0" w:space="0" w:color="auto"/>
            <w:right w:val="none" w:sz="0" w:space="0" w:color="auto"/>
          </w:divBdr>
        </w:div>
        <w:div w:id="1453278937">
          <w:marLeft w:val="480"/>
          <w:marRight w:val="0"/>
          <w:marTop w:val="0"/>
          <w:marBottom w:val="0"/>
          <w:divBdr>
            <w:top w:val="none" w:sz="0" w:space="0" w:color="auto"/>
            <w:left w:val="none" w:sz="0" w:space="0" w:color="auto"/>
            <w:bottom w:val="none" w:sz="0" w:space="0" w:color="auto"/>
            <w:right w:val="none" w:sz="0" w:space="0" w:color="auto"/>
          </w:divBdr>
        </w:div>
      </w:divsChild>
    </w:div>
    <w:div w:id="65081383">
      <w:bodyDiv w:val="1"/>
      <w:marLeft w:val="0"/>
      <w:marRight w:val="0"/>
      <w:marTop w:val="0"/>
      <w:marBottom w:val="0"/>
      <w:divBdr>
        <w:top w:val="none" w:sz="0" w:space="0" w:color="auto"/>
        <w:left w:val="none" w:sz="0" w:space="0" w:color="auto"/>
        <w:bottom w:val="none" w:sz="0" w:space="0" w:color="auto"/>
        <w:right w:val="none" w:sz="0" w:space="0" w:color="auto"/>
      </w:divBdr>
    </w:div>
    <w:div w:id="66071996">
      <w:bodyDiv w:val="1"/>
      <w:marLeft w:val="0"/>
      <w:marRight w:val="0"/>
      <w:marTop w:val="0"/>
      <w:marBottom w:val="0"/>
      <w:divBdr>
        <w:top w:val="none" w:sz="0" w:space="0" w:color="auto"/>
        <w:left w:val="none" w:sz="0" w:space="0" w:color="auto"/>
        <w:bottom w:val="none" w:sz="0" w:space="0" w:color="auto"/>
        <w:right w:val="none" w:sz="0" w:space="0" w:color="auto"/>
      </w:divBdr>
    </w:div>
    <w:div w:id="66077763">
      <w:bodyDiv w:val="1"/>
      <w:marLeft w:val="0"/>
      <w:marRight w:val="0"/>
      <w:marTop w:val="0"/>
      <w:marBottom w:val="0"/>
      <w:divBdr>
        <w:top w:val="none" w:sz="0" w:space="0" w:color="auto"/>
        <w:left w:val="none" w:sz="0" w:space="0" w:color="auto"/>
        <w:bottom w:val="none" w:sz="0" w:space="0" w:color="auto"/>
        <w:right w:val="none" w:sz="0" w:space="0" w:color="auto"/>
      </w:divBdr>
    </w:div>
    <w:div w:id="66851604">
      <w:bodyDiv w:val="1"/>
      <w:marLeft w:val="0"/>
      <w:marRight w:val="0"/>
      <w:marTop w:val="0"/>
      <w:marBottom w:val="0"/>
      <w:divBdr>
        <w:top w:val="none" w:sz="0" w:space="0" w:color="auto"/>
        <w:left w:val="none" w:sz="0" w:space="0" w:color="auto"/>
        <w:bottom w:val="none" w:sz="0" w:space="0" w:color="auto"/>
        <w:right w:val="none" w:sz="0" w:space="0" w:color="auto"/>
      </w:divBdr>
    </w:div>
    <w:div w:id="67196049">
      <w:bodyDiv w:val="1"/>
      <w:marLeft w:val="0"/>
      <w:marRight w:val="0"/>
      <w:marTop w:val="0"/>
      <w:marBottom w:val="0"/>
      <w:divBdr>
        <w:top w:val="none" w:sz="0" w:space="0" w:color="auto"/>
        <w:left w:val="none" w:sz="0" w:space="0" w:color="auto"/>
        <w:bottom w:val="none" w:sz="0" w:space="0" w:color="auto"/>
        <w:right w:val="none" w:sz="0" w:space="0" w:color="auto"/>
      </w:divBdr>
    </w:div>
    <w:div w:id="68431785">
      <w:bodyDiv w:val="1"/>
      <w:marLeft w:val="0"/>
      <w:marRight w:val="0"/>
      <w:marTop w:val="0"/>
      <w:marBottom w:val="0"/>
      <w:divBdr>
        <w:top w:val="none" w:sz="0" w:space="0" w:color="auto"/>
        <w:left w:val="none" w:sz="0" w:space="0" w:color="auto"/>
        <w:bottom w:val="none" w:sz="0" w:space="0" w:color="auto"/>
        <w:right w:val="none" w:sz="0" w:space="0" w:color="auto"/>
      </w:divBdr>
    </w:div>
    <w:div w:id="68962248">
      <w:bodyDiv w:val="1"/>
      <w:marLeft w:val="0"/>
      <w:marRight w:val="0"/>
      <w:marTop w:val="0"/>
      <w:marBottom w:val="0"/>
      <w:divBdr>
        <w:top w:val="none" w:sz="0" w:space="0" w:color="auto"/>
        <w:left w:val="none" w:sz="0" w:space="0" w:color="auto"/>
        <w:bottom w:val="none" w:sz="0" w:space="0" w:color="auto"/>
        <w:right w:val="none" w:sz="0" w:space="0" w:color="auto"/>
      </w:divBdr>
    </w:div>
    <w:div w:id="70661789">
      <w:bodyDiv w:val="1"/>
      <w:marLeft w:val="0"/>
      <w:marRight w:val="0"/>
      <w:marTop w:val="0"/>
      <w:marBottom w:val="0"/>
      <w:divBdr>
        <w:top w:val="none" w:sz="0" w:space="0" w:color="auto"/>
        <w:left w:val="none" w:sz="0" w:space="0" w:color="auto"/>
        <w:bottom w:val="none" w:sz="0" w:space="0" w:color="auto"/>
        <w:right w:val="none" w:sz="0" w:space="0" w:color="auto"/>
      </w:divBdr>
    </w:div>
    <w:div w:id="71588746">
      <w:bodyDiv w:val="1"/>
      <w:marLeft w:val="0"/>
      <w:marRight w:val="0"/>
      <w:marTop w:val="0"/>
      <w:marBottom w:val="0"/>
      <w:divBdr>
        <w:top w:val="none" w:sz="0" w:space="0" w:color="auto"/>
        <w:left w:val="none" w:sz="0" w:space="0" w:color="auto"/>
        <w:bottom w:val="none" w:sz="0" w:space="0" w:color="auto"/>
        <w:right w:val="none" w:sz="0" w:space="0" w:color="auto"/>
      </w:divBdr>
    </w:div>
    <w:div w:id="72514729">
      <w:bodyDiv w:val="1"/>
      <w:marLeft w:val="0"/>
      <w:marRight w:val="0"/>
      <w:marTop w:val="0"/>
      <w:marBottom w:val="0"/>
      <w:divBdr>
        <w:top w:val="none" w:sz="0" w:space="0" w:color="auto"/>
        <w:left w:val="none" w:sz="0" w:space="0" w:color="auto"/>
        <w:bottom w:val="none" w:sz="0" w:space="0" w:color="auto"/>
        <w:right w:val="none" w:sz="0" w:space="0" w:color="auto"/>
      </w:divBdr>
    </w:div>
    <w:div w:id="72555570">
      <w:bodyDiv w:val="1"/>
      <w:marLeft w:val="0"/>
      <w:marRight w:val="0"/>
      <w:marTop w:val="0"/>
      <w:marBottom w:val="0"/>
      <w:divBdr>
        <w:top w:val="none" w:sz="0" w:space="0" w:color="auto"/>
        <w:left w:val="none" w:sz="0" w:space="0" w:color="auto"/>
        <w:bottom w:val="none" w:sz="0" w:space="0" w:color="auto"/>
        <w:right w:val="none" w:sz="0" w:space="0" w:color="auto"/>
      </w:divBdr>
    </w:div>
    <w:div w:id="73018889">
      <w:bodyDiv w:val="1"/>
      <w:marLeft w:val="0"/>
      <w:marRight w:val="0"/>
      <w:marTop w:val="0"/>
      <w:marBottom w:val="0"/>
      <w:divBdr>
        <w:top w:val="none" w:sz="0" w:space="0" w:color="auto"/>
        <w:left w:val="none" w:sz="0" w:space="0" w:color="auto"/>
        <w:bottom w:val="none" w:sz="0" w:space="0" w:color="auto"/>
        <w:right w:val="none" w:sz="0" w:space="0" w:color="auto"/>
      </w:divBdr>
    </w:div>
    <w:div w:id="74203694">
      <w:bodyDiv w:val="1"/>
      <w:marLeft w:val="0"/>
      <w:marRight w:val="0"/>
      <w:marTop w:val="0"/>
      <w:marBottom w:val="0"/>
      <w:divBdr>
        <w:top w:val="none" w:sz="0" w:space="0" w:color="auto"/>
        <w:left w:val="none" w:sz="0" w:space="0" w:color="auto"/>
        <w:bottom w:val="none" w:sz="0" w:space="0" w:color="auto"/>
        <w:right w:val="none" w:sz="0" w:space="0" w:color="auto"/>
      </w:divBdr>
      <w:divsChild>
        <w:div w:id="1018121264">
          <w:marLeft w:val="480"/>
          <w:marRight w:val="0"/>
          <w:marTop w:val="0"/>
          <w:marBottom w:val="0"/>
          <w:divBdr>
            <w:top w:val="none" w:sz="0" w:space="0" w:color="auto"/>
            <w:left w:val="none" w:sz="0" w:space="0" w:color="auto"/>
            <w:bottom w:val="none" w:sz="0" w:space="0" w:color="auto"/>
            <w:right w:val="none" w:sz="0" w:space="0" w:color="auto"/>
          </w:divBdr>
        </w:div>
        <w:div w:id="1072047121">
          <w:marLeft w:val="480"/>
          <w:marRight w:val="0"/>
          <w:marTop w:val="0"/>
          <w:marBottom w:val="0"/>
          <w:divBdr>
            <w:top w:val="none" w:sz="0" w:space="0" w:color="auto"/>
            <w:left w:val="none" w:sz="0" w:space="0" w:color="auto"/>
            <w:bottom w:val="none" w:sz="0" w:space="0" w:color="auto"/>
            <w:right w:val="none" w:sz="0" w:space="0" w:color="auto"/>
          </w:divBdr>
        </w:div>
        <w:div w:id="667833733">
          <w:marLeft w:val="480"/>
          <w:marRight w:val="0"/>
          <w:marTop w:val="0"/>
          <w:marBottom w:val="0"/>
          <w:divBdr>
            <w:top w:val="none" w:sz="0" w:space="0" w:color="auto"/>
            <w:left w:val="none" w:sz="0" w:space="0" w:color="auto"/>
            <w:bottom w:val="none" w:sz="0" w:space="0" w:color="auto"/>
            <w:right w:val="none" w:sz="0" w:space="0" w:color="auto"/>
          </w:divBdr>
        </w:div>
        <w:div w:id="575171075">
          <w:marLeft w:val="480"/>
          <w:marRight w:val="0"/>
          <w:marTop w:val="0"/>
          <w:marBottom w:val="0"/>
          <w:divBdr>
            <w:top w:val="none" w:sz="0" w:space="0" w:color="auto"/>
            <w:left w:val="none" w:sz="0" w:space="0" w:color="auto"/>
            <w:bottom w:val="none" w:sz="0" w:space="0" w:color="auto"/>
            <w:right w:val="none" w:sz="0" w:space="0" w:color="auto"/>
          </w:divBdr>
        </w:div>
        <w:div w:id="513761180">
          <w:marLeft w:val="480"/>
          <w:marRight w:val="0"/>
          <w:marTop w:val="0"/>
          <w:marBottom w:val="0"/>
          <w:divBdr>
            <w:top w:val="none" w:sz="0" w:space="0" w:color="auto"/>
            <w:left w:val="none" w:sz="0" w:space="0" w:color="auto"/>
            <w:bottom w:val="none" w:sz="0" w:space="0" w:color="auto"/>
            <w:right w:val="none" w:sz="0" w:space="0" w:color="auto"/>
          </w:divBdr>
        </w:div>
        <w:div w:id="18437565">
          <w:marLeft w:val="480"/>
          <w:marRight w:val="0"/>
          <w:marTop w:val="0"/>
          <w:marBottom w:val="0"/>
          <w:divBdr>
            <w:top w:val="none" w:sz="0" w:space="0" w:color="auto"/>
            <w:left w:val="none" w:sz="0" w:space="0" w:color="auto"/>
            <w:bottom w:val="none" w:sz="0" w:space="0" w:color="auto"/>
            <w:right w:val="none" w:sz="0" w:space="0" w:color="auto"/>
          </w:divBdr>
        </w:div>
        <w:div w:id="1447889094">
          <w:marLeft w:val="480"/>
          <w:marRight w:val="0"/>
          <w:marTop w:val="0"/>
          <w:marBottom w:val="0"/>
          <w:divBdr>
            <w:top w:val="none" w:sz="0" w:space="0" w:color="auto"/>
            <w:left w:val="none" w:sz="0" w:space="0" w:color="auto"/>
            <w:bottom w:val="none" w:sz="0" w:space="0" w:color="auto"/>
            <w:right w:val="none" w:sz="0" w:space="0" w:color="auto"/>
          </w:divBdr>
        </w:div>
        <w:div w:id="681515277">
          <w:marLeft w:val="480"/>
          <w:marRight w:val="0"/>
          <w:marTop w:val="0"/>
          <w:marBottom w:val="0"/>
          <w:divBdr>
            <w:top w:val="none" w:sz="0" w:space="0" w:color="auto"/>
            <w:left w:val="none" w:sz="0" w:space="0" w:color="auto"/>
            <w:bottom w:val="none" w:sz="0" w:space="0" w:color="auto"/>
            <w:right w:val="none" w:sz="0" w:space="0" w:color="auto"/>
          </w:divBdr>
        </w:div>
        <w:div w:id="1263539100">
          <w:marLeft w:val="480"/>
          <w:marRight w:val="0"/>
          <w:marTop w:val="0"/>
          <w:marBottom w:val="0"/>
          <w:divBdr>
            <w:top w:val="none" w:sz="0" w:space="0" w:color="auto"/>
            <w:left w:val="none" w:sz="0" w:space="0" w:color="auto"/>
            <w:bottom w:val="none" w:sz="0" w:space="0" w:color="auto"/>
            <w:right w:val="none" w:sz="0" w:space="0" w:color="auto"/>
          </w:divBdr>
        </w:div>
        <w:div w:id="1039665909">
          <w:marLeft w:val="480"/>
          <w:marRight w:val="0"/>
          <w:marTop w:val="0"/>
          <w:marBottom w:val="0"/>
          <w:divBdr>
            <w:top w:val="none" w:sz="0" w:space="0" w:color="auto"/>
            <w:left w:val="none" w:sz="0" w:space="0" w:color="auto"/>
            <w:bottom w:val="none" w:sz="0" w:space="0" w:color="auto"/>
            <w:right w:val="none" w:sz="0" w:space="0" w:color="auto"/>
          </w:divBdr>
        </w:div>
        <w:div w:id="1903325495">
          <w:marLeft w:val="480"/>
          <w:marRight w:val="0"/>
          <w:marTop w:val="0"/>
          <w:marBottom w:val="0"/>
          <w:divBdr>
            <w:top w:val="none" w:sz="0" w:space="0" w:color="auto"/>
            <w:left w:val="none" w:sz="0" w:space="0" w:color="auto"/>
            <w:bottom w:val="none" w:sz="0" w:space="0" w:color="auto"/>
            <w:right w:val="none" w:sz="0" w:space="0" w:color="auto"/>
          </w:divBdr>
        </w:div>
        <w:div w:id="223874111">
          <w:marLeft w:val="480"/>
          <w:marRight w:val="0"/>
          <w:marTop w:val="0"/>
          <w:marBottom w:val="0"/>
          <w:divBdr>
            <w:top w:val="none" w:sz="0" w:space="0" w:color="auto"/>
            <w:left w:val="none" w:sz="0" w:space="0" w:color="auto"/>
            <w:bottom w:val="none" w:sz="0" w:space="0" w:color="auto"/>
            <w:right w:val="none" w:sz="0" w:space="0" w:color="auto"/>
          </w:divBdr>
        </w:div>
        <w:div w:id="1906985629">
          <w:marLeft w:val="480"/>
          <w:marRight w:val="0"/>
          <w:marTop w:val="0"/>
          <w:marBottom w:val="0"/>
          <w:divBdr>
            <w:top w:val="none" w:sz="0" w:space="0" w:color="auto"/>
            <w:left w:val="none" w:sz="0" w:space="0" w:color="auto"/>
            <w:bottom w:val="none" w:sz="0" w:space="0" w:color="auto"/>
            <w:right w:val="none" w:sz="0" w:space="0" w:color="auto"/>
          </w:divBdr>
        </w:div>
        <w:div w:id="1218391960">
          <w:marLeft w:val="480"/>
          <w:marRight w:val="0"/>
          <w:marTop w:val="0"/>
          <w:marBottom w:val="0"/>
          <w:divBdr>
            <w:top w:val="none" w:sz="0" w:space="0" w:color="auto"/>
            <w:left w:val="none" w:sz="0" w:space="0" w:color="auto"/>
            <w:bottom w:val="none" w:sz="0" w:space="0" w:color="auto"/>
            <w:right w:val="none" w:sz="0" w:space="0" w:color="auto"/>
          </w:divBdr>
        </w:div>
        <w:div w:id="763695231">
          <w:marLeft w:val="480"/>
          <w:marRight w:val="0"/>
          <w:marTop w:val="0"/>
          <w:marBottom w:val="0"/>
          <w:divBdr>
            <w:top w:val="none" w:sz="0" w:space="0" w:color="auto"/>
            <w:left w:val="none" w:sz="0" w:space="0" w:color="auto"/>
            <w:bottom w:val="none" w:sz="0" w:space="0" w:color="auto"/>
            <w:right w:val="none" w:sz="0" w:space="0" w:color="auto"/>
          </w:divBdr>
        </w:div>
        <w:div w:id="310257007">
          <w:marLeft w:val="480"/>
          <w:marRight w:val="0"/>
          <w:marTop w:val="0"/>
          <w:marBottom w:val="0"/>
          <w:divBdr>
            <w:top w:val="none" w:sz="0" w:space="0" w:color="auto"/>
            <w:left w:val="none" w:sz="0" w:space="0" w:color="auto"/>
            <w:bottom w:val="none" w:sz="0" w:space="0" w:color="auto"/>
            <w:right w:val="none" w:sz="0" w:space="0" w:color="auto"/>
          </w:divBdr>
        </w:div>
        <w:div w:id="984896577">
          <w:marLeft w:val="480"/>
          <w:marRight w:val="0"/>
          <w:marTop w:val="0"/>
          <w:marBottom w:val="0"/>
          <w:divBdr>
            <w:top w:val="none" w:sz="0" w:space="0" w:color="auto"/>
            <w:left w:val="none" w:sz="0" w:space="0" w:color="auto"/>
            <w:bottom w:val="none" w:sz="0" w:space="0" w:color="auto"/>
            <w:right w:val="none" w:sz="0" w:space="0" w:color="auto"/>
          </w:divBdr>
        </w:div>
        <w:div w:id="963511118">
          <w:marLeft w:val="480"/>
          <w:marRight w:val="0"/>
          <w:marTop w:val="0"/>
          <w:marBottom w:val="0"/>
          <w:divBdr>
            <w:top w:val="none" w:sz="0" w:space="0" w:color="auto"/>
            <w:left w:val="none" w:sz="0" w:space="0" w:color="auto"/>
            <w:bottom w:val="none" w:sz="0" w:space="0" w:color="auto"/>
            <w:right w:val="none" w:sz="0" w:space="0" w:color="auto"/>
          </w:divBdr>
        </w:div>
        <w:div w:id="793644530">
          <w:marLeft w:val="480"/>
          <w:marRight w:val="0"/>
          <w:marTop w:val="0"/>
          <w:marBottom w:val="0"/>
          <w:divBdr>
            <w:top w:val="none" w:sz="0" w:space="0" w:color="auto"/>
            <w:left w:val="none" w:sz="0" w:space="0" w:color="auto"/>
            <w:bottom w:val="none" w:sz="0" w:space="0" w:color="auto"/>
            <w:right w:val="none" w:sz="0" w:space="0" w:color="auto"/>
          </w:divBdr>
        </w:div>
        <w:div w:id="418521703">
          <w:marLeft w:val="480"/>
          <w:marRight w:val="0"/>
          <w:marTop w:val="0"/>
          <w:marBottom w:val="0"/>
          <w:divBdr>
            <w:top w:val="none" w:sz="0" w:space="0" w:color="auto"/>
            <w:left w:val="none" w:sz="0" w:space="0" w:color="auto"/>
            <w:bottom w:val="none" w:sz="0" w:space="0" w:color="auto"/>
            <w:right w:val="none" w:sz="0" w:space="0" w:color="auto"/>
          </w:divBdr>
        </w:div>
        <w:div w:id="350839217">
          <w:marLeft w:val="480"/>
          <w:marRight w:val="0"/>
          <w:marTop w:val="0"/>
          <w:marBottom w:val="0"/>
          <w:divBdr>
            <w:top w:val="none" w:sz="0" w:space="0" w:color="auto"/>
            <w:left w:val="none" w:sz="0" w:space="0" w:color="auto"/>
            <w:bottom w:val="none" w:sz="0" w:space="0" w:color="auto"/>
            <w:right w:val="none" w:sz="0" w:space="0" w:color="auto"/>
          </w:divBdr>
        </w:div>
        <w:div w:id="2071725780">
          <w:marLeft w:val="480"/>
          <w:marRight w:val="0"/>
          <w:marTop w:val="0"/>
          <w:marBottom w:val="0"/>
          <w:divBdr>
            <w:top w:val="none" w:sz="0" w:space="0" w:color="auto"/>
            <w:left w:val="none" w:sz="0" w:space="0" w:color="auto"/>
            <w:bottom w:val="none" w:sz="0" w:space="0" w:color="auto"/>
            <w:right w:val="none" w:sz="0" w:space="0" w:color="auto"/>
          </w:divBdr>
        </w:div>
        <w:div w:id="1966084598">
          <w:marLeft w:val="480"/>
          <w:marRight w:val="0"/>
          <w:marTop w:val="0"/>
          <w:marBottom w:val="0"/>
          <w:divBdr>
            <w:top w:val="none" w:sz="0" w:space="0" w:color="auto"/>
            <w:left w:val="none" w:sz="0" w:space="0" w:color="auto"/>
            <w:bottom w:val="none" w:sz="0" w:space="0" w:color="auto"/>
            <w:right w:val="none" w:sz="0" w:space="0" w:color="auto"/>
          </w:divBdr>
        </w:div>
        <w:div w:id="1329477349">
          <w:marLeft w:val="480"/>
          <w:marRight w:val="0"/>
          <w:marTop w:val="0"/>
          <w:marBottom w:val="0"/>
          <w:divBdr>
            <w:top w:val="none" w:sz="0" w:space="0" w:color="auto"/>
            <w:left w:val="none" w:sz="0" w:space="0" w:color="auto"/>
            <w:bottom w:val="none" w:sz="0" w:space="0" w:color="auto"/>
            <w:right w:val="none" w:sz="0" w:space="0" w:color="auto"/>
          </w:divBdr>
        </w:div>
        <w:div w:id="758986443">
          <w:marLeft w:val="480"/>
          <w:marRight w:val="0"/>
          <w:marTop w:val="0"/>
          <w:marBottom w:val="0"/>
          <w:divBdr>
            <w:top w:val="none" w:sz="0" w:space="0" w:color="auto"/>
            <w:left w:val="none" w:sz="0" w:space="0" w:color="auto"/>
            <w:bottom w:val="none" w:sz="0" w:space="0" w:color="auto"/>
            <w:right w:val="none" w:sz="0" w:space="0" w:color="auto"/>
          </w:divBdr>
        </w:div>
        <w:div w:id="420567455">
          <w:marLeft w:val="480"/>
          <w:marRight w:val="0"/>
          <w:marTop w:val="0"/>
          <w:marBottom w:val="0"/>
          <w:divBdr>
            <w:top w:val="none" w:sz="0" w:space="0" w:color="auto"/>
            <w:left w:val="none" w:sz="0" w:space="0" w:color="auto"/>
            <w:bottom w:val="none" w:sz="0" w:space="0" w:color="auto"/>
            <w:right w:val="none" w:sz="0" w:space="0" w:color="auto"/>
          </w:divBdr>
        </w:div>
        <w:div w:id="1333071859">
          <w:marLeft w:val="480"/>
          <w:marRight w:val="0"/>
          <w:marTop w:val="0"/>
          <w:marBottom w:val="0"/>
          <w:divBdr>
            <w:top w:val="none" w:sz="0" w:space="0" w:color="auto"/>
            <w:left w:val="none" w:sz="0" w:space="0" w:color="auto"/>
            <w:bottom w:val="none" w:sz="0" w:space="0" w:color="auto"/>
            <w:right w:val="none" w:sz="0" w:space="0" w:color="auto"/>
          </w:divBdr>
        </w:div>
        <w:div w:id="720599643">
          <w:marLeft w:val="480"/>
          <w:marRight w:val="0"/>
          <w:marTop w:val="0"/>
          <w:marBottom w:val="0"/>
          <w:divBdr>
            <w:top w:val="none" w:sz="0" w:space="0" w:color="auto"/>
            <w:left w:val="none" w:sz="0" w:space="0" w:color="auto"/>
            <w:bottom w:val="none" w:sz="0" w:space="0" w:color="auto"/>
            <w:right w:val="none" w:sz="0" w:space="0" w:color="auto"/>
          </w:divBdr>
        </w:div>
        <w:div w:id="716008253">
          <w:marLeft w:val="480"/>
          <w:marRight w:val="0"/>
          <w:marTop w:val="0"/>
          <w:marBottom w:val="0"/>
          <w:divBdr>
            <w:top w:val="none" w:sz="0" w:space="0" w:color="auto"/>
            <w:left w:val="none" w:sz="0" w:space="0" w:color="auto"/>
            <w:bottom w:val="none" w:sz="0" w:space="0" w:color="auto"/>
            <w:right w:val="none" w:sz="0" w:space="0" w:color="auto"/>
          </w:divBdr>
        </w:div>
        <w:div w:id="1675914785">
          <w:marLeft w:val="480"/>
          <w:marRight w:val="0"/>
          <w:marTop w:val="0"/>
          <w:marBottom w:val="0"/>
          <w:divBdr>
            <w:top w:val="none" w:sz="0" w:space="0" w:color="auto"/>
            <w:left w:val="none" w:sz="0" w:space="0" w:color="auto"/>
            <w:bottom w:val="none" w:sz="0" w:space="0" w:color="auto"/>
            <w:right w:val="none" w:sz="0" w:space="0" w:color="auto"/>
          </w:divBdr>
        </w:div>
        <w:div w:id="317922262">
          <w:marLeft w:val="480"/>
          <w:marRight w:val="0"/>
          <w:marTop w:val="0"/>
          <w:marBottom w:val="0"/>
          <w:divBdr>
            <w:top w:val="none" w:sz="0" w:space="0" w:color="auto"/>
            <w:left w:val="none" w:sz="0" w:space="0" w:color="auto"/>
            <w:bottom w:val="none" w:sz="0" w:space="0" w:color="auto"/>
            <w:right w:val="none" w:sz="0" w:space="0" w:color="auto"/>
          </w:divBdr>
        </w:div>
        <w:div w:id="1889418335">
          <w:marLeft w:val="480"/>
          <w:marRight w:val="0"/>
          <w:marTop w:val="0"/>
          <w:marBottom w:val="0"/>
          <w:divBdr>
            <w:top w:val="none" w:sz="0" w:space="0" w:color="auto"/>
            <w:left w:val="none" w:sz="0" w:space="0" w:color="auto"/>
            <w:bottom w:val="none" w:sz="0" w:space="0" w:color="auto"/>
            <w:right w:val="none" w:sz="0" w:space="0" w:color="auto"/>
          </w:divBdr>
        </w:div>
        <w:div w:id="1879509404">
          <w:marLeft w:val="480"/>
          <w:marRight w:val="0"/>
          <w:marTop w:val="0"/>
          <w:marBottom w:val="0"/>
          <w:divBdr>
            <w:top w:val="none" w:sz="0" w:space="0" w:color="auto"/>
            <w:left w:val="none" w:sz="0" w:space="0" w:color="auto"/>
            <w:bottom w:val="none" w:sz="0" w:space="0" w:color="auto"/>
            <w:right w:val="none" w:sz="0" w:space="0" w:color="auto"/>
          </w:divBdr>
        </w:div>
        <w:div w:id="28997862">
          <w:marLeft w:val="480"/>
          <w:marRight w:val="0"/>
          <w:marTop w:val="0"/>
          <w:marBottom w:val="0"/>
          <w:divBdr>
            <w:top w:val="none" w:sz="0" w:space="0" w:color="auto"/>
            <w:left w:val="none" w:sz="0" w:space="0" w:color="auto"/>
            <w:bottom w:val="none" w:sz="0" w:space="0" w:color="auto"/>
            <w:right w:val="none" w:sz="0" w:space="0" w:color="auto"/>
          </w:divBdr>
        </w:div>
        <w:div w:id="1431699558">
          <w:marLeft w:val="480"/>
          <w:marRight w:val="0"/>
          <w:marTop w:val="0"/>
          <w:marBottom w:val="0"/>
          <w:divBdr>
            <w:top w:val="none" w:sz="0" w:space="0" w:color="auto"/>
            <w:left w:val="none" w:sz="0" w:space="0" w:color="auto"/>
            <w:bottom w:val="none" w:sz="0" w:space="0" w:color="auto"/>
            <w:right w:val="none" w:sz="0" w:space="0" w:color="auto"/>
          </w:divBdr>
        </w:div>
        <w:div w:id="1725908827">
          <w:marLeft w:val="480"/>
          <w:marRight w:val="0"/>
          <w:marTop w:val="0"/>
          <w:marBottom w:val="0"/>
          <w:divBdr>
            <w:top w:val="none" w:sz="0" w:space="0" w:color="auto"/>
            <w:left w:val="none" w:sz="0" w:space="0" w:color="auto"/>
            <w:bottom w:val="none" w:sz="0" w:space="0" w:color="auto"/>
            <w:right w:val="none" w:sz="0" w:space="0" w:color="auto"/>
          </w:divBdr>
        </w:div>
        <w:div w:id="164130015">
          <w:marLeft w:val="480"/>
          <w:marRight w:val="0"/>
          <w:marTop w:val="0"/>
          <w:marBottom w:val="0"/>
          <w:divBdr>
            <w:top w:val="none" w:sz="0" w:space="0" w:color="auto"/>
            <w:left w:val="none" w:sz="0" w:space="0" w:color="auto"/>
            <w:bottom w:val="none" w:sz="0" w:space="0" w:color="auto"/>
            <w:right w:val="none" w:sz="0" w:space="0" w:color="auto"/>
          </w:divBdr>
        </w:div>
        <w:div w:id="1387752351">
          <w:marLeft w:val="480"/>
          <w:marRight w:val="0"/>
          <w:marTop w:val="0"/>
          <w:marBottom w:val="0"/>
          <w:divBdr>
            <w:top w:val="none" w:sz="0" w:space="0" w:color="auto"/>
            <w:left w:val="none" w:sz="0" w:space="0" w:color="auto"/>
            <w:bottom w:val="none" w:sz="0" w:space="0" w:color="auto"/>
            <w:right w:val="none" w:sz="0" w:space="0" w:color="auto"/>
          </w:divBdr>
        </w:div>
        <w:div w:id="193809318">
          <w:marLeft w:val="480"/>
          <w:marRight w:val="0"/>
          <w:marTop w:val="0"/>
          <w:marBottom w:val="0"/>
          <w:divBdr>
            <w:top w:val="none" w:sz="0" w:space="0" w:color="auto"/>
            <w:left w:val="none" w:sz="0" w:space="0" w:color="auto"/>
            <w:bottom w:val="none" w:sz="0" w:space="0" w:color="auto"/>
            <w:right w:val="none" w:sz="0" w:space="0" w:color="auto"/>
          </w:divBdr>
        </w:div>
        <w:div w:id="389498841">
          <w:marLeft w:val="480"/>
          <w:marRight w:val="0"/>
          <w:marTop w:val="0"/>
          <w:marBottom w:val="0"/>
          <w:divBdr>
            <w:top w:val="none" w:sz="0" w:space="0" w:color="auto"/>
            <w:left w:val="none" w:sz="0" w:space="0" w:color="auto"/>
            <w:bottom w:val="none" w:sz="0" w:space="0" w:color="auto"/>
            <w:right w:val="none" w:sz="0" w:space="0" w:color="auto"/>
          </w:divBdr>
        </w:div>
        <w:div w:id="637616390">
          <w:marLeft w:val="480"/>
          <w:marRight w:val="0"/>
          <w:marTop w:val="0"/>
          <w:marBottom w:val="0"/>
          <w:divBdr>
            <w:top w:val="none" w:sz="0" w:space="0" w:color="auto"/>
            <w:left w:val="none" w:sz="0" w:space="0" w:color="auto"/>
            <w:bottom w:val="none" w:sz="0" w:space="0" w:color="auto"/>
            <w:right w:val="none" w:sz="0" w:space="0" w:color="auto"/>
          </w:divBdr>
        </w:div>
      </w:divsChild>
    </w:div>
    <w:div w:id="74403654">
      <w:bodyDiv w:val="1"/>
      <w:marLeft w:val="0"/>
      <w:marRight w:val="0"/>
      <w:marTop w:val="0"/>
      <w:marBottom w:val="0"/>
      <w:divBdr>
        <w:top w:val="none" w:sz="0" w:space="0" w:color="auto"/>
        <w:left w:val="none" w:sz="0" w:space="0" w:color="auto"/>
        <w:bottom w:val="none" w:sz="0" w:space="0" w:color="auto"/>
        <w:right w:val="none" w:sz="0" w:space="0" w:color="auto"/>
      </w:divBdr>
    </w:div>
    <w:div w:id="74910403">
      <w:bodyDiv w:val="1"/>
      <w:marLeft w:val="0"/>
      <w:marRight w:val="0"/>
      <w:marTop w:val="0"/>
      <w:marBottom w:val="0"/>
      <w:divBdr>
        <w:top w:val="none" w:sz="0" w:space="0" w:color="auto"/>
        <w:left w:val="none" w:sz="0" w:space="0" w:color="auto"/>
        <w:bottom w:val="none" w:sz="0" w:space="0" w:color="auto"/>
        <w:right w:val="none" w:sz="0" w:space="0" w:color="auto"/>
      </w:divBdr>
    </w:div>
    <w:div w:id="75590907">
      <w:bodyDiv w:val="1"/>
      <w:marLeft w:val="0"/>
      <w:marRight w:val="0"/>
      <w:marTop w:val="0"/>
      <w:marBottom w:val="0"/>
      <w:divBdr>
        <w:top w:val="none" w:sz="0" w:space="0" w:color="auto"/>
        <w:left w:val="none" w:sz="0" w:space="0" w:color="auto"/>
        <w:bottom w:val="none" w:sz="0" w:space="0" w:color="auto"/>
        <w:right w:val="none" w:sz="0" w:space="0" w:color="auto"/>
      </w:divBdr>
    </w:div>
    <w:div w:id="75791979">
      <w:bodyDiv w:val="1"/>
      <w:marLeft w:val="0"/>
      <w:marRight w:val="0"/>
      <w:marTop w:val="0"/>
      <w:marBottom w:val="0"/>
      <w:divBdr>
        <w:top w:val="none" w:sz="0" w:space="0" w:color="auto"/>
        <w:left w:val="none" w:sz="0" w:space="0" w:color="auto"/>
        <w:bottom w:val="none" w:sz="0" w:space="0" w:color="auto"/>
        <w:right w:val="none" w:sz="0" w:space="0" w:color="auto"/>
      </w:divBdr>
    </w:div>
    <w:div w:id="75900546">
      <w:bodyDiv w:val="1"/>
      <w:marLeft w:val="0"/>
      <w:marRight w:val="0"/>
      <w:marTop w:val="0"/>
      <w:marBottom w:val="0"/>
      <w:divBdr>
        <w:top w:val="none" w:sz="0" w:space="0" w:color="auto"/>
        <w:left w:val="none" w:sz="0" w:space="0" w:color="auto"/>
        <w:bottom w:val="none" w:sz="0" w:space="0" w:color="auto"/>
        <w:right w:val="none" w:sz="0" w:space="0" w:color="auto"/>
      </w:divBdr>
    </w:div>
    <w:div w:id="76555453">
      <w:bodyDiv w:val="1"/>
      <w:marLeft w:val="0"/>
      <w:marRight w:val="0"/>
      <w:marTop w:val="0"/>
      <w:marBottom w:val="0"/>
      <w:divBdr>
        <w:top w:val="none" w:sz="0" w:space="0" w:color="auto"/>
        <w:left w:val="none" w:sz="0" w:space="0" w:color="auto"/>
        <w:bottom w:val="none" w:sz="0" w:space="0" w:color="auto"/>
        <w:right w:val="none" w:sz="0" w:space="0" w:color="auto"/>
      </w:divBdr>
    </w:div>
    <w:div w:id="78792163">
      <w:bodyDiv w:val="1"/>
      <w:marLeft w:val="0"/>
      <w:marRight w:val="0"/>
      <w:marTop w:val="0"/>
      <w:marBottom w:val="0"/>
      <w:divBdr>
        <w:top w:val="none" w:sz="0" w:space="0" w:color="auto"/>
        <w:left w:val="none" w:sz="0" w:space="0" w:color="auto"/>
        <w:bottom w:val="none" w:sz="0" w:space="0" w:color="auto"/>
        <w:right w:val="none" w:sz="0" w:space="0" w:color="auto"/>
      </w:divBdr>
    </w:div>
    <w:div w:id="79063594">
      <w:bodyDiv w:val="1"/>
      <w:marLeft w:val="0"/>
      <w:marRight w:val="0"/>
      <w:marTop w:val="0"/>
      <w:marBottom w:val="0"/>
      <w:divBdr>
        <w:top w:val="none" w:sz="0" w:space="0" w:color="auto"/>
        <w:left w:val="none" w:sz="0" w:space="0" w:color="auto"/>
        <w:bottom w:val="none" w:sz="0" w:space="0" w:color="auto"/>
        <w:right w:val="none" w:sz="0" w:space="0" w:color="auto"/>
      </w:divBdr>
    </w:div>
    <w:div w:id="79180701">
      <w:bodyDiv w:val="1"/>
      <w:marLeft w:val="0"/>
      <w:marRight w:val="0"/>
      <w:marTop w:val="0"/>
      <w:marBottom w:val="0"/>
      <w:divBdr>
        <w:top w:val="none" w:sz="0" w:space="0" w:color="auto"/>
        <w:left w:val="none" w:sz="0" w:space="0" w:color="auto"/>
        <w:bottom w:val="none" w:sz="0" w:space="0" w:color="auto"/>
        <w:right w:val="none" w:sz="0" w:space="0" w:color="auto"/>
      </w:divBdr>
    </w:div>
    <w:div w:id="79955768">
      <w:bodyDiv w:val="1"/>
      <w:marLeft w:val="0"/>
      <w:marRight w:val="0"/>
      <w:marTop w:val="0"/>
      <w:marBottom w:val="0"/>
      <w:divBdr>
        <w:top w:val="none" w:sz="0" w:space="0" w:color="auto"/>
        <w:left w:val="none" w:sz="0" w:space="0" w:color="auto"/>
        <w:bottom w:val="none" w:sz="0" w:space="0" w:color="auto"/>
        <w:right w:val="none" w:sz="0" w:space="0" w:color="auto"/>
      </w:divBdr>
    </w:div>
    <w:div w:id="80757999">
      <w:bodyDiv w:val="1"/>
      <w:marLeft w:val="0"/>
      <w:marRight w:val="0"/>
      <w:marTop w:val="0"/>
      <w:marBottom w:val="0"/>
      <w:divBdr>
        <w:top w:val="none" w:sz="0" w:space="0" w:color="auto"/>
        <w:left w:val="none" w:sz="0" w:space="0" w:color="auto"/>
        <w:bottom w:val="none" w:sz="0" w:space="0" w:color="auto"/>
        <w:right w:val="none" w:sz="0" w:space="0" w:color="auto"/>
      </w:divBdr>
    </w:div>
    <w:div w:id="81993535">
      <w:bodyDiv w:val="1"/>
      <w:marLeft w:val="0"/>
      <w:marRight w:val="0"/>
      <w:marTop w:val="0"/>
      <w:marBottom w:val="0"/>
      <w:divBdr>
        <w:top w:val="none" w:sz="0" w:space="0" w:color="auto"/>
        <w:left w:val="none" w:sz="0" w:space="0" w:color="auto"/>
        <w:bottom w:val="none" w:sz="0" w:space="0" w:color="auto"/>
        <w:right w:val="none" w:sz="0" w:space="0" w:color="auto"/>
      </w:divBdr>
    </w:div>
    <w:div w:id="82651328">
      <w:bodyDiv w:val="1"/>
      <w:marLeft w:val="0"/>
      <w:marRight w:val="0"/>
      <w:marTop w:val="0"/>
      <w:marBottom w:val="0"/>
      <w:divBdr>
        <w:top w:val="none" w:sz="0" w:space="0" w:color="auto"/>
        <w:left w:val="none" w:sz="0" w:space="0" w:color="auto"/>
        <w:bottom w:val="none" w:sz="0" w:space="0" w:color="auto"/>
        <w:right w:val="none" w:sz="0" w:space="0" w:color="auto"/>
      </w:divBdr>
    </w:div>
    <w:div w:id="82729630">
      <w:bodyDiv w:val="1"/>
      <w:marLeft w:val="0"/>
      <w:marRight w:val="0"/>
      <w:marTop w:val="0"/>
      <w:marBottom w:val="0"/>
      <w:divBdr>
        <w:top w:val="none" w:sz="0" w:space="0" w:color="auto"/>
        <w:left w:val="none" w:sz="0" w:space="0" w:color="auto"/>
        <w:bottom w:val="none" w:sz="0" w:space="0" w:color="auto"/>
        <w:right w:val="none" w:sz="0" w:space="0" w:color="auto"/>
      </w:divBdr>
    </w:div>
    <w:div w:id="82839632">
      <w:bodyDiv w:val="1"/>
      <w:marLeft w:val="0"/>
      <w:marRight w:val="0"/>
      <w:marTop w:val="0"/>
      <w:marBottom w:val="0"/>
      <w:divBdr>
        <w:top w:val="none" w:sz="0" w:space="0" w:color="auto"/>
        <w:left w:val="none" w:sz="0" w:space="0" w:color="auto"/>
        <w:bottom w:val="none" w:sz="0" w:space="0" w:color="auto"/>
        <w:right w:val="none" w:sz="0" w:space="0" w:color="auto"/>
      </w:divBdr>
    </w:div>
    <w:div w:id="83235892">
      <w:bodyDiv w:val="1"/>
      <w:marLeft w:val="0"/>
      <w:marRight w:val="0"/>
      <w:marTop w:val="0"/>
      <w:marBottom w:val="0"/>
      <w:divBdr>
        <w:top w:val="none" w:sz="0" w:space="0" w:color="auto"/>
        <w:left w:val="none" w:sz="0" w:space="0" w:color="auto"/>
        <w:bottom w:val="none" w:sz="0" w:space="0" w:color="auto"/>
        <w:right w:val="none" w:sz="0" w:space="0" w:color="auto"/>
      </w:divBdr>
    </w:div>
    <w:div w:id="83381744">
      <w:bodyDiv w:val="1"/>
      <w:marLeft w:val="0"/>
      <w:marRight w:val="0"/>
      <w:marTop w:val="0"/>
      <w:marBottom w:val="0"/>
      <w:divBdr>
        <w:top w:val="none" w:sz="0" w:space="0" w:color="auto"/>
        <w:left w:val="none" w:sz="0" w:space="0" w:color="auto"/>
        <w:bottom w:val="none" w:sz="0" w:space="0" w:color="auto"/>
        <w:right w:val="none" w:sz="0" w:space="0" w:color="auto"/>
      </w:divBdr>
    </w:div>
    <w:div w:id="84500894">
      <w:bodyDiv w:val="1"/>
      <w:marLeft w:val="0"/>
      <w:marRight w:val="0"/>
      <w:marTop w:val="0"/>
      <w:marBottom w:val="0"/>
      <w:divBdr>
        <w:top w:val="none" w:sz="0" w:space="0" w:color="auto"/>
        <w:left w:val="none" w:sz="0" w:space="0" w:color="auto"/>
        <w:bottom w:val="none" w:sz="0" w:space="0" w:color="auto"/>
        <w:right w:val="none" w:sz="0" w:space="0" w:color="auto"/>
      </w:divBdr>
    </w:div>
    <w:div w:id="89005606">
      <w:bodyDiv w:val="1"/>
      <w:marLeft w:val="0"/>
      <w:marRight w:val="0"/>
      <w:marTop w:val="0"/>
      <w:marBottom w:val="0"/>
      <w:divBdr>
        <w:top w:val="none" w:sz="0" w:space="0" w:color="auto"/>
        <w:left w:val="none" w:sz="0" w:space="0" w:color="auto"/>
        <w:bottom w:val="none" w:sz="0" w:space="0" w:color="auto"/>
        <w:right w:val="none" w:sz="0" w:space="0" w:color="auto"/>
      </w:divBdr>
    </w:div>
    <w:div w:id="89738821">
      <w:bodyDiv w:val="1"/>
      <w:marLeft w:val="0"/>
      <w:marRight w:val="0"/>
      <w:marTop w:val="0"/>
      <w:marBottom w:val="0"/>
      <w:divBdr>
        <w:top w:val="none" w:sz="0" w:space="0" w:color="auto"/>
        <w:left w:val="none" w:sz="0" w:space="0" w:color="auto"/>
        <w:bottom w:val="none" w:sz="0" w:space="0" w:color="auto"/>
        <w:right w:val="none" w:sz="0" w:space="0" w:color="auto"/>
      </w:divBdr>
    </w:div>
    <w:div w:id="90012239">
      <w:bodyDiv w:val="1"/>
      <w:marLeft w:val="0"/>
      <w:marRight w:val="0"/>
      <w:marTop w:val="0"/>
      <w:marBottom w:val="0"/>
      <w:divBdr>
        <w:top w:val="none" w:sz="0" w:space="0" w:color="auto"/>
        <w:left w:val="none" w:sz="0" w:space="0" w:color="auto"/>
        <w:bottom w:val="none" w:sz="0" w:space="0" w:color="auto"/>
        <w:right w:val="none" w:sz="0" w:space="0" w:color="auto"/>
      </w:divBdr>
    </w:div>
    <w:div w:id="91636102">
      <w:bodyDiv w:val="1"/>
      <w:marLeft w:val="0"/>
      <w:marRight w:val="0"/>
      <w:marTop w:val="0"/>
      <w:marBottom w:val="0"/>
      <w:divBdr>
        <w:top w:val="none" w:sz="0" w:space="0" w:color="auto"/>
        <w:left w:val="none" w:sz="0" w:space="0" w:color="auto"/>
        <w:bottom w:val="none" w:sz="0" w:space="0" w:color="auto"/>
        <w:right w:val="none" w:sz="0" w:space="0" w:color="auto"/>
      </w:divBdr>
    </w:div>
    <w:div w:id="92556838">
      <w:bodyDiv w:val="1"/>
      <w:marLeft w:val="0"/>
      <w:marRight w:val="0"/>
      <w:marTop w:val="0"/>
      <w:marBottom w:val="0"/>
      <w:divBdr>
        <w:top w:val="none" w:sz="0" w:space="0" w:color="auto"/>
        <w:left w:val="none" w:sz="0" w:space="0" w:color="auto"/>
        <w:bottom w:val="none" w:sz="0" w:space="0" w:color="auto"/>
        <w:right w:val="none" w:sz="0" w:space="0" w:color="auto"/>
      </w:divBdr>
    </w:div>
    <w:div w:id="92673744">
      <w:bodyDiv w:val="1"/>
      <w:marLeft w:val="0"/>
      <w:marRight w:val="0"/>
      <w:marTop w:val="0"/>
      <w:marBottom w:val="0"/>
      <w:divBdr>
        <w:top w:val="none" w:sz="0" w:space="0" w:color="auto"/>
        <w:left w:val="none" w:sz="0" w:space="0" w:color="auto"/>
        <w:bottom w:val="none" w:sz="0" w:space="0" w:color="auto"/>
        <w:right w:val="none" w:sz="0" w:space="0" w:color="auto"/>
      </w:divBdr>
    </w:div>
    <w:div w:id="94062104">
      <w:bodyDiv w:val="1"/>
      <w:marLeft w:val="0"/>
      <w:marRight w:val="0"/>
      <w:marTop w:val="0"/>
      <w:marBottom w:val="0"/>
      <w:divBdr>
        <w:top w:val="none" w:sz="0" w:space="0" w:color="auto"/>
        <w:left w:val="none" w:sz="0" w:space="0" w:color="auto"/>
        <w:bottom w:val="none" w:sz="0" w:space="0" w:color="auto"/>
        <w:right w:val="none" w:sz="0" w:space="0" w:color="auto"/>
      </w:divBdr>
    </w:div>
    <w:div w:id="94599701">
      <w:bodyDiv w:val="1"/>
      <w:marLeft w:val="0"/>
      <w:marRight w:val="0"/>
      <w:marTop w:val="0"/>
      <w:marBottom w:val="0"/>
      <w:divBdr>
        <w:top w:val="none" w:sz="0" w:space="0" w:color="auto"/>
        <w:left w:val="none" w:sz="0" w:space="0" w:color="auto"/>
        <w:bottom w:val="none" w:sz="0" w:space="0" w:color="auto"/>
        <w:right w:val="none" w:sz="0" w:space="0" w:color="auto"/>
      </w:divBdr>
    </w:div>
    <w:div w:id="96677140">
      <w:bodyDiv w:val="1"/>
      <w:marLeft w:val="0"/>
      <w:marRight w:val="0"/>
      <w:marTop w:val="0"/>
      <w:marBottom w:val="0"/>
      <w:divBdr>
        <w:top w:val="none" w:sz="0" w:space="0" w:color="auto"/>
        <w:left w:val="none" w:sz="0" w:space="0" w:color="auto"/>
        <w:bottom w:val="none" w:sz="0" w:space="0" w:color="auto"/>
        <w:right w:val="none" w:sz="0" w:space="0" w:color="auto"/>
      </w:divBdr>
    </w:div>
    <w:div w:id="97870583">
      <w:bodyDiv w:val="1"/>
      <w:marLeft w:val="0"/>
      <w:marRight w:val="0"/>
      <w:marTop w:val="0"/>
      <w:marBottom w:val="0"/>
      <w:divBdr>
        <w:top w:val="none" w:sz="0" w:space="0" w:color="auto"/>
        <w:left w:val="none" w:sz="0" w:space="0" w:color="auto"/>
        <w:bottom w:val="none" w:sz="0" w:space="0" w:color="auto"/>
        <w:right w:val="none" w:sz="0" w:space="0" w:color="auto"/>
      </w:divBdr>
    </w:div>
    <w:div w:id="98646520">
      <w:bodyDiv w:val="1"/>
      <w:marLeft w:val="0"/>
      <w:marRight w:val="0"/>
      <w:marTop w:val="0"/>
      <w:marBottom w:val="0"/>
      <w:divBdr>
        <w:top w:val="none" w:sz="0" w:space="0" w:color="auto"/>
        <w:left w:val="none" w:sz="0" w:space="0" w:color="auto"/>
        <w:bottom w:val="none" w:sz="0" w:space="0" w:color="auto"/>
        <w:right w:val="none" w:sz="0" w:space="0" w:color="auto"/>
      </w:divBdr>
    </w:div>
    <w:div w:id="99229114">
      <w:bodyDiv w:val="1"/>
      <w:marLeft w:val="0"/>
      <w:marRight w:val="0"/>
      <w:marTop w:val="0"/>
      <w:marBottom w:val="0"/>
      <w:divBdr>
        <w:top w:val="none" w:sz="0" w:space="0" w:color="auto"/>
        <w:left w:val="none" w:sz="0" w:space="0" w:color="auto"/>
        <w:bottom w:val="none" w:sz="0" w:space="0" w:color="auto"/>
        <w:right w:val="none" w:sz="0" w:space="0" w:color="auto"/>
      </w:divBdr>
      <w:divsChild>
        <w:div w:id="84303929">
          <w:marLeft w:val="480"/>
          <w:marRight w:val="0"/>
          <w:marTop w:val="0"/>
          <w:marBottom w:val="0"/>
          <w:divBdr>
            <w:top w:val="none" w:sz="0" w:space="0" w:color="auto"/>
            <w:left w:val="none" w:sz="0" w:space="0" w:color="auto"/>
            <w:bottom w:val="none" w:sz="0" w:space="0" w:color="auto"/>
            <w:right w:val="none" w:sz="0" w:space="0" w:color="auto"/>
          </w:divBdr>
        </w:div>
        <w:div w:id="1215577005">
          <w:marLeft w:val="480"/>
          <w:marRight w:val="0"/>
          <w:marTop w:val="0"/>
          <w:marBottom w:val="0"/>
          <w:divBdr>
            <w:top w:val="none" w:sz="0" w:space="0" w:color="auto"/>
            <w:left w:val="none" w:sz="0" w:space="0" w:color="auto"/>
            <w:bottom w:val="none" w:sz="0" w:space="0" w:color="auto"/>
            <w:right w:val="none" w:sz="0" w:space="0" w:color="auto"/>
          </w:divBdr>
        </w:div>
        <w:div w:id="1209761387">
          <w:marLeft w:val="480"/>
          <w:marRight w:val="0"/>
          <w:marTop w:val="0"/>
          <w:marBottom w:val="0"/>
          <w:divBdr>
            <w:top w:val="none" w:sz="0" w:space="0" w:color="auto"/>
            <w:left w:val="none" w:sz="0" w:space="0" w:color="auto"/>
            <w:bottom w:val="none" w:sz="0" w:space="0" w:color="auto"/>
            <w:right w:val="none" w:sz="0" w:space="0" w:color="auto"/>
          </w:divBdr>
        </w:div>
        <w:div w:id="995456190">
          <w:marLeft w:val="480"/>
          <w:marRight w:val="0"/>
          <w:marTop w:val="0"/>
          <w:marBottom w:val="0"/>
          <w:divBdr>
            <w:top w:val="none" w:sz="0" w:space="0" w:color="auto"/>
            <w:left w:val="none" w:sz="0" w:space="0" w:color="auto"/>
            <w:bottom w:val="none" w:sz="0" w:space="0" w:color="auto"/>
            <w:right w:val="none" w:sz="0" w:space="0" w:color="auto"/>
          </w:divBdr>
        </w:div>
        <w:div w:id="1475484801">
          <w:marLeft w:val="480"/>
          <w:marRight w:val="0"/>
          <w:marTop w:val="0"/>
          <w:marBottom w:val="0"/>
          <w:divBdr>
            <w:top w:val="none" w:sz="0" w:space="0" w:color="auto"/>
            <w:left w:val="none" w:sz="0" w:space="0" w:color="auto"/>
            <w:bottom w:val="none" w:sz="0" w:space="0" w:color="auto"/>
            <w:right w:val="none" w:sz="0" w:space="0" w:color="auto"/>
          </w:divBdr>
        </w:div>
        <w:div w:id="1569488265">
          <w:marLeft w:val="480"/>
          <w:marRight w:val="0"/>
          <w:marTop w:val="0"/>
          <w:marBottom w:val="0"/>
          <w:divBdr>
            <w:top w:val="none" w:sz="0" w:space="0" w:color="auto"/>
            <w:left w:val="none" w:sz="0" w:space="0" w:color="auto"/>
            <w:bottom w:val="none" w:sz="0" w:space="0" w:color="auto"/>
            <w:right w:val="none" w:sz="0" w:space="0" w:color="auto"/>
          </w:divBdr>
        </w:div>
        <w:div w:id="1444811608">
          <w:marLeft w:val="480"/>
          <w:marRight w:val="0"/>
          <w:marTop w:val="0"/>
          <w:marBottom w:val="0"/>
          <w:divBdr>
            <w:top w:val="none" w:sz="0" w:space="0" w:color="auto"/>
            <w:left w:val="none" w:sz="0" w:space="0" w:color="auto"/>
            <w:bottom w:val="none" w:sz="0" w:space="0" w:color="auto"/>
            <w:right w:val="none" w:sz="0" w:space="0" w:color="auto"/>
          </w:divBdr>
        </w:div>
        <w:div w:id="813716757">
          <w:marLeft w:val="480"/>
          <w:marRight w:val="0"/>
          <w:marTop w:val="0"/>
          <w:marBottom w:val="0"/>
          <w:divBdr>
            <w:top w:val="none" w:sz="0" w:space="0" w:color="auto"/>
            <w:left w:val="none" w:sz="0" w:space="0" w:color="auto"/>
            <w:bottom w:val="none" w:sz="0" w:space="0" w:color="auto"/>
            <w:right w:val="none" w:sz="0" w:space="0" w:color="auto"/>
          </w:divBdr>
        </w:div>
        <w:div w:id="1141465588">
          <w:marLeft w:val="480"/>
          <w:marRight w:val="0"/>
          <w:marTop w:val="0"/>
          <w:marBottom w:val="0"/>
          <w:divBdr>
            <w:top w:val="none" w:sz="0" w:space="0" w:color="auto"/>
            <w:left w:val="none" w:sz="0" w:space="0" w:color="auto"/>
            <w:bottom w:val="none" w:sz="0" w:space="0" w:color="auto"/>
            <w:right w:val="none" w:sz="0" w:space="0" w:color="auto"/>
          </w:divBdr>
        </w:div>
        <w:div w:id="1584876864">
          <w:marLeft w:val="480"/>
          <w:marRight w:val="0"/>
          <w:marTop w:val="0"/>
          <w:marBottom w:val="0"/>
          <w:divBdr>
            <w:top w:val="none" w:sz="0" w:space="0" w:color="auto"/>
            <w:left w:val="none" w:sz="0" w:space="0" w:color="auto"/>
            <w:bottom w:val="none" w:sz="0" w:space="0" w:color="auto"/>
            <w:right w:val="none" w:sz="0" w:space="0" w:color="auto"/>
          </w:divBdr>
        </w:div>
        <w:div w:id="1424449255">
          <w:marLeft w:val="480"/>
          <w:marRight w:val="0"/>
          <w:marTop w:val="0"/>
          <w:marBottom w:val="0"/>
          <w:divBdr>
            <w:top w:val="none" w:sz="0" w:space="0" w:color="auto"/>
            <w:left w:val="none" w:sz="0" w:space="0" w:color="auto"/>
            <w:bottom w:val="none" w:sz="0" w:space="0" w:color="auto"/>
            <w:right w:val="none" w:sz="0" w:space="0" w:color="auto"/>
          </w:divBdr>
        </w:div>
        <w:div w:id="312568989">
          <w:marLeft w:val="480"/>
          <w:marRight w:val="0"/>
          <w:marTop w:val="0"/>
          <w:marBottom w:val="0"/>
          <w:divBdr>
            <w:top w:val="none" w:sz="0" w:space="0" w:color="auto"/>
            <w:left w:val="none" w:sz="0" w:space="0" w:color="auto"/>
            <w:bottom w:val="none" w:sz="0" w:space="0" w:color="auto"/>
            <w:right w:val="none" w:sz="0" w:space="0" w:color="auto"/>
          </w:divBdr>
        </w:div>
        <w:div w:id="1572890417">
          <w:marLeft w:val="480"/>
          <w:marRight w:val="0"/>
          <w:marTop w:val="0"/>
          <w:marBottom w:val="0"/>
          <w:divBdr>
            <w:top w:val="none" w:sz="0" w:space="0" w:color="auto"/>
            <w:left w:val="none" w:sz="0" w:space="0" w:color="auto"/>
            <w:bottom w:val="none" w:sz="0" w:space="0" w:color="auto"/>
            <w:right w:val="none" w:sz="0" w:space="0" w:color="auto"/>
          </w:divBdr>
        </w:div>
        <w:div w:id="1163861490">
          <w:marLeft w:val="480"/>
          <w:marRight w:val="0"/>
          <w:marTop w:val="0"/>
          <w:marBottom w:val="0"/>
          <w:divBdr>
            <w:top w:val="none" w:sz="0" w:space="0" w:color="auto"/>
            <w:left w:val="none" w:sz="0" w:space="0" w:color="auto"/>
            <w:bottom w:val="none" w:sz="0" w:space="0" w:color="auto"/>
            <w:right w:val="none" w:sz="0" w:space="0" w:color="auto"/>
          </w:divBdr>
        </w:div>
        <w:div w:id="348533825">
          <w:marLeft w:val="480"/>
          <w:marRight w:val="0"/>
          <w:marTop w:val="0"/>
          <w:marBottom w:val="0"/>
          <w:divBdr>
            <w:top w:val="none" w:sz="0" w:space="0" w:color="auto"/>
            <w:left w:val="none" w:sz="0" w:space="0" w:color="auto"/>
            <w:bottom w:val="none" w:sz="0" w:space="0" w:color="auto"/>
            <w:right w:val="none" w:sz="0" w:space="0" w:color="auto"/>
          </w:divBdr>
        </w:div>
        <w:div w:id="1869757484">
          <w:marLeft w:val="480"/>
          <w:marRight w:val="0"/>
          <w:marTop w:val="0"/>
          <w:marBottom w:val="0"/>
          <w:divBdr>
            <w:top w:val="none" w:sz="0" w:space="0" w:color="auto"/>
            <w:left w:val="none" w:sz="0" w:space="0" w:color="auto"/>
            <w:bottom w:val="none" w:sz="0" w:space="0" w:color="auto"/>
            <w:right w:val="none" w:sz="0" w:space="0" w:color="auto"/>
          </w:divBdr>
        </w:div>
        <w:div w:id="596332617">
          <w:marLeft w:val="480"/>
          <w:marRight w:val="0"/>
          <w:marTop w:val="0"/>
          <w:marBottom w:val="0"/>
          <w:divBdr>
            <w:top w:val="none" w:sz="0" w:space="0" w:color="auto"/>
            <w:left w:val="none" w:sz="0" w:space="0" w:color="auto"/>
            <w:bottom w:val="none" w:sz="0" w:space="0" w:color="auto"/>
            <w:right w:val="none" w:sz="0" w:space="0" w:color="auto"/>
          </w:divBdr>
        </w:div>
        <w:div w:id="803809736">
          <w:marLeft w:val="480"/>
          <w:marRight w:val="0"/>
          <w:marTop w:val="0"/>
          <w:marBottom w:val="0"/>
          <w:divBdr>
            <w:top w:val="none" w:sz="0" w:space="0" w:color="auto"/>
            <w:left w:val="none" w:sz="0" w:space="0" w:color="auto"/>
            <w:bottom w:val="none" w:sz="0" w:space="0" w:color="auto"/>
            <w:right w:val="none" w:sz="0" w:space="0" w:color="auto"/>
          </w:divBdr>
        </w:div>
        <w:div w:id="977224812">
          <w:marLeft w:val="480"/>
          <w:marRight w:val="0"/>
          <w:marTop w:val="0"/>
          <w:marBottom w:val="0"/>
          <w:divBdr>
            <w:top w:val="none" w:sz="0" w:space="0" w:color="auto"/>
            <w:left w:val="none" w:sz="0" w:space="0" w:color="auto"/>
            <w:bottom w:val="none" w:sz="0" w:space="0" w:color="auto"/>
            <w:right w:val="none" w:sz="0" w:space="0" w:color="auto"/>
          </w:divBdr>
        </w:div>
        <w:div w:id="1236206382">
          <w:marLeft w:val="480"/>
          <w:marRight w:val="0"/>
          <w:marTop w:val="0"/>
          <w:marBottom w:val="0"/>
          <w:divBdr>
            <w:top w:val="none" w:sz="0" w:space="0" w:color="auto"/>
            <w:left w:val="none" w:sz="0" w:space="0" w:color="auto"/>
            <w:bottom w:val="none" w:sz="0" w:space="0" w:color="auto"/>
            <w:right w:val="none" w:sz="0" w:space="0" w:color="auto"/>
          </w:divBdr>
        </w:div>
        <w:div w:id="921453825">
          <w:marLeft w:val="480"/>
          <w:marRight w:val="0"/>
          <w:marTop w:val="0"/>
          <w:marBottom w:val="0"/>
          <w:divBdr>
            <w:top w:val="none" w:sz="0" w:space="0" w:color="auto"/>
            <w:left w:val="none" w:sz="0" w:space="0" w:color="auto"/>
            <w:bottom w:val="none" w:sz="0" w:space="0" w:color="auto"/>
            <w:right w:val="none" w:sz="0" w:space="0" w:color="auto"/>
          </w:divBdr>
        </w:div>
        <w:div w:id="614679130">
          <w:marLeft w:val="480"/>
          <w:marRight w:val="0"/>
          <w:marTop w:val="0"/>
          <w:marBottom w:val="0"/>
          <w:divBdr>
            <w:top w:val="none" w:sz="0" w:space="0" w:color="auto"/>
            <w:left w:val="none" w:sz="0" w:space="0" w:color="auto"/>
            <w:bottom w:val="none" w:sz="0" w:space="0" w:color="auto"/>
            <w:right w:val="none" w:sz="0" w:space="0" w:color="auto"/>
          </w:divBdr>
        </w:div>
        <w:div w:id="928732306">
          <w:marLeft w:val="480"/>
          <w:marRight w:val="0"/>
          <w:marTop w:val="0"/>
          <w:marBottom w:val="0"/>
          <w:divBdr>
            <w:top w:val="none" w:sz="0" w:space="0" w:color="auto"/>
            <w:left w:val="none" w:sz="0" w:space="0" w:color="auto"/>
            <w:bottom w:val="none" w:sz="0" w:space="0" w:color="auto"/>
            <w:right w:val="none" w:sz="0" w:space="0" w:color="auto"/>
          </w:divBdr>
        </w:div>
        <w:div w:id="1523934188">
          <w:marLeft w:val="480"/>
          <w:marRight w:val="0"/>
          <w:marTop w:val="0"/>
          <w:marBottom w:val="0"/>
          <w:divBdr>
            <w:top w:val="none" w:sz="0" w:space="0" w:color="auto"/>
            <w:left w:val="none" w:sz="0" w:space="0" w:color="auto"/>
            <w:bottom w:val="none" w:sz="0" w:space="0" w:color="auto"/>
            <w:right w:val="none" w:sz="0" w:space="0" w:color="auto"/>
          </w:divBdr>
        </w:div>
        <w:div w:id="518550307">
          <w:marLeft w:val="480"/>
          <w:marRight w:val="0"/>
          <w:marTop w:val="0"/>
          <w:marBottom w:val="0"/>
          <w:divBdr>
            <w:top w:val="none" w:sz="0" w:space="0" w:color="auto"/>
            <w:left w:val="none" w:sz="0" w:space="0" w:color="auto"/>
            <w:bottom w:val="none" w:sz="0" w:space="0" w:color="auto"/>
            <w:right w:val="none" w:sz="0" w:space="0" w:color="auto"/>
          </w:divBdr>
        </w:div>
        <w:div w:id="1728525298">
          <w:marLeft w:val="480"/>
          <w:marRight w:val="0"/>
          <w:marTop w:val="0"/>
          <w:marBottom w:val="0"/>
          <w:divBdr>
            <w:top w:val="none" w:sz="0" w:space="0" w:color="auto"/>
            <w:left w:val="none" w:sz="0" w:space="0" w:color="auto"/>
            <w:bottom w:val="none" w:sz="0" w:space="0" w:color="auto"/>
            <w:right w:val="none" w:sz="0" w:space="0" w:color="auto"/>
          </w:divBdr>
        </w:div>
        <w:div w:id="789906970">
          <w:marLeft w:val="480"/>
          <w:marRight w:val="0"/>
          <w:marTop w:val="0"/>
          <w:marBottom w:val="0"/>
          <w:divBdr>
            <w:top w:val="none" w:sz="0" w:space="0" w:color="auto"/>
            <w:left w:val="none" w:sz="0" w:space="0" w:color="auto"/>
            <w:bottom w:val="none" w:sz="0" w:space="0" w:color="auto"/>
            <w:right w:val="none" w:sz="0" w:space="0" w:color="auto"/>
          </w:divBdr>
        </w:div>
        <w:div w:id="1810630005">
          <w:marLeft w:val="480"/>
          <w:marRight w:val="0"/>
          <w:marTop w:val="0"/>
          <w:marBottom w:val="0"/>
          <w:divBdr>
            <w:top w:val="none" w:sz="0" w:space="0" w:color="auto"/>
            <w:left w:val="none" w:sz="0" w:space="0" w:color="auto"/>
            <w:bottom w:val="none" w:sz="0" w:space="0" w:color="auto"/>
            <w:right w:val="none" w:sz="0" w:space="0" w:color="auto"/>
          </w:divBdr>
        </w:div>
        <w:div w:id="348066764">
          <w:marLeft w:val="480"/>
          <w:marRight w:val="0"/>
          <w:marTop w:val="0"/>
          <w:marBottom w:val="0"/>
          <w:divBdr>
            <w:top w:val="none" w:sz="0" w:space="0" w:color="auto"/>
            <w:left w:val="none" w:sz="0" w:space="0" w:color="auto"/>
            <w:bottom w:val="none" w:sz="0" w:space="0" w:color="auto"/>
            <w:right w:val="none" w:sz="0" w:space="0" w:color="auto"/>
          </w:divBdr>
        </w:div>
        <w:div w:id="2054647778">
          <w:marLeft w:val="480"/>
          <w:marRight w:val="0"/>
          <w:marTop w:val="0"/>
          <w:marBottom w:val="0"/>
          <w:divBdr>
            <w:top w:val="none" w:sz="0" w:space="0" w:color="auto"/>
            <w:left w:val="none" w:sz="0" w:space="0" w:color="auto"/>
            <w:bottom w:val="none" w:sz="0" w:space="0" w:color="auto"/>
            <w:right w:val="none" w:sz="0" w:space="0" w:color="auto"/>
          </w:divBdr>
        </w:div>
        <w:div w:id="1895502915">
          <w:marLeft w:val="480"/>
          <w:marRight w:val="0"/>
          <w:marTop w:val="0"/>
          <w:marBottom w:val="0"/>
          <w:divBdr>
            <w:top w:val="none" w:sz="0" w:space="0" w:color="auto"/>
            <w:left w:val="none" w:sz="0" w:space="0" w:color="auto"/>
            <w:bottom w:val="none" w:sz="0" w:space="0" w:color="auto"/>
            <w:right w:val="none" w:sz="0" w:space="0" w:color="auto"/>
          </w:divBdr>
        </w:div>
        <w:div w:id="334380630">
          <w:marLeft w:val="480"/>
          <w:marRight w:val="0"/>
          <w:marTop w:val="0"/>
          <w:marBottom w:val="0"/>
          <w:divBdr>
            <w:top w:val="none" w:sz="0" w:space="0" w:color="auto"/>
            <w:left w:val="none" w:sz="0" w:space="0" w:color="auto"/>
            <w:bottom w:val="none" w:sz="0" w:space="0" w:color="auto"/>
            <w:right w:val="none" w:sz="0" w:space="0" w:color="auto"/>
          </w:divBdr>
        </w:div>
        <w:div w:id="831872166">
          <w:marLeft w:val="480"/>
          <w:marRight w:val="0"/>
          <w:marTop w:val="0"/>
          <w:marBottom w:val="0"/>
          <w:divBdr>
            <w:top w:val="none" w:sz="0" w:space="0" w:color="auto"/>
            <w:left w:val="none" w:sz="0" w:space="0" w:color="auto"/>
            <w:bottom w:val="none" w:sz="0" w:space="0" w:color="auto"/>
            <w:right w:val="none" w:sz="0" w:space="0" w:color="auto"/>
          </w:divBdr>
        </w:div>
        <w:div w:id="749042234">
          <w:marLeft w:val="480"/>
          <w:marRight w:val="0"/>
          <w:marTop w:val="0"/>
          <w:marBottom w:val="0"/>
          <w:divBdr>
            <w:top w:val="none" w:sz="0" w:space="0" w:color="auto"/>
            <w:left w:val="none" w:sz="0" w:space="0" w:color="auto"/>
            <w:bottom w:val="none" w:sz="0" w:space="0" w:color="auto"/>
            <w:right w:val="none" w:sz="0" w:space="0" w:color="auto"/>
          </w:divBdr>
        </w:div>
        <w:div w:id="871764837">
          <w:marLeft w:val="480"/>
          <w:marRight w:val="0"/>
          <w:marTop w:val="0"/>
          <w:marBottom w:val="0"/>
          <w:divBdr>
            <w:top w:val="none" w:sz="0" w:space="0" w:color="auto"/>
            <w:left w:val="none" w:sz="0" w:space="0" w:color="auto"/>
            <w:bottom w:val="none" w:sz="0" w:space="0" w:color="auto"/>
            <w:right w:val="none" w:sz="0" w:space="0" w:color="auto"/>
          </w:divBdr>
        </w:div>
        <w:div w:id="1373192858">
          <w:marLeft w:val="480"/>
          <w:marRight w:val="0"/>
          <w:marTop w:val="0"/>
          <w:marBottom w:val="0"/>
          <w:divBdr>
            <w:top w:val="none" w:sz="0" w:space="0" w:color="auto"/>
            <w:left w:val="none" w:sz="0" w:space="0" w:color="auto"/>
            <w:bottom w:val="none" w:sz="0" w:space="0" w:color="auto"/>
            <w:right w:val="none" w:sz="0" w:space="0" w:color="auto"/>
          </w:divBdr>
        </w:div>
        <w:div w:id="804353083">
          <w:marLeft w:val="480"/>
          <w:marRight w:val="0"/>
          <w:marTop w:val="0"/>
          <w:marBottom w:val="0"/>
          <w:divBdr>
            <w:top w:val="none" w:sz="0" w:space="0" w:color="auto"/>
            <w:left w:val="none" w:sz="0" w:space="0" w:color="auto"/>
            <w:bottom w:val="none" w:sz="0" w:space="0" w:color="auto"/>
            <w:right w:val="none" w:sz="0" w:space="0" w:color="auto"/>
          </w:divBdr>
        </w:div>
        <w:div w:id="1087311571">
          <w:marLeft w:val="480"/>
          <w:marRight w:val="0"/>
          <w:marTop w:val="0"/>
          <w:marBottom w:val="0"/>
          <w:divBdr>
            <w:top w:val="none" w:sz="0" w:space="0" w:color="auto"/>
            <w:left w:val="none" w:sz="0" w:space="0" w:color="auto"/>
            <w:bottom w:val="none" w:sz="0" w:space="0" w:color="auto"/>
            <w:right w:val="none" w:sz="0" w:space="0" w:color="auto"/>
          </w:divBdr>
        </w:div>
        <w:div w:id="132212635">
          <w:marLeft w:val="480"/>
          <w:marRight w:val="0"/>
          <w:marTop w:val="0"/>
          <w:marBottom w:val="0"/>
          <w:divBdr>
            <w:top w:val="none" w:sz="0" w:space="0" w:color="auto"/>
            <w:left w:val="none" w:sz="0" w:space="0" w:color="auto"/>
            <w:bottom w:val="none" w:sz="0" w:space="0" w:color="auto"/>
            <w:right w:val="none" w:sz="0" w:space="0" w:color="auto"/>
          </w:divBdr>
        </w:div>
        <w:div w:id="66078491">
          <w:marLeft w:val="480"/>
          <w:marRight w:val="0"/>
          <w:marTop w:val="0"/>
          <w:marBottom w:val="0"/>
          <w:divBdr>
            <w:top w:val="none" w:sz="0" w:space="0" w:color="auto"/>
            <w:left w:val="none" w:sz="0" w:space="0" w:color="auto"/>
            <w:bottom w:val="none" w:sz="0" w:space="0" w:color="auto"/>
            <w:right w:val="none" w:sz="0" w:space="0" w:color="auto"/>
          </w:divBdr>
        </w:div>
      </w:divsChild>
    </w:div>
    <w:div w:id="99448730">
      <w:bodyDiv w:val="1"/>
      <w:marLeft w:val="0"/>
      <w:marRight w:val="0"/>
      <w:marTop w:val="0"/>
      <w:marBottom w:val="0"/>
      <w:divBdr>
        <w:top w:val="none" w:sz="0" w:space="0" w:color="auto"/>
        <w:left w:val="none" w:sz="0" w:space="0" w:color="auto"/>
        <w:bottom w:val="none" w:sz="0" w:space="0" w:color="auto"/>
        <w:right w:val="none" w:sz="0" w:space="0" w:color="auto"/>
      </w:divBdr>
    </w:div>
    <w:div w:id="100222366">
      <w:bodyDiv w:val="1"/>
      <w:marLeft w:val="0"/>
      <w:marRight w:val="0"/>
      <w:marTop w:val="0"/>
      <w:marBottom w:val="0"/>
      <w:divBdr>
        <w:top w:val="none" w:sz="0" w:space="0" w:color="auto"/>
        <w:left w:val="none" w:sz="0" w:space="0" w:color="auto"/>
        <w:bottom w:val="none" w:sz="0" w:space="0" w:color="auto"/>
        <w:right w:val="none" w:sz="0" w:space="0" w:color="auto"/>
      </w:divBdr>
    </w:div>
    <w:div w:id="101464338">
      <w:bodyDiv w:val="1"/>
      <w:marLeft w:val="0"/>
      <w:marRight w:val="0"/>
      <w:marTop w:val="0"/>
      <w:marBottom w:val="0"/>
      <w:divBdr>
        <w:top w:val="none" w:sz="0" w:space="0" w:color="auto"/>
        <w:left w:val="none" w:sz="0" w:space="0" w:color="auto"/>
        <w:bottom w:val="none" w:sz="0" w:space="0" w:color="auto"/>
        <w:right w:val="none" w:sz="0" w:space="0" w:color="auto"/>
      </w:divBdr>
    </w:div>
    <w:div w:id="103155382">
      <w:bodyDiv w:val="1"/>
      <w:marLeft w:val="0"/>
      <w:marRight w:val="0"/>
      <w:marTop w:val="0"/>
      <w:marBottom w:val="0"/>
      <w:divBdr>
        <w:top w:val="none" w:sz="0" w:space="0" w:color="auto"/>
        <w:left w:val="none" w:sz="0" w:space="0" w:color="auto"/>
        <w:bottom w:val="none" w:sz="0" w:space="0" w:color="auto"/>
        <w:right w:val="none" w:sz="0" w:space="0" w:color="auto"/>
      </w:divBdr>
    </w:div>
    <w:div w:id="103497149">
      <w:bodyDiv w:val="1"/>
      <w:marLeft w:val="0"/>
      <w:marRight w:val="0"/>
      <w:marTop w:val="0"/>
      <w:marBottom w:val="0"/>
      <w:divBdr>
        <w:top w:val="none" w:sz="0" w:space="0" w:color="auto"/>
        <w:left w:val="none" w:sz="0" w:space="0" w:color="auto"/>
        <w:bottom w:val="none" w:sz="0" w:space="0" w:color="auto"/>
        <w:right w:val="none" w:sz="0" w:space="0" w:color="auto"/>
      </w:divBdr>
    </w:div>
    <w:div w:id="103968213">
      <w:bodyDiv w:val="1"/>
      <w:marLeft w:val="0"/>
      <w:marRight w:val="0"/>
      <w:marTop w:val="0"/>
      <w:marBottom w:val="0"/>
      <w:divBdr>
        <w:top w:val="none" w:sz="0" w:space="0" w:color="auto"/>
        <w:left w:val="none" w:sz="0" w:space="0" w:color="auto"/>
        <w:bottom w:val="none" w:sz="0" w:space="0" w:color="auto"/>
        <w:right w:val="none" w:sz="0" w:space="0" w:color="auto"/>
      </w:divBdr>
    </w:div>
    <w:div w:id="104666186">
      <w:bodyDiv w:val="1"/>
      <w:marLeft w:val="0"/>
      <w:marRight w:val="0"/>
      <w:marTop w:val="0"/>
      <w:marBottom w:val="0"/>
      <w:divBdr>
        <w:top w:val="none" w:sz="0" w:space="0" w:color="auto"/>
        <w:left w:val="none" w:sz="0" w:space="0" w:color="auto"/>
        <w:bottom w:val="none" w:sz="0" w:space="0" w:color="auto"/>
        <w:right w:val="none" w:sz="0" w:space="0" w:color="auto"/>
      </w:divBdr>
    </w:div>
    <w:div w:id="105391930">
      <w:bodyDiv w:val="1"/>
      <w:marLeft w:val="0"/>
      <w:marRight w:val="0"/>
      <w:marTop w:val="0"/>
      <w:marBottom w:val="0"/>
      <w:divBdr>
        <w:top w:val="none" w:sz="0" w:space="0" w:color="auto"/>
        <w:left w:val="none" w:sz="0" w:space="0" w:color="auto"/>
        <w:bottom w:val="none" w:sz="0" w:space="0" w:color="auto"/>
        <w:right w:val="none" w:sz="0" w:space="0" w:color="auto"/>
      </w:divBdr>
    </w:div>
    <w:div w:id="105974957">
      <w:bodyDiv w:val="1"/>
      <w:marLeft w:val="0"/>
      <w:marRight w:val="0"/>
      <w:marTop w:val="0"/>
      <w:marBottom w:val="0"/>
      <w:divBdr>
        <w:top w:val="none" w:sz="0" w:space="0" w:color="auto"/>
        <w:left w:val="none" w:sz="0" w:space="0" w:color="auto"/>
        <w:bottom w:val="none" w:sz="0" w:space="0" w:color="auto"/>
        <w:right w:val="none" w:sz="0" w:space="0" w:color="auto"/>
      </w:divBdr>
    </w:div>
    <w:div w:id="106119582">
      <w:bodyDiv w:val="1"/>
      <w:marLeft w:val="0"/>
      <w:marRight w:val="0"/>
      <w:marTop w:val="0"/>
      <w:marBottom w:val="0"/>
      <w:divBdr>
        <w:top w:val="none" w:sz="0" w:space="0" w:color="auto"/>
        <w:left w:val="none" w:sz="0" w:space="0" w:color="auto"/>
        <w:bottom w:val="none" w:sz="0" w:space="0" w:color="auto"/>
        <w:right w:val="none" w:sz="0" w:space="0" w:color="auto"/>
      </w:divBdr>
    </w:div>
    <w:div w:id="106513971">
      <w:bodyDiv w:val="1"/>
      <w:marLeft w:val="0"/>
      <w:marRight w:val="0"/>
      <w:marTop w:val="0"/>
      <w:marBottom w:val="0"/>
      <w:divBdr>
        <w:top w:val="none" w:sz="0" w:space="0" w:color="auto"/>
        <w:left w:val="none" w:sz="0" w:space="0" w:color="auto"/>
        <w:bottom w:val="none" w:sz="0" w:space="0" w:color="auto"/>
        <w:right w:val="none" w:sz="0" w:space="0" w:color="auto"/>
      </w:divBdr>
    </w:div>
    <w:div w:id="106825088">
      <w:bodyDiv w:val="1"/>
      <w:marLeft w:val="0"/>
      <w:marRight w:val="0"/>
      <w:marTop w:val="0"/>
      <w:marBottom w:val="0"/>
      <w:divBdr>
        <w:top w:val="none" w:sz="0" w:space="0" w:color="auto"/>
        <w:left w:val="none" w:sz="0" w:space="0" w:color="auto"/>
        <w:bottom w:val="none" w:sz="0" w:space="0" w:color="auto"/>
        <w:right w:val="none" w:sz="0" w:space="0" w:color="auto"/>
      </w:divBdr>
      <w:divsChild>
        <w:div w:id="1682321176">
          <w:marLeft w:val="480"/>
          <w:marRight w:val="0"/>
          <w:marTop w:val="0"/>
          <w:marBottom w:val="0"/>
          <w:divBdr>
            <w:top w:val="none" w:sz="0" w:space="0" w:color="auto"/>
            <w:left w:val="none" w:sz="0" w:space="0" w:color="auto"/>
            <w:bottom w:val="none" w:sz="0" w:space="0" w:color="auto"/>
            <w:right w:val="none" w:sz="0" w:space="0" w:color="auto"/>
          </w:divBdr>
        </w:div>
        <w:div w:id="71894025">
          <w:marLeft w:val="480"/>
          <w:marRight w:val="0"/>
          <w:marTop w:val="0"/>
          <w:marBottom w:val="0"/>
          <w:divBdr>
            <w:top w:val="none" w:sz="0" w:space="0" w:color="auto"/>
            <w:left w:val="none" w:sz="0" w:space="0" w:color="auto"/>
            <w:bottom w:val="none" w:sz="0" w:space="0" w:color="auto"/>
            <w:right w:val="none" w:sz="0" w:space="0" w:color="auto"/>
          </w:divBdr>
        </w:div>
        <w:div w:id="545944815">
          <w:marLeft w:val="480"/>
          <w:marRight w:val="0"/>
          <w:marTop w:val="0"/>
          <w:marBottom w:val="0"/>
          <w:divBdr>
            <w:top w:val="none" w:sz="0" w:space="0" w:color="auto"/>
            <w:left w:val="none" w:sz="0" w:space="0" w:color="auto"/>
            <w:bottom w:val="none" w:sz="0" w:space="0" w:color="auto"/>
            <w:right w:val="none" w:sz="0" w:space="0" w:color="auto"/>
          </w:divBdr>
        </w:div>
        <w:div w:id="1311441147">
          <w:marLeft w:val="480"/>
          <w:marRight w:val="0"/>
          <w:marTop w:val="0"/>
          <w:marBottom w:val="0"/>
          <w:divBdr>
            <w:top w:val="none" w:sz="0" w:space="0" w:color="auto"/>
            <w:left w:val="none" w:sz="0" w:space="0" w:color="auto"/>
            <w:bottom w:val="none" w:sz="0" w:space="0" w:color="auto"/>
            <w:right w:val="none" w:sz="0" w:space="0" w:color="auto"/>
          </w:divBdr>
        </w:div>
        <w:div w:id="841045951">
          <w:marLeft w:val="480"/>
          <w:marRight w:val="0"/>
          <w:marTop w:val="0"/>
          <w:marBottom w:val="0"/>
          <w:divBdr>
            <w:top w:val="none" w:sz="0" w:space="0" w:color="auto"/>
            <w:left w:val="none" w:sz="0" w:space="0" w:color="auto"/>
            <w:bottom w:val="none" w:sz="0" w:space="0" w:color="auto"/>
            <w:right w:val="none" w:sz="0" w:space="0" w:color="auto"/>
          </w:divBdr>
        </w:div>
        <w:div w:id="410397528">
          <w:marLeft w:val="480"/>
          <w:marRight w:val="0"/>
          <w:marTop w:val="0"/>
          <w:marBottom w:val="0"/>
          <w:divBdr>
            <w:top w:val="none" w:sz="0" w:space="0" w:color="auto"/>
            <w:left w:val="none" w:sz="0" w:space="0" w:color="auto"/>
            <w:bottom w:val="none" w:sz="0" w:space="0" w:color="auto"/>
            <w:right w:val="none" w:sz="0" w:space="0" w:color="auto"/>
          </w:divBdr>
        </w:div>
        <w:div w:id="281890304">
          <w:marLeft w:val="480"/>
          <w:marRight w:val="0"/>
          <w:marTop w:val="0"/>
          <w:marBottom w:val="0"/>
          <w:divBdr>
            <w:top w:val="none" w:sz="0" w:space="0" w:color="auto"/>
            <w:left w:val="none" w:sz="0" w:space="0" w:color="auto"/>
            <w:bottom w:val="none" w:sz="0" w:space="0" w:color="auto"/>
            <w:right w:val="none" w:sz="0" w:space="0" w:color="auto"/>
          </w:divBdr>
        </w:div>
        <w:div w:id="1935018746">
          <w:marLeft w:val="480"/>
          <w:marRight w:val="0"/>
          <w:marTop w:val="0"/>
          <w:marBottom w:val="0"/>
          <w:divBdr>
            <w:top w:val="none" w:sz="0" w:space="0" w:color="auto"/>
            <w:left w:val="none" w:sz="0" w:space="0" w:color="auto"/>
            <w:bottom w:val="none" w:sz="0" w:space="0" w:color="auto"/>
            <w:right w:val="none" w:sz="0" w:space="0" w:color="auto"/>
          </w:divBdr>
        </w:div>
        <w:div w:id="468790315">
          <w:marLeft w:val="480"/>
          <w:marRight w:val="0"/>
          <w:marTop w:val="0"/>
          <w:marBottom w:val="0"/>
          <w:divBdr>
            <w:top w:val="none" w:sz="0" w:space="0" w:color="auto"/>
            <w:left w:val="none" w:sz="0" w:space="0" w:color="auto"/>
            <w:bottom w:val="none" w:sz="0" w:space="0" w:color="auto"/>
            <w:right w:val="none" w:sz="0" w:space="0" w:color="auto"/>
          </w:divBdr>
        </w:div>
        <w:div w:id="857545478">
          <w:marLeft w:val="480"/>
          <w:marRight w:val="0"/>
          <w:marTop w:val="0"/>
          <w:marBottom w:val="0"/>
          <w:divBdr>
            <w:top w:val="none" w:sz="0" w:space="0" w:color="auto"/>
            <w:left w:val="none" w:sz="0" w:space="0" w:color="auto"/>
            <w:bottom w:val="none" w:sz="0" w:space="0" w:color="auto"/>
            <w:right w:val="none" w:sz="0" w:space="0" w:color="auto"/>
          </w:divBdr>
        </w:div>
        <w:div w:id="999892483">
          <w:marLeft w:val="480"/>
          <w:marRight w:val="0"/>
          <w:marTop w:val="0"/>
          <w:marBottom w:val="0"/>
          <w:divBdr>
            <w:top w:val="none" w:sz="0" w:space="0" w:color="auto"/>
            <w:left w:val="none" w:sz="0" w:space="0" w:color="auto"/>
            <w:bottom w:val="none" w:sz="0" w:space="0" w:color="auto"/>
            <w:right w:val="none" w:sz="0" w:space="0" w:color="auto"/>
          </w:divBdr>
        </w:div>
        <w:div w:id="275799016">
          <w:marLeft w:val="480"/>
          <w:marRight w:val="0"/>
          <w:marTop w:val="0"/>
          <w:marBottom w:val="0"/>
          <w:divBdr>
            <w:top w:val="none" w:sz="0" w:space="0" w:color="auto"/>
            <w:left w:val="none" w:sz="0" w:space="0" w:color="auto"/>
            <w:bottom w:val="none" w:sz="0" w:space="0" w:color="auto"/>
            <w:right w:val="none" w:sz="0" w:space="0" w:color="auto"/>
          </w:divBdr>
        </w:div>
        <w:div w:id="141119809">
          <w:marLeft w:val="480"/>
          <w:marRight w:val="0"/>
          <w:marTop w:val="0"/>
          <w:marBottom w:val="0"/>
          <w:divBdr>
            <w:top w:val="none" w:sz="0" w:space="0" w:color="auto"/>
            <w:left w:val="none" w:sz="0" w:space="0" w:color="auto"/>
            <w:bottom w:val="none" w:sz="0" w:space="0" w:color="auto"/>
            <w:right w:val="none" w:sz="0" w:space="0" w:color="auto"/>
          </w:divBdr>
        </w:div>
        <w:div w:id="1863476309">
          <w:marLeft w:val="480"/>
          <w:marRight w:val="0"/>
          <w:marTop w:val="0"/>
          <w:marBottom w:val="0"/>
          <w:divBdr>
            <w:top w:val="none" w:sz="0" w:space="0" w:color="auto"/>
            <w:left w:val="none" w:sz="0" w:space="0" w:color="auto"/>
            <w:bottom w:val="none" w:sz="0" w:space="0" w:color="auto"/>
            <w:right w:val="none" w:sz="0" w:space="0" w:color="auto"/>
          </w:divBdr>
        </w:div>
        <w:div w:id="111900876">
          <w:marLeft w:val="480"/>
          <w:marRight w:val="0"/>
          <w:marTop w:val="0"/>
          <w:marBottom w:val="0"/>
          <w:divBdr>
            <w:top w:val="none" w:sz="0" w:space="0" w:color="auto"/>
            <w:left w:val="none" w:sz="0" w:space="0" w:color="auto"/>
            <w:bottom w:val="none" w:sz="0" w:space="0" w:color="auto"/>
            <w:right w:val="none" w:sz="0" w:space="0" w:color="auto"/>
          </w:divBdr>
        </w:div>
        <w:div w:id="1687560916">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819303009">
          <w:marLeft w:val="480"/>
          <w:marRight w:val="0"/>
          <w:marTop w:val="0"/>
          <w:marBottom w:val="0"/>
          <w:divBdr>
            <w:top w:val="none" w:sz="0" w:space="0" w:color="auto"/>
            <w:left w:val="none" w:sz="0" w:space="0" w:color="auto"/>
            <w:bottom w:val="none" w:sz="0" w:space="0" w:color="auto"/>
            <w:right w:val="none" w:sz="0" w:space="0" w:color="auto"/>
          </w:divBdr>
        </w:div>
        <w:div w:id="823739821">
          <w:marLeft w:val="480"/>
          <w:marRight w:val="0"/>
          <w:marTop w:val="0"/>
          <w:marBottom w:val="0"/>
          <w:divBdr>
            <w:top w:val="none" w:sz="0" w:space="0" w:color="auto"/>
            <w:left w:val="none" w:sz="0" w:space="0" w:color="auto"/>
            <w:bottom w:val="none" w:sz="0" w:space="0" w:color="auto"/>
            <w:right w:val="none" w:sz="0" w:space="0" w:color="auto"/>
          </w:divBdr>
        </w:div>
        <w:div w:id="1012757673">
          <w:marLeft w:val="480"/>
          <w:marRight w:val="0"/>
          <w:marTop w:val="0"/>
          <w:marBottom w:val="0"/>
          <w:divBdr>
            <w:top w:val="none" w:sz="0" w:space="0" w:color="auto"/>
            <w:left w:val="none" w:sz="0" w:space="0" w:color="auto"/>
            <w:bottom w:val="none" w:sz="0" w:space="0" w:color="auto"/>
            <w:right w:val="none" w:sz="0" w:space="0" w:color="auto"/>
          </w:divBdr>
        </w:div>
        <w:div w:id="266667145">
          <w:marLeft w:val="480"/>
          <w:marRight w:val="0"/>
          <w:marTop w:val="0"/>
          <w:marBottom w:val="0"/>
          <w:divBdr>
            <w:top w:val="none" w:sz="0" w:space="0" w:color="auto"/>
            <w:left w:val="none" w:sz="0" w:space="0" w:color="auto"/>
            <w:bottom w:val="none" w:sz="0" w:space="0" w:color="auto"/>
            <w:right w:val="none" w:sz="0" w:space="0" w:color="auto"/>
          </w:divBdr>
        </w:div>
        <w:div w:id="900142193">
          <w:marLeft w:val="480"/>
          <w:marRight w:val="0"/>
          <w:marTop w:val="0"/>
          <w:marBottom w:val="0"/>
          <w:divBdr>
            <w:top w:val="none" w:sz="0" w:space="0" w:color="auto"/>
            <w:left w:val="none" w:sz="0" w:space="0" w:color="auto"/>
            <w:bottom w:val="none" w:sz="0" w:space="0" w:color="auto"/>
            <w:right w:val="none" w:sz="0" w:space="0" w:color="auto"/>
          </w:divBdr>
        </w:div>
        <w:div w:id="928075975">
          <w:marLeft w:val="480"/>
          <w:marRight w:val="0"/>
          <w:marTop w:val="0"/>
          <w:marBottom w:val="0"/>
          <w:divBdr>
            <w:top w:val="none" w:sz="0" w:space="0" w:color="auto"/>
            <w:left w:val="none" w:sz="0" w:space="0" w:color="auto"/>
            <w:bottom w:val="none" w:sz="0" w:space="0" w:color="auto"/>
            <w:right w:val="none" w:sz="0" w:space="0" w:color="auto"/>
          </w:divBdr>
        </w:div>
        <w:div w:id="913591048">
          <w:marLeft w:val="480"/>
          <w:marRight w:val="0"/>
          <w:marTop w:val="0"/>
          <w:marBottom w:val="0"/>
          <w:divBdr>
            <w:top w:val="none" w:sz="0" w:space="0" w:color="auto"/>
            <w:left w:val="none" w:sz="0" w:space="0" w:color="auto"/>
            <w:bottom w:val="none" w:sz="0" w:space="0" w:color="auto"/>
            <w:right w:val="none" w:sz="0" w:space="0" w:color="auto"/>
          </w:divBdr>
        </w:div>
      </w:divsChild>
    </w:div>
    <w:div w:id="107237232">
      <w:bodyDiv w:val="1"/>
      <w:marLeft w:val="0"/>
      <w:marRight w:val="0"/>
      <w:marTop w:val="0"/>
      <w:marBottom w:val="0"/>
      <w:divBdr>
        <w:top w:val="none" w:sz="0" w:space="0" w:color="auto"/>
        <w:left w:val="none" w:sz="0" w:space="0" w:color="auto"/>
        <w:bottom w:val="none" w:sz="0" w:space="0" w:color="auto"/>
        <w:right w:val="none" w:sz="0" w:space="0" w:color="auto"/>
      </w:divBdr>
    </w:div>
    <w:div w:id="108360955">
      <w:bodyDiv w:val="1"/>
      <w:marLeft w:val="0"/>
      <w:marRight w:val="0"/>
      <w:marTop w:val="0"/>
      <w:marBottom w:val="0"/>
      <w:divBdr>
        <w:top w:val="none" w:sz="0" w:space="0" w:color="auto"/>
        <w:left w:val="none" w:sz="0" w:space="0" w:color="auto"/>
        <w:bottom w:val="none" w:sz="0" w:space="0" w:color="auto"/>
        <w:right w:val="none" w:sz="0" w:space="0" w:color="auto"/>
      </w:divBdr>
    </w:div>
    <w:div w:id="108550371">
      <w:bodyDiv w:val="1"/>
      <w:marLeft w:val="0"/>
      <w:marRight w:val="0"/>
      <w:marTop w:val="0"/>
      <w:marBottom w:val="0"/>
      <w:divBdr>
        <w:top w:val="none" w:sz="0" w:space="0" w:color="auto"/>
        <w:left w:val="none" w:sz="0" w:space="0" w:color="auto"/>
        <w:bottom w:val="none" w:sz="0" w:space="0" w:color="auto"/>
        <w:right w:val="none" w:sz="0" w:space="0" w:color="auto"/>
      </w:divBdr>
    </w:div>
    <w:div w:id="108596999">
      <w:bodyDiv w:val="1"/>
      <w:marLeft w:val="0"/>
      <w:marRight w:val="0"/>
      <w:marTop w:val="0"/>
      <w:marBottom w:val="0"/>
      <w:divBdr>
        <w:top w:val="none" w:sz="0" w:space="0" w:color="auto"/>
        <w:left w:val="none" w:sz="0" w:space="0" w:color="auto"/>
        <w:bottom w:val="none" w:sz="0" w:space="0" w:color="auto"/>
        <w:right w:val="none" w:sz="0" w:space="0" w:color="auto"/>
      </w:divBdr>
    </w:div>
    <w:div w:id="108861388">
      <w:bodyDiv w:val="1"/>
      <w:marLeft w:val="0"/>
      <w:marRight w:val="0"/>
      <w:marTop w:val="0"/>
      <w:marBottom w:val="0"/>
      <w:divBdr>
        <w:top w:val="none" w:sz="0" w:space="0" w:color="auto"/>
        <w:left w:val="none" w:sz="0" w:space="0" w:color="auto"/>
        <w:bottom w:val="none" w:sz="0" w:space="0" w:color="auto"/>
        <w:right w:val="none" w:sz="0" w:space="0" w:color="auto"/>
      </w:divBdr>
    </w:div>
    <w:div w:id="109056586">
      <w:bodyDiv w:val="1"/>
      <w:marLeft w:val="0"/>
      <w:marRight w:val="0"/>
      <w:marTop w:val="0"/>
      <w:marBottom w:val="0"/>
      <w:divBdr>
        <w:top w:val="none" w:sz="0" w:space="0" w:color="auto"/>
        <w:left w:val="none" w:sz="0" w:space="0" w:color="auto"/>
        <w:bottom w:val="none" w:sz="0" w:space="0" w:color="auto"/>
        <w:right w:val="none" w:sz="0" w:space="0" w:color="auto"/>
      </w:divBdr>
      <w:divsChild>
        <w:div w:id="590554319">
          <w:marLeft w:val="480"/>
          <w:marRight w:val="0"/>
          <w:marTop w:val="0"/>
          <w:marBottom w:val="0"/>
          <w:divBdr>
            <w:top w:val="none" w:sz="0" w:space="0" w:color="auto"/>
            <w:left w:val="none" w:sz="0" w:space="0" w:color="auto"/>
            <w:bottom w:val="none" w:sz="0" w:space="0" w:color="auto"/>
            <w:right w:val="none" w:sz="0" w:space="0" w:color="auto"/>
          </w:divBdr>
        </w:div>
        <w:div w:id="50691769">
          <w:marLeft w:val="480"/>
          <w:marRight w:val="0"/>
          <w:marTop w:val="0"/>
          <w:marBottom w:val="0"/>
          <w:divBdr>
            <w:top w:val="none" w:sz="0" w:space="0" w:color="auto"/>
            <w:left w:val="none" w:sz="0" w:space="0" w:color="auto"/>
            <w:bottom w:val="none" w:sz="0" w:space="0" w:color="auto"/>
            <w:right w:val="none" w:sz="0" w:space="0" w:color="auto"/>
          </w:divBdr>
        </w:div>
        <w:div w:id="1884824549">
          <w:marLeft w:val="480"/>
          <w:marRight w:val="0"/>
          <w:marTop w:val="0"/>
          <w:marBottom w:val="0"/>
          <w:divBdr>
            <w:top w:val="none" w:sz="0" w:space="0" w:color="auto"/>
            <w:left w:val="none" w:sz="0" w:space="0" w:color="auto"/>
            <w:bottom w:val="none" w:sz="0" w:space="0" w:color="auto"/>
            <w:right w:val="none" w:sz="0" w:space="0" w:color="auto"/>
          </w:divBdr>
        </w:div>
        <w:div w:id="1305311624">
          <w:marLeft w:val="480"/>
          <w:marRight w:val="0"/>
          <w:marTop w:val="0"/>
          <w:marBottom w:val="0"/>
          <w:divBdr>
            <w:top w:val="none" w:sz="0" w:space="0" w:color="auto"/>
            <w:left w:val="none" w:sz="0" w:space="0" w:color="auto"/>
            <w:bottom w:val="none" w:sz="0" w:space="0" w:color="auto"/>
            <w:right w:val="none" w:sz="0" w:space="0" w:color="auto"/>
          </w:divBdr>
        </w:div>
        <w:div w:id="663321991">
          <w:marLeft w:val="480"/>
          <w:marRight w:val="0"/>
          <w:marTop w:val="0"/>
          <w:marBottom w:val="0"/>
          <w:divBdr>
            <w:top w:val="none" w:sz="0" w:space="0" w:color="auto"/>
            <w:left w:val="none" w:sz="0" w:space="0" w:color="auto"/>
            <w:bottom w:val="none" w:sz="0" w:space="0" w:color="auto"/>
            <w:right w:val="none" w:sz="0" w:space="0" w:color="auto"/>
          </w:divBdr>
        </w:div>
        <w:div w:id="1319840980">
          <w:marLeft w:val="480"/>
          <w:marRight w:val="0"/>
          <w:marTop w:val="0"/>
          <w:marBottom w:val="0"/>
          <w:divBdr>
            <w:top w:val="none" w:sz="0" w:space="0" w:color="auto"/>
            <w:left w:val="none" w:sz="0" w:space="0" w:color="auto"/>
            <w:bottom w:val="none" w:sz="0" w:space="0" w:color="auto"/>
            <w:right w:val="none" w:sz="0" w:space="0" w:color="auto"/>
          </w:divBdr>
        </w:div>
        <w:div w:id="1229149079">
          <w:marLeft w:val="480"/>
          <w:marRight w:val="0"/>
          <w:marTop w:val="0"/>
          <w:marBottom w:val="0"/>
          <w:divBdr>
            <w:top w:val="none" w:sz="0" w:space="0" w:color="auto"/>
            <w:left w:val="none" w:sz="0" w:space="0" w:color="auto"/>
            <w:bottom w:val="none" w:sz="0" w:space="0" w:color="auto"/>
            <w:right w:val="none" w:sz="0" w:space="0" w:color="auto"/>
          </w:divBdr>
        </w:div>
        <w:div w:id="1892231794">
          <w:marLeft w:val="480"/>
          <w:marRight w:val="0"/>
          <w:marTop w:val="0"/>
          <w:marBottom w:val="0"/>
          <w:divBdr>
            <w:top w:val="none" w:sz="0" w:space="0" w:color="auto"/>
            <w:left w:val="none" w:sz="0" w:space="0" w:color="auto"/>
            <w:bottom w:val="none" w:sz="0" w:space="0" w:color="auto"/>
            <w:right w:val="none" w:sz="0" w:space="0" w:color="auto"/>
          </w:divBdr>
        </w:div>
        <w:div w:id="552693624">
          <w:marLeft w:val="480"/>
          <w:marRight w:val="0"/>
          <w:marTop w:val="0"/>
          <w:marBottom w:val="0"/>
          <w:divBdr>
            <w:top w:val="none" w:sz="0" w:space="0" w:color="auto"/>
            <w:left w:val="none" w:sz="0" w:space="0" w:color="auto"/>
            <w:bottom w:val="none" w:sz="0" w:space="0" w:color="auto"/>
            <w:right w:val="none" w:sz="0" w:space="0" w:color="auto"/>
          </w:divBdr>
        </w:div>
        <w:div w:id="536772541">
          <w:marLeft w:val="480"/>
          <w:marRight w:val="0"/>
          <w:marTop w:val="0"/>
          <w:marBottom w:val="0"/>
          <w:divBdr>
            <w:top w:val="none" w:sz="0" w:space="0" w:color="auto"/>
            <w:left w:val="none" w:sz="0" w:space="0" w:color="auto"/>
            <w:bottom w:val="none" w:sz="0" w:space="0" w:color="auto"/>
            <w:right w:val="none" w:sz="0" w:space="0" w:color="auto"/>
          </w:divBdr>
        </w:div>
        <w:div w:id="581916151">
          <w:marLeft w:val="480"/>
          <w:marRight w:val="0"/>
          <w:marTop w:val="0"/>
          <w:marBottom w:val="0"/>
          <w:divBdr>
            <w:top w:val="none" w:sz="0" w:space="0" w:color="auto"/>
            <w:left w:val="none" w:sz="0" w:space="0" w:color="auto"/>
            <w:bottom w:val="none" w:sz="0" w:space="0" w:color="auto"/>
            <w:right w:val="none" w:sz="0" w:space="0" w:color="auto"/>
          </w:divBdr>
        </w:div>
      </w:divsChild>
    </w:div>
    <w:div w:id="109202419">
      <w:bodyDiv w:val="1"/>
      <w:marLeft w:val="0"/>
      <w:marRight w:val="0"/>
      <w:marTop w:val="0"/>
      <w:marBottom w:val="0"/>
      <w:divBdr>
        <w:top w:val="none" w:sz="0" w:space="0" w:color="auto"/>
        <w:left w:val="none" w:sz="0" w:space="0" w:color="auto"/>
        <w:bottom w:val="none" w:sz="0" w:space="0" w:color="auto"/>
        <w:right w:val="none" w:sz="0" w:space="0" w:color="auto"/>
      </w:divBdr>
    </w:div>
    <w:div w:id="109401796">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712132">
      <w:bodyDiv w:val="1"/>
      <w:marLeft w:val="0"/>
      <w:marRight w:val="0"/>
      <w:marTop w:val="0"/>
      <w:marBottom w:val="0"/>
      <w:divBdr>
        <w:top w:val="none" w:sz="0" w:space="0" w:color="auto"/>
        <w:left w:val="none" w:sz="0" w:space="0" w:color="auto"/>
        <w:bottom w:val="none" w:sz="0" w:space="0" w:color="auto"/>
        <w:right w:val="none" w:sz="0" w:space="0" w:color="auto"/>
      </w:divBdr>
    </w:div>
    <w:div w:id="112141320">
      <w:bodyDiv w:val="1"/>
      <w:marLeft w:val="0"/>
      <w:marRight w:val="0"/>
      <w:marTop w:val="0"/>
      <w:marBottom w:val="0"/>
      <w:divBdr>
        <w:top w:val="none" w:sz="0" w:space="0" w:color="auto"/>
        <w:left w:val="none" w:sz="0" w:space="0" w:color="auto"/>
        <w:bottom w:val="none" w:sz="0" w:space="0" w:color="auto"/>
        <w:right w:val="none" w:sz="0" w:space="0" w:color="auto"/>
      </w:divBdr>
    </w:div>
    <w:div w:id="112479425">
      <w:bodyDiv w:val="1"/>
      <w:marLeft w:val="0"/>
      <w:marRight w:val="0"/>
      <w:marTop w:val="0"/>
      <w:marBottom w:val="0"/>
      <w:divBdr>
        <w:top w:val="none" w:sz="0" w:space="0" w:color="auto"/>
        <w:left w:val="none" w:sz="0" w:space="0" w:color="auto"/>
        <w:bottom w:val="none" w:sz="0" w:space="0" w:color="auto"/>
        <w:right w:val="none" w:sz="0" w:space="0" w:color="auto"/>
      </w:divBdr>
    </w:div>
    <w:div w:id="113137366">
      <w:bodyDiv w:val="1"/>
      <w:marLeft w:val="0"/>
      <w:marRight w:val="0"/>
      <w:marTop w:val="0"/>
      <w:marBottom w:val="0"/>
      <w:divBdr>
        <w:top w:val="none" w:sz="0" w:space="0" w:color="auto"/>
        <w:left w:val="none" w:sz="0" w:space="0" w:color="auto"/>
        <w:bottom w:val="none" w:sz="0" w:space="0" w:color="auto"/>
        <w:right w:val="none" w:sz="0" w:space="0" w:color="auto"/>
      </w:divBdr>
    </w:div>
    <w:div w:id="113984660">
      <w:bodyDiv w:val="1"/>
      <w:marLeft w:val="0"/>
      <w:marRight w:val="0"/>
      <w:marTop w:val="0"/>
      <w:marBottom w:val="0"/>
      <w:divBdr>
        <w:top w:val="none" w:sz="0" w:space="0" w:color="auto"/>
        <w:left w:val="none" w:sz="0" w:space="0" w:color="auto"/>
        <w:bottom w:val="none" w:sz="0" w:space="0" w:color="auto"/>
        <w:right w:val="none" w:sz="0" w:space="0" w:color="auto"/>
      </w:divBdr>
    </w:div>
    <w:div w:id="115031555">
      <w:bodyDiv w:val="1"/>
      <w:marLeft w:val="0"/>
      <w:marRight w:val="0"/>
      <w:marTop w:val="0"/>
      <w:marBottom w:val="0"/>
      <w:divBdr>
        <w:top w:val="none" w:sz="0" w:space="0" w:color="auto"/>
        <w:left w:val="none" w:sz="0" w:space="0" w:color="auto"/>
        <w:bottom w:val="none" w:sz="0" w:space="0" w:color="auto"/>
        <w:right w:val="none" w:sz="0" w:space="0" w:color="auto"/>
      </w:divBdr>
    </w:div>
    <w:div w:id="117996499">
      <w:bodyDiv w:val="1"/>
      <w:marLeft w:val="0"/>
      <w:marRight w:val="0"/>
      <w:marTop w:val="0"/>
      <w:marBottom w:val="0"/>
      <w:divBdr>
        <w:top w:val="none" w:sz="0" w:space="0" w:color="auto"/>
        <w:left w:val="none" w:sz="0" w:space="0" w:color="auto"/>
        <w:bottom w:val="none" w:sz="0" w:space="0" w:color="auto"/>
        <w:right w:val="none" w:sz="0" w:space="0" w:color="auto"/>
      </w:divBdr>
      <w:divsChild>
        <w:div w:id="905336931">
          <w:marLeft w:val="480"/>
          <w:marRight w:val="0"/>
          <w:marTop w:val="0"/>
          <w:marBottom w:val="0"/>
          <w:divBdr>
            <w:top w:val="none" w:sz="0" w:space="0" w:color="auto"/>
            <w:left w:val="none" w:sz="0" w:space="0" w:color="auto"/>
            <w:bottom w:val="none" w:sz="0" w:space="0" w:color="auto"/>
            <w:right w:val="none" w:sz="0" w:space="0" w:color="auto"/>
          </w:divBdr>
        </w:div>
        <w:div w:id="2099209092">
          <w:marLeft w:val="480"/>
          <w:marRight w:val="0"/>
          <w:marTop w:val="0"/>
          <w:marBottom w:val="0"/>
          <w:divBdr>
            <w:top w:val="none" w:sz="0" w:space="0" w:color="auto"/>
            <w:left w:val="none" w:sz="0" w:space="0" w:color="auto"/>
            <w:bottom w:val="none" w:sz="0" w:space="0" w:color="auto"/>
            <w:right w:val="none" w:sz="0" w:space="0" w:color="auto"/>
          </w:divBdr>
        </w:div>
        <w:div w:id="1781073721">
          <w:marLeft w:val="480"/>
          <w:marRight w:val="0"/>
          <w:marTop w:val="0"/>
          <w:marBottom w:val="0"/>
          <w:divBdr>
            <w:top w:val="none" w:sz="0" w:space="0" w:color="auto"/>
            <w:left w:val="none" w:sz="0" w:space="0" w:color="auto"/>
            <w:bottom w:val="none" w:sz="0" w:space="0" w:color="auto"/>
            <w:right w:val="none" w:sz="0" w:space="0" w:color="auto"/>
          </w:divBdr>
        </w:div>
        <w:div w:id="515189576">
          <w:marLeft w:val="480"/>
          <w:marRight w:val="0"/>
          <w:marTop w:val="0"/>
          <w:marBottom w:val="0"/>
          <w:divBdr>
            <w:top w:val="none" w:sz="0" w:space="0" w:color="auto"/>
            <w:left w:val="none" w:sz="0" w:space="0" w:color="auto"/>
            <w:bottom w:val="none" w:sz="0" w:space="0" w:color="auto"/>
            <w:right w:val="none" w:sz="0" w:space="0" w:color="auto"/>
          </w:divBdr>
        </w:div>
        <w:div w:id="1874269598">
          <w:marLeft w:val="480"/>
          <w:marRight w:val="0"/>
          <w:marTop w:val="0"/>
          <w:marBottom w:val="0"/>
          <w:divBdr>
            <w:top w:val="none" w:sz="0" w:space="0" w:color="auto"/>
            <w:left w:val="none" w:sz="0" w:space="0" w:color="auto"/>
            <w:bottom w:val="none" w:sz="0" w:space="0" w:color="auto"/>
            <w:right w:val="none" w:sz="0" w:space="0" w:color="auto"/>
          </w:divBdr>
        </w:div>
        <w:div w:id="1624923805">
          <w:marLeft w:val="480"/>
          <w:marRight w:val="0"/>
          <w:marTop w:val="0"/>
          <w:marBottom w:val="0"/>
          <w:divBdr>
            <w:top w:val="none" w:sz="0" w:space="0" w:color="auto"/>
            <w:left w:val="none" w:sz="0" w:space="0" w:color="auto"/>
            <w:bottom w:val="none" w:sz="0" w:space="0" w:color="auto"/>
            <w:right w:val="none" w:sz="0" w:space="0" w:color="auto"/>
          </w:divBdr>
        </w:div>
        <w:div w:id="1204560852">
          <w:marLeft w:val="480"/>
          <w:marRight w:val="0"/>
          <w:marTop w:val="0"/>
          <w:marBottom w:val="0"/>
          <w:divBdr>
            <w:top w:val="none" w:sz="0" w:space="0" w:color="auto"/>
            <w:left w:val="none" w:sz="0" w:space="0" w:color="auto"/>
            <w:bottom w:val="none" w:sz="0" w:space="0" w:color="auto"/>
            <w:right w:val="none" w:sz="0" w:space="0" w:color="auto"/>
          </w:divBdr>
        </w:div>
        <w:div w:id="465395280">
          <w:marLeft w:val="480"/>
          <w:marRight w:val="0"/>
          <w:marTop w:val="0"/>
          <w:marBottom w:val="0"/>
          <w:divBdr>
            <w:top w:val="none" w:sz="0" w:space="0" w:color="auto"/>
            <w:left w:val="none" w:sz="0" w:space="0" w:color="auto"/>
            <w:bottom w:val="none" w:sz="0" w:space="0" w:color="auto"/>
            <w:right w:val="none" w:sz="0" w:space="0" w:color="auto"/>
          </w:divBdr>
        </w:div>
        <w:div w:id="1241986879">
          <w:marLeft w:val="480"/>
          <w:marRight w:val="0"/>
          <w:marTop w:val="0"/>
          <w:marBottom w:val="0"/>
          <w:divBdr>
            <w:top w:val="none" w:sz="0" w:space="0" w:color="auto"/>
            <w:left w:val="none" w:sz="0" w:space="0" w:color="auto"/>
            <w:bottom w:val="none" w:sz="0" w:space="0" w:color="auto"/>
            <w:right w:val="none" w:sz="0" w:space="0" w:color="auto"/>
          </w:divBdr>
        </w:div>
        <w:div w:id="1956984449">
          <w:marLeft w:val="480"/>
          <w:marRight w:val="0"/>
          <w:marTop w:val="0"/>
          <w:marBottom w:val="0"/>
          <w:divBdr>
            <w:top w:val="none" w:sz="0" w:space="0" w:color="auto"/>
            <w:left w:val="none" w:sz="0" w:space="0" w:color="auto"/>
            <w:bottom w:val="none" w:sz="0" w:space="0" w:color="auto"/>
            <w:right w:val="none" w:sz="0" w:space="0" w:color="auto"/>
          </w:divBdr>
        </w:div>
        <w:div w:id="28457325">
          <w:marLeft w:val="480"/>
          <w:marRight w:val="0"/>
          <w:marTop w:val="0"/>
          <w:marBottom w:val="0"/>
          <w:divBdr>
            <w:top w:val="none" w:sz="0" w:space="0" w:color="auto"/>
            <w:left w:val="none" w:sz="0" w:space="0" w:color="auto"/>
            <w:bottom w:val="none" w:sz="0" w:space="0" w:color="auto"/>
            <w:right w:val="none" w:sz="0" w:space="0" w:color="auto"/>
          </w:divBdr>
        </w:div>
        <w:div w:id="692413557">
          <w:marLeft w:val="480"/>
          <w:marRight w:val="0"/>
          <w:marTop w:val="0"/>
          <w:marBottom w:val="0"/>
          <w:divBdr>
            <w:top w:val="none" w:sz="0" w:space="0" w:color="auto"/>
            <w:left w:val="none" w:sz="0" w:space="0" w:color="auto"/>
            <w:bottom w:val="none" w:sz="0" w:space="0" w:color="auto"/>
            <w:right w:val="none" w:sz="0" w:space="0" w:color="auto"/>
          </w:divBdr>
        </w:div>
        <w:div w:id="86730331">
          <w:marLeft w:val="480"/>
          <w:marRight w:val="0"/>
          <w:marTop w:val="0"/>
          <w:marBottom w:val="0"/>
          <w:divBdr>
            <w:top w:val="none" w:sz="0" w:space="0" w:color="auto"/>
            <w:left w:val="none" w:sz="0" w:space="0" w:color="auto"/>
            <w:bottom w:val="none" w:sz="0" w:space="0" w:color="auto"/>
            <w:right w:val="none" w:sz="0" w:space="0" w:color="auto"/>
          </w:divBdr>
        </w:div>
        <w:div w:id="1439988751">
          <w:marLeft w:val="480"/>
          <w:marRight w:val="0"/>
          <w:marTop w:val="0"/>
          <w:marBottom w:val="0"/>
          <w:divBdr>
            <w:top w:val="none" w:sz="0" w:space="0" w:color="auto"/>
            <w:left w:val="none" w:sz="0" w:space="0" w:color="auto"/>
            <w:bottom w:val="none" w:sz="0" w:space="0" w:color="auto"/>
            <w:right w:val="none" w:sz="0" w:space="0" w:color="auto"/>
          </w:divBdr>
        </w:div>
        <w:div w:id="2078284667">
          <w:marLeft w:val="480"/>
          <w:marRight w:val="0"/>
          <w:marTop w:val="0"/>
          <w:marBottom w:val="0"/>
          <w:divBdr>
            <w:top w:val="none" w:sz="0" w:space="0" w:color="auto"/>
            <w:left w:val="none" w:sz="0" w:space="0" w:color="auto"/>
            <w:bottom w:val="none" w:sz="0" w:space="0" w:color="auto"/>
            <w:right w:val="none" w:sz="0" w:space="0" w:color="auto"/>
          </w:divBdr>
        </w:div>
        <w:div w:id="1302224362">
          <w:marLeft w:val="480"/>
          <w:marRight w:val="0"/>
          <w:marTop w:val="0"/>
          <w:marBottom w:val="0"/>
          <w:divBdr>
            <w:top w:val="none" w:sz="0" w:space="0" w:color="auto"/>
            <w:left w:val="none" w:sz="0" w:space="0" w:color="auto"/>
            <w:bottom w:val="none" w:sz="0" w:space="0" w:color="auto"/>
            <w:right w:val="none" w:sz="0" w:space="0" w:color="auto"/>
          </w:divBdr>
        </w:div>
        <w:div w:id="147720467">
          <w:marLeft w:val="480"/>
          <w:marRight w:val="0"/>
          <w:marTop w:val="0"/>
          <w:marBottom w:val="0"/>
          <w:divBdr>
            <w:top w:val="none" w:sz="0" w:space="0" w:color="auto"/>
            <w:left w:val="none" w:sz="0" w:space="0" w:color="auto"/>
            <w:bottom w:val="none" w:sz="0" w:space="0" w:color="auto"/>
            <w:right w:val="none" w:sz="0" w:space="0" w:color="auto"/>
          </w:divBdr>
        </w:div>
        <w:div w:id="758218481">
          <w:marLeft w:val="480"/>
          <w:marRight w:val="0"/>
          <w:marTop w:val="0"/>
          <w:marBottom w:val="0"/>
          <w:divBdr>
            <w:top w:val="none" w:sz="0" w:space="0" w:color="auto"/>
            <w:left w:val="none" w:sz="0" w:space="0" w:color="auto"/>
            <w:bottom w:val="none" w:sz="0" w:space="0" w:color="auto"/>
            <w:right w:val="none" w:sz="0" w:space="0" w:color="auto"/>
          </w:divBdr>
        </w:div>
        <w:div w:id="482434283">
          <w:marLeft w:val="480"/>
          <w:marRight w:val="0"/>
          <w:marTop w:val="0"/>
          <w:marBottom w:val="0"/>
          <w:divBdr>
            <w:top w:val="none" w:sz="0" w:space="0" w:color="auto"/>
            <w:left w:val="none" w:sz="0" w:space="0" w:color="auto"/>
            <w:bottom w:val="none" w:sz="0" w:space="0" w:color="auto"/>
            <w:right w:val="none" w:sz="0" w:space="0" w:color="auto"/>
          </w:divBdr>
        </w:div>
        <w:div w:id="1064452016">
          <w:marLeft w:val="480"/>
          <w:marRight w:val="0"/>
          <w:marTop w:val="0"/>
          <w:marBottom w:val="0"/>
          <w:divBdr>
            <w:top w:val="none" w:sz="0" w:space="0" w:color="auto"/>
            <w:left w:val="none" w:sz="0" w:space="0" w:color="auto"/>
            <w:bottom w:val="none" w:sz="0" w:space="0" w:color="auto"/>
            <w:right w:val="none" w:sz="0" w:space="0" w:color="auto"/>
          </w:divBdr>
        </w:div>
        <w:div w:id="1440030838">
          <w:marLeft w:val="480"/>
          <w:marRight w:val="0"/>
          <w:marTop w:val="0"/>
          <w:marBottom w:val="0"/>
          <w:divBdr>
            <w:top w:val="none" w:sz="0" w:space="0" w:color="auto"/>
            <w:left w:val="none" w:sz="0" w:space="0" w:color="auto"/>
            <w:bottom w:val="none" w:sz="0" w:space="0" w:color="auto"/>
            <w:right w:val="none" w:sz="0" w:space="0" w:color="auto"/>
          </w:divBdr>
        </w:div>
        <w:div w:id="1809277415">
          <w:marLeft w:val="480"/>
          <w:marRight w:val="0"/>
          <w:marTop w:val="0"/>
          <w:marBottom w:val="0"/>
          <w:divBdr>
            <w:top w:val="none" w:sz="0" w:space="0" w:color="auto"/>
            <w:left w:val="none" w:sz="0" w:space="0" w:color="auto"/>
            <w:bottom w:val="none" w:sz="0" w:space="0" w:color="auto"/>
            <w:right w:val="none" w:sz="0" w:space="0" w:color="auto"/>
          </w:divBdr>
        </w:div>
        <w:div w:id="2075662069">
          <w:marLeft w:val="480"/>
          <w:marRight w:val="0"/>
          <w:marTop w:val="0"/>
          <w:marBottom w:val="0"/>
          <w:divBdr>
            <w:top w:val="none" w:sz="0" w:space="0" w:color="auto"/>
            <w:left w:val="none" w:sz="0" w:space="0" w:color="auto"/>
            <w:bottom w:val="none" w:sz="0" w:space="0" w:color="auto"/>
            <w:right w:val="none" w:sz="0" w:space="0" w:color="auto"/>
          </w:divBdr>
        </w:div>
        <w:div w:id="1237203158">
          <w:marLeft w:val="480"/>
          <w:marRight w:val="0"/>
          <w:marTop w:val="0"/>
          <w:marBottom w:val="0"/>
          <w:divBdr>
            <w:top w:val="none" w:sz="0" w:space="0" w:color="auto"/>
            <w:left w:val="none" w:sz="0" w:space="0" w:color="auto"/>
            <w:bottom w:val="none" w:sz="0" w:space="0" w:color="auto"/>
            <w:right w:val="none" w:sz="0" w:space="0" w:color="auto"/>
          </w:divBdr>
        </w:div>
        <w:div w:id="332877073">
          <w:marLeft w:val="480"/>
          <w:marRight w:val="0"/>
          <w:marTop w:val="0"/>
          <w:marBottom w:val="0"/>
          <w:divBdr>
            <w:top w:val="none" w:sz="0" w:space="0" w:color="auto"/>
            <w:left w:val="none" w:sz="0" w:space="0" w:color="auto"/>
            <w:bottom w:val="none" w:sz="0" w:space="0" w:color="auto"/>
            <w:right w:val="none" w:sz="0" w:space="0" w:color="auto"/>
          </w:divBdr>
        </w:div>
        <w:div w:id="526599812">
          <w:marLeft w:val="480"/>
          <w:marRight w:val="0"/>
          <w:marTop w:val="0"/>
          <w:marBottom w:val="0"/>
          <w:divBdr>
            <w:top w:val="none" w:sz="0" w:space="0" w:color="auto"/>
            <w:left w:val="none" w:sz="0" w:space="0" w:color="auto"/>
            <w:bottom w:val="none" w:sz="0" w:space="0" w:color="auto"/>
            <w:right w:val="none" w:sz="0" w:space="0" w:color="auto"/>
          </w:divBdr>
        </w:div>
        <w:div w:id="1596816016">
          <w:marLeft w:val="480"/>
          <w:marRight w:val="0"/>
          <w:marTop w:val="0"/>
          <w:marBottom w:val="0"/>
          <w:divBdr>
            <w:top w:val="none" w:sz="0" w:space="0" w:color="auto"/>
            <w:left w:val="none" w:sz="0" w:space="0" w:color="auto"/>
            <w:bottom w:val="none" w:sz="0" w:space="0" w:color="auto"/>
            <w:right w:val="none" w:sz="0" w:space="0" w:color="auto"/>
          </w:divBdr>
        </w:div>
        <w:div w:id="405609957">
          <w:marLeft w:val="480"/>
          <w:marRight w:val="0"/>
          <w:marTop w:val="0"/>
          <w:marBottom w:val="0"/>
          <w:divBdr>
            <w:top w:val="none" w:sz="0" w:space="0" w:color="auto"/>
            <w:left w:val="none" w:sz="0" w:space="0" w:color="auto"/>
            <w:bottom w:val="none" w:sz="0" w:space="0" w:color="auto"/>
            <w:right w:val="none" w:sz="0" w:space="0" w:color="auto"/>
          </w:divBdr>
        </w:div>
        <w:div w:id="1476796001">
          <w:marLeft w:val="480"/>
          <w:marRight w:val="0"/>
          <w:marTop w:val="0"/>
          <w:marBottom w:val="0"/>
          <w:divBdr>
            <w:top w:val="none" w:sz="0" w:space="0" w:color="auto"/>
            <w:left w:val="none" w:sz="0" w:space="0" w:color="auto"/>
            <w:bottom w:val="none" w:sz="0" w:space="0" w:color="auto"/>
            <w:right w:val="none" w:sz="0" w:space="0" w:color="auto"/>
          </w:divBdr>
        </w:div>
        <w:div w:id="2005666327">
          <w:marLeft w:val="480"/>
          <w:marRight w:val="0"/>
          <w:marTop w:val="0"/>
          <w:marBottom w:val="0"/>
          <w:divBdr>
            <w:top w:val="none" w:sz="0" w:space="0" w:color="auto"/>
            <w:left w:val="none" w:sz="0" w:space="0" w:color="auto"/>
            <w:bottom w:val="none" w:sz="0" w:space="0" w:color="auto"/>
            <w:right w:val="none" w:sz="0" w:space="0" w:color="auto"/>
          </w:divBdr>
        </w:div>
        <w:div w:id="306787432">
          <w:marLeft w:val="480"/>
          <w:marRight w:val="0"/>
          <w:marTop w:val="0"/>
          <w:marBottom w:val="0"/>
          <w:divBdr>
            <w:top w:val="none" w:sz="0" w:space="0" w:color="auto"/>
            <w:left w:val="none" w:sz="0" w:space="0" w:color="auto"/>
            <w:bottom w:val="none" w:sz="0" w:space="0" w:color="auto"/>
            <w:right w:val="none" w:sz="0" w:space="0" w:color="auto"/>
          </w:divBdr>
        </w:div>
        <w:div w:id="362752636">
          <w:marLeft w:val="480"/>
          <w:marRight w:val="0"/>
          <w:marTop w:val="0"/>
          <w:marBottom w:val="0"/>
          <w:divBdr>
            <w:top w:val="none" w:sz="0" w:space="0" w:color="auto"/>
            <w:left w:val="none" w:sz="0" w:space="0" w:color="auto"/>
            <w:bottom w:val="none" w:sz="0" w:space="0" w:color="auto"/>
            <w:right w:val="none" w:sz="0" w:space="0" w:color="auto"/>
          </w:divBdr>
        </w:div>
        <w:div w:id="1921791110">
          <w:marLeft w:val="480"/>
          <w:marRight w:val="0"/>
          <w:marTop w:val="0"/>
          <w:marBottom w:val="0"/>
          <w:divBdr>
            <w:top w:val="none" w:sz="0" w:space="0" w:color="auto"/>
            <w:left w:val="none" w:sz="0" w:space="0" w:color="auto"/>
            <w:bottom w:val="none" w:sz="0" w:space="0" w:color="auto"/>
            <w:right w:val="none" w:sz="0" w:space="0" w:color="auto"/>
          </w:divBdr>
        </w:div>
        <w:div w:id="174224743">
          <w:marLeft w:val="480"/>
          <w:marRight w:val="0"/>
          <w:marTop w:val="0"/>
          <w:marBottom w:val="0"/>
          <w:divBdr>
            <w:top w:val="none" w:sz="0" w:space="0" w:color="auto"/>
            <w:left w:val="none" w:sz="0" w:space="0" w:color="auto"/>
            <w:bottom w:val="none" w:sz="0" w:space="0" w:color="auto"/>
            <w:right w:val="none" w:sz="0" w:space="0" w:color="auto"/>
          </w:divBdr>
        </w:div>
        <w:div w:id="209149456">
          <w:marLeft w:val="480"/>
          <w:marRight w:val="0"/>
          <w:marTop w:val="0"/>
          <w:marBottom w:val="0"/>
          <w:divBdr>
            <w:top w:val="none" w:sz="0" w:space="0" w:color="auto"/>
            <w:left w:val="none" w:sz="0" w:space="0" w:color="auto"/>
            <w:bottom w:val="none" w:sz="0" w:space="0" w:color="auto"/>
            <w:right w:val="none" w:sz="0" w:space="0" w:color="auto"/>
          </w:divBdr>
        </w:div>
        <w:div w:id="609778590">
          <w:marLeft w:val="480"/>
          <w:marRight w:val="0"/>
          <w:marTop w:val="0"/>
          <w:marBottom w:val="0"/>
          <w:divBdr>
            <w:top w:val="none" w:sz="0" w:space="0" w:color="auto"/>
            <w:left w:val="none" w:sz="0" w:space="0" w:color="auto"/>
            <w:bottom w:val="none" w:sz="0" w:space="0" w:color="auto"/>
            <w:right w:val="none" w:sz="0" w:space="0" w:color="auto"/>
          </w:divBdr>
        </w:div>
        <w:div w:id="1983534712">
          <w:marLeft w:val="480"/>
          <w:marRight w:val="0"/>
          <w:marTop w:val="0"/>
          <w:marBottom w:val="0"/>
          <w:divBdr>
            <w:top w:val="none" w:sz="0" w:space="0" w:color="auto"/>
            <w:left w:val="none" w:sz="0" w:space="0" w:color="auto"/>
            <w:bottom w:val="none" w:sz="0" w:space="0" w:color="auto"/>
            <w:right w:val="none" w:sz="0" w:space="0" w:color="auto"/>
          </w:divBdr>
        </w:div>
        <w:div w:id="1406998256">
          <w:marLeft w:val="480"/>
          <w:marRight w:val="0"/>
          <w:marTop w:val="0"/>
          <w:marBottom w:val="0"/>
          <w:divBdr>
            <w:top w:val="none" w:sz="0" w:space="0" w:color="auto"/>
            <w:left w:val="none" w:sz="0" w:space="0" w:color="auto"/>
            <w:bottom w:val="none" w:sz="0" w:space="0" w:color="auto"/>
            <w:right w:val="none" w:sz="0" w:space="0" w:color="auto"/>
          </w:divBdr>
        </w:div>
        <w:div w:id="179323983">
          <w:marLeft w:val="480"/>
          <w:marRight w:val="0"/>
          <w:marTop w:val="0"/>
          <w:marBottom w:val="0"/>
          <w:divBdr>
            <w:top w:val="none" w:sz="0" w:space="0" w:color="auto"/>
            <w:left w:val="none" w:sz="0" w:space="0" w:color="auto"/>
            <w:bottom w:val="none" w:sz="0" w:space="0" w:color="auto"/>
            <w:right w:val="none" w:sz="0" w:space="0" w:color="auto"/>
          </w:divBdr>
        </w:div>
        <w:div w:id="461583630">
          <w:marLeft w:val="480"/>
          <w:marRight w:val="0"/>
          <w:marTop w:val="0"/>
          <w:marBottom w:val="0"/>
          <w:divBdr>
            <w:top w:val="none" w:sz="0" w:space="0" w:color="auto"/>
            <w:left w:val="none" w:sz="0" w:space="0" w:color="auto"/>
            <w:bottom w:val="none" w:sz="0" w:space="0" w:color="auto"/>
            <w:right w:val="none" w:sz="0" w:space="0" w:color="auto"/>
          </w:divBdr>
        </w:div>
        <w:div w:id="1697073366">
          <w:marLeft w:val="480"/>
          <w:marRight w:val="0"/>
          <w:marTop w:val="0"/>
          <w:marBottom w:val="0"/>
          <w:divBdr>
            <w:top w:val="none" w:sz="0" w:space="0" w:color="auto"/>
            <w:left w:val="none" w:sz="0" w:space="0" w:color="auto"/>
            <w:bottom w:val="none" w:sz="0" w:space="0" w:color="auto"/>
            <w:right w:val="none" w:sz="0" w:space="0" w:color="auto"/>
          </w:divBdr>
        </w:div>
        <w:div w:id="1736707555">
          <w:marLeft w:val="480"/>
          <w:marRight w:val="0"/>
          <w:marTop w:val="0"/>
          <w:marBottom w:val="0"/>
          <w:divBdr>
            <w:top w:val="none" w:sz="0" w:space="0" w:color="auto"/>
            <w:left w:val="none" w:sz="0" w:space="0" w:color="auto"/>
            <w:bottom w:val="none" w:sz="0" w:space="0" w:color="auto"/>
            <w:right w:val="none" w:sz="0" w:space="0" w:color="auto"/>
          </w:divBdr>
        </w:div>
        <w:div w:id="1191063628">
          <w:marLeft w:val="480"/>
          <w:marRight w:val="0"/>
          <w:marTop w:val="0"/>
          <w:marBottom w:val="0"/>
          <w:divBdr>
            <w:top w:val="none" w:sz="0" w:space="0" w:color="auto"/>
            <w:left w:val="none" w:sz="0" w:space="0" w:color="auto"/>
            <w:bottom w:val="none" w:sz="0" w:space="0" w:color="auto"/>
            <w:right w:val="none" w:sz="0" w:space="0" w:color="auto"/>
          </w:divBdr>
        </w:div>
        <w:div w:id="1627587988">
          <w:marLeft w:val="480"/>
          <w:marRight w:val="0"/>
          <w:marTop w:val="0"/>
          <w:marBottom w:val="0"/>
          <w:divBdr>
            <w:top w:val="none" w:sz="0" w:space="0" w:color="auto"/>
            <w:left w:val="none" w:sz="0" w:space="0" w:color="auto"/>
            <w:bottom w:val="none" w:sz="0" w:space="0" w:color="auto"/>
            <w:right w:val="none" w:sz="0" w:space="0" w:color="auto"/>
          </w:divBdr>
        </w:div>
        <w:div w:id="182986857">
          <w:marLeft w:val="480"/>
          <w:marRight w:val="0"/>
          <w:marTop w:val="0"/>
          <w:marBottom w:val="0"/>
          <w:divBdr>
            <w:top w:val="none" w:sz="0" w:space="0" w:color="auto"/>
            <w:left w:val="none" w:sz="0" w:space="0" w:color="auto"/>
            <w:bottom w:val="none" w:sz="0" w:space="0" w:color="auto"/>
            <w:right w:val="none" w:sz="0" w:space="0" w:color="auto"/>
          </w:divBdr>
        </w:div>
        <w:div w:id="1422533060">
          <w:marLeft w:val="480"/>
          <w:marRight w:val="0"/>
          <w:marTop w:val="0"/>
          <w:marBottom w:val="0"/>
          <w:divBdr>
            <w:top w:val="none" w:sz="0" w:space="0" w:color="auto"/>
            <w:left w:val="none" w:sz="0" w:space="0" w:color="auto"/>
            <w:bottom w:val="none" w:sz="0" w:space="0" w:color="auto"/>
            <w:right w:val="none" w:sz="0" w:space="0" w:color="auto"/>
          </w:divBdr>
        </w:div>
        <w:div w:id="1617828354">
          <w:marLeft w:val="480"/>
          <w:marRight w:val="0"/>
          <w:marTop w:val="0"/>
          <w:marBottom w:val="0"/>
          <w:divBdr>
            <w:top w:val="none" w:sz="0" w:space="0" w:color="auto"/>
            <w:left w:val="none" w:sz="0" w:space="0" w:color="auto"/>
            <w:bottom w:val="none" w:sz="0" w:space="0" w:color="auto"/>
            <w:right w:val="none" w:sz="0" w:space="0" w:color="auto"/>
          </w:divBdr>
        </w:div>
        <w:div w:id="1042242312">
          <w:marLeft w:val="480"/>
          <w:marRight w:val="0"/>
          <w:marTop w:val="0"/>
          <w:marBottom w:val="0"/>
          <w:divBdr>
            <w:top w:val="none" w:sz="0" w:space="0" w:color="auto"/>
            <w:left w:val="none" w:sz="0" w:space="0" w:color="auto"/>
            <w:bottom w:val="none" w:sz="0" w:space="0" w:color="auto"/>
            <w:right w:val="none" w:sz="0" w:space="0" w:color="auto"/>
          </w:divBdr>
        </w:div>
        <w:div w:id="1384210786">
          <w:marLeft w:val="480"/>
          <w:marRight w:val="0"/>
          <w:marTop w:val="0"/>
          <w:marBottom w:val="0"/>
          <w:divBdr>
            <w:top w:val="none" w:sz="0" w:space="0" w:color="auto"/>
            <w:left w:val="none" w:sz="0" w:space="0" w:color="auto"/>
            <w:bottom w:val="none" w:sz="0" w:space="0" w:color="auto"/>
            <w:right w:val="none" w:sz="0" w:space="0" w:color="auto"/>
          </w:divBdr>
        </w:div>
        <w:div w:id="353967786">
          <w:marLeft w:val="480"/>
          <w:marRight w:val="0"/>
          <w:marTop w:val="0"/>
          <w:marBottom w:val="0"/>
          <w:divBdr>
            <w:top w:val="none" w:sz="0" w:space="0" w:color="auto"/>
            <w:left w:val="none" w:sz="0" w:space="0" w:color="auto"/>
            <w:bottom w:val="none" w:sz="0" w:space="0" w:color="auto"/>
            <w:right w:val="none" w:sz="0" w:space="0" w:color="auto"/>
          </w:divBdr>
        </w:div>
        <w:div w:id="1827629418">
          <w:marLeft w:val="480"/>
          <w:marRight w:val="0"/>
          <w:marTop w:val="0"/>
          <w:marBottom w:val="0"/>
          <w:divBdr>
            <w:top w:val="none" w:sz="0" w:space="0" w:color="auto"/>
            <w:left w:val="none" w:sz="0" w:space="0" w:color="auto"/>
            <w:bottom w:val="none" w:sz="0" w:space="0" w:color="auto"/>
            <w:right w:val="none" w:sz="0" w:space="0" w:color="auto"/>
          </w:divBdr>
        </w:div>
        <w:div w:id="997802930">
          <w:marLeft w:val="480"/>
          <w:marRight w:val="0"/>
          <w:marTop w:val="0"/>
          <w:marBottom w:val="0"/>
          <w:divBdr>
            <w:top w:val="none" w:sz="0" w:space="0" w:color="auto"/>
            <w:left w:val="none" w:sz="0" w:space="0" w:color="auto"/>
            <w:bottom w:val="none" w:sz="0" w:space="0" w:color="auto"/>
            <w:right w:val="none" w:sz="0" w:space="0" w:color="auto"/>
          </w:divBdr>
        </w:div>
        <w:div w:id="611205100">
          <w:marLeft w:val="480"/>
          <w:marRight w:val="0"/>
          <w:marTop w:val="0"/>
          <w:marBottom w:val="0"/>
          <w:divBdr>
            <w:top w:val="none" w:sz="0" w:space="0" w:color="auto"/>
            <w:left w:val="none" w:sz="0" w:space="0" w:color="auto"/>
            <w:bottom w:val="none" w:sz="0" w:space="0" w:color="auto"/>
            <w:right w:val="none" w:sz="0" w:space="0" w:color="auto"/>
          </w:divBdr>
        </w:div>
        <w:div w:id="1727100389">
          <w:marLeft w:val="480"/>
          <w:marRight w:val="0"/>
          <w:marTop w:val="0"/>
          <w:marBottom w:val="0"/>
          <w:divBdr>
            <w:top w:val="none" w:sz="0" w:space="0" w:color="auto"/>
            <w:left w:val="none" w:sz="0" w:space="0" w:color="auto"/>
            <w:bottom w:val="none" w:sz="0" w:space="0" w:color="auto"/>
            <w:right w:val="none" w:sz="0" w:space="0" w:color="auto"/>
          </w:divBdr>
        </w:div>
        <w:div w:id="34426506">
          <w:marLeft w:val="480"/>
          <w:marRight w:val="0"/>
          <w:marTop w:val="0"/>
          <w:marBottom w:val="0"/>
          <w:divBdr>
            <w:top w:val="none" w:sz="0" w:space="0" w:color="auto"/>
            <w:left w:val="none" w:sz="0" w:space="0" w:color="auto"/>
            <w:bottom w:val="none" w:sz="0" w:space="0" w:color="auto"/>
            <w:right w:val="none" w:sz="0" w:space="0" w:color="auto"/>
          </w:divBdr>
        </w:div>
        <w:div w:id="640112950">
          <w:marLeft w:val="480"/>
          <w:marRight w:val="0"/>
          <w:marTop w:val="0"/>
          <w:marBottom w:val="0"/>
          <w:divBdr>
            <w:top w:val="none" w:sz="0" w:space="0" w:color="auto"/>
            <w:left w:val="none" w:sz="0" w:space="0" w:color="auto"/>
            <w:bottom w:val="none" w:sz="0" w:space="0" w:color="auto"/>
            <w:right w:val="none" w:sz="0" w:space="0" w:color="auto"/>
          </w:divBdr>
        </w:div>
        <w:div w:id="14507765">
          <w:marLeft w:val="480"/>
          <w:marRight w:val="0"/>
          <w:marTop w:val="0"/>
          <w:marBottom w:val="0"/>
          <w:divBdr>
            <w:top w:val="none" w:sz="0" w:space="0" w:color="auto"/>
            <w:left w:val="none" w:sz="0" w:space="0" w:color="auto"/>
            <w:bottom w:val="none" w:sz="0" w:space="0" w:color="auto"/>
            <w:right w:val="none" w:sz="0" w:space="0" w:color="auto"/>
          </w:divBdr>
        </w:div>
        <w:div w:id="1920214936">
          <w:marLeft w:val="480"/>
          <w:marRight w:val="0"/>
          <w:marTop w:val="0"/>
          <w:marBottom w:val="0"/>
          <w:divBdr>
            <w:top w:val="none" w:sz="0" w:space="0" w:color="auto"/>
            <w:left w:val="none" w:sz="0" w:space="0" w:color="auto"/>
            <w:bottom w:val="none" w:sz="0" w:space="0" w:color="auto"/>
            <w:right w:val="none" w:sz="0" w:space="0" w:color="auto"/>
          </w:divBdr>
        </w:div>
      </w:divsChild>
    </w:div>
    <w:div w:id="118033352">
      <w:bodyDiv w:val="1"/>
      <w:marLeft w:val="0"/>
      <w:marRight w:val="0"/>
      <w:marTop w:val="0"/>
      <w:marBottom w:val="0"/>
      <w:divBdr>
        <w:top w:val="none" w:sz="0" w:space="0" w:color="auto"/>
        <w:left w:val="none" w:sz="0" w:space="0" w:color="auto"/>
        <w:bottom w:val="none" w:sz="0" w:space="0" w:color="auto"/>
        <w:right w:val="none" w:sz="0" w:space="0" w:color="auto"/>
      </w:divBdr>
    </w:div>
    <w:div w:id="118377334">
      <w:bodyDiv w:val="1"/>
      <w:marLeft w:val="0"/>
      <w:marRight w:val="0"/>
      <w:marTop w:val="0"/>
      <w:marBottom w:val="0"/>
      <w:divBdr>
        <w:top w:val="none" w:sz="0" w:space="0" w:color="auto"/>
        <w:left w:val="none" w:sz="0" w:space="0" w:color="auto"/>
        <w:bottom w:val="none" w:sz="0" w:space="0" w:color="auto"/>
        <w:right w:val="none" w:sz="0" w:space="0" w:color="auto"/>
      </w:divBdr>
    </w:div>
    <w:div w:id="118499230">
      <w:bodyDiv w:val="1"/>
      <w:marLeft w:val="0"/>
      <w:marRight w:val="0"/>
      <w:marTop w:val="0"/>
      <w:marBottom w:val="0"/>
      <w:divBdr>
        <w:top w:val="none" w:sz="0" w:space="0" w:color="auto"/>
        <w:left w:val="none" w:sz="0" w:space="0" w:color="auto"/>
        <w:bottom w:val="none" w:sz="0" w:space="0" w:color="auto"/>
        <w:right w:val="none" w:sz="0" w:space="0" w:color="auto"/>
      </w:divBdr>
    </w:div>
    <w:div w:id="119346266">
      <w:bodyDiv w:val="1"/>
      <w:marLeft w:val="0"/>
      <w:marRight w:val="0"/>
      <w:marTop w:val="0"/>
      <w:marBottom w:val="0"/>
      <w:divBdr>
        <w:top w:val="none" w:sz="0" w:space="0" w:color="auto"/>
        <w:left w:val="none" w:sz="0" w:space="0" w:color="auto"/>
        <w:bottom w:val="none" w:sz="0" w:space="0" w:color="auto"/>
        <w:right w:val="none" w:sz="0" w:space="0" w:color="auto"/>
      </w:divBdr>
    </w:div>
    <w:div w:id="120658436">
      <w:bodyDiv w:val="1"/>
      <w:marLeft w:val="0"/>
      <w:marRight w:val="0"/>
      <w:marTop w:val="0"/>
      <w:marBottom w:val="0"/>
      <w:divBdr>
        <w:top w:val="none" w:sz="0" w:space="0" w:color="auto"/>
        <w:left w:val="none" w:sz="0" w:space="0" w:color="auto"/>
        <w:bottom w:val="none" w:sz="0" w:space="0" w:color="auto"/>
        <w:right w:val="none" w:sz="0" w:space="0" w:color="auto"/>
      </w:divBdr>
    </w:div>
    <w:div w:id="121000106">
      <w:bodyDiv w:val="1"/>
      <w:marLeft w:val="0"/>
      <w:marRight w:val="0"/>
      <w:marTop w:val="0"/>
      <w:marBottom w:val="0"/>
      <w:divBdr>
        <w:top w:val="none" w:sz="0" w:space="0" w:color="auto"/>
        <w:left w:val="none" w:sz="0" w:space="0" w:color="auto"/>
        <w:bottom w:val="none" w:sz="0" w:space="0" w:color="auto"/>
        <w:right w:val="none" w:sz="0" w:space="0" w:color="auto"/>
      </w:divBdr>
    </w:div>
    <w:div w:id="122968448">
      <w:bodyDiv w:val="1"/>
      <w:marLeft w:val="0"/>
      <w:marRight w:val="0"/>
      <w:marTop w:val="0"/>
      <w:marBottom w:val="0"/>
      <w:divBdr>
        <w:top w:val="none" w:sz="0" w:space="0" w:color="auto"/>
        <w:left w:val="none" w:sz="0" w:space="0" w:color="auto"/>
        <w:bottom w:val="none" w:sz="0" w:space="0" w:color="auto"/>
        <w:right w:val="none" w:sz="0" w:space="0" w:color="auto"/>
      </w:divBdr>
    </w:div>
    <w:div w:id="124935147">
      <w:bodyDiv w:val="1"/>
      <w:marLeft w:val="0"/>
      <w:marRight w:val="0"/>
      <w:marTop w:val="0"/>
      <w:marBottom w:val="0"/>
      <w:divBdr>
        <w:top w:val="none" w:sz="0" w:space="0" w:color="auto"/>
        <w:left w:val="none" w:sz="0" w:space="0" w:color="auto"/>
        <w:bottom w:val="none" w:sz="0" w:space="0" w:color="auto"/>
        <w:right w:val="none" w:sz="0" w:space="0" w:color="auto"/>
      </w:divBdr>
    </w:div>
    <w:div w:id="125701347">
      <w:bodyDiv w:val="1"/>
      <w:marLeft w:val="0"/>
      <w:marRight w:val="0"/>
      <w:marTop w:val="0"/>
      <w:marBottom w:val="0"/>
      <w:divBdr>
        <w:top w:val="none" w:sz="0" w:space="0" w:color="auto"/>
        <w:left w:val="none" w:sz="0" w:space="0" w:color="auto"/>
        <w:bottom w:val="none" w:sz="0" w:space="0" w:color="auto"/>
        <w:right w:val="none" w:sz="0" w:space="0" w:color="auto"/>
      </w:divBdr>
    </w:div>
    <w:div w:id="125705886">
      <w:bodyDiv w:val="1"/>
      <w:marLeft w:val="0"/>
      <w:marRight w:val="0"/>
      <w:marTop w:val="0"/>
      <w:marBottom w:val="0"/>
      <w:divBdr>
        <w:top w:val="none" w:sz="0" w:space="0" w:color="auto"/>
        <w:left w:val="none" w:sz="0" w:space="0" w:color="auto"/>
        <w:bottom w:val="none" w:sz="0" w:space="0" w:color="auto"/>
        <w:right w:val="none" w:sz="0" w:space="0" w:color="auto"/>
      </w:divBdr>
    </w:div>
    <w:div w:id="126819136">
      <w:bodyDiv w:val="1"/>
      <w:marLeft w:val="0"/>
      <w:marRight w:val="0"/>
      <w:marTop w:val="0"/>
      <w:marBottom w:val="0"/>
      <w:divBdr>
        <w:top w:val="none" w:sz="0" w:space="0" w:color="auto"/>
        <w:left w:val="none" w:sz="0" w:space="0" w:color="auto"/>
        <w:bottom w:val="none" w:sz="0" w:space="0" w:color="auto"/>
        <w:right w:val="none" w:sz="0" w:space="0" w:color="auto"/>
      </w:divBdr>
      <w:divsChild>
        <w:div w:id="1247152147">
          <w:marLeft w:val="480"/>
          <w:marRight w:val="0"/>
          <w:marTop w:val="0"/>
          <w:marBottom w:val="0"/>
          <w:divBdr>
            <w:top w:val="none" w:sz="0" w:space="0" w:color="auto"/>
            <w:left w:val="none" w:sz="0" w:space="0" w:color="auto"/>
            <w:bottom w:val="none" w:sz="0" w:space="0" w:color="auto"/>
            <w:right w:val="none" w:sz="0" w:space="0" w:color="auto"/>
          </w:divBdr>
        </w:div>
        <w:div w:id="1207327353">
          <w:marLeft w:val="480"/>
          <w:marRight w:val="0"/>
          <w:marTop w:val="0"/>
          <w:marBottom w:val="0"/>
          <w:divBdr>
            <w:top w:val="none" w:sz="0" w:space="0" w:color="auto"/>
            <w:left w:val="none" w:sz="0" w:space="0" w:color="auto"/>
            <w:bottom w:val="none" w:sz="0" w:space="0" w:color="auto"/>
            <w:right w:val="none" w:sz="0" w:space="0" w:color="auto"/>
          </w:divBdr>
        </w:div>
        <w:div w:id="1842813645">
          <w:marLeft w:val="480"/>
          <w:marRight w:val="0"/>
          <w:marTop w:val="0"/>
          <w:marBottom w:val="0"/>
          <w:divBdr>
            <w:top w:val="none" w:sz="0" w:space="0" w:color="auto"/>
            <w:left w:val="none" w:sz="0" w:space="0" w:color="auto"/>
            <w:bottom w:val="none" w:sz="0" w:space="0" w:color="auto"/>
            <w:right w:val="none" w:sz="0" w:space="0" w:color="auto"/>
          </w:divBdr>
        </w:div>
        <w:div w:id="1222256375">
          <w:marLeft w:val="480"/>
          <w:marRight w:val="0"/>
          <w:marTop w:val="0"/>
          <w:marBottom w:val="0"/>
          <w:divBdr>
            <w:top w:val="none" w:sz="0" w:space="0" w:color="auto"/>
            <w:left w:val="none" w:sz="0" w:space="0" w:color="auto"/>
            <w:bottom w:val="none" w:sz="0" w:space="0" w:color="auto"/>
            <w:right w:val="none" w:sz="0" w:space="0" w:color="auto"/>
          </w:divBdr>
        </w:div>
        <w:div w:id="1511606917">
          <w:marLeft w:val="480"/>
          <w:marRight w:val="0"/>
          <w:marTop w:val="0"/>
          <w:marBottom w:val="0"/>
          <w:divBdr>
            <w:top w:val="none" w:sz="0" w:space="0" w:color="auto"/>
            <w:left w:val="none" w:sz="0" w:space="0" w:color="auto"/>
            <w:bottom w:val="none" w:sz="0" w:space="0" w:color="auto"/>
            <w:right w:val="none" w:sz="0" w:space="0" w:color="auto"/>
          </w:divBdr>
        </w:div>
        <w:div w:id="1795902320">
          <w:marLeft w:val="480"/>
          <w:marRight w:val="0"/>
          <w:marTop w:val="0"/>
          <w:marBottom w:val="0"/>
          <w:divBdr>
            <w:top w:val="none" w:sz="0" w:space="0" w:color="auto"/>
            <w:left w:val="none" w:sz="0" w:space="0" w:color="auto"/>
            <w:bottom w:val="none" w:sz="0" w:space="0" w:color="auto"/>
            <w:right w:val="none" w:sz="0" w:space="0" w:color="auto"/>
          </w:divBdr>
        </w:div>
        <w:div w:id="851990285">
          <w:marLeft w:val="480"/>
          <w:marRight w:val="0"/>
          <w:marTop w:val="0"/>
          <w:marBottom w:val="0"/>
          <w:divBdr>
            <w:top w:val="none" w:sz="0" w:space="0" w:color="auto"/>
            <w:left w:val="none" w:sz="0" w:space="0" w:color="auto"/>
            <w:bottom w:val="none" w:sz="0" w:space="0" w:color="auto"/>
            <w:right w:val="none" w:sz="0" w:space="0" w:color="auto"/>
          </w:divBdr>
        </w:div>
        <w:div w:id="561713809">
          <w:marLeft w:val="480"/>
          <w:marRight w:val="0"/>
          <w:marTop w:val="0"/>
          <w:marBottom w:val="0"/>
          <w:divBdr>
            <w:top w:val="none" w:sz="0" w:space="0" w:color="auto"/>
            <w:left w:val="none" w:sz="0" w:space="0" w:color="auto"/>
            <w:bottom w:val="none" w:sz="0" w:space="0" w:color="auto"/>
            <w:right w:val="none" w:sz="0" w:space="0" w:color="auto"/>
          </w:divBdr>
        </w:div>
        <w:div w:id="1132213720">
          <w:marLeft w:val="480"/>
          <w:marRight w:val="0"/>
          <w:marTop w:val="0"/>
          <w:marBottom w:val="0"/>
          <w:divBdr>
            <w:top w:val="none" w:sz="0" w:space="0" w:color="auto"/>
            <w:left w:val="none" w:sz="0" w:space="0" w:color="auto"/>
            <w:bottom w:val="none" w:sz="0" w:space="0" w:color="auto"/>
            <w:right w:val="none" w:sz="0" w:space="0" w:color="auto"/>
          </w:divBdr>
        </w:div>
        <w:div w:id="953364857">
          <w:marLeft w:val="480"/>
          <w:marRight w:val="0"/>
          <w:marTop w:val="0"/>
          <w:marBottom w:val="0"/>
          <w:divBdr>
            <w:top w:val="none" w:sz="0" w:space="0" w:color="auto"/>
            <w:left w:val="none" w:sz="0" w:space="0" w:color="auto"/>
            <w:bottom w:val="none" w:sz="0" w:space="0" w:color="auto"/>
            <w:right w:val="none" w:sz="0" w:space="0" w:color="auto"/>
          </w:divBdr>
        </w:div>
        <w:div w:id="2003510306">
          <w:marLeft w:val="480"/>
          <w:marRight w:val="0"/>
          <w:marTop w:val="0"/>
          <w:marBottom w:val="0"/>
          <w:divBdr>
            <w:top w:val="none" w:sz="0" w:space="0" w:color="auto"/>
            <w:left w:val="none" w:sz="0" w:space="0" w:color="auto"/>
            <w:bottom w:val="none" w:sz="0" w:space="0" w:color="auto"/>
            <w:right w:val="none" w:sz="0" w:space="0" w:color="auto"/>
          </w:divBdr>
        </w:div>
        <w:div w:id="883058776">
          <w:marLeft w:val="480"/>
          <w:marRight w:val="0"/>
          <w:marTop w:val="0"/>
          <w:marBottom w:val="0"/>
          <w:divBdr>
            <w:top w:val="none" w:sz="0" w:space="0" w:color="auto"/>
            <w:left w:val="none" w:sz="0" w:space="0" w:color="auto"/>
            <w:bottom w:val="none" w:sz="0" w:space="0" w:color="auto"/>
            <w:right w:val="none" w:sz="0" w:space="0" w:color="auto"/>
          </w:divBdr>
        </w:div>
        <w:div w:id="300308987">
          <w:marLeft w:val="480"/>
          <w:marRight w:val="0"/>
          <w:marTop w:val="0"/>
          <w:marBottom w:val="0"/>
          <w:divBdr>
            <w:top w:val="none" w:sz="0" w:space="0" w:color="auto"/>
            <w:left w:val="none" w:sz="0" w:space="0" w:color="auto"/>
            <w:bottom w:val="none" w:sz="0" w:space="0" w:color="auto"/>
            <w:right w:val="none" w:sz="0" w:space="0" w:color="auto"/>
          </w:divBdr>
        </w:div>
        <w:div w:id="245769391">
          <w:marLeft w:val="480"/>
          <w:marRight w:val="0"/>
          <w:marTop w:val="0"/>
          <w:marBottom w:val="0"/>
          <w:divBdr>
            <w:top w:val="none" w:sz="0" w:space="0" w:color="auto"/>
            <w:left w:val="none" w:sz="0" w:space="0" w:color="auto"/>
            <w:bottom w:val="none" w:sz="0" w:space="0" w:color="auto"/>
            <w:right w:val="none" w:sz="0" w:space="0" w:color="auto"/>
          </w:divBdr>
        </w:div>
        <w:div w:id="1712146195">
          <w:marLeft w:val="480"/>
          <w:marRight w:val="0"/>
          <w:marTop w:val="0"/>
          <w:marBottom w:val="0"/>
          <w:divBdr>
            <w:top w:val="none" w:sz="0" w:space="0" w:color="auto"/>
            <w:left w:val="none" w:sz="0" w:space="0" w:color="auto"/>
            <w:bottom w:val="none" w:sz="0" w:space="0" w:color="auto"/>
            <w:right w:val="none" w:sz="0" w:space="0" w:color="auto"/>
          </w:divBdr>
        </w:div>
        <w:div w:id="956832212">
          <w:marLeft w:val="480"/>
          <w:marRight w:val="0"/>
          <w:marTop w:val="0"/>
          <w:marBottom w:val="0"/>
          <w:divBdr>
            <w:top w:val="none" w:sz="0" w:space="0" w:color="auto"/>
            <w:left w:val="none" w:sz="0" w:space="0" w:color="auto"/>
            <w:bottom w:val="none" w:sz="0" w:space="0" w:color="auto"/>
            <w:right w:val="none" w:sz="0" w:space="0" w:color="auto"/>
          </w:divBdr>
        </w:div>
        <w:div w:id="1766268902">
          <w:marLeft w:val="480"/>
          <w:marRight w:val="0"/>
          <w:marTop w:val="0"/>
          <w:marBottom w:val="0"/>
          <w:divBdr>
            <w:top w:val="none" w:sz="0" w:space="0" w:color="auto"/>
            <w:left w:val="none" w:sz="0" w:space="0" w:color="auto"/>
            <w:bottom w:val="none" w:sz="0" w:space="0" w:color="auto"/>
            <w:right w:val="none" w:sz="0" w:space="0" w:color="auto"/>
          </w:divBdr>
        </w:div>
        <w:div w:id="1574394889">
          <w:marLeft w:val="480"/>
          <w:marRight w:val="0"/>
          <w:marTop w:val="0"/>
          <w:marBottom w:val="0"/>
          <w:divBdr>
            <w:top w:val="none" w:sz="0" w:space="0" w:color="auto"/>
            <w:left w:val="none" w:sz="0" w:space="0" w:color="auto"/>
            <w:bottom w:val="none" w:sz="0" w:space="0" w:color="auto"/>
            <w:right w:val="none" w:sz="0" w:space="0" w:color="auto"/>
          </w:divBdr>
        </w:div>
        <w:div w:id="1835221396">
          <w:marLeft w:val="480"/>
          <w:marRight w:val="0"/>
          <w:marTop w:val="0"/>
          <w:marBottom w:val="0"/>
          <w:divBdr>
            <w:top w:val="none" w:sz="0" w:space="0" w:color="auto"/>
            <w:left w:val="none" w:sz="0" w:space="0" w:color="auto"/>
            <w:bottom w:val="none" w:sz="0" w:space="0" w:color="auto"/>
            <w:right w:val="none" w:sz="0" w:space="0" w:color="auto"/>
          </w:divBdr>
        </w:div>
        <w:div w:id="1971132837">
          <w:marLeft w:val="480"/>
          <w:marRight w:val="0"/>
          <w:marTop w:val="0"/>
          <w:marBottom w:val="0"/>
          <w:divBdr>
            <w:top w:val="none" w:sz="0" w:space="0" w:color="auto"/>
            <w:left w:val="none" w:sz="0" w:space="0" w:color="auto"/>
            <w:bottom w:val="none" w:sz="0" w:space="0" w:color="auto"/>
            <w:right w:val="none" w:sz="0" w:space="0" w:color="auto"/>
          </w:divBdr>
        </w:div>
        <w:div w:id="1419134502">
          <w:marLeft w:val="480"/>
          <w:marRight w:val="0"/>
          <w:marTop w:val="0"/>
          <w:marBottom w:val="0"/>
          <w:divBdr>
            <w:top w:val="none" w:sz="0" w:space="0" w:color="auto"/>
            <w:left w:val="none" w:sz="0" w:space="0" w:color="auto"/>
            <w:bottom w:val="none" w:sz="0" w:space="0" w:color="auto"/>
            <w:right w:val="none" w:sz="0" w:space="0" w:color="auto"/>
          </w:divBdr>
        </w:div>
        <w:div w:id="1026251718">
          <w:marLeft w:val="480"/>
          <w:marRight w:val="0"/>
          <w:marTop w:val="0"/>
          <w:marBottom w:val="0"/>
          <w:divBdr>
            <w:top w:val="none" w:sz="0" w:space="0" w:color="auto"/>
            <w:left w:val="none" w:sz="0" w:space="0" w:color="auto"/>
            <w:bottom w:val="none" w:sz="0" w:space="0" w:color="auto"/>
            <w:right w:val="none" w:sz="0" w:space="0" w:color="auto"/>
          </w:divBdr>
        </w:div>
        <w:div w:id="1352025856">
          <w:marLeft w:val="480"/>
          <w:marRight w:val="0"/>
          <w:marTop w:val="0"/>
          <w:marBottom w:val="0"/>
          <w:divBdr>
            <w:top w:val="none" w:sz="0" w:space="0" w:color="auto"/>
            <w:left w:val="none" w:sz="0" w:space="0" w:color="auto"/>
            <w:bottom w:val="none" w:sz="0" w:space="0" w:color="auto"/>
            <w:right w:val="none" w:sz="0" w:space="0" w:color="auto"/>
          </w:divBdr>
        </w:div>
        <w:div w:id="1845392263">
          <w:marLeft w:val="480"/>
          <w:marRight w:val="0"/>
          <w:marTop w:val="0"/>
          <w:marBottom w:val="0"/>
          <w:divBdr>
            <w:top w:val="none" w:sz="0" w:space="0" w:color="auto"/>
            <w:left w:val="none" w:sz="0" w:space="0" w:color="auto"/>
            <w:bottom w:val="none" w:sz="0" w:space="0" w:color="auto"/>
            <w:right w:val="none" w:sz="0" w:space="0" w:color="auto"/>
          </w:divBdr>
        </w:div>
        <w:div w:id="996884686">
          <w:marLeft w:val="480"/>
          <w:marRight w:val="0"/>
          <w:marTop w:val="0"/>
          <w:marBottom w:val="0"/>
          <w:divBdr>
            <w:top w:val="none" w:sz="0" w:space="0" w:color="auto"/>
            <w:left w:val="none" w:sz="0" w:space="0" w:color="auto"/>
            <w:bottom w:val="none" w:sz="0" w:space="0" w:color="auto"/>
            <w:right w:val="none" w:sz="0" w:space="0" w:color="auto"/>
          </w:divBdr>
        </w:div>
        <w:div w:id="744112394">
          <w:marLeft w:val="480"/>
          <w:marRight w:val="0"/>
          <w:marTop w:val="0"/>
          <w:marBottom w:val="0"/>
          <w:divBdr>
            <w:top w:val="none" w:sz="0" w:space="0" w:color="auto"/>
            <w:left w:val="none" w:sz="0" w:space="0" w:color="auto"/>
            <w:bottom w:val="none" w:sz="0" w:space="0" w:color="auto"/>
            <w:right w:val="none" w:sz="0" w:space="0" w:color="auto"/>
          </w:divBdr>
        </w:div>
        <w:div w:id="1110399153">
          <w:marLeft w:val="480"/>
          <w:marRight w:val="0"/>
          <w:marTop w:val="0"/>
          <w:marBottom w:val="0"/>
          <w:divBdr>
            <w:top w:val="none" w:sz="0" w:space="0" w:color="auto"/>
            <w:left w:val="none" w:sz="0" w:space="0" w:color="auto"/>
            <w:bottom w:val="none" w:sz="0" w:space="0" w:color="auto"/>
            <w:right w:val="none" w:sz="0" w:space="0" w:color="auto"/>
          </w:divBdr>
        </w:div>
        <w:div w:id="726146517">
          <w:marLeft w:val="480"/>
          <w:marRight w:val="0"/>
          <w:marTop w:val="0"/>
          <w:marBottom w:val="0"/>
          <w:divBdr>
            <w:top w:val="none" w:sz="0" w:space="0" w:color="auto"/>
            <w:left w:val="none" w:sz="0" w:space="0" w:color="auto"/>
            <w:bottom w:val="none" w:sz="0" w:space="0" w:color="auto"/>
            <w:right w:val="none" w:sz="0" w:space="0" w:color="auto"/>
          </w:divBdr>
        </w:div>
        <w:div w:id="108622869">
          <w:marLeft w:val="480"/>
          <w:marRight w:val="0"/>
          <w:marTop w:val="0"/>
          <w:marBottom w:val="0"/>
          <w:divBdr>
            <w:top w:val="none" w:sz="0" w:space="0" w:color="auto"/>
            <w:left w:val="none" w:sz="0" w:space="0" w:color="auto"/>
            <w:bottom w:val="none" w:sz="0" w:space="0" w:color="auto"/>
            <w:right w:val="none" w:sz="0" w:space="0" w:color="auto"/>
          </w:divBdr>
        </w:div>
        <w:div w:id="1873685668">
          <w:marLeft w:val="480"/>
          <w:marRight w:val="0"/>
          <w:marTop w:val="0"/>
          <w:marBottom w:val="0"/>
          <w:divBdr>
            <w:top w:val="none" w:sz="0" w:space="0" w:color="auto"/>
            <w:left w:val="none" w:sz="0" w:space="0" w:color="auto"/>
            <w:bottom w:val="none" w:sz="0" w:space="0" w:color="auto"/>
            <w:right w:val="none" w:sz="0" w:space="0" w:color="auto"/>
          </w:divBdr>
        </w:div>
        <w:div w:id="318772522">
          <w:marLeft w:val="480"/>
          <w:marRight w:val="0"/>
          <w:marTop w:val="0"/>
          <w:marBottom w:val="0"/>
          <w:divBdr>
            <w:top w:val="none" w:sz="0" w:space="0" w:color="auto"/>
            <w:left w:val="none" w:sz="0" w:space="0" w:color="auto"/>
            <w:bottom w:val="none" w:sz="0" w:space="0" w:color="auto"/>
            <w:right w:val="none" w:sz="0" w:space="0" w:color="auto"/>
          </w:divBdr>
        </w:div>
        <w:div w:id="2140418176">
          <w:marLeft w:val="480"/>
          <w:marRight w:val="0"/>
          <w:marTop w:val="0"/>
          <w:marBottom w:val="0"/>
          <w:divBdr>
            <w:top w:val="none" w:sz="0" w:space="0" w:color="auto"/>
            <w:left w:val="none" w:sz="0" w:space="0" w:color="auto"/>
            <w:bottom w:val="none" w:sz="0" w:space="0" w:color="auto"/>
            <w:right w:val="none" w:sz="0" w:space="0" w:color="auto"/>
          </w:divBdr>
        </w:div>
        <w:div w:id="654995867">
          <w:marLeft w:val="480"/>
          <w:marRight w:val="0"/>
          <w:marTop w:val="0"/>
          <w:marBottom w:val="0"/>
          <w:divBdr>
            <w:top w:val="none" w:sz="0" w:space="0" w:color="auto"/>
            <w:left w:val="none" w:sz="0" w:space="0" w:color="auto"/>
            <w:bottom w:val="none" w:sz="0" w:space="0" w:color="auto"/>
            <w:right w:val="none" w:sz="0" w:space="0" w:color="auto"/>
          </w:divBdr>
        </w:div>
        <w:div w:id="1732919400">
          <w:marLeft w:val="480"/>
          <w:marRight w:val="0"/>
          <w:marTop w:val="0"/>
          <w:marBottom w:val="0"/>
          <w:divBdr>
            <w:top w:val="none" w:sz="0" w:space="0" w:color="auto"/>
            <w:left w:val="none" w:sz="0" w:space="0" w:color="auto"/>
            <w:bottom w:val="none" w:sz="0" w:space="0" w:color="auto"/>
            <w:right w:val="none" w:sz="0" w:space="0" w:color="auto"/>
          </w:divBdr>
        </w:div>
        <w:div w:id="1610577294">
          <w:marLeft w:val="480"/>
          <w:marRight w:val="0"/>
          <w:marTop w:val="0"/>
          <w:marBottom w:val="0"/>
          <w:divBdr>
            <w:top w:val="none" w:sz="0" w:space="0" w:color="auto"/>
            <w:left w:val="none" w:sz="0" w:space="0" w:color="auto"/>
            <w:bottom w:val="none" w:sz="0" w:space="0" w:color="auto"/>
            <w:right w:val="none" w:sz="0" w:space="0" w:color="auto"/>
          </w:divBdr>
        </w:div>
        <w:div w:id="1703089190">
          <w:marLeft w:val="480"/>
          <w:marRight w:val="0"/>
          <w:marTop w:val="0"/>
          <w:marBottom w:val="0"/>
          <w:divBdr>
            <w:top w:val="none" w:sz="0" w:space="0" w:color="auto"/>
            <w:left w:val="none" w:sz="0" w:space="0" w:color="auto"/>
            <w:bottom w:val="none" w:sz="0" w:space="0" w:color="auto"/>
            <w:right w:val="none" w:sz="0" w:space="0" w:color="auto"/>
          </w:divBdr>
        </w:div>
        <w:div w:id="300959488">
          <w:marLeft w:val="480"/>
          <w:marRight w:val="0"/>
          <w:marTop w:val="0"/>
          <w:marBottom w:val="0"/>
          <w:divBdr>
            <w:top w:val="none" w:sz="0" w:space="0" w:color="auto"/>
            <w:left w:val="none" w:sz="0" w:space="0" w:color="auto"/>
            <w:bottom w:val="none" w:sz="0" w:space="0" w:color="auto"/>
            <w:right w:val="none" w:sz="0" w:space="0" w:color="auto"/>
          </w:divBdr>
        </w:div>
        <w:div w:id="1897357303">
          <w:marLeft w:val="480"/>
          <w:marRight w:val="0"/>
          <w:marTop w:val="0"/>
          <w:marBottom w:val="0"/>
          <w:divBdr>
            <w:top w:val="none" w:sz="0" w:space="0" w:color="auto"/>
            <w:left w:val="none" w:sz="0" w:space="0" w:color="auto"/>
            <w:bottom w:val="none" w:sz="0" w:space="0" w:color="auto"/>
            <w:right w:val="none" w:sz="0" w:space="0" w:color="auto"/>
          </w:divBdr>
        </w:div>
        <w:div w:id="1014377851">
          <w:marLeft w:val="480"/>
          <w:marRight w:val="0"/>
          <w:marTop w:val="0"/>
          <w:marBottom w:val="0"/>
          <w:divBdr>
            <w:top w:val="none" w:sz="0" w:space="0" w:color="auto"/>
            <w:left w:val="none" w:sz="0" w:space="0" w:color="auto"/>
            <w:bottom w:val="none" w:sz="0" w:space="0" w:color="auto"/>
            <w:right w:val="none" w:sz="0" w:space="0" w:color="auto"/>
          </w:divBdr>
        </w:div>
        <w:div w:id="1337733024">
          <w:marLeft w:val="480"/>
          <w:marRight w:val="0"/>
          <w:marTop w:val="0"/>
          <w:marBottom w:val="0"/>
          <w:divBdr>
            <w:top w:val="none" w:sz="0" w:space="0" w:color="auto"/>
            <w:left w:val="none" w:sz="0" w:space="0" w:color="auto"/>
            <w:bottom w:val="none" w:sz="0" w:space="0" w:color="auto"/>
            <w:right w:val="none" w:sz="0" w:space="0" w:color="auto"/>
          </w:divBdr>
        </w:div>
        <w:div w:id="485517848">
          <w:marLeft w:val="480"/>
          <w:marRight w:val="0"/>
          <w:marTop w:val="0"/>
          <w:marBottom w:val="0"/>
          <w:divBdr>
            <w:top w:val="none" w:sz="0" w:space="0" w:color="auto"/>
            <w:left w:val="none" w:sz="0" w:space="0" w:color="auto"/>
            <w:bottom w:val="none" w:sz="0" w:space="0" w:color="auto"/>
            <w:right w:val="none" w:sz="0" w:space="0" w:color="auto"/>
          </w:divBdr>
        </w:div>
        <w:div w:id="1113326039">
          <w:marLeft w:val="480"/>
          <w:marRight w:val="0"/>
          <w:marTop w:val="0"/>
          <w:marBottom w:val="0"/>
          <w:divBdr>
            <w:top w:val="none" w:sz="0" w:space="0" w:color="auto"/>
            <w:left w:val="none" w:sz="0" w:space="0" w:color="auto"/>
            <w:bottom w:val="none" w:sz="0" w:space="0" w:color="auto"/>
            <w:right w:val="none" w:sz="0" w:space="0" w:color="auto"/>
          </w:divBdr>
        </w:div>
        <w:div w:id="736322964">
          <w:marLeft w:val="480"/>
          <w:marRight w:val="0"/>
          <w:marTop w:val="0"/>
          <w:marBottom w:val="0"/>
          <w:divBdr>
            <w:top w:val="none" w:sz="0" w:space="0" w:color="auto"/>
            <w:left w:val="none" w:sz="0" w:space="0" w:color="auto"/>
            <w:bottom w:val="none" w:sz="0" w:space="0" w:color="auto"/>
            <w:right w:val="none" w:sz="0" w:space="0" w:color="auto"/>
          </w:divBdr>
        </w:div>
        <w:div w:id="1958945321">
          <w:marLeft w:val="480"/>
          <w:marRight w:val="0"/>
          <w:marTop w:val="0"/>
          <w:marBottom w:val="0"/>
          <w:divBdr>
            <w:top w:val="none" w:sz="0" w:space="0" w:color="auto"/>
            <w:left w:val="none" w:sz="0" w:space="0" w:color="auto"/>
            <w:bottom w:val="none" w:sz="0" w:space="0" w:color="auto"/>
            <w:right w:val="none" w:sz="0" w:space="0" w:color="auto"/>
          </w:divBdr>
        </w:div>
        <w:div w:id="450783182">
          <w:marLeft w:val="480"/>
          <w:marRight w:val="0"/>
          <w:marTop w:val="0"/>
          <w:marBottom w:val="0"/>
          <w:divBdr>
            <w:top w:val="none" w:sz="0" w:space="0" w:color="auto"/>
            <w:left w:val="none" w:sz="0" w:space="0" w:color="auto"/>
            <w:bottom w:val="none" w:sz="0" w:space="0" w:color="auto"/>
            <w:right w:val="none" w:sz="0" w:space="0" w:color="auto"/>
          </w:divBdr>
        </w:div>
        <w:div w:id="49236841">
          <w:marLeft w:val="480"/>
          <w:marRight w:val="0"/>
          <w:marTop w:val="0"/>
          <w:marBottom w:val="0"/>
          <w:divBdr>
            <w:top w:val="none" w:sz="0" w:space="0" w:color="auto"/>
            <w:left w:val="none" w:sz="0" w:space="0" w:color="auto"/>
            <w:bottom w:val="none" w:sz="0" w:space="0" w:color="auto"/>
            <w:right w:val="none" w:sz="0" w:space="0" w:color="auto"/>
          </w:divBdr>
        </w:div>
        <w:div w:id="255331772">
          <w:marLeft w:val="480"/>
          <w:marRight w:val="0"/>
          <w:marTop w:val="0"/>
          <w:marBottom w:val="0"/>
          <w:divBdr>
            <w:top w:val="none" w:sz="0" w:space="0" w:color="auto"/>
            <w:left w:val="none" w:sz="0" w:space="0" w:color="auto"/>
            <w:bottom w:val="none" w:sz="0" w:space="0" w:color="auto"/>
            <w:right w:val="none" w:sz="0" w:space="0" w:color="auto"/>
          </w:divBdr>
        </w:div>
        <w:div w:id="70393452">
          <w:marLeft w:val="480"/>
          <w:marRight w:val="0"/>
          <w:marTop w:val="0"/>
          <w:marBottom w:val="0"/>
          <w:divBdr>
            <w:top w:val="none" w:sz="0" w:space="0" w:color="auto"/>
            <w:left w:val="none" w:sz="0" w:space="0" w:color="auto"/>
            <w:bottom w:val="none" w:sz="0" w:space="0" w:color="auto"/>
            <w:right w:val="none" w:sz="0" w:space="0" w:color="auto"/>
          </w:divBdr>
        </w:div>
        <w:div w:id="558050588">
          <w:marLeft w:val="480"/>
          <w:marRight w:val="0"/>
          <w:marTop w:val="0"/>
          <w:marBottom w:val="0"/>
          <w:divBdr>
            <w:top w:val="none" w:sz="0" w:space="0" w:color="auto"/>
            <w:left w:val="none" w:sz="0" w:space="0" w:color="auto"/>
            <w:bottom w:val="none" w:sz="0" w:space="0" w:color="auto"/>
            <w:right w:val="none" w:sz="0" w:space="0" w:color="auto"/>
          </w:divBdr>
        </w:div>
        <w:div w:id="598559791">
          <w:marLeft w:val="480"/>
          <w:marRight w:val="0"/>
          <w:marTop w:val="0"/>
          <w:marBottom w:val="0"/>
          <w:divBdr>
            <w:top w:val="none" w:sz="0" w:space="0" w:color="auto"/>
            <w:left w:val="none" w:sz="0" w:space="0" w:color="auto"/>
            <w:bottom w:val="none" w:sz="0" w:space="0" w:color="auto"/>
            <w:right w:val="none" w:sz="0" w:space="0" w:color="auto"/>
          </w:divBdr>
        </w:div>
        <w:div w:id="941491028">
          <w:marLeft w:val="480"/>
          <w:marRight w:val="0"/>
          <w:marTop w:val="0"/>
          <w:marBottom w:val="0"/>
          <w:divBdr>
            <w:top w:val="none" w:sz="0" w:space="0" w:color="auto"/>
            <w:left w:val="none" w:sz="0" w:space="0" w:color="auto"/>
            <w:bottom w:val="none" w:sz="0" w:space="0" w:color="auto"/>
            <w:right w:val="none" w:sz="0" w:space="0" w:color="auto"/>
          </w:divBdr>
        </w:div>
        <w:div w:id="1189101629">
          <w:marLeft w:val="480"/>
          <w:marRight w:val="0"/>
          <w:marTop w:val="0"/>
          <w:marBottom w:val="0"/>
          <w:divBdr>
            <w:top w:val="none" w:sz="0" w:space="0" w:color="auto"/>
            <w:left w:val="none" w:sz="0" w:space="0" w:color="auto"/>
            <w:bottom w:val="none" w:sz="0" w:space="0" w:color="auto"/>
            <w:right w:val="none" w:sz="0" w:space="0" w:color="auto"/>
          </w:divBdr>
        </w:div>
        <w:div w:id="78528971">
          <w:marLeft w:val="480"/>
          <w:marRight w:val="0"/>
          <w:marTop w:val="0"/>
          <w:marBottom w:val="0"/>
          <w:divBdr>
            <w:top w:val="none" w:sz="0" w:space="0" w:color="auto"/>
            <w:left w:val="none" w:sz="0" w:space="0" w:color="auto"/>
            <w:bottom w:val="none" w:sz="0" w:space="0" w:color="auto"/>
            <w:right w:val="none" w:sz="0" w:space="0" w:color="auto"/>
          </w:divBdr>
        </w:div>
        <w:div w:id="633221582">
          <w:marLeft w:val="480"/>
          <w:marRight w:val="0"/>
          <w:marTop w:val="0"/>
          <w:marBottom w:val="0"/>
          <w:divBdr>
            <w:top w:val="none" w:sz="0" w:space="0" w:color="auto"/>
            <w:left w:val="none" w:sz="0" w:space="0" w:color="auto"/>
            <w:bottom w:val="none" w:sz="0" w:space="0" w:color="auto"/>
            <w:right w:val="none" w:sz="0" w:space="0" w:color="auto"/>
          </w:divBdr>
        </w:div>
        <w:div w:id="1224483885">
          <w:marLeft w:val="480"/>
          <w:marRight w:val="0"/>
          <w:marTop w:val="0"/>
          <w:marBottom w:val="0"/>
          <w:divBdr>
            <w:top w:val="none" w:sz="0" w:space="0" w:color="auto"/>
            <w:left w:val="none" w:sz="0" w:space="0" w:color="auto"/>
            <w:bottom w:val="none" w:sz="0" w:space="0" w:color="auto"/>
            <w:right w:val="none" w:sz="0" w:space="0" w:color="auto"/>
          </w:divBdr>
        </w:div>
        <w:div w:id="1946423363">
          <w:marLeft w:val="480"/>
          <w:marRight w:val="0"/>
          <w:marTop w:val="0"/>
          <w:marBottom w:val="0"/>
          <w:divBdr>
            <w:top w:val="none" w:sz="0" w:space="0" w:color="auto"/>
            <w:left w:val="none" w:sz="0" w:space="0" w:color="auto"/>
            <w:bottom w:val="none" w:sz="0" w:space="0" w:color="auto"/>
            <w:right w:val="none" w:sz="0" w:space="0" w:color="auto"/>
          </w:divBdr>
        </w:div>
        <w:div w:id="1820266584">
          <w:marLeft w:val="480"/>
          <w:marRight w:val="0"/>
          <w:marTop w:val="0"/>
          <w:marBottom w:val="0"/>
          <w:divBdr>
            <w:top w:val="none" w:sz="0" w:space="0" w:color="auto"/>
            <w:left w:val="none" w:sz="0" w:space="0" w:color="auto"/>
            <w:bottom w:val="none" w:sz="0" w:space="0" w:color="auto"/>
            <w:right w:val="none" w:sz="0" w:space="0" w:color="auto"/>
          </w:divBdr>
        </w:div>
      </w:divsChild>
    </w:div>
    <w:div w:id="126902799">
      <w:bodyDiv w:val="1"/>
      <w:marLeft w:val="0"/>
      <w:marRight w:val="0"/>
      <w:marTop w:val="0"/>
      <w:marBottom w:val="0"/>
      <w:divBdr>
        <w:top w:val="none" w:sz="0" w:space="0" w:color="auto"/>
        <w:left w:val="none" w:sz="0" w:space="0" w:color="auto"/>
        <w:bottom w:val="none" w:sz="0" w:space="0" w:color="auto"/>
        <w:right w:val="none" w:sz="0" w:space="0" w:color="auto"/>
      </w:divBdr>
    </w:div>
    <w:div w:id="127089742">
      <w:bodyDiv w:val="1"/>
      <w:marLeft w:val="0"/>
      <w:marRight w:val="0"/>
      <w:marTop w:val="0"/>
      <w:marBottom w:val="0"/>
      <w:divBdr>
        <w:top w:val="none" w:sz="0" w:space="0" w:color="auto"/>
        <w:left w:val="none" w:sz="0" w:space="0" w:color="auto"/>
        <w:bottom w:val="none" w:sz="0" w:space="0" w:color="auto"/>
        <w:right w:val="none" w:sz="0" w:space="0" w:color="auto"/>
      </w:divBdr>
    </w:div>
    <w:div w:id="127288209">
      <w:bodyDiv w:val="1"/>
      <w:marLeft w:val="0"/>
      <w:marRight w:val="0"/>
      <w:marTop w:val="0"/>
      <w:marBottom w:val="0"/>
      <w:divBdr>
        <w:top w:val="none" w:sz="0" w:space="0" w:color="auto"/>
        <w:left w:val="none" w:sz="0" w:space="0" w:color="auto"/>
        <w:bottom w:val="none" w:sz="0" w:space="0" w:color="auto"/>
        <w:right w:val="none" w:sz="0" w:space="0" w:color="auto"/>
      </w:divBdr>
    </w:div>
    <w:div w:id="127555390">
      <w:bodyDiv w:val="1"/>
      <w:marLeft w:val="0"/>
      <w:marRight w:val="0"/>
      <w:marTop w:val="0"/>
      <w:marBottom w:val="0"/>
      <w:divBdr>
        <w:top w:val="none" w:sz="0" w:space="0" w:color="auto"/>
        <w:left w:val="none" w:sz="0" w:space="0" w:color="auto"/>
        <w:bottom w:val="none" w:sz="0" w:space="0" w:color="auto"/>
        <w:right w:val="none" w:sz="0" w:space="0" w:color="auto"/>
      </w:divBdr>
    </w:div>
    <w:div w:id="127819154">
      <w:bodyDiv w:val="1"/>
      <w:marLeft w:val="0"/>
      <w:marRight w:val="0"/>
      <w:marTop w:val="0"/>
      <w:marBottom w:val="0"/>
      <w:divBdr>
        <w:top w:val="none" w:sz="0" w:space="0" w:color="auto"/>
        <w:left w:val="none" w:sz="0" w:space="0" w:color="auto"/>
        <w:bottom w:val="none" w:sz="0" w:space="0" w:color="auto"/>
        <w:right w:val="none" w:sz="0" w:space="0" w:color="auto"/>
      </w:divBdr>
    </w:div>
    <w:div w:id="128129079">
      <w:bodyDiv w:val="1"/>
      <w:marLeft w:val="0"/>
      <w:marRight w:val="0"/>
      <w:marTop w:val="0"/>
      <w:marBottom w:val="0"/>
      <w:divBdr>
        <w:top w:val="none" w:sz="0" w:space="0" w:color="auto"/>
        <w:left w:val="none" w:sz="0" w:space="0" w:color="auto"/>
        <w:bottom w:val="none" w:sz="0" w:space="0" w:color="auto"/>
        <w:right w:val="none" w:sz="0" w:space="0" w:color="auto"/>
      </w:divBdr>
    </w:div>
    <w:div w:id="129596251">
      <w:bodyDiv w:val="1"/>
      <w:marLeft w:val="0"/>
      <w:marRight w:val="0"/>
      <w:marTop w:val="0"/>
      <w:marBottom w:val="0"/>
      <w:divBdr>
        <w:top w:val="none" w:sz="0" w:space="0" w:color="auto"/>
        <w:left w:val="none" w:sz="0" w:space="0" w:color="auto"/>
        <w:bottom w:val="none" w:sz="0" w:space="0" w:color="auto"/>
        <w:right w:val="none" w:sz="0" w:space="0" w:color="auto"/>
      </w:divBdr>
    </w:div>
    <w:div w:id="130247924">
      <w:bodyDiv w:val="1"/>
      <w:marLeft w:val="0"/>
      <w:marRight w:val="0"/>
      <w:marTop w:val="0"/>
      <w:marBottom w:val="0"/>
      <w:divBdr>
        <w:top w:val="none" w:sz="0" w:space="0" w:color="auto"/>
        <w:left w:val="none" w:sz="0" w:space="0" w:color="auto"/>
        <w:bottom w:val="none" w:sz="0" w:space="0" w:color="auto"/>
        <w:right w:val="none" w:sz="0" w:space="0" w:color="auto"/>
      </w:divBdr>
    </w:div>
    <w:div w:id="131296157">
      <w:bodyDiv w:val="1"/>
      <w:marLeft w:val="0"/>
      <w:marRight w:val="0"/>
      <w:marTop w:val="0"/>
      <w:marBottom w:val="0"/>
      <w:divBdr>
        <w:top w:val="none" w:sz="0" w:space="0" w:color="auto"/>
        <w:left w:val="none" w:sz="0" w:space="0" w:color="auto"/>
        <w:bottom w:val="none" w:sz="0" w:space="0" w:color="auto"/>
        <w:right w:val="none" w:sz="0" w:space="0" w:color="auto"/>
      </w:divBdr>
    </w:div>
    <w:div w:id="131752827">
      <w:bodyDiv w:val="1"/>
      <w:marLeft w:val="0"/>
      <w:marRight w:val="0"/>
      <w:marTop w:val="0"/>
      <w:marBottom w:val="0"/>
      <w:divBdr>
        <w:top w:val="none" w:sz="0" w:space="0" w:color="auto"/>
        <w:left w:val="none" w:sz="0" w:space="0" w:color="auto"/>
        <w:bottom w:val="none" w:sz="0" w:space="0" w:color="auto"/>
        <w:right w:val="none" w:sz="0" w:space="0" w:color="auto"/>
      </w:divBdr>
    </w:div>
    <w:div w:id="132527055">
      <w:bodyDiv w:val="1"/>
      <w:marLeft w:val="0"/>
      <w:marRight w:val="0"/>
      <w:marTop w:val="0"/>
      <w:marBottom w:val="0"/>
      <w:divBdr>
        <w:top w:val="none" w:sz="0" w:space="0" w:color="auto"/>
        <w:left w:val="none" w:sz="0" w:space="0" w:color="auto"/>
        <w:bottom w:val="none" w:sz="0" w:space="0" w:color="auto"/>
        <w:right w:val="none" w:sz="0" w:space="0" w:color="auto"/>
      </w:divBdr>
    </w:div>
    <w:div w:id="132911643">
      <w:bodyDiv w:val="1"/>
      <w:marLeft w:val="0"/>
      <w:marRight w:val="0"/>
      <w:marTop w:val="0"/>
      <w:marBottom w:val="0"/>
      <w:divBdr>
        <w:top w:val="none" w:sz="0" w:space="0" w:color="auto"/>
        <w:left w:val="none" w:sz="0" w:space="0" w:color="auto"/>
        <w:bottom w:val="none" w:sz="0" w:space="0" w:color="auto"/>
        <w:right w:val="none" w:sz="0" w:space="0" w:color="auto"/>
      </w:divBdr>
    </w:div>
    <w:div w:id="133261256">
      <w:bodyDiv w:val="1"/>
      <w:marLeft w:val="0"/>
      <w:marRight w:val="0"/>
      <w:marTop w:val="0"/>
      <w:marBottom w:val="0"/>
      <w:divBdr>
        <w:top w:val="none" w:sz="0" w:space="0" w:color="auto"/>
        <w:left w:val="none" w:sz="0" w:space="0" w:color="auto"/>
        <w:bottom w:val="none" w:sz="0" w:space="0" w:color="auto"/>
        <w:right w:val="none" w:sz="0" w:space="0" w:color="auto"/>
      </w:divBdr>
    </w:div>
    <w:div w:id="134371106">
      <w:bodyDiv w:val="1"/>
      <w:marLeft w:val="0"/>
      <w:marRight w:val="0"/>
      <w:marTop w:val="0"/>
      <w:marBottom w:val="0"/>
      <w:divBdr>
        <w:top w:val="none" w:sz="0" w:space="0" w:color="auto"/>
        <w:left w:val="none" w:sz="0" w:space="0" w:color="auto"/>
        <w:bottom w:val="none" w:sz="0" w:space="0" w:color="auto"/>
        <w:right w:val="none" w:sz="0" w:space="0" w:color="auto"/>
      </w:divBdr>
    </w:div>
    <w:div w:id="137378051">
      <w:bodyDiv w:val="1"/>
      <w:marLeft w:val="0"/>
      <w:marRight w:val="0"/>
      <w:marTop w:val="0"/>
      <w:marBottom w:val="0"/>
      <w:divBdr>
        <w:top w:val="none" w:sz="0" w:space="0" w:color="auto"/>
        <w:left w:val="none" w:sz="0" w:space="0" w:color="auto"/>
        <w:bottom w:val="none" w:sz="0" w:space="0" w:color="auto"/>
        <w:right w:val="none" w:sz="0" w:space="0" w:color="auto"/>
      </w:divBdr>
    </w:div>
    <w:div w:id="139159797">
      <w:bodyDiv w:val="1"/>
      <w:marLeft w:val="0"/>
      <w:marRight w:val="0"/>
      <w:marTop w:val="0"/>
      <w:marBottom w:val="0"/>
      <w:divBdr>
        <w:top w:val="none" w:sz="0" w:space="0" w:color="auto"/>
        <w:left w:val="none" w:sz="0" w:space="0" w:color="auto"/>
        <w:bottom w:val="none" w:sz="0" w:space="0" w:color="auto"/>
        <w:right w:val="none" w:sz="0" w:space="0" w:color="auto"/>
      </w:divBdr>
      <w:divsChild>
        <w:div w:id="2055882376">
          <w:marLeft w:val="480"/>
          <w:marRight w:val="0"/>
          <w:marTop w:val="0"/>
          <w:marBottom w:val="0"/>
          <w:divBdr>
            <w:top w:val="none" w:sz="0" w:space="0" w:color="auto"/>
            <w:left w:val="none" w:sz="0" w:space="0" w:color="auto"/>
            <w:bottom w:val="none" w:sz="0" w:space="0" w:color="auto"/>
            <w:right w:val="none" w:sz="0" w:space="0" w:color="auto"/>
          </w:divBdr>
        </w:div>
        <w:div w:id="1975215250">
          <w:marLeft w:val="480"/>
          <w:marRight w:val="0"/>
          <w:marTop w:val="0"/>
          <w:marBottom w:val="0"/>
          <w:divBdr>
            <w:top w:val="none" w:sz="0" w:space="0" w:color="auto"/>
            <w:left w:val="none" w:sz="0" w:space="0" w:color="auto"/>
            <w:bottom w:val="none" w:sz="0" w:space="0" w:color="auto"/>
            <w:right w:val="none" w:sz="0" w:space="0" w:color="auto"/>
          </w:divBdr>
        </w:div>
        <w:div w:id="1275861654">
          <w:marLeft w:val="480"/>
          <w:marRight w:val="0"/>
          <w:marTop w:val="0"/>
          <w:marBottom w:val="0"/>
          <w:divBdr>
            <w:top w:val="none" w:sz="0" w:space="0" w:color="auto"/>
            <w:left w:val="none" w:sz="0" w:space="0" w:color="auto"/>
            <w:bottom w:val="none" w:sz="0" w:space="0" w:color="auto"/>
            <w:right w:val="none" w:sz="0" w:space="0" w:color="auto"/>
          </w:divBdr>
        </w:div>
        <w:div w:id="110638265">
          <w:marLeft w:val="480"/>
          <w:marRight w:val="0"/>
          <w:marTop w:val="0"/>
          <w:marBottom w:val="0"/>
          <w:divBdr>
            <w:top w:val="none" w:sz="0" w:space="0" w:color="auto"/>
            <w:left w:val="none" w:sz="0" w:space="0" w:color="auto"/>
            <w:bottom w:val="none" w:sz="0" w:space="0" w:color="auto"/>
            <w:right w:val="none" w:sz="0" w:space="0" w:color="auto"/>
          </w:divBdr>
        </w:div>
        <w:div w:id="1033725999">
          <w:marLeft w:val="480"/>
          <w:marRight w:val="0"/>
          <w:marTop w:val="0"/>
          <w:marBottom w:val="0"/>
          <w:divBdr>
            <w:top w:val="none" w:sz="0" w:space="0" w:color="auto"/>
            <w:left w:val="none" w:sz="0" w:space="0" w:color="auto"/>
            <w:bottom w:val="none" w:sz="0" w:space="0" w:color="auto"/>
            <w:right w:val="none" w:sz="0" w:space="0" w:color="auto"/>
          </w:divBdr>
        </w:div>
        <w:div w:id="2146199660">
          <w:marLeft w:val="480"/>
          <w:marRight w:val="0"/>
          <w:marTop w:val="0"/>
          <w:marBottom w:val="0"/>
          <w:divBdr>
            <w:top w:val="none" w:sz="0" w:space="0" w:color="auto"/>
            <w:left w:val="none" w:sz="0" w:space="0" w:color="auto"/>
            <w:bottom w:val="none" w:sz="0" w:space="0" w:color="auto"/>
            <w:right w:val="none" w:sz="0" w:space="0" w:color="auto"/>
          </w:divBdr>
        </w:div>
        <w:div w:id="808862429">
          <w:marLeft w:val="480"/>
          <w:marRight w:val="0"/>
          <w:marTop w:val="0"/>
          <w:marBottom w:val="0"/>
          <w:divBdr>
            <w:top w:val="none" w:sz="0" w:space="0" w:color="auto"/>
            <w:left w:val="none" w:sz="0" w:space="0" w:color="auto"/>
            <w:bottom w:val="none" w:sz="0" w:space="0" w:color="auto"/>
            <w:right w:val="none" w:sz="0" w:space="0" w:color="auto"/>
          </w:divBdr>
        </w:div>
        <w:div w:id="1063484414">
          <w:marLeft w:val="480"/>
          <w:marRight w:val="0"/>
          <w:marTop w:val="0"/>
          <w:marBottom w:val="0"/>
          <w:divBdr>
            <w:top w:val="none" w:sz="0" w:space="0" w:color="auto"/>
            <w:left w:val="none" w:sz="0" w:space="0" w:color="auto"/>
            <w:bottom w:val="none" w:sz="0" w:space="0" w:color="auto"/>
            <w:right w:val="none" w:sz="0" w:space="0" w:color="auto"/>
          </w:divBdr>
        </w:div>
        <w:div w:id="2074352904">
          <w:marLeft w:val="480"/>
          <w:marRight w:val="0"/>
          <w:marTop w:val="0"/>
          <w:marBottom w:val="0"/>
          <w:divBdr>
            <w:top w:val="none" w:sz="0" w:space="0" w:color="auto"/>
            <w:left w:val="none" w:sz="0" w:space="0" w:color="auto"/>
            <w:bottom w:val="none" w:sz="0" w:space="0" w:color="auto"/>
            <w:right w:val="none" w:sz="0" w:space="0" w:color="auto"/>
          </w:divBdr>
        </w:div>
        <w:div w:id="974026590">
          <w:marLeft w:val="480"/>
          <w:marRight w:val="0"/>
          <w:marTop w:val="0"/>
          <w:marBottom w:val="0"/>
          <w:divBdr>
            <w:top w:val="none" w:sz="0" w:space="0" w:color="auto"/>
            <w:left w:val="none" w:sz="0" w:space="0" w:color="auto"/>
            <w:bottom w:val="none" w:sz="0" w:space="0" w:color="auto"/>
            <w:right w:val="none" w:sz="0" w:space="0" w:color="auto"/>
          </w:divBdr>
        </w:div>
        <w:div w:id="13575109">
          <w:marLeft w:val="480"/>
          <w:marRight w:val="0"/>
          <w:marTop w:val="0"/>
          <w:marBottom w:val="0"/>
          <w:divBdr>
            <w:top w:val="none" w:sz="0" w:space="0" w:color="auto"/>
            <w:left w:val="none" w:sz="0" w:space="0" w:color="auto"/>
            <w:bottom w:val="none" w:sz="0" w:space="0" w:color="auto"/>
            <w:right w:val="none" w:sz="0" w:space="0" w:color="auto"/>
          </w:divBdr>
        </w:div>
        <w:div w:id="1053894406">
          <w:marLeft w:val="480"/>
          <w:marRight w:val="0"/>
          <w:marTop w:val="0"/>
          <w:marBottom w:val="0"/>
          <w:divBdr>
            <w:top w:val="none" w:sz="0" w:space="0" w:color="auto"/>
            <w:left w:val="none" w:sz="0" w:space="0" w:color="auto"/>
            <w:bottom w:val="none" w:sz="0" w:space="0" w:color="auto"/>
            <w:right w:val="none" w:sz="0" w:space="0" w:color="auto"/>
          </w:divBdr>
        </w:div>
        <w:div w:id="764812464">
          <w:marLeft w:val="480"/>
          <w:marRight w:val="0"/>
          <w:marTop w:val="0"/>
          <w:marBottom w:val="0"/>
          <w:divBdr>
            <w:top w:val="none" w:sz="0" w:space="0" w:color="auto"/>
            <w:left w:val="none" w:sz="0" w:space="0" w:color="auto"/>
            <w:bottom w:val="none" w:sz="0" w:space="0" w:color="auto"/>
            <w:right w:val="none" w:sz="0" w:space="0" w:color="auto"/>
          </w:divBdr>
        </w:div>
        <w:div w:id="165944742">
          <w:marLeft w:val="480"/>
          <w:marRight w:val="0"/>
          <w:marTop w:val="0"/>
          <w:marBottom w:val="0"/>
          <w:divBdr>
            <w:top w:val="none" w:sz="0" w:space="0" w:color="auto"/>
            <w:left w:val="none" w:sz="0" w:space="0" w:color="auto"/>
            <w:bottom w:val="none" w:sz="0" w:space="0" w:color="auto"/>
            <w:right w:val="none" w:sz="0" w:space="0" w:color="auto"/>
          </w:divBdr>
        </w:div>
        <w:div w:id="126167543">
          <w:marLeft w:val="480"/>
          <w:marRight w:val="0"/>
          <w:marTop w:val="0"/>
          <w:marBottom w:val="0"/>
          <w:divBdr>
            <w:top w:val="none" w:sz="0" w:space="0" w:color="auto"/>
            <w:left w:val="none" w:sz="0" w:space="0" w:color="auto"/>
            <w:bottom w:val="none" w:sz="0" w:space="0" w:color="auto"/>
            <w:right w:val="none" w:sz="0" w:space="0" w:color="auto"/>
          </w:divBdr>
        </w:div>
        <w:div w:id="2024238321">
          <w:marLeft w:val="480"/>
          <w:marRight w:val="0"/>
          <w:marTop w:val="0"/>
          <w:marBottom w:val="0"/>
          <w:divBdr>
            <w:top w:val="none" w:sz="0" w:space="0" w:color="auto"/>
            <w:left w:val="none" w:sz="0" w:space="0" w:color="auto"/>
            <w:bottom w:val="none" w:sz="0" w:space="0" w:color="auto"/>
            <w:right w:val="none" w:sz="0" w:space="0" w:color="auto"/>
          </w:divBdr>
        </w:div>
        <w:div w:id="158814221">
          <w:marLeft w:val="480"/>
          <w:marRight w:val="0"/>
          <w:marTop w:val="0"/>
          <w:marBottom w:val="0"/>
          <w:divBdr>
            <w:top w:val="none" w:sz="0" w:space="0" w:color="auto"/>
            <w:left w:val="none" w:sz="0" w:space="0" w:color="auto"/>
            <w:bottom w:val="none" w:sz="0" w:space="0" w:color="auto"/>
            <w:right w:val="none" w:sz="0" w:space="0" w:color="auto"/>
          </w:divBdr>
        </w:div>
        <w:div w:id="736169442">
          <w:marLeft w:val="480"/>
          <w:marRight w:val="0"/>
          <w:marTop w:val="0"/>
          <w:marBottom w:val="0"/>
          <w:divBdr>
            <w:top w:val="none" w:sz="0" w:space="0" w:color="auto"/>
            <w:left w:val="none" w:sz="0" w:space="0" w:color="auto"/>
            <w:bottom w:val="none" w:sz="0" w:space="0" w:color="auto"/>
            <w:right w:val="none" w:sz="0" w:space="0" w:color="auto"/>
          </w:divBdr>
        </w:div>
        <w:div w:id="458382186">
          <w:marLeft w:val="480"/>
          <w:marRight w:val="0"/>
          <w:marTop w:val="0"/>
          <w:marBottom w:val="0"/>
          <w:divBdr>
            <w:top w:val="none" w:sz="0" w:space="0" w:color="auto"/>
            <w:left w:val="none" w:sz="0" w:space="0" w:color="auto"/>
            <w:bottom w:val="none" w:sz="0" w:space="0" w:color="auto"/>
            <w:right w:val="none" w:sz="0" w:space="0" w:color="auto"/>
          </w:divBdr>
        </w:div>
        <w:div w:id="628976444">
          <w:marLeft w:val="480"/>
          <w:marRight w:val="0"/>
          <w:marTop w:val="0"/>
          <w:marBottom w:val="0"/>
          <w:divBdr>
            <w:top w:val="none" w:sz="0" w:space="0" w:color="auto"/>
            <w:left w:val="none" w:sz="0" w:space="0" w:color="auto"/>
            <w:bottom w:val="none" w:sz="0" w:space="0" w:color="auto"/>
            <w:right w:val="none" w:sz="0" w:space="0" w:color="auto"/>
          </w:divBdr>
        </w:div>
        <w:div w:id="394936779">
          <w:marLeft w:val="480"/>
          <w:marRight w:val="0"/>
          <w:marTop w:val="0"/>
          <w:marBottom w:val="0"/>
          <w:divBdr>
            <w:top w:val="none" w:sz="0" w:space="0" w:color="auto"/>
            <w:left w:val="none" w:sz="0" w:space="0" w:color="auto"/>
            <w:bottom w:val="none" w:sz="0" w:space="0" w:color="auto"/>
            <w:right w:val="none" w:sz="0" w:space="0" w:color="auto"/>
          </w:divBdr>
        </w:div>
        <w:div w:id="700715293">
          <w:marLeft w:val="480"/>
          <w:marRight w:val="0"/>
          <w:marTop w:val="0"/>
          <w:marBottom w:val="0"/>
          <w:divBdr>
            <w:top w:val="none" w:sz="0" w:space="0" w:color="auto"/>
            <w:left w:val="none" w:sz="0" w:space="0" w:color="auto"/>
            <w:bottom w:val="none" w:sz="0" w:space="0" w:color="auto"/>
            <w:right w:val="none" w:sz="0" w:space="0" w:color="auto"/>
          </w:divBdr>
        </w:div>
        <w:div w:id="336806986">
          <w:marLeft w:val="480"/>
          <w:marRight w:val="0"/>
          <w:marTop w:val="0"/>
          <w:marBottom w:val="0"/>
          <w:divBdr>
            <w:top w:val="none" w:sz="0" w:space="0" w:color="auto"/>
            <w:left w:val="none" w:sz="0" w:space="0" w:color="auto"/>
            <w:bottom w:val="none" w:sz="0" w:space="0" w:color="auto"/>
            <w:right w:val="none" w:sz="0" w:space="0" w:color="auto"/>
          </w:divBdr>
        </w:div>
        <w:div w:id="1578779676">
          <w:marLeft w:val="480"/>
          <w:marRight w:val="0"/>
          <w:marTop w:val="0"/>
          <w:marBottom w:val="0"/>
          <w:divBdr>
            <w:top w:val="none" w:sz="0" w:space="0" w:color="auto"/>
            <w:left w:val="none" w:sz="0" w:space="0" w:color="auto"/>
            <w:bottom w:val="none" w:sz="0" w:space="0" w:color="auto"/>
            <w:right w:val="none" w:sz="0" w:space="0" w:color="auto"/>
          </w:divBdr>
        </w:div>
        <w:div w:id="37357551">
          <w:marLeft w:val="480"/>
          <w:marRight w:val="0"/>
          <w:marTop w:val="0"/>
          <w:marBottom w:val="0"/>
          <w:divBdr>
            <w:top w:val="none" w:sz="0" w:space="0" w:color="auto"/>
            <w:left w:val="none" w:sz="0" w:space="0" w:color="auto"/>
            <w:bottom w:val="none" w:sz="0" w:space="0" w:color="auto"/>
            <w:right w:val="none" w:sz="0" w:space="0" w:color="auto"/>
          </w:divBdr>
        </w:div>
        <w:div w:id="1882085408">
          <w:marLeft w:val="480"/>
          <w:marRight w:val="0"/>
          <w:marTop w:val="0"/>
          <w:marBottom w:val="0"/>
          <w:divBdr>
            <w:top w:val="none" w:sz="0" w:space="0" w:color="auto"/>
            <w:left w:val="none" w:sz="0" w:space="0" w:color="auto"/>
            <w:bottom w:val="none" w:sz="0" w:space="0" w:color="auto"/>
            <w:right w:val="none" w:sz="0" w:space="0" w:color="auto"/>
          </w:divBdr>
        </w:div>
        <w:div w:id="1503201706">
          <w:marLeft w:val="480"/>
          <w:marRight w:val="0"/>
          <w:marTop w:val="0"/>
          <w:marBottom w:val="0"/>
          <w:divBdr>
            <w:top w:val="none" w:sz="0" w:space="0" w:color="auto"/>
            <w:left w:val="none" w:sz="0" w:space="0" w:color="auto"/>
            <w:bottom w:val="none" w:sz="0" w:space="0" w:color="auto"/>
            <w:right w:val="none" w:sz="0" w:space="0" w:color="auto"/>
          </w:divBdr>
        </w:div>
        <w:div w:id="976300767">
          <w:marLeft w:val="480"/>
          <w:marRight w:val="0"/>
          <w:marTop w:val="0"/>
          <w:marBottom w:val="0"/>
          <w:divBdr>
            <w:top w:val="none" w:sz="0" w:space="0" w:color="auto"/>
            <w:left w:val="none" w:sz="0" w:space="0" w:color="auto"/>
            <w:bottom w:val="none" w:sz="0" w:space="0" w:color="auto"/>
            <w:right w:val="none" w:sz="0" w:space="0" w:color="auto"/>
          </w:divBdr>
        </w:div>
        <w:div w:id="956957082">
          <w:marLeft w:val="480"/>
          <w:marRight w:val="0"/>
          <w:marTop w:val="0"/>
          <w:marBottom w:val="0"/>
          <w:divBdr>
            <w:top w:val="none" w:sz="0" w:space="0" w:color="auto"/>
            <w:left w:val="none" w:sz="0" w:space="0" w:color="auto"/>
            <w:bottom w:val="none" w:sz="0" w:space="0" w:color="auto"/>
            <w:right w:val="none" w:sz="0" w:space="0" w:color="auto"/>
          </w:divBdr>
        </w:div>
        <w:div w:id="69350588">
          <w:marLeft w:val="480"/>
          <w:marRight w:val="0"/>
          <w:marTop w:val="0"/>
          <w:marBottom w:val="0"/>
          <w:divBdr>
            <w:top w:val="none" w:sz="0" w:space="0" w:color="auto"/>
            <w:left w:val="none" w:sz="0" w:space="0" w:color="auto"/>
            <w:bottom w:val="none" w:sz="0" w:space="0" w:color="auto"/>
            <w:right w:val="none" w:sz="0" w:space="0" w:color="auto"/>
          </w:divBdr>
        </w:div>
        <w:div w:id="367949514">
          <w:marLeft w:val="480"/>
          <w:marRight w:val="0"/>
          <w:marTop w:val="0"/>
          <w:marBottom w:val="0"/>
          <w:divBdr>
            <w:top w:val="none" w:sz="0" w:space="0" w:color="auto"/>
            <w:left w:val="none" w:sz="0" w:space="0" w:color="auto"/>
            <w:bottom w:val="none" w:sz="0" w:space="0" w:color="auto"/>
            <w:right w:val="none" w:sz="0" w:space="0" w:color="auto"/>
          </w:divBdr>
        </w:div>
        <w:div w:id="1302032563">
          <w:marLeft w:val="480"/>
          <w:marRight w:val="0"/>
          <w:marTop w:val="0"/>
          <w:marBottom w:val="0"/>
          <w:divBdr>
            <w:top w:val="none" w:sz="0" w:space="0" w:color="auto"/>
            <w:left w:val="none" w:sz="0" w:space="0" w:color="auto"/>
            <w:bottom w:val="none" w:sz="0" w:space="0" w:color="auto"/>
            <w:right w:val="none" w:sz="0" w:space="0" w:color="auto"/>
          </w:divBdr>
        </w:div>
        <w:div w:id="739518927">
          <w:marLeft w:val="480"/>
          <w:marRight w:val="0"/>
          <w:marTop w:val="0"/>
          <w:marBottom w:val="0"/>
          <w:divBdr>
            <w:top w:val="none" w:sz="0" w:space="0" w:color="auto"/>
            <w:left w:val="none" w:sz="0" w:space="0" w:color="auto"/>
            <w:bottom w:val="none" w:sz="0" w:space="0" w:color="auto"/>
            <w:right w:val="none" w:sz="0" w:space="0" w:color="auto"/>
          </w:divBdr>
        </w:div>
        <w:div w:id="180583316">
          <w:marLeft w:val="480"/>
          <w:marRight w:val="0"/>
          <w:marTop w:val="0"/>
          <w:marBottom w:val="0"/>
          <w:divBdr>
            <w:top w:val="none" w:sz="0" w:space="0" w:color="auto"/>
            <w:left w:val="none" w:sz="0" w:space="0" w:color="auto"/>
            <w:bottom w:val="none" w:sz="0" w:space="0" w:color="auto"/>
            <w:right w:val="none" w:sz="0" w:space="0" w:color="auto"/>
          </w:divBdr>
        </w:div>
        <w:div w:id="2076125241">
          <w:marLeft w:val="480"/>
          <w:marRight w:val="0"/>
          <w:marTop w:val="0"/>
          <w:marBottom w:val="0"/>
          <w:divBdr>
            <w:top w:val="none" w:sz="0" w:space="0" w:color="auto"/>
            <w:left w:val="none" w:sz="0" w:space="0" w:color="auto"/>
            <w:bottom w:val="none" w:sz="0" w:space="0" w:color="auto"/>
            <w:right w:val="none" w:sz="0" w:space="0" w:color="auto"/>
          </w:divBdr>
        </w:div>
        <w:div w:id="968321213">
          <w:marLeft w:val="480"/>
          <w:marRight w:val="0"/>
          <w:marTop w:val="0"/>
          <w:marBottom w:val="0"/>
          <w:divBdr>
            <w:top w:val="none" w:sz="0" w:space="0" w:color="auto"/>
            <w:left w:val="none" w:sz="0" w:space="0" w:color="auto"/>
            <w:bottom w:val="none" w:sz="0" w:space="0" w:color="auto"/>
            <w:right w:val="none" w:sz="0" w:space="0" w:color="auto"/>
          </w:divBdr>
        </w:div>
        <w:div w:id="806048696">
          <w:marLeft w:val="480"/>
          <w:marRight w:val="0"/>
          <w:marTop w:val="0"/>
          <w:marBottom w:val="0"/>
          <w:divBdr>
            <w:top w:val="none" w:sz="0" w:space="0" w:color="auto"/>
            <w:left w:val="none" w:sz="0" w:space="0" w:color="auto"/>
            <w:bottom w:val="none" w:sz="0" w:space="0" w:color="auto"/>
            <w:right w:val="none" w:sz="0" w:space="0" w:color="auto"/>
          </w:divBdr>
        </w:div>
        <w:div w:id="1245454969">
          <w:marLeft w:val="480"/>
          <w:marRight w:val="0"/>
          <w:marTop w:val="0"/>
          <w:marBottom w:val="0"/>
          <w:divBdr>
            <w:top w:val="none" w:sz="0" w:space="0" w:color="auto"/>
            <w:left w:val="none" w:sz="0" w:space="0" w:color="auto"/>
            <w:bottom w:val="none" w:sz="0" w:space="0" w:color="auto"/>
            <w:right w:val="none" w:sz="0" w:space="0" w:color="auto"/>
          </w:divBdr>
        </w:div>
        <w:div w:id="431898827">
          <w:marLeft w:val="480"/>
          <w:marRight w:val="0"/>
          <w:marTop w:val="0"/>
          <w:marBottom w:val="0"/>
          <w:divBdr>
            <w:top w:val="none" w:sz="0" w:space="0" w:color="auto"/>
            <w:left w:val="none" w:sz="0" w:space="0" w:color="auto"/>
            <w:bottom w:val="none" w:sz="0" w:space="0" w:color="auto"/>
            <w:right w:val="none" w:sz="0" w:space="0" w:color="auto"/>
          </w:divBdr>
        </w:div>
        <w:div w:id="1251433028">
          <w:marLeft w:val="480"/>
          <w:marRight w:val="0"/>
          <w:marTop w:val="0"/>
          <w:marBottom w:val="0"/>
          <w:divBdr>
            <w:top w:val="none" w:sz="0" w:space="0" w:color="auto"/>
            <w:left w:val="none" w:sz="0" w:space="0" w:color="auto"/>
            <w:bottom w:val="none" w:sz="0" w:space="0" w:color="auto"/>
            <w:right w:val="none" w:sz="0" w:space="0" w:color="auto"/>
          </w:divBdr>
        </w:div>
        <w:div w:id="255601994">
          <w:marLeft w:val="480"/>
          <w:marRight w:val="0"/>
          <w:marTop w:val="0"/>
          <w:marBottom w:val="0"/>
          <w:divBdr>
            <w:top w:val="none" w:sz="0" w:space="0" w:color="auto"/>
            <w:left w:val="none" w:sz="0" w:space="0" w:color="auto"/>
            <w:bottom w:val="none" w:sz="0" w:space="0" w:color="auto"/>
            <w:right w:val="none" w:sz="0" w:space="0" w:color="auto"/>
          </w:divBdr>
        </w:div>
        <w:div w:id="2027973855">
          <w:marLeft w:val="480"/>
          <w:marRight w:val="0"/>
          <w:marTop w:val="0"/>
          <w:marBottom w:val="0"/>
          <w:divBdr>
            <w:top w:val="none" w:sz="0" w:space="0" w:color="auto"/>
            <w:left w:val="none" w:sz="0" w:space="0" w:color="auto"/>
            <w:bottom w:val="none" w:sz="0" w:space="0" w:color="auto"/>
            <w:right w:val="none" w:sz="0" w:space="0" w:color="auto"/>
          </w:divBdr>
        </w:div>
        <w:div w:id="1153063740">
          <w:marLeft w:val="480"/>
          <w:marRight w:val="0"/>
          <w:marTop w:val="0"/>
          <w:marBottom w:val="0"/>
          <w:divBdr>
            <w:top w:val="none" w:sz="0" w:space="0" w:color="auto"/>
            <w:left w:val="none" w:sz="0" w:space="0" w:color="auto"/>
            <w:bottom w:val="none" w:sz="0" w:space="0" w:color="auto"/>
            <w:right w:val="none" w:sz="0" w:space="0" w:color="auto"/>
          </w:divBdr>
        </w:div>
        <w:div w:id="653802445">
          <w:marLeft w:val="480"/>
          <w:marRight w:val="0"/>
          <w:marTop w:val="0"/>
          <w:marBottom w:val="0"/>
          <w:divBdr>
            <w:top w:val="none" w:sz="0" w:space="0" w:color="auto"/>
            <w:left w:val="none" w:sz="0" w:space="0" w:color="auto"/>
            <w:bottom w:val="none" w:sz="0" w:space="0" w:color="auto"/>
            <w:right w:val="none" w:sz="0" w:space="0" w:color="auto"/>
          </w:divBdr>
        </w:div>
        <w:div w:id="960108794">
          <w:marLeft w:val="480"/>
          <w:marRight w:val="0"/>
          <w:marTop w:val="0"/>
          <w:marBottom w:val="0"/>
          <w:divBdr>
            <w:top w:val="none" w:sz="0" w:space="0" w:color="auto"/>
            <w:left w:val="none" w:sz="0" w:space="0" w:color="auto"/>
            <w:bottom w:val="none" w:sz="0" w:space="0" w:color="auto"/>
            <w:right w:val="none" w:sz="0" w:space="0" w:color="auto"/>
          </w:divBdr>
        </w:div>
        <w:div w:id="1099983955">
          <w:marLeft w:val="480"/>
          <w:marRight w:val="0"/>
          <w:marTop w:val="0"/>
          <w:marBottom w:val="0"/>
          <w:divBdr>
            <w:top w:val="none" w:sz="0" w:space="0" w:color="auto"/>
            <w:left w:val="none" w:sz="0" w:space="0" w:color="auto"/>
            <w:bottom w:val="none" w:sz="0" w:space="0" w:color="auto"/>
            <w:right w:val="none" w:sz="0" w:space="0" w:color="auto"/>
          </w:divBdr>
        </w:div>
        <w:div w:id="1511138021">
          <w:marLeft w:val="480"/>
          <w:marRight w:val="0"/>
          <w:marTop w:val="0"/>
          <w:marBottom w:val="0"/>
          <w:divBdr>
            <w:top w:val="none" w:sz="0" w:space="0" w:color="auto"/>
            <w:left w:val="none" w:sz="0" w:space="0" w:color="auto"/>
            <w:bottom w:val="none" w:sz="0" w:space="0" w:color="auto"/>
            <w:right w:val="none" w:sz="0" w:space="0" w:color="auto"/>
          </w:divBdr>
        </w:div>
        <w:div w:id="755058828">
          <w:marLeft w:val="480"/>
          <w:marRight w:val="0"/>
          <w:marTop w:val="0"/>
          <w:marBottom w:val="0"/>
          <w:divBdr>
            <w:top w:val="none" w:sz="0" w:space="0" w:color="auto"/>
            <w:left w:val="none" w:sz="0" w:space="0" w:color="auto"/>
            <w:bottom w:val="none" w:sz="0" w:space="0" w:color="auto"/>
            <w:right w:val="none" w:sz="0" w:space="0" w:color="auto"/>
          </w:divBdr>
        </w:div>
        <w:div w:id="921599308">
          <w:marLeft w:val="480"/>
          <w:marRight w:val="0"/>
          <w:marTop w:val="0"/>
          <w:marBottom w:val="0"/>
          <w:divBdr>
            <w:top w:val="none" w:sz="0" w:space="0" w:color="auto"/>
            <w:left w:val="none" w:sz="0" w:space="0" w:color="auto"/>
            <w:bottom w:val="none" w:sz="0" w:space="0" w:color="auto"/>
            <w:right w:val="none" w:sz="0" w:space="0" w:color="auto"/>
          </w:divBdr>
        </w:div>
        <w:div w:id="1855803856">
          <w:marLeft w:val="480"/>
          <w:marRight w:val="0"/>
          <w:marTop w:val="0"/>
          <w:marBottom w:val="0"/>
          <w:divBdr>
            <w:top w:val="none" w:sz="0" w:space="0" w:color="auto"/>
            <w:left w:val="none" w:sz="0" w:space="0" w:color="auto"/>
            <w:bottom w:val="none" w:sz="0" w:space="0" w:color="auto"/>
            <w:right w:val="none" w:sz="0" w:space="0" w:color="auto"/>
          </w:divBdr>
        </w:div>
        <w:div w:id="781998881">
          <w:marLeft w:val="480"/>
          <w:marRight w:val="0"/>
          <w:marTop w:val="0"/>
          <w:marBottom w:val="0"/>
          <w:divBdr>
            <w:top w:val="none" w:sz="0" w:space="0" w:color="auto"/>
            <w:left w:val="none" w:sz="0" w:space="0" w:color="auto"/>
            <w:bottom w:val="none" w:sz="0" w:space="0" w:color="auto"/>
            <w:right w:val="none" w:sz="0" w:space="0" w:color="auto"/>
          </w:divBdr>
        </w:div>
        <w:div w:id="631251759">
          <w:marLeft w:val="480"/>
          <w:marRight w:val="0"/>
          <w:marTop w:val="0"/>
          <w:marBottom w:val="0"/>
          <w:divBdr>
            <w:top w:val="none" w:sz="0" w:space="0" w:color="auto"/>
            <w:left w:val="none" w:sz="0" w:space="0" w:color="auto"/>
            <w:bottom w:val="none" w:sz="0" w:space="0" w:color="auto"/>
            <w:right w:val="none" w:sz="0" w:space="0" w:color="auto"/>
          </w:divBdr>
        </w:div>
        <w:div w:id="1539973519">
          <w:marLeft w:val="480"/>
          <w:marRight w:val="0"/>
          <w:marTop w:val="0"/>
          <w:marBottom w:val="0"/>
          <w:divBdr>
            <w:top w:val="none" w:sz="0" w:space="0" w:color="auto"/>
            <w:left w:val="none" w:sz="0" w:space="0" w:color="auto"/>
            <w:bottom w:val="none" w:sz="0" w:space="0" w:color="auto"/>
            <w:right w:val="none" w:sz="0" w:space="0" w:color="auto"/>
          </w:divBdr>
        </w:div>
        <w:div w:id="2021589773">
          <w:marLeft w:val="480"/>
          <w:marRight w:val="0"/>
          <w:marTop w:val="0"/>
          <w:marBottom w:val="0"/>
          <w:divBdr>
            <w:top w:val="none" w:sz="0" w:space="0" w:color="auto"/>
            <w:left w:val="none" w:sz="0" w:space="0" w:color="auto"/>
            <w:bottom w:val="none" w:sz="0" w:space="0" w:color="auto"/>
            <w:right w:val="none" w:sz="0" w:space="0" w:color="auto"/>
          </w:divBdr>
        </w:div>
        <w:div w:id="549657471">
          <w:marLeft w:val="480"/>
          <w:marRight w:val="0"/>
          <w:marTop w:val="0"/>
          <w:marBottom w:val="0"/>
          <w:divBdr>
            <w:top w:val="none" w:sz="0" w:space="0" w:color="auto"/>
            <w:left w:val="none" w:sz="0" w:space="0" w:color="auto"/>
            <w:bottom w:val="none" w:sz="0" w:space="0" w:color="auto"/>
            <w:right w:val="none" w:sz="0" w:space="0" w:color="auto"/>
          </w:divBdr>
        </w:div>
        <w:div w:id="1869484965">
          <w:marLeft w:val="480"/>
          <w:marRight w:val="0"/>
          <w:marTop w:val="0"/>
          <w:marBottom w:val="0"/>
          <w:divBdr>
            <w:top w:val="none" w:sz="0" w:space="0" w:color="auto"/>
            <w:left w:val="none" w:sz="0" w:space="0" w:color="auto"/>
            <w:bottom w:val="none" w:sz="0" w:space="0" w:color="auto"/>
            <w:right w:val="none" w:sz="0" w:space="0" w:color="auto"/>
          </w:divBdr>
        </w:div>
        <w:div w:id="470750600">
          <w:marLeft w:val="480"/>
          <w:marRight w:val="0"/>
          <w:marTop w:val="0"/>
          <w:marBottom w:val="0"/>
          <w:divBdr>
            <w:top w:val="none" w:sz="0" w:space="0" w:color="auto"/>
            <w:left w:val="none" w:sz="0" w:space="0" w:color="auto"/>
            <w:bottom w:val="none" w:sz="0" w:space="0" w:color="auto"/>
            <w:right w:val="none" w:sz="0" w:space="0" w:color="auto"/>
          </w:divBdr>
        </w:div>
      </w:divsChild>
    </w:div>
    <w:div w:id="139269633">
      <w:bodyDiv w:val="1"/>
      <w:marLeft w:val="0"/>
      <w:marRight w:val="0"/>
      <w:marTop w:val="0"/>
      <w:marBottom w:val="0"/>
      <w:divBdr>
        <w:top w:val="none" w:sz="0" w:space="0" w:color="auto"/>
        <w:left w:val="none" w:sz="0" w:space="0" w:color="auto"/>
        <w:bottom w:val="none" w:sz="0" w:space="0" w:color="auto"/>
        <w:right w:val="none" w:sz="0" w:space="0" w:color="auto"/>
      </w:divBdr>
    </w:div>
    <w:div w:id="139931257">
      <w:bodyDiv w:val="1"/>
      <w:marLeft w:val="0"/>
      <w:marRight w:val="0"/>
      <w:marTop w:val="0"/>
      <w:marBottom w:val="0"/>
      <w:divBdr>
        <w:top w:val="none" w:sz="0" w:space="0" w:color="auto"/>
        <w:left w:val="none" w:sz="0" w:space="0" w:color="auto"/>
        <w:bottom w:val="none" w:sz="0" w:space="0" w:color="auto"/>
        <w:right w:val="none" w:sz="0" w:space="0" w:color="auto"/>
      </w:divBdr>
    </w:div>
    <w:div w:id="140588119">
      <w:bodyDiv w:val="1"/>
      <w:marLeft w:val="0"/>
      <w:marRight w:val="0"/>
      <w:marTop w:val="0"/>
      <w:marBottom w:val="0"/>
      <w:divBdr>
        <w:top w:val="none" w:sz="0" w:space="0" w:color="auto"/>
        <w:left w:val="none" w:sz="0" w:space="0" w:color="auto"/>
        <w:bottom w:val="none" w:sz="0" w:space="0" w:color="auto"/>
        <w:right w:val="none" w:sz="0" w:space="0" w:color="auto"/>
      </w:divBdr>
      <w:divsChild>
        <w:div w:id="232281983">
          <w:marLeft w:val="480"/>
          <w:marRight w:val="0"/>
          <w:marTop w:val="0"/>
          <w:marBottom w:val="0"/>
          <w:divBdr>
            <w:top w:val="none" w:sz="0" w:space="0" w:color="auto"/>
            <w:left w:val="none" w:sz="0" w:space="0" w:color="auto"/>
            <w:bottom w:val="none" w:sz="0" w:space="0" w:color="auto"/>
            <w:right w:val="none" w:sz="0" w:space="0" w:color="auto"/>
          </w:divBdr>
        </w:div>
        <w:div w:id="923222828">
          <w:marLeft w:val="480"/>
          <w:marRight w:val="0"/>
          <w:marTop w:val="0"/>
          <w:marBottom w:val="0"/>
          <w:divBdr>
            <w:top w:val="none" w:sz="0" w:space="0" w:color="auto"/>
            <w:left w:val="none" w:sz="0" w:space="0" w:color="auto"/>
            <w:bottom w:val="none" w:sz="0" w:space="0" w:color="auto"/>
            <w:right w:val="none" w:sz="0" w:space="0" w:color="auto"/>
          </w:divBdr>
        </w:div>
        <w:div w:id="415326340">
          <w:marLeft w:val="480"/>
          <w:marRight w:val="0"/>
          <w:marTop w:val="0"/>
          <w:marBottom w:val="0"/>
          <w:divBdr>
            <w:top w:val="none" w:sz="0" w:space="0" w:color="auto"/>
            <w:left w:val="none" w:sz="0" w:space="0" w:color="auto"/>
            <w:bottom w:val="none" w:sz="0" w:space="0" w:color="auto"/>
            <w:right w:val="none" w:sz="0" w:space="0" w:color="auto"/>
          </w:divBdr>
        </w:div>
        <w:div w:id="2007586971">
          <w:marLeft w:val="480"/>
          <w:marRight w:val="0"/>
          <w:marTop w:val="0"/>
          <w:marBottom w:val="0"/>
          <w:divBdr>
            <w:top w:val="none" w:sz="0" w:space="0" w:color="auto"/>
            <w:left w:val="none" w:sz="0" w:space="0" w:color="auto"/>
            <w:bottom w:val="none" w:sz="0" w:space="0" w:color="auto"/>
            <w:right w:val="none" w:sz="0" w:space="0" w:color="auto"/>
          </w:divBdr>
        </w:div>
        <w:div w:id="1254775421">
          <w:marLeft w:val="480"/>
          <w:marRight w:val="0"/>
          <w:marTop w:val="0"/>
          <w:marBottom w:val="0"/>
          <w:divBdr>
            <w:top w:val="none" w:sz="0" w:space="0" w:color="auto"/>
            <w:left w:val="none" w:sz="0" w:space="0" w:color="auto"/>
            <w:bottom w:val="none" w:sz="0" w:space="0" w:color="auto"/>
            <w:right w:val="none" w:sz="0" w:space="0" w:color="auto"/>
          </w:divBdr>
        </w:div>
        <w:div w:id="778449985">
          <w:marLeft w:val="480"/>
          <w:marRight w:val="0"/>
          <w:marTop w:val="0"/>
          <w:marBottom w:val="0"/>
          <w:divBdr>
            <w:top w:val="none" w:sz="0" w:space="0" w:color="auto"/>
            <w:left w:val="none" w:sz="0" w:space="0" w:color="auto"/>
            <w:bottom w:val="none" w:sz="0" w:space="0" w:color="auto"/>
            <w:right w:val="none" w:sz="0" w:space="0" w:color="auto"/>
          </w:divBdr>
        </w:div>
        <w:div w:id="1556164955">
          <w:marLeft w:val="480"/>
          <w:marRight w:val="0"/>
          <w:marTop w:val="0"/>
          <w:marBottom w:val="0"/>
          <w:divBdr>
            <w:top w:val="none" w:sz="0" w:space="0" w:color="auto"/>
            <w:left w:val="none" w:sz="0" w:space="0" w:color="auto"/>
            <w:bottom w:val="none" w:sz="0" w:space="0" w:color="auto"/>
            <w:right w:val="none" w:sz="0" w:space="0" w:color="auto"/>
          </w:divBdr>
        </w:div>
        <w:div w:id="519588414">
          <w:marLeft w:val="480"/>
          <w:marRight w:val="0"/>
          <w:marTop w:val="0"/>
          <w:marBottom w:val="0"/>
          <w:divBdr>
            <w:top w:val="none" w:sz="0" w:space="0" w:color="auto"/>
            <w:left w:val="none" w:sz="0" w:space="0" w:color="auto"/>
            <w:bottom w:val="none" w:sz="0" w:space="0" w:color="auto"/>
            <w:right w:val="none" w:sz="0" w:space="0" w:color="auto"/>
          </w:divBdr>
        </w:div>
        <w:div w:id="1394887774">
          <w:marLeft w:val="480"/>
          <w:marRight w:val="0"/>
          <w:marTop w:val="0"/>
          <w:marBottom w:val="0"/>
          <w:divBdr>
            <w:top w:val="none" w:sz="0" w:space="0" w:color="auto"/>
            <w:left w:val="none" w:sz="0" w:space="0" w:color="auto"/>
            <w:bottom w:val="none" w:sz="0" w:space="0" w:color="auto"/>
            <w:right w:val="none" w:sz="0" w:space="0" w:color="auto"/>
          </w:divBdr>
        </w:div>
        <w:div w:id="428426500">
          <w:marLeft w:val="480"/>
          <w:marRight w:val="0"/>
          <w:marTop w:val="0"/>
          <w:marBottom w:val="0"/>
          <w:divBdr>
            <w:top w:val="none" w:sz="0" w:space="0" w:color="auto"/>
            <w:left w:val="none" w:sz="0" w:space="0" w:color="auto"/>
            <w:bottom w:val="none" w:sz="0" w:space="0" w:color="auto"/>
            <w:right w:val="none" w:sz="0" w:space="0" w:color="auto"/>
          </w:divBdr>
        </w:div>
        <w:div w:id="391932685">
          <w:marLeft w:val="480"/>
          <w:marRight w:val="0"/>
          <w:marTop w:val="0"/>
          <w:marBottom w:val="0"/>
          <w:divBdr>
            <w:top w:val="none" w:sz="0" w:space="0" w:color="auto"/>
            <w:left w:val="none" w:sz="0" w:space="0" w:color="auto"/>
            <w:bottom w:val="none" w:sz="0" w:space="0" w:color="auto"/>
            <w:right w:val="none" w:sz="0" w:space="0" w:color="auto"/>
          </w:divBdr>
        </w:div>
        <w:div w:id="1372341863">
          <w:marLeft w:val="480"/>
          <w:marRight w:val="0"/>
          <w:marTop w:val="0"/>
          <w:marBottom w:val="0"/>
          <w:divBdr>
            <w:top w:val="none" w:sz="0" w:space="0" w:color="auto"/>
            <w:left w:val="none" w:sz="0" w:space="0" w:color="auto"/>
            <w:bottom w:val="none" w:sz="0" w:space="0" w:color="auto"/>
            <w:right w:val="none" w:sz="0" w:space="0" w:color="auto"/>
          </w:divBdr>
        </w:div>
        <w:div w:id="78411737">
          <w:marLeft w:val="480"/>
          <w:marRight w:val="0"/>
          <w:marTop w:val="0"/>
          <w:marBottom w:val="0"/>
          <w:divBdr>
            <w:top w:val="none" w:sz="0" w:space="0" w:color="auto"/>
            <w:left w:val="none" w:sz="0" w:space="0" w:color="auto"/>
            <w:bottom w:val="none" w:sz="0" w:space="0" w:color="auto"/>
            <w:right w:val="none" w:sz="0" w:space="0" w:color="auto"/>
          </w:divBdr>
        </w:div>
        <w:div w:id="753630886">
          <w:marLeft w:val="480"/>
          <w:marRight w:val="0"/>
          <w:marTop w:val="0"/>
          <w:marBottom w:val="0"/>
          <w:divBdr>
            <w:top w:val="none" w:sz="0" w:space="0" w:color="auto"/>
            <w:left w:val="none" w:sz="0" w:space="0" w:color="auto"/>
            <w:bottom w:val="none" w:sz="0" w:space="0" w:color="auto"/>
            <w:right w:val="none" w:sz="0" w:space="0" w:color="auto"/>
          </w:divBdr>
        </w:div>
        <w:div w:id="1053961473">
          <w:marLeft w:val="480"/>
          <w:marRight w:val="0"/>
          <w:marTop w:val="0"/>
          <w:marBottom w:val="0"/>
          <w:divBdr>
            <w:top w:val="none" w:sz="0" w:space="0" w:color="auto"/>
            <w:left w:val="none" w:sz="0" w:space="0" w:color="auto"/>
            <w:bottom w:val="none" w:sz="0" w:space="0" w:color="auto"/>
            <w:right w:val="none" w:sz="0" w:space="0" w:color="auto"/>
          </w:divBdr>
        </w:div>
        <w:div w:id="511191960">
          <w:marLeft w:val="480"/>
          <w:marRight w:val="0"/>
          <w:marTop w:val="0"/>
          <w:marBottom w:val="0"/>
          <w:divBdr>
            <w:top w:val="none" w:sz="0" w:space="0" w:color="auto"/>
            <w:left w:val="none" w:sz="0" w:space="0" w:color="auto"/>
            <w:bottom w:val="none" w:sz="0" w:space="0" w:color="auto"/>
            <w:right w:val="none" w:sz="0" w:space="0" w:color="auto"/>
          </w:divBdr>
        </w:div>
        <w:div w:id="620771935">
          <w:marLeft w:val="480"/>
          <w:marRight w:val="0"/>
          <w:marTop w:val="0"/>
          <w:marBottom w:val="0"/>
          <w:divBdr>
            <w:top w:val="none" w:sz="0" w:space="0" w:color="auto"/>
            <w:left w:val="none" w:sz="0" w:space="0" w:color="auto"/>
            <w:bottom w:val="none" w:sz="0" w:space="0" w:color="auto"/>
            <w:right w:val="none" w:sz="0" w:space="0" w:color="auto"/>
          </w:divBdr>
        </w:div>
        <w:div w:id="632558020">
          <w:marLeft w:val="480"/>
          <w:marRight w:val="0"/>
          <w:marTop w:val="0"/>
          <w:marBottom w:val="0"/>
          <w:divBdr>
            <w:top w:val="none" w:sz="0" w:space="0" w:color="auto"/>
            <w:left w:val="none" w:sz="0" w:space="0" w:color="auto"/>
            <w:bottom w:val="none" w:sz="0" w:space="0" w:color="auto"/>
            <w:right w:val="none" w:sz="0" w:space="0" w:color="auto"/>
          </w:divBdr>
        </w:div>
        <w:div w:id="503397789">
          <w:marLeft w:val="480"/>
          <w:marRight w:val="0"/>
          <w:marTop w:val="0"/>
          <w:marBottom w:val="0"/>
          <w:divBdr>
            <w:top w:val="none" w:sz="0" w:space="0" w:color="auto"/>
            <w:left w:val="none" w:sz="0" w:space="0" w:color="auto"/>
            <w:bottom w:val="none" w:sz="0" w:space="0" w:color="auto"/>
            <w:right w:val="none" w:sz="0" w:space="0" w:color="auto"/>
          </w:divBdr>
        </w:div>
        <w:div w:id="1674801632">
          <w:marLeft w:val="480"/>
          <w:marRight w:val="0"/>
          <w:marTop w:val="0"/>
          <w:marBottom w:val="0"/>
          <w:divBdr>
            <w:top w:val="none" w:sz="0" w:space="0" w:color="auto"/>
            <w:left w:val="none" w:sz="0" w:space="0" w:color="auto"/>
            <w:bottom w:val="none" w:sz="0" w:space="0" w:color="auto"/>
            <w:right w:val="none" w:sz="0" w:space="0" w:color="auto"/>
          </w:divBdr>
        </w:div>
        <w:div w:id="508298484">
          <w:marLeft w:val="480"/>
          <w:marRight w:val="0"/>
          <w:marTop w:val="0"/>
          <w:marBottom w:val="0"/>
          <w:divBdr>
            <w:top w:val="none" w:sz="0" w:space="0" w:color="auto"/>
            <w:left w:val="none" w:sz="0" w:space="0" w:color="auto"/>
            <w:bottom w:val="none" w:sz="0" w:space="0" w:color="auto"/>
            <w:right w:val="none" w:sz="0" w:space="0" w:color="auto"/>
          </w:divBdr>
        </w:div>
        <w:div w:id="538012079">
          <w:marLeft w:val="480"/>
          <w:marRight w:val="0"/>
          <w:marTop w:val="0"/>
          <w:marBottom w:val="0"/>
          <w:divBdr>
            <w:top w:val="none" w:sz="0" w:space="0" w:color="auto"/>
            <w:left w:val="none" w:sz="0" w:space="0" w:color="auto"/>
            <w:bottom w:val="none" w:sz="0" w:space="0" w:color="auto"/>
            <w:right w:val="none" w:sz="0" w:space="0" w:color="auto"/>
          </w:divBdr>
        </w:div>
        <w:div w:id="1483350364">
          <w:marLeft w:val="480"/>
          <w:marRight w:val="0"/>
          <w:marTop w:val="0"/>
          <w:marBottom w:val="0"/>
          <w:divBdr>
            <w:top w:val="none" w:sz="0" w:space="0" w:color="auto"/>
            <w:left w:val="none" w:sz="0" w:space="0" w:color="auto"/>
            <w:bottom w:val="none" w:sz="0" w:space="0" w:color="auto"/>
            <w:right w:val="none" w:sz="0" w:space="0" w:color="auto"/>
          </w:divBdr>
        </w:div>
        <w:div w:id="26878221">
          <w:marLeft w:val="480"/>
          <w:marRight w:val="0"/>
          <w:marTop w:val="0"/>
          <w:marBottom w:val="0"/>
          <w:divBdr>
            <w:top w:val="none" w:sz="0" w:space="0" w:color="auto"/>
            <w:left w:val="none" w:sz="0" w:space="0" w:color="auto"/>
            <w:bottom w:val="none" w:sz="0" w:space="0" w:color="auto"/>
            <w:right w:val="none" w:sz="0" w:space="0" w:color="auto"/>
          </w:divBdr>
        </w:div>
        <w:div w:id="1118136300">
          <w:marLeft w:val="480"/>
          <w:marRight w:val="0"/>
          <w:marTop w:val="0"/>
          <w:marBottom w:val="0"/>
          <w:divBdr>
            <w:top w:val="none" w:sz="0" w:space="0" w:color="auto"/>
            <w:left w:val="none" w:sz="0" w:space="0" w:color="auto"/>
            <w:bottom w:val="none" w:sz="0" w:space="0" w:color="auto"/>
            <w:right w:val="none" w:sz="0" w:space="0" w:color="auto"/>
          </w:divBdr>
        </w:div>
        <w:div w:id="1790398417">
          <w:marLeft w:val="480"/>
          <w:marRight w:val="0"/>
          <w:marTop w:val="0"/>
          <w:marBottom w:val="0"/>
          <w:divBdr>
            <w:top w:val="none" w:sz="0" w:space="0" w:color="auto"/>
            <w:left w:val="none" w:sz="0" w:space="0" w:color="auto"/>
            <w:bottom w:val="none" w:sz="0" w:space="0" w:color="auto"/>
            <w:right w:val="none" w:sz="0" w:space="0" w:color="auto"/>
          </w:divBdr>
        </w:div>
        <w:div w:id="1803380318">
          <w:marLeft w:val="480"/>
          <w:marRight w:val="0"/>
          <w:marTop w:val="0"/>
          <w:marBottom w:val="0"/>
          <w:divBdr>
            <w:top w:val="none" w:sz="0" w:space="0" w:color="auto"/>
            <w:left w:val="none" w:sz="0" w:space="0" w:color="auto"/>
            <w:bottom w:val="none" w:sz="0" w:space="0" w:color="auto"/>
            <w:right w:val="none" w:sz="0" w:space="0" w:color="auto"/>
          </w:divBdr>
        </w:div>
        <w:div w:id="176776653">
          <w:marLeft w:val="480"/>
          <w:marRight w:val="0"/>
          <w:marTop w:val="0"/>
          <w:marBottom w:val="0"/>
          <w:divBdr>
            <w:top w:val="none" w:sz="0" w:space="0" w:color="auto"/>
            <w:left w:val="none" w:sz="0" w:space="0" w:color="auto"/>
            <w:bottom w:val="none" w:sz="0" w:space="0" w:color="auto"/>
            <w:right w:val="none" w:sz="0" w:space="0" w:color="auto"/>
          </w:divBdr>
        </w:div>
        <w:div w:id="747970182">
          <w:marLeft w:val="480"/>
          <w:marRight w:val="0"/>
          <w:marTop w:val="0"/>
          <w:marBottom w:val="0"/>
          <w:divBdr>
            <w:top w:val="none" w:sz="0" w:space="0" w:color="auto"/>
            <w:left w:val="none" w:sz="0" w:space="0" w:color="auto"/>
            <w:bottom w:val="none" w:sz="0" w:space="0" w:color="auto"/>
            <w:right w:val="none" w:sz="0" w:space="0" w:color="auto"/>
          </w:divBdr>
        </w:div>
        <w:div w:id="1457406193">
          <w:marLeft w:val="480"/>
          <w:marRight w:val="0"/>
          <w:marTop w:val="0"/>
          <w:marBottom w:val="0"/>
          <w:divBdr>
            <w:top w:val="none" w:sz="0" w:space="0" w:color="auto"/>
            <w:left w:val="none" w:sz="0" w:space="0" w:color="auto"/>
            <w:bottom w:val="none" w:sz="0" w:space="0" w:color="auto"/>
            <w:right w:val="none" w:sz="0" w:space="0" w:color="auto"/>
          </w:divBdr>
        </w:div>
        <w:div w:id="221790159">
          <w:marLeft w:val="480"/>
          <w:marRight w:val="0"/>
          <w:marTop w:val="0"/>
          <w:marBottom w:val="0"/>
          <w:divBdr>
            <w:top w:val="none" w:sz="0" w:space="0" w:color="auto"/>
            <w:left w:val="none" w:sz="0" w:space="0" w:color="auto"/>
            <w:bottom w:val="none" w:sz="0" w:space="0" w:color="auto"/>
            <w:right w:val="none" w:sz="0" w:space="0" w:color="auto"/>
          </w:divBdr>
        </w:div>
        <w:div w:id="154998403">
          <w:marLeft w:val="480"/>
          <w:marRight w:val="0"/>
          <w:marTop w:val="0"/>
          <w:marBottom w:val="0"/>
          <w:divBdr>
            <w:top w:val="none" w:sz="0" w:space="0" w:color="auto"/>
            <w:left w:val="none" w:sz="0" w:space="0" w:color="auto"/>
            <w:bottom w:val="none" w:sz="0" w:space="0" w:color="auto"/>
            <w:right w:val="none" w:sz="0" w:space="0" w:color="auto"/>
          </w:divBdr>
        </w:div>
        <w:div w:id="51663664">
          <w:marLeft w:val="480"/>
          <w:marRight w:val="0"/>
          <w:marTop w:val="0"/>
          <w:marBottom w:val="0"/>
          <w:divBdr>
            <w:top w:val="none" w:sz="0" w:space="0" w:color="auto"/>
            <w:left w:val="none" w:sz="0" w:space="0" w:color="auto"/>
            <w:bottom w:val="none" w:sz="0" w:space="0" w:color="auto"/>
            <w:right w:val="none" w:sz="0" w:space="0" w:color="auto"/>
          </w:divBdr>
        </w:div>
      </w:divsChild>
    </w:div>
    <w:div w:id="143666313">
      <w:bodyDiv w:val="1"/>
      <w:marLeft w:val="0"/>
      <w:marRight w:val="0"/>
      <w:marTop w:val="0"/>
      <w:marBottom w:val="0"/>
      <w:divBdr>
        <w:top w:val="none" w:sz="0" w:space="0" w:color="auto"/>
        <w:left w:val="none" w:sz="0" w:space="0" w:color="auto"/>
        <w:bottom w:val="none" w:sz="0" w:space="0" w:color="auto"/>
        <w:right w:val="none" w:sz="0" w:space="0" w:color="auto"/>
      </w:divBdr>
    </w:div>
    <w:div w:id="144015245">
      <w:bodyDiv w:val="1"/>
      <w:marLeft w:val="0"/>
      <w:marRight w:val="0"/>
      <w:marTop w:val="0"/>
      <w:marBottom w:val="0"/>
      <w:divBdr>
        <w:top w:val="none" w:sz="0" w:space="0" w:color="auto"/>
        <w:left w:val="none" w:sz="0" w:space="0" w:color="auto"/>
        <w:bottom w:val="none" w:sz="0" w:space="0" w:color="auto"/>
        <w:right w:val="none" w:sz="0" w:space="0" w:color="auto"/>
      </w:divBdr>
    </w:div>
    <w:div w:id="145778823">
      <w:bodyDiv w:val="1"/>
      <w:marLeft w:val="0"/>
      <w:marRight w:val="0"/>
      <w:marTop w:val="0"/>
      <w:marBottom w:val="0"/>
      <w:divBdr>
        <w:top w:val="none" w:sz="0" w:space="0" w:color="auto"/>
        <w:left w:val="none" w:sz="0" w:space="0" w:color="auto"/>
        <w:bottom w:val="none" w:sz="0" w:space="0" w:color="auto"/>
        <w:right w:val="none" w:sz="0" w:space="0" w:color="auto"/>
      </w:divBdr>
      <w:divsChild>
        <w:div w:id="1066687931">
          <w:marLeft w:val="480"/>
          <w:marRight w:val="0"/>
          <w:marTop w:val="0"/>
          <w:marBottom w:val="0"/>
          <w:divBdr>
            <w:top w:val="none" w:sz="0" w:space="0" w:color="auto"/>
            <w:left w:val="none" w:sz="0" w:space="0" w:color="auto"/>
            <w:bottom w:val="none" w:sz="0" w:space="0" w:color="auto"/>
            <w:right w:val="none" w:sz="0" w:space="0" w:color="auto"/>
          </w:divBdr>
        </w:div>
        <w:div w:id="1584870517">
          <w:marLeft w:val="480"/>
          <w:marRight w:val="0"/>
          <w:marTop w:val="0"/>
          <w:marBottom w:val="0"/>
          <w:divBdr>
            <w:top w:val="none" w:sz="0" w:space="0" w:color="auto"/>
            <w:left w:val="none" w:sz="0" w:space="0" w:color="auto"/>
            <w:bottom w:val="none" w:sz="0" w:space="0" w:color="auto"/>
            <w:right w:val="none" w:sz="0" w:space="0" w:color="auto"/>
          </w:divBdr>
        </w:div>
        <w:div w:id="1535339027">
          <w:marLeft w:val="480"/>
          <w:marRight w:val="0"/>
          <w:marTop w:val="0"/>
          <w:marBottom w:val="0"/>
          <w:divBdr>
            <w:top w:val="none" w:sz="0" w:space="0" w:color="auto"/>
            <w:left w:val="none" w:sz="0" w:space="0" w:color="auto"/>
            <w:bottom w:val="none" w:sz="0" w:space="0" w:color="auto"/>
            <w:right w:val="none" w:sz="0" w:space="0" w:color="auto"/>
          </w:divBdr>
        </w:div>
        <w:div w:id="318385052">
          <w:marLeft w:val="480"/>
          <w:marRight w:val="0"/>
          <w:marTop w:val="0"/>
          <w:marBottom w:val="0"/>
          <w:divBdr>
            <w:top w:val="none" w:sz="0" w:space="0" w:color="auto"/>
            <w:left w:val="none" w:sz="0" w:space="0" w:color="auto"/>
            <w:bottom w:val="none" w:sz="0" w:space="0" w:color="auto"/>
            <w:right w:val="none" w:sz="0" w:space="0" w:color="auto"/>
          </w:divBdr>
        </w:div>
        <w:div w:id="1687828992">
          <w:marLeft w:val="480"/>
          <w:marRight w:val="0"/>
          <w:marTop w:val="0"/>
          <w:marBottom w:val="0"/>
          <w:divBdr>
            <w:top w:val="none" w:sz="0" w:space="0" w:color="auto"/>
            <w:left w:val="none" w:sz="0" w:space="0" w:color="auto"/>
            <w:bottom w:val="none" w:sz="0" w:space="0" w:color="auto"/>
            <w:right w:val="none" w:sz="0" w:space="0" w:color="auto"/>
          </w:divBdr>
        </w:div>
        <w:div w:id="1086029005">
          <w:marLeft w:val="480"/>
          <w:marRight w:val="0"/>
          <w:marTop w:val="0"/>
          <w:marBottom w:val="0"/>
          <w:divBdr>
            <w:top w:val="none" w:sz="0" w:space="0" w:color="auto"/>
            <w:left w:val="none" w:sz="0" w:space="0" w:color="auto"/>
            <w:bottom w:val="none" w:sz="0" w:space="0" w:color="auto"/>
            <w:right w:val="none" w:sz="0" w:space="0" w:color="auto"/>
          </w:divBdr>
        </w:div>
        <w:div w:id="290015858">
          <w:marLeft w:val="480"/>
          <w:marRight w:val="0"/>
          <w:marTop w:val="0"/>
          <w:marBottom w:val="0"/>
          <w:divBdr>
            <w:top w:val="none" w:sz="0" w:space="0" w:color="auto"/>
            <w:left w:val="none" w:sz="0" w:space="0" w:color="auto"/>
            <w:bottom w:val="none" w:sz="0" w:space="0" w:color="auto"/>
            <w:right w:val="none" w:sz="0" w:space="0" w:color="auto"/>
          </w:divBdr>
        </w:div>
        <w:div w:id="1796407918">
          <w:marLeft w:val="480"/>
          <w:marRight w:val="0"/>
          <w:marTop w:val="0"/>
          <w:marBottom w:val="0"/>
          <w:divBdr>
            <w:top w:val="none" w:sz="0" w:space="0" w:color="auto"/>
            <w:left w:val="none" w:sz="0" w:space="0" w:color="auto"/>
            <w:bottom w:val="none" w:sz="0" w:space="0" w:color="auto"/>
            <w:right w:val="none" w:sz="0" w:space="0" w:color="auto"/>
          </w:divBdr>
        </w:div>
        <w:div w:id="1090464809">
          <w:marLeft w:val="480"/>
          <w:marRight w:val="0"/>
          <w:marTop w:val="0"/>
          <w:marBottom w:val="0"/>
          <w:divBdr>
            <w:top w:val="none" w:sz="0" w:space="0" w:color="auto"/>
            <w:left w:val="none" w:sz="0" w:space="0" w:color="auto"/>
            <w:bottom w:val="none" w:sz="0" w:space="0" w:color="auto"/>
            <w:right w:val="none" w:sz="0" w:space="0" w:color="auto"/>
          </w:divBdr>
        </w:div>
        <w:div w:id="1453673406">
          <w:marLeft w:val="480"/>
          <w:marRight w:val="0"/>
          <w:marTop w:val="0"/>
          <w:marBottom w:val="0"/>
          <w:divBdr>
            <w:top w:val="none" w:sz="0" w:space="0" w:color="auto"/>
            <w:left w:val="none" w:sz="0" w:space="0" w:color="auto"/>
            <w:bottom w:val="none" w:sz="0" w:space="0" w:color="auto"/>
            <w:right w:val="none" w:sz="0" w:space="0" w:color="auto"/>
          </w:divBdr>
        </w:div>
        <w:div w:id="1252548762">
          <w:marLeft w:val="480"/>
          <w:marRight w:val="0"/>
          <w:marTop w:val="0"/>
          <w:marBottom w:val="0"/>
          <w:divBdr>
            <w:top w:val="none" w:sz="0" w:space="0" w:color="auto"/>
            <w:left w:val="none" w:sz="0" w:space="0" w:color="auto"/>
            <w:bottom w:val="none" w:sz="0" w:space="0" w:color="auto"/>
            <w:right w:val="none" w:sz="0" w:space="0" w:color="auto"/>
          </w:divBdr>
        </w:div>
        <w:div w:id="2073497992">
          <w:marLeft w:val="480"/>
          <w:marRight w:val="0"/>
          <w:marTop w:val="0"/>
          <w:marBottom w:val="0"/>
          <w:divBdr>
            <w:top w:val="none" w:sz="0" w:space="0" w:color="auto"/>
            <w:left w:val="none" w:sz="0" w:space="0" w:color="auto"/>
            <w:bottom w:val="none" w:sz="0" w:space="0" w:color="auto"/>
            <w:right w:val="none" w:sz="0" w:space="0" w:color="auto"/>
          </w:divBdr>
        </w:div>
        <w:div w:id="772944552">
          <w:marLeft w:val="480"/>
          <w:marRight w:val="0"/>
          <w:marTop w:val="0"/>
          <w:marBottom w:val="0"/>
          <w:divBdr>
            <w:top w:val="none" w:sz="0" w:space="0" w:color="auto"/>
            <w:left w:val="none" w:sz="0" w:space="0" w:color="auto"/>
            <w:bottom w:val="none" w:sz="0" w:space="0" w:color="auto"/>
            <w:right w:val="none" w:sz="0" w:space="0" w:color="auto"/>
          </w:divBdr>
        </w:div>
        <w:div w:id="1548225857">
          <w:marLeft w:val="480"/>
          <w:marRight w:val="0"/>
          <w:marTop w:val="0"/>
          <w:marBottom w:val="0"/>
          <w:divBdr>
            <w:top w:val="none" w:sz="0" w:space="0" w:color="auto"/>
            <w:left w:val="none" w:sz="0" w:space="0" w:color="auto"/>
            <w:bottom w:val="none" w:sz="0" w:space="0" w:color="auto"/>
            <w:right w:val="none" w:sz="0" w:space="0" w:color="auto"/>
          </w:divBdr>
        </w:div>
        <w:div w:id="975455805">
          <w:marLeft w:val="480"/>
          <w:marRight w:val="0"/>
          <w:marTop w:val="0"/>
          <w:marBottom w:val="0"/>
          <w:divBdr>
            <w:top w:val="none" w:sz="0" w:space="0" w:color="auto"/>
            <w:left w:val="none" w:sz="0" w:space="0" w:color="auto"/>
            <w:bottom w:val="none" w:sz="0" w:space="0" w:color="auto"/>
            <w:right w:val="none" w:sz="0" w:space="0" w:color="auto"/>
          </w:divBdr>
        </w:div>
        <w:div w:id="341392308">
          <w:marLeft w:val="480"/>
          <w:marRight w:val="0"/>
          <w:marTop w:val="0"/>
          <w:marBottom w:val="0"/>
          <w:divBdr>
            <w:top w:val="none" w:sz="0" w:space="0" w:color="auto"/>
            <w:left w:val="none" w:sz="0" w:space="0" w:color="auto"/>
            <w:bottom w:val="none" w:sz="0" w:space="0" w:color="auto"/>
            <w:right w:val="none" w:sz="0" w:space="0" w:color="auto"/>
          </w:divBdr>
        </w:div>
        <w:div w:id="678431213">
          <w:marLeft w:val="480"/>
          <w:marRight w:val="0"/>
          <w:marTop w:val="0"/>
          <w:marBottom w:val="0"/>
          <w:divBdr>
            <w:top w:val="none" w:sz="0" w:space="0" w:color="auto"/>
            <w:left w:val="none" w:sz="0" w:space="0" w:color="auto"/>
            <w:bottom w:val="none" w:sz="0" w:space="0" w:color="auto"/>
            <w:right w:val="none" w:sz="0" w:space="0" w:color="auto"/>
          </w:divBdr>
        </w:div>
        <w:div w:id="28192911">
          <w:marLeft w:val="480"/>
          <w:marRight w:val="0"/>
          <w:marTop w:val="0"/>
          <w:marBottom w:val="0"/>
          <w:divBdr>
            <w:top w:val="none" w:sz="0" w:space="0" w:color="auto"/>
            <w:left w:val="none" w:sz="0" w:space="0" w:color="auto"/>
            <w:bottom w:val="none" w:sz="0" w:space="0" w:color="auto"/>
            <w:right w:val="none" w:sz="0" w:space="0" w:color="auto"/>
          </w:divBdr>
        </w:div>
        <w:div w:id="2104059442">
          <w:marLeft w:val="480"/>
          <w:marRight w:val="0"/>
          <w:marTop w:val="0"/>
          <w:marBottom w:val="0"/>
          <w:divBdr>
            <w:top w:val="none" w:sz="0" w:space="0" w:color="auto"/>
            <w:left w:val="none" w:sz="0" w:space="0" w:color="auto"/>
            <w:bottom w:val="none" w:sz="0" w:space="0" w:color="auto"/>
            <w:right w:val="none" w:sz="0" w:space="0" w:color="auto"/>
          </w:divBdr>
        </w:div>
        <w:div w:id="340280999">
          <w:marLeft w:val="480"/>
          <w:marRight w:val="0"/>
          <w:marTop w:val="0"/>
          <w:marBottom w:val="0"/>
          <w:divBdr>
            <w:top w:val="none" w:sz="0" w:space="0" w:color="auto"/>
            <w:left w:val="none" w:sz="0" w:space="0" w:color="auto"/>
            <w:bottom w:val="none" w:sz="0" w:space="0" w:color="auto"/>
            <w:right w:val="none" w:sz="0" w:space="0" w:color="auto"/>
          </w:divBdr>
        </w:div>
        <w:div w:id="378361847">
          <w:marLeft w:val="480"/>
          <w:marRight w:val="0"/>
          <w:marTop w:val="0"/>
          <w:marBottom w:val="0"/>
          <w:divBdr>
            <w:top w:val="none" w:sz="0" w:space="0" w:color="auto"/>
            <w:left w:val="none" w:sz="0" w:space="0" w:color="auto"/>
            <w:bottom w:val="none" w:sz="0" w:space="0" w:color="auto"/>
            <w:right w:val="none" w:sz="0" w:space="0" w:color="auto"/>
          </w:divBdr>
        </w:div>
        <w:div w:id="156698331">
          <w:marLeft w:val="480"/>
          <w:marRight w:val="0"/>
          <w:marTop w:val="0"/>
          <w:marBottom w:val="0"/>
          <w:divBdr>
            <w:top w:val="none" w:sz="0" w:space="0" w:color="auto"/>
            <w:left w:val="none" w:sz="0" w:space="0" w:color="auto"/>
            <w:bottom w:val="none" w:sz="0" w:space="0" w:color="auto"/>
            <w:right w:val="none" w:sz="0" w:space="0" w:color="auto"/>
          </w:divBdr>
        </w:div>
        <w:div w:id="1325470959">
          <w:marLeft w:val="480"/>
          <w:marRight w:val="0"/>
          <w:marTop w:val="0"/>
          <w:marBottom w:val="0"/>
          <w:divBdr>
            <w:top w:val="none" w:sz="0" w:space="0" w:color="auto"/>
            <w:left w:val="none" w:sz="0" w:space="0" w:color="auto"/>
            <w:bottom w:val="none" w:sz="0" w:space="0" w:color="auto"/>
            <w:right w:val="none" w:sz="0" w:space="0" w:color="auto"/>
          </w:divBdr>
        </w:div>
        <w:div w:id="742802516">
          <w:marLeft w:val="480"/>
          <w:marRight w:val="0"/>
          <w:marTop w:val="0"/>
          <w:marBottom w:val="0"/>
          <w:divBdr>
            <w:top w:val="none" w:sz="0" w:space="0" w:color="auto"/>
            <w:left w:val="none" w:sz="0" w:space="0" w:color="auto"/>
            <w:bottom w:val="none" w:sz="0" w:space="0" w:color="auto"/>
            <w:right w:val="none" w:sz="0" w:space="0" w:color="auto"/>
          </w:divBdr>
        </w:div>
        <w:div w:id="880048031">
          <w:marLeft w:val="480"/>
          <w:marRight w:val="0"/>
          <w:marTop w:val="0"/>
          <w:marBottom w:val="0"/>
          <w:divBdr>
            <w:top w:val="none" w:sz="0" w:space="0" w:color="auto"/>
            <w:left w:val="none" w:sz="0" w:space="0" w:color="auto"/>
            <w:bottom w:val="none" w:sz="0" w:space="0" w:color="auto"/>
            <w:right w:val="none" w:sz="0" w:space="0" w:color="auto"/>
          </w:divBdr>
        </w:div>
        <w:div w:id="705372046">
          <w:marLeft w:val="480"/>
          <w:marRight w:val="0"/>
          <w:marTop w:val="0"/>
          <w:marBottom w:val="0"/>
          <w:divBdr>
            <w:top w:val="none" w:sz="0" w:space="0" w:color="auto"/>
            <w:left w:val="none" w:sz="0" w:space="0" w:color="auto"/>
            <w:bottom w:val="none" w:sz="0" w:space="0" w:color="auto"/>
            <w:right w:val="none" w:sz="0" w:space="0" w:color="auto"/>
          </w:divBdr>
        </w:div>
        <w:div w:id="485706952">
          <w:marLeft w:val="480"/>
          <w:marRight w:val="0"/>
          <w:marTop w:val="0"/>
          <w:marBottom w:val="0"/>
          <w:divBdr>
            <w:top w:val="none" w:sz="0" w:space="0" w:color="auto"/>
            <w:left w:val="none" w:sz="0" w:space="0" w:color="auto"/>
            <w:bottom w:val="none" w:sz="0" w:space="0" w:color="auto"/>
            <w:right w:val="none" w:sz="0" w:space="0" w:color="auto"/>
          </w:divBdr>
        </w:div>
        <w:div w:id="1092431128">
          <w:marLeft w:val="480"/>
          <w:marRight w:val="0"/>
          <w:marTop w:val="0"/>
          <w:marBottom w:val="0"/>
          <w:divBdr>
            <w:top w:val="none" w:sz="0" w:space="0" w:color="auto"/>
            <w:left w:val="none" w:sz="0" w:space="0" w:color="auto"/>
            <w:bottom w:val="none" w:sz="0" w:space="0" w:color="auto"/>
            <w:right w:val="none" w:sz="0" w:space="0" w:color="auto"/>
          </w:divBdr>
        </w:div>
        <w:div w:id="522012558">
          <w:marLeft w:val="480"/>
          <w:marRight w:val="0"/>
          <w:marTop w:val="0"/>
          <w:marBottom w:val="0"/>
          <w:divBdr>
            <w:top w:val="none" w:sz="0" w:space="0" w:color="auto"/>
            <w:left w:val="none" w:sz="0" w:space="0" w:color="auto"/>
            <w:bottom w:val="none" w:sz="0" w:space="0" w:color="auto"/>
            <w:right w:val="none" w:sz="0" w:space="0" w:color="auto"/>
          </w:divBdr>
        </w:div>
        <w:div w:id="1728453183">
          <w:marLeft w:val="480"/>
          <w:marRight w:val="0"/>
          <w:marTop w:val="0"/>
          <w:marBottom w:val="0"/>
          <w:divBdr>
            <w:top w:val="none" w:sz="0" w:space="0" w:color="auto"/>
            <w:left w:val="none" w:sz="0" w:space="0" w:color="auto"/>
            <w:bottom w:val="none" w:sz="0" w:space="0" w:color="auto"/>
            <w:right w:val="none" w:sz="0" w:space="0" w:color="auto"/>
          </w:divBdr>
        </w:div>
        <w:div w:id="961379924">
          <w:marLeft w:val="480"/>
          <w:marRight w:val="0"/>
          <w:marTop w:val="0"/>
          <w:marBottom w:val="0"/>
          <w:divBdr>
            <w:top w:val="none" w:sz="0" w:space="0" w:color="auto"/>
            <w:left w:val="none" w:sz="0" w:space="0" w:color="auto"/>
            <w:bottom w:val="none" w:sz="0" w:space="0" w:color="auto"/>
            <w:right w:val="none" w:sz="0" w:space="0" w:color="auto"/>
          </w:divBdr>
        </w:div>
        <w:div w:id="957612841">
          <w:marLeft w:val="480"/>
          <w:marRight w:val="0"/>
          <w:marTop w:val="0"/>
          <w:marBottom w:val="0"/>
          <w:divBdr>
            <w:top w:val="none" w:sz="0" w:space="0" w:color="auto"/>
            <w:left w:val="none" w:sz="0" w:space="0" w:color="auto"/>
            <w:bottom w:val="none" w:sz="0" w:space="0" w:color="auto"/>
            <w:right w:val="none" w:sz="0" w:space="0" w:color="auto"/>
          </w:divBdr>
        </w:div>
        <w:div w:id="56440214">
          <w:marLeft w:val="480"/>
          <w:marRight w:val="0"/>
          <w:marTop w:val="0"/>
          <w:marBottom w:val="0"/>
          <w:divBdr>
            <w:top w:val="none" w:sz="0" w:space="0" w:color="auto"/>
            <w:left w:val="none" w:sz="0" w:space="0" w:color="auto"/>
            <w:bottom w:val="none" w:sz="0" w:space="0" w:color="auto"/>
            <w:right w:val="none" w:sz="0" w:space="0" w:color="auto"/>
          </w:divBdr>
        </w:div>
        <w:div w:id="385761121">
          <w:marLeft w:val="480"/>
          <w:marRight w:val="0"/>
          <w:marTop w:val="0"/>
          <w:marBottom w:val="0"/>
          <w:divBdr>
            <w:top w:val="none" w:sz="0" w:space="0" w:color="auto"/>
            <w:left w:val="none" w:sz="0" w:space="0" w:color="auto"/>
            <w:bottom w:val="none" w:sz="0" w:space="0" w:color="auto"/>
            <w:right w:val="none" w:sz="0" w:space="0" w:color="auto"/>
          </w:divBdr>
        </w:div>
        <w:div w:id="205220617">
          <w:marLeft w:val="480"/>
          <w:marRight w:val="0"/>
          <w:marTop w:val="0"/>
          <w:marBottom w:val="0"/>
          <w:divBdr>
            <w:top w:val="none" w:sz="0" w:space="0" w:color="auto"/>
            <w:left w:val="none" w:sz="0" w:space="0" w:color="auto"/>
            <w:bottom w:val="none" w:sz="0" w:space="0" w:color="auto"/>
            <w:right w:val="none" w:sz="0" w:space="0" w:color="auto"/>
          </w:divBdr>
        </w:div>
        <w:div w:id="631598208">
          <w:marLeft w:val="480"/>
          <w:marRight w:val="0"/>
          <w:marTop w:val="0"/>
          <w:marBottom w:val="0"/>
          <w:divBdr>
            <w:top w:val="none" w:sz="0" w:space="0" w:color="auto"/>
            <w:left w:val="none" w:sz="0" w:space="0" w:color="auto"/>
            <w:bottom w:val="none" w:sz="0" w:space="0" w:color="auto"/>
            <w:right w:val="none" w:sz="0" w:space="0" w:color="auto"/>
          </w:divBdr>
        </w:div>
        <w:div w:id="922756768">
          <w:marLeft w:val="480"/>
          <w:marRight w:val="0"/>
          <w:marTop w:val="0"/>
          <w:marBottom w:val="0"/>
          <w:divBdr>
            <w:top w:val="none" w:sz="0" w:space="0" w:color="auto"/>
            <w:left w:val="none" w:sz="0" w:space="0" w:color="auto"/>
            <w:bottom w:val="none" w:sz="0" w:space="0" w:color="auto"/>
            <w:right w:val="none" w:sz="0" w:space="0" w:color="auto"/>
          </w:divBdr>
        </w:div>
        <w:div w:id="1641109434">
          <w:marLeft w:val="480"/>
          <w:marRight w:val="0"/>
          <w:marTop w:val="0"/>
          <w:marBottom w:val="0"/>
          <w:divBdr>
            <w:top w:val="none" w:sz="0" w:space="0" w:color="auto"/>
            <w:left w:val="none" w:sz="0" w:space="0" w:color="auto"/>
            <w:bottom w:val="none" w:sz="0" w:space="0" w:color="auto"/>
            <w:right w:val="none" w:sz="0" w:space="0" w:color="auto"/>
          </w:divBdr>
        </w:div>
        <w:div w:id="392703201">
          <w:marLeft w:val="480"/>
          <w:marRight w:val="0"/>
          <w:marTop w:val="0"/>
          <w:marBottom w:val="0"/>
          <w:divBdr>
            <w:top w:val="none" w:sz="0" w:space="0" w:color="auto"/>
            <w:left w:val="none" w:sz="0" w:space="0" w:color="auto"/>
            <w:bottom w:val="none" w:sz="0" w:space="0" w:color="auto"/>
            <w:right w:val="none" w:sz="0" w:space="0" w:color="auto"/>
          </w:divBdr>
        </w:div>
      </w:divsChild>
    </w:div>
    <w:div w:id="146358914">
      <w:bodyDiv w:val="1"/>
      <w:marLeft w:val="0"/>
      <w:marRight w:val="0"/>
      <w:marTop w:val="0"/>
      <w:marBottom w:val="0"/>
      <w:divBdr>
        <w:top w:val="none" w:sz="0" w:space="0" w:color="auto"/>
        <w:left w:val="none" w:sz="0" w:space="0" w:color="auto"/>
        <w:bottom w:val="none" w:sz="0" w:space="0" w:color="auto"/>
        <w:right w:val="none" w:sz="0" w:space="0" w:color="auto"/>
      </w:divBdr>
    </w:div>
    <w:div w:id="147139585">
      <w:bodyDiv w:val="1"/>
      <w:marLeft w:val="0"/>
      <w:marRight w:val="0"/>
      <w:marTop w:val="0"/>
      <w:marBottom w:val="0"/>
      <w:divBdr>
        <w:top w:val="none" w:sz="0" w:space="0" w:color="auto"/>
        <w:left w:val="none" w:sz="0" w:space="0" w:color="auto"/>
        <w:bottom w:val="none" w:sz="0" w:space="0" w:color="auto"/>
        <w:right w:val="none" w:sz="0" w:space="0" w:color="auto"/>
      </w:divBdr>
    </w:div>
    <w:div w:id="147939570">
      <w:bodyDiv w:val="1"/>
      <w:marLeft w:val="0"/>
      <w:marRight w:val="0"/>
      <w:marTop w:val="0"/>
      <w:marBottom w:val="0"/>
      <w:divBdr>
        <w:top w:val="none" w:sz="0" w:space="0" w:color="auto"/>
        <w:left w:val="none" w:sz="0" w:space="0" w:color="auto"/>
        <w:bottom w:val="none" w:sz="0" w:space="0" w:color="auto"/>
        <w:right w:val="none" w:sz="0" w:space="0" w:color="auto"/>
      </w:divBdr>
    </w:div>
    <w:div w:id="148257610">
      <w:bodyDiv w:val="1"/>
      <w:marLeft w:val="0"/>
      <w:marRight w:val="0"/>
      <w:marTop w:val="0"/>
      <w:marBottom w:val="0"/>
      <w:divBdr>
        <w:top w:val="none" w:sz="0" w:space="0" w:color="auto"/>
        <w:left w:val="none" w:sz="0" w:space="0" w:color="auto"/>
        <w:bottom w:val="none" w:sz="0" w:space="0" w:color="auto"/>
        <w:right w:val="none" w:sz="0" w:space="0" w:color="auto"/>
      </w:divBdr>
    </w:div>
    <w:div w:id="149293057">
      <w:bodyDiv w:val="1"/>
      <w:marLeft w:val="0"/>
      <w:marRight w:val="0"/>
      <w:marTop w:val="0"/>
      <w:marBottom w:val="0"/>
      <w:divBdr>
        <w:top w:val="none" w:sz="0" w:space="0" w:color="auto"/>
        <w:left w:val="none" w:sz="0" w:space="0" w:color="auto"/>
        <w:bottom w:val="none" w:sz="0" w:space="0" w:color="auto"/>
        <w:right w:val="none" w:sz="0" w:space="0" w:color="auto"/>
      </w:divBdr>
    </w:div>
    <w:div w:id="152835790">
      <w:bodyDiv w:val="1"/>
      <w:marLeft w:val="0"/>
      <w:marRight w:val="0"/>
      <w:marTop w:val="0"/>
      <w:marBottom w:val="0"/>
      <w:divBdr>
        <w:top w:val="none" w:sz="0" w:space="0" w:color="auto"/>
        <w:left w:val="none" w:sz="0" w:space="0" w:color="auto"/>
        <w:bottom w:val="none" w:sz="0" w:space="0" w:color="auto"/>
        <w:right w:val="none" w:sz="0" w:space="0" w:color="auto"/>
      </w:divBdr>
    </w:div>
    <w:div w:id="153110706">
      <w:bodyDiv w:val="1"/>
      <w:marLeft w:val="0"/>
      <w:marRight w:val="0"/>
      <w:marTop w:val="0"/>
      <w:marBottom w:val="0"/>
      <w:divBdr>
        <w:top w:val="none" w:sz="0" w:space="0" w:color="auto"/>
        <w:left w:val="none" w:sz="0" w:space="0" w:color="auto"/>
        <w:bottom w:val="none" w:sz="0" w:space="0" w:color="auto"/>
        <w:right w:val="none" w:sz="0" w:space="0" w:color="auto"/>
      </w:divBdr>
    </w:div>
    <w:div w:id="154035444">
      <w:bodyDiv w:val="1"/>
      <w:marLeft w:val="0"/>
      <w:marRight w:val="0"/>
      <w:marTop w:val="0"/>
      <w:marBottom w:val="0"/>
      <w:divBdr>
        <w:top w:val="none" w:sz="0" w:space="0" w:color="auto"/>
        <w:left w:val="none" w:sz="0" w:space="0" w:color="auto"/>
        <w:bottom w:val="none" w:sz="0" w:space="0" w:color="auto"/>
        <w:right w:val="none" w:sz="0" w:space="0" w:color="auto"/>
      </w:divBdr>
    </w:div>
    <w:div w:id="156115885">
      <w:bodyDiv w:val="1"/>
      <w:marLeft w:val="0"/>
      <w:marRight w:val="0"/>
      <w:marTop w:val="0"/>
      <w:marBottom w:val="0"/>
      <w:divBdr>
        <w:top w:val="none" w:sz="0" w:space="0" w:color="auto"/>
        <w:left w:val="none" w:sz="0" w:space="0" w:color="auto"/>
        <w:bottom w:val="none" w:sz="0" w:space="0" w:color="auto"/>
        <w:right w:val="none" w:sz="0" w:space="0" w:color="auto"/>
      </w:divBdr>
    </w:div>
    <w:div w:id="157042763">
      <w:bodyDiv w:val="1"/>
      <w:marLeft w:val="0"/>
      <w:marRight w:val="0"/>
      <w:marTop w:val="0"/>
      <w:marBottom w:val="0"/>
      <w:divBdr>
        <w:top w:val="none" w:sz="0" w:space="0" w:color="auto"/>
        <w:left w:val="none" w:sz="0" w:space="0" w:color="auto"/>
        <w:bottom w:val="none" w:sz="0" w:space="0" w:color="auto"/>
        <w:right w:val="none" w:sz="0" w:space="0" w:color="auto"/>
      </w:divBdr>
      <w:divsChild>
        <w:div w:id="55856100">
          <w:marLeft w:val="480"/>
          <w:marRight w:val="0"/>
          <w:marTop w:val="0"/>
          <w:marBottom w:val="0"/>
          <w:divBdr>
            <w:top w:val="none" w:sz="0" w:space="0" w:color="auto"/>
            <w:left w:val="none" w:sz="0" w:space="0" w:color="auto"/>
            <w:bottom w:val="none" w:sz="0" w:space="0" w:color="auto"/>
            <w:right w:val="none" w:sz="0" w:space="0" w:color="auto"/>
          </w:divBdr>
        </w:div>
        <w:div w:id="1631473608">
          <w:marLeft w:val="480"/>
          <w:marRight w:val="0"/>
          <w:marTop w:val="0"/>
          <w:marBottom w:val="0"/>
          <w:divBdr>
            <w:top w:val="none" w:sz="0" w:space="0" w:color="auto"/>
            <w:left w:val="none" w:sz="0" w:space="0" w:color="auto"/>
            <w:bottom w:val="none" w:sz="0" w:space="0" w:color="auto"/>
            <w:right w:val="none" w:sz="0" w:space="0" w:color="auto"/>
          </w:divBdr>
        </w:div>
        <w:div w:id="2059476054">
          <w:marLeft w:val="480"/>
          <w:marRight w:val="0"/>
          <w:marTop w:val="0"/>
          <w:marBottom w:val="0"/>
          <w:divBdr>
            <w:top w:val="none" w:sz="0" w:space="0" w:color="auto"/>
            <w:left w:val="none" w:sz="0" w:space="0" w:color="auto"/>
            <w:bottom w:val="none" w:sz="0" w:space="0" w:color="auto"/>
            <w:right w:val="none" w:sz="0" w:space="0" w:color="auto"/>
          </w:divBdr>
        </w:div>
        <w:div w:id="1160121298">
          <w:marLeft w:val="480"/>
          <w:marRight w:val="0"/>
          <w:marTop w:val="0"/>
          <w:marBottom w:val="0"/>
          <w:divBdr>
            <w:top w:val="none" w:sz="0" w:space="0" w:color="auto"/>
            <w:left w:val="none" w:sz="0" w:space="0" w:color="auto"/>
            <w:bottom w:val="none" w:sz="0" w:space="0" w:color="auto"/>
            <w:right w:val="none" w:sz="0" w:space="0" w:color="auto"/>
          </w:divBdr>
        </w:div>
        <w:div w:id="463622283">
          <w:marLeft w:val="480"/>
          <w:marRight w:val="0"/>
          <w:marTop w:val="0"/>
          <w:marBottom w:val="0"/>
          <w:divBdr>
            <w:top w:val="none" w:sz="0" w:space="0" w:color="auto"/>
            <w:left w:val="none" w:sz="0" w:space="0" w:color="auto"/>
            <w:bottom w:val="none" w:sz="0" w:space="0" w:color="auto"/>
            <w:right w:val="none" w:sz="0" w:space="0" w:color="auto"/>
          </w:divBdr>
        </w:div>
        <w:div w:id="396635120">
          <w:marLeft w:val="480"/>
          <w:marRight w:val="0"/>
          <w:marTop w:val="0"/>
          <w:marBottom w:val="0"/>
          <w:divBdr>
            <w:top w:val="none" w:sz="0" w:space="0" w:color="auto"/>
            <w:left w:val="none" w:sz="0" w:space="0" w:color="auto"/>
            <w:bottom w:val="none" w:sz="0" w:space="0" w:color="auto"/>
            <w:right w:val="none" w:sz="0" w:space="0" w:color="auto"/>
          </w:divBdr>
        </w:div>
        <w:div w:id="1588735059">
          <w:marLeft w:val="480"/>
          <w:marRight w:val="0"/>
          <w:marTop w:val="0"/>
          <w:marBottom w:val="0"/>
          <w:divBdr>
            <w:top w:val="none" w:sz="0" w:space="0" w:color="auto"/>
            <w:left w:val="none" w:sz="0" w:space="0" w:color="auto"/>
            <w:bottom w:val="none" w:sz="0" w:space="0" w:color="auto"/>
            <w:right w:val="none" w:sz="0" w:space="0" w:color="auto"/>
          </w:divBdr>
        </w:div>
        <w:div w:id="1933469764">
          <w:marLeft w:val="480"/>
          <w:marRight w:val="0"/>
          <w:marTop w:val="0"/>
          <w:marBottom w:val="0"/>
          <w:divBdr>
            <w:top w:val="none" w:sz="0" w:space="0" w:color="auto"/>
            <w:left w:val="none" w:sz="0" w:space="0" w:color="auto"/>
            <w:bottom w:val="none" w:sz="0" w:space="0" w:color="auto"/>
            <w:right w:val="none" w:sz="0" w:space="0" w:color="auto"/>
          </w:divBdr>
        </w:div>
        <w:div w:id="1256792386">
          <w:marLeft w:val="480"/>
          <w:marRight w:val="0"/>
          <w:marTop w:val="0"/>
          <w:marBottom w:val="0"/>
          <w:divBdr>
            <w:top w:val="none" w:sz="0" w:space="0" w:color="auto"/>
            <w:left w:val="none" w:sz="0" w:space="0" w:color="auto"/>
            <w:bottom w:val="none" w:sz="0" w:space="0" w:color="auto"/>
            <w:right w:val="none" w:sz="0" w:space="0" w:color="auto"/>
          </w:divBdr>
        </w:div>
        <w:div w:id="2099398151">
          <w:marLeft w:val="480"/>
          <w:marRight w:val="0"/>
          <w:marTop w:val="0"/>
          <w:marBottom w:val="0"/>
          <w:divBdr>
            <w:top w:val="none" w:sz="0" w:space="0" w:color="auto"/>
            <w:left w:val="none" w:sz="0" w:space="0" w:color="auto"/>
            <w:bottom w:val="none" w:sz="0" w:space="0" w:color="auto"/>
            <w:right w:val="none" w:sz="0" w:space="0" w:color="auto"/>
          </w:divBdr>
        </w:div>
        <w:div w:id="947543864">
          <w:marLeft w:val="480"/>
          <w:marRight w:val="0"/>
          <w:marTop w:val="0"/>
          <w:marBottom w:val="0"/>
          <w:divBdr>
            <w:top w:val="none" w:sz="0" w:space="0" w:color="auto"/>
            <w:left w:val="none" w:sz="0" w:space="0" w:color="auto"/>
            <w:bottom w:val="none" w:sz="0" w:space="0" w:color="auto"/>
            <w:right w:val="none" w:sz="0" w:space="0" w:color="auto"/>
          </w:divBdr>
        </w:div>
        <w:div w:id="700125863">
          <w:marLeft w:val="480"/>
          <w:marRight w:val="0"/>
          <w:marTop w:val="0"/>
          <w:marBottom w:val="0"/>
          <w:divBdr>
            <w:top w:val="none" w:sz="0" w:space="0" w:color="auto"/>
            <w:left w:val="none" w:sz="0" w:space="0" w:color="auto"/>
            <w:bottom w:val="none" w:sz="0" w:space="0" w:color="auto"/>
            <w:right w:val="none" w:sz="0" w:space="0" w:color="auto"/>
          </w:divBdr>
        </w:div>
        <w:div w:id="2020891523">
          <w:marLeft w:val="480"/>
          <w:marRight w:val="0"/>
          <w:marTop w:val="0"/>
          <w:marBottom w:val="0"/>
          <w:divBdr>
            <w:top w:val="none" w:sz="0" w:space="0" w:color="auto"/>
            <w:left w:val="none" w:sz="0" w:space="0" w:color="auto"/>
            <w:bottom w:val="none" w:sz="0" w:space="0" w:color="auto"/>
            <w:right w:val="none" w:sz="0" w:space="0" w:color="auto"/>
          </w:divBdr>
        </w:div>
        <w:div w:id="1785272822">
          <w:marLeft w:val="480"/>
          <w:marRight w:val="0"/>
          <w:marTop w:val="0"/>
          <w:marBottom w:val="0"/>
          <w:divBdr>
            <w:top w:val="none" w:sz="0" w:space="0" w:color="auto"/>
            <w:left w:val="none" w:sz="0" w:space="0" w:color="auto"/>
            <w:bottom w:val="none" w:sz="0" w:space="0" w:color="auto"/>
            <w:right w:val="none" w:sz="0" w:space="0" w:color="auto"/>
          </w:divBdr>
        </w:div>
        <w:div w:id="1755928976">
          <w:marLeft w:val="480"/>
          <w:marRight w:val="0"/>
          <w:marTop w:val="0"/>
          <w:marBottom w:val="0"/>
          <w:divBdr>
            <w:top w:val="none" w:sz="0" w:space="0" w:color="auto"/>
            <w:left w:val="none" w:sz="0" w:space="0" w:color="auto"/>
            <w:bottom w:val="none" w:sz="0" w:space="0" w:color="auto"/>
            <w:right w:val="none" w:sz="0" w:space="0" w:color="auto"/>
          </w:divBdr>
        </w:div>
        <w:div w:id="311100789">
          <w:marLeft w:val="480"/>
          <w:marRight w:val="0"/>
          <w:marTop w:val="0"/>
          <w:marBottom w:val="0"/>
          <w:divBdr>
            <w:top w:val="none" w:sz="0" w:space="0" w:color="auto"/>
            <w:left w:val="none" w:sz="0" w:space="0" w:color="auto"/>
            <w:bottom w:val="none" w:sz="0" w:space="0" w:color="auto"/>
            <w:right w:val="none" w:sz="0" w:space="0" w:color="auto"/>
          </w:divBdr>
        </w:div>
        <w:div w:id="833301091">
          <w:marLeft w:val="480"/>
          <w:marRight w:val="0"/>
          <w:marTop w:val="0"/>
          <w:marBottom w:val="0"/>
          <w:divBdr>
            <w:top w:val="none" w:sz="0" w:space="0" w:color="auto"/>
            <w:left w:val="none" w:sz="0" w:space="0" w:color="auto"/>
            <w:bottom w:val="none" w:sz="0" w:space="0" w:color="auto"/>
            <w:right w:val="none" w:sz="0" w:space="0" w:color="auto"/>
          </w:divBdr>
        </w:div>
        <w:div w:id="114758156">
          <w:marLeft w:val="480"/>
          <w:marRight w:val="0"/>
          <w:marTop w:val="0"/>
          <w:marBottom w:val="0"/>
          <w:divBdr>
            <w:top w:val="none" w:sz="0" w:space="0" w:color="auto"/>
            <w:left w:val="none" w:sz="0" w:space="0" w:color="auto"/>
            <w:bottom w:val="none" w:sz="0" w:space="0" w:color="auto"/>
            <w:right w:val="none" w:sz="0" w:space="0" w:color="auto"/>
          </w:divBdr>
        </w:div>
        <w:div w:id="685401445">
          <w:marLeft w:val="480"/>
          <w:marRight w:val="0"/>
          <w:marTop w:val="0"/>
          <w:marBottom w:val="0"/>
          <w:divBdr>
            <w:top w:val="none" w:sz="0" w:space="0" w:color="auto"/>
            <w:left w:val="none" w:sz="0" w:space="0" w:color="auto"/>
            <w:bottom w:val="none" w:sz="0" w:space="0" w:color="auto"/>
            <w:right w:val="none" w:sz="0" w:space="0" w:color="auto"/>
          </w:divBdr>
        </w:div>
        <w:div w:id="1583681334">
          <w:marLeft w:val="480"/>
          <w:marRight w:val="0"/>
          <w:marTop w:val="0"/>
          <w:marBottom w:val="0"/>
          <w:divBdr>
            <w:top w:val="none" w:sz="0" w:space="0" w:color="auto"/>
            <w:left w:val="none" w:sz="0" w:space="0" w:color="auto"/>
            <w:bottom w:val="none" w:sz="0" w:space="0" w:color="auto"/>
            <w:right w:val="none" w:sz="0" w:space="0" w:color="auto"/>
          </w:divBdr>
        </w:div>
        <w:div w:id="179857050">
          <w:marLeft w:val="480"/>
          <w:marRight w:val="0"/>
          <w:marTop w:val="0"/>
          <w:marBottom w:val="0"/>
          <w:divBdr>
            <w:top w:val="none" w:sz="0" w:space="0" w:color="auto"/>
            <w:left w:val="none" w:sz="0" w:space="0" w:color="auto"/>
            <w:bottom w:val="none" w:sz="0" w:space="0" w:color="auto"/>
            <w:right w:val="none" w:sz="0" w:space="0" w:color="auto"/>
          </w:divBdr>
        </w:div>
        <w:div w:id="1934703158">
          <w:marLeft w:val="480"/>
          <w:marRight w:val="0"/>
          <w:marTop w:val="0"/>
          <w:marBottom w:val="0"/>
          <w:divBdr>
            <w:top w:val="none" w:sz="0" w:space="0" w:color="auto"/>
            <w:left w:val="none" w:sz="0" w:space="0" w:color="auto"/>
            <w:bottom w:val="none" w:sz="0" w:space="0" w:color="auto"/>
            <w:right w:val="none" w:sz="0" w:space="0" w:color="auto"/>
          </w:divBdr>
        </w:div>
        <w:div w:id="1561162471">
          <w:marLeft w:val="480"/>
          <w:marRight w:val="0"/>
          <w:marTop w:val="0"/>
          <w:marBottom w:val="0"/>
          <w:divBdr>
            <w:top w:val="none" w:sz="0" w:space="0" w:color="auto"/>
            <w:left w:val="none" w:sz="0" w:space="0" w:color="auto"/>
            <w:bottom w:val="none" w:sz="0" w:space="0" w:color="auto"/>
            <w:right w:val="none" w:sz="0" w:space="0" w:color="auto"/>
          </w:divBdr>
        </w:div>
        <w:div w:id="1287008584">
          <w:marLeft w:val="480"/>
          <w:marRight w:val="0"/>
          <w:marTop w:val="0"/>
          <w:marBottom w:val="0"/>
          <w:divBdr>
            <w:top w:val="none" w:sz="0" w:space="0" w:color="auto"/>
            <w:left w:val="none" w:sz="0" w:space="0" w:color="auto"/>
            <w:bottom w:val="none" w:sz="0" w:space="0" w:color="auto"/>
            <w:right w:val="none" w:sz="0" w:space="0" w:color="auto"/>
          </w:divBdr>
        </w:div>
        <w:div w:id="121383907">
          <w:marLeft w:val="480"/>
          <w:marRight w:val="0"/>
          <w:marTop w:val="0"/>
          <w:marBottom w:val="0"/>
          <w:divBdr>
            <w:top w:val="none" w:sz="0" w:space="0" w:color="auto"/>
            <w:left w:val="none" w:sz="0" w:space="0" w:color="auto"/>
            <w:bottom w:val="none" w:sz="0" w:space="0" w:color="auto"/>
            <w:right w:val="none" w:sz="0" w:space="0" w:color="auto"/>
          </w:divBdr>
        </w:div>
        <w:div w:id="1848130238">
          <w:marLeft w:val="480"/>
          <w:marRight w:val="0"/>
          <w:marTop w:val="0"/>
          <w:marBottom w:val="0"/>
          <w:divBdr>
            <w:top w:val="none" w:sz="0" w:space="0" w:color="auto"/>
            <w:left w:val="none" w:sz="0" w:space="0" w:color="auto"/>
            <w:bottom w:val="none" w:sz="0" w:space="0" w:color="auto"/>
            <w:right w:val="none" w:sz="0" w:space="0" w:color="auto"/>
          </w:divBdr>
        </w:div>
        <w:div w:id="301741166">
          <w:marLeft w:val="480"/>
          <w:marRight w:val="0"/>
          <w:marTop w:val="0"/>
          <w:marBottom w:val="0"/>
          <w:divBdr>
            <w:top w:val="none" w:sz="0" w:space="0" w:color="auto"/>
            <w:left w:val="none" w:sz="0" w:space="0" w:color="auto"/>
            <w:bottom w:val="none" w:sz="0" w:space="0" w:color="auto"/>
            <w:right w:val="none" w:sz="0" w:space="0" w:color="auto"/>
          </w:divBdr>
        </w:div>
      </w:divsChild>
    </w:div>
    <w:div w:id="157505632">
      <w:bodyDiv w:val="1"/>
      <w:marLeft w:val="0"/>
      <w:marRight w:val="0"/>
      <w:marTop w:val="0"/>
      <w:marBottom w:val="0"/>
      <w:divBdr>
        <w:top w:val="none" w:sz="0" w:space="0" w:color="auto"/>
        <w:left w:val="none" w:sz="0" w:space="0" w:color="auto"/>
        <w:bottom w:val="none" w:sz="0" w:space="0" w:color="auto"/>
        <w:right w:val="none" w:sz="0" w:space="0" w:color="auto"/>
      </w:divBdr>
    </w:div>
    <w:div w:id="161625704">
      <w:bodyDiv w:val="1"/>
      <w:marLeft w:val="0"/>
      <w:marRight w:val="0"/>
      <w:marTop w:val="0"/>
      <w:marBottom w:val="0"/>
      <w:divBdr>
        <w:top w:val="none" w:sz="0" w:space="0" w:color="auto"/>
        <w:left w:val="none" w:sz="0" w:space="0" w:color="auto"/>
        <w:bottom w:val="none" w:sz="0" w:space="0" w:color="auto"/>
        <w:right w:val="none" w:sz="0" w:space="0" w:color="auto"/>
      </w:divBdr>
    </w:div>
    <w:div w:id="161701840">
      <w:bodyDiv w:val="1"/>
      <w:marLeft w:val="0"/>
      <w:marRight w:val="0"/>
      <w:marTop w:val="0"/>
      <w:marBottom w:val="0"/>
      <w:divBdr>
        <w:top w:val="none" w:sz="0" w:space="0" w:color="auto"/>
        <w:left w:val="none" w:sz="0" w:space="0" w:color="auto"/>
        <w:bottom w:val="none" w:sz="0" w:space="0" w:color="auto"/>
        <w:right w:val="none" w:sz="0" w:space="0" w:color="auto"/>
      </w:divBdr>
    </w:div>
    <w:div w:id="161743442">
      <w:bodyDiv w:val="1"/>
      <w:marLeft w:val="0"/>
      <w:marRight w:val="0"/>
      <w:marTop w:val="0"/>
      <w:marBottom w:val="0"/>
      <w:divBdr>
        <w:top w:val="none" w:sz="0" w:space="0" w:color="auto"/>
        <w:left w:val="none" w:sz="0" w:space="0" w:color="auto"/>
        <w:bottom w:val="none" w:sz="0" w:space="0" w:color="auto"/>
        <w:right w:val="none" w:sz="0" w:space="0" w:color="auto"/>
      </w:divBdr>
    </w:div>
    <w:div w:id="161942814">
      <w:bodyDiv w:val="1"/>
      <w:marLeft w:val="0"/>
      <w:marRight w:val="0"/>
      <w:marTop w:val="0"/>
      <w:marBottom w:val="0"/>
      <w:divBdr>
        <w:top w:val="none" w:sz="0" w:space="0" w:color="auto"/>
        <w:left w:val="none" w:sz="0" w:space="0" w:color="auto"/>
        <w:bottom w:val="none" w:sz="0" w:space="0" w:color="auto"/>
        <w:right w:val="none" w:sz="0" w:space="0" w:color="auto"/>
      </w:divBdr>
    </w:div>
    <w:div w:id="162161117">
      <w:bodyDiv w:val="1"/>
      <w:marLeft w:val="0"/>
      <w:marRight w:val="0"/>
      <w:marTop w:val="0"/>
      <w:marBottom w:val="0"/>
      <w:divBdr>
        <w:top w:val="none" w:sz="0" w:space="0" w:color="auto"/>
        <w:left w:val="none" w:sz="0" w:space="0" w:color="auto"/>
        <w:bottom w:val="none" w:sz="0" w:space="0" w:color="auto"/>
        <w:right w:val="none" w:sz="0" w:space="0" w:color="auto"/>
      </w:divBdr>
    </w:div>
    <w:div w:id="162166192">
      <w:bodyDiv w:val="1"/>
      <w:marLeft w:val="0"/>
      <w:marRight w:val="0"/>
      <w:marTop w:val="0"/>
      <w:marBottom w:val="0"/>
      <w:divBdr>
        <w:top w:val="none" w:sz="0" w:space="0" w:color="auto"/>
        <w:left w:val="none" w:sz="0" w:space="0" w:color="auto"/>
        <w:bottom w:val="none" w:sz="0" w:space="0" w:color="auto"/>
        <w:right w:val="none" w:sz="0" w:space="0" w:color="auto"/>
      </w:divBdr>
    </w:div>
    <w:div w:id="163670230">
      <w:bodyDiv w:val="1"/>
      <w:marLeft w:val="0"/>
      <w:marRight w:val="0"/>
      <w:marTop w:val="0"/>
      <w:marBottom w:val="0"/>
      <w:divBdr>
        <w:top w:val="none" w:sz="0" w:space="0" w:color="auto"/>
        <w:left w:val="none" w:sz="0" w:space="0" w:color="auto"/>
        <w:bottom w:val="none" w:sz="0" w:space="0" w:color="auto"/>
        <w:right w:val="none" w:sz="0" w:space="0" w:color="auto"/>
      </w:divBdr>
    </w:div>
    <w:div w:id="164127327">
      <w:bodyDiv w:val="1"/>
      <w:marLeft w:val="0"/>
      <w:marRight w:val="0"/>
      <w:marTop w:val="0"/>
      <w:marBottom w:val="0"/>
      <w:divBdr>
        <w:top w:val="none" w:sz="0" w:space="0" w:color="auto"/>
        <w:left w:val="none" w:sz="0" w:space="0" w:color="auto"/>
        <w:bottom w:val="none" w:sz="0" w:space="0" w:color="auto"/>
        <w:right w:val="none" w:sz="0" w:space="0" w:color="auto"/>
      </w:divBdr>
    </w:div>
    <w:div w:id="164442167">
      <w:bodyDiv w:val="1"/>
      <w:marLeft w:val="0"/>
      <w:marRight w:val="0"/>
      <w:marTop w:val="0"/>
      <w:marBottom w:val="0"/>
      <w:divBdr>
        <w:top w:val="none" w:sz="0" w:space="0" w:color="auto"/>
        <w:left w:val="none" w:sz="0" w:space="0" w:color="auto"/>
        <w:bottom w:val="none" w:sz="0" w:space="0" w:color="auto"/>
        <w:right w:val="none" w:sz="0" w:space="0" w:color="auto"/>
      </w:divBdr>
    </w:div>
    <w:div w:id="164707717">
      <w:bodyDiv w:val="1"/>
      <w:marLeft w:val="0"/>
      <w:marRight w:val="0"/>
      <w:marTop w:val="0"/>
      <w:marBottom w:val="0"/>
      <w:divBdr>
        <w:top w:val="none" w:sz="0" w:space="0" w:color="auto"/>
        <w:left w:val="none" w:sz="0" w:space="0" w:color="auto"/>
        <w:bottom w:val="none" w:sz="0" w:space="0" w:color="auto"/>
        <w:right w:val="none" w:sz="0" w:space="0" w:color="auto"/>
      </w:divBdr>
    </w:div>
    <w:div w:id="165093568">
      <w:bodyDiv w:val="1"/>
      <w:marLeft w:val="0"/>
      <w:marRight w:val="0"/>
      <w:marTop w:val="0"/>
      <w:marBottom w:val="0"/>
      <w:divBdr>
        <w:top w:val="none" w:sz="0" w:space="0" w:color="auto"/>
        <w:left w:val="none" w:sz="0" w:space="0" w:color="auto"/>
        <w:bottom w:val="none" w:sz="0" w:space="0" w:color="auto"/>
        <w:right w:val="none" w:sz="0" w:space="0" w:color="auto"/>
      </w:divBdr>
    </w:div>
    <w:div w:id="165632977">
      <w:bodyDiv w:val="1"/>
      <w:marLeft w:val="0"/>
      <w:marRight w:val="0"/>
      <w:marTop w:val="0"/>
      <w:marBottom w:val="0"/>
      <w:divBdr>
        <w:top w:val="none" w:sz="0" w:space="0" w:color="auto"/>
        <w:left w:val="none" w:sz="0" w:space="0" w:color="auto"/>
        <w:bottom w:val="none" w:sz="0" w:space="0" w:color="auto"/>
        <w:right w:val="none" w:sz="0" w:space="0" w:color="auto"/>
      </w:divBdr>
    </w:div>
    <w:div w:id="165754884">
      <w:bodyDiv w:val="1"/>
      <w:marLeft w:val="0"/>
      <w:marRight w:val="0"/>
      <w:marTop w:val="0"/>
      <w:marBottom w:val="0"/>
      <w:divBdr>
        <w:top w:val="none" w:sz="0" w:space="0" w:color="auto"/>
        <w:left w:val="none" w:sz="0" w:space="0" w:color="auto"/>
        <w:bottom w:val="none" w:sz="0" w:space="0" w:color="auto"/>
        <w:right w:val="none" w:sz="0" w:space="0" w:color="auto"/>
      </w:divBdr>
    </w:div>
    <w:div w:id="166603425">
      <w:bodyDiv w:val="1"/>
      <w:marLeft w:val="0"/>
      <w:marRight w:val="0"/>
      <w:marTop w:val="0"/>
      <w:marBottom w:val="0"/>
      <w:divBdr>
        <w:top w:val="none" w:sz="0" w:space="0" w:color="auto"/>
        <w:left w:val="none" w:sz="0" w:space="0" w:color="auto"/>
        <w:bottom w:val="none" w:sz="0" w:space="0" w:color="auto"/>
        <w:right w:val="none" w:sz="0" w:space="0" w:color="auto"/>
      </w:divBdr>
    </w:div>
    <w:div w:id="166947623">
      <w:bodyDiv w:val="1"/>
      <w:marLeft w:val="0"/>
      <w:marRight w:val="0"/>
      <w:marTop w:val="0"/>
      <w:marBottom w:val="0"/>
      <w:divBdr>
        <w:top w:val="none" w:sz="0" w:space="0" w:color="auto"/>
        <w:left w:val="none" w:sz="0" w:space="0" w:color="auto"/>
        <w:bottom w:val="none" w:sz="0" w:space="0" w:color="auto"/>
        <w:right w:val="none" w:sz="0" w:space="0" w:color="auto"/>
      </w:divBdr>
    </w:div>
    <w:div w:id="168372652">
      <w:bodyDiv w:val="1"/>
      <w:marLeft w:val="0"/>
      <w:marRight w:val="0"/>
      <w:marTop w:val="0"/>
      <w:marBottom w:val="0"/>
      <w:divBdr>
        <w:top w:val="none" w:sz="0" w:space="0" w:color="auto"/>
        <w:left w:val="none" w:sz="0" w:space="0" w:color="auto"/>
        <w:bottom w:val="none" w:sz="0" w:space="0" w:color="auto"/>
        <w:right w:val="none" w:sz="0" w:space="0" w:color="auto"/>
      </w:divBdr>
    </w:div>
    <w:div w:id="168720397">
      <w:bodyDiv w:val="1"/>
      <w:marLeft w:val="0"/>
      <w:marRight w:val="0"/>
      <w:marTop w:val="0"/>
      <w:marBottom w:val="0"/>
      <w:divBdr>
        <w:top w:val="none" w:sz="0" w:space="0" w:color="auto"/>
        <w:left w:val="none" w:sz="0" w:space="0" w:color="auto"/>
        <w:bottom w:val="none" w:sz="0" w:space="0" w:color="auto"/>
        <w:right w:val="none" w:sz="0" w:space="0" w:color="auto"/>
      </w:divBdr>
      <w:divsChild>
        <w:div w:id="1516915403">
          <w:marLeft w:val="480"/>
          <w:marRight w:val="0"/>
          <w:marTop w:val="0"/>
          <w:marBottom w:val="0"/>
          <w:divBdr>
            <w:top w:val="none" w:sz="0" w:space="0" w:color="auto"/>
            <w:left w:val="none" w:sz="0" w:space="0" w:color="auto"/>
            <w:bottom w:val="none" w:sz="0" w:space="0" w:color="auto"/>
            <w:right w:val="none" w:sz="0" w:space="0" w:color="auto"/>
          </w:divBdr>
        </w:div>
        <w:div w:id="1594050398">
          <w:marLeft w:val="480"/>
          <w:marRight w:val="0"/>
          <w:marTop w:val="0"/>
          <w:marBottom w:val="0"/>
          <w:divBdr>
            <w:top w:val="none" w:sz="0" w:space="0" w:color="auto"/>
            <w:left w:val="none" w:sz="0" w:space="0" w:color="auto"/>
            <w:bottom w:val="none" w:sz="0" w:space="0" w:color="auto"/>
            <w:right w:val="none" w:sz="0" w:space="0" w:color="auto"/>
          </w:divBdr>
        </w:div>
        <w:div w:id="204217730">
          <w:marLeft w:val="480"/>
          <w:marRight w:val="0"/>
          <w:marTop w:val="0"/>
          <w:marBottom w:val="0"/>
          <w:divBdr>
            <w:top w:val="none" w:sz="0" w:space="0" w:color="auto"/>
            <w:left w:val="none" w:sz="0" w:space="0" w:color="auto"/>
            <w:bottom w:val="none" w:sz="0" w:space="0" w:color="auto"/>
            <w:right w:val="none" w:sz="0" w:space="0" w:color="auto"/>
          </w:divBdr>
        </w:div>
        <w:div w:id="358628232">
          <w:marLeft w:val="480"/>
          <w:marRight w:val="0"/>
          <w:marTop w:val="0"/>
          <w:marBottom w:val="0"/>
          <w:divBdr>
            <w:top w:val="none" w:sz="0" w:space="0" w:color="auto"/>
            <w:left w:val="none" w:sz="0" w:space="0" w:color="auto"/>
            <w:bottom w:val="none" w:sz="0" w:space="0" w:color="auto"/>
            <w:right w:val="none" w:sz="0" w:space="0" w:color="auto"/>
          </w:divBdr>
        </w:div>
        <w:div w:id="1705598750">
          <w:marLeft w:val="480"/>
          <w:marRight w:val="0"/>
          <w:marTop w:val="0"/>
          <w:marBottom w:val="0"/>
          <w:divBdr>
            <w:top w:val="none" w:sz="0" w:space="0" w:color="auto"/>
            <w:left w:val="none" w:sz="0" w:space="0" w:color="auto"/>
            <w:bottom w:val="none" w:sz="0" w:space="0" w:color="auto"/>
            <w:right w:val="none" w:sz="0" w:space="0" w:color="auto"/>
          </w:divBdr>
        </w:div>
        <w:div w:id="485826599">
          <w:marLeft w:val="480"/>
          <w:marRight w:val="0"/>
          <w:marTop w:val="0"/>
          <w:marBottom w:val="0"/>
          <w:divBdr>
            <w:top w:val="none" w:sz="0" w:space="0" w:color="auto"/>
            <w:left w:val="none" w:sz="0" w:space="0" w:color="auto"/>
            <w:bottom w:val="none" w:sz="0" w:space="0" w:color="auto"/>
            <w:right w:val="none" w:sz="0" w:space="0" w:color="auto"/>
          </w:divBdr>
        </w:div>
        <w:div w:id="1988393032">
          <w:marLeft w:val="480"/>
          <w:marRight w:val="0"/>
          <w:marTop w:val="0"/>
          <w:marBottom w:val="0"/>
          <w:divBdr>
            <w:top w:val="none" w:sz="0" w:space="0" w:color="auto"/>
            <w:left w:val="none" w:sz="0" w:space="0" w:color="auto"/>
            <w:bottom w:val="none" w:sz="0" w:space="0" w:color="auto"/>
            <w:right w:val="none" w:sz="0" w:space="0" w:color="auto"/>
          </w:divBdr>
        </w:div>
        <w:div w:id="26833737">
          <w:marLeft w:val="480"/>
          <w:marRight w:val="0"/>
          <w:marTop w:val="0"/>
          <w:marBottom w:val="0"/>
          <w:divBdr>
            <w:top w:val="none" w:sz="0" w:space="0" w:color="auto"/>
            <w:left w:val="none" w:sz="0" w:space="0" w:color="auto"/>
            <w:bottom w:val="none" w:sz="0" w:space="0" w:color="auto"/>
            <w:right w:val="none" w:sz="0" w:space="0" w:color="auto"/>
          </w:divBdr>
        </w:div>
        <w:div w:id="1372531632">
          <w:marLeft w:val="480"/>
          <w:marRight w:val="0"/>
          <w:marTop w:val="0"/>
          <w:marBottom w:val="0"/>
          <w:divBdr>
            <w:top w:val="none" w:sz="0" w:space="0" w:color="auto"/>
            <w:left w:val="none" w:sz="0" w:space="0" w:color="auto"/>
            <w:bottom w:val="none" w:sz="0" w:space="0" w:color="auto"/>
            <w:right w:val="none" w:sz="0" w:space="0" w:color="auto"/>
          </w:divBdr>
        </w:div>
        <w:div w:id="424809526">
          <w:marLeft w:val="480"/>
          <w:marRight w:val="0"/>
          <w:marTop w:val="0"/>
          <w:marBottom w:val="0"/>
          <w:divBdr>
            <w:top w:val="none" w:sz="0" w:space="0" w:color="auto"/>
            <w:left w:val="none" w:sz="0" w:space="0" w:color="auto"/>
            <w:bottom w:val="none" w:sz="0" w:space="0" w:color="auto"/>
            <w:right w:val="none" w:sz="0" w:space="0" w:color="auto"/>
          </w:divBdr>
        </w:div>
        <w:div w:id="1473869448">
          <w:marLeft w:val="480"/>
          <w:marRight w:val="0"/>
          <w:marTop w:val="0"/>
          <w:marBottom w:val="0"/>
          <w:divBdr>
            <w:top w:val="none" w:sz="0" w:space="0" w:color="auto"/>
            <w:left w:val="none" w:sz="0" w:space="0" w:color="auto"/>
            <w:bottom w:val="none" w:sz="0" w:space="0" w:color="auto"/>
            <w:right w:val="none" w:sz="0" w:space="0" w:color="auto"/>
          </w:divBdr>
        </w:div>
        <w:div w:id="1779641862">
          <w:marLeft w:val="480"/>
          <w:marRight w:val="0"/>
          <w:marTop w:val="0"/>
          <w:marBottom w:val="0"/>
          <w:divBdr>
            <w:top w:val="none" w:sz="0" w:space="0" w:color="auto"/>
            <w:left w:val="none" w:sz="0" w:space="0" w:color="auto"/>
            <w:bottom w:val="none" w:sz="0" w:space="0" w:color="auto"/>
            <w:right w:val="none" w:sz="0" w:space="0" w:color="auto"/>
          </w:divBdr>
        </w:div>
        <w:div w:id="724841378">
          <w:marLeft w:val="480"/>
          <w:marRight w:val="0"/>
          <w:marTop w:val="0"/>
          <w:marBottom w:val="0"/>
          <w:divBdr>
            <w:top w:val="none" w:sz="0" w:space="0" w:color="auto"/>
            <w:left w:val="none" w:sz="0" w:space="0" w:color="auto"/>
            <w:bottom w:val="none" w:sz="0" w:space="0" w:color="auto"/>
            <w:right w:val="none" w:sz="0" w:space="0" w:color="auto"/>
          </w:divBdr>
        </w:div>
        <w:div w:id="1423186805">
          <w:marLeft w:val="480"/>
          <w:marRight w:val="0"/>
          <w:marTop w:val="0"/>
          <w:marBottom w:val="0"/>
          <w:divBdr>
            <w:top w:val="none" w:sz="0" w:space="0" w:color="auto"/>
            <w:left w:val="none" w:sz="0" w:space="0" w:color="auto"/>
            <w:bottom w:val="none" w:sz="0" w:space="0" w:color="auto"/>
            <w:right w:val="none" w:sz="0" w:space="0" w:color="auto"/>
          </w:divBdr>
        </w:div>
        <w:div w:id="1526559432">
          <w:marLeft w:val="480"/>
          <w:marRight w:val="0"/>
          <w:marTop w:val="0"/>
          <w:marBottom w:val="0"/>
          <w:divBdr>
            <w:top w:val="none" w:sz="0" w:space="0" w:color="auto"/>
            <w:left w:val="none" w:sz="0" w:space="0" w:color="auto"/>
            <w:bottom w:val="none" w:sz="0" w:space="0" w:color="auto"/>
            <w:right w:val="none" w:sz="0" w:space="0" w:color="auto"/>
          </w:divBdr>
        </w:div>
        <w:div w:id="2093693339">
          <w:marLeft w:val="480"/>
          <w:marRight w:val="0"/>
          <w:marTop w:val="0"/>
          <w:marBottom w:val="0"/>
          <w:divBdr>
            <w:top w:val="none" w:sz="0" w:space="0" w:color="auto"/>
            <w:left w:val="none" w:sz="0" w:space="0" w:color="auto"/>
            <w:bottom w:val="none" w:sz="0" w:space="0" w:color="auto"/>
            <w:right w:val="none" w:sz="0" w:space="0" w:color="auto"/>
          </w:divBdr>
        </w:div>
        <w:div w:id="2079744219">
          <w:marLeft w:val="480"/>
          <w:marRight w:val="0"/>
          <w:marTop w:val="0"/>
          <w:marBottom w:val="0"/>
          <w:divBdr>
            <w:top w:val="none" w:sz="0" w:space="0" w:color="auto"/>
            <w:left w:val="none" w:sz="0" w:space="0" w:color="auto"/>
            <w:bottom w:val="none" w:sz="0" w:space="0" w:color="auto"/>
            <w:right w:val="none" w:sz="0" w:space="0" w:color="auto"/>
          </w:divBdr>
        </w:div>
        <w:div w:id="1637494646">
          <w:marLeft w:val="480"/>
          <w:marRight w:val="0"/>
          <w:marTop w:val="0"/>
          <w:marBottom w:val="0"/>
          <w:divBdr>
            <w:top w:val="none" w:sz="0" w:space="0" w:color="auto"/>
            <w:left w:val="none" w:sz="0" w:space="0" w:color="auto"/>
            <w:bottom w:val="none" w:sz="0" w:space="0" w:color="auto"/>
            <w:right w:val="none" w:sz="0" w:space="0" w:color="auto"/>
          </w:divBdr>
        </w:div>
        <w:div w:id="1609508352">
          <w:marLeft w:val="480"/>
          <w:marRight w:val="0"/>
          <w:marTop w:val="0"/>
          <w:marBottom w:val="0"/>
          <w:divBdr>
            <w:top w:val="none" w:sz="0" w:space="0" w:color="auto"/>
            <w:left w:val="none" w:sz="0" w:space="0" w:color="auto"/>
            <w:bottom w:val="none" w:sz="0" w:space="0" w:color="auto"/>
            <w:right w:val="none" w:sz="0" w:space="0" w:color="auto"/>
          </w:divBdr>
        </w:div>
        <w:div w:id="1385593962">
          <w:marLeft w:val="480"/>
          <w:marRight w:val="0"/>
          <w:marTop w:val="0"/>
          <w:marBottom w:val="0"/>
          <w:divBdr>
            <w:top w:val="none" w:sz="0" w:space="0" w:color="auto"/>
            <w:left w:val="none" w:sz="0" w:space="0" w:color="auto"/>
            <w:bottom w:val="none" w:sz="0" w:space="0" w:color="auto"/>
            <w:right w:val="none" w:sz="0" w:space="0" w:color="auto"/>
          </w:divBdr>
        </w:div>
      </w:divsChild>
    </w:div>
    <w:div w:id="170217367">
      <w:bodyDiv w:val="1"/>
      <w:marLeft w:val="0"/>
      <w:marRight w:val="0"/>
      <w:marTop w:val="0"/>
      <w:marBottom w:val="0"/>
      <w:divBdr>
        <w:top w:val="none" w:sz="0" w:space="0" w:color="auto"/>
        <w:left w:val="none" w:sz="0" w:space="0" w:color="auto"/>
        <w:bottom w:val="none" w:sz="0" w:space="0" w:color="auto"/>
        <w:right w:val="none" w:sz="0" w:space="0" w:color="auto"/>
      </w:divBdr>
    </w:div>
    <w:div w:id="171646295">
      <w:bodyDiv w:val="1"/>
      <w:marLeft w:val="0"/>
      <w:marRight w:val="0"/>
      <w:marTop w:val="0"/>
      <w:marBottom w:val="0"/>
      <w:divBdr>
        <w:top w:val="none" w:sz="0" w:space="0" w:color="auto"/>
        <w:left w:val="none" w:sz="0" w:space="0" w:color="auto"/>
        <w:bottom w:val="none" w:sz="0" w:space="0" w:color="auto"/>
        <w:right w:val="none" w:sz="0" w:space="0" w:color="auto"/>
      </w:divBdr>
    </w:div>
    <w:div w:id="173030837">
      <w:bodyDiv w:val="1"/>
      <w:marLeft w:val="0"/>
      <w:marRight w:val="0"/>
      <w:marTop w:val="0"/>
      <w:marBottom w:val="0"/>
      <w:divBdr>
        <w:top w:val="none" w:sz="0" w:space="0" w:color="auto"/>
        <w:left w:val="none" w:sz="0" w:space="0" w:color="auto"/>
        <w:bottom w:val="none" w:sz="0" w:space="0" w:color="auto"/>
        <w:right w:val="none" w:sz="0" w:space="0" w:color="auto"/>
      </w:divBdr>
    </w:div>
    <w:div w:id="173343599">
      <w:bodyDiv w:val="1"/>
      <w:marLeft w:val="0"/>
      <w:marRight w:val="0"/>
      <w:marTop w:val="0"/>
      <w:marBottom w:val="0"/>
      <w:divBdr>
        <w:top w:val="none" w:sz="0" w:space="0" w:color="auto"/>
        <w:left w:val="none" w:sz="0" w:space="0" w:color="auto"/>
        <w:bottom w:val="none" w:sz="0" w:space="0" w:color="auto"/>
        <w:right w:val="none" w:sz="0" w:space="0" w:color="auto"/>
      </w:divBdr>
    </w:div>
    <w:div w:id="174882534">
      <w:bodyDiv w:val="1"/>
      <w:marLeft w:val="0"/>
      <w:marRight w:val="0"/>
      <w:marTop w:val="0"/>
      <w:marBottom w:val="0"/>
      <w:divBdr>
        <w:top w:val="none" w:sz="0" w:space="0" w:color="auto"/>
        <w:left w:val="none" w:sz="0" w:space="0" w:color="auto"/>
        <w:bottom w:val="none" w:sz="0" w:space="0" w:color="auto"/>
        <w:right w:val="none" w:sz="0" w:space="0" w:color="auto"/>
      </w:divBdr>
    </w:div>
    <w:div w:id="175773284">
      <w:bodyDiv w:val="1"/>
      <w:marLeft w:val="0"/>
      <w:marRight w:val="0"/>
      <w:marTop w:val="0"/>
      <w:marBottom w:val="0"/>
      <w:divBdr>
        <w:top w:val="none" w:sz="0" w:space="0" w:color="auto"/>
        <w:left w:val="none" w:sz="0" w:space="0" w:color="auto"/>
        <w:bottom w:val="none" w:sz="0" w:space="0" w:color="auto"/>
        <w:right w:val="none" w:sz="0" w:space="0" w:color="auto"/>
      </w:divBdr>
    </w:div>
    <w:div w:id="176040581">
      <w:bodyDiv w:val="1"/>
      <w:marLeft w:val="0"/>
      <w:marRight w:val="0"/>
      <w:marTop w:val="0"/>
      <w:marBottom w:val="0"/>
      <w:divBdr>
        <w:top w:val="none" w:sz="0" w:space="0" w:color="auto"/>
        <w:left w:val="none" w:sz="0" w:space="0" w:color="auto"/>
        <w:bottom w:val="none" w:sz="0" w:space="0" w:color="auto"/>
        <w:right w:val="none" w:sz="0" w:space="0" w:color="auto"/>
      </w:divBdr>
    </w:div>
    <w:div w:id="176308338">
      <w:bodyDiv w:val="1"/>
      <w:marLeft w:val="0"/>
      <w:marRight w:val="0"/>
      <w:marTop w:val="0"/>
      <w:marBottom w:val="0"/>
      <w:divBdr>
        <w:top w:val="none" w:sz="0" w:space="0" w:color="auto"/>
        <w:left w:val="none" w:sz="0" w:space="0" w:color="auto"/>
        <w:bottom w:val="none" w:sz="0" w:space="0" w:color="auto"/>
        <w:right w:val="none" w:sz="0" w:space="0" w:color="auto"/>
      </w:divBdr>
    </w:div>
    <w:div w:id="176388595">
      <w:bodyDiv w:val="1"/>
      <w:marLeft w:val="0"/>
      <w:marRight w:val="0"/>
      <w:marTop w:val="0"/>
      <w:marBottom w:val="0"/>
      <w:divBdr>
        <w:top w:val="none" w:sz="0" w:space="0" w:color="auto"/>
        <w:left w:val="none" w:sz="0" w:space="0" w:color="auto"/>
        <w:bottom w:val="none" w:sz="0" w:space="0" w:color="auto"/>
        <w:right w:val="none" w:sz="0" w:space="0" w:color="auto"/>
      </w:divBdr>
    </w:div>
    <w:div w:id="177081468">
      <w:bodyDiv w:val="1"/>
      <w:marLeft w:val="0"/>
      <w:marRight w:val="0"/>
      <w:marTop w:val="0"/>
      <w:marBottom w:val="0"/>
      <w:divBdr>
        <w:top w:val="none" w:sz="0" w:space="0" w:color="auto"/>
        <w:left w:val="none" w:sz="0" w:space="0" w:color="auto"/>
        <w:bottom w:val="none" w:sz="0" w:space="0" w:color="auto"/>
        <w:right w:val="none" w:sz="0" w:space="0" w:color="auto"/>
      </w:divBdr>
    </w:div>
    <w:div w:id="178275815">
      <w:bodyDiv w:val="1"/>
      <w:marLeft w:val="0"/>
      <w:marRight w:val="0"/>
      <w:marTop w:val="0"/>
      <w:marBottom w:val="0"/>
      <w:divBdr>
        <w:top w:val="none" w:sz="0" w:space="0" w:color="auto"/>
        <w:left w:val="none" w:sz="0" w:space="0" w:color="auto"/>
        <w:bottom w:val="none" w:sz="0" w:space="0" w:color="auto"/>
        <w:right w:val="none" w:sz="0" w:space="0" w:color="auto"/>
      </w:divBdr>
    </w:div>
    <w:div w:id="179199916">
      <w:bodyDiv w:val="1"/>
      <w:marLeft w:val="0"/>
      <w:marRight w:val="0"/>
      <w:marTop w:val="0"/>
      <w:marBottom w:val="0"/>
      <w:divBdr>
        <w:top w:val="none" w:sz="0" w:space="0" w:color="auto"/>
        <w:left w:val="none" w:sz="0" w:space="0" w:color="auto"/>
        <w:bottom w:val="none" w:sz="0" w:space="0" w:color="auto"/>
        <w:right w:val="none" w:sz="0" w:space="0" w:color="auto"/>
      </w:divBdr>
    </w:div>
    <w:div w:id="179662595">
      <w:bodyDiv w:val="1"/>
      <w:marLeft w:val="0"/>
      <w:marRight w:val="0"/>
      <w:marTop w:val="0"/>
      <w:marBottom w:val="0"/>
      <w:divBdr>
        <w:top w:val="none" w:sz="0" w:space="0" w:color="auto"/>
        <w:left w:val="none" w:sz="0" w:space="0" w:color="auto"/>
        <w:bottom w:val="none" w:sz="0" w:space="0" w:color="auto"/>
        <w:right w:val="none" w:sz="0" w:space="0" w:color="auto"/>
      </w:divBdr>
    </w:div>
    <w:div w:id="179974542">
      <w:bodyDiv w:val="1"/>
      <w:marLeft w:val="0"/>
      <w:marRight w:val="0"/>
      <w:marTop w:val="0"/>
      <w:marBottom w:val="0"/>
      <w:divBdr>
        <w:top w:val="none" w:sz="0" w:space="0" w:color="auto"/>
        <w:left w:val="none" w:sz="0" w:space="0" w:color="auto"/>
        <w:bottom w:val="none" w:sz="0" w:space="0" w:color="auto"/>
        <w:right w:val="none" w:sz="0" w:space="0" w:color="auto"/>
      </w:divBdr>
    </w:div>
    <w:div w:id="180552128">
      <w:bodyDiv w:val="1"/>
      <w:marLeft w:val="0"/>
      <w:marRight w:val="0"/>
      <w:marTop w:val="0"/>
      <w:marBottom w:val="0"/>
      <w:divBdr>
        <w:top w:val="none" w:sz="0" w:space="0" w:color="auto"/>
        <w:left w:val="none" w:sz="0" w:space="0" w:color="auto"/>
        <w:bottom w:val="none" w:sz="0" w:space="0" w:color="auto"/>
        <w:right w:val="none" w:sz="0" w:space="0" w:color="auto"/>
      </w:divBdr>
    </w:div>
    <w:div w:id="180709185">
      <w:bodyDiv w:val="1"/>
      <w:marLeft w:val="0"/>
      <w:marRight w:val="0"/>
      <w:marTop w:val="0"/>
      <w:marBottom w:val="0"/>
      <w:divBdr>
        <w:top w:val="none" w:sz="0" w:space="0" w:color="auto"/>
        <w:left w:val="none" w:sz="0" w:space="0" w:color="auto"/>
        <w:bottom w:val="none" w:sz="0" w:space="0" w:color="auto"/>
        <w:right w:val="none" w:sz="0" w:space="0" w:color="auto"/>
      </w:divBdr>
      <w:divsChild>
        <w:div w:id="289633838">
          <w:marLeft w:val="480"/>
          <w:marRight w:val="0"/>
          <w:marTop w:val="0"/>
          <w:marBottom w:val="0"/>
          <w:divBdr>
            <w:top w:val="none" w:sz="0" w:space="0" w:color="auto"/>
            <w:left w:val="none" w:sz="0" w:space="0" w:color="auto"/>
            <w:bottom w:val="none" w:sz="0" w:space="0" w:color="auto"/>
            <w:right w:val="none" w:sz="0" w:space="0" w:color="auto"/>
          </w:divBdr>
        </w:div>
        <w:div w:id="1147551108">
          <w:marLeft w:val="480"/>
          <w:marRight w:val="0"/>
          <w:marTop w:val="0"/>
          <w:marBottom w:val="0"/>
          <w:divBdr>
            <w:top w:val="none" w:sz="0" w:space="0" w:color="auto"/>
            <w:left w:val="none" w:sz="0" w:space="0" w:color="auto"/>
            <w:bottom w:val="none" w:sz="0" w:space="0" w:color="auto"/>
            <w:right w:val="none" w:sz="0" w:space="0" w:color="auto"/>
          </w:divBdr>
        </w:div>
        <w:div w:id="929504336">
          <w:marLeft w:val="480"/>
          <w:marRight w:val="0"/>
          <w:marTop w:val="0"/>
          <w:marBottom w:val="0"/>
          <w:divBdr>
            <w:top w:val="none" w:sz="0" w:space="0" w:color="auto"/>
            <w:left w:val="none" w:sz="0" w:space="0" w:color="auto"/>
            <w:bottom w:val="none" w:sz="0" w:space="0" w:color="auto"/>
            <w:right w:val="none" w:sz="0" w:space="0" w:color="auto"/>
          </w:divBdr>
        </w:div>
        <w:div w:id="2003894756">
          <w:marLeft w:val="480"/>
          <w:marRight w:val="0"/>
          <w:marTop w:val="0"/>
          <w:marBottom w:val="0"/>
          <w:divBdr>
            <w:top w:val="none" w:sz="0" w:space="0" w:color="auto"/>
            <w:left w:val="none" w:sz="0" w:space="0" w:color="auto"/>
            <w:bottom w:val="none" w:sz="0" w:space="0" w:color="auto"/>
            <w:right w:val="none" w:sz="0" w:space="0" w:color="auto"/>
          </w:divBdr>
        </w:div>
        <w:div w:id="2121289895">
          <w:marLeft w:val="480"/>
          <w:marRight w:val="0"/>
          <w:marTop w:val="0"/>
          <w:marBottom w:val="0"/>
          <w:divBdr>
            <w:top w:val="none" w:sz="0" w:space="0" w:color="auto"/>
            <w:left w:val="none" w:sz="0" w:space="0" w:color="auto"/>
            <w:bottom w:val="none" w:sz="0" w:space="0" w:color="auto"/>
            <w:right w:val="none" w:sz="0" w:space="0" w:color="auto"/>
          </w:divBdr>
        </w:div>
        <w:div w:id="1370178533">
          <w:marLeft w:val="480"/>
          <w:marRight w:val="0"/>
          <w:marTop w:val="0"/>
          <w:marBottom w:val="0"/>
          <w:divBdr>
            <w:top w:val="none" w:sz="0" w:space="0" w:color="auto"/>
            <w:left w:val="none" w:sz="0" w:space="0" w:color="auto"/>
            <w:bottom w:val="none" w:sz="0" w:space="0" w:color="auto"/>
            <w:right w:val="none" w:sz="0" w:space="0" w:color="auto"/>
          </w:divBdr>
        </w:div>
        <w:div w:id="1409964376">
          <w:marLeft w:val="480"/>
          <w:marRight w:val="0"/>
          <w:marTop w:val="0"/>
          <w:marBottom w:val="0"/>
          <w:divBdr>
            <w:top w:val="none" w:sz="0" w:space="0" w:color="auto"/>
            <w:left w:val="none" w:sz="0" w:space="0" w:color="auto"/>
            <w:bottom w:val="none" w:sz="0" w:space="0" w:color="auto"/>
            <w:right w:val="none" w:sz="0" w:space="0" w:color="auto"/>
          </w:divBdr>
        </w:div>
        <w:div w:id="549341571">
          <w:marLeft w:val="480"/>
          <w:marRight w:val="0"/>
          <w:marTop w:val="0"/>
          <w:marBottom w:val="0"/>
          <w:divBdr>
            <w:top w:val="none" w:sz="0" w:space="0" w:color="auto"/>
            <w:left w:val="none" w:sz="0" w:space="0" w:color="auto"/>
            <w:bottom w:val="none" w:sz="0" w:space="0" w:color="auto"/>
            <w:right w:val="none" w:sz="0" w:space="0" w:color="auto"/>
          </w:divBdr>
        </w:div>
        <w:div w:id="1538275225">
          <w:marLeft w:val="480"/>
          <w:marRight w:val="0"/>
          <w:marTop w:val="0"/>
          <w:marBottom w:val="0"/>
          <w:divBdr>
            <w:top w:val="none" w:sz="0" w:space="0" w:color="auto"/>
            <w:left w:val="none" w:sz="0" w:space="0" w:color="auto"/>
            <w:bottom w:val="none" w:sz="0" w:space="0" w:color="auto"/>
            <w:right w:val="none" w:sz="0" w:space="0" w:color="auto"/>
          </w:divBdr>
        </w:div>
        <w:div w:id="145782498">
          <w:marLeft w:val="480"/>
          <w:marRight w:val="0"/>
          <w:marTop w:val="0"/>
          <w:marBottom w:val="0"/>
          <w:divBdr>
            <w:top w:val="none" w:sz="0" w:space="0" w:color="auto"/>
            <w:left w:val="none" w:sz="0" w:space="0" w:color="auto"/>
            <w:bottom w:val="none" w:sz="0" w:space="0" w:color="auto"/>
            <w:right w:val="none" w:sz="0" w:space="0" w:color="auto"/>
          </w:divBdr>
        </w:div>
        <w:div w:id="1768235398">
          <w:marLeft w:val="480"/>
          <w:marRight w:val="0"/>
          <w:marTop w:val="0"/>
          <w:marBottom w:val="0"/>
          <w:divBdr>
            <w:top w:val="none" w:sz="0" w:space="0" w:color="auto"/>
            <w:left w:val="none" w:sz="0" w:space="0" w:color="auto"/>
            <w:bottom w:val="none" w:sz="0" w:space="0" w:color="auto"/>
            <w:right w:val="none" w:sz="0" w:space="0" w:color="auto"/>
          </w:divBdr>
        </w:div>
        <w:div w:id="1155872653">
          <w:marLeft w:val="480"/>
          <w:marRight w:val="0"/>
          <w:marTop w:val="0"/>
          <w:marBottom w:val="0"/>
          <w:divBdr>
            <w:top w:val="none" w:sz="0" w:space="0" w:color="auto"/>
            <w:left w:val="none" w:sz="0" w:space="0" w:color="auto"/>
            <w:bottom w:val="none" w:sz="0" w:space="0" w:color="auto"/>
            <w:right w:val="none" w:sz="0" w:space="0" w:color="auto"/>
          </w:divBdr>
        </w:div>
        <w:div w:id="653340230">
          <w:marLeft w:val="480"/>
          <w:marRight w:val="0"/>
          <w:marTop w:val="0"/>
          <w:marBottom w:val="0"/>
          <w:divBdr>
            <w:top w:val="none" w:sz="0" w:space="0" w:color="auto"/>
            <w:left w:val="none" w:sz="0" w:space="0" w:color="auto"/>
            <w:bottom w:val="none" w:sz="0" w:space="0" w:color="auto"/>
            <w:right w:val="none" w:sz="0" w:space="0" w:color="auto"/>
          </w:divBdr>
        </w:div>
        <w:div w:id="2122534165">
          <w:marLeft w:val="480"/>
          <w:marRight w:val="0"/>
          <w:marTop w:val="0"/>
          <w:marBottom w:val="0"/>
          <w:divBdr>
            <w:top w:val="none" w:sz="0" w:space="0" w:color="auto"/>
            <w:left w:val="none" w:sz="0" w:space="0" w:color="auto"/>
            <w:bottom w:val="none" w:sz="0" w:space="0" w:color="auto"/>
            <w:right w:val="none" w:sz="0" w:space="0" w:color="auto"/>
          </w:divBdr>
        </w:div>
        <w:div w:id="1846165906">
          <w:marLeft w:val="480"/>
          <w:marRight w:val="0"/>
          <w:marTop w:val="0"/>
          <w:marBottom w:val="0"/>
          <w:divBdr>
            <w:top w:val="none" w:sz="0" w:space="0" w:color="auto"/>
            <w:left w:val="none" w:sz="0" w:space="0" w:color="auto"/>
            <w:bottom w:val="none" w:sz="0" w:space="0" w:color="auto"/>
            <w:right w:val="none" w:sz="0" w:space="0" w:color="auto"/>
          </w:divBdr>
        </w:div>
        <w:div w:id="915551811">
          <w:marLeft w:val="480"/>
          <w:marRight w:val="0"/>
          <w:marTop w:val="0"/>
          <w:marBottom w:val="0"/>
          <w:divBdr>
            <w:top w:val="none" w:sz="0" w:space="0" w:color="auto"/>
            <w:left w:val="none" w:sz="0" w:space="0" w:color="auto"/>
            <w:bottom w:val="none" w:sz="0" w:space="0" w:color="auto"/>
            <w:right w:val="none" w:sz="0" w:space="0" w:color="auto"/>
          </w:divBdr>
        </w:div>
      </w:divsChild>
    </w:div>
    <w:div w:id="180897008">
      <w:bodyDiv w:val="1"/>
      <w:marLeft w:val="0"/>
      <w:marRight w:val="0"/>
      <w:marTop w:val="0"/>
      <w:marBottom w:val="0"/>
      <w:divBdr>
        <w:top w:val="none" w:sz="0" w:space="0" w:color="auto"/>
        <w:left w:val="none" w:sz="0" w:space="0" w:color="auto"/>
        <w:bottom w:val="none" w:sz="0" w:space="0" w:color="auto"/>
        <w:right w:val="none" w:sz="0" w:space="0" w:color="auto"/>
      </w:divBdr>
    </w:div>
    <w:div w:id="181628101">
      <w:bodyDiv w:val="1"/>
      <w:marLeft w:val="0"/>
      <w:marRight w:val="0"/>
      <w:marTop w:val="0"/>
      <w:marBottom w:val="0"/>
      <w:divBdr>
        <w:top w:val="none" w:sz="0" w:space="0" w:color="auto"/>
        <w:left w:val="none" w:sz="0" w:space="0" w:color="auto"/>
        <w:bottom w:val="none" w:sz="0" w:space="0" w:color="auto"/>
        <w:right w:val="none" w:sz="0" w:space="0" w:color="auto"/>
      </w:divBdr>
    </w:div>
    <w:div w:id="182133371">
      <w:bodyDiv w:val="1"/>
      <w:marLeft w:val="0"/>
      <w:marRight w:val="0"/>
      <w:marTop w:val="0"/>
      <w:marBottom w:val="0"/>
      <w:divBdr>
        <w:top w:val="none" w:sz="0" w:space="0" w:color="auto"/>
        <w:left w:val="none" w:sz="0" w:space="0" w:color="auto"/>
        <w:bottom w:val="none" w:sz="0" w:space="0" w:color="auto"/>
        <w:right w:val="none" w:sz="0" w:space="0" w:color="auto"/>
      </w:divBdr>
    </w:div>
    <w:div w:id="183523119">
      <w:bodyDiv w:val="1"/>
      <w:marLeft w:val="0"/>
      <w:marRight w:val="0"/>
      <w:marTop w:val="0"/>
      <w:marBottom w:val="0"/>
      <w:divBdr>
        <w:top w:val="none" w:sz="0" w:space="0" w:color="auto"/>
        <w:left w:val="none" w:sz="0" w:space="0" w:color="auto"/>
        <w:bottom w:val="none" w:sz="0" w:space="0" w:color="auto"/>
        <w:right w:val="none" w:sz="0" w:space="0" w:color="auto"/>
      </w:divBdr>
    </w:div>
    <w:div w:id="183789952">
      <w:bodyDiv w:val="1"/>
      <w:marLeft w:val="0"/>
      <w:marRight w:val="0"/>
      <w:marTop w:val="0"/>
      <w:marBottom w:val="0"/>
      <w:divBdr>
        <w:top w:val="none" w:sz="0" w:space="0" w:color="auto"/>
        <w:left w:val="none" w:sz="0" w:space="0" w:color="auto"/>
        <w:bottom w:val="none" w:sz="0" w:space="0" w:color="auto"/>
        <w:right w:val="none" w:sz="0" w:space="0" w:color="auto"/>
      </w:divBdr>
      <w:divsChild>
        <w:div w:id="165092240">
          <w:marLeft w:val="480"/>
          <w:marRight w:val="0"/>
          <w:marTop w:val="0"/>
          <w:marBottom w:val="0"/>
          <w:divBdr>
            <w:top w:val="none" w:sz="0" w:space="0" w:color="auto"/>
            <w:left w:val="none" w:sz="0" w:space="0" w:color="auto"/>
            <w:bottom w:val="none" w:sz="0" w:space="0" w:color="auto"/>
            <w:right w:val="none" w:sz="0" w:space="0" w:color="auto"/>
          </w:divBdr>
        </w:div>
        <w:div w:id="1635064053">
          <w:marLeft w:val="480"/>
          <w:marRight w:val="0"/>
          <w:marTop w:val="0"/>
          <w:marBottom w:val="0"/>
          <w:divBdr>
            <w:top w:val="none" w:sz="0" w:space="0" w:color="auto"/>
            <w:left w:val="none" w:sz="0" w:space="0" w:color="auto"/>
            <w:bottom w:val="none" w:sz="0" w:space="0" w:color="auto"/>
            <w:right w:val="none" w:sz="0" w:space="0" w:color="auto"/>
          </w:divBdr>
        </w:div>
        <w:div w:id="291331758">
          <w:marLeft w:val="480"/>
          <w:marRight w:val="0"/>
          <w:marTop w:val="0"/>
          <w:marBottom w:val="0"/>
          <w:divBdr>
            <w:top w:val="none" w:sz="0" w:space="0" w:color="auto"/>
            <w:left w:val="none" w:sz="0" w:space="0" w:color="auto"/>
            <w:bottom w:val="none" w:sz="0" w:space="0" w:color="auto"/>
            <w:right w:val="none" w:sz="0" w:space="0" w:color="auto"/>
          </w:divBdr>
        </w:div>
        <w:div w:id="1431662165">
          <w:marLeft w:val="480"/>
          <w:marRight w:val="0"/>
          <w:marTop w:val="0"/>
          <w:marBottom w:val="0"/>
          <w:divBdr>
            <w:top w:val="none" w:sz="0" w:space="0" w:color="auto"/>
            <w:left w:val="none" w:sz="0" w:space="0" w:color="auto"/>
            <w:bottom w:val="none" w:sz="0" w:space="0" w:color="auto"/>
            <w:right w:val="none" w:sz="0" w:space="0" w:color="auto"/>
          </w:divBdr>
        </w:div>
        <w:div w:id="1653293634">
          <w:marLeft w:val="480"/>
          <w:marRight w:val="0"/>
          <w:marTop w:val="0"/>
          <w:marBottom w:val="0"/>
          <w:divBdr>
            <w:top w:val="none" w:sz="0" w:space="0" w:color="auto"/>
            <w:left w:val="none" w:sz="0" w:space="0" w:color="auto"/>
            <w:bottom w:val="none" w:sz="0" w:space="0" w:color="auto"/>
            <w:right w:val="none" w:sz="0" w:space="0" w:color="auto"/>
          </w:divBdr>
        </w:div>
        <w:div w:id="2020422752">
          <w:marLeft w:val="480"/>
          <w:marRight w:val="0"/>
          <w:marTop w:val="0"/>
          <w:marBottom w:val="0"/>
          <w:divBdr>
            <w:top w:val="none" w:sz="0" w:space="0" w:color="auto"/>
            <w:left w:val="none" w:sz="0" w:space="0" w:color="auto"/>
            <w:bottom w:val="none" w:sz="0" w:space="0" w:color="auto"/>
            <w:right w:val="none" w:sz="0" w:space="0" w:color="auto"/>
          </w:divBdr>
        </w:div>
        <w:div w:id="1368675526">
          <w:marLeft w:val="480"/>
          <w:marRight w:val="0"/>
          <w:marTop w:val="0"/>
          <w:marBottom w:val="0"/>
          <w:divBdr>
            <w:top w:val="none" w:sz="0" w:space="0" w:color="auto"/>
            <w:left w:val="none" w:sz="0" w:space="0" w:color="auto"/>
            <w:bottom w:val="none" w:sz="0" w:space="0" w:color="auto"/>
            <w:right w:val="none" w:sz="0" w:space="0" w:color="auto"/>
          </w:divBdr>
        </w:div>
        <w:div w:id="1425567868">
          <w:marLeft w:val="480"/>
          <w:marRight w:val="0"/>
          <w:marTop w:val="0"/>
          <w:marBottom w:val="0"/>
          <w:divBdr>
            <w:top w:val="none" w:sz="0" w:space="0" w:color="auto"/>
            <w:left w:val="none" w:sz="0" w:space="0" w:color="auto"/>
            <w:bottom w:val="none" w:sz="0" w:space="0" w:color="auto"/>
            <w:right w:val="none" w:sz="0" w:space="0" w:color="auto"/>
          </w:divBdr>
        </w:div>
        <w:div w:id="1594779766">
          <w:marLeft w:val="480"/>
          <w:marRight w:val="0"/>
          <w:marTop w:val="0"/>
          <w:marBottom w:val="0"/>
          <w:divBdr>
            <w:top w:val="none" w:sz="0" w:space="0" w:color="auto"/>
            <w:left w:val="none" w:sz="0" w:space="0" w:color="auto"/>
            <w:bottom w:val="none" w:sz="0" w:space="0" w:color="auto"/>
            <w:right w:val="none" w:sz="0" w:space="0" w:color="auto"/>
          </w:divBdr>
        </w:div>
        <w:div w:id="612589401">
          <w:marLeft w:val="480"/>
          <w:marRight w:val="0"/>
          <w:marTop w:val="0"/>
          <w:marBottom w:val="0"/>
          <w:divBdr>
            <w:top w:val="none" w:sz="0" w:space="0" w:color="auto"/>
            <w:left w:val="none" w:sz="0" w:space="0" w:color="auto"/>
            <w:bottom w:val="none" w:sz="0" w:space="0" w:color="auto"/>
            <w:right w:val="none" w:sz="0" w:space="0" w:color="auto"/>
          </w:divBdr>
        </w:div>
      </w:divsChild>
    </w:div>
    <w:div w:id="184053097">
      <w:bodyDiv w:val="1"/>
      <w:marLeft w:val="0"/>
      <w:marRight w:val="0"/>
      <w:marTop w:val="0"/>
      <w:marBottom w:val="0"/>
      <w:divBdr>
        <w:top w:val="none" w:sz="0" w:space="0" w:color="auto"/>
        <w:left w:val="none" w:sz="0" w:space="0" w:color="auto"/>
        <w:bottom w:val="none" w:sz="0" w:space="0" w:color="auto"/>
        <w:right w:val="none" w:sz="0" w:space="0" w:color="auto"/>
      </w:divBdr>
    </w:div>
    <w:div w:id="184246020">
      <w:bodyDiv w:val="1"/>
      <w:marLeft w:val="0"/>
      <w:marRight w:val="0"/>
      <w:marTop w:val="0"/>
      <w:marBottom w:val="0"/>
      <w:divBdr>
        <w:top w:val="none" w:sz="0" w:space="0" w:color="auto"/>
        <w:left w:val="none" w:sz="0" w:space="0" w:color="auto"/>
        <w:bottom w:val="none" w:sz="0" w:space="0" w:color="auto"/>
        <w:right w:val="none" w:sz="0" w:space="0" w:color="auto"/>
      </w:divBdr>
      <w:divsChild>
        <w:div w:id="3362854">
          <w:marLeft w:val="480"/>
          <w:marRight w:val="0"/>
          <w:marTop w:val="0"/>
          <w:marBottom w:val="0"/>
          <w:divBdr>
            <w:top w:val="none" w:sz="0" w:space="0" w:color="auto"/>
            <w:left w:val="none" w:sz="0" w:space="0" w:color="auto"/>
            <w:bottom w:val="none" w:sz="0" w:space="0" w:color="auto"/>
            <w:right w:val="none" w:sz="0" w:space="0" w:color="auto"/>
          </w:divBdr>
        </w:div>
        <w:div w:id="559243002">
          <w:marLeft w:val="480"/>
          <w:marRight w:val="0"/>
          <w:marTop w:val="0"/>
          <w:marBottom w:val="0"/>
          <w:divBdr>
            <w:top w:val="none" w:sz="0" w:space="0" w:color="auto"/>
            <w:left w:val="none" w:sz="0" w:space="0" w:color="auto"/>
            <w:bottom w:val="none" w:sz="0" w:space="0" w:color="auto"/>
            <w:right w:val="none" w:sz="0" w:space="0" w:color="auto"/>
          </w:divBdr>
        </w:div>
        <w:div w:id="1415466692">
          <w:marLeft w:val="480"/>
          <w:marRight w:val="0"/>
          <w:marTop w:val="0"/>
          <w:marBottom w:val="0"/>
          <w:divBdr>
            <w:top w:val="none" w:sz="0" w:space="0" w:color="auto"/>
            <w:left w:val="none" w:sz="0" w:space="0" w:color="auto"/>
            <w:bottom w:val="none" w:sz="0" w:space="0" w:color="auto"/>
            <w:right w:val="none" w:sz="0" w:space="0" w:color="auto"/>
          </w:divBdr>
        </w:div>
        <w:div w:id="925269611">
          <w:marLeft w:val="480"/>
          <w:marRight w:val="0"/>
          <w:marTop w:val="0"/>
          <w:marBottom w:val="0"/>
          <w:divBdr>
            <w:top w:val="none" w:sz="0" w:space="0" w:color="auto"/>
            <w:left w:val="none" w:sz="0" w:space="0" w:color="auto"/>
            <w:bottom w:val="none" w:sz="0" w:space="0" w:color="auto"/>
            <w:right w:val="none" w:sz="0" w:space="0" w:color="auto"/>
          </w:divBdr>
        </w:div>
        <w:div w:id="1540967215">
          <w:marLeft w:val="480"/>
          <w:marRight w:val="0"/>
          <w:marTop w:val="0"/>
          <w:marBottom w:val="0"/>
          <w:divBdr>
            <w:top w:val="none" w:sz="0" w:space="0" w:color="auto"/>
            <w:left w:val="none" w:sz="0" w:space="0" w:color="auto"/>
            <w:bottom w:val="none" w:sz="0" w:space="0" w:color="auto"/>
            <w:right w:val="none" w:sz="0" w:space="0" w:color="auto"/>
          </w:divBdr>
        </w:div>
        <w:div w:id="2090804302">
          <w:marLeft w:val="480"/>
          <w:marRight w:val="0"/>
          <w:marTop w:val="0"/>
          <w:marBottom w:val="0"/>
          <w:divBdr>
            <w:top w:val="none" w:sz="0" w:space="0" w:color="auto"/>
            <w:left w:val="none" w:sz="0" w:space="0" w:color="auto"/>
            <w:bottom w:val="none" w:sz="0" w:space="0" w:color="auto"/>
            <w:right w:val="none" w:sz="0" w:space="0" w:color="auto"/>
          </w:divBdr>
        </w:div>
        <w:div w:id="567227580">
          <w:marLeft w:val="480"/>
          <w:marRight w:val="0"/>
          <w:marTop w:val="0"/>
          <w:marBottom w:val="0"/>
          <w:divBdr>
            <w:top w:val="none" w:sz="0" w:space="0" w:color="auto"/>
            <w:left w:val="none" w:sz="0" w:space="0" w:color="auto"/>
            <w:bottom w:val="none" w:sz="0" w:space="0" w:color="auto"/>
            <w:right w:val="none" w:sz="0" w:space="0" w:color="auto"/>
          </w:divBdr>
        </w:div>
        <w:div w:id="460879870">
          <w:marLeft w:val="480"/>
          <w:marRight w:val="0"/>
          <w:marTop w:val="0"/>
          <w:marBottom w:val="0"/>
          <w:divBdr>
            <w:top w:val="none" w:sz="0" w:space="0" w:color="auto"/>
            <w:left w:val="none" w:sz="0" w:space="0" w:color="auto"/>
            <w:bottom w:val="none" w:sz="0" w:space="0" w:color="auto"/>
            <w:right w:val="none" w:sz="0" w:space="0" w:color="auto"/>
          </w:divBdr>
        </w:div>
        <w:div w:id="228199432">
          <w:marLeft w:val="480"/>
          <w:marRight w:val="0"/>
          <w:marTop w:val="0"/>
          <w:marBottom w:val="0"/>
          <w:divBdr>
            <w:top w:val="none" w:sz="0" w:space="0" w:color="auto"/>
            <w:left w:val="none" w:sz="0" w:space="0" w:color="auto"/>
            <w:bottom w:val="none" w:sz="0" w:space="0" w:color="auto"/>
            <w:right w:val="none" w:sz="0" w:space="0" w:color="auto"/>
          </w:divBdr>
        </w:div>
        <w:div w:id="1642811069">
          <w:marLeft w:val="480"/>
          <w:marRight w:val="0"/>
          <w:marTop w:val="0"/>
          <w:marBottom w:val="0"/>
          <w:divBdr>
            <w:top w:val="none" w:sz="0" w:space="0" w:color="auto"/>
            <w:left w:val="none" w:sz="0" w:space="0" w:color="auto"/>
            <w:bottom w:val="none" w:sz="0" w:space="0" w:color="auto"/>
            <w:right w:val="none" w:sz="0" w:space="0" w:color="auto"/>
          </w:divBdr>
        </w:div>
        <w:div w:id="1356269936">
          <w:marLeft w:val="480"/>
          <w:marRight w:val="0"/>
          <w:marTop w:val="0"/>
          <w:marBottom w:val="0"/>
          <w:divBdr>
            <w:top w:val="none" w:sz="0" w:space="0" w:color="auto"/>
            <w:left w:val="none" w:sz="0" w:space="0" w:color="auto"/>
            <w:bottom w:val="none" w:sz="0" w:space="0" w:color="auto"/>
            <w:right w:val="none" w:sz="0" w:space="0" w:color="auto"/>
          </w:divBdr>
        </w:div>
      </w:divsChild>
    </w:div>
    <w:div w:id="184291501">
      <w:bodyDiv w:val="1"/>
      <w:marLeft w:val="0"/>
      <w:marRight w:val="0"/>
      <w:marTop w:val="0"/>
      <w:marBottom w:val="0"/>
      <w:divBdr>
        <w:top w:val="none" w:sz="0" w:space="0" w:color="auto"/>
        <w:left w:val="none" w:sz="0" w:space="0" w:color="auto"/>
        <w:bottom w:val="none" w:sz="0" w:space="0" w:color="auto"/>
        <w:right w:val="none" w:sz="0" w:space="0" w:color="auto"/>
      </w:divBdr>
    </w:div>
    <w:div w:id="185870362">
      <w:bodyDiv w:val="1"/>
      <w:marLeft w:val="0"/>
      <w:marRight w:val="0"/>
      <w:marTop w:val="0"/>
      <w:marBottom w:val="0"/>
      <w:divBdr>
        <w:top w:val="none" w:sz="0" w:space="0" w:color="auto"/>
        <w:left w:val="none" w:sz="0" w:space="0" w:color="auto"/>
        <w:bottom w:val="none" w:sz="0" w:space="0" w:color="auto"/>
        <w:right w:val="none" w:sz="0" w:space="0" w:color="auto"/>
      </w:divBdr>
    </w:div>
    <w:div w:id="188182437">
      <w:bodyDiv w:val="1"/>
      <w:marLeft w:val="0"/>
      <w:marRight w:val="0"/>
      <w:marTop w:val="0"/>
      <w:marBottom w:val="0"/>
      <w:divBdr>
        <w:top w:val="none" w:sz="0" w:space="0" w:color="auto"/>
        <w:left w:val="none" w:sz="0" w:space="0" w:color="auto"/>
        <w:bottom w:val="none" w:sz="0" w:space="0" w:color="auto"/>
        <w:right w:val="none" w:sz="0" w:space="0" w:color="auto"/>
      </w:divBdr>
    </w:div>
    <w:div w:id="188690909">
      <w:bodyDiv w:val="1"/>
      <w:marLeft w:val="0"/>
      <w:marRight w:val="0"/>
      <w:marTop w:val="0"/>
      <w:marBottom w:val="0"/>
      <w:divBdr>
        <w:top w:val="none" w:sz="0" w:space="0" w:color="auto"/>
        <w:left w:val="none" w:sz="0" w:space="0" w:color="auto"/>
        <w:bottom w:val="none" w:sz="0" w:space="0" w:color="auto"/>
        <w:right w:val="none" w:sz="0" w:space="0" w:color="auto"/>
      </w:divBdr>
      <w:divsChild>
        <w:div w:id="2057386570">
          <w:marLeft w:val="480"/>
          <w:marRight w:val="0"/>
          <w:marTop w:val="0"/>
          <w:marBottom w:val="0"/>
          <w:divBdr>
            <w:top w:val="none" w:sz="0" w:space="0" w:color="auto"/>
            <w:left w:val="none" w:sz="0" w:space="0" w:color="auto"/>
            <w:bottom w:val="none" w:sz="0" w:space="0" w:color="auto"/>
            <w:right w:val="none" w:sz="0" w:space="0" w:color="auto"/>
          </w:divBdr>
        </w:div>
        <w:div w:id="895551351">
          <w:marLeft w:val="480"/>
          <w:marRight w:val="0"/>
          <w:marTop w:val="0"/>
          <w:marBottom w:val="0"/>
          <w:divBdr>
            <w:top w:val="none" w:sz="0" w:space="0" w:color="auto"/>
            <w:left w:val="none" w:sz="0" w:space="0" w:color="auto"/>
            <w:bottom w:val="none" w:sz="0" w:space="0" w:color="auto"/>
            <w:right w:val="none" w:sz="0" w:space="0" w:color="auto"/>
          </w:divBdr>
        </w:div>
        <w:div w:id="1832602182">
          <w:marLeft w:val="480"/>
          <w:marRight w:val="0"/>
          <w:marTop w:val="0"/>
          <w:marBottom w:val="0"/>
          <w:divBdr>
            <w:top w:val="none" w:sz="0" w:space="0" w:color="auto"/>
            <w:left w:val="none" w:sz="0" w:space="0" w:color="auto"/>
            <w:bottom w:val="none" w:sz="0" w:space="0" w:color="auto"/>
            <w:right w:val="none" w:sz="0" w:space="0" w:color="auto"/>
          </w:divBdr>
        </w:div>
        <w:div w:id="192505146">
          <w:marLeft w:val="480"/>
          <w:marRight w:val="0"/>
          <w:marTop w:val="0"/>
          <w:marBottom w:val="0"/>
          <w:divBdr>
            <w:top w:val="none" w:sz="0" w:space="0" w:color="auto"/>
            <w:left w:val="none" w:sz="0" w:space="0" w:color="auto"/>
            <w:bottom w:val="none" w:sz="0" w:space="0" w:color="auto"/>
            <w:right w:val="none" w:sz="0" w:space="0" w:color="auto"/>
          </w:divBdr>
        </w:div>
        <w:div w:id="388498059">
          <w:marLeft w:val="480"/>
          <w:marRight w:val="0"/>
          <w:marTop w:val="0"/>
          <w:marBottom w:val="0"/>
          <w:divBdr>
            <w:top w:val="none" w:sz="0" w:space="0" w:color="auto"/>
            <w:left w:val="none" w:sz="0" w:space="0" w:color="auto"/>
            <w:bottom w:val="none" w:sz="0" w:space="0" w:color="auto"/>
            <w:right w:val="none" w:sz="0" w:space="0" w:color="auto"/>
          </w:divBdr>
        </w:div>
        <w:div w:id="681585032">
          <w:marLeft w:val="480"/>
          <w:marRight w:val="0"/>
          <w:marTop w:val="0"/>
          <w:marBottom w:val="0"/>
          <w:divBdr>
            <w:top w:val="none" w:sz="0" w:space="0" w:color="auto"/>
            <w:left w:val="none" w:sz="0" w:space="0" w:color="auto"/>
            <w:bottom w:val="none" w:sz="0" w:space="0" w:color="auto"/>
            <w:right w:val="none" w:sz="0" w:space="0" w:color="auto"/>
          </w:divBdr>
        </w:div>
        <w:div w:id="1565414723">
          <w:marLeft w:val="480"/>
          <w:marRight w:val="0"/>
          <w:marTop w:val="0"/>
          <w:marBottom w:val="0"/>
          <w:divBdr>
            <w:top w:val="none" w:sz="0" w:space="0" w:color="auto"/>
            <w:left w:val="none" w:sz="0" w:space="0" w:color="auto"/>
            <w:bottom w:val="none" w:sz="0" w:space="0" w:color="auto"/>
            <w:right w:val="none" w:sz="0" w:space="0" w:color="auto"/>
          </w:divBdr>
        </w:div>
        <w:div w:id="301620243">
          <w:marLeft w:val="480"/>
          <w:marRight w:val="0"/>
          <w:marTop w:val="0"/>
          <w:marBottom w:val="0"/>
          <w:divBdr>
            <w:top w:val="none" w:sz="0" w:space="0" w:color="auto"/>
            <w:left w:val="none" w:sz="0" w:space="0" w:color="auto"/>
            <w:bottom w:val="none" w:sz="0" w:space="0" w:color="auto"/>
            <w:right w:val="none" w:sz="0" w:space="0" w:color="auto"/>
          </w:divBdr>
        </w:div>
        <w:div w:id="2009944476">
          <w:marLeft w:val="480"/>
          <w:marRight w:val="0"/>
          <w:marTop w:val="0"/>
          <w:marBottom w:val="0"/>
          <w:divBdr>
            <w:top w:val="none" w:sz="0" w:space="0" w:color="auto"/>
            <w:left w:val="none" w:sz="0" w:space="0" w:color="auto"/>
            <w:bottom w:val="none" w:sz="0" w:space="0" w:color="auto"/>
            <w:right w:val="none" w:sz="0" w:space="0" w:color="auto"/>
          </w:divBdr>
        </w:div>
        <w:div w:id="1607734214">
          <w:marLeft w:val="480"/>
          <w:marRight w:val="0"/>
          <w:marTop w:val="0"/>
          <w:marBottom w:val="0"/>
          <w:divBdr>
            <w:top w:val="none" w:sz="0" w:space="0" w:color="auto"/>
            <w:left w:val="none" w:sz="0" w:space="0" w:color="auto"/>
            <w:bottom w:val="none" w:sz="0" w:space="0" w:color="auto"/>
            <w:right w:val="none" w:sz="0" w:space="0" w:color="auto"/>
          </w:divBdr>
        </w:div>
        <w:div w:id="457916406">
          <w:marLeft w:val="480"/>
          <w:marRight w:val="0"/>
          <w:marTop w:val="0"/>
          <w:marBottom w:val="0"/>
          <w:divBdr>
            <w:top w:val="none" w:sz="0" w:space="0" w:color="auto"/>
            <w:left w:val="none" w:sz="0" w:space="0" w:color="auto"/>
            <w:bottom w:val="none" w:sz="0" w:space="0" w:color="auto"/>
            <w:right w:val="none" w:sz="0" w:space="0" w:color="auto"/>
          </w:divBdr>
        </w:div>
        <w:div w:id="1800609157">
          <w:marLeft w:val="480"/>
          <w:marRight w:val="0"/>
          <w:marTop w:val="0"/>
          <w:marBottom w:val="0"/>
          <w:divBdr>
            <w:top w:val="none" w:sz="0" w:space="0" w:color="auto"/>
            <w:left w:val="none" w:sz="0" w:space="0" w:color="auto"/>
            <w:bottom w:val="none" w:sz="0" w:space="0" w:color="auto"/>
            <w:right w:val="none" w:sz="0" w:space="0" w:color="auto"/>
          </w:divBdr>
        </w:div>
        <w:div w:id="19354761">
          <w:marLeft w:val="480"/>
          <w:marRight w:val="0"/>
          <w:marTop w:val="0"/>
          <w:marBottom w:val="0"/>
          <w:divBdr>
            <w:top w:val="none" w:sz="0" w:space="0" w:color="auto"/>
            <w:left w:val="none" w:sz="0" w:space="0" w:color="auto"/>
            <w:bottom w:val="none" w:sz="0" w:space="0" w:color="auto"/>
            <w:right w:val="none" w:sz="0" w:space="0" w:color="auto"/>
          </w:divBdr>
        </w:div>
        <w:div w:id="574054870">
          <w:marLeft w:val="480"/>
          <w:marRight w:val="0"/>
          <w:marTop w:val="0"/>
          <w:marBottom w:val="0"/>
          <w:divBdr>
            <w:top w:val="none" w:sz="0" w:space="0" w:color="auto"/>
            <w:left w:val="none" w:sz="0" w:space="0" w:color="auto"/>
            <w:bottom w:val="none" w:sz="0" w:space="0" w:color="auto"/>
            <w:right w:val="none" w:sz="0" w:space="0" w:color="auto"/>
          </w:divBdr>
        </w:div>
        <w:div w:id="1935940104">
          <w:marLeft w:val="480"/>
          <w:marRight w:val="0"/>
          <w:marTop w:val="0"/>
          <w:marBottom w:val="0"/>
          <w:divBdr>
            <w:top w:val="none" w:sz="0" w:space="0" w:color="auto"/>
            <w:left w:val="none" w:sz="0" w:space="0" w:color="auto"/>
            <w:bottom w:val="none" w:sz="0" w:space="0" w:color="auto"/>
            <w:right w:val="none" w:sz="0" w:space="0" w:color="auto"/>
          </w:divBdr>
        </w:div>
        <w:div w:id="1094591581">
          <w:marLeft w:val="480"/>
          <w:marRight w:val="0"/>
          <w:marTop w:val="0"/>
          <w:marBottom w:val="0"/>
          <w:divBdr>
            <w:top w:val="none" w:sz="0" w:space="0" w:color="auto"/>
            <w:left w:val="none" w:sz="0" w:space="0" w:color="auto"/>
            <w:bottom w:val="none" w:sz="0" w:space="0" w:color="auto"/>
            <w:right w:val="none" w:sz="0" w:space="0" w:color="auto"/>
          </w:divBdr>
        </w:div>
        <w:div w:id="350181016">
          <w:marLeft w:val="480"/>
          <w:marRight w:val="0"/>
          <w:marTop w:val="0"/>
          <w:marBottom w:val="0"/>
          <w:divBdr>
            <w:top w:val="none" w:sz="0" w:space="0" w:color="auto"/>
            <w:left w:val="none" w:sz="0" w:space="0" w:color="auto"/>
            <w:bottom w:val="none" w:sz="0" w:space="0" w:color="auto"/>
            <w:right w:val="none" w:sz="0" w:space="0" w:color="auto"/>
          </w:divBdr>
        </w:div>
        <w:div w:id="742874998">
          <w:marLeft w:val="480"/>
          <w:marRight w:val="0"/>
          <w:marTop w:val="0"/>
          <w:marBottom w:val="0"/>
          <w:divBdr>
            <w:top w:val="none" w:sz="0" w:space="0" w:color="auto"/>
            <w:left w:val="none" w:sz="0" w:space="0" w:color="auto"/>
            <w:bottom w:val="none" w:sz="0" w:space="0" w:color="auto"/>
            <w:right w:val="none" w:sz="0" w:space="0" w:color="auto"/>
          </w:divBdr>
        </w:div>
        <w:div w:id="1455057694">
          <w:marLeft w:val="480"/>
          <w:marRight w:val="0"/>
          <w:marTop w:val="0"/>
          <w:marBottom w:val="0"/>
          <w:divBdr>
            <w:top w:val="none" w:sz="0" w:space="0" w:color="auto"/>
            <w:left w:val="none" w:sz="0" w:space="0" w:color="auto"/>
            <w:bottom w:val="none" w:sz="0" w:space="0" w:color="auto"/>
            <w:right w:val="none" w:sz="0" w:space="0" w:color="auto"/>
          </w:divBdr>
        </w:div>
        <w:div w:id="2104261135">
          <w:marLeft w:val="480"/>
          <w:marRight w:val="0"/>
          <w:marTop w:val="0"/>
          <w:marBottom w:val="0"/>
          <w:divBdr>
            <w:top w:val="none" w:sz="0" w:space="0" w:color="auto"/>
            <w:left w:val="none" w:sz="0" w:space="0" w:color="auto"/>
            <w:bottom w:val="none" w:sz="0" w:space="0" w:color="auto"/>
            <w:right w:val="none" w:sz="0" w:space="0" w:color="auto"/>
          </w:divBdr>
        </w:div>
        <w:div w:id="1174104865">
          <w:marLeft w:val="480"/>
          <w:marRight w:val="0"/>
          <w:marTop w:val="0"/>
          <w:marBottom w:val="0"/>
          <w:divBdr>
            <w:top w:val="none" w:sz="0" w:space="0" w:color="auto"/>
            <w:left w:val="none" w:sz="0" w:space="0" w:color="auto"/>
            <w:bottom w:val="none" w:sz="0" w:space="0" w:color="auto"/>
            <w:right w:val="none" w:sz="0" w:space="0" w:color="auto"/>
          </w:divBdr>
        </w:div>
        <w:div w:id="1761561371">
          <w:marLeft w:val="480"/>
          <w:marRight w:val="0"/>
          <w:marTop w:val="0"/>
          <w:marBottom w:val="0"/>
          <w:divBdr>
            <w:top w:val="none" w:sz="0" w:space="0" w:color="auto"/>
            <w:left w:val="none" w:sz="0" w:space="0" w:color="auto"/>
            <w:bottom w:val="none" w:sz="0" w:space="0" w:color="auto"/>
            <w:right w:val="none" w:sz="0" w:space="0" w:color="auto"/>
          </w:divBdr>
        </w:div>
        <w:div w:id="2072730314">
          <w:marLeft w:val="480"/>
          <w:marRight w:val="0"/>
          <w:marTop w:val="0"/>
          <w:marBottom w:val="0"/>
          <w:divBdr>
            <w:top w:val="none" w:sz="0" w:space="0" w:color="auto"/>
            <w:left w:val="none" w:sz="0" w:space="0" w:color="auto"/>
            <w:bottom w:val="none" w:sz="0" w:space="0" w:color="auto"/>
            <w:right w:val="none" w:sz="0" w:space="0" w:color="auto"/>
          </w:divBdr>
        </w:div>
        <w:div w:id="326979904">
          <w:marLeft w:val="480"/>
          <w:marRight w:val="0"/>
          <w:marTop w:val="0"/>
          <w:marBottom w:val="0"/>
          <w:divBdr>
            <w:top w:val="none" w:sz="0" w:space="0" w:color="auto"/>
            <w:left w:val="none" w:sz="0" w:space="0" w:color="auto"/>
            <w:bottom w:val="none" w:sz="0" w:space="0" w:color="auto"/>
            <w:right w:val="none" w:sz="0" w:space="0" w:color="auto"/>
          </w:divBdr>
        </w:div>
        <w:div w:id="817116875">
          <w:marLeft w:val="480"/>
          <w:marRight w:val="0"/>
          <w:marTop w:val="0"/>
          <w:marBottom w:val="0"/>
          <w:divBdr>
            <w:top w:val="none" w:sz="0" w:space="0" w:color="auto"/>
            <w:left w:val="none" w:sz="0" w:space="0" w:color="auto"/>
            <w:bottom w:val="none" w:sz="0" w:space="0" w:color="auto"/>
            <w:right w:val="none" w:sz="0" w:space="0" w:color="auto"/>
          </w:divBdr>
        </w:div>
        <w:div w:id="320275931">
          <w:marLeft w:val="480"/>
          <w:marRight w:val="0"/>
          <w:marTop w:val="0"/>
          <w:marBottom w:val="0"/>
          <w:divBdr>
            <w:top w:val="none" w:sz="0" w:space="0" w:color="auto"/>
            <w:left w:val="none" w:sz="0" w:space="0" w:color="auto"/>
            <w:bottom w:val="none" w:sz="0" w:space="0" w:color="auto"/>
            <w:right w:val="none" w:sz="0" w:space="0" w:color="auto"/>
          </w:divBdr>
        </w:div>
        <w:div w:id="1042949021">
          <w:marLeft w:val="480"/>
          <w:marRight w:val="0"/>
          <w:marTop w:val="0"/>
          <w:marBottom w:val="0"/>
          <w:divBdr>
            <w:top w:val="none" w:sz="0" w:space="0" w:color="auto"/>
            <w:left w:val="none" w:sz="0" w:space="0" w:color="auto"/>
            <w:bottom w:val="none" w:sz="0" w:space="0" w:color="auto"/>
            <w:right w:val="none" w:sz="0" w:space="0" w:color="auto"/>
          </w:divBdr>
        </w:div>
        <w:div w:id="1515999616">
          <w:marLeft w:val="480"/>
          <w:marRight w:val="0"/>
          <w:marTop w:val="0"/>
          <w:marBottom w:val="0"/>
          <w:divBdr>
            <w:top w:val="none" w:sz="0" w:space="0" w:color="auto"/>
            <w:left w:val="none" w:sz="0" w:space="0" w:color="auto"/>
            <w:bottom w:val="none" w:sz="0" w:space="0" w:color="auto"/>
            <w:right w:val="none" w:sz="0" w:space="0" w:color="auto"/>
          </w:divBdr>
        </w:div>
        <w:div w:id="936183003">
          <w:marLeft w:val="480"/>
          <w:marRight w:val="0"/>
          <w:marTop w:val="0"/>
          <w:marBottom w:val="0"/>
          <w:divBdr>
            <w:top w:val="none" w:sz="0" w:space="0" w:color="auto"/>
            <w:left w:val="none" w:sz="0" w:space="0" w:color="auto"/>
            <w:bottom w:val="none" w:sz="0" w:space="0" w:color="auto"/>
            <w:right w:val="none" w:sz="0" w:space="0" w:color="auto"/>
          </w:divBdr>
        </w:div>
        <w:div w:id="1202475660">
          <w:marLeft w:val="480"/>
          <w:marRight w:val="0"/>
          <w:marTop w:val="0"/>
          <w:marBottom w:val="0"/>
          <w:divBdr>
            <w:top w:val="none" w:sz="0" w:space="0" w:color="auto"/>
            <w:left w:val="none" w:sz="0" w:space="0" w:color="auto"/>
            <w:bottom w:val="none" w:sz="0" w:space="0" w:color="auto"/>
            <w:right w:val="none" w:sz="0" w:space="0" w:color="auto"/>
          </w:divBdr>
        </w:div>
        <w:div w:id="1549101528">
          <w:marLeft w:val="480"/>
          <w:marRight w:val="0"/>
          <w:marTop w:val="0"/>
          <w:marBottom w:val="0"/>
          <w:divBdr>
            <w:top w:val="none" w:sz="0" w:space="0" w:color="auto"/>
            <w:left w:val="none" w:sz="0" w:space="0" w:color="auto"/>
            <w:bottom w:val="none" w:sz="0" w:space="0" w:color="auto"/>
            <w:right w:val="none" w:sz="0" w:space="0" w:color="auto"/>
          </w:divBdr>
        </w:div>
        <w:div w:id="459766463">
          <w:marLeft w:val="480"/>
          <w:marRight w:val="0"/>
          <w:marTop w:val="0"/>
          <w:marBottom w:val="0"/>
          <w:divBdr>
            <w:top w:val="none" w:sz="0" w:space="0" w:color="auto"/>
            <w:left w:val="none" w:sz="0" w:space="0" w:color="auto"/>
            <w:bottom w:val="none" w:sz="0" w:space="0" w:color="auto"/>
            <w:right w:val="none" w:sz="0" w:space="0" w:color="auto"/>
          </w:divBdr>
        </w:div>
        <w:div w:id="343751652">
          <w:marLeft w:val="480"/>
          <w:marRight w:val="0"/>
          <w:marTop w:val="0"/>
          <w:marBottom w:val="0"/>
          <w:divBdr>
            <w:top w:val="none" w:sz="0" w:space="0" w:color="auto"/>
            <w:left w:val="none" w:sz="0" w:space="0" w:color="auto"/>
            <w:bottom w:val="none" w:sz="0" w:space="0" w:color="auto"/>
            <w:right w:val="none" w:sz="0" w:space="0" w:color="auto"/>
          </w:divBdr>
        </w:div>
        <w:div w:id="1101295837">
          <w:marLeft w:val="480"/>
          <w:marRight w:val="0"/>
          <w:marTop w:val="0"/>
          <w:marBottom w:val="0"/>
          <w:divBdr>
            <w:top w:val="none" w:sz="0" w:space="0" w:color="auto"/>
            <w:left w:val="none" w:sz="0" w:space="0" w:color="auto"/>
            <w:bottom w:val="none" w:sz="0" w:space="0" w:color="auto"/>
            <w:right w:val="none" w:sz="0" w:space="0" w:color="auto"/>
          </w:divBdr>
        </w:div>
        <w:div w:id="93332250">
          <w:marLeft w:val="480"/>
          <w:marRight w:val="0"/>
          <w:marTop w:val="0"/>
          <w:marBottom w:val="0"/>
          <w:divBdr>
            <w:top w:val="none" w:sz="0" w:space="0" w:color="auto"/>
            <w:left w:val="none" w:sz="0" w:space="0" w:color="auto"/>
            <w:bottom w:val="none" w:sz="0" w:space="0" w:color="auto"/>
            <w:right w:val="none" w:sz="0" w:space="0" w:color="auto"/>
          </w:divBdr>
        </w:div>
        <w:div w:id="533887213">
          <w:marLeft w:val="480"/>
          <w:marRight w:val="0"/>
          <w:marTop w:val="0"/>
          <w:marBottom w:val="0"/>
          <w:divBdr>
            <w:top w:val="none" w:sz="0" w:space="0" w:color="auto"/>
            <w:left w:val="none" w:sz="0" w:space="0" w:color="auto"/>
            <w:bottom w:val="none" w:sz="0" w:space="0" w:color="auto"/>
            <w:right w:val="none" w:sz="0" w:space="0" w:color="auto"/>
          </w:divBdr>
        </w:div>
        <w:div w:id="1207987932">
          <w:marLeft w:val="480"/>
          <w:marRight w:val="0"/>
          <w:marTop w:val="0"/>
          <w:marBottom w:val="0"/>
          <w:divBdr>
            <w:top w:val="none" w:sz="0" w:space="0" w:color="auto"/>
            <w:left w:val="none" w:sz="0" w:space="0" w:color="auto"/>
            <w:bottom w:val="none" w:sz="0" w:space="0" w:color="auto"/>
            <w:right w:val="none" w:sz="0" w:space="0" w:color="auto"/>
          </w:divBdr>
        </w:div>
        <w:div w:id="519317552">
          <w:marLeft w:val="480"/>
          <w:marRight w:val="0"/>
          <w:marTop w:val="0"/>
          <w:marBottom w:val="0"/>
          <w:divBdr>
            <w:top w:val="none" w:sz="0" w:space="0" w:color="auto"/>
            <w:left w:val="none" w:sz="0" w:space="0" w:color="auto"/>
            <w:bottom w:val="none" w:sz="0" w:space="0" w:color="auto"/>
            <w:right w:val="none" w:sz="0" w:space="0" w:color="auto"/>
          </w:divBdr>
        </w:div>
        <w:div w:id="1450081300">
          <w:marLeft w:val="480"/>
          <w:marRight w:val="0"/>
          <w:marTop w:val="0"/>
          <w:marBottom w:val="0"/>
          <w:divBdr>
            <w:top w:val="none" w:sz="0" w:space="0" w:color="auto"/>
            <w:left w:val="none" w:sz="0" w:space="0" w:color="auto"/>
            <w:bottom w:val="none" w:sz="0" w:space="0" w:color="auto"/>
            <w:right w:val="none" w:sz="0" w:space="0" w:color="auto"/>
          </w:divBdr>
        </w:div>
        <w:div w:id="746150858">
          <w:marLeft w:val="480"/>
          <w:marRight w:val="0"/>
          <w:marTop w:val="0"/>
          <w:marBottom w:val="0"/>
          <w:divBdr>
            <w:top w:val="none" w:sz="0" w:space="0" w:color="auto"/>
            <w:left w:val="none" w:sz="0" w:space="0" w:color="auto"/>
            <w:bottom w:val="none" w:sz="0" w:space="0" w:color="auto"/>
            <w:right w:val="none" w:sz="0" w:space="0" w:color="auto"/>
          </w:divBdr>
        </w:div>
        <w:div w:id="1711421913">
          <w:marLeft w:val="480"/>
          <w:marRight w:val="0"/>
          <w:marTop w:val="0"/>
          <w:marBottom w:val="0"/>
          <w:divBdr>
            <w:top w:val="none" w:sz="0" w:space="0" w:color="auto"/>
            <w:left w:val="none" w:sz="0" w:space="0" w:color="auto"/>
            <w:bottom w:val="none" w:sz="0" w:space="0" w:color="auto"/>
            <w:right w:val="none" w:sz="0" w:space="0" w:color="auto"/>
          </w:divBdr>
        </w:div>
        <w:div w:id="1425343168">
          <w:marLeft w:val="480"/>
          <w:marRight w:val="0"/>
          <w:marTop w:val="0"/>
          <w:marBottom w:val="0"/>
          <w:divBdr>
            <w:top w:val="none" w:sz="0" w:space="0" w:color="auto"/>
            <w:left w:val="none" w:sz="0" w:space="0" w:color="auto"/>
            <w:bottom w:val="none" w:sz="0" w:space="0" w:color="auto"/>
            <w:right w:val="none" w:sz="0" w:space="0" w:color="auto"/>
          </w:divBdr>
        </w:div>
        <w:div w:id="2071345544">
          <w:marLeft w:val="480"/>
          <w:marRight w:val="0"/>
          <w:marTop w:val="0"/>
          <w:marBottom w:val="0"/>
          <w:divBdr>
            <w:top w:val="none" w:sz="0" w:space="0" w:color="auto"/>
            <w:left w:val="none" w:sz="0" w:space="0" w:color="auto"/>
            <w:bottom w:val="none" w:sz="0" w:space="0" w:color="auto"/>
            <w:right w:val="none" w:sz="0" w:space="0" w:color="auto"/>
          </w:divBdr>
        </w:div>
        <w:div w:id="502361450">
          <w:marLeft w:val="480"/>
          <w:marRight w:val="0"/>
          <w:marTop w:val="0"/>
          <w:marBottom w:val="0"/>
          <w:divBdr>
            <w:top w:val="none" w:sz="0" w:space="0" w:color="auto"/>
            <w:left w:val="none" w:sz="0" w:space="0" w:color="auto"/>
            <w:bottom w:val="none" w:sz="0" w:space="0" w:color="auto"/>
            <w:right w:val="none" w:sz="0" w:space="0" w:color="auto"/>
          </w:divBdr>
        </w:div>
        <w:div w:id="516385417">
          <w:marLeft w:val="480"/>
          <w:marRight w:val="0"/>
          <w:marTop w:val="0"/>
          <w:marBottom w:val="0"/>
          <w:divBdr>
            <w:top w:val="none" w:sz="0" w:space="0" w:color="auto"/>
            <w:left w:val="none" w:sz="0" w:space="0" w:color="auto"/>
            <w:bottom w:val="none" w:sz="0" w:space="0" w:color="auto"/>
            <w:right w:val="none" w:sz="0" w:space="0" w:color="auto"/>
          </w:divBdr>
        </w:div>
        <w:div w:id="827282558">
          <w:marLeft w:val="480"/>
          <w:marRight w:val="0"/>
          <w:marTop w:val="0"/>
          <w:marBottom w:val="0"/>
          <w:divBdr>
            <w:top w:val="none" w:sz="0" w:space="0" w:color="auto"/>
            <w:left w:val="none" w:sz="0" w:space="0" w:color="auto"/>
            <w:bottom w:val="none" w:sz="0" w:space="0" w:color="auto"/>
            <w:right w:val="none" w:sz="0" w:space="0" w:color="auto"/>
          </w:divBdr>
        </w:div>
        <w:div w:id="15542151">
          <w:marLeft w:val="480"/>
          <w:marRight w:val="0"/>
          <w:marTop w:val="0"/>
          <w:marBottom w:val="0"/>
          <w:divBdr>
            <w:top w:val="none" w:sz="0" w:space="0" w:color="auto"/>
            <w:left w:val="none" w:sz="0" w:space="0" w:color="auto"/>
            <w:bottom w:val="none" w:sz="0" w:space="0" w:color="auto"/>
            <w:right w:val="none" w:sz="0" w:space="0" w:color="auto"/>
          </w:divBdr>
        </w:div>
        <w:div w:id="1834373252">
          <w:marLeft w:val="480"/>
          <w:marRight w:val="0"/>
          <w:marTop w:val="0"/>
          <w:marBottom w:val="0"/>
          <w:divBdr>
            <w:top w:val="none" w:sz="0" w:space="0" w:color="auto"/>
            <w:left w:val="none" w:sz="0" w:space="0" w:color="auto"/>
            <w:bottom w:val="none" w:sz="0" w:space="0" w:color="auto"/>
            <w:right w:val="none" w:sz="0" w:space="0" w:color="auto"/>
          </w:divBdr>
        </w:div>
        <w:div w:id="1956792555">
          <w:marLeft w:val="480"/>
          <w:marRight w:val="0"/>
          <w:marTop w:val="0"/>
          <w:marBottom w:val="0"/>
          <w:divBdr>
            <w:top w:val="none" w:sz="0" w:space="0" w:color="auto"/>
            <w:left w:val="none" w:sz="0" w:space="0" w:color="auto"/>
            <w:bottom w:val="none" w:sz="0" w:space="0" w:color="auto"/>
            <w:right w:val="none" w:sz="0" w:space="0" w:color="auto"/>
          </w:divBdr>
        </w:div>
        <w:div w:id="1962299036">
          <w:marLeft w:val="480"/>
          <w:marRight w:val="0"/>
          <w:marTop w:val="0"/>
          <w:marBottom w:val="0"/>
          <w:divBdr>
            <w:top w:val="none" w:sz="0" w:space="0" w:color="auto"/>
            <w:left w:val="none" w:sz="0" w:space="0" w:color="auto"/>
            <w:bottom w:val="none" w:sz="0" w:space="0" w:color="auto"/>
            <w:right w:val="none" w:sz="0" w:space="0" w:color="auto"/>
          </w:divBdr>
        </w:div>
        <w:div w:id="1239899072">
          <w:marLeft w:val="480"/>
          <w:marRight w:val="0"/>
          <w:marTop w:val="0"/>
          <w:marBottom w:val="0"/>
          <w:divBdr>
            <w:top w:val="none" w:sz="0" w:space="0" w:color="auto"/>
            <w:left w:val="none" w:sz="0" w:space="0" w:color="auto"/>
            <w:bottom w:val="none" w:sz="0" w:space="0" w:color="auto"/>
            <w:right w:val="none" w:sz="0" w:space="0" w:color="auto"/>
          </w:divBdr>
        </w:div>
      </w:divsChild>
    </w:div>
    <w:div w:id="189035627">
      <w:bodyDiv w:val="1"/>
      <w:marLeft w:val="0"/>
      <w:marRight w:val="0"/>
      <w:marTop w:val="0"/>
      <w:marBottom w:val="0"/>
      <w:divBdr>
        <w:top w:val="none" w:sz="0" w:space="0" w:color="auto"/>
        <w:left w:val="none" w:sz="0" w:space="0" w:color="auto"/>
        <w:bottom w:val="none" w:sz="0" w:space="0" w:color="auto"/>
        <w:right w:val="none" w:sz="0" w:space="0" w:color="auto"/>
      </w:divBdr>
    </w:div>
    <w:div w:id="189150716">
      <w:bodyDiv w:val="1"/>
      <w:marLeft w:val="0"/>
      <w:marRight w:val="0"/>
      <w:marTop w:val="0"/>
      <w:marBottom w:val="0"/>
      <w:divBdr>
        <w:top w:val="none" w:sz="0" w:space="0" w:color="auto"/>
        <w:left w:val="none" w:sz="0" w:space="0" w:color="auto"/>
        <w:bottom w:val="none" w:sz="0" w:space="0" w:color="auto"/>
        <w:right w:val="none" w:sz="0" w:space="0" w:color="auto"/>
      </w:divBdr>
    </w:div>
    <w:div w:id="189344642">
      <w:bodyDiv w:val="1"/>
      <w:marLeft w:val="0"/>
      <w:marRight w:val="0"/>
      <w:marTop w:val="0"/>
      <w:marBottom w:val="0"/>
      <w:divBdr>
        <w:top w:val="none" w:sz="0" w:space="0" w:color="auto"/>
        <w:left w:val="none" w:sz="0" w:space="0" w:color="auto"/>
        <w:bottom w:val="none" w:sz="0" w:space="0" w:color="auto"/>
        <w:right w:val="none" w:sz="0" w:space="0" w:color="auto"/>
      </w:divBdr>
    </w:div>
    <w:div w:id="189412687">
      <w:bodyDiv w:val="1"/>
      <w:marLeft w:val="0"/>
      <w:marRight w:val="0"/>
      <w:marTop w:val="0"/>
      <w:marBottom w:val="0"/>
      <w:divBdr>
        <w:top w:val="none" w:sz="0" w:space="0" w:color="auto"/>
        <w:left w:val="none" w:sz="0" w:space="0" w:color="auto"/>
        <w:bottom w:val="none" w:sz="0" w:space="0" w:color="auto"/>
        <w:right w:val="none" w:sz="0" w:space="0" w:color="auto"/>
      </w:divBdr>
    </w:div>
    <w:div w:id="189807135">
      <w:bodyDiv w:val="1"/>
      <w:marLeft w:val="0"/>
      <w:marRight w:val="0"/>
      <w:marTop w:val="0"/>
      <w:marBottom w:val="0"/>
      <w:divBdr>
        <w:top w:val="none" w:sz="0" w:space="0" w:color="auto"/>
        <w:left w:val="none" w:sz="0" w:space="0" w:color="auto"/>
        <w:bottom w:val="none" w:sz="0" w:space="0" w:color="auto"/>
        <w:right w:val="none" w:sz="0" w:space="0" w:color="auto"/>
      </w:divBdr>
    </w:div>
    <w:div w:id="191041293">
      <w:bodyDiv w:val="1"/>
      <w:marLeft w:val="0"/>
      <w:marRight w:val="0"/>
      <w:marTop w:val="0"/>
      <w:marBottom w:val="0"/>
      <w:divBdr>
        <w:top w:val="none" w:sz="0" w:space="0" w:color="auto"/>
        <w:left w:val="none" w:sz="0" w:space="0" w:color="auto"/>
        <w:bottom w:val="none" w:sz="0" w:space="0" w:color="auto"/>
        <w:right w:val="none" w:sz="0" w:space="0" w:color="auto"/>
      </w:divBdr>
    </w:div>
    <w:div w:id="191573978">
      <w:bodyDiv w:val="1"/>
      <w:marLeft w:val="0"/>
      <w:marRight w:val="0"/>
      <w:marTop w:val="0"/>
      <w:marBottom w:val="0"/>
      <w:divBdr>
        <w:top w:val="none" w:sz="0" w:space="0" w:color="auto"/>
        <w:left w:val="none" w:sz="0" w:space="0" w:color="auto"/>
        <w:bottom w:val="none" w:sz="0" w:space="0" w:color="auto"/>
        <w:right w:val="none" w:sz="0" w:space="0" w:color="auto"/>
      </w:divBdr>
    </w:div>
    <w:div w:id="192813262">
      <w:bodyDiv w:val="1"/>
      <w:marLeft w:val="0"/>
      <w:marRight w:val="0"/>
      <w:marTop w:val="0"/>
      <w:marBottom w:val="0"/>
      <w:divBdr>
        <w:top w:val="none" w:sz="0" w:space="0" w:color="auto"/>
        <w:left w:val="none" w:sz="0" w:space="0" w:color="auto"/>
        <w:bottom w:val="none" w:sz="0" w:space="0" w:color="auto"/>
        <w:right w:val="none" w:sz="0" w:space="0" w:color="auto"/>
      </w:divBdr>
    </w:div>
    <w:div w:id="194466665">
      <w:bodyDiv w:val="1"/>
      <w:marLeft w:val="0"/>
      <w:marRight w:val="0"/>
      <w:marTop w:val="0"/>
      <w:marBottom w:val="0"/>
      <w:divBdr>
        <w:top w:val="none" w:sz="0" w:space="0" w:color="auto"/>
        <w:left w:val="none" w:sz="0" w:space="0" w:color="auto"/>
        <w:bottom w:val="none" w:sz="0" w:space="0" w:color="auto"/>
        <w:right w:val="none" w:sz="0" w:space="0" w:color="auto"/>
      </w:divBdr>
    </w:div>
    <w:div w:id="195311846">
      <w:bodyDiv w:val="1"/>
      <w:marLeft w:val="0"/>
      <w:marRight w:val="0"/>
      <w:marTop w:val="0"/>
      <w:marBottom w:val="0"/>
      <w:divBdr>
        <w:top w:val="none" w:sz="0" w:space="0" w:color="auto"/>
        <w:left w:val="none" w:sz="0" w:space="0" w:color="auto"/>
        <w:bottom w:val="none" w:sz="0" w:space="0" w:color="auto"/>
        <w:right w:val="none" w:sz="0" w:space="0" w:color="auto"/>
      </w:divBdr>
    </w:div>
    <w:div w:id="195697451">
      <w:bodyDiv w:val="1"/>
      <w:marLeft w:val="0"/>
      <w:marRight w:val="0"/>
      <w:marTop w:val="0"/>
      <w:marBottom w:val="0"/>
      <w:divBdr>
        <w:top w:val="none" w:sz="0" w:space="0" w:color="auto"/>
        <w:left w:val="none" w:sz="0" w:space="0" w:color="auto"/>
        <w:bottom w:val="none" w:sz="0" w:space="0" w:color="auto"/>
        <w:right w:val="none" w:sz="0" w:space="0" w:color="auto"/>
      </w:divBdr>
    </w:div>
    <w:div w:id="195850566">
      <w:bodyDiv w:val="1"/>
      <w:marLeft w:val="0"/>
      <w:marRight w:val="0"/>
      <w:marTop w:val="0"/>
      <w:marBottom w:val="0"/>
      <w:divBdr>
        <w:top w:val="none" w:sz="0" w:space="0" w:color="auto"/>
        <w:left w:val="none" w:sz="0" w:space="0" w:color="auto"/>
        <w:bottom w:val="none" w:sz="0" w:space="0" w:color="auto"/>
        <w:right w:val="none" w:sz="0" w:space="0" w:color="auto"/>
      </w:divBdr>
    </w:div>
    <w:div w:id="196047546">
      <w:bodyDiv w:val="1"/>
      <w:marLeft w:val="0"/>
      <w:marRight w:val="0"/>
      <w:marTop w:val="0"/>
      <w:marBottom w:val="0"/>
      <w:divBdr>
        <w:top w:val="none" w:sz="0" w:space="0" w:color="auto"/>
        <w:left w:val="none" w:sz="0" w:space="0" w:color="auto"/>
        <w:bottom w:val="none" w:sz="0" w:space="0" w:color="auto"/>
        <w:right w:val="none" w:sz="0" w:space="0" w:color="auto"/>
      </w:divBdr>
    </w:div>
    <w:div w:id="196477016">
      <w:bodyDiv w:val="1"/>
      <w:marLeft w:val="0"/>
      <w:marRight w:val="0"/>
      <w:marTop w:val="0"/>
      <w:marBottom w:val="0"/>
      <w:divBdr>
        <w:top w:val="none" w:sz="0" w:space="0" w:color="auto"/>
        <w:left w:val="none" w:sz="0" w:space="0" w:color="auto"/>
        <w:bottom w:val="none" w:sz="0" w:space="0" w:color="auto"/>
        <w:right w:val="none" w:sz="0" w:space="0" w:color="auto"/>
      </w:divBdr>
    </w:div>
    <w:div w:id="196502627">
      <w:bodyDiv w:val="1"/>
      <w:marLeft w:val="0"/>
      <w:marRight w:val="0"/>
      <w:marTop w:val="0"/>
      <w:marBottom w:val="0"/>
      <w:divBdr>
        <w:top w:val="none" w:sz="0" w:space="0" w:color="auto"/>
        <w:left w:val="none" w:sz="0" w:space="0" w:color="auto"/>
        <w:bottom w:val="none" w:sz="0" w:space="0" w:color="auto"/>
        <w:right w:val="none" w:sz="0" w:space="0" w:color="auto"/>
      </w:divBdr>
    </w:div>
    <w:div w:id="197396341">
      <w:bodyDiv w:val="1"/>
      <w:marLeft w:val="0"/>
      <w:marRight w:val="0"/>
      <w:marTop w:val="0"/>
      <w:marBottom w:val="0"/>
      <w:divBdr>
        <w:top w:val="none" w:sz="0" w:space="0" w:color="auto"/>
        <w:left w:val="none" w:sz="0" w:space="0" w:color="auto"/>
        <w:bottom w:val="none" w:sz="0" w:space="0" w:color="auto"/>
        <w:right w:val="none" w:sz="0" w:space="0" w:color="auto"/>
      </w:divBdr>
    </w:div>
    <w:div w:id="197399969">
      <w:bodyDiv w:val="1"/>
      <w:marLeft w:val="0"/>
      <w:marRight w:val="0"/>
      <w:marTop w:val="0"/>
      <w:marBottom w:val="0"/>
      <w:divBdr>
        <w:top w:val="none" w:sz="0" w:space="0" w:color="auto"/>
        <w:left w:val="none" w:sz="0" w:space="0" w:color="auto"/>
        <w:bottom w:val="none" w:sz="0" w:space="0" w:color="auto"/>
        <w:right w:val="none" w:sz="0" w:space="0" w:color="auto"/>
      </w:divBdr>
    </w:div>
    <w:div w:id="197549742">
      <w:bodyDiv w:val="1"/>
      <w:marLeft w:val="0"/>
      <w:marRight w:val="0"/>
      <w:marTop w:val="0"/>
      <w:marBottom w:val="0"/>
      <w:divBdr>
        <w:top w:val="none" w:sz="0" w:space="0" w:color="auto"/>
        <w:left w:val="none" w:sz="0" w:space="0" w:color="auto"/>
        <w:bottom w:val="none" w:sz="0" w:space="0" w:color="auto"/>
        <w:right w:val="none" w:sz="0" w:space="0" w:color="auto"/>
      </w:divBdr>
      <w:divsChild>
        <w:div w:id="2122604334">
          <w:marLeft w:val="480"/>
          <w:marRight w:val="0"/>
          <w:marTop w:val="0"/>
          <w:marBottom w:val="0"/>
          <w:divBdr>
            <w:top w:val="none" w:sz="0" w:space="0" w:color="auto"/>
            <w:left w:val="none" w:sz="0" w:space="0" w:color="auto"/>
            <w:bottom w:val="none" w:sz="0" w:space="0" w:color="auto"/>
            <w:right w:val="none" w:sz="0" w:space="0" w:color="auto"/>
          </w:divBdr>
        </w:div>
        <w:div w:id="2067220047">
          <w:marLeft w:val="480"/>
          <w:marRight w:val="0"/>
          <w:marTop w:val="0"/>
          <w:marBottom w:val="0"/>
          <w:divBdr>
            <w:top w:val="none" w:sz="0" w:space="0" w:color="auto"/>
            <w:left w:val="none" w:sz="0" w:space="0" w:color="auto"/>
            <w:bottom w:val="none" w:sz="0" w:space="0" w:color="auto"/>
            <w:right w:val="none" w:sz="0" w:space="0" w:color="auto"/>
          </w:divBdr>
        </w:div>
        <w:div w:id="1885629358">
          <w:marLeft w:val="480"/>
          <w:marRight w:val="0"/>
          <w:marTop w:val="0"/>
          <w:marBottom w:val="0"/>
          <w:divBdr>
            <w:top w:val="none" w:sz="0" w:space="0" w:color="auto"/>
            <w:left w:val="none" w:sz="0" w:space="0" w:color="auto"/>
            <w:bottom w:val="none" w:sz="0" w:space="0" w:color="auto"/>
            <w:right w:val="none" w:sz="0" w:space="0" w:color="auto"/>
          </w:divBdr>
        </w:div>
        <w:div w:id="698433217">
          <w:marLeft w:val="480"/>
          <w:marRight w:val="0"/>
          <w:marTop w:val="0"/>
          <w:marBottom w:val="0"/>
          <w:divBdr>
            <w:top w:val="none" w:sz="0" w:space="0" w:color="auto"/>
            <w:left w:val="none" w:sz="0" w:space="0" w:color="auto"/>
            <w:bottom w:val="none" w:sz="0" w:space="0" w:color="auto"/>
            <w:right w:val="none" w:sz="0" w:space="0" w:color="auto"/>
          </w:divBdr>
        </w:div>
        <w:div w:id="269626689">
          <w:marLeft w:val="480"/>
          <w:marRight w:val="0"/>
          <w:marTop w:val="0"/>
          <w:marBottom w:val="0"/>
          <w:divBdr>
            <w:top w:val="none" w:sz="0" w:space="0" w:color="auto"/>
            <w:left w:val="none" w:sz="0" w:space="0" w:color="auto"/>
            <w:bottom w:val="none" w:sz="0" w:space="0" w:color="auto"/>
            <w:right w:val="none" w:sz="0" w:space="0" w:color="auto"/>
          </w:divBdr>
        </w:div>
        <w:div w:id="764110721">
          <w:marLeft w:val="480"/>
          <w:marRight w:val="0"/>
          <w:marTop w:val="0"/>
          <w:marBottom w:val="0"/>
          <w:divBdr>
            <w:top w:val="none" w:sz="0" w:space="0" w:color="auto"/>
            <w:left w:val="none" w:sz="0" w:space="0" w:color="auto"/>
            <w:bottom w:val="none" w:sz="0" w:space="0" w:color="auto"/>
            <w:right w:val="none" w:sz="0" w:space="0" w:color="auto"/>
          </w:divBdr>
        </w:div>
        <w:div w:id="1538198654">
          <w:marLeft w:val="480"/>
          <w:marRight w:val="0"/>
          <w:marTop w:val="0"/>
          <w:marBottom w:val="0"/>
          <w:divBdr>
            <w:top w:val="none" w:sz="0" w:space="0" w:color="auto"/>
            <w:left w:val="none" w:sz="0" w:space="0" w:color="auto"/>
            <w:bottom w:val="none" w:sz="0" w:space="0" w:color="auto"/>
            <w:right w:val="none" w:sz="0" w:space="0" w:color="auto"/>
          </w:divBdr>
        </w:div>
        <w:div w:id="1090006607">
          <w:marLeft w:val="480"/>
          <w:marRight w:val="0"/>
          <w:marTop w:val="0"/>
          <w:marBottom w:val="0"/>
          <w:divBdr>
            <w:top w:val="none" w:sz="0" w:space="0" w:color="auto"/>
            <w:left w:val="none" w:sz="0" w:space="0" w:color="auto"/>
            <w:bottom w:val="none" w:sz="0" w:space="0" w:color="auto"/>
            <w:right w:val="none" w:sz="0" w:space="0" w:color="auto"/>
          </w:divBdr>
        </w:div>
        <w:div w:id="531266505">
          <w:marLeft w:val="480"/>
          <w:marRight w:val="0"/>
          <w:marTop w:val="0"/>
          <w:marBottom w:val="0"/>
          <w:divBdr>
            <w:top w:val="none" w:sz="0" w:space="0" w:color="auto"/>
            <w:left w:val="none" w:sz="0" w:space="0" w:color="auto"/>
            <w:bottom w:val="none" w:sz="0" w:space="0" w:color="auto"/>
            <w:right w:val="none" w:sz="0" w:space="0" w:color="auto"/>
          </w:divBdr>
        </w:div>
        <w:div w:id="213471374">
          <w:marLeft w:val="480"/>
          <w:marRight w:val="0"/>
          <w:marTop w:val="0"/>
          <w:marBottom w:val="0"/>
          <w:divBdr>
            <w:top w:val="none" w:sz="0" w:space="0" w:color="auto"/>
            <w:left w:val="none" w:sz="0" w:space="0" w:color="auto"/>
            <w:bottom w:val="none" w:sz="0" w:space="0" w:color="auto"/>
            <w:right w:val="none" w:sz="0" w:space="0" w:color="auto"/>
          </w:divBdr>
        </w:div>
        <w:div w:id="1843158472">
          <w:marLeft w:val="480"/>
          <w:marRight w:val="0"/>
          <w:marTop w:val="0"/>
          <w:marBottom w:val="0"/>
          <w:divBdr>
            <w:top w:val="none" w:sz="0" w:space="0" w:color="auto"/>
            <w:left w:val="none" w:sz="0" w:space="0" w:color="auto"/>
            <w:bottom w:val="none" w:sz="0" w:space="0" w:color="auto"/>
            <w:right w:val="none" w:sz="0" w:space="0" w:color="auto"/>
          </w:divBdr>
        </w:div>
        <w:div w:id="1484008049">
          <w:marLeft w:val="480"/>
          <w:marRight w:val="0"/>
          <w:marTop w:val="0"/>
          <w:marBottom w:val="0"/>
          <w:divBdr>
            <w:top w:val="none" w:sz="0" w:space="0" w:color="auto"/>
            <w:left w:val="none" w:sz="0" w:space="0" w:color="auto"/>
            <w:bottom w:val="none" w:sz="0" w:space="0" w:color="auto"/>
            <w:right w:val="none" w:sz="0" w:space="0" w:color="auto"/>
          </w:divBdr>
        </w:div>
        <w:div w:id="1325628949">
          <w:marLeft w:val="480"/>
          <w:marRight w:val="0"/>
          <w:marTop w:val="0"/>
          <w:marBottom w:val="0"/>
          <w:divBdr>
            <w:top w:val="none" w:sz="0" w:space="0" w:color="auto"/>
            <w:left w:val="none" w:sz="0" w:space="0" w:color="auto"/>
            <w:bottom w:val="none" w:sz="0" w:space="0" w:color="auto"/>
            <w:right w:val="none" w:sz="0" w:space="0" w:color="auto"/>
          </w:divBdr>
        </w:div>
        <w:div w:id="114956731">
          <w:marLeft w:val="480"/>
          <w:marRight w:val="0"/>
          <w:marTop w:val="0"/>
          <w:marBottom w:val="0"/>
          <w:divBdr>
            <w:top w:val="none" w:sz="0" w:space="0" w:color="auto"/>
            <w:left w:val="none" w:sz="0" w:space="0" w:color="auto"/>
            <w:bottom w:val="none" w:sz="0" w:space="0" w:color="auto"/>
            <w:right w:val="none" w:sz="0" w:space="0" w:color="auto"/>
          </w:divBdr>
        </w:div>
        <w:div w:id="733816453">
          <w:marLeft w:val="480"/>
          <w:marRight w:val="0"/>
          <w:marTop w:val="0"/>
          <w:marBottom w:val="0"/>
          <w:divBdr>
            <w:top w:val="none" w:sz="0" w:space="0" w:color="auto"/>
            <w:left w:val="none" w:sz="0" w:space="0" w:color="auto"/>
            <w:bottom w:val="none" w:sz="0" w:space="0" w:color="auto"/>
            <w:right w:val="none" w:sz="0" w:space="0" w:color="auto"/>
          </w:divBdr>
        </w:div>
        <w:div w:id="1216350655">
          <w:marLeft w:val="480"/>
          <w:marRight w:val="0"/>
          <w:marTop w:val="0"/>
          <w:marBottom w:val="0"/>
          <w:divBdr>
            <w:top w:val="none" w:sz="0" w:space="0" w:color="auto"/>
            <w:left w:val="none" w:sz="0" w:space="0" w:color="auto"/>
            <w:bottom w:val="none" w:sz="0" w:space="0" w:color="auto"/>
            <w:right w:val="none" w:sz="0" w:space="0" w:color="auto"/>
          </w:divBdr>
        </w:div>
        <w:div w:id="1679431856">
          <w:marLeft w:val="480"/>
          <w:marRight w:val="0"/>
          <w:marTop w:val="0"/>
          <w:marBottom w:val="0"/>
          <w:divBdr>
            <w:top w:val="none" w:sz="0" w:space="0" w:color="auto"/>
            <w:left w:val="none" w:sz="0" w:space="0" w:color="auto"/>
            <w:bottom w:val="none" w:sz="0" w:space="0" w:color="auto"/>
            <w:right w:val="none" w:sz="0" w:space="0" w:color="auto"/>
          </w:divBdr>
        </w:div>
        <w:div w:id="491945140">
          <w:marLeft w:val="480"/>
          <w:marRight w:val="0"/>
          <w:marTop w:val="0"/>
          <w:marBottom w:val="0"/>
          <w:divBdr>
            <w:top w:val="none" w:sz="0" w:space="0" w:color="auto"/>
            <w:left w:val="none" w:sz="0" w:space="0" w:color="auto"/>
            <w:bottom w:val="none" w:sz="0" w:space="0" w:color="auto"/>
            <w:right w:val="none" w:sz="0" w:space="0" w:color="auto"/>
          </w:divBdr>
        </w:div>
        <w:div w:id="650527155">
          <w:marLeft w:val="480"/>
          <w:marRight w:val="0"/>
          <w:marTop w:val="0"/>
          <w:marBottom w:val="0"/>
          <w:divBdr>
            <w:top w:val="none" w:sz="0" w:space="0" w:color="auto"/>
            <w:left w:val="none" w:sz="0" w:space="0" w:color="auto"/>
            <w:bottom w:val="none" w:sz="0" w:space="0" w:color="auto"/>
            <w:right w:val="none" w:sz="0" w:space="0" w:color="auto"/>
          </w:divBdr>
        </w:div>
        <w:div w:id="2100053014">
          <w:marLeft w:val="480"/>
          <w:marRight w:val="0"/>
          <w:marTop w:val="0"/>
          <w:marBottom w:val="0"/>
          <w:divBdr>
            <w:top w:val="none" w:sz="0" w:space="0" w:color="auto"/>
            <w:left w:val="none" w:sz="0" w:space="0" w:color="auto"/>
            <w:bottom w:val="none" w:sz="0" w:space="0" w:color="auto"/>
            <w:right w:val="none" w:sz="0" w:space="0" w:color="auto"/>
          </w:divBdr>
        </w:div>
        <w:div w:id="440343408">
          <w:marLeft w:val="480"/>
          <w:marRight w:val="0"/>
          <w:marTop w:val="0"/>
          <w:marBottom w:val="0"/>
          <w:divBdr>
            <w:top w:val="none" w:sz="0" w:space="0" w:color="auto"/>
            <w:left w:val="none" w:sz="0" w:space="0" w:color="auto"/>
            <w:bottom w:val="none" w:sz="0" w:space="0" w:color="auto"/>
            <w:right w:val="none" w:sz="0" w:space="0" w:color="auto"/>
          </w:divBdr>
        </w:div>
        <w:div w:id="618755566">
          <w:marLeft w:val="480"/>
          <w:marRight w:val="0"/>
          <w:marTop w:val="0"/>
          <w:marBottom w:val="0"/>
          <w:divBdr>
            <w:top w:val="none" w:sz="0" w:space="0" w:color="auto"/>
            <w:left w:val="none" w:sz="0" w:space="0" w:color="auto"/>
            <w:bottom w:val="none" w:sz="0" w:space="0" w:color="auto"/>
            <w:right w:val="none" w:sz="0" w:space="0" w:color="auto"/>
          </w:divBdr>
        </w:div>
        <w:div w:id="1673988428">
          <w:marLeft w:val="480"/>
          <w:marRight w:val="0"/>
          <w:marTop w:val="0"/>
          <w:marBottom w:val="0"/>
          <w:divBdr>
            <w:top w:val="none" w:sz="0" w:space="0" w:color="auto"/>
            <w:left w:val="none" w:sz="0" w:space="0" w:color="auto"/>
            <w:bottom w:val="none" w:sz="0" w:space="0" w:color="auto"/>
            <w:right w:val="none" w:sz="0" w:space="0" w:color="auto"/>
          </w:divBdr>
        </w:div>
        <w:div w:id="841506755">
          <w:marLeft w:val="480"/>
          <w:marRight w:val="0"/>
          <w:marTop w:val="0"/>
          <w:marBottom w:val="0"/>
          <w:divBdr>
            <w:top w:val="none" w:sz="0" w:space="0" w:color="auto"/>
            <w:left w:val="none" w:sz="0" w:space="0" w:color="auto"/>
            <w:bottom w:val="none" w:sz="0" w:space="0" w:color="auto"/>
            <w:right w:val="none" w:sz="0" w:space="0" w:color="auto"/>
          </w:divBdr>
        </w:div>
        <w:div w:id="1718359306">
          <w:marLeft w:val="480"/>
          <w:marRight w:val="0"/>
          <w:marTop w:val="0"/>
          <w:marBottom w:val="0"/>
          <w:divBdr>
            <w:top w:val="none" w:sz="0" w:space="0" w:color="auto"/>
            <w:left w:val="none" w:sz="0" w:space="0" w:color="auto"/>
            <w:bottom w:val="none" w:sz="0" w:space="0" w:color="auto"/>
            <w:right w:val="none" w:sz="0" w:space="0" w:color="auto"/>
          </w:divBdr>
        </w:div>
        <w:div w:id="967278325">
          <w:marLeft w:val="480"/>
          <w:marRight w:val="0"/>
          <w:marTop w:val="0"/>
          <w:marBottom w:val="0"/>
          <w:divBdr>
            <w:top w:val="none" w:sz="0" w:space="0" w:color="auto"/>
            <w:left w:val="none" w:sz="0" w:space="0" w:color="auto"/>
            <w:bottom w:val="none" w:sz="0" w:space="0" w:color="auto"/>
            <w:right w:val="none" w:sz="0" w:space="0" w:color="auto"/>
          </w:divBdr>
        </w:div>
        <w:div w:id="850870846">
          <w:marLeft w:val="480"/>
          <w:marRight w:val="0"/>
          <w:marTop w:val="0"/>
          <w:marBottom w:val="0"/>
          <w:divBdr>
            <w:top w:val="none" w:sz="0" w:space="0" w:color="auto"/>
            <w:left w:val="none" w:sz="0" w:space="0" w:color="auto"/>
            <w:bottom w:val="none" w:sz="0" w:space="0" w:color="auto"/>
            <w:right w:val="none" w:sz="0" w:space="0" w:color="auto"/>
          </w:divBdr>
        </w:div>
        <w:div w:id="1647516232">
          <w:marLeft w:val="480"/>
          <w:marRight w:val="0"/>
          <w:marTop w:val="0"/>
          <w:marBottom w:val="0"/>
          <w:divBdr>
            <w:top w:val="none" w:sz="0" w:space="0" w:color="auto"/>
            <w:left w:val="none" w:sz="0" w:space="0" w:color="auto"/>
            <w:bottom w:val="none" w:sz="0" w:space="0" w:color="auto"/>
            <w:right w:val="none" w:sz="0" w:space="0" w:color="auto"/>
          </w:divBdr>
        </w:div>
        <w:div w:id="1114249866">
          <w:marLeft w:val="480"/>
          <w:marRight w:val="0"/>
          <w:marTop w:val="0"/>
          <w:marBottom w:val="0"/>
          <w:divBdr>
            <w:top w:val="none" w:sz="0" w:space="0" w:color="auto"/>
            <w:left w:val="none" w:sz="0" w:space="0" w:color="auto"/>
            <w:bottom w:val="none" w:sz="0" w:space="0" w:color="auto"/>
            <w:right w:val="none" w:sz="0" w:space="0" w:color="auto"/>
          </w:divBdr>
        </w:div>
        <w:div w:id="920259421">
          <w:marLeft w:val="480"/>
          <w:marRight w:val="0"/>
          <w:marTop w:val="0"/>
          <w:marBottom w:val="0"/>
          <w:divBdr>
            <w:top w:val="none" w:sz="0" w:space="0" w:color="auto"/>
            <w:left w:val="none" w:sz="0" w:space="0" w:color="auto"/>
            <w:bottom w:val="none" w:sz="0" w:space="0" w:color="auto"/>
            <w:right w:val="none" w:sz="0" w:space="0" w:color="auto"/>
          </w:divBdr>
        </w:div>
        <w:div w:id="1737627769">
          <w:marLeft w:val="480"/>
          <w:marRight w:val="0"/>
          <w:marTop w:val="0"/>
          <w:marBottom w:val="0"/>
          <w:divBdr>
            <w:top w:val="none" w:sz="0" w:space="0" w:color="auto"/>
            <w:left w:val="none" w:sz="0" w:space="0" w:color="auto"/>
            <w:bottom w:val="none" w:sz="0" w:space="0" w:color="auto"/>
            <w:right w:val="none" w:sz="0" w:space="0" w:color="auto"/>
          </w:divBdr>
        </w:div>
        <w:div w:id="1768036855">
          <w:marLeft w:val="480"/>
          <w:marRight w:val="0"/>
          <w:marTop w:val="0"/>
          <w:marBottom w:val="0"/>
          <w:divBdr>
            <w:top w:val="none" w:sz="0" w:space="0" w:color="auto"/>
            <w:left w:val="none" w:sz="0" w:space="0" w:color="auto"/>
            <w:bottom w:val="none" w:sz="0" w:space="0" w:color="auto"/>
            <w:right w:val="none" w:sz="0" w:space="0" w:color="auto"/>
          </w:divBdr>
        </w:div>
        <w:div w:id="801995783">
          <w:marLeft w:val="480"/>
          <w:marRight w:val="0"/>
          <w:marTop w:val="0"/>
          <w:marBottom w:val="0"/>
          <w:divBdr>
            <w:top w:val="none" w:sz="0" w:space="0" w:color="auto"/>
            <w:left w:val="none" w:sz="0" w:space="0" w:color="auto"/>
            <w:bottom w:val="none" w:sz="0" w:space="0" w:color="auto"/>
            <w:right w:val="none" w:sz="0" w:space="0" w:color="auto"/>
          </w:divBdr>
        </w:div>
        <w:div w:id="1386564002">
          <w:marLeft w:val="480"/>
          <w:marRight w:val="0"/>
          <w:marTop w:val="0"/>
          <w:marBottom w:val="0"/>
          <w:divBdr>
            <w:top w:val="none" w:sz="0" w:space="0" w:color="auto"/>
            <w:left w:val="none" w:sz="0" w:space="0" w:color="auto"/>
            <w:bottom w:val="none" w:sz="0" w:space="0" w:color="auto"/>
            <w:right w:val="none" w:sz="0" w:space="0" w:color="auto"/>
          </w:divBdr>
        </w:div>
        <w:div w:id="1651246304">
          <w:marLeft w:val="480"/>
          <w:marRight w:val="0"/>
          <w:marTop w:val="0"/>
          <w:marBottom w:val="0"/>
          <w:divBdr>
            <w:top w:val="none" w:sz="0" w:space="0" w:color="auto"/>
            <w:left w:val="none" w:sz="0" w:space="0" w:color="auto"/>
            <w:bottom w:val="none" w:sz="0" w:space="0" w:color="auto"/>
            <w:right w:val="none" w:sz="0" w:space="0" w:color="auto"/>
          </w:divBdr>
        </w:div>
        <w:div w:id="214700904">
          <w:marLeft w:val="480"/>
          <w:marRight w:val="0"/>
          <w:marTop w:val="0"/>
          <w:marBottom w:val="0"/>
          <w:divBdr>
            <w:top w:val="none" w:sz="0" w:space="0" w:color="auto"/>
            <w:left w:val="none" w:sz="0" w:space="0" w:color="auto"/>
            <w:bottom w:val="none" w:sz="0" w:space="0" w:color="auto"/>
            <w:right w:val="none" w:sz="0" w:space="0" w:color="auto"/>
          </w:divBdr>
        </w:div>
        <w:div w:id="176772387">
          <w:marLeft w:val="480"/>
          <w:marRight w:val="0"/>
          <w:marTop w:val="0"/>
          <w:marBottom w:val="0"/>
          <w:divBdr>
            <w:top w:val="none" w:sz="0" w:space="0" w:color="auto"/>
            <w:left w:val="none" w:sz="0" w:space="0" w:color="auto"/>
            <w:bottom w:val="none" w:sz="0" w:space="0" w:color="auto"/>
            <w:right w:val="none" w:sz="0" w:space="0" w:color="auto"/>
          </w:divBdr>
        </w:div>
        <w:div w:id="1173685425">
          <w:marLeft w:val="480"/>
          <w:marRight w:val="0"/>
          <w:marTop w:val="0"/>
          <w:marBottom w:val="0"/>
          <w:divBdr>
            <w:top w:val="none" w:sz="0" w:space="0" w:color="auto"/>
            <w:left w:val="none" w:sz="0" w:space="0" w:color="auto"/>
            <w:bottom w:val="none" w:sz="0" w:space="0" w:color="auto"/>
            <w:right w:val="none" w:sz="0" w:space="0" w:color="auto"/>
          </w:divBdr>
        </w:div>
        <w:div w:id="356858930">
          <w:marLeft w:val="480"/>
          <w:marRight w:val="0"/>
          <w:marTop w:val="0"/>
          <w:marBottom w:val="0"/>
          <w:divBdr>
            <w:top w:val="none" w:sz="0" w:space="0" w:color="auto"/>
            <w:left w:val="none" w:sz="0" w:space="0" w:color="auto"/>
            <w:bottom w:val="none" w:sz="0" w:space="0" w:color="auto"/>
            <w:right w:val="none" w:sz="0" w:space="0" w:color="auto"/>
          </w:divBdr>
        </w:div>
        <w:div w:id="1463577219">
          <w:marLeft w:val="480"/>
          <w:marRight w:val="0"/>
          <w:marTop w:val="0"/>
          <w:marBottom w:val="0"/>
          <w:divBdr>
            <w:top w:val="none" w:sz="0" w:space="0" w:color="auto"/>
            <w:left w:val="none" w:sz="0" w:space="0" w:color="auto"/>
            <w:bottom w:val="none" w:sz="0" w:space="0" w:color="auto"/>
            <w:right w:val="none" w:sz="0" w:space="0" w:color="auto"/>
          </w:divBdr>
        </w:div>
        <w:div w:id="964503770">
          <w:marLeft w:val="480"/>
          <w:marRight w:val="0"/>
          <w:marTop w:val="0"/>
          <w:marBottom w:val="0"/>
          <w:divBdr>
            <w:top w:val="none" w:sz="0" w:space="0" w:color="auto"/>
            <w:left w:val="none" w:sz="0" w:space="0" w:color="auto"/>
            <w:bottom w:val="none" w:sz="0" w:space="0" w:color="auto"/>
            <w:right w:val="none" w:sz="0" w:space="0" w:color="auto"/>
          </w:divBdr>
        </w:div>
        <w:div w:id="1314874851">
          <w:marLeft w:val="480"/>
          <w:marRight w:val="0"/>
          <w:marTop w:val="0"/>
          <w:marBottom w:val="0"/>
          <w:divBdr>
            <w:top w:val="none" w:sz="0" w:space="0" w:color="auto"/>
            <w:left w:val="none" w:sz="0" w:space="0" w:color="auto"/>
            <w:bottom w:val="none" w:sz="0" w:space="0" w:color="auto"/>
            <w:right w:val="none" w:sz="0" w:space="0" w:color="auto"/>
          </w:divBdr>
        </w:div>
        <w:div w:id="1815368072">
          <w:marLeft w:val="480"/>
          <w:marRight w:val="0"/>
          <w:marTop w:val="0"/>
          <w:marBottom w:val="0"/>
          <w:divBdr>
            <w:top w:val="none" w:sz="0" w:space="0" w:color="auto"/>
            <w:left w:val="none" w:sz="0" w:space="0" w:color="auto"/>
            <w:bottom w:val="none" w:sz="0" w:space="0" w:color="auto"/>
            <w:right w:val="none" w:sz="0" w:space="0" w:color="auto"/>
          </w:divBdr>
        </w:div>
        <w:div w:id="1924947266">
          <w:marLeft w:val="480"/>
          <w:marRight w:val="0"/>
          <w:marTop w:val="0"/>
          <w:marBottom w:val="0"/>
          <w:divBdr>
            <w:top w:val="none" w:sz="0" w:space="0" w:color="auto"/>
            <w:left w:val="none" w:sz="0" w:space="0" w:color="auto"/>
            <w:bottom w:val="none" w:sz="0" w:space="0" w:color="auto"/>
            <w:right w:val="none" w:sz="0" w:space="0" w:color="auto"/>
          </w:divBdr>
        </w:div>
        <w:div w:id="1625621525">
          <w:marLeft w:val="480"/>
          <w:marRight w:val="0"/>
          <w:marTop w:val="0"/>
          <w:marBottom w:val="0"/>
          <w:divBdr>
            <w:top w:val="none" w:sz="0" w:space="0" w:color="auto"/>
            <w:left w:val="none" w:sz="0" w:space="0" w:color="auto"/>
            <w:bottom w:val="none" w:sz="0" w:space="0" w:color="auto"/>
            <w:right w:val="none" w:sz="0" w:space="0" w:color="auto"/>
          </w:divBdr>
        </w:div>
        <w:div w:id="506948344">
          <w:marLeft w:val="480"/>
          <w:marRight w:val="0"/>
          <w:marTop w:val="0"/>
          <w:marBottom w:val="0"/>
          <w:divBdr>
            <w:top w:val="none" w:sz="0" w:space="0" w:color="auto"/>
            <w:left w:val="none" w:sz="0" w:space="0" w:color="auto"/>
            <w:bottom w:val="none" w:sz="0" w:space="0" w:color="auto"/>
            <w:right w:val="none" w:sz="0" w:space="0" w:color="auto"/>
          </w:divBdr>
        </w:div>
        <w:div w:id="1570112575">
          <w:marLeft w:val="480"/>
          <w:marRight w:val="0"/>
          <w:marTop w:val="0"/>
          <w:marBottom w:val="0"/>
          <w:divBdr>
            <w:top w:val="none" w:sz="0" w:space="0" w:color="auto"/>
            <w:left w:val="none" w:sz="0" w:space="0" w:color="auto"/>
            <w:bottom w:val="none" w:sz="0" w:space="0" w:color="auto"/>
            <w:right w:val="none" w:sz="0" w:space="0" w:color="auto"/>
          </w:divBdr>
        </w:div>
        <w:div w:id="1872105601">
          <w:marLeft w:val="480"/>
          <w:marRight w:val="0"/>
          <w:marTop w:val="0"/>
          <w:marBottom w:val="0"/>
          <w:divBdr>
            <w:top w:val="none" w:sz="0" w:space="0" w:color="auto"/>
            <w:left w:val="none" w:sz="0" w:space="0" w:color="auto"/>
            <w:bottom w:val="none" w:sz="0" w:space="0" w:color="auto"/>
            <w:right w:val="none" w:sz="0" w:space="0" w:color="auto"/>
          </w:divBdr>
        </w:div>
        <w:div w:id="722480647">
          <w:marLeft w:val="480"/>
          <w:marRight w:val="0"/>
          <w:marTop w:val="0"/>
          <w:marBottom w:val="0"/>
          <w:divBdr>
            <w:top w:val="none" w:sz="0" w:space="0" w:color="auto"/>
            <w:left w:val="none" w:sz="0" w:space="0" w:color="auto"/>
            <w:bottom w:val="none" w:sz="0" w:space="0" w:color="auto"/>
            <w:right w:val="none" w:sz="0" w:space="0" w:color="auto"/>
          </w:divBdr>
        </w:div>
        <w:div w:id="1305500660">
          <w:marLeft w:val="480"/>
          <w:marRight w:val="0"/>
          <w:marTop w:val="0"/>
          <w:marBottom w:val="0"/>
          <w:divBdr>
            <w:top w:val="none" w:sz="0" w:space="0" w:color="auto"/>
            <w:left w:val="none" w:sz="0" w:space="0" w:color="auto"/>
            <w:bottom w:val="none" w:sz="0" w:space="0" w:color="auto"/>
            <w:right w:val="none" w:sz="0" w:space="0" w:color="auto"/>
          </w:divBdr>
        </w:div>
        <w:div w:id="1215586201">
          <w:marLeft w:val="480"/>
          <w:marRight w:val="0"/>
          <w:marTop w:val="0"/>
          <w:marBottom w:val="0"/>
          <w:divBdr>
            <w:top w:val="none" w:sz="0" w:space="0" w:color="auto"/>
            <w:left w:val="none" w:sz="0" w:space="0" w:color="auto"/>
            <w:bottom w:val="none" w:sz="0" w:space="0" w:color="auto"/>
            <w:right w:val="none" w:sz="0" w:space="0" w:color="auto"/>
          </w:divBdr>
        </w:div>
        <w:div w:id="229659441">
          <w:marLeft w:val="480"/>
          <w:marRight w:val="0"/>
          <w:marTop w:val="0"/>
          <w:marBottom w:val="0"/>
          <w:divBdr>
            <w:top w:val="none" w:sz="0" w:space="0" w:color="auto"/>
            <w:left w:val="none" w:sz="0" w:space="0" w:color="auto"/>
            <w:bottom w:val="none" w:sz="0" w:space="0" w:color="auto"/>
            <w:right w:val="none" w:sz="0" w:space="0" w:color="auto"/>
          </w:divBdr>
        </w:div>
        <w:div w:id="327830981">
          <w:marLeft w:val="480"/>
          <w:marRight w:val="0"/>
          <w:marTop w:val="0"/>
          <w:marBottom w:val="0"/>
          <w:divBdr>
            <w:top w:val="none" w:sz="0" w:space="0" w:color="auto"/>
            <w:left w:val="none" w:sz="0" w:space="0" w:color="auto"/>
            <w:bottom w:val="none" w:sz="0" w:space="0" w:color="auto"/>
            <w:right w:val="none" w:sz="0" w:space="0" w:color="auto"/>
          </w:divBdr>
        </w:div>
        <w:div w:id="262610488">
          <w:marLeft w:val="480"/>
          <w:marRight w:val="0"/>
          <w:marTop w:val="0"/>
          <w:marBottom w:val="0"/>
          <w:divBdr>
            <w:top w:val="none" w:sz="0" w:space="0" w:color="auto"/>
            <w:left w:val="none" w:sz="0" w:space="0" w:color="auto"/>
            <w:bottom w:val="none" w:sz="0" w:space="0" w:color="auto"/>
            <w:right w:val="none" w:sz="0" w:space="0" w:color="auto"/>
          </w:divBdr>
        </w:div>
        <w:div w:id="1829440226">
          <w:marLeft w:val="480"/>
          <w:marRight w:val="0"/>
          <w:marTop w:val="0"/>
          <w:marBottom w:val="0"/>
          <w:divBdr>
            <w:top w:val="none" w:sz="0" w:space="0" w:color="auto"/>
            <w:left w:val="none" w:sz="0" w:space="0" w:color="auto"/>
            <w:bottom w:val="none" w:sz="0" w:space="0" w:color="auto"/>
            <w:right w:val="none" w:sz="0" w:space="0" w:color="auto"/>
          </w:divBdr>
        </w:div>
        <w:div w:id="241179244">
          <w:marLeft w:val="480"/>
          <w:marRight w:val="0"/>
          <w:marTop w:val="0"/>
          <w:marBottom w:val="0"/>
          <w:divBdr>
            <w:top w:val="none" w:sz="0" w:space="0" w:color="auto"/>
            <w:left w:val="none" w:sz="0" w:space="0" w:color="auto"/>
            <w:bottom w:val="none" w:sz="0" w:space="0" w:color="auto"/>
            <w:right w:val="none" w:sz="0" w:space="0" w:color="auto"/>
          </w:divBdr>
        </w:div>
        <w:div w:id="722606576">
          <w:marLeft w:val="480"/>
          <w:marRight w:val="0"/>
          <w:marTop w:val="0"/>
          <w:marBottom w:val="0"/>
          <w:divBdr>
            <w:top w:val="none" w:sz="0" w:space="0" w:color="auto"/>
            <w:left w:val="none" w:sz="0" w:space="0" w:color="auto"/>
            <w:bottom w:val="none" w:sz="0" w:space="0" w:color="auto"/>
            <w:right w:val="none" w:sz="0" w:space="0" w:color="auto"/>
          </w:divBdr>
        </w:div>
      </w:divsChild>
    </w:div>
    <w:div w:id="199635177">
      <w:bodyDiv w:val="1"/>
      <w:marLeft w:val="0"/>
      <w:marRight w:val="0"/>
      <w:marTop w:val="0"/>
      <w:marBottom w:val="0"/>
      <w:divBdr>
        <w:top w:val="none" w:sz="0" w:space="0" w:color="auto"/>
        <w:left w:val="none" w:sz="0" w:space="0" w:color="auto"/>
        <w:bottom w:val="none" w:sz="0" w:space="0" w:color="auto"/>
        <w:right w:val="none" w:sz="0" w:space="0" w:color="auto"/>
      </w:divBdr>
    </w:div>
    <w:div w:id="199902623">
      <w:bodyDiv w:val="1"/>
      <w:marLeft w:val="0"/>
      <w:marRight w:val="0"/>
      <w:marTop w:val="0"/>
      <w:marBottom w:val="0"/>
      <w:divBdr>
        <w:top w:val="none" w:sz="0" w:space="0" w:color="auto"/>
        <w:left w:val="none" w:sz="0" w:space="0" w:color="auto"/>
        <w:bottom w:val="none" w:sz="0" w:space="0" w:color="auto"/>
        <w:right w:val="none" w:sz="0" w:space="0" w:color="auto"/>
      </w:divBdr>
    </w:div>
    <w:div w:id="200020288">
      <w:bodyDiv w:val="1"/>
      <w:marLeft w:val="0"/>
      <w:marRight w:val="0"/>
      <w:marTop w:val="0"/>
      <w:marBottom w:val="0"/>
      <w:divBdr>
        <w:top w:val="none" w:sz="0" w:space="0" w:color="auto"/>
        <w:left w:val="none" w:sz="0" w:space="0" w:color="auto"/>
        <w:bottom w:val="none" w:sz="0" w:space="0" w:color="auto"/>
        <w:right w:val="none" w:sz="0" w:space="0" w:color="auto"/>
      </w:divBdr>
    </w:div>
    <w:div w:id="200439007">
      <w:bodyDiv w:val="1"/>
      <w:marLeft w:val="0"/>
      <w:marRight w:val="0"/>
      <w:marTop w:val="0"/>
      <w:marBottom w:val="0"/>
      <w:divBdr>
        <w:top w:val="none" w:sz="0" w:space="0" w:color="auto"/>
        <w:left w:val="none" w:sz="0" w:space="0" w:color="auto"/>
        <w:bottom w:val="none" w:sz="0" w:space="0" w:color="auto"/>
        <w:right w:val="none" w:sz="0" w:space="0" w:color="auto"/>
      </w:divBdr>
    </w:div>
    <w:div w:id="201674049">
      <w:bodyDiv w:val="1"/>
      <w:marLeft w:val="0"/>
      <w:marRight w:val="0"/>
      <w:marTop w:val="0"/>
      <w:marBottom w:val="0"/>
      <w:divBdr>
        <w:top w:val="none" w:sz="0" w:space="0" w:color="auto"/>
        <w:left w:val="none" w:sz="0" w:space="0" w:color="auto"/>
        <w:bottom w:val="none" w:sz="0" w:space="0" w:color="auto"/>
        <w:right w:val="none" w:sz="0" w:space="0" w:color="auto"/>
      </w:divBdr>
    </w:div>
    <w:div w:id="201750170">
      <w:bodyDiv w:val="1"/>
      <w:marLeft w:val="0"/>
      <w:marRight w:val="0"/>
      <w:marTop w:val="0"/>
      <w:marBottom w:val="0"/>
      <w:divBdr>
        <w:top w:val="none" w:sz="0" w:space="0" w:color="auto"/>
        <w:left w:val="none" w:sz="0" w:space="0" w:color="auto"/>
        <w:bottom w:val="none" w:sz="0" w:space="0" w:color="auto"/>
        <w:right w:val="none" w:sz="0" w:space="0" w:color="auto"/>
      </w:divBdr>
    </w:div>
    <w:div w:id="205335869">
      <w:bodyDiv w:val="1"/>
      <w:marLeft w:val="0"/>
      <w:marRight w:val="0"/>
      <w:marTop w:val="0"/>
      <w:marBottom w:val="0"/>
      <w:divBdr>
        <w:top w:val="none" w:sz="0" w:space="0" w:color="auto"/>
        <w:left w:val="none" w:sz="0" w:space="0" w:color="auto"/>
        <w:bottom w:val="none" w:sz="0" w:space="0" w:color="auto"/>
        <w:right w:val="none" w:sz="0" w:space="0" w:color="auto"/>
      </w:divBdr>
    </w:div>
    <w:div w:id="205335943">
      <w:bodyDiv w:val="1"/>
      <w:marLeft w:val="0"/>
      <w:marRight w:val="0"/>
      <w:marTop w:val="0"/>
      <w:marBottom w:val="0"/>
      <w:divBdr>
        <w:top w:val="none" w:sz="0" w:space="0" w:color="auto"/>
        <w:left w:val="none" w:sz="0" w:space="0" w:color="auto"/>
        <w:bottom w:val="none" w:sz="0" w:space="0" w:color="auto"/>
        <w:right w:val="none" w:sz="0" w:space="0" w:color="auto"/>
      </w:divBdr>
    </w:div>
    <w:div w:id="206335157">
      <w:bodyDiv w:val="1"/>
      <w:marLeft w:val="0"/>
      <w:marRight w:val="0"/>
      <w:marTop w:val="0"/>
      <w:marBottom w:val="0"/>
      <w:divBdr>
        <w:top w:val="none" w:sz="0" w:space="0" w:color="auto"/>
        <w:left w:val="none" w:sz="0" w:space="0" w:color="auto"/>
        <w:bottom w:val="none" w:sz="0" w:space="0" w:color="auto"/>
        <w:right w:val="none" w:sz="0" w:space="0" w:color="auto"/>
      </w:divBdr>
    </w:div>
    <w:div w:id="206795576">
      <w:bodyDiv w:val="1"/>
      <w:marLeft w:val="0"/>
      <w:marRight w:val="0"/>
      <w:marTop w:val="0"/>
      <w:marBottom w:val="0"/>
      <w:divBdr>
        <w:top w:val="none" w:sz="0" w:space="0" w:color="auto"/>
        <w:left w:val="none" w:sz="0" w:space="0" w:color="auto"/>
        <w:bottom w:val="none" w:sz="0" w:space="0" w:color="auto"/>
        <w:right w:val="none" w:sz="0" w:space="0" w:color="auto"/>
      </w:divBdr>
      <w:divsChild>
        <w:div w:id="2059667578">
          <w:marLeft w:val="480"/>
          <w:marRight w:val="0"/>
          <w:marTop w:val="0"/>
          <w:marBottom w:val="0"/>
          <w:divBdr>
            <w:top w:val="none" w:sz="0" w:space="0" w:color="auto"/>
            <w:left w:val="none" w:sz="0" w:space="0" w:color="auto"/>
            <w:bottom w:val="none" w:sz="0" w:space="0" w:color="auto"/>
            <w:right w:val="none" w:sz="0" w:space="0" w:color="auto"/>
          </w:divBdr>
        </w:div>
        <w:div w:id="1482652472">
          <w:marLeft w:val="480"/>
          <w:marRight w:val="0"/>
          <w:marTop w:val="0"/>
          <w:marBottom w:val="0"/>
          <w:divBdr>
            <w:top w:val="none" w:sz="0" w:space="0" w:color="auto"/>
            <w:left w:val="none" w:sz="0" w:space="0" w:color="auto"/>
            <w:bottom w:val="none" w:sz="0" w:space="0" w:color="auto"/>
            <w:right w:val="none" w:sz="0" w:space="0" w:color="auto"/>
          </w:divBdr>
        </w:div>
        <w:div w:id="637297409">
          <w:marLeft w:val="480"/>
          <w:marRight w:val="0"/>
          <w:marTop w:val="0"/>
          <w:marBottom w:val="0"/>
          <w:divBdr>
            <w:top w:val="none" w:sz="0" w:space="0" w:color="auto"/>
            <w:left w:val="none" w:sz="0" w:space="0" w:color="auto"/>
            <w:bottom w:val="none" w:sz="0" w:space="0" w:color="auto"/>
            <w:right w:val="none" w:sz="0" w:space="0" w:color="auto"/>
          </w:divBdr>
        </w:div>
        <w:div w:id="1237975793">
          <w:marLeft w:val="480"/>
          <w:marRight w:val="0"/>
          <w:marTop w:val="0"/>
          <w:marBottom w:val="0"/>
          <w:divBdr>
            <w:top w:val="none" w:sz="0" w:space="0" w:color="auto"/>
            <w:left w:val="none" w:sz="0" w:space="0" w:color="auto"/>
            <w:bottom w:val="none" w:sz="0" w:space="0" w:color="auto"/>
            <w:right w:val="none" w:sz="0" w:space="0" w:color="auto"/>
          </w:divBdr>
        </w:div>
        <w:div w:id="846602636">
          <w:marLeft w:val="480"/>
          <w:marRight w:val="0"/>
          <w:marTop w:val="0"/>
          <w:marBottom w:val="0"/>
          <w:divBdr>
            <w:top w:val="none" w:sz="0" w:space="0" w:color="auto"/>
            <w:left w:val="none" w:sz="0" w:space="0" w:color="auto"/>
            <w:bottom w:val="none" w:sz="0" w:space="0" w:color="auto"/>
            <w:right w:val="none" w:sz="0" w:space="0" w:color="auto"/>
          </w:divBdr>
        </w:div>
        <w:div w:id="931204480">
          <w:marLeft w:val="480"/>
          <w:marRight w:val="0"/>
          <w:marTop w:val="0"/>
          <w:marBottom w:val="0"/>
          <w:divBdr>
            <w:top w:val="none" w:sz="0" w:space="0" w:color="auto"/>
            <w:left w:val="none" w:sz="0" w:space="0" w:color="auto"/>
            <w:bottom w:val="none" w:sz="0" w:space="0" w:color="auto"/>
            <w:right w:val="none" w:sz="0" w:space="0" w:color="auto"/>
          </w:divBdr>
        </w:div>
        <w:div w:id="1495144418">
          <w:marLeft w:val="480"/>
          <w:marRight w:val="0"/>
          <w:marTop w:val="0"/>
          <w:marBottom w:val="0"/>
          <w:divBdr>
            <w:top w:val="none" w:sz="0" w:space="0" w:color="auto"/>
            <w:left w:val="none" w:sz="0" w:space="0" w:color="auto"/>
            <w:bottom w:val="none" w:sz="0" w:space="0" w:color="auto"/>
            <w:right w:val="none" w:sz="0" w:space="0" w:color="auto"/>
          </w:divBdr>
        </w:div>
        <w:div w:id="1340697974">
          <w:marLeft w:val="480"/>
          <w:marRight w:val="0"/>
          <w:marTop w:val="0"/>
          <w:marBottom w:val="0"/>
          <w:divBdr>
            <w:top w:val="none" w:sz="0" w:space="0" w:color="auto"/>
            <w:left w:val="none" w:sz="0" w:space="0" w:color="auto"/>
            <w:bottom w:val="none" w:sz="0" w:space="0" w:color="auto"/>
            <w:right w:val="none" w:sz="0" w:space="0" w:color="auto"/>
          </w:divBdr>
        </w:div>
        <w:div w:id="855463785">
          <w:marLeft w:val="480"/>
          <w:marRight w:val="0"/>
          <w:marTop w:val="0"/>
          <w:marBottom w:val="0"/>
          <w:divBdr>
            <w:top w:val="none" w:sz="0" w:space="0" w:color="auto"/>
            <w:left w:val="none" w:sz="0" w:space="0" w:color="auto"/>
            <w:bottom w:val="none" w:sz="0" w:space="0" w:color="auto"/>
            <w:right w:val="none" w:sz="0" w:space="0" w:color="auto"/>
          </w:divBdr>
        </w:div>
        <w:div w:id="1249538817">
          <w:marLeft w:val="480"/>
          <w:marRight w:val="0"/>
          <w:marTop w:val="0"/>
          <w:marBottom w:val="0"/>
          <w:divBdr>
            <w:top w:val="none" w:sz="0" w:space="0" w:color="auto"/>
            <w:left w:val="none" w:sz="0" w:space="0" w:color="auto"/>
            <w:bottom w:val="none" w:sz="0" w:space="0" w:color="auto"/>
            <w:right w:val="none" w:sz="0" w:space="0" w:color="auto"/>
          </w:divBdr>
        </w:div>
        <w:div w:id="1400057635">
          <w:marLeft w:val="480"/>
          <w:marRight w:val="0"/>
          <w:marTop w:val="0"/>
          <w:marBottom w:val="0"/>
          <w:divBdr>
            <w:top w:val="none" w:sz="0" w:space="0" w:color="auto"/>
            <w:left w:val="none" w:sz="0" w:space="0" w:color="auto"/>
            <w:bottom w:val="none" w:sz="0" w:space="0" w:color="auto"/>
            <w:right w:val="none" w:sz="0" w:space="0" w:color="auto"/>
          </w:divBdr>
        </w:div>
        <w:div w:id="360937961">
          <w:marLeft w:val="480"/>
          <w:marRight w:val="0"/>
          <w:marTop w:val="0"/>
          <w:marBottom w:val="0"/>
          <w:divBdr>
            <w:top w:val="none" w:sz="0" w:space="0" w:color="auto"/>
            <w:left w:val="none" w:sz="0" w:space="0" w:color="auto"/>
            <w:bottom w:val="none" w:sz="0" w:space="0" w:color="auto"/>
            <w:right w:val="none" w:sz="0" w:space="0" w:color="auto"/>
          </w:divBdr>
        </w:div>
        <w:div w:id="1635285883">
          <w:marLeft w:val="480"/>
          <w:marRight w:val="0"/>
          <w:marTop w:val="0"/>
          <w:marBottom w:val="0"/>
          <w:divBdr>
            <w:top w:val="none" w:sz="0" w:space="0" w:color="auto"/>
            <w:left w:val="none" w:sz="0" w:space="0" w:color="auto"/>
            <w:bottom w:val="none" w:sz="0" w:space="0" w:color="auto"/>
            <w:right w:val="none" w:sz="0" w:space="0" w:color="auto"/>
          </w:divBdr>
        </w:div>
        <w:div w:id="599920340">
          <w:marLeft w:val="480"/>
          <w:marRight w:val="0"/>
          <w:marTop w:val="0"/>
          <w:marBottom w:val="0"/>
          <w:divBdr>
            <w:top w:val="none" w:sz="0" w:space="0" w:color="auto"/>
            <w:left w:val="none" w:sz="0" w:space="0" w:color="auto"/>
            <w:bottom w:val="none" w:sz="0" w:space="0" w:color="auto"/>
            <w:right w:val="none" w:sz="0" w:space="0" w:color="auto"/>
          </w:divBdr>
        </w:div>
        <w:div w:id="1558279239">
          <w:marLeft w:val="480"/>
          <w:marRight w:val="0"/>
          <w:marTop w:val="0"/>
          <w:marBottom w:val="0"/>
          <w:divBdr>
            <w:top w:val="none" w:sz="0" w:space="0" w:color="auto"/>
            <w:left w:val="none" w:sz="0" w:space="0" w:color="auto"/>
            <w:bottom w:val="none" w:sz="0" w:space="0" w:color="auto"/>
            <w:right w:val="none" w:sz="0" w:space="0" w:color="auto"/>
          </w:divBdr>
        </w:div>
        <w:div w:id="1767263571">
          <w:marLeft w:val="480"/>
          <w:marRight w:val="0"/>
          <w:marTop w:val="0"/>
          <w:marBottom w:val="0"/>
          <w:divBdr>
            <w:top w:val="none" w:sz="0" w:space="0" w:color="auto"/>
            <w:left w:val="none" w:sz="0" w:space="0" w:color="auto"/>
            <w:bottom w:val="none" w:sz="0" w:space="0" w:color="auto"/>
            <w:right w:val="none" w:sz="0" w:space="0" w:color="auto"/>
          </w:divBdr>
        </w:div>
        <w:div w:id="940837400">
          <w:marLeft w:val="480"/>
          <w:marRight w:val="0"/>
          <w:marTop w:val="0"/>
          <w:marBottom w:val="0"/>
          <w:divBdr>
            <w:top w:val="none" w:sz="0" w:space="0" w:color="auto"/>
            <w:left w:val="none" w:sz="0" w:space="0" w:color="auto"/>
            <w:bottom w:val="none" w:sz="0" w:space="0" w:color="auto"/>
            <w:right w:val="none" w:sz="0" w:space="0" w:color="auto"/>
          </w:divBdr>
        </w:div>
      </w:divsChild>
    </w:div>
    <w:div w:id="208420552">
      <w:bodyDiv w:val="1"/>
      <w:marLeft w:val="0"/>
      <w:marRight w:val="0"/>
      <w:marTop w:val="0"/>
      <w:marBottom w:val="0"/>
      <w:divBdr>
        <w:top w:val="none" w:sz="0" w:space="0" w:color="auto"/>
        <w:left w:val="none" w:sz="0" w:space="0" w:color="auto"/>
        <w:bottom w:val="none" w:sz="0" w:space="0" w:color="auto"/>
        <w:right w:val="none" w:sz="0" w:space="0" w:color="auto"/>
      </w:divBdr>
    </w:div>
    <w:div w:id="208955662">
      <w:bodyDiv w:val="1"/>
      <w:marLeft w:val="0"/>
      <w:marRight w:val="0"/>
      <w:marTop w:val="0"/>
      <w:marBottom w:val="0"/>
      <w:divBdr>
        <w:top w:val="none" w:sz="0" w:space="0" w:color="auto"/>
        <w:left w:val="none" w:sz="0" w:space="0" w:color="auto"/>
        <w:bottom w:val="none" w:sz="0" w:space="0" w:color="auto"/>
        <w:right w:val="none" w:sz="0" w:space="0" w:color="auto"/>
      </w:divBdr>
    </w:div>
    <w:div w:id="209193441">
      <w:bodyDiv w:val="1"/>
      <w:marLeft w:val="0"/>
      <w:marRight w:val="0"/>
      <w:marTop w:val="0"/>
      <w:marBottom w:val="0"/>
      <w:divBdr>
        <w:top w:val="none" w:sz="0" w:space="0" w:color="auto"/>
        <w:left w:val="none" w:sz="0" w:space="0" w:color="auto"/>
        <w:bottom w:val="none" w:sz="0" w:space="0" w:color="auto"/>
        <w:right w:val="none" w:sz="0" w:space="0" w:color="auto"/>
      </w:divBdr>
    </w:div>
    <w:div w:id="209342599">
      <w:bodyDiv w:val="1"/>
      <w:marLeft w:val="0"/>
      <w:marRight w:val="0"/>
      <w:marTop w:val="0"/>
      <w:marBottom w:val="0"/>
      <w:divBdr>
        <w:top w:val="none" w:sz="0" w:space="0" w:color="auto"/>
        <w:left w:val="none" w:sz="0" w:space="0" w:color="auto"/>
        <w:bottom w:val="none" w:sz="0" w:space="0" w:color="auto"/>
        <w:right w:val="none" w:sz="0" w:space="0" w:color="auto"/>
      </w:divBdr>
    </w:div>
    <w:div w:id="211307235">
      <w:bodyDiv w:val="1"/>
      <w:marLeft w:val="0"/>
      <w:marRight w:val="0"/>
      <w:marTop w:val="0"/>
      <w:marBottom w:val="0"/>
      <w:divBdr>
        <w:top w:val="none" w:sz="0" w:space="0" w:color="auto"/>
        <w:left w:val="none" w:sz="0" w:space="0" w:color="auto"/>
        <w:bottom w:val="none" w:sz="0" w:space="0" w:color="auto"/>
        <w:right w:val="none" w:sz="0" w:space="0" w:color="auto"/>
      </w:divBdr>
    </w:div>
    <w:div w:id="211842782">
      <w:bodyDiv w:val="1"/>
      <w:marLeft w:val="0"/>
      <w:marRight w:val="0"/>
      <w:marTop w:val="0"/>
      <w:marBottom w:val="0"/>
      <w:divBdr>
        <w:top w:val="none" w:sz="0" w:space="0" w:color="auto"/>
        <w:left w:val="none" w:sz="0" w:space="0" w:color="auto"/>
        <w:bottom w:val="none" w:sz="0" w:space="0" w:color="auto"/>
        <w:right w:val="none" w:sz="0" w:space="0" w:color="auto"/>
      </w:divBdr>
    </w:div>
    <w:div w:id="212815556">
      <w:bodyDiv w:val="1"/>
      <w:marLeft w:val="0"/>
      <w:marRight w:val="0"/>
      <w:marTop w:val="0"/>
      <w:marBottom w:val="0"/>
      <w:divBdr>
        <w:top w:val="none" w:sz="0" w:space="0" w:color="auto"/>
        <w:left w:val="none" w:sz="0" w:space="0" w:color="auto"/>
        <w:bottom w:val="none" w:sz="0" w:space="0" w:color="auto"/>
        <w:right w:val="none" w:sz="0" w:space="0" w:color="auto"/>
      </w:divBdr>
    </w:div>
    <w:div w:id="212927199">
      <w:bodyDiv w:val="1"/>
      <w:marLeft w:val="0"/>
      <w:marRight w:val="0"/>
      <w:marTop w:val="0"/>
      <w:marBottom w:val="0"/>
      <w:divBdr>
        <w:top w:val="none" w:sz="0" w:space="0" w:color="auto"/>
        <w:left w:val="none" w:sz="0" w:space="0" w:color="auto"/>
        <w:bottom w:val="none" w:sz="0" w:space="0" w:color="auto"/>
        <w:right w:val="none" w:sz="0" w:space="0" w:color="auto"/>
      </w:divBdr>
    </w:div>
    <w:div w:id="214195071">
      <w:bodyDiv w:val="1"/>
      <w:marLeft w:val="0"/>
      <w:marRight w:val="0"/>
      <w:marTop w:val="0"/>
      <w:marBottom w:val="0"/>
      <w:divBdr>
        <w:top w:val="none" w:sz="0" w:space="0" w:color="auto"/>
        <w:left w:val="none" w:sz="0" w:space="0" w:color="auto"/>
        <w:bottom w:val="none" w:sz="0" w:space="0" w:color="auto"/>
        <w:right w:val="none" w:sz="0" w:space="0" w:color="auto"/>
      </w:divBdr>
    </w:div>
    <w:div w:id="214589767">
      <w:bodyDiv w:val="1"/>
      <w:marLeft w:val="0"/>
      <w:marRight w:val="0"/>
      <w:marTop w:val="0"/>
      <w:marBottom w:val="0"/>
      <w:divBdr>
        <w:top w:val="none" w:sz="0" w:space="0" w:color="auto"/>
        <w:left w:val="none" w:sz="0" w:space="0" w:color="auto"/>
        <w:bottom w:val="none" w:sz="0" w:space="0" w:color="auto"/>
        <w:right w:val="none" w:sz="0" w:space="0" w:color="auto"/>
      </w:divBdr>
    </w:div>
    <w:div w:id="216211522">
      <w:bodyDiv w:val="1"/>
      <w:marLeft w:val="0"/>
      <w:marRight w:val="0"/>
      <w:marTop w:val="0"/>
      <w:marBottom w:val="0"/>
      <w:divBdr>
        <w:top w:val="none" w:sz="0" w:space="0" w:color="auto"/>
        <w:left w:val="none" w:sz="0" w:space="0" w:color="auto"/>
        <w:bottom w:val="none" w:sz="0" w:space="0" w:color="auto"/>
        <w:right w:val="none" w:sz="0" w:space="0" w:color="auto"/>
      </w:divBdr>
    </w:div>
    <w:div w:id="216475581">
      <w:bodyDiv w:val="1"/>
      <w:marLeft w:val="0"/>
      <w:marRight w:val="0"/>
      <w:marTop w:val="0"/>
      <w:marBottom w:val="0"/>
      <w:divBdr>
        <w:top w:val="none" w:sz="0" w:space="0" w:color="auto"/>
        <w:left w:val="none" w:sz="0" w:space="0" w:color="auto"/>
        <w:bottom w:val="none" w:sz="0" w:space="0" w:color="auto"/>
        <w:right w:val="none" w:sz="0" w:space="0" w:color="auto"/>
      </w:divBdr>
    </w:div>
    <w:div w:id="216626061">
      <w:bodyDiv w:val="1"/>
      <w:marLeft w:val="0"/>
      <w:marRight w:val="0"/>
      <w:marTop w:val="0"/>
      <w:marBottom w:val="0"/>
      <w:divBdr>
        <w:top w:val="none" w:sz="0" w:space="0" w:color="auto"/>
        <w:left w:val="none" w:sz="0" w:space="0" w:color="auto"/>
        <w:bottom w:val="none" w:sz="0" w:space="0" w:color="auto"/>
        <w:right w:val="none" w:sz="0" w:space="0" w:color="auto"/>
      </w:divBdr>
    </w:div>
    <w:div w:id="216745559">
      <w:bodyDiv w:val="1"/>
      <w:marLeft w:val="0"/>
      <w:marRight w:val="0"/>
      <w:marTop w:val="0"/>
      <w:marBottom w:val="0"/>
      <w:divBdr>
        <w:top w:val="none" w:sz="0" w:space="0" w:color="auto"/>
        <w:left w:val="none" w:sz="0" w:space="0" w:color="auto"/>
        <w:bottom w:val="none" w:sz="0" w:space="0" w:color="auto"/>
        <w:right w:val="none" w:sz="0" w:space="0" w:color="auto"/>
      </w:divBdr>
      <w:divsChild>
        <w:div w:id="1284267619">
          <w:marLeft w:val="480"/>
          <w:marRight w:val="0"/>
          <w:marTop w:val="0"/>
          <w:marBottom w:val="0"/>
          <w:divBdr>
            <w:top w:val="none" w:sz="0" w:space="0" w:color="auto"/>
            <w:left w:val="none" w:sz="0" w:space="0" w:color="auto"/>
            <w:bottom w:val="none" w:sz="0" w:space="0" w:color="auto"/>
            <w:right w:val="none" w:sz="0" w:space="0" w:color="auto"/>
          </w:divBdr>
        </w:div>
        <w:div w:id="379520918">
          <w:marLeft w:val="480"/>
          <w:marRight w:val="0"/>
          <w:marTop w:val="0"/>
          <w:marBottom w:val="0"/>
          <w:divBdr>
            <w:top w:val="none" w:sz="0" w:space="0" w:color="auto"/>
            <w:left w:val="none" w:sz="0" w:space="0" w:color="auto"/>
            <w:bottom w:val="none" w:sz="0" w:space="0" w:color="auto"/>
            <w:right w:val="none" w:sz="0" w:space="0" w:color="auto"/>
          </w:divBdr>
        </w:div>
        <w:div w:id="294257231">
          <w:marLeft w:val="480"/>
          <w:marRight w:val="0"/>
          <w:marTop w:val="0"/>
          <w:marBottom w:val="0"/>
          <w:divBdr>
            <w:top w:val="none" w:sz="0" w:space="0" w:color="auto"/>
            <w:left w:val="none" w:sz="0" w:space="0" w:color="auto"/>
            <w:bottom w:val="none" w:sz="0" w:space="0" w:color="auto"/>
            <w:right w:val="none" w:sz="0" w:space="0" w:color="auto"/>
          </w:divBdr>
        </w:div>
        <w:div w:id="245186344">
          <w:marLeft w:val="480"/>
          <w:marRight w:val="0"/>
          <w:marTop w:val="0"/>
          <w:marBottom w:val="0"/>
          <w:divBdr>
            <w:top w:val="none" w:sz="0" w:space="0" w:color="auto"/>
            <w:left w:val="none" w:sz="0" w:space="0" w:color="auto"/>
            <w:bottom w:val="none" w:sz="0" w:space="0" w:color="auto"/>
            <w:right w:val="none" w:sz="0" w:space="0" w:color="auto"/>
          </w:divBdr>
        </w:div>
        <w:div w:id="2005665218">
          <w:marLeft w:val="480"/>
          <w:marRight w:val="0"/>
          <w:marTop w:val="0"/>
          <w:marBottom w:val="0"/>
          <w:divBdr>
            <w:top w:val="none" w:sz="0" w:space="0" w:color="auto"/>
            <w:left w:val="none" w:sz="0" w:space="0" w:color="auto"/>
            <w:bottom w:val="none" w:sz="0" w:space="0" w:color="auto"/>
            <w:right w:val="none" w:sz="0" w:space="0" w:color="auto"/>
          </w:divBdr>
        </w:div>
        <w:div w:id="1989627355">
          <w:marLeft w:val="480"/>
          <w:marRight w:val="0"/>
          <w:marTop w:val="0"/>
          <w:marBottom w:val="0"/>
          <w:divBdr>
            <w:top w:val="none" w:sz="0" w:space="0" w:color="auto"/>
            <w:left w:val="none" w:sz="0" w:space="0" w:color="auto"/>
            <w:bottom w:val="none" w:sz="0" w:space="0" w:color="auto"/>
            <w:right w:val="none" w:sz="0" w:space="0" w:color="auto"/>
          </w:divBdr>
        </w:div>
        <w:div w:id="1703440339">
          <w:marLeft w:val="480"/>
          <w:marRight w:val="0"/>
          <w:marTop w:val="0"/>
          <w:marBottom w:val="0"/>
          <w:divBdr>
            <w:top w:val="none" w:sz="0" w:space="0" w:color="auto"/>
            <w:left w:val="none" w:sz="0" w:space="0" w:color="auto"/>
            <w:bottom w:val="none" w:sz="0" w:space="0" w:color="auto"/>
            <w:right w:val="none" w:sz="0" w:space="0" w:color="auto"/>
          </w:divBdr>
        </w:div>
        <w:div w:id="307631289">
          <w:marLeft w:val="480"/>
          <w:marRight w:val="0"/>
          <w:marTop w:val="0"/>
          <w:marBottom w:val="0"/>
          <w:divBdr>
            <w:top w:val="none" w:sz="0" w:space="0" w:color="auto"/>
            <w:left w:val="none" w:sz="0" w:space="0" w:color="auto"/>
            <w:bottom w:val="none" w:sz="0" w:space="0" w:color="auto"/>
            <w:right w:val="none" w:sz="0" w:space="0" w:color="auto"/>
          </w:divBdr>
        </w:div>
        <w:div w:id="354622658">
          <w:marLeft w:val="480"/>
          <w:marRight w:val="0"/>
          <w:marTop w:val="0"/>
          <w:marBottom w:val="0"/>
          <w:divBdr>
            <w:top w:val="none" w:sz="0" w:space="0" w:color="auto"/>
            <w:left w:val="none" w:sz="0" w:space="0" w:color="auto"/>
            <w:bottom w:val="none" w:sz="0" w:space="0" w:color="auto"/>
            <w:right w:val="none" w:sz="0" w:space="0" w:color="auto"/>
          </w:divBdr>
        </w:div>
        <w:div w:id="1520505359">
          <w:marLeft w:val="480"/>
          <w:marRight w:val="0"/>
          <w:marTop w:val="0"/>
          <w:marBottom w:val="0"/>
          <w:divBdr>
            <w:top w:val="none" w:sz="0" w:space="0" w:color="auto"/>
            <w:left w:val="none" w:sz="0" w:space="0" w:color="auto"/>
            <w:bottom w:val="none" w:sz="0" w:space="0" w:color="auto"/>
            <w:right w:val="none" w:sz="0" w:space="0" w:color="auto"/>
          </w:divBdr>
        </w:div>
        <w:div w:id="1598635822">
          <w:marLeft w:val="480"/>
          <w:marRight w:val="0"/>
          <w:marTop w:val="0"/>
          <w:marBottom w:val="0"/>
          <w:divBdr>
            <w:top w:val="none" w:sz="0" w:space="0" w:color="auto"/>
            <w:left w:val="none" w:sz="0" w:space="0" w:color="auto"/>
            <w:bottom w:val="none" w:sz="0" w:space="0" w:color="auto"/>
            <w:right w:val="none" w:sz="0" w:space="0" w:color="auto"/>
          </w:divBdr>
        </w:div>
        <w:div w:id="1659915178">
          <w:marLeft w:val="480"/>
          <w:marRight w:val="0"/>
          <w:marTop w:val="0"/>
          <w:marBottom w:val="0"/>
          <w:divBdr>
            <w:top w:val="none" w:sz="0" w:space="0" w:color="auto"/>
            <w:left w:val="none" w:sz="0" w:space="0" w:color="auto"/>
            <w:bottom w:val="none" w:sz="0" w:space="0" w:color="auto"/>
            <w:right w:val="none" w:sz="0" w:space="0" w:color="auto"/>
          </w:divBdr>
        </w:div>
        <w:div w:id="1183546696">
          <w:marLeft w:val="480"/>
          <w:marRight w:val="0"/>
          <w:marTop w:val="0"/>
          <w:marBottom w:val="0"/>
          <w:divBdr>
            <w:top w:val="none" w:sz="0" w:space="0" w:color="auto"/>
            <w:left w:val="none" w:sz="0" w:space="0" w:color="auto"/>
            <w:bottom w:val="none" w:sz="0" w:space="0" w:color="auto"/>
            <w:right w:val="none" w:sz="0" w:space="0" w:color="auto"/>
          </w:divBdr>
        </w:div>
        <w:div w:id="1659655116">
          <w:marLeft w:val="480"/>
          <w:marRight w:val="0"/>
          <w:marTop w:val="0"/>
          <w:marBottom w:val="0"/>
          <w:divBdr>
            <w:top w:val="none" w:sz="0" w:space="0" w:color="auto"/>
            <w:left w:val="none" w:sz="0" w:space="0" w:color="auto"/>
            <w:bottom w:val="none" w:sz="0" w:space="0" w:color="auto"/>
            <w:right w:val="none" w:sz="0" w:space="0" w:color="auto"/>
          </w:divBdr>
        </w:div>
        <w:div w:id="1643778571">
          <w:marLeft w:val="480"/>
          <w:marRight w:val="0"/>
          <w:marTop w:val="0"/>
          <w:marBottom w:val="0"/>
          <w:divBdr>
            <w:top w:val="none" w:sz="0" w:space="0" w:color="auto"/>
            <w:left w:val="none" w:sz="0" w:space="0" w:color="auto"/>
            <w:bottom w:val="none" w:sz="0" w:space="0" w:color="auto"/>
            <w:right w:val="none" w:sz="0" w:space="0" w:color="auto"/>
          </w:divBdr>
        </w:div>
        <w:div w:id="1175608579">
          <w:marLeft w:val="480"/>
          <w:marRight w:val="0"/>
          <w:marTop w:val="0"/>
          <w:marBottom w:val="0"/>
          <w:divBdr>
            <w:top w:val="none" w:sz="0" w:space="0" w:color="auto"/>
            <w:left w:val="none" w:sz="0" w:space="0" w:color="auto"/>
            <w:bottom w:val="none" w:sz="0" w:space="0" w:color="auto"/>
            <w:right w:val="none" w:sz="0" w:space="0" w:color="auto"/>
          </w:divBdr>
        </w:div>
        <w:div w:id="1399014588">
          <w:marLeft w:val="480"/>
          <w:marRight w:val="0"/>
          <w:marTop w:val="0"/>
          <w:marBottom w:val="0"/>
          <w:divBdr>
            <w:top w:val="none" w:sz="0" w:space="0" w:color="auto"/>
            <w:left w:val="none" w:sz="0" w:space="0" w:color="auto"/>
            <w:bottom w:val="none" w:sz="0" w:space="0" w:color="auto"/>
            <w:right w:val="none" w:sz="0" w:space="0" w:color="auto"/>
          </w:divBdr>
        </w:div>
        <w:div w:id="2009822400">
          <w:marLeft w:val="480"/>
          <w:marRight w:val="0"/>
          <w:marTop w:val="0"/>
          <w:marBottom w:val="0"/>
          <w:divBdr>
            <w:top w:val="none" w:sz="0" w:space="0" w:color="auto"/>
            <w:left w:val="none" w:sz="0" w:space="0" w:color="auto"/>
            <w:bottom w:val="none" w:sz="0" w:space="0" w:color="auto"/>
            <w:right w:val="none" w:sz="0" w:space="0" w:color="auto"/>
          </w:divBdr>
        </w:div>
        <w:div w:id="306517009">
          <w:marLeft w:val="480"/>
          <w:marRight w:val="0"/>
          <w:marTop w:val="0"/>
          <w:marBottom w:val="0"/>
          <w:divBdr>
            <w:top w:val="none" w:sz="0" w:space="0" w:color="auto"/>
            <w:left w:val="none" w:sz="0" w:space="0" w:color="auto"/>
            <w:bottom w:val="none" w:sz="0" w:space="0" w:color="auto"/>
            <w:right w:val="none" w:sz="0" w:space="0" w:color="auto"/>
          </w:divBdr>
        </w:div>
        <w:div w:id="1350912210">
          <w:marLeft w:val="480"/>
          <w:marRight w:val="0"/>
          <w:marTop w:val="0"/>
          <w:marBottom w:val="0"/>
          <w:divBdr>
            <w:top w:val="none" w:sz="0" w:space="0" w:color="auto"/>
            <w:left w:val="none" w:sz="0" w:space="0" w:color="auto"/>
            <w:bottom w:val="none" w:sz="0" w:space="0" w:color="auto"/>
            <w:right w:val="none" w:sz="0" w:space="0" w:color="auto"/>
          </w:divBdr>
        </w:div>
        <w:div w:id="1145392937">
          <w:marLeft w:val="480"/>
          <w:marRight w:val="0"/>
          <w:marTop w:val="0"/>
          <w:marBottom w:val="0"/>
          <w:divBdr>
            <w:top w:val="none" w:sz="0" w:space="0" w:color="auto"/>
            <w:left w:val="none" w:sz="0" w:space="0" w:color="auto"/>
            <w:bottom w:val="none" w:sz="0" w:space="0" w:color="auto"/>
            <w:right w:val="none" w:sz="0" w:space="0" w:color="auto"/>
          </w:divBdr>
        </w:div>
        <w:div w:id="1938711857">
          <w:marLeft w:val="480"/>
          <w:marRight w:val="0"/>
          <w:marTop w:val="0"/>
          <w:marBottom w:val="0"/>
          <w:divBdr>
            <w:top w:val="none" w:sz="0" w:space="0" w:color="auto"/>
            <w:left w:val="none" w:sz="0" w:space="0" w:color="auto"/>
            <w:bottom w:val="none" w:sz="0" w:space="0" w:color="auto"/>
            <w:right w:val="none" w:sz="0" w:space="0" w:color="auto"/>
          </w:divBdr>
        </w:div>
        <w:div w:id="796534997">
          <w:marLeft w:val="480"/>
          <w:marRight w:val="0"/>
          <w:marTop w:val="0"/>
          <w:marBottom w:val="0"/>
          <w:divBdr>
            <w:top w:val="none" w:sz="0" w:space="0" w:color="auto"/>
            <w:left w:val="none" w:sz="0" w:space="0" w:color="auto"/>
            <w:bottom w:val="none" w:sz="0" w:space="0" w:color="auto"/>
            <w:right w:val="none" w:sz="0" w:space="0" w:color="auto"/>
          </w:divBdr>
        </w:div>
        <w:div w:id="261694223">
          <w:marLeft w:val="480"/>
          <w:marRight w:val="0"/>
          <w:marTop w:val="0"/>
          <w:marBottom w:val="0"/>
          <w:divBdr>
            <w:top w:val="none" w:sz="0" w:space="0" w:color="auto"/>
            <w:left w:val="none" w:sz="0" w:space="0" w:color="auto"/>
            <w:bottom w:val="none" w:sz="0" w:space="0" w:color="auto"/>
            <w:right w:val="none" w:sz="0" w:space="0" w:color="auto"/>
          </w:divBdr>
        </w:div>
        <w:div w:id="143351315">
          <w:marLeft w:val="480"/>
          <w:marRight w:val="0"/>
          <w:marTop w:val="0"/>
          <w:marBottom w:val="0"/>
          <w:divBdr>
            <w:top w:val="none" w:sz="0" w:space="0" w:color="auto"/>
            <w:left w:val="none" w:sz="0" w:space="0" w:color="auto"/>
            <w:bottom w:val="none" w:sz="0" w:space="0" w:color="auto"/>
            <w:right w:val="none" w:sz="0" w:space="0" w:color="auto"/>
          </w:divBdr>
        </w:div>
        <w:div w:id="291592786">
          <w:marLeft w:val="480"/>
          <w:marRight w:val="0"/>
          <w:marTop w:val="0"/>
          <w:marBottom w:val="0"/>
          <w:divBdr>
            <w:top w:val="none" w:sz="0" w:space="0" w:color="auto"/>
            <w:left w:val="none" w:sz="0" w:space="0" w:color="auto"/>
            <w:bottom w:val="none" w:sz="0" w:space="0" w:color="auto"/>
            <w:right w:val="none" w:sz="0" w:space="0" w:color="auto"/>
          </w:divBdr>
        </w:div>
        <w:div w:id="554510487">
          <w:marLeft w:val="480"/>
          <w:marRight w:val="0"/>
          <w:marTop w:val="0"/>
          <w:marBottom w:val="0"/>
          <w:divBdr>
            <w:top w:val="none" w:sz="0" w:space="0" w:color="auto"/>
            <w:left w:val="none" w:sz="0" w:space="0" w:color="auto"/>
            <w:bottom w:val="none" w:sz="0" w:space="0" w:color="auto"/>
            <w:right w:val="none" w:sz="0" w:space="0" w:color="auto"/>
          </w:divBdr>
        </w:div>
        <w:div w:id="990988933">
          <w:marLeft w:val="480"/>
          <w:marRight w:val="0"/>
          <w:marTop w:val="0"/>
          <w:marBottom w:val="0"/>
          <w:divBdr>
            <w:top w:val="none" w:sz="0" w:space="0" w:color="auto"/>
            <w:left w:val="none" w:sz="0" w:space="0" w:color="auto"/>
            <w:bottom w:val="none" w:sz="0" w:space="0" w:color="auto"/>
            <w:right w:val="none" w:sz="0" w:space="0" w:color="auto"/>
          </w:divBdr>
        </w:div>
        <w:div w:id="1921980911">
          <w:marLeft w:val="480"/>
          <w:marRight w:val="0"/>
          <w:marTop w:val="0"/>
          <w:marBottom w:val="0"/>
          <w:divBdr>
            <w:top w:val="none" w:sz="0" w:space="0" w:color="auto"/>
            <w:left w:val="none" w:sz="0" w:space="0" w:color="auto"/>
            <w:bottom w:val="none" w:sz="0" w:space="0" w:color="auto"/>
            <w:right w:val="none" w:sz="0" w:space="0" w:color="auto"/>
          </w:divBdr>
        </w:div>
        <w:div w:id="49311424">
          <w:marLeft w:val="480"/>
          <w:marRight w:val="0"/>
          <w:marTop w:val="0"/>
          <w:marBottom w:val="0"/>
          <w:divBdr>
            <w:top w:val="none" w:sz="0" w:space="0" w:color="auto"/>
            <w:left w:val="none" w:sz="0" w:space="0" w:color="auto"/>
            <w:bottom w:val="none" w:sz="0" w:space="0" w:color="auto"/>
            <w:right w:val="none" w:sz="0" w:space="0" w:color="auto"/>
          </w:divBdr>
        </w:div>
        <w:div w:id="1607228628">
          <w:marLeft w:val="480"/>
          <w:marRight w:val="0"/>
          <w:marTop w:val="0"/>
          <w:marBottom w:val="0"/>
          <w:divBdr>
            <w:top w:val="none" w:sz="0" w:space="0" w:color="auto"/>
            <w:left w:val="none" w:sz="0" w:space="0" w:color="auto"/>
            <w:bottom w:val="none" w:sz="0" w:space="0" w:color="auto"/>
            <w:right w:val="none" w:sz="0" w:space="0" w:color="auto"/>
          </w:divBdr>
        </w:div>
        <w:div w:id="1260605030">
          <w:marLeft w:val="480"/>
          <w:marRight w:val="0"/>
          <w:marTop w:val="0"/>
          <w:marBottom w:val="0"/>
          <w:divBdr>
            <w:top w:val="none" w:sz="0" w:space="0" w:color="auto"/>
            <w:left w:val="none" w:sz="0" w:space="0" w:color="auto"/>
            <w:bottom w:val="none" w:sz="0" w:space="0" w:color="auto"/>
            <w:right w:val="none" w:sz="0" w:space="0" w:color="auto"/>
          </w:divBdr>
        </w:div>
        <w:div w:id="1046755921">
          <w:marLeft w:val="480"/>
          <w:marRight w:val="0"/>
          <w:marTop w:val="0"/>
          <w:marBottom w:val="0"/>
          <w:divBdr>
            <w:top w:val="none" w:sz="0" w:space="0" w:color="auto"/>
            <w:left w:val="none" w:sz="0" w:space="0" w:color="auto"/>
            <w:bottom w:val="none" w:sz="0" w:space="0" w:color="auto"/>
            <w:right w:val="none" w:sz="0" w:space="0" w:color="auto"/>
          </w:divBdr>
        </w:div>
        <w:div w:id="1201550233">
          <w:marLeft w:val="480"/>
          <w:marRight w:val="0"/>
          <w:marTop w:val="0"/>
          <w:marBottom w:val="0"/>
          <w:divBdr>
            <w:top w:val="none" w:sz="0" w:space="0" w:color="auto"/>
            <w:left w:val="none" w:sz="0" w:space="0" w:color="auto"/>
            <w:bottom w:val="none" w:sz="0" w:space="0" w:color="auto"/>
            <w:right w:val="none" w:sz="0" w:space="0" w:color="auto"/>
          </w:divBdr>
        </w:div>
        <w:div w:id="486749843">
          <w:marLeft w:val="480"/>
          <w:marRight w:val="0"/>
          <w:marTop w:val="0"/>
          <w:marBottom w:val="0"/>
          <w:divBdr>
            <w:top w:val="none" w:sz="0" w:space="0" w:color="auto"/>
            <w:left w:val="none" w:sz="0" w:space="0" w:color="auto"/>
            <w:bottom w:val="none" w:sz="0" w:space="0" w:color="auto"/>
            <w:right w:val="none" w:sz="0" w:space="0" w:color="auto"/>
          </w:divBdr>
        </w:div>
        <w:div w:id="1106849111">
          <w:marLeft w:val="480"/>
          <w:marRight w:val="0"/>
          <w:marTop w:val="0"/>
          <w:marBottom w:val="0"/>
          <w:divBdr>
            <w:top w:val="none" w:sz="0" w:space="0" w:color="auto"/>
            <w:left w:val="none" w:sz="0" w:space="0" w:color="auto"/>
            <w:bottom w:val="none" w:sz="0" w:space="0" w:color="auto"/>
            <w:right w:val="none" w:sz="0" w:space="0" w:color="auto"/>
          </w:divBdr>
        </w:div>
        <w:div w:id="1894846444">
          <w:marLeft w:val="480"/>
          <w:marRight w:val="0"/>
          <w:marTop w:val="0"/>
          <w:marBottom w:val="0"/>
          <w:divBdr>
            <w:top w:val="none" w:sz="0" w:space="0" w:color="auto"/>
            <w:left w:val="none" w:sz="0" w:space="0" w:color="auto"/>
            <w:bottom w:val="none" w:sz="0" w:space="0" w:color="auto"/>
            <w:right w:val="none" w:sz="0" w:space="0" w:color="auto"/>
          </w:divBdr>
        </w:div>
        <w:div w:id="1701199021">
          <w:marLeft w:val="480"/>
          <w:marRight w:val="0"/>
          <w:marTop w:val="0"/>
          <w:marBottom w:val="0"/>
          <w:divBdr>
            <w:top w:val="none" w:sz="0" w:space="0" w:color="auto"/>
            <w:left w:val="none" w:sz="0" w:space="0" w:color="auto"/>
            <w:bottom w:val="none" w:sz="0" w:space="0" w:color="auto"/>
            <w:right w:val="none" w:sz="0" w:space="0" w:color="auto"/>
          </w:divBdr>
        </w:div>
        <w:div w:id="1623069649">
          <w:marLeft w:val="480"/>
          <w:marRight w:val="0"/>
          <w:marTop w:val="0"/>
          <w:marBottom w:val="0"/>
          <w:divBdr>
            <w:top w:val="none" w:sz="0" w:space="0" w:color="auto"/>
            <w:left w:val="none" w:sz="0" w:space="0" w:color="auto"/>
            <w:bottom w:val="none" w:sz="0" w:space="0" w:color="auto"/>
            <w:right w:val="none" w:sz="0" w:space="0" w:color="auto"/>
          </w:divBdr>
        </w:div>
        <w:div w:id="998388075">
          <w:marLeft w:val="480"/>
          <w:marRight w:val="0"/>
          <w:marTop w:val="0"/>
          <w:marBottom w:val="0"/>
          <w:divBdr>
            <w:top w:val="none" w:sz="0" w:space="0" w:color="auto"/>
            <w:left w:val="none" w:sz="0" w:space="0" w:color="auto"/>
            <w:bottom w:val="none" w:sz="0" w:space="0" w:color="auto"/>
            <w:right w:val="none" w:sz="0" w:space="0" w:color="auto"/>
          </w:divBdr>
        </w:div>
        <w:div w:id="2062820752">
          <w:marLeft w:val="480"/>
          <w:marRight w:val="0"/>
          <w:marTop w:val="0"/>
          <w:marBottom w:val="0"/>
          <w:divBdr>
            <w:top w:val="none" w:sz="0" w:space="0" w:color="auto"/>
            <w:left w:val="none" w:sz="0" w:space="0" w:color="auto"/>
            <w:bottom w:val="none" w:sz="0" w:space="0" w:color="auto"/>
            <w:right w:val="none" w:sz="0" w:space="0" w:color="auto"/>
          </w:divBdr>
        </w:div>
        <w:div w:id="680081825">
          <w:marLeft w:val="480"/>
          <w:marRight w:val="0"/>
          <w:marTop w:val="0"/>
          <w:marBottom w:val="0"/>
          <w:divBdr>
            <w:top w:val="none" w:sz="0" w:space="0" w:color="auto"/>
            <w:left w:val="none" w:sz="0" w:space="0" w:color="auto"/>
            <w:bottom w:val="none" w:sz="0" w:space="0" w:color="auto"/>
            <w:right w:val="none" w:sz="0" w:space="0" w:color="auto"/>
          </w:divBdr>
        </w:div>
        <w:div w:id="1672099023">
          <w:marLeft w:val="480"/>
          <w:marRight w:val="0"/>
          <w:marTop w:val="0"/>
          <w:marBottom w:val="0"/>
          <w:divBdr>
            <w:top w:val="none" w:sz="0" w:space="0" w:color="auto"/>
            <w:left w:val="none" w:sz="0" w:space="0" w:color="auto"/>
            <w:bottom w:val="none" w:sz="0" w:space="0" w:color="auto"/>
            <w:right w:val="none" w:sz="0" w:space="0" w:color="auto"/>
          </w:divBdr>
        </w:div>
        <w:div w:id="6179025">
          <w:marLeft w:val="480"/>
          <w:marRight w:val="0"/>
          <w:marTop w:val="0"/>
          <w:marBottom w:val="0"/>
          <w:divBdr>
            <w:top w:val="none" w:sz="0" w:space="0" w:color="auto"/>
            <w:left w:val="none" w:sz="0" w:space="0" w:color="auto"/>
            <w:bottom w:val="none" w:sz="0" w:space="0" w:color="auto"/>
            <w:right w:val="none" w:sz="0" w:space="0" w:color="auto"/>
          </w:divBdr>
        </w:div>
        <w:div w:id="473985824">
          <w:marLeft w:val="480"/>
          <w:marRight w:val="0"/>
          <w:marTop w:val="0"/>
          <w:marBottom w:val="0"/>
          <w:divBdr>
            <w:top w:val="none" w:sz="0" w:space="0" w:color="auto"/>
            <w:left w:val="none" w:sz="0" w:space="0" w:color="auto"/>
            <w:bottom w:val="none" w:sz="0" w:space="0" w:color="auto"/>
            <w:right w:val="none" w:sz="0" w:space="0" w:color="auto"/>
          </w:divBdr>
        </w:div>
        <w:div w:id="1203136272">
          <w:marLeft w:val="480"/>
          <w:marRight w:val="0"/>
          <w:marTop w:val="0"/>
          <w:marBottom w:val="0"/>
          <w:divBdr>
            <w:top w:val="none" w:sz="0" w:space="0" w:color="auto"/>
            <w:left w:val="none" w:sz="0" w:space="0" w:color="auto"/>
            <w:bottom w:val="none" w:sz="0" w:space="0" w:color="auto"/>
            <w:right w:val="none" w:sz="0" w:space="0" w:color="auto"/>
          </w:divBdr>
        </w:div>
        <w:div w:id="115607955">
          <w:marLeft w:val="480"/>
          <w:marRight w:val="0"/>
          <w:marTop w:val="0"/>
          <w:marBottom w:val="0"/>
          <w:divBdr>
            <w:top w:val="none" w:sz="0" w:space="0" w:color="auto"/>
            <w:left w:val="none" w:sz="0" w:space="0" w:color="auto"/>
            <w:bottom w:val="none" w:sz="0" w:space="0" w:color="auto"/>
            <w:right w:val="none" w:sz="0" w:space="0" w:color="auto"/>
          </w:divBdr>
        </w:div>
        <w:div w:id="1156604553">
          <w:marLeft w:val="480"/>
          <w:marRight w:val="0"/>
          <w:marTop w:val="0"/>
          <w:marBottom w:val="0"/>
          <w:divBdr>
            <w:top w:val="none" w:sz="0" w:space="0" w:color="auto"/>
            <w:left w:val="none" w:sz="0" w:space="0" w:color="auto"/>
            <w:bottom w:val="none" w:sz="0" w:space="0" w:color="auto"/>
            <w:right w:val="none" w:sz="0" w:space="0" w:color="auto"/>
          </w:divBdr>
        </w:div>
        <w:div w:id="1412504408">
          <w:marLeft w:val="480"/>
          <w:marRight w:val="0"/>
          <w:marTop w:val="0"/>
          <w:marBottom w:val="0"/>
          <w:divBdr>
            <w:top w:val="none" w:sz="0" w:space="0" w:color="auto"/>
            <w:left w:val="none" w:sz="0" w:space="0" w:color="auto"/>
            <w:bottom w:val="none" w:sz="0" w:space="0" w:color="auto"/>
            <w:right w:val="none" w:sz="0" w:space="0" w:color="auto"/>
          </w:divBdr>
        </w:div>
        <w:div w:id="92942015">
          <w:marLeft w:val="480"/>
          <w:marRight w:val="0"/>
          <w:marTop w:val="0"/>
          <w:marBottom w:val="0"/>
          <w:divBdr>
            <w:top w:val="none" w:sz="0" w:space="0" w:color="auto"/>
            <w:left w:val="none" w:sz="0" w:space="0" w:color="auto"/>
            <w:bottom w:val="none" w:sz="0" w:space="0" w:color="auto"/>
            <w:right w:val="none" w:sz="0" w:space="0" w:color="auto"/>
          </w:divBdr>
        </w:div>
        <w:div w:id="1858151786">
          <w:marLeft w:val="480"/>
          <w:marRight w:val="0"/>
          <w:marTop w:val="0"/>
          <w:marBottom w:val="0"/>
          <w:divBdr>
            <w:top w:val="none" w:sz="0" w:space="0" w:color="auto"/>
            <w:left w:val="none" w:sz="0" w:space="0" w:color="auto"/>
            <w:bottom w:val="none" w:sz="0" w:space="0" w:color="auto"/>
            <w:right w:val="none" w:sz="0" w:space="0" w:color="auto"/>
          </w:divBdr>
        </w:div>
        <w:div w:id="1424298320">
          <w:marLeft w:val="480"/>
          <w:marRight w:val="0"/>
          <w:marTop w:val="0"/>
          <w:marBottom w:val="0"/>
          <w:divBdr>
            <w:top w:val="none" w:sz="0" w:space="0" w:color="auto"/>
            <w:left w:val="none" w:sz="0" w:space="0" w:color="auto"/>
            <w:bottom w:val="none" w:sz="0" w:space="0" w:color="auto"/>
            <w:right w:val="none" w:sz="0" w:space="0" w:color="auto"/>
          </w:divBdr>
        </w:div>
        <w:div w:id="621690424">
          <w:marLeft w:val="480"/>
          <w:marRight w:val="0"/>
          <w:marTop w:val="0"/>
          <w:marBottom w:val="0"/>
          <w:divBdr>
            <w:top w:val="none" w:sz="0" w:space="0" w:color="auto"/>
            <w:left w:val="none" w:sz="0" w:space="0" w:color="auto"/>
            <w:bottom w:val="none" w:sz="0" w:space="0" w:color="auto"/>
            <w:right w:val="none" w:sz="0" w:space="0" w:color="auto"/>
          </w:divBdr>
        </w:div>
        <w:div w:id="2062896620">
          <w:marLeft w:val="480"/>
          <w:marRight w:val="0"/>
          <w:marTop w:val="0"/>
          <w:marBottom w:val="0"/>
          <w:divBdr>
            <w:top w:val="none" w:sz="0" w:space="0" w:color="auto"/>
            <w:left w:val="none" w:sz="0" w:space="0" w:color="auto"/>
            <w:bottom w:val="none" w:sz="0" w:space="0" w:color="auto"/>
            <w:right w:val="none" w:sz="0" w:space="0" w:color="auto"/>
          </w:divBdr>
        </w:div>
        <w:div w:id="2126920310">
          <w:marLeft w:val="480"/>
          <w:marRight w:val="0"/>
          <w:marTop w:val="0"/>
          <w:marBottom w:val="0"/>
          <w:divBdr>
            <w:top w:val="none" w:sz="0" w:space="0" w:color="auto"/>
            <w:left w:val="none" w:sz="0" w:space="0" w:color="auto"/>
            <w:bottom w:val="none" w:sz="0" w:space="0" w:color="auto"/>
            <w:right w:val="none" w:sz="0" w:space="0" w:color="auto"/>
          </w:divBdr>
        </w:div>
        <w:div w:id="1627128220">
          <w:marLeft w:val="480"/>
          <w:marRight w:val="0"/>
          <w:marTop w:val="0"/>
          <w:marBottom w:val="0"/>
          <w:divBdr>
            <w:top w:val="none" w:sz="0" w:space="0" w:color="auto"/>
            <w:left w:val="none" w:sz="0" w:space="0" w:color="auto"/>
            <w:bottom w:val="none" w:sz="0" w:space="0" w:color="auto"/>
            <w:right w:val="none" w:sz="0" w:space="0" w:color="auto"/>
          </w:divBdr>
        </w:div>
        <w:div w:id="1476945250">
          <w:marLeft w:val="480"/>
          <w:marRight w:val="0"/>
          <w:marTop w:val="0"/>
          <w:marBottom w:val="0"/>
          <w:divBdr>
            <w:top w:val="none" w:sz="0" w:space="0" w:color="auto"/>
            <w:left w:val="none" w:sz="0" w:space="0" w:color="auto"/>
            <w:bottom w:val="none" w:sz="0" w:space="0" w:color="auto"/>
            <w:right w:val="none" w:sz="0" w:space="0" w:color="auto"/>
          </w:divBdr>
        </w:div>
      </w:divsChild>
    </w:div>
    <w:div w:id="216861004">
      <w:bodyDiv w:val="1"/>
      <w:marLeft w:val="0"/>
      <w:marRight w:val="0"/>
      <w:marTop w:val="0"/>
      <w:marBottom w:val="0"/>
      <w:divBdr>
        <w:top w:val="none" w:sz="0" w:space="0" w:color="auto"/>
        <w:left w:val="none" w:sz="0" w:space="0" w:color="auto"/>
        <w:bottom w:val="none" w:sz="0" w:space="0" w:color="auto"/>
        <w:right w:val="none" w:sz="0" w:space="0" w:color="auto"/>
      </w:divBdr>
    </w:div>
    <w:div w:id="218135683">
      <w:bodyDiv w:val="1"/>
      <w:marLeft w:val="0"/>
      <w:marRight w:val="0"/>
      <w:marTop w:val="0"/>
      <w:marBottom w:val="0"/>
      <w:divBdr>
        <w:top w:val="none" w:sz="0" w:space="0" w:color="auto"/>
        <w:left w:val="none" w:sz="0" w:space="0" w:color="auto"/>
        <w:bottom w:val="none" w:sz="0" w:space="0" w:color="auto"/>
        <w:right w:val="none" w:sz="0" w:space="0" w:color="auto"/>
      </w:divBdr>
    </w:div>
    <w:div w:id="218321425">
      <w:bodyDiv w:val="1"/>
      <w:marLeft w:val="0"/>
      <w:marRight w:val="0"/>
      <w:marTop w:val="0"/>
      <w:marBottom w:val="0"/>
      <w:divBdr>
        <w:top w:val="none" w:sz="0" w:space="0" w:color="auto"/>
        <w:left w:val="none" w:sz="0" w:space="0" w:color="auto"/>
        <w:bottom w:val="none" w:sz="0" w:space="0" w:color="auto"/>
        <w:right w:val="none" w:sz="0" w:space="0" w:color="auto"/>
      </w:divBdr>
    </w:div>
    <w:div w:id="219637783">
      <w:bodyDiv w:val="1"/>
      <w:marLeft w:val="0"/>
      <w:marRight w:val="0"/>
      <w:marTop w:val="0"/>
      <w:marBottom w:val="0"/>
      <w:divBdr>
        <w:top w:val="none" w:sz="0" w:space="0" w:color="auto"/>
        <w:left w:val="none" w:sz="0" w:space="0" w:color="auto"/>
        <w:bottom w:val="none" w:sz="0" w:space="0" w:color="auto"/>
        <w:right w:val="none" w:sz="0" w:space="0" w:color="auto"/>
      </w:divBdr>
    </w:div>
    <w:div w:id="221990301">
      <w:bodyDiv w:val="1"/>
      <w:marLeft w:val="0"/>
      <w:marRight w:val="0"/>
      <w:marTop w:val="0"/>
      <w:marBottom w:val="0"/>
      <w:divBdr>
        <w:top w:val="none" w:sz="0" w:space="0" w:color="auto"/>
        <w:left w:val="none" w:sz="0" w:space="0" w:color="auto"/>
        <w:bottom w:val="none" w:sz="0" w:space="0" w:color="auto"/>
        <w:right w:val="none" w:sz="0" w:space="0" w:color="auto"/>
      </w:divBdr>
    </w:div>
    <w:div w:id="222571395">
      <w:bodyDiv w:val="1"/>
      <w:marLeft w:val="0"/>
      <w:marRight w:val="0"/>
      <w:marTop w:val="0"/>
      <w:marBottom w:val="0"/>
      <w:divBdr>
        <w:top w:val="none" w:sz="0" w:space="0" w:color="auto"/>
        <w:left w:val="none" w:sz="0" w:space="0" w:color="auto"/>
        <w:bottom w:val="none" w:sz="0" w:space="0" w:color="auto"/>
        <w:right w:val="none" w:sz="0" w:space="0" w:color="auto"/>
      </w:divBdr>
    </w:div>
    <w:div w:id="223295013">
      <w:bodyDiv w:val="1"/>
      <w:marLeft w:val="0"/>
      <w:marRight w:val="0"/>
      <w:marTop w:val="0"/>
      <w:marBottom w:val="0"/>
      <w:divBdr>
        <w:top w:val="none" w:sz="0" w:space="0" w:color="auto"/>
        <w:left w:val="none" w:sz="0" w:space="0" w:color="auto"/>
        <w:bottom w:val="none" w:sz="0" w:space="0" w:color="auto"/>
        <w:right w:val="none" w:sz="0" w:space="0" w:color="auto"/>
      </w:divBdr>
    </w:div>
    <w:div w:id="223882492">
      <w:bodyDiv w:val="1"/>
      <w:marLeft w:val="0"/>
      <w:marRight w:val="0"/>
      <w:marTop w:val="0"/>
      <w:marBottom w:val="0"/>
      <w:divBdr>
        <w:top w:val="none" w:sz="0" w:space="0" w:color="auto"/>
        <w:left w:val="none" w:sz="0" w:space="0" w:color="auto"/>
        <w:bottom w:val="none" w:sz="0" w:space="0" w:color="auto"/>
        <w:right w:val="none" w:sz="0" w:space="0" w:color="auto"/>
      </w:divBdr>
    </w:div>
    <w:div w:id="225380683">
      <w:bodyDiv w:val="1"/>
      <w:marLeft w:val="0"/>
      <w:marRight w:val="0"/>
      <w:marTop w:val="0"/>
      <w:marBottom w:val="0"/>
      <w:divBdr>
        <w:top w:val="none" w:sz="0" w:space="0" w:color="auto"/>
        <w:left w:val="none" w:sz="0" w:space="0" w:color="auto"/>
        <w:bottom w:val="none" w:sz="0" w:space="0" w:color="auto"/>
        <w:right w:val="none" w:sz="0" w:space="0" w:color="auto"/>
      </w:divBdr>
    </w:div>
    <w:div w:id="226696927">
      <w:bodyDiv w:val="1"/>
      <w:marLeft w:val="0"/>
      <w:marRight w:val="0"/>
      <w:marTop w:val="0"/>
      <w:marBottom w:val="0"/>
      <w:divBdr>
        <w:top w:val="none" w:sz="0" w:space="0" w:color="auto"/>
        <w:left w:val="none" w:sz="0" w:space="0" w:color="auto"/>
        <w:bottom w:val="none" w:sz="0" w:space="0" w:color="auto"/>
        <w:right w:val="none" w:sz="0" w:space="0" w:color="auto"/>
      </w:divBdr>
    </w:div>
    <w:div w:id="227376824">
      <w:bodyDiv w:val="1"/>
      <w:marLeft w:val="0"/>
      <w:marRight w:val="0"/>
      <w:marTop w:val="0"/>
      <w:marBottom w:val="0"/>
      <w:divBdr>
        <w:top w:val="none" w:sz="0" w:space="0" w:color="auto"/>
        <w:left w:val="none" w:sz="0" w:space="0" w:color="auto"/>
        <w:bottom w:val="none" w:sz="0" w:space="0" w:color="auto"/>
        <w:right w:val="none" w:sz="0" w:space="0" w:color="auto"/>
      </w:divBdr>
      <w:divsChild>
        <w:div w:id="1526360793">
          <w:marLeft w:val="480"/>
          <w:marRight w:val="0"/>
          <w:marTop w:val="0"/>
          <w:marBottom w:val="0"/>
          <w:divBdr>
            <w:top w:val="none" w:sz="0" w:space="0" w:color="auto"/>
            <w:left w:val="none" w:sz="0" w:space="0" w:color="auto"/>
            <w:bottom w:val="none" w:sz="0" w:space="0" w:color="auto"/>
            <w:right w:val="none" w:sz="0" w:space="0" w:color="auto"/>
          </w:divBdr>
        </w:div>
        <w:div w:id="804928704">
          <w:marLeft w:val="480"/>
          <w:marRight w:val="0"/>
          <w:marTop w:val="0"/>
          <w:marBottom w:val="0"/>
          <w:divBdr>
            <w:top w:val="none" w:sz="0" w:space="0" w:color="auto"/>
            <w:left w:val="none" w:sz="0" w:space="0" w:color="auto"/>
            <w:bottom w:val="none" w:sz="0" w:space="0" w:color="auto"/>
            <w:right w:val="none" w:sz="0" w:space="0" w:color="auto"/>
          </w:divBdr>
        </w:div>
        <w:div w:id="685792240">
          <w:marLeft w:val="480"/>
          <w:marRight w:val="0"/>
          <w:marTop w:val="0"/>
          <w:marBottom w:val="0"/>
          <w:divBdr>
            <w:top w:val="none" w:sz="0" w:space="0" w:color="auto"/>
            <w:left w:val="none" w:sz="0" w:space="0" w:color="auto"/>
            <w:bottom w:val="none" w:sz="0" w:space="0" w:color="auto"/>
            <w:right w:val="none" w:sz="0" w:space="0" w:color="auto"/>
          </w:divBdr>
        </w:div>
        <w:div w:id="773550986">
          <w:marLeft w:val="480"/>
          <w:marRight w:val="0"/>
          <w:marTop w:val="0"/>
          <w:marBottom w:val="0"/>
          <w:divBdr>
            <w:top w:val="none" w:sz="0" w:space="0" w:color="auto"/>
            <w:left w:val="none" w:sz="0" w:space="0" w:color="auto"/>
            <w:bottom w:val="none" w:sz="0" w:space="0" w:color="auto"/>
            <w:right w:val="none" w:sz="0" w:space="0" w:color="auto"/>
          </w:divBdr>
        </w:div>
        <w:div w:id="779182484">
          <w:marLeft w:val="480"/>
          <w:marRight w:val="0"/>
          <w:marTop w:val="0"/>
          <w:marBottom w:val="0"/>
          <w:divBdr>
            <w:top w:val="none" w:sz="0" w:space="0" w:color="auto"/>
            <w:left w:val="none" w:sz="0" w:space="0" w:color="auto"/>
            <w:bottom w:val="none" w:sz="0" w:space="0" w:color="auto"/>
            <w:right w:val="none" w:sz="0" w:space="0" w:color="auto"/>
          </w:divBdr>
        </w:div>
        <w:div w:id="47383972">
          <w:marLeft w:val="480"/>
          <w:marRight w:val="0"/>
          <w:marTop w:val="0"/>
          <w:marBottom w:val="0"/>
          <w:divBdr>
            <w:top w:val="none" w:sz="0" w:space="0" w:color="auto"/>
            <w:left w:val="none" w:sz="0" w:space="0" w:color="auto"/>
            <w:bottom w:val="none" w:sz="0" w:space="0" w:color="auto"/>
            <w:right w:val="none" w:sz="0" w:space="0" w:color="auto"/>
          </w:divBdr>
        </w:div>
        <w:div w:id="21630877">
          <w:marLeft w:val="480"/>
          <w:marRight w:val="0"/>
          <w:marTop w:val="0"/>
          <w:marBottom w:val="0"/>
          <w:divBdr>
            <w:top w:val="none" w:sz="0" w:space="0" w:color="auto"/>
            <w:left w:val="none" w:sz="0" w:space="0" w:color="auto"/>
            <w:bottom w:val="none" w:sz="0" w:space="0" w:color="auto"/>
            <w:right w:val="none" w:sz="0" w:space="0" w:color="auto"/>
          </w:divBdr>
        </w:div>
        <w:div w:id="353190947">
          <w:marLeft w:val="480"/>
          <w:marRight w:val="0"/>
          <w:marTop w:val="0"/>
          <w:marBottom w:val="0"/>
          <w:divBdr>
            <w:top w:val="none" w:sz="0" w:space="0" w:color="auto"/>
            <w:left w:val="none" w:sz="0" w:space="0" w:color="auto"/>
            <w:bottom w:val="none" w:sz="0" w:space="0" w:color="auto"/>
            <w:right w:val="none" w:sz="0" w:space="0" w:color="auto"/>
          </w:divBdr>
        </w:div>
        <w:div w:id="2094423845">
          <w:marLeft w:val="480"/>
          <w:marRight w:val="0"/>
          <w:marTop w:val="0"/>
          <w:marBottom w:val="0"/>
          <w:divBdr>
            <w:top w:val="none" w:sz="0" w:space="0" w:color="auto"/>
            <w:left w:val="none" w:sz="0" w:space="0" w:color="auto"/>
            <w:bottom w:val="none" w:sz="0" w:space="0" w:color="auto"/>
            <w:right w:val="none" w:sz="0" w:space="0" w:color="auto"/>
          </w:divBdr>
        </w:div>
        <w:div w:id="1143162378">
          <w:marLeft w:val="480"/>
          <w:marRight w:val="0"/>
          <w:marTop w:val="0"/>
          <w:marBottom w:val="0"/>
          <w:divBdr>
            <w:top w:val="none" w:sz="0" w:space="0" w:color="auto"/>
            <w:left w:val="none" w:sz="0" w:space="0" w:color="auto"/>
            <w:bottom w:val="none" w:sz="0" w:space="0" w:color="auto"/>
            <w:right w:val="none" w:sz="0" w:space="0" w:color="auto"/>
          </w:divBdr>
        </w:div>
        <w:div w:id="188835917">
          <w:marLeft w:val="480"/>
          <w:marRight w:val="0"/>
          <w:marTop w:val="0"/>
          <w:marBottom w:val="0"/>
          <w:divBdr>
            <w:top w:val="none" w:sz="0" w:space="0" w:color="auto"/>
            <w:left w:val="none" w:sz="0" w:space="0" w:color="auto"/>
            <w:bottom w:val="none" w:sz="0" w:space="0" w:color="auto"/>
            <w:right w:val="none" w:sz="0" w:space="0" w:color="auto"/>
          </w:divBdr>
        </w:div>
        <w:div w:id="1770808899">
          <w:marLeft w:val="480"/>
          <w:marRight w:val="0"/>
          <w:marTop w:val="0"/>
          <w:marBottom w:val="0"/>
          <w:divBdr>
            <w:top w:val="none" w:sz="0" w:space="0" w:color="auto"/>
            <w:left w:val="none" w:sz="0" w:space="0" w:color="auto"/>
            <w:bottom w:val="none" w:sz="0" w:space="0" w:color="auto"/>
            <w:right w:val="none" w:sz="0" w:space="0" w:color="auto"/>
          </w:divBdr>
        </w:div>
        <w:div w:id="1054085455">
          <w:marLeft w:val="480"/>
          <w:marRight w:val="0"/>
          <w:marTop w:val="0"/>
          <w:marBottom w:val="0"/>
          <w:divBdr>
            <w:top w:val="none" w:sz="0" w:space="0" w:color="auto"/>
            <w:left w:val="none" w:sz="0" w:space="0" w:color="auto"/>
            <w:bottom w:val="none" w:sz="0" w:space="0" w:color="auto"/>
            <w:right w:val="none" w:sz="0" w:space="0" w:color="auto"/>
          </w:divBdr>
        </w:div>
        <w:div w:id="3090885">
          <w:marLeft w:val="480"/>
          <w:marRight w:val="0"/>
          <w:marTop w:val="0"/>
          <w:marBottom w:val="0"/>
          <w:divBdr>
            <w:top w:val="none" w:sz="0" w:space="0" w:color="auto"/>
            <w:left w:val="none" w:sz="0" w:space="0" w:color="auto"/>
            <w:bottom w:val="none" w:sz="0" w:space="0" w:color="auto"/>
            <w:right w:val="none" w:sz="0" w:space="0" w:color="auto"/>
          </w:divBdr>
        </w:div>
        <w:div w:id="1831285248">
          <w:marLeft w:val="480"/>
          <w:marRight w:val="0"/>
          <w:marTop w:val="0"/>
          <w:marBottom w:val="0"/>
          <w:divBdr>
            <w:top w:val="none" w:sz="0" w:space="0" w:color="auto"/>
            <w:left w:val="none" w:sz="0" w:space="0" w:color="auto"/>
            <w:bottom w:val="none" w:sz="0" w:space="0" w:color="auto"/>
            <w:right w:val="none" w:sz="0" w:space="0" w:color="auto"/>
          </w:divBdr>
        </w:div>
        <w:div w:id="919022121">
          <w:marLeft w:val="480"/>
          <w:marRight w:val="0"/>
          <w:marTop w:val="0"/>
          <w:marBottom w:val="0"/>
          <w:divBdr>
            <w:top w:val="none" w:sz="0" w:space="0" w:color="auto"/>
            <w:left w:val="none" w:sz="0" w:space="0" w:color="auto"/>
            <w:bottom w:val="none" w:sz="0" w:space="0" w:color="auto"/>
            <w:right w:val="none" w:sz="0" w:space="0" w:color="auto"/>
          </w:divBdr>
        </w:div>
        <w:div w:id="1866865035">
          <w:marLeft w:val="480"/>
          <w:marRight w:val="0"/>
          <w:marTop w:val="0"/>
          <w:marBottom w:val="0"/>
          <w:divBdr>
            <w:top w:val="none" w:sz="0" w:space="0" w:color="auto"/>
            <w:left w:val="none" w:sz="0" w:space="0" w:color="auto"/>
            <w:bottom w:val="none" w:sz="0" w:space="0" w:color="auto"/>
            <w:right w:val="none" w:sz="0" w:space="0" w:color="auto"/>
          </w:divBdr>
        </w:div>
        <w:div w:id="107239254">
          <w:marLeft w:val="480"/>
          <w:marRight w:val="0"/>
          <w:marTop w:val="0"/>
          <w:marBottom w:val="0"/>
          <w:divBdr>
            <w:top w:val="none" w:sz="0" w:space="0" w:color="auto"/>
            <w:left w:val="none" w:sz="0" w:space="0" w:color="auto"/>
            <w:bottom w:val="none" w:sz="0" w:space="0" w:color="auto"/>
            <w:right w:val="none" w:sz="0" w:space="0" w:color="auto"/>
          </w:divBdr>
        </w:div>
        <w:div w:id="511336588">
          <w:marLeft w:val="480"/>
          <w:marRight w:val="0"/>
          <w:marTop w:val="0"/>
          <w:marBottom w:val="0"/>
          <w:divBdr>
            <w:top w:val="none" w:sz="0" w:space="0" w:color="auto"/>
            <w:left w:val="none" w:sz="0" w:space="0" w:color="auto"/>
            <w:bottom w:val="none" w:sz="0" w:space="0" w:color="auto"/>
            <w:right w:val="none" w:sz="0" w:space="0" w:color="auto"/>
          </w:divBdr>
        </w:div>
        <w:div w:id="1929465091">
          <w:marLeft w:val="480"/>
          <w:marRight w:val="0"/>
          <w:marTop w:val="0"/>
          <w:marBottom w:val="0"/>
          <w:divBdr>
            <w:top w:val="none" w:sz="0" w:space="0" w:color="auto"/>
            <w:left w:val="none" w:sz="0" w:space="0" w:color="auto"/>
            <w:bottom w:val="none" w:sz="0" w:space="0" w:color="auto"/>
            <w:right w:val="none" w:sz="0" w:space="0" w:color="auto"/>
          </w:divBdr>
        </w:div>
      </w:divsChild>
    </w:div>
    <w:div w:id="228270725">
      <w:bodyDiv w:val="1"/>
      <w:marLeft w:val="0"/>
      <w:marRight w:val="0"/>
      <w:marTop w:val="0"/>
      <w:marBottom w:val="0"/>
      <w:divBdr>
        <w:top w:val="none" w:sz="0" w:space="0" w:color="auto"/>
        <w:left w:val="none" w:sz="0" w:space="0" w:color="auto"/>
        <w:bottom w:val="none" w:sz="0" w:space="0" w:color="auto"/>
        <w:right w:val="none" w:sz="0" w:space="0" w:color="auto"/>
      </w:divBdr>
    </w:div>
    <w:div w:id="229004278">
      <w:bodyDiv w:val="1"/>
      <w:marLeft w:val="0"/>
      <w:marRight w:val="0"/>
      <w:marTop w:val="0"/>
      <w:marBottom w:val="0"/>
      <w:divBdr>
        <w:top w:val="none" w:sz="0" w:space="0" w:color="auto"/>
        <w:left w:val="none" w:sz="0" w:space="0" w:color="auto"/>
        <w:bottom w:val="none" w:sz="0" w:space="0" w:color="auto"/>
        <w:right w:val="none" w:sz="0" w:space="0" w:color="auto"/>
      </w:divBdr>
    </w:div>
    <w:div w:id="230579160">
      <w:bodyDiv w:val="1"/>
      <w:marLeft w:val="0"/>
      <w:marRight w:val="0"/>
      <w:marTop w:val="0"/>
      <w:marBottom w:val="0"/>
      <w:divBdr>
        <w:top w:val="none" w:sz="0" w:space="0" w:color="auto"/>
        <w:left w:val="none" w:sz="0" w:space="0" w:color="auto"/>
        <w:bottom w:val="none" w:sz="0" w:space="0" w:color="auto"/>
        <w:right w:val="none" w:sz="0" w:space="0" w:color="auto"/>
      </w:divBdr>
    </w:div>
    <w:div w:id="230584200">
      <w:bodyDiv w:val="1"/>
      <w:marLeft w:val="0"/>
      <w:marRight w:val="0"/>
      <w:marTop w:val="0"/>
      <w:marBottom w:val="0"/>
      <w:divBdr>
        <w:top w:val="none" w:sz="0" w:space="0" w:color="auto"/>
        <w:left w:val="none" w:sz="0" w:space="0" w:color="auto"/>
        <w:bottom w:val="none" w:sz="0" w:space="0" w:color="auto"/>
        <w:right w:val="none" w:sz="0" w:space="0" w:color="auto"/>
      </w:divBdr>
    </w:div>
    <w:div w:id="231474118">
      <w:bodyDiv w:val="1"/>
      <w:marLeft w:val="0"/>
      <w:marRight w:val="0"/>
      <w:marTop w:val="0"/>
      <w:marBottom w:val="0"/>
      <w:divBdr>
        <w:top w:val="none" w:sz="0" w:space="0" w:color="auto"/>
        <w:left w:val="none" w:sz="0" w:space="0" w:color="auto"/>
        <w:bottom w:val="none" w:sz="0" w:space="0" w:color="auto"/>
        <w:right w:val="none" w:sz="0" w:space="0" w:color="auto"/>
      </w:divBdr>
    </w:div>
    <w:div w:id="231548902">
      <w:bodyDiv w:val="1"/>
      <w:marLeft w:val="0"/>
      <w:marRight w:val="0"/>
      <w:marTop w:val="0"/>
      <w:marBottom w:val="0"/>
      <w:divBdr>
        <w:top w:val="none" w:sz="0" w:space="0" w:color="auto"/>
        <w:left w:val="none" w:sz="0" w:space="0" w:color="auto"/>
        <w:bottom w:val="none" w:sz="0" w:space="0" w:color="auto"/>
        <w:right w:val="none" w:sz="0" w:space="0" w:color="auto"/>
      </w:divBdr>
    </w:div>
    <w:div w:id="233053596">
      <w:bodyDiv w:val="1"/>
      <w:marLeft w:val="0"/>
      <w:marRight w:val="0"/>
      <w:marTop w:val="0"/>
      <w:marBottom w:val="0"/>
      <w:divBdr>
        <w:top w:val="none" w:sz="0" w:space="0" w:color="auto"/>
        <w:left w:val="none" w:sz="0" w:space="0" w:color="auto"/>
        <w:bottom w:val="none" w:sz="0" w:space="0" w:color="auto"/>
        <w:right w:val="none" w:sz="0" w:space="0" w:color="auto"/>
      </w:divBdr>
    </w:div>
    <w:div w:id="233783821">
      <w:bodyDiv w:val="1"/>
      <w:marLeft w:val="0"/>
      <w:marRight w:val="0"/>
      <w:marTop w:val="0"/>
      <w:marBottom w:val="0"/>
      <w:divBdr>
        <w:top w:val="none" w:sz="0" w:space="0" w:color="auto"/>
        <w:left w:val="none" w:sz="0" w:space="0" w:color="auto"/>
        <w:bottom w:val="none" w:sz="0" w:space="0" w:color="auto"/>
        <w:right w:val="none" w:sz="0" w:space="0" w:color="auto"/>
      </w:divBdr>
    </w:div>
    <w:div w:id="233861537">
      <w:bodyDiv w:val="1"/>
      <w:marLeft w:val="0"/>
      <w:marRight w:val="0"/>
      <w:marTop w:val="0"/>
      <w:marBottom w:val="0"/>
      <w:divBdr>
        <w:top w:val="none" w:sz="0" w:space="0" w:color="auto"/>
        <w:left w:val="none" w:sz="0" w:space="0" w:color="auto"/>
        <w:bottom w:val="none" w:sz="0" w:space="0" w:color="auto"/>
        <w:right w:val="none" w:sz="0" w:space="0" w:color="auto"/>
      </w:divBdr>
    </w:div>
    <w:div w:id="234168093">
      <w:bodyDiv w:val="1"/>
      <w:marLeft w:val="0"/>
      <w:marRight w:val="0"/>
      <w:marTop w:val="0"/>
      <w:marBottom w:val="0"/>
      <w:divBdr>
        <w:top w:val="none" w:sz="0" w:space="0" w:color="auto"/>
        <w:left w:val="none" w:sz="0" w:space="0" w:color="auto"/>
        <w:bottom w:val="none" w:sz="0" w:space="0" w:color="auto"/>
        <w:right w:val="none" w:sz="0" w:space="0" w:color="auto"/>
      </w:divBdr>
    </w:div>
    <w:div w:id="234322550">
      <w:bodyDiv w:val="1"/>
      <w:marLeft w:val="0"/>
      <w:marRight w:val="0"/>
      <w:marTop w:val="0"/>
      <w:marBottom w:val="0"/>
      <w:divBdr>
        <w:top w:val="none" w:sz="0" w:space="0" w:color="auto"/>
        <w:left w:val="none" w:sz="0" w:space="0" w:color="auto"/>
        <w:bottom w:val="none" w:sz="0" w:space="0" w:color="auto"/>
        <w:right w:val="none" w:sz="0" w:space="0" w:color="auto"/>
      </w:divBdr>
    </w:div>
    <w:div w:id="234895791">
      <w:bodyDiv w:val="1"/>
      <w:marLeft w:val="0"/>
      <w:marRight w:val="0"/>
      <w:marTop w:val="0"/>
      <w:marBottom w:val="0"/>
      <w:divBdr>
        <w:top w:val="none" w:sz="0" w:space="0" w:color="auto"/>
        <w:left w:val="none" w:sz="0" w:space="0" w:color="auto"/>
        <w:bottom w:val="none" w:sz="0" w:space="0" w:color="auto"/>
        <w:right w:val="none" w:sz="0" w:space="0" w:color="auto"/>
      </w:divBdr>
    </w:div>
    <w:div w:id="235172259">
      <w:bodyDiv w:val="1"/>
      <w:marLeft w:val="0"/>
      <w:marRight w:val="0"/>
      <w:marTop w:val="0"/>
      <w:marBottom w:val="0"/>
      <w:divBdr>
        <w:top w:val="none" w:sz="0" w:space="0" w:color="auto"/>
        <w:left w:val="none" w:sz="0" w:space="0" w:color="auto"/>
        <w:bottom w:val="none" w:sz="0" w:space="0" w:color="auto"/>
        <w:right w:val="none" w:sz="0" w:space="0" w:color="auto"/>
      </w:divBdr>
    </w:div>
    <w:div w:id="235239685">
      <w:bodyDiv w:val="1"/>
      <w:marLeft w:val="0"/>
      <w:marRight w:val="0"/>
      <w:marTop w:val="0"/>
      <w:marBottom w:val="0"/>
      <w:divBdr>
        <w:top w:val="none" w:sz="0" w:space="0" w:color="auto"/>
        <w:left w:val="none" w:sz="0" w:space="0" w:color="auto"/>
        <w:bottom w:val="none" w:sz="0" w:space="0" w:color="auto"/>
        <w:right w:val="none" w:sz="0" w:space="0" w:color="auto"/>
      </w:divBdr>
    </w:div>
    <w:div w:id="235433853">
      <w:bodyDiv w:val="1"/>
      <w:marLeft w:val="0"/>
      <w:marRight w:val="0"/>
      <w:marTop w:val="0"/>
      <w:marBottom w:val="0"/>
      <w:divBdr>
        <w:top w:val="none" w:sz="0" w:space="0" w:color="auto"/>
        <w:left w:val="none" w:sz="0" w:space="0" w:color="auto"/>
        <w:bottom w:val="none" w:sz="0" w:space="0" w:color="auto"/>
        <w:right w:val="none" w:sz="0" w:space="0" w:color="auto"/>
      </w:divBdr>
    </w:div>
    <w:div w:id="236936703">
      <w:bodyDiv w:val="1"/>
      <w:marLeft w:val="0"/>
      <w:marRight w:val="0"/>
      <w:marTop w:val="0"/>
      <w:marBottom w:val="0"/>
      <w:divBdr>
        <w:top w:val="none" w:sz="0" w:space="0" w:color="auto"/>
        <w:left w:val="none" w:sz="0" w:space="0" w:color="auto"/>
        <w:bottom w:val="none" w:sz="0" w:space="0" w:color="auto"/>
        <w:right w:val="none" w:sz="0" w:space="0" w:color="auto"/>
      </w:divBdr>
    </w:div>
    <w:div w:id="237859983">
      <w:bodyDiv w:val="1"/>
      <w:marLeft w:val="0"/>
      <w:marRight w:val="0"/>
      <w:marTop w:val="0"/>
      <w:marBottom w:val="0"/>
      <w:divBdr>
        <w:top w:val="none" w:sz="0" w:space="0" w:color="auto"/>
        <w:left w:val="none" w:sz="0" w:space="0" w:color="auto"/>
        <w:bottom w:val="none" w:sz="0" w:space="0" w:color="auto"/>
        <w:right w:val="none" w:sz="0" w:space="0" w:color="auto"/>
      </w:divBdr>
    </w:div>
    <w:div w:id="238834698">
      <w:bodyDiv w:val="1"/>
      <w:marLeft w:val="0"/>
      <w:marRight w:val="0"/>
      <w:marTop w:val="0"/>
      <w:marBottom w:val="0"/>
      <w:divBdr>
        <w:top w:val="none" w:sz="0" w:space="0" w:color="auto"/>
        <w:left w:val="none" w:sz="0" w:space="0" w:color="auto"/>
        <w:bottom w:val="none" w:sz="0" w:space="0" w:color="auto"/>
        <w:right w:val="none" w:sz="0" w:space="0" w:color="auto"/>
      </w:divBdr>
    </w:div>
    <w:div w:id="239415333">
      <w:bodyDiv w:val="1"/>
      <w:marLeft w:val="0"/>
      <w:marRight w:val="0"/>
      <w:marTop w:val="0"/>
      <w:marBottom w:val="0"/>
      <w:divBdr>
        <w:top w:val="none" w:sz="0" w:space="0" w:color="auto"/>
        <w:left w:val="none" w:sz="0" w:space="0" w:color="auto"/>
        <w:bottom w:val="none" w:sz="0" w:space="0" w:color="auto"/>
        <w:right w:val="none" w:sz="0" w:space="0" w:color="auto"/>
      </w:divBdr>
    </w:div>
    <w:div w:id="239606398">
      <w:bodyDiv w:val="1"/>
      <w:marLeft w:val="0"/>
      <w:marRight w:val="0"/>
      <w:marTop w:val="0"/>
      <w:marBottom w:val="0"/>
      <w:divBdr>
        <w:top w:val="none" w:sz="0" w:space="0" w:color="auto"/>
        <w:left w:val="none" w:sz="0" w:space="0" w:color="auto"/>
        <w:bottom w:val="none" w:sz="0" w:space="0" w:color="auto"/>
        <w:right w:val="none" w:sz="0" w:space="0" w:color="auto"/>
      </w:divBdr>
      <w:divsChild>
        <w:div w:id="433282410">
          <w:marLeft w:val="480"/>
          <w:marRight w:val="0"/>
          <w:marTop w:val="0"/>
          <w:marBottom w:val="0"/>
          <w:divBdr>
            <w:top w:val="none" w:sz="0" w:space="0" w:color="auto"/>
            <w:left w:val="none" w:sz="0" w:space="0" w:color="auto"/>
            <w:bottom w:val="none" w:sz="0" w:space="0" w:color="auto"/>
            <w:right w:val="none" w:sz="0" w:space="0" w:color="auto"/>
          </w:divBdr>
        </w:div>
        <w:div w:id="1632054118">
          <w:marLeft w:val="480"/>
          <w:marRight w:val="0"/>
          <w:marTop w:val="0"/>
          <w:marBottom w:val="0"/>
          <w:divBdr>
            <w:top w:val="none" w:sz="0" w:space="0" w:color="auto"/>
            <w:left w:val="none" w:sz="0" w:space="0" w:color="auto"/>
            <w:bottom w:val="none" w:sz="0" w:space="0" w:color="auto"/>
            <w:right w:val="none" w:sz="0" w:space="0" w:color="auto"/>
          </w:divBdr>
        </w:div>
        <w:div w:id="1072898484">
          <w:marLeft w:val="480"/>
          <w:marRight w:val="0"/>
          <w:marTop w:val="0"/>
          <w:marBottom w:val="0"/>
          <w:divBdr>
            <w:top w:val="none" w:sz="0" w:space="0" w:color="auto"/>
            <w:left w:val="none" w:sz="0" w:space="0" w:color="auto"/>
            <w:bottom w:val="none" w:sz="0" w:space="0" w:color="auto"/>
            <w:right w:val="none" w:sz="0" w:space="0" w:color="auto"/>
          </w:divBdr>
        </w:div>
        <w:div w:id="307704897">
          <w:marLeft w:val="480"/>
          <w:marRight w:val="0"/>
          <w:marTop w:val="0"/>
          <w:marBottom w:val="0"/>
          <w:divBdr>
            <w:top w:val="none" w:sz="0" w:space="0" w:color="auto"/>
            <w:left w:val="none" w:sz="0" w:space="0" w:color="auto"/>
            <w:bottom w:val="none" w:sz="0" w:space="0" w:color="auto"/>
            <w:right w:val="none" w:sz="0" w:space="0" w:color="auto"/>
          </w:divBdr>
        </w:div>
        <w:div w:id="767434921">
          <w:marLeft w:val="480"/>
          <w:marRight w:val="0"/>
          <w:marTop w:val="0"/>
          <w:marBottom w:val="0"/>
          <w:divBdr>
            <w:top w:val="none" w:sz="0" w:space="0" w:color="auto"/>
            <w:left w:val="none" w:sz="0" w:space="0" w:color="auto"/>
            <w:bottom w:val="none" w:sz="0" w:space="0" w:color="auto"/>
            <w:right w:val="none" w:sz="0" w:space="0" w:color="auto"/>
          </w:divBdr>
        </w:div>
        <w:div w:id="234050745">
          <w:marLeft w:val="480"/>
          <w:marRight w:val="0"/>
          <w:marTop w:val="0"/>
          <w:marBottom w:val="0"/>
          <w:divBdr>
            <w:top w:val="none" w:sz="0" w:space="0" w:color="auto"/>
            <w:left w:val="none" w:sz="0" w:space="0" w:color="auto"/>
            <w:bottom w:val="none" w:sz="0" w:space="0" w:color="auto"/>
            <w:right w:val="none" w:sz="0" w:space="0" w:color="auto"/>
          </w:divBdr>
        </w:div>
        <w:div w:id="14700343">
          <w:marLeft w:val="480"/>
          <w:marRight w:val="0"/>
          <w:marTop w:val="0"/>
          <w:marBottom w:val="0"/>
          <w:divBdr>
            <w:top w:val="none" w:sz="0" w:space="0" w:color="auto"/>
            <w:left w:val="none" w:sz="0" w:space="0" w:color="auto"/>
            <w:bottom w:val="none" w:sz="0" w:space="0" w:color="auto"/>
            <w:right w:val="none" w:sz="0" w:space="0" w:color="auto"/>
          </w:divBdr>
        </w:div>
        <w:div w:id="365252356">
          <w:marLeft w:val="480"/>
          <w:marRight w:val="0"/>
          <w:marTop w:val="0"/>
          <w:marBottom w:val="0"/>
          <w:divBdr>
            <w:top w:val="none" w:sz="0" w:space="0" w:color="auto"/>
            <w:left w:val="none" w:sz="0" w:space="0" w:color="auto"/>
            <w:bottom w:val="none" w:sz="0" w:space="0" w:color="auto"/>
            <w:right w:val="none" w:sz="0" w:space="0" w:color="auto"/>
          </w:divBdr>
        </w:div>
        <w:div w:id="1267733274">
          <w:marLeft w:val="480"/>
          <w:marRight w:val="0"/>
          <w:marTop w:val="0"/>
          <w:marBottom w:val="0"/>
          <w:divBdr>
            <w:top w:val="none" w:sz="0" w:space="0" w:color="auto"/>
            <w:left w:val="none" w:sz="0" w:space="0" w:color="auto"/>
            <w:bottom w:val="none" w:sz="0" w:space="0" w:color="auto"/>
            <w:right w:val="none" w:sz="0" w:space="0" w:color="auto"/>
          </w:divBdr>
        </w:div>
        <w:div w:id="1931505627">
          <w:marLeft w:val="480"/>
          <w:marRight w:val="0"/>
          <w:marTop w:val="0"/>
          <w:marBottom w:val="0"/>
          <w:divBdr>
            <w:top w:val="none" w:sz="0" w:space="0" w:color="auto"/>
            <w:left w:val="none" w:sz="0" w:space="0" w:color="auto"/>
            <w:bottom w:val="none" w:sz="0" w:space="0" w:color="auto"/>
            <w:right w:val="none" w:sz="0" w:space="0" w:color="auto"/>
          </w:divBdr>
        </w:div>
        <w:div w:id="1186215506">
          <w:marLeft w:val="480"/>
          <w:marRight w:val="0"/>
          <w:marTop w:val="0"/>
          <w:marBottom w:val="0"/>
          <w:divBdr>
            <w:top w:val="none" w:sz="0" w:space="0" w:color="auto"/>
            <w:left w:val="none" w:sz="0" w:space="0" w:color="auto"/>
            <w:bottom w:val="none" w:sz="0" w:space="0" w:color="auto"/>
            <w:right w:val="none" w:sz="0" w:space="0" w:color="auto"/>
          </w:divBdr>
        </w:div>
        <w:div w:id="1138187353">
          <w:marLeft w:val="480"/>
          <w:marRight w:val="0"/>
          <w:marTop w:val="0"/>
          <w:marBottom w:val="0"/>
          <w:divBdr>
            <w:top w:val="none" w:sz="0" w:space="0" w:color="auto"/>
            <w:left w:val="none" w:sz="0" w:space="0" w:color="auto"/>
            <w:bottom w:val="none" w:sz="0" w:space="0" w:color="auto"/>
            <w:right w:val="none" w:sz="0" w:space="0" w:color="auto"/>
          </w:divBdr>
        </w:div>
        <w:div w:id="1746954139">
          <w:marLeft w:val="480"/>
          <w:marRight w:val="0"/>
          <w:marTop w:val="0"/>
          <w:marBottom w:val="0"/>
          <w:divBdr>
            <w:top w:val="none" w:sz="0" w:space="0" w:color="auto"/>
            <w:left w:val="none" w:sz="0" w:space="0" w:color="auto"/>
            <w:bottom w:val="none" w:sz="0" w:space="0" w:color="auto"/>
            <w:right w:val="none" w:sz="0" w:space="0" w:color="auto"/>
          </w:divBdr>
        </w:div>
        <w:div w:id="1173256645">
          <w:marLeft w:val="480"/>
          <w:marRight w:val="0"/>
          <w:marTop w:val="0"/>
          <w:marBottom w:val="0"/>
          <w:divBdr>
            <w:top w:val="none" w:sz="0" w:space="0" w:color="auto"/>
            <w:left w:val="none" w:sz="0" w:space="0" w:color="auto"/>
            <w:bottom w:val="none" w:sz="0" w:space="0" w:color="auto"/>
            <w:right w:val="none" w:sz="0" w:space="0" w:color="auto"/>
          </w:divBdr>
        </w:div>
        <w:div w:id="876358865">
          <w:marLeft w:val="480"/>
          <w:marRight w:val="0"/>
          <w:marTop w:val="0"/>
          <w:marBottom w:val="0"/>
          <w:divBdr>
            <w:top w:val="none" w:sz="0" w:space="0" w:color="auto"/>
            <w:left w:val="none" w:sz="0" w:space="0" w:color="auto"/>
            <w:bottom w:val="none" w:sz="0" w:space="0" w:color="auto"/>
            <w:right w:val="none" w:sz="0" w:space="0" w:color="auto"/>
          </w:divBdr>
        </w:div>
        <w:div w:id="1537041208">
          <w:marLeft w:val="480"/>
          <w:marRight w:val="0"/>
          <w:marTop w:val="0"/>
          <w:marBottom w:val="0"/>
          <w:divBdr>
            <w:top w:val="none" w:sz="0" w:space="0" w:color="auto"/>
            <w:left w:val="none" w:sz="0" w:space="0" w:color="auto"/>
            <w:bottom w:val="none" w:sz="0" w:space="0" w:color="auto"/>
            <w:right w:val="none" w:sz="0" w:space="0" w:color="auto"/>
          </w:divBdr>
        </w:div>
        <w:div w:id="343898494">
          <w:marLeft w:val="480"/>
          <w:marRight w:val="0"/>
          <w:marTop w:val="0"/>
          <w:marBottom w:val="0"/>
          <w:divBdr>
            <w:top w:val="none" w:sz="0" w:space="0" w:color="auto"/>
            <w:left w:val="none" w:sz="0" w:space="0" w:color="auto"/>
            <w:bottom w:val="none" w:sz="0" w:space="0" w:color="auto"/>
            <w:right w:val="none" w:sz="0" w:space="0" w:color="auto"/>
          </w:divBdr>
        </w:div>
        <w:div w:id="2057703118">
          <w:marLeft w:val="480"/>
          <w:marRight w:val="0"/>
          <w:marTop w:val="0"/>
          <w:marBottom w:val="0"/>
          <w:divBdr>
            <w:top w:val="none" w:sz="0" w:space="0" w:color="auto"/>
            <w:left w:val="none" w:sz="0" w:space="0" w:color="auto"/>
            <w:bottom w:val="none" w:sz="0" w:space="0" w:color="auto"/>
            <w:right w:val="none" w:sz="0" w:space="0" w:color="auto"/>
          </w:divBdr>
        </w:div>
        <w:div w:id="1271473701">
          <w:marLeft w:val="480"/>
          <w:marRight w:val="0"/>
          <w:marTop w:val="0"/>
          <w:marBottom w:val="0"/>
          <w:divBdr>
            <w:top w:val="none" w:sz="0" w:space="0" w:color="auto"/>
            <w:left w:val="none" w:sz="0" w:space="0" w:color="auto"/>
            <w:bottom w:val="none" w:sz="0" w:space="0" w:color="auto"/>
            <w:right w:val="none" w:sz="0" w:space="0" w:color="auto"/>
          </w:divBdr>
        </w:div>
        <w:div w:id="62022669">
          <w:marLeft w:val="480"/>
          <w:marRight w:val="0"/>
          <w:marTop w:val="0"/>
          <w:marBottom w:val="0"/>
          <w:divBdr>
            <w:top w:val="none" w:sz="0" w:space="0" w:color="auto"/>
            <w:left w:val="none" w:sz="0" w:space="0" w:color="auto"/>
            <w:bottom w:val="none" w:sz="0" w:space="0" w:color="auto"/>
            <w:right w:val="none" w:sz="0" w:space="0" w:color="auto"/>
          </w:divBdr>
        </w:div>
        <w:div w:id="765345632">
          <w:marLeft w:val="480"/>
          <w:marRight w:val="0"/>
          <w:marTop w:val="0"/>
          <w:marBottom w:val="0"/>
          <w:divBdr>
            <w:top w:val="none" w:sz="0" w:space="0" w:color="auto"/>
            <w:left w:val="none" w:sz="0" w:space="0" w:color="auto"/>
            <w:bottom w:val="none" w:sz="0" w:space="0" w:color="auto"/>
            <w:right w:val="none" w:sz="0" w:space="0" w:color="auto"/>
          </w:divBdr>
        </w:div>
        <w:div w:id="917328382">
          <w:marLeft w:val="480"/>
          <w:marRight w:val="0"/>
          <w:marTop w:val="0"/>
          <w:marBottom w:val="0"/>
          <w:divBdr>
            <w:top w:val="none" w:sz="0" w:space="0" w:color="auto"/>
            <w:left w:val="none" w:sz="0" w:space="0" w:color="auto"/>
            <w:bottom w:val="none" w:sz="0" w:space="0" w:color="auto"/>
            <w:right w:val="none" w:sz="0" w:space="0" w:color="auto"/>
          </w:divBdr>
        </w:div>
        <w:div w:id="1362051869">
          <w:marLeft w:val="480"/>
          <w:marRight w:val="0"/>
          <w:marTop w:val="0"/>
          <w:marBottom w:val="0"/>
          <w:divBdr>
            <w:top w:val="none" w:sz="0" w:space="0" w:color="auto"/>
            <w:left w:val="none" w:sz="0" w:space="0" w:color="auto"/>
            <w:bottom w:val="none" w:sz="0" w:space="0" w:color="auto"/>
            <w:right w:val="none" w:sz="0" w:space="0" w:color="auto"/>
          </w:divBdr>
        </w:div>
        <w:div w:id="51124818">
          <w:marLeft w:val="480"/>
          <w:marRight w:val="0"/>
          <w:marTop w:val="0"/>
          <w:marBottom w:val="0"/>
          <w:divBdr>
            <w:top w:val="none" w:sz="0" w:space="0" w:color="auto"/>
            <w:left w:val="none" w:sz="0" w:space="0" w:color="auto"/>
            <w:bottom w:val="none" w:sz="0" w:space="0" w:color="auto"/>
            <w:right w:val="none" w:sz="0" w:space="0" w:color="auto"/>
          </w:divBdr>
        </w:div>
        <w:div w:id="1509060672">
          <w:marLeft w:val="480"/>
          <w:marRight w:val="0"/>
          <w:marTop w:val="0"/>
          <w:marBottom w:val="0"/>
          <w:divBdr>
            <w:top w:val="none" w:sz="0" w:space="0" w:color="auto"/>
            <w:left w:val="none" w:sz="0" w:space="0" w:color="auto"/>
            <w:bottom w:val="none" w:sz="0" w:space="0" w:color="auto"/>
            <w:right w:val="none" w:sz="0" w:space="0" w:color="auto"/>
          </w:divBdr>
        </w:div>
        <w:div w:id="1326087150">
          <w:marLeft w:val="480"/>
          <w:marRight w:val="0"/>
          <w:marTop w:val="0"/>
          <w:marBottom w:val="0"/>
          <w:divBdr>
            <w:top w:val="none" w:sz="0" w:space="0" w:color="auto"/>
            <w:left w:val="none" w:sz="0" w:space="0" w:color="auto"/>
            <w:bottom w:val="none" w:sz="0" w:space="0" w:color="auto"/>
            <w:right w:val="none" w:sz="0" w:space="0" w:color="auto"/>
          </w:divBdr>
        </w:div>
        <w:div w:id="1307708770">
          <w:marLeft w:val="480"/>
          <w:marRight w:val="0"/>
          <w:marTop w:val="0"/>
          <w:marBottom w:val="0"/>
          <w:divBdr>
            <w:top w:val="none" w:sz="0" w:space="0" w:color="auto"/>
            <w:left w:val="none" w:sz="0" w:space="0" w:color="auto"/>
            <w:bottom w:val="none" w:sz="0" w:space="0" w:color="auto"/>
            <w:right w:val="none" w:sz="0" w:space="0" w:color="auto"/>
          </w:divBdr>
        </w:div>
        <w:div w:id="1991246890">
          <w:marLeft w:val="480"/>
          <w:marRight w:val="0"/>
          <w:marTop w:val="0"/>
          <w:marBottom w:val="0"/>
          <w:divBdr>
            <w:top w:val="none" w:sz="0" w:space="0" w:color="auto"/>
            <w:left w:val="none" w:sz="0" w:space="0" w:color="auto"/>
            <w:bottom w:val="none" w:sz="0" w:space="0" w:color="auto"/>
            <w:right w:val="none" w:sz="0" w:space="0" w:color="auto"/>
          </w:divBdr>
        </w:div>
        <w:div w:id="582304909">
          <w:marLeft w:val="480"/>
          <w:marRight w:val="0"/>
          <w:marTop w:val="0"/>
          <w:marBottom w:val="0"/>
          <w:divBdr>
            <w:top w:val="none" w:sz="0" w:space="0" w:color="auto"/>
            <w:left w:val="none" w:sz="0" w:space="0" w:color="auto"/>
            <w:bottom w:val="none" w:sz="0" w:space="0" w:color="auto"/>
            <w:right w:val="none" w:sz="0" w:space="0" w:color="auto"/>
          </w:divBdr>
        </w:div>
        <w:div w:id="234316263">
          <w:marLeft w:val="480"/>
          <w:marRight w:val="0"/>
          <w:marTop w:val="0"/>
          <w:marBottom w:val="0"/>
          <w:divBdr>
            <w:top w:val="none" w:sz="0" w:space="0" w:color="auto"/>
            <w:left w:val="none" w:sz="0" w:space="0" w:color="auto"/>
            <w:bottom w:val="none" w:sz="0" w:space="0" w:color="auto"/>
            <w:right w:val="none" w:sz="0" w:space="0" w:color="auto"/>
          </w:divBdr>
        </w:div>
        <w:div w:id="701518226">
          <w:marLeft w:val="480"/>
          <w:marRight w:val="0"/>
          <w:marTop w:val="0"/>
          <w:marBottom w:val="0"/>
          <w:divBdr>
            <w:top w:val="none" w:sz="0" w:space="0" w:color="auto"/>
            <w:left w:val="none" w:sz="0" w:space="0" w:color="auto"/>
            <w:bottom w:val="none" w:sz="0" w:space="0" w:color="auto"/>
            <w:right w:val="none" w:sz="0" w:space="0" w:color="auto"/>
          </w:divBdr>
        </w:div>
      </w:divsChild>
    </w:div>
    <w:div w:id="239754673">
      <w:bodyDiv w:val="1"/>
      <w:marLeft w:val="0"/>
      <w:marRight w:val="0"/>
      <w:marTop w:val="0"/>
      <w:marBottom w:val="0"/>
      <w:divBdr>
        <w:top w:val="none" w:sz="0" w:space="0" w:color="auto"/>
        <w:left w:val="none" w:sz="0" w:space="0" w:color="auto"/>
        <w:bottom w:val="none" w:sz="0" w:space="0" w:color="auto"/>
        <w:right w:val="none" w:sz="0" w:space="0" w:color="auto"/>
      </w:divBdr>
    </w:div>
    <w:div w:id="240605517">
      <w:bodyDiv w:val="1"/>
      <w:marLeft w:val="0"/>
      <w:marRight w:val="0"/>
      <w:marTop w:val="0"/>
      <w:marBottom w:val="0"/>
      <w:divBdr>
        <w:top w:val="none" w:sz="0" w:space="0" w:color="auto"/>
        <w:left w:val="none" w:sz="0" w:space="0" w:color="auto"/>
        <w:bottom w:val="none" w:sz="0" w:space="0" w:color="auto"/>
        <w:right w:val="none" w:sz="0" w:space="0" w:color="auto"/>
      </w:divBdr>
    </w:div>
    <w:div w:id="240649229">
      <w:bodyDiv w:val="1"/>
      <w:marLeft w:val="0"/>
      <w:marRight w:val="0"/>
      <w:marTop w:val="0"/>
      <w:marBottom w:val="0"/>
      <w:divBdr>
        <w:top w:val="none" w:sz="0" w:space="0" w:color="auto"/>
        <w:left w:val="none" w:sz="0" w:space="0" w:color="auto"/>
        <w:bottom w:val="none" w:sz="0" w:space="0" w:color="auto"/>
        <w:right w:val="none" w:sz="0" w:space="0" w:color="auto"/>
      </w:divBdr>
    </w:div>
    <w:div w:id="241260257">
      <w:bodyDiv w:val="1"/>
      <w:marLeft w:val="0"/>
      <w:marRight w:val="0"/>
      <w:marTop w:val="0"/>
      <w:marBottom w:val="0"/>
      <w:divBdr>
        <w:top w:val="none" w:sz="0" w:space="0" w:color="auto"/>
        <w:left w:val="none" w:sz="0" w:space="0" w:color="auto"/>
        <w:bottom w:val="none" w:sz="0" w:space="0" w:color="auto"/>
        <w:right w:val="none" w:sz="0" w:space="0" w:color="auto"/>
      </w:divBdr>
    </w:div>
    <w:div w:id="243145424">
      <w:bodyDiv w:val="1"/>
      <w:marLeft w:val="0"/>
      <w:marRight w:val="0"/>
      <w:marTop w:val="0"/>
      <w:marBottom w:val="0"/>
      <w:divBdr>
        <w:top w:val="none" w:sz="0" w:space="0" w:color="auto"/>
        <w:left w:val="none" w:sz="0" w:space="0" w:color="auto"/>
        <w:bottom w:val="none" w:sz="0" w:space="0" w:color="auto"/>
        <w:right w:val="none" w:sz="0" w:space="0" w:color="auto"/>
      </w:divBdr>
    </w:div>
    <w:div w:id="245115303">
      <w:bodyDiv w:val="1"/>
      <w:marLeft w:val="0"/>
      <w:marRight w:val="0"/>
      <w:marTop w:val="0"/>
      <w:marBottom w:val="0"/>
      <w:divBdr>
        <w:top w:val="none" w:sz="0" w:space="0" w:color="auto"/>
        <w:left w:val="none" w:sz="0" w:space="0" w:color="auto"/>
        <w:bottom w:val="none" w:sz="0" w:space="0" w:color="auto"/>
        <w:right w:val="none" w:sz="0" w:space="0" w:color="auto"/>
      </w:divBdr>
    </w:div>
    <w:div w:id="245311061">
      <w:bodyDiv w:val="1"/>
      <w:marLeft w:val="0"/>
      <w:marRight w:val="0"/>
      <w:marTop w:val="0"/>
      <w:marBottom w:val="0"/>
      <w:divBdr>
        <w:top w:val="none" w:sz="0" w:space="0" w:color="auto"/>
        <w:left w:val="none" w:sz="0" w:space="0" w:color="auto"/>
        <w:bottom w:val="none" w:sz="0" w:space="0" w:color="auto"/>
        <w:right w:val="none" w:sz="0" w:space="0" w:color="auto"/>
      </w:divBdr>
    </w:div>
    <w:div w:id="245459083">
      <w:bodyDiv w:val="1"/>
      <w:marLeft w:val="0"/>
      <w:marRight w:val="0"/>
      <w:marTop w:val="0"/>
      <w:marBottom w:val="0"/>
      <w:divBdr>
        <w:top w:val="none" w:sz="0" w:space="0" w:color="auto"/>
        <w:left w:val="none" w:sz="0" w:space="0" w:color="auto"/>
        <w:bottom w:val="none" w:sz="0" w:space="0" w:color="auto"/>
        <w:right w:val="none" w:sz="0" w:space="0" w:color="auto"/>
      </w:divBdr>
    </w:div>
    <w:div w:id="245841002">
      <w:bodyDiv w:val="1"/>
      <w:marLeft w:val="0"/>
      <w:marRight w:val="0"/>
      <w:marTop w:val="0"/>
      <w:marBottom w:val="0"/>
      <w:divBdr>
        <w:top w:val="none" w:sz="0" w:space="0" w:color="auto"/>
        <w:left w:val="none" w:sz="0" w:space="0" w:color="auto"/>
        <w:bottom w:val="none" w:sz="0" w:space="0" w:color="auto"/>
        <w:right w:val="none" w:sz="0" w:space="0" w:color="auto"/>
      </w:divBdr>
    </w:div>
    <w:div w:id="246547786">
      <w:bodyDiv w:val="1"/>
      <w:marLeft w:val="0"/>
      <w:marRight w:val="0"/>
      <w:marTop w:val="0"/>
      <w:marBottom w:val="0"/>
      <w:divBdr>
        <w:top w:val="none" w:sz="0" w:space="0" w:color="auto"/>
        <w:left w:val="none" w:sz="0" w:space="0" w:color="auto"/>
        <w:bottom w:val="none" w:sz="0" w:space="0" w:color="auto"/>
        <w:right w:val="none" w:sz="0" w:space="0" w:color="auto"/>
      </w:divBdr>
    </w:div>
    <w:div w:id="246765825">
      <w:bodyDiv w:val="1"/>
      <w:marLeft w:val="0"/>
      <w:marRight w:val="0"/>
      <w:marTop w:val="0"/>
      <w:marBottom w:val="0"/>
      <w:divBdr>
        <w:top w:val="none" w:sz="0" w:space="0" w:color="auto"/>
        <w:left w:val="none" w:sz="0" w:space="0" w:color="auto"/>
        <w:bottom w:val="none" w:sz="0" w:space="0" w:color="auto"/>
        <w:right w:val="none" w:sz="0" w:space="0" w:color="auto"/>
      </w:divBdr>
      <w:divsChild>
        <w:div w:id="2091853710">
          <w:marLeft w:val="480"/>
          <w:marRight w:val="0"/>
          <w:marTop w:val="0"/>
          <w:marBottom w:val="0"/>
          <w:divBdr>
            <w:top w:val="none" w:sz="0" w:space="0" w:color="auto"/>
            <w:left w:val="none" w:sz="0" w:space="0" w:color="auto"/>
            <w:bottom w:val="none" w:sz="0" w:space="0" w:color="auto"/>
            <w:right w:val="none" w:sz="0" w:space="0" w:color="auto"/>
          </w:divBdr>
        </w:div>
        <w:div w:id="385447370">
          <w:marLeft w:val="480"/>
          <w:marRight w:val="0"/>
          <w:marTop w:val="0"/>
          <w:marBottom w:val="0"/>
          <w:divBdr>
            <w:top w:val="none" w:sz="0" w:space="0" w:color="auto"/>
            <w:left w:val="none" w:sz="0" w:space="0" w:color="auto"/>
            <w:bottom w:val="none" w:sz="0" w:space="0" w:color="auto"/>
            <w:right w:val="none" w:sz="0" w:space="0" w:color="auto"/>
          </w:divBdr>
        </w:div>
        <w:div w:id="1751391872">
          <w:marLeft w:val="480"/>
          <w:marRight w:val="0"/>
          <w:marTop w:val="0"/>
          <w:marBottom w:val="0"/>
          <w:divBdr>
            <w:top w:val="none" w:sz="0" w:space="0" w:color="auto"/>
            <w:left w:val="none" w:sz="0" w:space="0" w:color="auto"/>
            <w:bottom w:val="none" w:sz="0" w:space="0" w:color="auto"/>
            <w:right w:val="none" w:sz="0" w:space="0" w:color="auto"/>
          </w:divBdr>
        </w:div>
        <w:div w:id="653341287">
          <w:marLeft w:val="480"/>
          <w:marRight w:val="0"/>
          <w:marTop w:val="0"/>
          <w:marBottom w:val="0"/>
          <w:divBdr>
            <w:top w:val="none" w:sz="0" w:space="0" w:color="auto"/>
            <w:left w:val="none" w:sz="0" w:space="0" w:color="auto"/>
            <w:bottom w:val="none" w:sz="0" w:space="0" w:color="auto"/>
            <w:right w:val="none" w:sz="0" w:space="0" w:color="auto"/>
          </w:divBdr>
        </w:div>
        <w:div w:id="790780480">
          <w:marLeft w:val="480"/>
          <w:marRight w:val="0"/>
          <w:marTop w:val="0"/>
          <w:marBottom w:val="0"/>
          <w:divBdr>
            <w:top w:val="none" w:sz="0" w:space="0" w:color="auto"/>
            <w:left w:val="none" w:sz="0" w:space="0" w:color="auto"/>
            <w:bottom w:val="none" w:sz="0" w:space="0" w:color="auto"/>
            <w:right w:val="none" w:sz="0" w:space="0" w:color="auto"/>
          </w:divBdr>
        </w:div>
        <w:div w:id="1878660849">
          <w:marLeft w:val="480"/>
          <w:marRight w:val="0"/>
          <w:marTop w:val="0"/>
          <w:marBottom w:val="0"/>
          <w:divBdr>
            <w:top w:val="none" w:sz="0" w:space="0" w:color="auto"/>
            <w:left w:val="none" w:sz="0" w:space="0" w:color="auto"/>
            <w:bottom w:val="none" w:sz="0" w:space="0" w:color="auto"/>
            <w:right w:val="none" w:sz="0" w:space="0" w:color="auto"/>
          </w:divBdr>
        </w:div>
        <w:div w:id="906494525">
          <w:marLeft w:val="480"/>
          <w:marRight w:val="0"/>
          <w:marTop w:val="0"/>
          <w:marBottom w:val="0"/>
          <w:divBdr>
            <w:top w:val="none" w:sz="0" w:space="0" w:color="auto"/>
            <w:left w:val="none" w:sz="0" w:space="0" w:color="auto"/>
            <w:bottom w:val="none" w:sz="0" w:space="0" w:color="auto"/>
            <w:right w:val="none" w:sz="0" w:space="0" w:color="auto"/>
          </w:divBdr>
        </w:div>
        <w:div w:id="1940678707">
          <w:marLeft w:val="480"/>
          <w:marRight w:val="0"/>
          <w:marTop w:val="0"/>
          <w:marBottom w:val="0"/>
          <w:divBdr>
            <w:top w:val="none" w:sz="0" w:space="0" w:color="auto"/>
            <w:left w:val="none" w:sz="0" w:space="0" w:color="auto"/>
            <w:bottom w:val="none" w:sz="0" w:space="0" w:color="auto"/>
            <w:right w:val="none" w:sz="0" w:space="0" w:color="auto"/>
          </w:divBdr>
        </w:div>
        <w:div w:id="262228266">
          <w:marLeft w:val="480"/>
          <w:marRight w:val="0"/>
          <w:marTop w:val="0"/>
          <w:marBottom w:val="0"/>
          <w:divBdr>
            <w:top w:val="none" w:sz="0" w:space="0" w:color="auto"/>
            <w:left w:val="none" w:sz="0" w:space="0" w:color="auto"/>
            <w:bottom w:val="none" w:sz="0" w:space="0" w:color="auto"/>
            <w:right w:val="none" w:sz="0" w:space="0" w:color="auto"/>
          </w:divBdr>
        </w:div>
        <w:div w:id="2050374566">
          <w:marLeft w:val="480"/>
          <w:marRight w:val="0"/>
          <w:marTop w:val="0"/>
          <w:marBottom w:val="0"/>
          <w:divBdr>
            <w:top w:val="none" w:sz="0" w:space="0" w:color="auto"/>
            <w:left w:val="none" w:sz="0" w:space="0" w:color="auto"/>
            <w:bottom w:val="none" w:sz="0" w:space="0" w:color="auto"/>
            <w:right w:val="none" w:sz="0" w:space="0" w:color="auto"/>
          </w:divBdr>
        </w:div>
        <w:div w:id="1441409728">
          <w:marLeft w:val="480"/>
          <w:marRight w:val="0"/>
          <w:marTop w:val="0"/>
          <w:marBottom w:val="0"/>
          <w:divBdr>
            <w:top w:val="none" w:sz="0" w:space="0" w:color="auto"/>
            <w:left w:val="none" w:sz="0" w:space="0" w:color="auto"/>
            <w:bottom w:val="none" w:sz="0" w:space="0" w:color="auto"/>
            <w:right w:val="none" w:sz="0" w:space="0" w:color="auto"/>
          </w:divBdr>
        </w:div>
        <w:div w:id="526256970">
          <w:marLeft w:val="480"/>
          <w:marRight w:val="0"/>
          <w:marTop w:val="0"/>
          <w:marBottom w:val="0"/>
          <w:divBdr>
            <w:top w:val="none" w:sz="0" w:space="0" w:color="auto"/>
            <w:left w:val="none" w:sz="0" w:space="0" w:color="auto"/>
            <w:bottom w:val="none" w:sz="0" w:space="0" w:color="auto"/>
            <w:right w:val="none" w:sz="0" w:space="0" w:color="auto"/>
          </w:divBdr>
        </w:div>
        <w:div w:id="804128147">
          <w:marLeft w:val="480"/>
          <w:marRight w:val="0"/>
          <w:marTop w:val="0"/>
          <w:marBottom w:val="0"/>
          <w:divBdr>
            <w:top w:val="none" w:sz="0" w:space="0" w:color="auto"/>
            <w:left w:val="none" w:sz="0" w:space="0" w:color="auto"/>
            <w:bottom w:val="none" w:sz="0" w:space="0" w:color="auto"/>
            <w:right w:val="none" w:sz="0" w:space="0" w:color="auto"/>
          </w:divBdr>
        </w:div>
        <w:div w:id="1400404690">
          <w:marLeft w:val="480"/>
          <w:marRight w:val="0"/>
          <w:marTop w:val="0"/>
          <w:marBottom w:val="0"/>
          <w:divBdr>
            <w:top w:val="none" w:sz="0" w:space="0" w:color="auto"/>
            <w:left w:val="none" w:sz="0" w:space="0" w:color="auto"/>
            <w:bottom w:val="none" w:sz="0" w:space="0" w:color="auto"/>
            <w:right w:val="none" w:sz="0" w:space="0" w:color="auto"/>
          </w:divBdr>
        </w:div>
        <w:div w:id="1738893592">
          <w:marLeft w:val="480"/>
          <w:marRight w:val="0"/>
          <w:marTop w:val="0"/>
          <w:marBottom w:val="0"/>
          <w:divBdr>
            <w:top w:val="none" w:sz="0" w:space="0" w:color="auto"/>
            <w:left w:val="none" w:sz="0" w:space="0" w:color="auto"/>
            <w:bottom w:val="none" w:sz="0" w:space="0" w:color="auto"/>
            <w:right w:val="none" w:sz="0" w:space="0" w:color="auto"/>
          </w:divBdr>
        </w:div>
        <w:div w:id="1442140769">
          <w:marLeft w:val="480"/>
          <w:marRight w:val="0"/>
          <w:marTop w:val="0"/>
          <w:marBottom w:val="0"/>
          <w:divBdr>
            <w:top w:val="none" w:sz="0" w:space="0" w:color="auto"/>
            <w:left w:val="none" w:sz="0" w:space="0" w:color="auto"/>
            <w:bottom w:val="none" w:sz="0" w:space="0" w:color="auto"/>
            <w:right w:val="none" w:sz="0" w:space="0" w:color="auto"/>
          </w:divBdr>
        </w:div>
        <w:div w:id="53702684">
          <w:marLeft w:val="480"/>
          <w:marRight w:val="0"/>
          <w:marTop w:val="0"/>
          <w:marBottom w:val="0"/>
          <w:divBdr>
            <w:top w:val="none" w:sz="0" w:space="0" w:color="auto"/>
            <w:left w:val="none" w:sz="0" w:space="0" w:color="auto"/>
            <w:bottom w:val="none" w:sz="0" w:space="0" w:color="auto"/>
            <w:right w:val="none" w:sz="0" w:space="0" w:color="auto"/>
          </w:divBdr>
        </w:div>
        <w:div w:id="330647553">
          <w:marLeft w:val="480"/>
          <w:marRight w:val="0"/>
          <w:marTop w:val="0"/>
          <w:marBottom w:val="0"/>
          <w:divBdr>
            <w:top w:val="none" w:sz="0" w:space="0" w:color="auto"/>
            <w:left w:val="none" w:sz="0" w:space="0" w:color="auto"/>
            <w:bottom w:val="none" w:sz="0" w:space="0" w:color="auto"/>
            <w:right w:val="none" w:sz="0" w:space="0" w:color="auto"/>
          </w:divBdr>
        </w:div>
        <w:div w:id="1948925670">
          <w:marLeft w:val="480"/>
          <w:marRight w:val="0"/>
          <w:marTop w:val="0"/>
          <w:marBottom w:val="0"/>
          <w:divBdr>
            <w:top w:val="none" w:sz="0" w:space="0" w:color="auto"/>
            <w:left w:val="none" w:sz="0" w:space="0" w:color="auto"/>
            <w:bottom w:val="none" w:sz="0" w:space="0" w:color="auto"/>
            <w:right w:val="none" w:sz="0" w:space="0" w:color="auto"/>
          </w:divBdr>
        </w:div>
        <w:div w:id="208613337">
          <w:marLeft w:val="480"/>
          <w:marRight w:val="0"/>
          <w:marTop w:val="0"/>
          <w:marBottom w:val="0"/>
          <w:divBdr>
            <w:top w:val="none" w:sz="0" w:space="0" w:color="auto"/>
            <w:left w:val="none" w:sz="0" w:space="0" w:color="auto"/>
            <w:bottom w:val="none" w:sz="0" w:space="0" w:color="auto"/>
            <w:right w:val="none" w:sz="0" w:space="0" w:color="auto"/>
          </w:divBdr>
        </w:div>
        <w:div w:id="726997624">
          <w:marLeft w:val="480"/>
          <w:marRight w:val="0"/>
          <w:marTop w:val="0"/>
          <w:marBottom w:val="0"/>
          <w:divBdr>
            <w:top w:val="none" w:sz="0" w:space="0" w:color="auto"/>
            <w:left w:val="none" w:sz="0" w:space="0" w:color="auto"/>
            <w:bottom w:val="none" w:sz="0" w:space="0" w:color="auto"/>
            <w:right w:val="none" w:sz="0" w:space="0" w:color="auto"/>
          </w:divBdr>
        </w:div>
        <w:div w:id="217670115">
          <w:marLeft w:val="480"/>
          <w:marRight w:val="0"/>
          <w:marTop w:val="0"/>
          <w:marBottom w:val="0"/>
          <w:divBdr>
            <w:top w:val="none" w:sz="0" w:space="0" w:color="auto"/>
            <w:left w:val="none" w:sz="0" w:space="0" w:color="auto"/>
            <w:bottom w:val="none" w:sz="0" w:space="0" w:color="auto"/>
            <w:right w:val="none" w:sz="0" w:space="0" w:color="auto"/>
          </w:divBdr>
        </w:div>
        <w:div w:id="1888832710">
          <w:marLeft w:val="480"/>
          <w:marRight w:val="0"/>
          <w:marTop w:val="0"/>
          <w:marBottom w:val="0"/>
          <w:divBdr>
            <w:top w:val="none" w:sz="0" w:space="0" w:color="auto"/>
            <w:left w:val="none" w:sz="0" w:space="0" w:color="auto"/>
            <w:bottom w:val="none" w:sz="0" w:space="0" w:color="auto"/>
            <w:right w:val="none" w:sz="0" w:space="0" w:color="auto"/>
          </w:divBdr>
        </w:div>
        <w:div w:id="1901012506">
          <w:marLeft w:val="480"/>
          <w:marRight w:val="0"/>
          <w:marTop w:val="0"/>
          <w:marBottom w:val="0"/>
          <w:divBdr>
            <w:top w:val="none" w:sz="0" w:space="0" w:color="auto"/>
            <w:left w:val="none" w:sz="0" w:space="0" w:color="auto"/>
            <w:bottom w:val="none" w:sz="0" w:space="0" w:color="auto"/>
            <w:right w:val="none" w:sz="0" w:space="0" w:color="auto"/>
          </w:divBdr>
        </w:div>
        <w:div w:id="1247182084">
          <w:marLeft w:val="480"/>
          <w:marRight w:val="0"/>
          <w:marTop w:val="0"/>
          <w:marBottom w:val="0"/>
          <w:divBdr>
            <w:top w:val="none" w:sz="0" w:space="0" w:color="auto"/>
            <w:left w:val="none" w:sz="0" w:space="0" w:color="auto"/>
            <w:bottom w:val="none" w:sz="0" w:space="0" w:color="auto"/>
            <w:right w:val="none" w:sz="0" w:space="0" w:color="auto"/>
          </w:divBdr>
        </w:div>
        <w:div w:id="498616700">
          <w:marLeft w:val="480"/>
          <w:marRight w:val="0"/>
          <w:marTop w:val="0"/>
          <w:marBottom w:val="0"/>
          <w:divBdr>
            <w:top w:val="none" w:sz="0" w:space="0" w:color="auto"/>
            <w:left w:val="none" w:sz="0" w:space="0" w:color="auto"/>
            <w:bottom w:val="none" w:sz="0" w:space="0" w:color="auto"/>
            <w:right w:val="none" w:sz="0" w:space="0" w:color="auto"/>
          </w:divBdr>
        </w:div>
        <w:div w:id="953250402">
          <w:marLeft w:val="480"/>
          <w:marRight w:val="0"/>
          <w:marTop w:val="0"/>
          <w:marBottom w:val="0"/>
          <w:divBdr>
            <w:top w:val="none" w:sz="0" w:space="0" w:color="auto"/>
            <w:left w:val="none" w:sz="0" w:space="0" w:color="auto"/>
            <w:bottom w:val="none" w:sz="0" w:space="0" w:color="auto"/>
            <w:right w:val="none" w:sz="0" w:space="0" w:color="auto"/>
          </w:divBdr>
        </w:div>
        <w:div w:id="1396507556">
          <w:marLeft w:val="480"/>
          <w:marRight w:val="0"/>
          <w:marTop w:val="0"/>
          <w:marBottom w:val="0"/>
          <w:divBdr>
            <w:top w:val="none" w:sz="0" w:space="0" w:color="auto"/>
            <w:left w:val="none" w:sz="0" w:space="0" w:color="auto"/>
            <w:bottom w:val="none" w:sz="0" w:space="0" w:color="auto"/>
            <w:right w:val="none" w:sz="0" w:space="0" w:color="auto"/>
          </w:divBdr>
        </w:div>
        <w:div w:id="1085152201">
          <w:marLeft w:val="480"/>
          <w:marRight w:val="0"/>
          <w:marTop w:val="0"/>
          <w:marBottom w:val="0"/>
          <w:divBdr>
            <w:top w:val="none" w:sz="0" w:space="0" w:color="auto"/>
            <w:left w:val="none" w:sz="0" w:space="0" w:color="auto"/>
            <w:bottom w:val="none" w:sz="0" w:space="0" w:color="auto"/>
            <w:right w:val="none" w:sz="0" w:space="0" w:color="auto"/>
          </w:divBdr>
        </w:div>
        <w:div w:id="168759892">
          <w:marLeft w:val="480"/>
          <w:marRight w:val="0"/>
          <w:marTop w:val="0"/>
          <w:marBottom w:val="0"/>
          <w:divBdr>
            <w:top w:val="none" w:sz="0" w:space="0" w:color="auto"/>
            <w:left w:val="none" w:sz="0" w:space="0" w:color="auto"/>
            <w:bottom w:val="none" w:sz="0" w:space="0" w:color="auto"/>
            <w:right w:val="none" w:sz="0" w:space="0" w:color="auto"/>
          </w:divBdr>
        </w:div>
        <w:div w:id="567569601">
          <w:marLeft w:val="480"/>
          <w:marRight w:val="0"/>
          <w:marTop w:val="0"/>
          <w:marBottom w:val="0"/>
          <w:divBdr>
            <w:top w:val="none" w:sz="0" w:space="0" w:color="auto"/>
            <w:left w:val="none" w:sz="0" w:space="0" w:color="auto"/>
            <w:bottom w:val="none" w:sz="0" w:space="0" w:color="auto"/>
            <w:right w:val="none" w:sz="0" w:space="0" w:color="auto"/>
          </w:divBdr>
        </w:div>
        <w:div w:id="1522666936">
          <w:marLeft w:val="480"/>
          <w:marRight w:val="0"/>
          <w:marTop w:val="0"/>
          <w:marBottom w:val="0"/>
          <w:divBdr>
            <w:top w:val="none" w:sz="0" w:space="0" w:color="auto"/>
            <w:left w:val="none" w:sz="0" w:space="0" w:color="auto"/>
            <w:bottom w:val="none" w:sz="0" w:space="0" w:color="auto"/>
            <w:right w:val="none" w:sz="0" w:space="0" w:color="auto"/>
          </w:divBdr>
        </w:div>
        <w:div w:id="1338844050">
          <w:marLeft w:val="480"/>
          <w:marRight w:val="0"/>
          <w:marTop w:val="0"/>
          <w:marBottom w:val="0"/>
          <w:divBdr>
            <w:top w:val="none" w:sz="0" w:space="0" w:color="auto"/>
            <w:left w:val="none" w:sz="0" w:space="0" w:color="auto"/>
            <w:bottom w:val="none" w:sz="0" w:space="0" w:color="auto"/>
            <w:right w:val="none" w:sz="0" w:space="0" w:color="auto"/>
          </w:divBdr>
        </w:div>
        <w:div w:id="866987761">
          <w:marLeft w:val="480"/>
          <w:marRight w:val="0"/>
          <w:marTop w:val="0"/>
          <w:marBottom w:val="0"/>
          <w:divBdr>
            <w:top w:val="none" w:sz="0" w:space="0" w:color="auto"/>
            <w:left w:val="none" w:sz="0" w:space="0" w:color="auto"/>
            <w:bottom w:val="none" w:sz="0" w:space="0" w:color="auto"/>
            <w:right w:val="none" w:sz="0" w:space="0" w:color="auto"/>
          </w:divBdr>
        </w:div>
        <w:div w:id="1628317229">
          <w:marLeft w:val="480"/>
          <w:marRight w:val="0"/>
          <w:marTop w:val="0"/>
          <w:marBottom w:val="0"/>
          <w:divBdr>
            <w:top w:val="none" w:sz="0" w:space="0" w:color="auto"/>
            <w:left w:val="none" w:sz="0" w:space="0" w:color="auto"/>
            <w:bottom w:val="none" w:sz="0" w:space="0" w:color="auto"/>
            <w:right w:val="none" w:sz="0" w:space="0" w:color="auto"/>
          </w:divBdr>
        </w:div>
        <w:div w:id="727461490">
          <w:marLeft w:val="480"/>
          <w:marRight w:val="0"/>
          <w:marTop w:val="0"/>
          <w:marBottom w:val="0"/>
          <w:divBdr>
            <w:top w:val="none" w:sz="0" w:space="0" w:color="auto"/>
            <w:left w:val="none" w:sz="0" w:space="0" w:color="auto"/>
            <w:bottom w:val="none" w:sz="0" w:space="0" w:color="auto"/>
            <w:right w:val="none" w:sz="0" w:space="0" w:color="auto"/>
          </w:divBdr>
        </w:div>
        <w:div w:id="1329865837">
          <w:marLeft w:val="480"/>
          <w:marRight w:val="0"/>
          <w:marTop w:val="0"/>
          <w:marBottom w:val="0"/>
          <w:divBdr>
            <w:top w:val="none" w:sz="0" w:space="0" w:color="auto"/>
            <w:left w:val="none" w:sz="0" w:space="0" w:color="auto"/>
            <w:bottom w:val="none" w:sz="0" w:space="0" w:color="auto"/>
            <w:right w:val="none" w:sz="0" w:space="0" w:color="auto"/>
          </w:divBdr>
        </w:div>
        <w:div w:id="225455799">
          <w:marLeft w:val="480"/>
          <w:marRight w:val="0"/>
          <w:marTop w:val="0"/>
          <w:marBottom w:val="0"/>
          <w:divBdr>
            <w:top w:val="none" w:sz="0" w:space="0" w:color="auto"/>
            <w:left w:val="none" w:sz="0" w:space="0" w:color="auto"/>
            <w:bottom w:val="none" w:sz="0" w:space="0" w:color="auto"/>
            <w:right w:val="none" w:sz="0" w:space="0" w:color="auto"/>
          </w:divBdr>
        </w:div>
        <w:div w:id="832600546">
          <w:marLeft w:val="480"/>
          <w:marRight w:val="0"/>
          <w:marTop w:val="0"/>
          <w:marBottom w:val="0"/>
          <w:divBdr>
            <w:top w:val="none" w:sz="0" w:space="0" w:color="auto"/>
            <w:left w:val="none" w:sz="0" w:space="0" w:color="auto"/>
            <w:bottom w:val="none" w:sz="0" w:space="0" w:color="auto"/>
            <w:right w:val="none" w:sz="0" w:space="0" w:color="auto"/>
          </w:divBdr>
        </w:div>
        <w:div w:id="25496035">
          <w:marLeft w:val="480"/>
          <w:marRight w:val="0"/>
          <w:marTop w:val="0"/>
          <w:marBottom w:val="0"/>
          <w:divBdr>
            <w:top w:val="none" w:sz="0" w:space="0" w:color="auto"/>
            <w:left w:val="none" w:sz="0" w:space="0" w:color="auto"/>
            <w:bottom w:val="none" w:sz="0" w:space="0" w:color="auto"/>
            <w:right w:val="none" w:sz="0" w:space="0" w:color="auto"/>
          </w:divBdr>
        </w:div>
        <w:div w:id="1303463683">
          <w:marLeft w:val="480"/>
          <w:marRight w:val="0"/>
          <w:marTop w:val="0"/>
          <w:marBottom w:val="0"/>
          <w:divBdr>
            <w:top w:val="none" w:sz="0" w:space="0" w:color="auto"/>
            <w:left w:val="none" w:sz="0" w:space="0" w:color="auto"/>
            <w:bottom w:val="none" w:sz="0" w:space="0" w:color="auto"/>
            <w:right w:val="none" w:sz="0" w:space="0" w:color="auto"/>
          </w:divBdr>
        </w:div>
        <w:div w:id="1665469499">
          <w:marLeft w:val="480"/>
          <w:marRight w:val="0"/>
          <w:marTop w:val="0"/>
          <w:marBottom w:val="0"/>
          <w:divBdr>
            <w:top w:val="none" w:sz="0" w:space="0" w:color="auto"/>
            <w:left w:val="none" w:sz="0" w:space="0" w:color="auto"/>
            <w:bottom w:val="none" w:sz="0" w:space="0" w:color="auto"/>
            <w:right w:val="none" w:sz="0" w:space="0" w:color="auto"/>
          </w:divBdr>
        </w:div>
        <w:div w:id="932083567">
          <w:marLeft w:val="480"/>
          <w:marRight w:val="0"/>
          <w:marTop w:val="0"/>
          <w:marBottom w:val="0"/>
          <w:divBdr>
            <w:top w:val="none" w:sz="0" w:space="0" w:color="auto"/>
            <w:left w:val="none" w:sz="0" w:space="0" w:color="auto"/>
            <w:bottom w:val="none" w:sz="0" w:space="0" w:color="auto"/>
            <w:right w:val="none" w:sz="0" w:space="0" w:color="auto"/>
          </w:divBdr>
        </w:div>
        <w:div w:id="303048454">
          <w:marLeft w:val="480"/>
          <w:marRight w:val="0"/>
          <w:marTop w:val="0"/>
          <w:marBottom w:val="0"/>
          <w:divBdr>
            <w:top w:val="none" w:sz="0" w:space="0" w:color="auto"/>
            <w:left w:val="none" w:sz="0" w:space="0" w:color="auto"/>
            <w:bottom w:val="none" w:sz="0" w:space="0" w:color="auto"/>
            <w:right w:val="none" w:sz="0" w:space="0" w:color="auto"/>
          </w:divBdr>
        </w:div>
        <w:div w:id="468985500">
          <w:marLeft w:val="480"/>
          <w:marRight w:val="0"/>
          <w:marTop w:val="0"/>
          <w:marBottom w:val="0"/>
          <w:divBdr>
            <w:top w:val="none" w:sz="0" w:space="0" w:color="auto"/>
            <w:left w:val="none" w:sz="0" w:space="0" w:color="auto"/>
            <w:bottom w:val="none" w:sz="0" w:space="0" w:color="auto"/>
            <w:right w:val="none" w:sz="0" w:space="0" w:color="auto"/>
          </w:divBdr>
        </w:div>
        <w:div w:id="1226801098">
          <w:marLeft w:val="480"/>
          <w:marRight w:val="0"/>
          <w:marTop w:val="0"/>
          <w:marBottom w:val="0"/>
          <w:divBdr>
            <w:top w:val="none" w:sz="0" w:space="0" w:color="auto"/>
            <w:left w:val="none" w:sz="0" w:space="0" w:color="auto"/>
            <w:bottom w:val="none" w:sz="0" w:space="0" w:color="auto"/>
            <w:right w:val="none" w:sz="0" w:space="0" w:color="auto"/>
          </w:divBdr>
        </w:div>
        <w:div w:id="482502129">
          <w:marLeft w:val="480"/>
          <w:marRight w:val="0"/>
          <w:marTop w:val="0"/>
          <w:marBottom w:val="0"/>
          <w:divBdr>
            <w:top w:val="none" w:sz="0" w:space="0" w:color="auto"/>
            <w:left w:val="none" w:sz="0" w:space="0" w:color="auto"/>
            <w:bottom w:val="none" w:sz="0" w:space="0" w:color="auto"/>
            <w:right w:val="none" w:sz="0" w:space="0" w:color="auto"/>
          </w:divBdr>
        </w:div>
        <w:div w:id="1805276010">
          <w:marLeft w:val="480"/>
          <w:marRight w:val="0"/>
          <w:marTop w:val="0"/>
          <w:marBottom w:val="0"/>
          <w:divBdr>
            <w:top w:val="none" w:sz="0" w:space="0" w:color="auto"/>
            <w:left w:val="none" w:sz="0" w:space="0" w:color="auto"/>
            <w:bottom w:val="none" w:sz="0" w:space="0" w:color="auto"/>
            <w:right w:val="none" w:sz="0" w:space="0" w:color="auto"/>
          </w:divBdr>
        </w:div>
        <w:div w:id="552271973">
          <w:marLeft w:val="480"/>
          <w:marRight w:val="0"/>
          <w:marTop w:val="0"/>
          <w:marBottom w:val="0"/>
          <w:divBdr>
            <w:top w:val="none" w:sz="0" w:space="0" w:color="auto"/>
            <w:left w:val="none" w:sz="0" w:space="0" w:color="auto"/>
            <w:bottom w:val="none" w:sz="0" w:space="0" w:color="auto"/>
            <w:right w:val="none" w:sz="0" w:space="0" w:color="auto"/>
          </w:divBdr>
        </w:div>
        <w:div w:id="625165459">
          <w:marLeft w:val="480"/>
          <w:marRight w:val="0"/>
          <w:marTop w:val="0"/>
          <w:marBottom w:val="0"/>
          <w:divBdr>
            <w:top w:val="none" w:sz="0" w:space="0" w:color="auto"/>
            <w:left w:val="none" w:sz="0" w:space="0" w:color="auto"/>
            <w:bottom w:val="none" w:sz="0" w:space="0" w:color="auto"/>
            <w:right w:val="none" w:sz="0" w:space="0" w:color="auto"/>
          </w:divBdr>
        </w:div>
        <w:div w:id="1352344394">
          <w:marLeft w:val="480"/>
          <w:marRight w:val="0"/>
          <w:marTop w:val="0"/>
          <w:marBottom w:val="0"/>
          <w:divBdr>
            <w:top w:val="none" w:sz="0" w:space="0" w:color="auto"/>
            <w:left w:val="none" w:sz="0" w:space="0" w:color="auto"/>
            <w:bottom w:val="none" w:sz="0" w:space="0" w:color="auto"/>
            <w:right w:val="none" w:sz="0" w:space="0" w:color="auto"/>
          </w:divBdr>
        </w:div>
        <w:div w:id="1690646418">
          <w:marLeft w:val="480"/>
          <w:marRight w:val="0"/>
          <w:marTop w:val="0"/>
          <w:marBottom w:val="0"/>
          <w:divBdr>
            <w:top w:val="none" w:sz="0" w:space="0" w:color="auto"/>
            <w:left w:val="none" w:sz="0" w:space="0" w:color="auto"/>
            <w:bottom w:val="none" w:sz="0" w:space="0" w:color="auto"/>
            <w:right w:val="none" w:sz="0" w:space="0" w:color="auto"/>
          </w:divBdr>
        </w:div>
        <w:div w:id="1683629593">
          <w:marLeft w:val="480"/>
          <w:marRight w:val="0"/>
          <w:marTop w:val="0"/>
          <w:marBottom w:val="0"/>
          <w:divBdr>
            <w:top w:val="none" w:sz="0" w:space="0" w:color="auto"/>
            <w:left w:val="none" w:sz="0" w:space="0" w:color="auto"/>
            <w:bottom w:val="none" w:sz="0" w:space="0" w:color="auto"/>
            <w:right w:val="none" w:sz="0" w:space="0" w:color="auto"/>
          </w:divBdr>
        </w:div>
      </w:divsChild>
    </w:div>
    <w:div w:id="247882919">
      <w:bodyDiv w:val="1"/>
      <w:marLeft w:val="0"/>
      <w:marRight w:val="0"/>
      <w:marTop w:val="0"/>
      <w:marBottom w:val="0"/>
      <w:divBdr>
        <w:top w:val="none" w:sz="0" w:space="0" w:color="auto"/>
        <w:left w:val="none" w:sz="0" w:space="0" w:color="auto"/>
        <w:bottom w:val="none" w:sz="0" w:space="0" w:color="auto"/>
        <w:right w:val="none" w:sz="0" w:space="0" w:color="auto"/>
      </w:divBdr>
    </w:div>
    <w:div w:id="247884174">
      <w:bodyDiv w:val="1"/>
      <w:marLeft w:val="0"/>
      <w:marRight w:val="0"/>
      <w:marTop w:val="0"/>
      <w:marBottom w:val="0"/>
      <w:divBdr>
        <w:top w:val="none" w:sz="0" w:space="0" w:color="auto"/>
        <w:left w:val="none" w:sz="0" w:space="0" w:color="auto"/>
        <w:bottom w:val="none" w:sz="0" w:space="0" w:color="auto"/>
        <w:right w:val="none" w:sz="0" w:space="0" w:color="auto"/>
      </w:divBdr>
    </w:div>
    <w:div w:id="248462739">
      <w:bodyDiv w:val="1"/>
      <w:marLeft w:val="0"/>
      <w:marRight w:val="0"/>
      <w:marTop w:val="0"/>
      <w:marBottom w:val="0"/>
      <w:divBdr>
        <w:top w:val="none" w:sz="0" w:space="0" w:color="auto"/>
        <w:left w:val="none" w:sz="0" w:space="0" w:color="auto"/>
        <w:bottom w:val="none" w:sz="0" w:space="0" w:color="auto"/>
        <w:right w:val="none" w:sz="0" w:space="0" w:color="auto"/>
      </w:divBdr>
    </w:div>
    <w:div w:id="251357703">
      <w:bodyDiv w:val="1"/>
      <w:marLeft w:val="0"/>
      <w:marRight w:val="0"/>
      <w:marTop w:val="0"/>
      <w:marBottom w:val="0"/>
      <w:divBdr>
        <w:top w:val="none" w:sz="0" w:space="0" w:color="auto"/>
        <w:left w:val="none" w:sz="0" w:space="0" w:color="auto"/>
        <w:bottom w:val="none" w:sz="0" w:space="0" w:color="auto"/>
        <w:right w:val="none" w:sz="0" w:space="0" w:color="auto"/>
      </w:divBdr>
    </w:div>
    <w:div w:id="252399386">
      <w:bodyDiv w:val="1"/>
      <w:marLeft w:val="0"/>
      <w:marRight w:val="0"/>
      <w:marTop w:val="0"/>
      <w:marBottom w:val="0"/>
      <w:divBdr>
        <w:top w:val="none" w:sz="0" w:space="0" w:color="auto"/>
        <w:left w:val="none" w:sz="0" w:space="0" w:color="auto"/>
        <w:bottom w:val="none" w:sz="0" w:space="0" w:color="auto"/>
        <w:right w:val="none" w:sz="0" w:space="0" w:color="auto"/>
      </w:divBdr>
    </w:div>
    <w:div w:id="252786619">
      <w:bodyDiv w:val="1"/>
      <w:marLeft w:val="0"/>
      <w:marRight w:val="0"/>
      <w:marTop w:val="0"/>
      <w:marBottom w:val="0"/>
      <w:divBdr>
        <w:top w:val="none" w:sz="0" w:space="0" w:color="auto"/>
        <w:left w:val="none" w:sz="0" w:space="0" w:color="auto"/>
        <w:bottom w:val="none" w:sz="0" w:space="0" w:color="auto"/>
        <w:right w:val="none" w:sz="0" w:space="0" w:color="auto"/>
      </w:divBdr>
    </w:div>
    <w:div w:id="253057930">
      <w:bodyDiv w:val="1"/>
      <w:marLeft w:val="0"/>
      <w:marRight w:val="0"/>
      <w:marTop w:val="0"/>
      <w:marBottom w:val="0"/>
      <w:divBdr>
        <w:top w:val="none" w:sz="0" w:space="0" w:color="auto"/>
        <w:left w:val="none" w:sz="0" w:space="0" w:color="auto"/>
        <w:bottom w:val="none" w:sz="0" w:space="0" w:color="auto"/>
        <w:right w:val="none" w:sz="0" w:space="0" w:color="auto"/>
      </w:divBdr>
    </w:div>
    <w:div w:id="253629616">
      <w:bodyDiv w:val="1"/>
      <w:marLeft w:val="0"/>
      <w:marRight w:val="0"/>
      <w:marTop w:val="0"/>
      <w:marBottom w:val="0"/>
      <w:divBdr>
        <w:top w:val="none" w:sz="0" w:space="0" w:color="auto"/>
        <w:left w:val="none" w:sz="0" w:space="0" w:color="auto"/>
        <w:bottom w:val="none" w:sz="0" w:space="0" w:color="auto"/>
        <w:right w:val="none" w:sz="0" w:space="0" w:color="auto"/>
      </w:divBdr>
    </w:div>
    <w:div w:id="254630593">
      <w:bodyDiv w:val="1"/>
      <w:marLeft w:val="0"/>
      <w:marRight w:val="0"/>
      <w:marTop w:val="0"/>
      <w:marBottom w:val="0"/>
      <w:divBdr>
        <w:top w:val="none" w:sz="0" w:space="0" w:color="auto"/>
        <w:left w:val="none" w:sz="0" w:space="0" w:color="auto"/>
        <w:bottom w:val="none" w:sz="0" w:space="0" w:color="auto"/>
        <w:right w:val="none" w:sz="0" w:space="0" w:color="auto"/>
      </w:divBdr>
    </w:div>
    <w:div w:id="255096196">
      <w:bodyDiv w:val="1"/>
      <w:marLeft w:val="0"/>
      <w:marRight w:val="0"/>
      <w:marTop w:val="0"/>
      <w:marBottom w:val="0"/>
      <w:divBdr>
        <w:top w:val="none" w:sz="0" w:space="0" w:color="auto"/>
        <w:left w:val="none" w:sz="0" w:space="0" w:color="auto"/>
        <w:bottom w:val="none" w:sz="0" w:space="0" w:color="auto"/>
        <w:right w:val="none" w:sz="0" w:space="0" w:color="auto"/>
      </w:divBdr>
    </w:div>
    <w:div w:id="255408686">
      <w:bodyDiv w:val="1"/>
      <w:marLeft w:val="0"/>
      <w:marRight w:val="0"/>
      <w:marTop w:val="0"/>
      <w:marBottom w:val="0"/>
      <w:divBdr>
        <w:top w:val="none" w:sz="0" w:space="0" w:color="auto"/>
        <w:left w:val="none" w:sz="0" w:space="0" w:color="auto"/>
        <w:bottom w:val="none" w:sz="0" w:space="0" w:color="auto"/>
        <w:right w:val="none" w:sz="0" w:space="0" w:color="auto"/>
      </w:divBdr>
    </w:div>
    <w:div w:id="256326846">
      <w:bodyDiv w:val="1"/>
      <w:marLeft w:val="0"/>
      <w:marRight w:val="0"/>
      <w:marTop w:val="0"/>
      <w:marBottom w:val="0"/>
      <w:divBdr>
        <w:top w:val="none" w:sz="0" w:space="0" w:color="auto"/>
        <w:left w:val="none" w:sz="0" w:space="0" w:color="auto"/>
        <w:bottom w:val="none" w:sz="0" w:space="0" w:color="auto"/>
        <w:right w:val="none" w:sz="0" w:space="0" w:color="auto"/>
      </w:divBdr>
    </w:div>
    <w:div w:id="258175814">
      <w:bodyDiv w:val="1"/>
      <w:marLeft w:val="0"/>
      <w:marRight w:val="0"/>
      <w:marTop w:val="0"/>
      <w:marBottom w:val="0"/>
      <w:divBdr>
        <w:top w:val="none" w:sz="0" w:space="0" w:color="auto"/>
        <w:left w:val="none" w:sz="0" w:space="0" w:color="auto"/>
        <w:bottom w:val="none" w:sz="0" w:space="0" w:color="auto"/>
        <w:right w:val="none" w:sz="0" w:space="0" w:color="auto"/>
      </w:divBdr>
    </w:div>
    <w:div w:id="258417752">
      <w:bodyDiv w:val="1"/>
      <w:marLeft w:val="0"/>
      <w:marRight w:val="0"/>
      <w:marTop w:val="0"/>
      <w:marBottom w:val="0"/>
      <w:divBdr>
        <w:top w:val="none" w:sz="0" w:space="0" w:color="auto"/>
        <w:left w:val="none" w:sz="0" w:space="0" w:color="auto"/>
        <w:bottom w:val="none" w:sz="0" w:space="0" w:color="auto"/>
        <w:right w:val="none" w:sz="0" w:space="0" w:color="auto"/>
      </w:divBdr>
    </w:div>
    <w:div w:id="259408423">
      <w:bodyDiv w:val="1"/>
      <w:marLeft w:val="0"/>
      <w:marRight w:val="0"/>
      <w:marTop w:val="0"/>
      <w:marBottom w:val="0"/>
      <w:divBdr>
        <w:top w:val="none" w:sz="0" w:space="0" w:color="auto"/>
        <w:left w:val="none" w:sz="0" w:space="0" w:color="auto"/>
        <w:bottom w:val="none" w:sz="0" w:space="0" w:color="auto"/>
        <w:right w:val="none" w:sz="0" w:space="0" w:color="auto"/>
      </w:divBdr>
    </w:div>
    <w:div w:id="259796450">
      <w:bodyDiv w:val="1"/>
      <w:marLeft w:val="0"/>
      <w:marRight w:val="0"/>
      <w:marTop w:val="0"/>
      <w:marBottom w:val="0"/>
      <w:divBdr>
        <w:top w:val="none" w:sz="0" w:space="0" w:color="auto"/>
        <w:left w:val="none" w:sz="0" w:space="0" w:color="auto"/>
        <w:bottom w:val="none" w:sz="0" w:space="0" w:color="auto"/>
        <w:right w:val="none" w:sz="0" w:space="0" w:color="auto"/>
      </w:divBdr>
    </w:div>
    <w:div w:id="259796566">
      <w:bodyDiv w:val="1"/>
      <w:marLeft w:val="0"/>
      <w:marRight w:val="0"/>
      <w:marTop w:val="0"/>
      <w:marBottom w:val="0"/>
      <w:divBdr>
        <w:top w:val="none" w:sz="0" w:space="0" w:color="auto"/>
        <w:left w:val="none" w:sz="0" w:space="0" w:color="auto"/>
        <w:bottom w:val="none" w:sz="0" w:space="0" w:color="auto"/>
        <w:right w:val="none" w:sz="0" w:space="0" w:color="auto"/>
      </w:divBdr>
    </w:div>
    <w:div w:id="259870981">
      <w:bodyDiv w:val="1"/>
      <w:marLeft w:val="0"/>
      <w:marRight w:val="0"/>
      <w:marTop w:val="0"/>
      <w:marBottom w:val="0"/>
      <w:divBdr>
        <w:top w:val="none" w:sz="0" w:space="0" w:color="auto"/>
        <w:left w:val="none" w:sz="0" w:space="0" w:color="auto"/>
        <w:bottom w:val="none" w:sz="0" w:space="0" w:color="auto"/>
        <w:right w:val="none" w:sz="0" w:space="0" w:color="auto"/>
      </w:divBdr>
    </w:div>
    <w:div w:id="260921676">
      <w:bodyDiv w:val="1"/>
      <w:marLeft w:val="0"/>
      <w:marRight w:val="0"/>
      <w:marTop w:val="0"/>
      <w:marBottom w:val="0"/>
      <w:divBdr>
        <w:top w:val="none" w:sz="0" w:space="0" w:color="auto"/>
        <w:left w:val="none" w:sz="0" w:space="0" w:color="auto"/>
        <w:bottom w:val="none" w:sz="0" w:space="0" w:color="auto"/>
        <w:right w:val="none" w:sz="0" w:space="0" w:color="auto"/>
      </w:divBdr>
    </w:div>
    <w:div w:id="261645339">
      <w:bodyDiv w:val="1"/>
      <w:marLeft w:val="0"/>
      <w:marRight w:val="0"/>
      <w:marTop w:val="0"/>
      <w:marBottom w:val="0"/>
      <w:divBdr>
        <w:top w:val="none" w:sz="0" w:space="0" w:color="auto"/>
        <w:left w:val="none" w:sz="0" w:space="0" w:color="auto"/>
        <w:bottom w:val="none" w:sz="0" w:space="0" w:color="auto"/>
        <w:right w:val="none" w:sz="0" w:space="0" w:color="auto"/>
      </w:divBdr>
      <w:divsChild>
        <w:div w:id="821309476">
          <w:marLeft w:val="480"/>
          <w:marRight w:val="0"/>
          <w:marTop w:val="0"/>
          <w:marBottom w:val="0"/>
          <w:divBdr>
            <w:top w:val="none" w:sz="0" w:space="0" w:color="auto"/>
            <w:left w:val="none" w:sz="0" w:space="0" w:color="auto"/>
            <w:bottom w:val="none" w:sz="0" w:space="0" w:color="auto"/>
            <w:right w:val="none" w:sz="0" w:space="0" w:color="auto"/>
          </w:divBdr>
        </w:div>
        <w:div w:id="1726566136">
          <w:marLeft w:val="480"/>
          <w:marRight w:val="0"/>
          <w:marTop w:val="0"/>
          <w:marBottom w:val="0"/>
          <w:divBdr>
            <w:top w:val="none" w:sz="0" w:space="0" w:color="auto"/>
            <w:left w:val="none" w:sz="0" w:space="0" w:color="auto"/>
            <w:bottom w:val="none" w:sz="0" w:space="0" w:color="auto"/>
            <w:right w:val="none" w:sz="0" w:space="0" w:color="auto"/>
          </w:divBdr>
        </w:div>
        <w:div w:id="1906574107">
          <w:marLeft w:val="480"/>
          <w:marRight w:val="0"/>
          <w:marTop w:val="0"/>
          <w:marBottom w:val="0"/>
          <w:divBdr>
            <w:top w:val="none" w:sz="0" w:space="0" w:color="auto"/>
            <w:left w:val="none" w:sz="0" w:space="0" w:color="auto"/>
            <w:bottom w:val="none" w:sz="0" w:space="0" w:color="auto"/>
            <w:right w:val="none" w:sz="0" w:space="0" w:color="auto"/>
          </w:divBdr>
        </w:div>
        <w:div w:id="933899316">
          <w:marLeft w:val="480"/>
          <w:marRight w:val="0"/>
          <w:marTop w:val="0"/>
          <w:marBottom w:val="0"/>
          <w:divBdr>
            <w:top w:val="none" w:sz="0" w:space="0" w:color="auto"/>
            <w:left w:val="none" w:sz="0" w:space="0" w:color="auto"/>
            <w:bottom w:val="none" w:sz="0" w:space="0" w:color="auto"/>
            <w:right w:val="none" w:sz="0" w:space="0" w:color="auto"/>
          </w:divBdr>
        </w:div>
        <w:div w:id="1682928337">
          <w:marLeft w:val="480"/>
          <w:marRight w:val="0"/>
          <w:marTop w:val="0"/>
          <w:marBottom w:val="0"/>
          <w:divBdr>
            <w:top w:val="none" w:sz="0" w:space="0" w:color="auto"/>
            <w:left w:val="none" w:sz="0" w:space="0" w:color="auto"/>
            <w:bottom w:val="none" w:sz="0" w:space="0" w:color="auto"/>
            <w:right w:val="none" w:sz="0" w:space="0" w:color="auto"/>
          </w:divBdr>
        </w:div>
        <w:div w:id="1285040038">
          <w:marLeft w:val="480"/>
          <w:marRight w:val="0"/>
          <w:marTop w:val="0"/>
          <w:marBottom w:val="0"/>
          <w:divBdr>
            <w:top w:val="none" w:sz="0" w:space="0" w:color="auto"/>
            <w:left w:val="none" w:sz="0" w:space="0" w:color="auto"/>
            <w:bottom w:val="none" w:sz="0" w:space="0" w:color="auto"/>
            <w:right w:val="none" w:sz="0" w:space="0" w:color="auto"/>
          </w:divBdr>
        </w:div>
        <w:div w:id="571890219">
          <w:marLeft w:val="480"/>
          <w:marRight w:val="0"/>
          <w:marTop w:val="0"/>
          <w:marBottom w:val="0"/>
          <w:divBdr>
            <w:top w:val="none" w:sz="0" w:space="0" w:color="auto"/>
            <w:left w:val="none" w:sz="0" w:space="0" w:color="auto"/>
            <w:bottom w:val="none" w:sz="0" w:space="0" w:color="auto"/>
            <w:right w:val="none" w:sz="0" w:space="0" w:color="auto"/>
          </w:divBdr>
        </w:div>
        <w:div w:id="741834096">
          <w:marLeft w:val="480"/>
          <w:marRight w:val="0"/>
          <w:marTop w:val="0"/>
          <w:marBottom w:val="0"/>
          <w:divBdr>
            <w:top w:val="none" w:sz="0" w:space="0" w:color="auto"/>
            <w:left w:val="none" w:sz="0" w:space="0" w:color="auto"/>
            <w:bottom w:val="none" w:sz="0" w:space="0" w:color="auto"/>
            <w:right w:val="none" w:sz="0" w:space="0" w:color="auto"/>
          </w:divBdr>
        </w:div>
        <w:div w:id="860163851">
          <w:marLeft w:val="480"/>
          <w:marRight w:val="0"/>
          <w:marTop w:val="0"/>
          <w:marBottom w:val="0"/>
          <w:divBdr>
            <w:top w:val="none" w:sz="0" w:space="0" w:color="auto"/>
            <w:left w:val="none" w:sz="0" w:space="0" w:color="auto"/>
            <w:bottom w:val="none" w:sz="0" w:space="0" w:color="auto"/>
            <w:right w:val="none" w:sz="0" w:space="0" w:color="auto"/>
          </w:divBdr>
        </w:div>
        <w:div w:id="1392659877">
          <w:marLeft w:val="480"/>
          <w:marRight w:val="0"/>
          <w:marTop w:val="0"/>
          <w:marBottom w:val="0"/>
          <w:divBdr>
            <w:top w:val="none" w:sz="0" w:space="0" w:color="auto"/>
            <w:left w:val="none" w:sz="0" w:space="0" w:color="auto"/>
            <w:bottom w:val="none" w:sz="0" w:space="0" w:color="auto"/>
            <w:right w:val="none" w:sz="0" w:space="0" w:color="auto"/>
          </w:divBdr>
        </w:div>
        <w:div w:id="177887675">
          <w:marLeft w:val="480"/>
          <w:marRight w:val="0"/>
          <w:marTop w:val="0"/>
          <w:marBottom w:val="0"/>
          <w:divBdr>
            <w:top w:val="none" w:sz="0" w:space="0" w:color="auto"/>
            <w:left w:val="none" w:sz="0" w:space="0" w:color="auto"/>
            <w:bottom w:val="none" w:sz="0" w:space="0" w:color="auto"/>
            <w:right w:val="none" w:sz="0" w:space="0" w:color="auto"/>
          </w:divBdr>
        </w:div>
        <w:div w:id="680276028">
          <w:marLeft w:val="480"/>
          <w:marRight w:val="0"/>
          <w:marTop w:val="0"/>
          <w:marBottom w:val="0"/>
          <w:divBdr>
            <w:top w:val="none" w:sz="0" w:space="0" w:color="auto"/>
            <w:left w:val="none" w:sz="0" w:space="0" w:color="auto"/>
            <w:bottom w:val="none" w:sz="0" w:space="0" w:color="auto"/>
            <w:right w:val="none" w:sz="0" w:space="0" w:color="auto"/>
          </w:divBdr>
        </w:div>
        <w:div w:id="99955658">
          <w:marLeft w:val="480"/>
          <w:marRight w:val="0"/>
          <w:marTop w:val="0"/>
          <w:marBottom w:val="0"/>
          <w:divBdr>
            <w:top w:val="none" w:sz="0" w:space="0" w:color="auto"/>
            <w:left w:val="none" w:sz="0" w:space="0" w:color="auto"/>
            <w:bottom w:val="none" w:sz="0" w:space="0" w:color="auto"/>
            <w:right w:val="none" w:sz="0" w:space="0" w:color="auto"/>
          </w:divBdr>
        </w:div>
        <w:div w:id="281232211">
          <w:marLeft w:val="480"/>
          <w:marRight w:val="0"/>
          <w:marTop w:val="0"/>
          <w:marBottom w:val="0"/>
          <w:divBdr>
            <w:top w:val="none" w:sz="0" w:space="0" w:color="auto"/>
            <w:left w:val="none" w:sz="0" w:space="0" w:color="auto"/>
            <w:bottom w:val="none" w:sz="0" w:space="0" w:color="auto"/>
            <w:right w:val="none" w:sz="0" w:space="0" w:color="auto"/>
          </w:divBdr>
        </w:div>
        <w:div w:id="1791511442">
          <w:marLeft w:val="480"/>
          <w:marRight w:val="0"/>
          <w:marTop w:val="0"/>
          <w:marBottom w:val="0"/>
          <w:divBdr>
            <w:top w:val="none" w:sz="0" w:space="0" w:color="auto"/>
            <w:left w:val="none" w:sz="0" w:space="0" w:color="auto"/>
            <w:bottom w:val="none" w:sz="0" w:space="0" w:color="auto"/>
            <w:right w:val="none" w:sz="0" w:space="0" w:color="auto"/>
          </w:divBdr>
        </w:div>
        <w:div w:id="213006081">
          <w:marLeft w:val="480"/>
          <w:marRight w:val="0"/>
          <w:marTop w:val="0"/>
          <w:marBottom w:val="0"/>
          <w:divBdr>
            <w:top w:val="none" w:sz="0" w:space="0" w:color="auto"/>
            <w:left w:val="none" w:sz="0" w:space="0" w:color="auto"/>
            <w:bottom w:val="none" w:sz="0" w:space="0" w:color="auto"/>
            <w:right w:val="none" w:sz="0" w:space="0" w:color="auto"/>
          </w:divBdr>
        </w:div>
        <w:div w:id="749423604">
          <w:marLeft w:val="480"/>
          <w:marRight w:val="0"/>
          <w:marTop w:val="0"/>
          <w:marBottom w:val="0"/>
          <w:divBdr>
            <w:top w:val="none" w:sz="0" w:space="0" w:color="auto"/>
            <w:left w:val="none" w:sz="0" w:space="0" w:color="auto"/>
            <w:bottom w:val="none" w:sz="0" w:space="0" w:color="auto"/>
            <w:right w:val="none" w:sz="0" w:space="0" w:color="auto"/>
          </w:divBdr>
        </w:div>
        <w:div w:id="221674329">
          <w:marLeft w:val="480"/>
          <w:marRight w:val="0"/>
          <w:marTop w:val="0"/>
          <w:marBottom w:val="0"/>
          <w:divBdr>
            <w:top w:val="none" w:sz="0" w:space="0" w:color="auto"/>
            <w:left w:val="none" w:sz="0" w:space="0" w:color="auto"/>
            <w:bottom w:val="none" w:sz="0" w:space="0" w:color="auto"/>
            <w:right w:val="none" w:sz="0" w:space="0" w:color="auto"/>
          </w:divBdr>
        </w:div>
        <w:div w:id="1762490076">
          <w:marLeft w:val="480"/>
          <w:marRight w:val="0"/>
          <w:marTop w:val="0"/>
          <w:marBottom w:val="0"/>
          <w:divBdr>
            <w:top w:val="none" w:sz="0" w:space="0" w:color="auto"/>
            <w:left w:val="none" w:sz="0" w:space="0" w:color="auto"/>
            <w:bottom w:val="none" w:sz="0" w:space="0" w:color="auto"/>
            <w:right w:val="none" w:sz="0" w:space="0" w:color="auto"/>
          </w:divBdr>
        </w:div>
        <w:div w:id="335153169">
          <w:marLeft w:val="480"/>
          <w:marRight w:val="0"/>
          <w:marTop w:val="0"/>
          <w:marBottom w:val="0"/>
          <w:divBdr>
            <w:top w:val="none" w:sz="0" w:space="0" w:color="auto"/>
            <w:left w:val="none" w:sz="0" w:space="0" w:color="auto"/>
            <w:bottom w:val="none" w:sz="0" w:space="0" w:color="auto"/>
            <w:right w:val="none" w:sz="0" w:space="0" w:color="auto"/>
          </w:divBdr>
        </w:div>
        <w:div w:id="560487237">
          <w:marLeft w:val="480"/>
          <w:marRight w:val="0"/>
          <w:marTop w:val="0"/>
          <w:marBottom w:val="0"/>
          <w:divBdr>
            <w:top w:val="none" w:sz="0" w:space="0" w:color="auto"/>
            <w:left w:val="none" w:sz="0" w:space="0" w:color="auto"/>
            <w:bottom w:val="none" w:sz="0" w:space="0" w:color="auto"/>
            <w:right w:val="none" w:sz="0" w:space="0" w:color="auto"/>
          </w:divBdr>
        </w:div>
        <w:div w:id="1301571716">
          <w:marLeft w:val="480"/>
          <w:marRight w:val="0"/>
          <w:marTop w:val="0"/>
          <w:marBottom w:val="0"/>
          <w:divBdr>
            <w:top w:val="none" w:sz="0" w:space="0" w:color="auto"/>
            <w:left w:val="none" w:sz="0" w:space="0" w:color="auto"/>
            <w:bottom w:val="none" w:sz="0" w:space="0" w:color="auto"/>
            <w:right w:val="none" w:sz="0" w:space="0" w:color="auto"/>
          </w:divBdr>
        </w:div>
        <w:div w:id="476801255">
          <w:marLeft w:val="480"/>
          <w:marRight w:val="0"/>
          <w:marTop w:val="0"/>
          <w:marBottom w:val="0"/>
          <w:divBdr>
            <w:top w:val="none" w:sz="0" w:space="0" w:color="auto"/>
            <w:left w:val="none" w:sz="0" w:space="0" w:color="auto"/>
            <w:bottom w:val="none" w:sz="0" w:space="0" w:color="auto"/>
            <w:right w:val="none" w:sz="0" w:space="0" w:color="auto"/>
          </w:divBdr>
        </w:div>
      </w:divsChild>
    </w:div>
    <w:div w:id="261769021">
      <w:bodyDiv w:val="1"/>
      <w:marLeft w:val="0"/>
      <w:marRight w:val="0"/>
      <w:marTop w:val="0"/>
      <w:marBottom w:val="0"/>
      <w:divBdr>
        <w:top w:val="none" w:sz="0" w:space="0" w:color="auto"/>
        <w:left w:val="none" w:sz="0" w:space="0" w:color="auto"/>
        <w:bottom w:val="none" w:sz="0" w:space="0" w:color="auto"/>
        <w:right w:val="none" w:sz="0" w:space="0" w:color="auto"/>
      </w:divBdr>
    </w:div>
    <w:div w:id="261841807">
      <w:bodyDiv w:val="1"/>
      <w:marLeft w:val="0"/>
      <w:marRight w:val="0"/>
      <w:marTop w:val="0"/>
      <w:marBottom w:val="0"/>
      <w:divBdr>
        <w:top w:val="none" w:sz="0" w:space="0" w:color="auto"/>
        <w:left w:val="none" w:sz="0" w:space="0" w:color="auto"/>
        <w:bottom w:val="none" w:sz="0" w:space="0" w:color="auto"/>
        <w:right w:val="none" w:sz="0" w:space="0" w:color="auto"/>
      </w:divBdr>
    </w:div>
    <w:div w:id="262418534">
      <w:bodyDiv w:val="1"/>
      <w:marLeft w:val="0"/>
      <w:marRight w:val="0"/>
      <w:marTop w:val="0"/>
      <w:marBottom w:val="0"/>
      <w:divBdr>
        <w:top w:val="none" w:sz="0" w:space="0" w:color="auto"/>
        <w:left w:val="none" w:sz="0" w:space="0" w:color="auto"/>
        <w:bottom w:val="none" w:sz="0" w:space="0" w:color="auto"/>
        <w:right w:val="none" w:sz="0" w:space="0" w:color="auto"/>
      </w:divBdr>
    </w:div>
    <w:div w:id="266349427">
      <w:bodyDiv w:val="1"/>
      <w:marLeft w:val="0"/>
      <w:marRight w:val="0"/>
      <w:marTop w:val="0"/>
      <w:marBottom w:val="0"/>
      <w:divBdr>
        <w:top w:val="none" w:sz="0" w:space="0" w:color="auto"/>
        <w:left w:val="none" w:sz="0" w:space="0" w:color="auto"/>
        <w:bottom w:val="none" w:sz="0" w:space="0" w:color="auto"/>
        <w:right w:val="none" w:sz="0" w:space="0" w:color="auto"/>
      </w:divBdr>
    </w:div>
    <w:div w:id="266352724">
      <w:bodyDiv w:val="1"/>
      <w:marLeft w:val="0"/>
      <w:marRight w:val="0"/>
      <w:marTop w:val="0"/>
      <w:marBottom w:val="0"/>
      <w:divBdr>
        <w:top w:val="none" w:sz="0" w:space="0" w:color="auto"/>
        <w:left w:val="none" w:sz="0" w:space="0" w:color="auto"/>
        <w:bottom w:val="none" w:sz="0" w:space="0" w:color="auto"/>
        <w:right w:val="none" w:sz="0" w:space="0" w:color="auto"/>
      </w:divBdr>
    </w:div>
    <w:div w:id="268584868">
      <w:bodyDiv w:val="1"/>
      <w:marLeft w:val="0"/>
      <w:marRight w:val="0"/>
      <w:marTop w:val="0"/>
      <w:marBottom w:val="0"/>
      <w:divBdr>
        <w:top w:val="none" w:sz="0" w:space="0" w:color="auto"/>
        <w:left w:val="none" w:sz="0" w:space="0" w:color="auto"/>
        <w:bottom w:val="none" w:sz="0" w:space="0" w:color="auto"/>
        <w:right w:val="none" w:sz="0" w:space="0" w:color="auto"/>
      </w:divBdr>
    </w:div>
    <w:div w:id="268780342">
      <w:bodyDiv w:val="1"/>
      <w:marLeft w:val="0"/>
      <w:marRight w:val="0"/>
      <w:marTop w:val="0"/>
      <w:marBottom w:val="0"/>
      <w:divBdr>
        <w:top w:val="none" w:sz="0" w:space="0" w:color="auto"/>
        <w:left w:val="none" w:sz="0" w:space="0" w:color="auto"/>
        <w:bottom w:val="none" w:sz="0" w:space="0" w:color="auto"/>
        <w:right w:val="none" w:sz="0" w:space="0" w:color="auto"/>
      </w:divBdr>
    </w:div>
    <w:div w:id="268898779">
      <w:bodyDiv w:val="1"/>
      <w:marLeft w:val="0"/>
      <w:marRight w:val="0"/>
      <w:marTop w:val="0"/>
      <w:marBottom w:val="0"/>
      <w:divBdr>
        <w:top w:val="none" w:sz="0" w:space="0" w:color="auto"/>
        <w:left w:val="none" w:sz="0" w:space="0" w:color="auto"/>
        <w:bottom w:val="none" w:sz="0" w:space="0" w:color="auto"/>
        <w:right w:val="none" w:sz="0" w:space="0" w:color="auto"/>
      </w:divBdr>
    </w:div>
    <w:div w:id="270744901">
      <w:bodyDiv w:val="1"/>
      <w:marLeft w:val="0"/>
      <w:marRight w:val="0"/>
      <w:marTop w:val="0"/>
      <w:marBottom w:val="0"/>
      <w:divBdr>
        <w:top w:val="none" w:sz="0" w:space="0" w:color="auto"/>
        <w:left w:val="none" w:sz="0" w:space="0" w:color="auto"/>
        <w:bottom w:val="none" w:sz="0" w:space="0" w:color="auto"/>
        <w:right w:val="none" w:sz="0" w:space="0" w:color="auto"/>
      </w:divBdr>
    </w:div>
    <w:div w:id="272136714">
      <w:bodyDiv w:val="1"/>
      <w:marLeft w:val="0"/>
      <w:marRight w:val="0"/>
      <w:marTop w:val="0"/>
      <w:marBottom w:val="0"/>
      <w:divBdr>
        <w:top w:val="none" w:sz="0" w:space="0" w:color="auto"/>
        <w:left w:val="none" w:sz="0" w:space="0" w:color="auto"/>
        <w:bottom w:val="none" w:sz="0" w:space="0" w:color="auto"/>
        <w:right w:val="none" w:sz="0" w:space="0" w:color="auto"/>
      </w:divBdr>
      <w:divsChild>
        <w:div w:id="1393582993">
          <w:marLeft w:val="480"/>
          <w:marRight w:val="0"/>
          <w:marTop w:val="0"/>
          <w:marBottom w:val="0"/>
          <w:divBdr>
            <w:top w:val="none" w:sz="0" w:space="0" w:color="auto"/>
            <w:left w:val="none" w:sz="0" w:space="0" w:color="auto"/>
            <w:bottom w:val="none" w:sz="0" w:space="0" w:color="auto"/>
            <w:right w:val="none" w:sz="0" w:space="0" w:color="auto"/>
          </w:divBdr>
        </w:div>
        <w:div w:id="1723479774">
          <w:marLeft w:val="480"/>
          <w:marRight w:val="0"/>
          <w:marTop w:val="0"/>
          <w:marBottom w:val="0"/>
          <w:divBdr>
            <w:top w:val="none" w:sz="0" w:space="0" w:color="auto"/>
            <w:left w:val="none" w:sz="0" w:space="0" w:color="auto"/>
            <w:bottom w:val="none" w:sz="0" w:space="0" w:color="auto"/>
            <w:right w:val="none" w:sz="0" w:space="0" w:color="auto"/>
          </w:divBdr>
        </w:div>
        <w:div w:id="159200346">
          <w:marLeft w:val="480"/>
          <w:marRight w:val="0"/>
          <w:marTop w:val="0"/>
          <w:marBottom w:val="0"/>
          <w:divBdr>
            <w:top w:val="none" w:sz="0" w:space="0" w:color="auto"/>
            <w:left w:val="none" w:sz="0" w:space="0" w:color="auto"/>
            <w:bottom w:val="none" w:sz="0" w:space="0" w:color="auto"/>
            <w:right w:val="none" w:sz="0" w:space="0" w:color="auto"/>
          </w:divBdr>
        </w:div>
        <w:div w:id="50350543">
          <w:marLeft w:val="480"/>
          <w:marRight w:val="0"/>
          <w:marTop w:val="0"/>
          <w:marBottom w:val="0"/>
          <w:divBdr>
            <w:top w:val="none" w:sz="0" w:space="0" w:color="auto"/>
            <w:left w:val="none" w:sz="0" w:space="0" w:color="auto"/>
            <w:bottom w:val="none" w:sz="0" w:space="0" w:color="auto"/>
            <w:right w:val="none" w:sz="0" w:space="0" w:color="auto"/>
          </w:divBdr>
        </w:div>
        <w:div w:id="541746044">
          <w:marLeft w:val="480"/>
          <w:marRight w:val="0"/>
          <w:marTop w:val="0"/>
          <w:marBottom w:val="0"/>
          <w:divBdr>
            <w:top w:val="none" w:sz="0" w:space="0" w:color="auto"/>
            <w:left w:val="none" w:sz="0" w:space="0" w:color="auto"/>
            <w:bottom w:val="none" w:sz="0" w:space="0" w:color="auto"/>
            <w:right w:val="none" w:sz="0" w:space="0" w:color="auto"/>
          </w:divBdr>
        </w:div>
        <w:div w:id="769933772">
          <w:marLeft w:val="480"/>
          <w:marRight w:val="0"/>
          <w:marTop w:val="0"/>
          <w:marBottom w:val="0"/>
          <w:divBdr>
            <w:top w:val="none" w:sz="0" w:space="0" w:color="auto"/>
            <w:left w:val="none" w:sz="0" w:space="0" w:color="auto"/>
            <w:bottom w:val="none" w:sz="0" w:space="0" w:color="auto"/>
            <w:right w:val="none" w:sz="0" w:space="0" w:color="auto"/>
          </w:divBdr>
        </w:div>
        <w:div w:id="1026056279">
          <w:marLeft w:val="480"/>
          <w:marRight w:val="0"/>
          <w:marTop w:val="0"/>
          <w:marBottom w:val="0"/>
          <w:divBdr>
            <w:top w:val="none" w:sz="0" w:space="0" w:color="auto"/>
            <w:left w:val="none" w:sz="0" w:space="0" w:color="auto"/>
            <w:bottom w:val="none" w:sz="0" w:space="0" w:color="auto"/>
            <w:right w:val="none" w:sz="0" w:space="0" w:color="auto"/>
          </w:divBdr>
        </w:div>
        <w:div w:id="70012283">
          <w:marLeft w:val="480"/>
          <w:marRight w:val="0"/>
          <w:marTop w:val="0"/>
          <w:marBottom w:val="0"/>
          <w:divBdr>
            <w:top w:val="none" w:sz="0" w:space="0" w:color="auto"/>
            <w:left w:val="none" w:sz="0" w:space="0" w:color="auto"/>
            <w:bottom w:val="none" w:sz="0" w:space="0" w:color="auto"/>
            <w:right w:val="none" w:sz="0" w:space="0" w:color="auto"/>
          </w:divBdr>
        </w:div>
        <w:div w:id="387991893">
          <w:marLeft w:val="480"/>
          <w:marRight w:val="0"/>
          <w:marTop w:val="0"/>
          <w:marBottom w:val="0"/>
          <w:divBdr>
            <w:top w:val="none" w:sz="0" w:space="0" w:color="auto"/>
            <w:left w:val="none" w:sz="0" w:space="0" w:color="auto"/>
            <w:bottom w:val="none" w:sz="0" w:space="0" w:color="auto"/>
            <w:right w:val="none" w:sz="0" w:space="0" w:color="auto"/>
          </w:divBdr>
        </w:div>
        <w:div w:id="1525481775">
          <w:marLeft w:val="480"/>
          <w:marRight w:val="0"/>
          <w:marTop w:val="0"/>
          <w:marBottom w:val="0"/>
          <w:divBdr>
            <w:top w:val="none" w:sz="0" w:space="0" w:color="auto"/>
            <w:left w:val="none" w:sz="0" w:space="0" w:color="auto"/>
            <w:bottom w:val="none" w:sz="0" w:space="0" w:color="auto"/>
            <w:right w:val="none" w:sz="0" w:space="0" w:color="auto"/>
          </w:divBdr>
        </w:div>
        <w:div w:id="1564290735">
          <w:marLeft w:val="480"/>
          <w:marRight w:val="0"/>
          <w:marTop w:val="0"/>
          <w:marBottom w:val="0"/>
          <w:divBdr>
            <w:top w:val="none" w:sz="0" w:space="0" w:color="auto"/>
            <w:left w:val="none" w:sz="0" w:space="0" w:color="auto"/>
            <w:bottom w:val="none" w:sz="0" w:space="0" w:color="auto"/>
            <w:right w:val="none" w:sz="0" w:space="0" w:color="auto"/>
          </w:divBdr>
        </w:div>
        <w:div w:id="297615729">
          <w:marLeft w:val="480"/>
          <w:marRight w:val="0"/>
          <w:marTop w:val="0"/>
          <w:marBottom w:val="0"/>
          <w:divBdr>
            <w:top w:val="none" w:sz="0" w:space="0" w:color="auto"/>
            <w:left w:val="none" w:sz="0" w:space="0" w:color="auto"/>
            <w:bottom w:val="none" w:sz="0" w:space="0" w:color="auto"/>
            <w:right w:val="none" w:sz="0" w:space="0" w:color="auto"/>
          </w:divBdr>
        </w:div>
        <w:div w:id="870189565">
          <w:marLeft w:val="480"/>
          <w:marRight w:val="0"/>
          <w:marTop w:val="0"/>
          <w:marBottom w:val="0"/>
          <w:divBdr>
            <w:top w:val="none" w:sz="0" w:space="0" w:color="auto"/>
            <w:left w:val="none" w:sz="0" w:space="0" w:color="auto"/>
            <w:bottom w:val="none" w:sz="0" w:space="0" w:color="auto"/>
            <w:right w:val="none" w:sz="0" w:space="0" w:color="auto"/>
          </w:divBdr>
        </w:div>
        <w:div w:id="1062219251">
          <w:marLeft w:val="480"/>
          <w:marRight w:val="0"/>
          <w:marTop w:val="0"/>
          <w:marBottom w:val="0"/>
          <w:divBdr>
            <w:top w:val="none" w:sz="0" w:space="0" w:color="auto"/>
            <w:left w:val="none" w:sz="0" w:space="0" w:color="auto"/>
            <w:bottom w:val="none" w:sz="0" w:space="0" w:color="auto"/>
            <w:right w:val="none" w:sz="0" w:space="0" w:color="auto"/>
          </w:divBdr>
        </w:div>
        <w:div w:id="1189296932">
          <w:marLeft w:val="480"/>
          <w:marRight w:val="0"/>
          <w:marTop w:val="0"/>
          <w:marBottom w:val="0"/>
          <w:divBdr>
            <w:top w:val="none" w:sz="0" w:space="0" w:color="auto"/>
            <w:left w:val="none" w:sz="0" w:space="0" w:color="auto"/>
            <w:bottom w:val="none" w:sz="0" w:space="0" w:color="auto"/>
            <w:right w:val="none" w:sz="0" w:space="0" w:color="auto"/>
          </w:divBdr>
        </w:div>
        <w:div w:id="1869562909">
          <w:marLeft w:val="480"/>
          <w:marRight w:val="0"/>
          <w:marTop w:val="0"/>
          <w:marBottom w:val="0"/>
          <w:divBdr>
            <w:top w:val="none" w:sz="0" w:space="0" w:color="auto"/>
            <w:left w:val="none" w:sz="0" w:space="0" w:color="auto"/>
            <w:bottom w:val="none" w:sz="0" w:space="0" w:color="auto"/>
            <w:right w:val="none" w:sz="0" w:space="0" w:color="auto"/>
          </w:divBdr>
        </w:div>
        <w:div w:id="765462387">
          <w:marLeft w:val="480"/>
          <w:marRight w:val="0"/>
          <w:marTop w:val="0"/>
          <w:marBottom w:val="0"/>
          <w:divBdr>
            <w:top w:val="none" w:sz="0" w:space="0" w:color="auto"/>
            <w:left w:val="none" w:sz="0" w:space="0" w:color="auto"/>
            <w:bottom w:val="none" w:sz="0" w:space="0" w:color="auto"/>
            <w:right w:val="none" w:sz="0" w:space="0" w:color="auto"/>
          </w:divBdr>
        </w:div>
        <w:div w:id="1053769261">
          <w:marLeft w:val="480"/>
          <w:marRight w:val="0"/>
          <w:marTop w:val="0"/>
          <w:marBottom w:val="0"/>
          <w:divBdr>
            <w:top w:val="none" w:sz="0" w:space="0" w:color="auto"/>
            <w:left w:val="none" w:sz="0" w:space="0" w:color="auto"/>
            <w:bottom w:val="none" w:sz="0" w:space="0" w:color="auto"/>
            <w:right w:val="none" w:sz="0" w:space="0" w:color="auto"/>
          </w:divBdr>
        </w:div>
        <w:div w:id="1493914008">
          <w:marLeft w:val="480"/>
          <w:marRight w:val="0"/>
          <w:marTop w:val="0"/>
          <w:marBottom w:val="0"/>
          <w:divBdr>
            <w:top w:val="none" w:sz="0" w:space="0" w:color="auto"/>
            <w:left w:val="none" w:sz="0" w:space="0" w:color="auto"/>
            <w:bottom w:val="none" w:sz="0" w:space="0" w:color="auto"/>
            <w:right w:val="none" w:sz="0" w:space="0" w:color="auto"/>
          </w:divBdr>
        </w:div>
        <w:div w:id="1734085666">
          <w:marLeft w:val="480"/>
          <w:marRight w:val="0"/>
          <w:marTop w:val="0"/>
          <w:marBottom w:val="0"/>
          <w:divBdr>
            <w:top w:val="none" w:sz="0" w:space="0" w:color="auto"/>
            <w:left w:val="none" w:sz="0" w:space="0" w:color="auto"/>
            <w:bottom w:val="none" w:sz="0" w:space="0" w:color="auto"/>
            <w:right w:val="none" w:sz="0" w:space="0" w:color="auto"/>
          </w:divBdr>
        </w:div>
        <w:div w:id="207303373">
          <w:marLeft w:val="480"/>
          <w:marRight w:val="0"/>
          <w:marTop w:val="0"/>
          <w:marBottom w:val="0"/>
          <w:divBdr>
            <w:top w:val="none" w:sz="0" w:space="0" w:color="auto"/>
            <w:left w:val="none" w:sz="0" w:space="0" w:color="auto"/>
            <w:bottom w:val="none" w:sz="0" w:space="0" w:color="auto"/>
            <w:right w:val="none" w:sz="0" w:space="0" w:color="auto"/>
          </w:divBdr>
        </w:div>
        <w:div w:id="1963225865">
          <w:marLeft w:val="480"/>
          <w:marRight w:val="0"/>
          <w:marTop w:val="0"/>
          <w:marBottom w:val="0"/>
          <w:divBdr>
            <w:top w:val="none" w:sz="0" w:space="0" w:color="auto"/>
            <w:left w:val="none" w:sz="0" w:space="0" w:color="auto"/>
            <w:bottom w:val="none" w:sz="0" w:space="0" w:color="auto"/>
            <w:right w:val="none" w:sz="0" w:space="0" w:color="auto"/>
          </w:divBdr>
        </w:div>
        <w:div w:id="1517957254">
          <w:marLeft w:val="480"/>
          <w:marRight w:val="0"/>
          <w:marTop w:val="0"/>
          <w:marBottom w:val="0"/>
          <w:divBdr>
            <w:top w:val="none" w:sz="0" w:space="0" w:color="auto"/>
            <w:left w:val="none" w:sz="0" w:space="0" w:color="auto"/>
            <w:bottom w:val="none" w:sz="0" w:space="0" w:color="auto"/>
            <w:right w:val="none" w:sz="0" w:space="0" w:color="auto"/>
          </w:divBdr>
        </w:div>
        <w:div w:id="759446572">
          <w:marLeft w:val="480"/>
          <w:marRight w:val="0"/>
          <w:marTop w:val="0"/>
          <w:marBottom w:val="0"/>
          <w:divBdr>
            <w:top w:val="none" w:sz="0" w:space="0" w:color="auto"/>
            <w:left w:val="none" w:sz="0" w:space="0" w:color="auto"/>
            <w:bottom w:val="none" w:sz="0" w:space="0" w:color="auto"/>
            <w:right w:val="none" w:sz="0" w:space="0" w:color="auto"/>
          </w:divBdr>
        </w:div>
        <w:div w:id="1880587867">
          <w:marLeft w:val="480"/>
          <w:marRight w:val="0"/>
          <w:marTop w:val="0"/>
          <w:marBottom w:val="0"/>
          <w:divBdr>
            <w:top w:val="none" w:sz="0" w:space="0" w:color="auto"/>
            <w:left w:val="none" w:sz="0" w:space="0" w:color="auto"/>
            <w:bottom w:val="none" w:sz="0" w:space="0" w:color="auto"/>
            <w:right w:val="none" w:sz="0" w:space="0" w:color="auto"/>
          </w:divBdr>
        </w:div>
        <w:div w:id="534734194">
          <w:marLeft w:val="480"/>
          <w:marRight w:val="0"/>
          <w:marTop w:val="0"/>
          <w:marBottom w:val="0"/>
          <w:divBdr>
            <w:top w:val="none" w:sz="0" w:space="0" w:color="auto"/>
            <w:left w:val="none" w:sz="0" w:space="0" w:color="auto"/>
            <w:bottom w:val="none" w:sz="0" w:space="0" w:color="auto"/>
            <w:right w:val="none" w:sz="0" w:space="0" w:color="auto"/>
          </w:divBdr>
        </w:div>
        <w:div w:id="2077513172">
          <w:marLeft w:val="480"/>
          <w:marRight w:val="0"/>
          <w:marTop w:val="0"/>
          <w:marBottom w:val="0"/>
          <w:divBdr>
            <w:top w:val="none" w:sz="0" w:space="0" w:color="auto"/>
            <w:left w:val="none" w:sz="0" w:space="0" w:color="auto"/>
            <w:bottom w:val="none" w:sz="0" w:space="0" w:color="auto"/>
            <w:right w:val="none" w:sz="0" w:space="0" w:color="auto"/>
          </w:divBdr>
        </w:div>
        <w:div w:id="970552040">
          <w:marLeft w:val="480"/>
          <w:marRight w:val="0"/>
          <w:marTop w:val="0"/>
          <w:marBottom w:val="0"/>
          <w:divBdr>
            <w:top w:val="none" w:sz="0" w:space="0" w:color="auto"/>
            <w:left w:val="none" w:sz="0" w:space="0" w:color="auto"/>
            <w:bottom w:val="none" w:sz="0" w:space="0" w:color="auto"/>
            <w:right w:val="none" w:sz="0" w:space="0" w:color="auto"/>
          </w:divBdr>
        </w:div>
        <w:div w:id="1649506716">
          <w:marLeft w:val="480"/>
          <w:marRight w:val="0"/>
          <w:marTop w:val="0"/>
          <w:marBottom w:val="0"/>
          <w:divBdr>
            <w:top w:val="none" w:sz="0" w:space="0" w:color="auto"/>
            <w:left w:val="none" w:sz="0" w:space="0" w:color="auto"/>
            <w:bottom w:val="none" w:sz="0" w:space="0" w:color="auto"/>
            <w:right w:val="none" w:sz="0" w:space="0" w:color="auto"/>
          </w:divBdr>
        </w:div>
        <w:div w:id="1991787403">
          <w:marLeft w:val="480"/>
          <w:marRight w:val="0"/>
          <w:marTop w:val="0"/>
          <w:marBottom w:val="0"/>
          <w:divBdr>
            <w:top w:val="none" w:sz="0" w:space="0" w:color="auto"/>
            <w:left w:val="none" w:sz="0" w:space="0" w:color="auto"/>
            <w:bottom w:val="none" w:sz="0" w:space="0" w:color="auto"/>
            <w:right w:val="none" w:sz="0" w:space="0" w:color="auto"/>
          </w:divBdr>
        </w:div>
        <w:div w:id="1397165217">
          <w:marLeft w:val="480"/>
          <w:marRight w:val="0"/>
          <w:marTop w:val="0"/>
          <w:marBottom w:val="0"/>
          <w:divBdr>
            <w:top w:val="none" w:sz="0" w:space="0" w:color="auto"/>
            <w:left w:val="none" w:sz="0" w:space="0" w:color="auto"/>
            <w:bottom w:val="none" w:sz="0" w:space="0" w:color="auto"/>
            <w:right w:val="none" w:sz="0" w:space="0" w:color="auto"/>
          </w:divBdr>
        </w:div>
        <w:div w:id="297809828">
          <w:marLeft w:val="480"/>
          <w:marRight w:val="0"/>
          <w:marTop w:val="0"/>
          <w:marBottom w:val="0"/>
          <w:divBdr>
            <w:top w:val="none" w:sz="0" w:space="0" w:color="auto"/>
            <w:left w:val="none" w:sz="0" w:space="0" w:color="auto"/>
            <w:bottom w:val="none" w:sz="0" w:space="0" w:color="auto"/>
            <w:right w:val="none" w:sz="0" w:space="0" w:color="auto"/>
          </w:divBdr>
        </w:div>
        <w:div w:id="959340791">
          <w:marLeft w:val="480"/>
          <w:marRight w:val="0"/>
          <w:marTop w:val="0"/>
          <w:marBottom w:val="0"/>
          <w:divBdr>
            <w:top w:val="none" w:sz="0" w:space="0" w:color="auto"/>
            <w:left w:val="none" w:sz="0" w:space="0" w:color="auto"/>
            <w:bottom w:val="none" w:sz="0" w:space="0" w:color="auto"/>
            <w:right w:val="none" w:sz="0" w:space="0" w:color="auto"/>
          </w:divBdr>
        </w:div>
        <w:div w:id="2086296749">
          <w:marLeft w:val="480"/>
          <w:marRight w:val="0"/>
          <w:marTop w:val="0"/>
          <w:marBottom w:val="0"/>
          <w:divBdr>
            <w:top w:val="none" w:sz="0" w:space="0" w:color="auto"/>
            <w:left w:val="none" w:sz="0" w:space="0" w:color="auto"/>
            <w:bottom w:val="none" w:sz="0" w:space="0" w:color="auto"/>
            <w:right w:val="none" w:sz="0" w:space="0" w:color="auto"/>
          </w:divBdr>
        </w:div>
        <w:div w:id="1861159517">
          <w:marLeft w:val="480"/>
          <w:marRight w:val="0"/>
          <w:marTop w:val="0"/>
          <w:marBottom w:val="0"/>
          <w:divBdr>
            <w:top w:val="none" w:sz="0" w:space="0" w:color="auto"/>
            <w:left w:val="none" w:sz="0" w:space="0" w:color="auto"/>
            <w:bottom w:val="none" w:sz="0" w:space="0" w:color="auto"/>
            <w:right w:val="none" w:sz="0" w:space="0" w:color="auto"/>
          </w:divBdr>
        </w:div>
        <w:div w:id="450562312">
          <w:marLeft w:val="480"/>
          <w:marRight w:val="0"/>
          <w:marTop w:val="0"/>
          <w:marBottom w:val="0"/>
          <w:divBdr>
            <w:top w:val="none" w:sz="0" w:space="0" w:color="auto"/>
            <w:left w:val="none" w:sz="0" w:space="0" w:color="auto"/>
            <w:bottom w:val="none" w:sz="0" w:space="0" w:color="auto"/>
            <w:right w:val="none" w:sz="0" w:space="0" w:color="auto"/>
          </w:divBdr>
        </w:div>
        <w:div w:id="292755169">
          <w:marLeft w:val="480"/>
          <w:marRight w:val="0"/>
          <w:marTop w:val="0"/>
          <w:marBottom w:val="0"/>
          <w:divBdr>
            <w:top w:val="none" w:sz="0" w:space="0" w:color="auto"/>
            <w:left w:val="none" w:sz="0" w:space="0" w:color="auto"/>
            <w:bottom w:val="none" w:sz="0" w:space="0" w:color="auto"/>
            <w:right w:val="none" w:sz="0" w:space="0" w:color="auto"/>
          </w:divBdr>
        </w:div>
        <w:div w:id="866259938">
          <w:marLeft w:val="480"/>
          <w:marRight w:val="0"/>
          <w:marTop w:val="0"/>
          <w:marBottom w:val="0"/>
          <w:divBdr>
            <w:top w:val="none" w:sz="0" w:space="0" w:color="auto"/>
            <w:left w:val="none" w:sz="0" w:space="0" w:color="auto"/>
            <w:bottom w:val="none" w:sz="0" w:space="0" w:color="auto"/>
            <w:right w:val="none" w:sz="0" w:space="0" w:color="auto"/>
          </w:divBdr>
        </w:div>
        <w:div w:id="1296640359">
          <w:marLeft w:val="480"/>
          <w:marRight w:val="0"/>
          <w:marTop w:val="0"/>
          <w:marBottom w:val="0"/>
          <w:divBdr>
            <w:top w:val="none" w:sz="0" w:space="0" w:color="auto"/>
            <w:left w:val="none" w:sz="0" w:space="0" w:color="auto"/>
            <w:bottom w:val="none" w:sz="0" w:space="0" w:color="auto"/>
            <w:right w:val="none" w:sz="0" w:space="0" w:color="auto"/>
          </w:divBdr>
        </w:div>
        <w:div w:id="2039425310">
          <w:marLeft w:val="480"/>
          <w:marRight w:val="0"/>
          <w:marTop w:val="0"/>
          <w:marBottom w:val="0"/>
          <w:divBdr>
            <w:top w:val="none" w:sz="0" w:space="0" w:color="auto"/>
            <w:left w:val="none" w:sz="0" w:space="0" w:color="auto"/>
            <w:bottom w:val="none" w:sz="0" w:space="0" w:color="auto"/>
            <w:right w:val="none" w:sz="0" w:space="0" w:color="auto"/>
          </w:divBdr>
        </w:div>
        <w:div w:id="2082868173">
          <w:marLeft w:val="480"/>
          <w:marRight w:val="0"/>
          <w:marTop w:val="0"/>
          <w:marBottom w:val="0"/>
          <w:divBdr>
            <w:top w:val="none" w:sz="0" w:space="0" w:color="auto"/>
            <w:left w:val="none" w:sz="0" w:space="0" w:color="auto"/>
            <w:bottom w:val="none" w:sz="0" w:space="0" w:color="auto"/>
            <w:right w:val="none" w:sz="0" w:space="0" w:color="auto"/>
          </w:divBdr>
        </w:div>
        <w:div w:id="1294020179">
          <w:marLeft w:val="480"/>
          <w:marRight w:val="0"/>
          <w:marTop w:val="0"/>
          <w:marBottom w:val="0"/>
          <w:divBdr>
            <w:top w:val="none" w:sz="0" w:space="0" w:color="auto"/>
            <w:left w:val="none" w:sz="0" w:space="0" w:color="auto"/>
            <w:bottom w:val="none" w:sz="0" w:space="0" w:color="auto"/>
            <w:right w:val="none" w:sz="0" w:space="0" w:color="auto"/>
          </w:divBdr>
        </w:div>
        <w:div w:id="1029525373">
          <w:marLeft w:val="480"/>
          <w:marRight w:val="0"/>
          <w:marTop w:val="0"/>
          <w:marBottom w:val="0"/>
          <w:divBdr>
            <w:top w:val="none" w:sz="0" w:space="0" w:color="auto"/>
            <w:left w:val="none" w:sz="0" w:space="0" w:color="auto"/>
            <w:bottom w:val="none" w:sz="0" w:space="0" w:color="auto"/>
            <w:right w:val="none" w:sz="0" w:space="0" w:color="auto"/>
          </w:divBdr>
        </w:div>
        <w:div w:id="333845596">
          <w:marLeft w:val="480"/>
          <w:marRight w:val="0"/>
          <w:marTop w:val="0"/>
          <w:marBottom w:val="0"/>
          <w:divBdr>
            <w:top w:val="none" w:sz="0" w:space="0" w:color="auto"/>
            <w:left w:val="none" w:sz="0" w:space="0" w:color="auto"/>
            <w:bottom w:val="none" w:sz="0" w:space="0" w:color="auto"/>
            <w:right w:val="none" w:sz="0" w:space="0" w:color="auto"/>
          </w:divBdr>
        </w:div>
        <w:div w:id="389231718">
          <w:marLeft w:val="480"/>
          <w:marRight w:val="0"/>
          <w:marTop w:val="0"/>
          <w:marBottom w:val="0"/>
          <w:divBdr>
            <w:top w:val="none" w:sz="0" w:space="0" w:color="auto"/>
            <w:left w:val="none" w:sz="0" w:space="0" w:color="auto"/>
            <w:bottom w:val="none" w:sz="0" w:space="0" w:color="auto"/>
            <w:right w:val="none" w:sz="0" w:space="0" w:color="auto"/>
          </w:divBdr>
        </w:div>
        <w:div w:id="921719797">
          <w:marLeft w:val="480"/>
          <w:marRight w:val="0"/>
          <w:marTop w:val="0"/>
          <w:marBottom w:val="0"/>
          <w:divBdr>
            <w:top w:val="none" w:sz="0" w:space="0" w:color="auto"/>
            <w:left w:val="none" w:sz="0" w:space="0" w:color="auto"/>
            <w:bottom w:val="none" w:sz="0" w:space="0" w:color="auto"/>
            <w:right w:val="none" w:sz="0" w:space="0" w:color="auto"/>
          </w:divBdr>
        </w:div>
        <w:div w:id="47731216">
          <w:marLeft w:val="480"/>
          <w:marRight w:val="0"/>
          <w:marTop w:val="0"/>
          <w:marBottom w:val="0"/>
          <w:divBdr>
            <w:top w:val="none" w:sz="0" w:space="0" w:color="auto"/>
            <w:left w:val="none" w:sz="0" w:space="0" w:color="auto"/>
            <w:bottom w:val="none" w:sz="0" w:space="0" w:color="auto"/>
            <w:right w:val="none" w:sz="0" w:space="0" w:color="auto"/>
          </w:divBdr>
        </w:div>
        <w:div w:id="1348940954">
          <w:marLeft w:val="480"/>
          <w:marRight w:val="0"/>
          <w:marTop w:val="0"/>
          <w:marBottom w:val="0"/>
          <w:divBdr>
            <w:top w:val="none" w:sz="0" w:space="0" w:color="auto"/>
            <w:left w:val="none" w:sz="0" w:space="0" w:color="auto"/>
            <w:bottom w:val="none" w:sz="0" w:space="0" w:color="auto"/>
            <w:right w:val="none" w:sz="0" w:space="0" w:color="auto"/>
          </w:divBdr>
        </w:div>
        <w:div w:id="360938982">
          <w:marLeft w:val="480"/>
          <w:marRight w:val="0"/>
          <w:marTop w:val="0"/>
          <w:marBottom w:val="0"/>
          <w:divBdr>
            <w:top w:val="none" w:sz="0" w:space="0" w:color="auto"/>
            <w:left w:val="none" w:sz="0" w:space="0" w:color="auto"/>
            <w:bottom w:val="none" w:sz="0" w:space="0" w:color="auto"/>
            <w:right w:val="none" w:sz="0" w:space="0" w:color="auto"/>
          </w:divBdr>
        </w:div>
        <w:div w:id="245189330">
          <w:marLeft w:val="480"/>
          <w:marRight w:val="0"/>
          <w:marTop w:val="0"/>
          <w:marBottom w:val="0"/>
          <w:divBdr>
            <w:top w:val="none" w:sz="0" w:space="0" w:color="auto"/>
            <w:left w:val="none" w:sz="0" w:space="0" w:color="auto"/>
            <w:bottom w:val="none" w:sz="0" w:space="0" w:color="auto"/>
            <w:right w:val="none" w:sz="0" w:space="0" w:color="auto"/>
          </w:divBdr>
        </w:div>
        <w:div w:id="1777023660">
          <w:marLeft w:val="480"/>
          <w:marRight w:val="0"/>
          <w:marTop w:val="0"/>
          <w:marBottom w:val="0"/>
          <w:divBdr>
            <w:top w:val="none" w:sz="0" w:space="0" w:color="auto"/>
            <w:left w:val="none" w:sz="0" w:space="0" w:color="auto"/>
            <w:bottom w:val="none" w:sz="0" w:space="0" w:color="auto"/>
            <w:right w:val="none" w:sz="0" w:space="0" w:color="auto"/>
          </w:divBdr>
        </w:div>
        <w:div w:id="1631084773">
          <w:marLeft w:val="480"/>
          <w:marRight w:val="0"/>
          <w:marTop w:val="0"/>
          <w:marBottom w:val="0"/>
          <w:divBdr>
            <w:top w:val="none" w:sz="0" w:space="0" w:color="auto"/>
            <w:left w:val="none" w:sz="0" w:space="0" w:color="auto"/>
            <w:bottom w:val="none" w:sz="0" w:space="0" w:color="auto"/>
            <w:right w:val="none" w:sz="0" w:space="0" w:color="auto"/>
          </w:divBdr>
        </w:div>
        <w:div w:id="1303385216">
          <w:marLeft w:val="480"/>
          <w:marRight w:val="0"/>
          <w:marTop w:val="0"/>
          <w:marBottom w:val="0"/>
          <w:divBdr>
            <w:top w:val="none" w:sz="0" w:space="0" w:color="auto"/>
            <w:left w:val="none" w:sz="0" w:space="0" w:color="auto"/>
            <w:bottom w:val="none" w:sz="0" w:space="0" w:color="auto"/>
            <w:right w:val="none" w:sz="0" w:space="0" w:color="auto"/>
          </w:divBdr>
        </w:div>
        <w:div w:id="328291588">
          <w:marLeft w:val="480"/>
          <w:marRight w:val="0"/>
          <w:marTop w:val="0"/>
          <w:marBottom w:val="0"/>
          <w:divBdr>
            <w:top w:val="none" w:sz="0" w:space="0" w:color="auto"/>
            <w:left w:val="none" w:sz="0" w:space="0" w:color="auto"/>
            <w:bottom w:val="none" w:sz="0" w:space="0" w:color="auto"/>
            <w:right w:val="none" w:sz="0" w:space="0" w:color="auto"/>
          </w:divBdr>
        </w:div>
      </w:divsChild>
    </w:div>
    <w:div w:id="273440264">
      <w:bodyDiv w:val="1"/>
      <w:marLeft w:val="0"/>
      <w:marRight w:val="0"/>
      <w:marTop w:val="0"/>
      <w:marBottom w:val="0"/>
      <w:divBdr>
        <w:top w:val="none" w:sz="0" w:space="0" w:color="auto"/>
        <w:left w:val="none" w:sz="0" w:space="0" w:color="auto"/>
        <w:bottom w:val="none" w:sz="0" w:space="0" w:color="auto"/>
        <w:right w:val="none" w:sz="0" w:space="0" w:color="auto"/>
      </w:divBdr>
    </w:div>
    <w:div w:id="274825075">
      <w:bodyDiv w:val="1"/>
      <w:marLeft w:val="0"/>
      <w:marRight w:val="0"/>
      <w:marTop w:val="0"/>
      <w:marBottom w:val="0"/>
      <w:divBdr>
        <w:top w:val="none" w:sz="0" w:space="0" w:color="auto"/>
        <w:left w:val="none" w:sz="0" w:space="0" w:color="auto"/>
        <w:bottom w:val="none" w:sz="0" w:space="0" w:color="auto"/>
        <w:right w:val="none" w:sz="0" w:space="0" w:color="auto"/>
      </w:divBdr>
    </w:div>
    <w:div w:id="275214049">
      <w:bodyDiv w:val="1"/>
      <w:marLeft w:val="0"/>
      <w:marRight w:val="0"/>
      <w:marTop w:val="0"/>
      <w:marBottom w:val="0"/>
      <w:divBdr>
        <w:top w:val="none" w:sz="0" w:space="0" w:color="auto"/>
        <w:left w:val="none" w:sz="0" w:space="0" w:color="auto"/>
        <w:bottom w:val="none" w:sz="0" w:space="0" w:color="auto"/>
        <w:right w:val="none" w:sz="0" w:space="0" w:color="auto"/>
      </w:divBdr>
    </w:div>
    <w:div w:id="276525986">
      <w:bodyDiv w:val="1"/>
      <w:marLeft w:val="0"/>
      <w:marRight w:val="0"/>
      <w:marTop w:val="0"/>
      <w:marBottom w:val="0"/>
      <w:divBdr>
        <w:top w:val="none" w:sz="0" w:space="0" w:color="auto"/>
        <w:left w:val="none" w:sz="0" w:space="0" w:color="auto"/>
        <w:bottom w:val="none" w:sz="0" w:space="0" w:color="auto"/>
        <w:right w:val="none" w:sz="0" w:space="0" w:color="auto"/>
      </w:divBdr>
    </w:div>
    <w:div w:id="276832839">
      <w:bodyDiv w:val="1"/>
      <w:marLeft w:val="0"/>
      <w:marRight w:val="0"/>
      <w:marTop w:val="0"/>
      <w:marBottom w:val="0"/>
      <w:divBdr>
        <w:top w:val="none" w:sz="0" w:space="0" w:color="auto"/>
        <w:left w:val="none" w:sz="0" w:space="0" w:color="auto"/>
        <w:bottom w:val="none" w:sz="0" w:space="0" w:color="auto"/>
        <w:right w:val="none" w:sz="0" w:space="0" w:color="auto"/>
      </w:divBdr>
    </w:div>
    <w:div w:id="276914004">
      <w:bodyDiv w:val="1"/>
      <w:marLeft w:val="0"/>
      <w:marRight w:val="0"/>
      <w:marTop w:val="0"/>
      <w:marBottom w:val="0"/>
      <w:divBdr>
        <w:top w:val="none" w:sz="0" w:space="0" w:color="auto"/>
        <w:left w:val="none" w:sz="0" w:space="0" w:color="auto"/>
        <w:bottom w:val="none" w:sz="0" w:space="0" w:color="auto"/>
        <w:right w:val="none" w:sz="0" w:space="0" w:color="auto"/>
      </w:divBdr>
    </w:div>
    <w:div w:id="277370480">
      <w:bodyDiv w:val="1"/>
      <w:marLeft w:val="0"/>
      <w:marRight w:val="0"/>
      <w:marTop w:val="0"/>
      <w:marBottom w:val="0"/>
      <w:divBdr>
        <w:top w:val="none" w:sz="0" w:space="0" w:color="auto"/>
        <w:left w:val="none" w:sz="0" w:space="0" w:color="auto"/>
        <w:bottom w:val="none" w:sz="0" w:space="0" w:color="auto"/>
        <w:right w:val="none" w:sz="0" w:space="0" w:color="auto"/>
      </w:divBdr>
    </w:div>
    <w:div w:id="280261455">
      <w:bodyDiv w:val="1"/>
      <w:marLeft w:val="0"/>
      <w:marRight w:val="0"/>
      <w:marTop w:val="0"/>
      <w:marBottom w:val="0"/>
      <w:divBdr>
        <w:top w:val="none" w:sz="0" w:space="0" w:color="auto"/>
        <w:left w:val="none" w:sz="0" w:space="0" w:color="auto"/>
        <w:bottom w:val="none" w:sz="0" w:space="0" w:color="auto"/>
        <w:right w:val="none" w:sz="0" w:space="0" w:color="auto"/>
      </w:divBdr>
    </w:div>
    <w:div w:id="280305496">
      <w:bodyDiv w:val="1"/>
      <w:marLeft w:val="0"/>
      <w:marRight w:val="0"/>
      <w:marTop w:val="0"/>
      <w:marBottom w:val="0"/>
      <w:divBdr>
        <w:top w:val="none" w:sz="0" w:space="0" w:color="auto"/>
        <w:left w:val="none" w:sz="0" w:space="0" w:color="auto"/>
        <w:bottom w:val="none" w:sz="0" w:space="0" w:color="auto"/>
        <w:right w:val="none" w:sz="0" w:space="0" w:color="auto"/>
      </w:divBdr>
    </w:div>
    <w:div w:id="280919666">
      <w:bodyDiv w:val="1"/>
      <w:marLeft w:val="0"/>
      <w:marRight w:val="0"/>
      <w:marTop w:val="0"/>
      <w:marBottom w:val="0"/>
      <w:divBdr>
        <w:top w:val="none" w:sz="0" w:space="0" w:color="auto"/>
        <w:left w:val="none" w:sz="0" w:space="0" w:color="auto"/>
        <w:bottom w:val="none" w:sz="0" w:space="0" w:color="auto"/>
        <w:right w:val="none" w:sz="0" w:space="0" w:color="auto"/>
      </w:divBdr>
    </w:div>
    <w:div w:id="282082722">
      <w:bodyDiv w:val="1"/>
      <w:marLeft w:val="0"/>
      <w:marRight w:val="0"/>
      <w:marTop w:val="0"/>
      <w:marBottom w:val="0"/>
      <w:divBdr>
        <w:top w:val="none" w:sz="0" w:space="0" w:color="auto"/>
        <w:left w:val="none" w:sz="0" w:space="0" w:color="auto"/>
        <w:bottom w:val="none" w:sz="0" w:space="0" w:color="auto"/>
        <w:right w:val="none" w:sz="0" w:space="0" w:color="auto"/>
      </w:divBdr>
    </w:div>
    <w:div w:id="282230125">
      <w:bodyDiv w:val="1"/>
      <w:marLeft w:val="0"/>
      <w:marRight w:val="0"/>
      <w:marTop w:val="0"/>
      <w:marBottom w:val="0"/>
      <w:divBdr>
        <w:top w:val="none" w:sz="0" w:space="0" w:color="auto"/>
        <w:left w:val="none" w:sz="0" w:space="0" w:color="auto"/>
        <w:bottom w:val="none" w:sz="0" w:space="0" w:color="auto"/>
        <w:right w:val="none" w:sz="0" w:space="0" w:color="auto"/>
      </w:divBdr>
    </w:div>
    <w:div w:id="282853651">
      <w:bodyDiv w:val="1"/>
      <w:marLeft w:val="0"/>
      <w:marRight w:val="0"/>
      <w:marTop w:val="0"/>
      <w:marBottom w:val="0"/>
      <w:divBdr>
        <w:top w:val="none" w:sz="0" w:space="0" w:color="auto"/>
        <w:left w:val="none" w:sz="0" w:space="0" w:color="auto"/>
        <w:bottom w:val="none" w:sz="0" w:space="0" w:color="auto"/>
        <w:right w:val="none" w:sz="0" w:space="0" w:color="auto"/>
      </w:divBdr>
    </w:div>
    <w:div w:id="283077860">
      <w:bodyDiv w:val="1"/>
      <w:marLeft w:val="0"/>
      <w:marRight w:val="0"/>
      <w:marTop w:val="0"/>
      <w:marBottom w:val="0"/>
      <w:divBdr>
        <w:top w:val="none" w:sz="0" w:space="0" w:color="auto"/>
        <w:left w:val="none" w:sz="0" w:space="0" w:color="auto"/>
        <w:bottom w:val="none" w:sz="0" w:space="0" w:color="auto"/>
        <w:right w:val="none" w:sz="0" w:space="0" w:color="auto"/>
      </w:divBdr>
    </w:div>
    <w:div w:id="288128216">
      <w:bodyDiv w:val="1"/>
      <w:marLeft w:val="0"/>
      <w:marRight w:val="0"/>
      <w:marTop w:val="0"/>
      <w:marBottom w:val="0"/>
      <w:divBdr>
        <w:top w:val="none" w:sz="0" w:space="0" w:color="auto"/>
        <w:left w:val="none" w:sz="0" w:space="0" w:color="auto"/>
        <w:bottom w:val="none" w:sz="0" w:space="0" w:color="auto"/>
        <w:right w:val="none" w:sz="0" w:space="0" w:color="auto"/>
      </w:divBdr>
    </w:div>
    <w:div w:id="289022612">
      <w:bodyDiv w:val="1"/>
      <w:marLeft w:val="0"/>
      <w:marRight w:val="0"/>
      <w:marTop w:val="0"/>
      <w:marBottom w:val="0"/>
      <w:divBdr>
        <w:top w:val="none" w:sz="0" w:space="0" w:color="auto"/>
        <w:left w:val="none" w:sz="0" w:space="0" w:color="auto"/>
        <w:bottom w:val="none" w:sz="0" w:space="0" w:color="auto"/>
        <w:right w:val="none" w:sz="0" w:space="0" w:color="auto"/>
      </w:divBdr>
    </w:div>
    <w:div w:id="289483863">
      <w:bodyDiv w:val="1"/>
      <w:marLeft w:val="0"/>
      <w:marRight w:val="0"/>
      <w:marTop w:val="0"/>
      <w:marBottom w:val="0"/>
      <w:divBdr>
        <w:top w:val="none" w:sz="0" w:space="0" w:color="auto"/>
        <w:left w:val="none" w:sz="0" w:space="0" w:color="auto"/>
        <w:bottom w:val="none" w:sz="0" w:space="0" w:color="auto"/>
        <w:right w:val="none" w:sz="0" w:space="0" w:color="auto"/>
      </w:divBdr>
    </w:div>
    <w:div w:id="289669794">
      <w:bodyDiv w:val="1"/>
      <w:marLeft w:val="0"/>
      <w:marRight w:val="0"/>
      <w:marTop w:val="0"/>
      <w:marBottom w:val="0"/>
      <w:divBdr>
        <w:top w:val="none" w:sz="0" w:space="0" w:color="auto"/>
        <w:left w:val="none" w:sz="0" w:space="0" w:color="auto"/>
        <w:bottom w:val="none" w:sz="0" w:space="0" w:color="auto"/>
        <w:right w:val="none" w:sz="0" w:space="0" w:color="auto"/>
      </w:divBdr>
    </w:div>
    <w:div w:id="289945622">
      <w:bodyDiv w:val="1"/>
      <w:marLeft w:val="0"/>
      <w:marRight w:val="0"/>
      <w:marTop w:val="0"/>
      <w:marBottom w:val="0"/>
      <w:divBdr>
        <w:top w:val="none" w:sz="0" w:space="0" w:color="auto"/>
        <w:left w:val="none" w:sz="0" w:space="0" w:color="auto"/>
        <w:bottom w:val="none" w:sz="0" w:space="0" w:color="auto"/>
        <w:right w:val="none" w:sz="0" w:space="0" w:color="auto"/>
      </w:divBdr>
    </w:div>
    <w:div w:id="290939696">
      <w:bodyDiv w:val="1"/>
      <w:marLeft w:val="0"/>
      <w:marRight w:val="0"/>
      <w:marTop w:val="0"/>
      <w:marBottom w:val="0"/>
      <w:divBdr>
        <w:top w:val="none" w:sz="0" w:space="0" w:color="auto"/>
        <w:left w:val="none" w:sz="0" w:space="0" w:color="auto"/>
        <w:bottom w:val="none" w:sz="0" w:space="0" w:color="auto"/>
        <w:right w:val="none" w:sz="0" w:space="0" w:color="auto"/>
      </w:divBdr>
    </w:div>
    <w:div w:id="291403679">
      <w:bodyDiv w:val="1"/>
      <w:marLeft w:val="0"/>
      <w:marRight w:val="0"/>
      <w:marTop w:val="0"/>
      <w:marBottom w:val="0"/>
      <w:divBdr>
        <w:top w:val="none" w:sz="0" w:space="0" w:color="auto"/>
        <w:left w:val="none" w:sz="0" w:space="0" w:color="auto"/>
        <w:bottom w:val="none" w:sz="0" w:space="0" w:color="auto"/>
        <w:right w:val="none" w:sz="0" w:space="0" w:color="auto"/>
      </w:divBdr>
    </w:div>
    <w:div w:id="295599969">
      <w:bodyDiv w:val="1"/>
      <w:marLeft w:val="0"/>
      <w:marRight w:val="0"/>
      <w:marTop w:val="0"/>
      <w:marBottom w:val="0"/>
      <w:divBdr>
        <w:top w:val="none" w:sz="0" w:space="0" w:color="auto"/>
        <w:left w:val="none" w:sz="0" w:space="0" w:color="auto"/>
        <w:bottom w:val="none" w:sz="0" w:space="0" w:color="auto"/>
        <w:right w:val="none" w:sz="0" w:space="0" w:color="auto"/>
      </w:divBdr>
    </w:div>
    <w:div w:id="296108690">
      <w:bodyDiv w:val="1"/>
      <w:marLeft w:val="0"/>
      <w:marRight w:val="0"/>
      <w:marTop w:val="0"/>
      <w:marBottom w:val="0"/>
      <w:divBdr>
        <w:top w:val="none" w:sz="0" w:space="0" w:color="auto"/>
        <w:left w:val="none" w:sz="0" w:space="0" w:color="auto"/>
        <w:bottom w:val="none" w:sz="0" w:space="0" w:color="auto"/>
        <w:right w:val="none" w:sz="0" w:space="0" w:color="auto"/>
      </w:divBdr>
    </w:div>
    <w:div w:id="296644967">
      <w:bodyDiv w:val="1"/>
      <w:marLeft w:val="0"/>
      <w:marRight w:val="0"/>
      <w:marTop w:val="0"/>
      <w:marBottom w:val="0"/>
      <w:divBdr>
        <w:top w:val="none" w:sz="0" w:space="0" w:color="auto"/>
        <w:left w:val="none" w:sz="0" w:space="0" w:color="auto"/>
        <w:bottom w:val="none" w:sz="0" w:space="0" w:color="auto"/>
        <w:right w:val="none" w:sz="0" w:space="0" w:color="auto"/>
      </w:divBdr>
      <w:divsChild>
        <w:div w:id="1800487575">
          <w:marLeft w:val="480"/>
          <w:marRight w:val="0"/>
          <w:marTop w:val="0"/>
          <w:marBottom w:val="0"/>
          <w:divBdr>
            <w:top w:val="none" w:sz="0" w:space="0" w:color="auto"/>
            <w:left w:val="none" w:sz="0" w:space="0" w:color="auto"/>
            <w:bottom w:val="none" w:sz="0" w:space="0" w:color="auto"/>
            <w:right w:val="none" w:sz="0" w:space="0" w:color="auto"/>
          </w:divBdr>
        </w:div>
        <w:div w:id="1068958246">
          <w:marLeft w:val="480"/>
          <w:marRight w:val="0"/>
          <w:marTop w:val="0"/>
          <w:marBottom w:val="0"/>
          <w:divBdr>
            <w:top w:val="none" w:sz="0" w:space="0" w:color="auto"/>
            <w:left w:val="none" w:sz="0" w:space="0" w:color="auto"/>
            <w:bottom w:val="none" w:sz="0" w:space="0" w:color="auto"/>
            <w:right w:val="none" w:sz="0" w:space="0" w:color="auto"/>
          </w:divBdr>
        </w:div>
        <w:div w:id="1989629786">
          <w:marLeft w:val="480"/>
          <w:marRight w:val="0"/>
          <w:marTop w:val="0"/>
          <w:marBottom w:val="0"/>
          <w:divBdr>
            <w:top w:val="none" w:sz="0" w:space="0" w:color="auto"/>
            <w:left w:val="none" w:sz="0" w:space="0" w:color="auto"/>
            <w:bottom w:val="none" w:sz="0" w:space="0" w:color="auto"/>
            <w:right w:val="none" w:sz="0" w:space="0" w:color="auto"/>
          </w:divBdr>
        </w:div>
        <w:div w:id="1265070648">
          <w:marLeft w:val="480"/>
          <w:marRight w:val="0"/>
          <w:marTop w:val="0"/>
          <w:marBottom w:val="0"/>
          <w:divBdr>
            <w:top w:val="none" w:sz="0" w:space="0" w:color="auto"/>
            <w:left w:val="none" w:sz="0" w:space="0" w:color="auto"/>
            <w:bottom w:val="none" w:sz="0" w:space="0" w:color="auto"/>
            <w:right w:val="none" w:sz="0" w:space="0" w:color="auto"/>
          </w:divBdr>
        </w:div>
        <w:div w:id="1959332323">
          <w:marLeft w:val="480"/>
          <w:marRight w:val="0"/>
          <w:marTop w:val="0"/>
          <w:marBottom w:val="0"/>
          <w:divBdr>
            <w:top w:val="none" w:sz="0" w:space="0" w:color="auto"/>
            <w:left w:val="none" w:sz="0" w:space="0" w:color="auto"/>
            <w:bottom w:val="none" w:sz="0" w:space="0" w:color="auto"/>
            <w:right w:val="none" w:sz="0" w:space="0" w:color="auto"/>
          </w:divBdr>
        </w:div>
        <w:div w:id="1293443974">
          <w:marLeft w:val="480"/>
          <w:marRight w:val="0"/>
          <w:marTop w:val="0"/>
          <w:marBottom w:val="0"/>
          <w:divBdr>
            <w:top w:val="none" w:sz="0" w:space="0" w:color="auto"/>
            <w:left w:val="none" w:sz="0" w:space="0" w:color="auto"/>
            <w:bottom w:val="none" w:sz="0" w:space="0" w:color="auto"/>
            <w:right w:val="none" w:sz="0" w:space="0" w:color="auto"/>
          </w:divBdr>
        </w:div>
        <w:div w:id="628781523">
          <w:marLeft w:val="480"/>
          <w:marRight w:val="0"/>
          <w:marTop w:val="0"/>
          <w:marBottom w:val="0"/>
          <w:divBdr>
            <w:top w:val="none" w:sz="0" w:space="0" w:color="auto"/>
            <w:left w:val="none" w:sz="0" w:space="0" w:color="auto"/>
            <w:bottom w:val="none" w:sz="0" w:space="0" w:color="auto"/>
            <w:right w:val="none" w:sz="0" w:space="0" w:color="auto"/>
          </w:divBdr>
        </w:div>
        <w:div w:id="1721708178">
          <w:marLeft w:val="480"/>
          <w:marRight w:val="0"/>
          <w:marTop w:val="0"/>
          <w:marBottom w:val="0"/>
          <w:divBdr>
            <w:top w:val="none" w:sz="0" w:space="0" w:color="auto"/>
            <w:left w:val="none" w:sz="0" w:space="0" w:color="auto"/>
            <w:bottom w:val="none" w:sz="0" w:space="0" w:color="auto"/>
            <w:right w:val="none" w:sz="0" w:space="0" w:color="auto"/>
          </w:divBdr>
        </w:div>
        <w:div w:id="529414043">
          <w:marLeft w:val="480"/>
          <w:marRight w:val="0"/>
          <w:marTop w:val="0"/>
          <w:marBottom w:val="0"/>
          <w:divBdr>
            <w:top w:val="none" w:sz="0" w:space="0" w:color="auto"/>
            <w:left w:val="none" w:sz="0" w:space="0" w:color="auto"/>
            <w:bottom w:val="none" w:sz="0" w:space="0" w:color="auto"/>
            <w:right w:val="none" w:sz="0" w:space="0" w:color="auto"/>
          </w:divBdr>
        </w:div>
        <w:div w:id="1365641771">
          <w:marLeft w:val="480"/>
          <w:marRight w:val="0"/>
          <w:marTop w:val="0"/>
          <w:marBottom w:val="0"/>
          <w:divBdr>
            <w:top w:val="none" w:sz="0" w:space="0" w:color="auto"/>
            <w:left w:val="none" w:sz="0" w:space="0" w:color="auto"/>
            <w:bottom w:val="none" w:sz="0" w:space="0" w:color="auto"/>
            <w:right w:val="none" w:sz="0" w:space="0" w:color="auto"/>
          </w:divBdr>
        </w:div>
        <w:div w:id="818956030">
          <w:marLeft w:val="480"/>
          <w:marRight w:val="0"/>
          <w:marTop w:val="0"/>
          <w:marBottom w:val="0"/>
          <w:divBdr>
            <w:top w:val="none" w:sz="0" w:space="0" w:color="auto"/>
            <w:left w:val="none" w:sz="0" w:space="0" w:color="auto"/>
            <w:bottom w:val="none" w:sz="0" w:space="0" w:color="auto"/>
            <w:right w:val="none" w:sz="0" w:space="0" w:color="auto"/>
          </w:divBdr>
        </w:div>
        <w:div w:id="364062994">
          <w:marLeft w:val="480"/>
          <w:marRight w:val="0"/>
          <w:marTop w:val="0"/>
          <w:marBottom w:val="0"/>
          <w:divBdr>
            <w:top w:val="none" w:sz="0" w:space="0" w:color="auto"/>
            <w:left w:val="none" w:sz="0" w:space="0" w:color="auto"/>
            <w:bottom w:val="none" w:sz="0" w:space="0" w:color="auto"/>
            <w:right w:val="none" w:sz="0" w:space="0" w:color="auto"/>
          </w:divBdr>
        </w:div>
        <w:div w:id="714934396">
          <w:marLeft w:val="480"/>
          <w:marRight w:val="0"/>
          <w:marTop w:val="0"/>
          <w:marBottom w:val="0"/>
          <w:divBdr>
            <w:top w:val="none" w:sz="0" w:space="0" w:color="auto"/>
            <w:left w:val="none" w:sz="0" w:space="0" w:color="auto"/>
            <w:bottom w:val="none" w:sz="0" w:space="0" w:color="auto"/>
            <w:right w:val="none" w:sz="0" w:space="0" w:color="auto"/>
          </w:divBdr>
        </w:div>
      </w:divsChild>
    </w:div>
    <w:div w:id="297533601">
      <w:bodyDiv w:val="1"/>
      <w:marLeft w:val="0"/>
      <w:marRight w:val="0"/>
      <w:marTop w:val="0"/>
      <w:marBottom w:val="0"/>
      <w:divBdr>
        <w:top w:val="none" w:sz="0" w:space="0" w:color="auto"/>
        <w:left w:val="none" w:sz="0" w:space="0" w:color="auto"/>
        <w:bottom w:val="none" w:sz="0" w:space="0" w:color="auto"/>
        <w:right w:val="none" w:sz="0" w:space="0" w:color="auto"/>
      </w:divBdr>
    </w:div>
    <w:div w:id="297607422">
      <w:bodyDiv w:val="1"/>
      <w:marLeft w:val="0"/>
      <w:marRight w:val="0"/>
      <w:marTop w:val="0"/>
      <w:marBottom w:val="0"/>
      <w:divBdr>
        <w:top w:val="none" w:sz="0" w:space="0" w:color="auto"/>
        <w:left w:val="none" w:sz="0" w:space="0" w:color="auto"/>
        <w:bottom w:val="none" w:sz="0" w:space="0" w:color="auto"/>
        <w:right w:val="none" w:sz="0" w:space="0" w:color="auto"/>
      </w:divBdr>
    </w:div>
    <w:div w:id="297884568">
      <w:bodyDiv w:val="1"/>
      <w:marLeft w:val="0"/>
      <w:marRight w:val="0"/>
      <w:marTop w:val="0"/>
      <w:marBottom w:val="0"/>
      <w:divBdr>
        <w:top w:val="none" w:sz="0" w:space="0" w:color="auto"/>
        <w:left w:val="none" w:sz="0" w:space="0" w:color="auto"/>
        <w:bottom w:val="none" w:sz="0" w:space="0" w:color="auto"/>
        <w:right w:val="none" w:sz="0" w:space="0" w:color="auto"/>
      </w:divBdr>
    </w:div>
    <w:div w:id="298921920">
      <w:bodyDiv w:val="1"/>
      <w:marLeft w:val="0"/>
      <w:marRight w:val="0"/>
      <w:marTop w:val="0"/>
      <w:marBottom w:val="0"/>
      <w:divBdr>
        <w:top w:val="none" w:sz="0" w:space="0" w:color="auto"/>
        <w:left w:val="none" w:sz="0" w:space="0" w:color="auto"/>
        <w:bottom w:val="none" w:sz="0" w:space="0" w:color="auto"/>
        <w:right w:val="none" w:sz="0" w:space="0" w:color="auto"/>
      </w:divBdr>
    </w:div>
    <w:div w:id="299962481">
      <w:bodyDiv w:val="1"/>
      <w:marLeft w:val="0"/>
      <w:marRight w:val="0"/>
      <w:marTop w:val="0"/>
      <w:marBottom w:val="0"/>
      <w:divBdr>
        <w:top w:val="none" w:sz="0" w:space="0" w:color="auto"/>
        <w:left w:val="none" w:sz="0" w:space="0" w:color="auto"/>
        <w:bottom w:val="none" w:sz="0" w:space="0" w:color="auto"/>
        <w:right w:val="none" w:sz="0" w:space="0" w:color="auto"/>
      </w:divBdr>
    </w:div>
    <w:div w:id="300156677">
      <w:bodyDiv w:val="1"/>
      <w:marLeft w:val="0"/>
      <w:marRight w:val="0"/>
      <w:marTop w:val="0"/>
      <w:marBottom w:val="0"/>
      <w:divBdr>
        <w:top w:val="none" w:sz="0" w:space="0" w:color="auto"/>
        <w:left w:val="none" w:sz="0" w:space="0" w:color="auto"/>
        <w:bottom w:val="none" w:sz="0" w:space="0" w:color="auto"/>
        <w:right w:val="none" w:sz="0" w:space="0" w:color="auto"/>
      </w:divBdr>
    </w:div>
    <w:div w:id="300814857">
      <w:bodyDiv w:val="1"/>
      <w:marLeft w:val="0"/>
      <w:marRight w:val="0"/>
      <w:marTop w:val="0"/>
      <w:marBottom w:val="0"/>
      <w:divBdr>
        <w:top w:val="none" w:sz="0" w:space="0" w:color="auto"/>
        <w:left w:val="none" w:sz="0" w:space="0" w:color="auto"/>
        <w:bottom w:val="none" w:sz="0" w:space="0" w:color="auto"/>
        <w:right w:val="none" w:sz="0" w:space="0" w:color="auto"/>
      </w:divBdr>
    </w:div>
    <w:div w:id="302732187">
      <w:bodyDiv w:val="1"/>
      <w:marLeft w:val="0"/>
      <w:marRight w:val="0"/>
      <w:marTop w:val="0"/>
      <w:marBottom w:val="0"/>
      <w:divBdr>
        <w:top w:val="none" w:sz="0" w:space="0" w:color="auto"/>
        <w:left w:val="none" w:sz="0" w:space="0" w:color="auto"/>
        <w:bottom w:val="none" w:sz="0" w:space="0" w:color="auto"/>
        <w:right w:val="none" w:sz="0" w:space="0" w:color="auto"/>
      </w:divBdr>
    </w:div>
    <w:div w:id="302926187">
      <w:bodyDiv w:val="1"/>
      <w:marLeft w:val="0"/>
      <w:marRight w:val="0"/>
      <w:marTop w:val="0"/>
      <w:marBottom w:val="0"/>
      <w:divBdr>
        <w:top w:val="none" w:sz="0" w:space="0" w:color="auto"/>
        <w:left w:val="none" w:sz="0" w:space="0" w:color="auto"/>
        <w:bottom w:val="none" w:sz="0" w:space="0" w:color="auto"/>
        <w:right w:val="none" w:sz="0" w:space="0" w:color="auto"/>
      </w:divBdr>
    </w:div>
    <w:div w:id="303706599">
      <w:bodyDiv w:val="1"/>
      <w:marLeft w:val="0"/>
      <w:marRight w:val="0"/>
      <w:marTop w:val="0"/>
      <w:marBottom w:val="0"/>
      <w:divBdr>
        <w:top w:val="none" w:sz="0" w:space="0" w:color="auto"/>
        <w:left w:val="none" w:sz="0" w:space="0" w:color="auto"/>
        <w:bottom w:val="none" w:sz="0" w:space="0" w:color="auto"/>
        <w:right w:val="none" w:sz="0" w:space="0" w:color="auto"/>
      </w:divBdr>
    </w:div>
    <w:div w:id="305086146">
      <w:bodyDiv w:val="1"/>
      <w:marLeft w:val="0"/>
      <w:marRight w:val="0"/>
      <w:marTop w:val="0"/>
      <w:marBottom w:val="0"/>
      <w:divBdr>
        <w:top w:val="none" w:sz="0" w:space="0" w:color="auto"/>
        <w:left w:val="none" w:sz="0" w:space="0" w:color="auto"/>
        <w:bottom w:val="none" w:sz="0" w:space="0" w:color="auto"/>
        <w:right w:val="none" w:sz="0" w:space="0" w:color="auto"/>
      </w:divBdr>
    </w:div>
    <w:div w:id="305474449">
      <w:bodyDiv w:val="1"/>
      <w:marLeft w:val="0"/>
      <w:marRight w:val="0"/>
      <w:marTop w:val="0"/>
      <w:marBottom w:val="0"/>
      <w:divBdr>
        <w:top w:val="none" w:sz="0" w:space="0" w:color="auto"/>
        <w:left w:val="none" w:sz="0" w:space="0" w:color="auto"/>
        <w:bottom w:val="none" w:sz="0" w:space="0" w:color="auto"/>
        <w:right w:val="none" w:sz="0" w:space="0" w:color="auto"/>
      </w:divBdr>
    </w:div>
    <w:div w:id="307176848">
      <w:bodyDiv w:val="1"/>
      <w:marLeft w:val="0"/>
      <w:marRight w:val="0"/>
      <w:marTop w:val="0"/>
      <w:marBottom w:val="0"/>
      <w:divBdr>
        <w:top w:val="none" w:sz="0" w:space="0" w:color="auto"/>
        <w:left w:val="none" w:sz="0" w:space="0" w:color="auto"/>
        <w:bottom w:val="none" w:sz="0" w:space="0" w:color="auto"/>
        <w:right w:val="none" w:sz="0" w:space="0" w:color="auto"/>
      </w:divBdr>
    </w:div>
    <w:div w:id="308050292">
      <w:bodyDiv w:val="1"/>
      <w:marLeft w:val="0"/>
      <w:marRight w:val="0"/>
      <w:marTop w:val="0"/>
      <w:marBottom w:val="0"/>
      <w:divBdr>
        <w:top w:val="none" w:sz="0" w:space="0" w:color="auto"/>
        <w:left w:val="none" w:sz="0" w:space="0" w:color="auto"/>
        <w:bottom w:val="none" w:sz="0" w:space="0" w:color="auto"/>
        <w:right w:val="none" w:sz="0" w:space="0" w:color="auto"/>
      </w:divBdr>
    </w:div>
    <w:div w:id="308553512">
      <w:bodyDiv w:val="1"/>
      <w:marLeft w:val="0"/>
      <w:marRight w:val="0"/>
      <w:marTop w:val="0"/>
      <w:marBottom w:val="0"/>
      <w:divBdr>
        <w:top w:val="none" w:sz="0" w:space="0" w:color="auto"/>
        <w:left w:val="none" w:sz="0" w:space="0" w:color="auto"/>
        <w:bottom w:val="none" w:sz="0" w:space="0" w:color="auto"/>
        <w:right w:val="none" w:sz="0" w:space="0" w:color="auto"/>
      </w:divBdr>
      <w:divsChild>
        <w:div w:id="394356887">
          <w:marLeft w:val="480"/>
          <w:marRight w:val="0"/>
          <w:marTop w:val="0"/>
          <w:marBottom w:val="0"/>
          <w:divBdr>
            <w:top w:val="none" w:sz="0" w:space="0" w:color="auto"/>
            <w:left w:val="none" w:sz="0" w:space="0" w:color="auto"/>
            <w:bottom w:val="none" w:sz="0" w:space="0" w:color="auto"/>
            <w:right w:val="none" w:sz="0" w:space="0" w:color="auto"/>
          </w:divBdr>
        </w:div>
        <w:div w:id="2143575304">
          <w:marLeft w:val="480"/>
          <w:marRight w:val="0"/>
          <w:marTop w:val="0"/>
          <w:marBottom w:val="0"/>
          <w:divBdr>
            <w:top w:val="none" w:sz="0" w:space="0" w:color="auto"/>
            <w:left w:val="none" w:sz="0" w:space="0" w:color="auto"/>
            <w:bottom w:val="none" w:sz="0" w:space="0" w:color="auto"/>
            <w:right w:val="none" w:sz="0" w:space="0" w:color="auto"/>
          </w:divBdr>
        </w:div>
        <w:div w:id="496773794">
          <w:marLeft w:val="480"/>
          <w:marRight w:val="0"/>
          <w:marTop w:val="0"/>
          <w:marBottom w:val="0"/>
          <w:divBdr>
            <w:top w:val="none" w:sz="0" w:space="0" w:color="auto"/>
            <w:left w:val="none" w:sz="0" w:space="0" w:color="auto"/>
            <w:bottom w:val="none" w:sz="0" w:space="0" w:color="auto"/>
            <w:right w:val="none" w:sz="0" w:space="0" w:color="auto"/>
          </w:divBdr>
        </w:div>
        <w:div w:id="626279596">
          <w:marLeft w:val="480"/>
          <w:marRight w:val="0"/>
          <w:marTop w:val="0"/>
          <w:marBottom w:val="0"/>
          <w:divBdr>
            <w:top w:val="none" w:sz="0" w:space="0" w:color="auto"/>
            <w:left w:val="none" w:sz="0" w:space="0" w:color="auto"/>
            <w:bottom w:val="none" w:sz="0" w:space="0" w:color="auto"/>
            <w:right w:val="none" w:sz="0" w:space="0" w:color="auto"/>
          </w:divBdr>
        </w:div>
        <w:div w:id="580145721">
          <w:marLeft w:val="480"/>
          <w:marRight w:val="0"/>
          <w:marTop w:val="0"/>
          <w:marBottom w:val="0"/>
          <w:divBdr>
            <w:top w:val="none" w:sz="0" w:space="0" w:color="auto"/>
            <w:left w:val="none" w:sz="0" w:space="0" w:color="auto"/>
            <w:bottom w:val="none" w:sz="0" w:space="0" w:color="auto"/>
            <w:right w:val="none" w:sz="0" w:space="0" w:color="auto"/>
          </w:divBdr>
        </w:div>
        <w:div w:id="2120492614">
          <w:marLeft w:val="480"/>
          <w:marRight w:val="0"/>
          <w:marTop w:val="0"/>
          <w:marBottom w:val="0"/>
          <w:divBdr>
            <w:top w:val="none" w:sz="0" w:space="0" w:color="auto"/>
            <w:left w:val="none" w:sz="0" w:space="0" w:color="auto"/>
            <w:bottom w:val="none" w:sz="0" w:space="0" w:color="auto"/>
            <w:right w:val="none" w:sz="0" w:space="0" w:color="auto"/>
          </w:divBdr>
        </w:div>
        <w:div w:id="1400667939">
          <w:marLeft w:val="480"/>
          <w:marRight w:val="0"/>
          <w:marTop w:val="0"/>
          <w:marBottom w:val="0"/>
          <w:divBdr>
            <w:top w:val="none" w:sz="0" w:space="0" w:color="auto"/>
            <w:left w:val="none" w:sz="0" w:space="0" w:color="auto"/>
            <w:bottom w:val="none" w:sz="0" w:space="0" w:color="auto"/>
            <w:right w:val="none" w:sz="0" w:space="0" w:color="auto"/>
          </w:divBdr>
        </w:div>
        <w:div w:id="477694457">
          <w:marLeft w:val="480"/>
          <w:marRight w:val="0"/>
          <w:marTop w:val="0"/>
          <w:marBottom w:val="0"/>
          <w:divBdr>
            <w:top w:val="none" w:sz="0" w:space="0" w:color="auto"/>
            <w:left w:val="none" w:sz="0" w:space="0" w:color="auto"/>
            <w:bottom w:val="none" w:sz="0" w:space="0" w:color="auto"/>
            <w:right w:val="none" w:sz="0" w:space="0" w:color="auto"/>
          </w:divBdr>
        </w:div>
        <w:div w:id="476649966">
          <w:marLeft w:val="480"/>
          <w:marRight w:val="0"/>
          <w:marTop w:val="0"/>
          <w:marBottom w:val="0"/>
          <w:divBdr>
            <w:top w:val="none" w:sz="0" w:space="0" w:color="auto"/>
            <w:left w:val="none" w:sz="0" w:space="0" w:color="auto"/>
            <w:bottom w:val="none" w:sz="0" w:space="0" w:color="auto"/>
            <w:right w:val="none" w:sz="0" w:space="0" w:color="auto"/>
          </w:divBdr>
        </w:div>
        <w:div w:id="1010720489">
          <w:marLeft w:val="480"/>
          <w:marRight w:val="0"/>
          <w:marTop w:val="0"/>
          <w:marBottom w:val="0"/>
          <w:divBdr>
            <w:top w:val="none" w:sz="0" w:space="0" w:color="auto"/>
            <w:left w:val="none" w:sz="0" w:space="0" w:color="auto"/>
            <w:bottom w:val="none" w:sz="0" w:space="0" w:color="auto"/>
            <w:right w:val="none" w:sz="0" w:space="0" w:color="auto"/>
          </w:divBdr>
        </w:div>
        <w:div w:id="1013535124">
          <w:marLeft w:val="480"/>
          <w:marRight w:val="0"/>
          <w:marTop w:val="0"/>
          <w:marBottom w:val="0"/>
          <w:divBdr>
            <w:top w:val="none" w:sz="0" w:space="0" w:color="auto"/>
            <w:left w:val="none" w:sz="0" w:space="0" w:color="auto"/>
            <w:bottom w:val="none" w:sz="0" w:space="0" w:color="auto"/>
            <w:right w:val="none" w:sz="0" w:space="0" w:color="auto"/>
          </w:divBdr>
        </w:div>
        <w:div w:id="817310780">
          <w:marLeft w:val="480"/>
          <w:marRight w:val="0"/>
          <w:marTop w:val="0"/>
          <w:marBottom w:val="0"/>
          <w:divBdr>
            <w:top w:val="none" w:sz="0" w:space="0" w:color="auto"/>
            <w:left w:val="none" w:sz="0" w:space="0" w:color="auto"/>
            <w:bottom w:val="none" w:sz="0" w:space="0" w:color="auto"/>
            <w:right w:val="none" w:sz="0" w:space="0" w:color="auto"/>
          </w:divBdr>
        </w:div>
        <w:div w:id="360470778">
          <w:marLeft w:val="480"/>
          <w:marRight w:val="0"/>
          <w:marTop w:val="0"/>
          <w:marBottom w:val="0"/>
          <w:divBdr>
            <w:top w:val="none" w:sz="0" w:space="0" w:color="auto"/>
            <w:left w:val="none" w:sz="0" w:space="0" w:color="auto"/>
            <w:bottom w:val="none" w:sz="0" w:space="0" w:color="auto"/>
            <w:right w:val="none" w:sz="0" w:space="0" w:color="auto"/>
          </w:divBdr>
        </w:div>
        <w:div w:id="356195792">
          <w:marLeft w:val="480"/>
          <w:marRight w:val="0"/>
          <w:marTop w:val="0"/>
          <w:marBottom w:val="0"/>
          <w:divBdr>
            <w:top w:val="none" w:sz="0" w:space="0" w:color="auto"/>
            <w:left w:val="none" w:sz="0" w:space="0" w:color="auto"/>
            <w:bottom w:val="none" w:sz="0" w:space="0" w:color="auto"/>
            <w:right w:val="none" w:sz="0" w:space="0" w:color="auto"/>
          </w:divBdr>
        </w:div>
        <w:div w:id="1386371521">
          <w:marLeft w:val="480"/>
          <w:marRight w:val="0"/>
          <w:marTop w:val="0"/>
          <w:marBottom w:val="0"/>
          <w:divBdr>
            <w:top w:val="none" w:sz="0" w:space="0" w:color="auto"/>
            <w:left w:val="none" w:sz="0" w:space="0" w:color="auto"/>
            <w:bottom w:val="none" w:sz="0" w:space="0" w:color="auto"/>
            <w:right w:val="none" w:sz="0" w:space="0" w:color="auto"/>
          </w:divBdr>
        </w:div>
        <w:div w:id="1694575428">
          <w:marLeft w:val="480"/>
          <w:marRight w:val="0"/>
          <w:marTop w:val="0"/>
          <w:marBottom w:val="0"/>
          <w:divBdr>
            <w:top w:val="none" w:sz="0" w:space="0" w:color="auto"/>
            <w:left w:val="none" w:sz="0" w:space="0" w:color="auto"/>
            <w:bottom w:val="none" w:sz="0" w:space="0" w:color="auto"/>
            <w:right w:val="none" w:sz="0" w:space="0" w:color="auto"/>
          </w:divBdr>
        </w:div>
        <w:div w:id="1631789527">
          <w:marLeft w:val="480"/>
          <w:marRight w:val="0"/>
          <w:marTop w:val="0"/>
          <w:marBottom w:val="0"/>
          <w:divBdr>
            <w:top w:val="none" w:sz="0" w:space="0" w:color="auto"/>
            <w:left w:val="none" w:sz="0" w:space="0" w:color="auto"/>
            <w:bottom w:val="none" w:sz="0" w:space="0" w:color="auto"/>
            <w:right w:val="none" w:sz="0" w:space="0" w:color="auto"/>
          </w:divBdr>
        </w:div>
        <w:div w:id="895509595">
          <w:marLeft w:val="480"/>
          <w:marRight w:val="0"/>
          <w:marTop w:val="0"/>
          <w:marBottom w:val="0"/>
          <w:divBdr>
            <w:top w:val="none" w:sz="0" w:space="0" w:color="auto"/>
            <w:left w:val="none" w:sz="0" w:space="0" w:color="auto"/>
            <w:bottom w:val="none" w:sz="0" w:space="0" w:color="auto"/>
            <w:right w:val="none" w:sz="0" w:space="0" w:color="auto"/>
          </w:divBdr>
        </w:div>
        <w:div w:id="611280518">
          <w:marLeft w:val="480"/>
          <w:marRight w:val="0"/>
          <w:marTop w:val="0"/>
          <w:marBottom w:val="0"/>
          <w:divBdr>
            <w:top w:val="none" w:sz="0" w:space="0" w:color="auto"/>
            <w:left w:val="none" w:sz="0" w:space="0" w:color="auto"/>
            <w:bottom w:val="none" w:sz="0" w:space="0" w:color="auto"/>
            <w:right w:val="none" w:sz="0" w:space="0" w:color="auto"/>
          </w:divBdr>
        </w:div>
        <w:div w:id="966356472">
          <w:marLeft w:val="480"/>
          <w:marRight w:val="0"/>
          <w:marTop w:val="0"/>
          <w:marBottom w:val="0"/>
          <w:divBdr>
            <w:top w:val="none" w:sz="0" w:space="0" w:color="auto"/>
            <w:left w:val="none" w:sz="0" w:space="0" w:color="auto"/>
            <w:bottom w:val="none" w:sz="0" w:space="0" w:color="auto"/>
            <w:right w:val="none" w:sz="0" w:space="0" w:color="auto"/>
          </w:divBdr>
        </w:div>
        <w:div w:id="1686402244">
          <w:marLeft w:val="480"/>
          <w:marRight w:val="0"/>
          <w:marTop w:val="0"/>
          <w:marBottom w:val="0"/>
          <w:divBdr>
            <w:top w:val="none" w:sz="0" w:space="0" w:color="auto"/>
            <w:left w:val="none" w:sz="0" w:space="0" w:color="auto"/>
            <w:bottom w:val="none" w:sz="0" w:space="0" w:color="auto"/>
            <w:right w:val="none" w:sz="0" w:space="0" w:color="auto"/>
          </w:divBdr>
        </w:div>
        <w:div w:id="578834933">
          <w:marLeft w:val="480"/>
          <w:marRight w:val="0"/>
          <w:marTop w:val="0"/>
          <w:marBottom w:val="0"/>
          <w:divBdr>
            <w:top w:val="none" w:sz="0" w:space="0" w:color="auto"/>
            <w:left w:val="none" w:sz="0" w:space="0" w:color="auto"/>
            <w:bottom w:val="none" w:sz="0" w:space="0" w:color="auto"/>
            <w:right w:val="none" w:sz="0" w:space="0" w:color="auto"/>
          </w:divBdr>
        </w:div>
        <w:div w:id="1375540708">
          <w:marLeft w:val="480"/>
          <w:marRight w:val="0"/>
          <w:marTop w:val="0"/>
          <w:marBottom w:val="0"/>
          <w:divBdr>
            <w:top w:val="none" w:sz="0" w:space="0" w:color="auto"/>
            <w:left w:val="none" w:sz="0" w:space="0" w:color="auto"/>
            <w:bottom w:val="none" w:sz="0" w:space="0" w:color="auto"/>
            <w:right w:val="none" w:sz="0" w:space="0" w:color="auto"/>
          </w:divBdr>
        </w:div>
        <w:div w:id="1547137196">
          <w:marLeft w:val="480"/>
          <w:marRight w:val="0"/>
          <w:marTop w:val="0"/>
          <w:marBottom w:val="0"/>
          <w:divBdr>
            <w:top w:val="none" w:sz="0" w:space="0" w:color="auto"/>
            <w:left w:val="none" w:sz="0" w:space="0" w:color="auto"/>
            <w:bottom w:val="none" w:sz="0" w:space="0" w:color="auto"/>
            <w:right w:val="none" w:sz="0" w:space="0" w:color="auto"/>
          </w:divBdr>
        </w:div>
        <w:div w:id="288821717">
          <w:marLeft w:val="480"/>
          <w:marRight w:val="0"/>
          <w:marTop w:val="0"/>
          <w:marBottom w:val="0"/>
          <w:divBdr>
            <w:top w:val="none" w:sz="0" w:space="0" w:color="auto"/>
            <w:left w:val="none" w:sz="0" w:space="0" w:color="auto"/>
            <w:bottom w:val="none" w:sz="0" w:space="0" w:color="auto"/>
            <w:right w:val="none" w:sz="0" w:space="0" w:color="auto"/>
          </w:divBdr>
        </w:div>
        <w:div w:id="694964012">
          <w:marLeft w:val="480"/>
          <w:marRight w:val="0"/>
          <w:marTop w:val="0"/>
          <w:marBottom w:val="0"/>
          <w:divBdr>
            <w:top w:val="none" w:sz="0" w:space="0" w:color="auto"/>
            <w:left w:val="none" w:sz="0" w:space="0" w:color="auto"/>
            <w:bottom w:val="none" w:sz="0" w:space="0" w:color="auto"/>
            <w:right w:val="none" w:sz="0" w:space="0" w:color="auto"/>
          </w:divBdr>
        </w:div>
        <w:div w:id="1585187816">
          <w:marLeft w:val="480"/>
          <w:marRight w:val="0"/>
          <w:marTop w:val="0"/>
          <w:marBottom w:val="0"/>
          <w:divBdr>
            <w:top w:val="none" w:sz="0" w:space="0" w:color="auto"/>
            <w:left w:val="none" w:sz="0" w:space="0" w:color="auto"/>
            <w:bottom w:val="none" w:sz="0" w:space="0" w:color="auto"/>
            <w:right w:val="none" w:sz="0" w:space="0" w:color="auto"/>
          </w:divBdr>
        </w:div>
        <w:div w:id="1528450984">
          <w:marLeft w:val="480"/>
          <w:marRight w:val="0"/>
          <w:marTop w:val="0"/>
          <w:marBottom w:val="0"/>
          <w:divBdr>
            <w:top w:val="none" w:sz="0" w:space="0" w:color="auto"/>
            <w:left w:val="none" w:sz="0" w:space="0" w:color="auto"/>
            <w:bottom w:val="none" w:sz="0" w:space="0" w:color="auto"/>
            <w:right w:val="none" w:sz="0" w:space="0" w:color="auto"/>
          </w:divBdr>
        </w:div>
        <w:div w:id="77950412">
          <w:marLeft w:val="480"/>
          <w:marRight w:val="0"/>
          <w:marTop w:val="0"/>
          <w:marBottom w:val="0"/>
          <w:divBdr>
            <w:top w:val="none" w:sz="0" w:space="0" w:color="auto"/>
            <w:left w:val="none" w:sz="0" w:space="0" w:color="auto"/>
            <w:bottom w:val="none" w:sz="0" w:space="0" w:color="auto"/>
            <w:right w:val="none" w:sz="0" w:space="0" w:color="auto"/>
          </w:divBdr>
        </w:div>
        <w:div w:id="1560243693">
          <w:marLeft w:val="480"/>
          <w:marRight w:val="0"/>
          <w:marTop w:val="0"/>
          <w:marBottom w:val="0"/>
          <w:divBdr>
            <w:top w:val="none" w:sz="0" w:space="0" w:color="auto"/>
            <w:left w:val="none" w:sz="0" w:space="0" w:color="auto"/>
            <w:bottom w:val="none" w:sz="0" w:space="0" w:color="auto"/>
            <w:right w:val="none" w:sz="0" w:space="0" w:color="auto"/>
          </w:divBdr>
        </w:div>
        <w:div w:id="877355394">
          <w:marLeft w:val="480"/>
          <w:marRight w:val="0"/>
          <w:marTop w:val="0"/>
          <w:marBottom w:val="0"/>
          <w:divBdr>
            <w:top w:val="none" w:sz="0" w:space="0" w:color="auto"/>
            <w:left w:val="none" w:sz="0" w:space="0" w:color="auto"/>
            <w:bottom w:val="none" w:sz="0" w:space="0" w:color="auto"/>
            <w:right w:val="none" w:sz="0" w:space="0" w:color="auto"/>
          </w:divBdr>
        </w:div>
        <w:div w:id="1797143168">
          <w:marLeft w:val="480"/>
          <w:marRight w:val="0"/>
          <w:marTop w:val="0"/>
          <w:marBottom w:val="0"/>
          <w:divBdr>
            <w:top w:val="none" w:sz="0" w:space="0" w:color="auto"/>
            <w:left w:val="none" w:sz="0" w:space="0" w:color="auto"/>
            <w:bottom w:val="none" w:sz="0" w:space="0" w:color="auto"/>
            <w:right w:val="none" w:sz="0" w:space="0" w:color="auto"/>
          </w:divBdr>
        </w:div>
        <w:div w:id="1239441573">
          <w:marLeft w:val="480"/>
          <w:marRight w:val="0"/>
          <w:marTop w:val="0"/>
          <w:marBottom w:val="0"/>
          <w:divBdr>
            <w:top w:val="none" w:sz="0" w:space="0" w:color="auto"/>
            <w:left w:val="none" w:sz="0" w:space="0" w:color="auto"/>
            <w:bottom w:val="none" w:sz="0" w:space="0" w:color="auto"/>
            <w:right w:val="none" w:sz="0" w:space="0" w:color="auto"/>
          </w:divBdr>
        </w:div>
        <w:div w:id="803620756">
          <w:marLeft w:val="480"/>
          <w:marRight w:val="0"/>
          <w:marTop w:val="0"/>
          <w:marBottom w:val="0"/>
          <w:divBdr>
            <w:top w:val="none" w:sz="0" w:space="0" w:color="auto"/>
            <w:left w:val="none" w:sz="0" w:space="0" w:color="auto"/>
            <w:bottom w:val="none" w:sz="0" w:space="0" w:color="auto"/>
            <w:right w:val="none" w:sz="0" w:space="0" w:color="auto"/>
          </w:divBdr>
        </w:div>
        <w:div w:id="192350090">
          <w:marLeft w:val="480"/>
          <w:marRight w:val="0"/>
          <w:marTop w:val="0"/>
          <w:marBottom w:val="0"/>
          <w:divBdr>
            <w:top w:val="none" w:sz="0" w:space="0" w:color="auto"/>
            <w:left w:val="none" w:sz="0" w:space="0" w:color="auto"/>
            <w:bottom w:val="none" w:sz="0" w:space="0" w:color="auto"/>
            <w:right w:val="none" w:sz="0" w:space="0" w:color="auto"/>
          </w:divBdr>
        </w:div>
        <w:div w:id="1058086317">
          <w:marLeft w:val="480"/>
          <w:marRight w:val="0"/>
          <w:marTop w:val="0"/>
          <w:marBottom w:val="0"/>
          <w:divBdr>
            <w:top w:val="none" w:sz="0" w:space="0" w:color="auto"/>
            <w:left w:val="none" w:sz="0" w:space="0" w:color="auto"/>
            <w:bottom w:val="none" w:sz="0" w:space="0" w:color="auto"/>
            <w:right w:val="none" w:sz="0" w:space="0" w:color="auto"/>
          </w:divBdr>
        </w:div>
        <w:div w:id="263198390">
          <w:marLeft w:val="480"/>
          <w:marRight w:val="0"/>
          <w:marTop w:val="0"/>
          <w:marBottom w:val="0"/>
          <w:divBdr>
            <w:top w:val="none" w:sz="0" w:space="0" w:color="auto"/>
            <w:left w:val="none" w:sz="0" w:space="0" w:color="auto"/>
            <w:bottom w:val="none" w:sz="0" w:space="0" w:color="auto"/>
            <w:right w:val="none" w:sz="0" w:space="0" w:color="auto"/>
          </w:divBdr>
        </w:div>
        <w:div w:id="1654093273">
          <w:marLeft w:val="480"/>
          <w:marRight w:val="0"/>
          <w:marTop w:val="0"/>
          <w:marBottom w:val="0"/>
          <w:divBdr>
            <w:top w:val="none" w:sz="0" w:space="0" w:color="auto"/>
            <w:left w:val="none" w:sz="0" w:space="0" w:color="auto"/>
            <w:bottom w:val="none" w:sz="0" w:space="0" w:color="auto"/>
            <w:right w:val="none" w:sz="0" w:space="0" w:color="auto"/>
          </w:divBdr>
        </w:div>
        <w:div w:id="682896548">
          <w:marLeft w:val="480"/>
          <w:marRight w:val="0"/>
          <w:marTop w:val="0"/>
          <w:marBottom w:val="0"/>
          <w:divBdr>
            <w:top w:val="none" w:sz="0" w:space="0" w:color="auto"/>
            <w:left w:val="none" w:sz="0" w:space="0" w:color="auto"/>
            <w:bottom w:val="none" w:sz="0" w:space="0" w:color="auto"/>
            <w:right w:val="none" w:sz="0" w:space="0" w:color="auto"/>
          </w:divBdr>
        </w:div>
        <w:div w:id="838542606">
          <w:marLeft w:val="480"/>
          <w:marRight w:val="0"/>
          <w:marTop w:val="0"/>
          <w:marBottom w:val="0"/>
          <w:divBdr>
            <w:top w:val="none" w:sz="0" w:space="0" w:color="auto"/>
            <w:left w:val="none" w:sz="0" w:space="0" w:color="auto"/>
            <w:bottom w:val="none" w:sz="0" w:space="0" w:color="auto"/>
            <w:right w:val="none" w:sz="0" w:space="0" w:color="auto"/>
          </w:divBdr>
        </w:div>
        <w:div w:id="451217675">
          <w:marLeft w:val="480"/>
          <w:marRight w:val="0"/>
          <w:marTop w:val="0"/>
          <w:marBottom w:val="0"/>
          <w:divBdr>
            <w:top w:val="none" w:sz="0" w:space="0" w:color="auto"/>
            <w:left w:val="none" w:sz="0" w:space="0" w:color="auto"/>
            <w:bottom w:val="none" w:sz="0" w:space="0" w:color="auto"/>
            <w:right w:val="none" w:sz="0" w:space="0" w:color="auto"/>
          </w:divBdr>
        </w:div>
        <w:div w:id="19018018">
          <w:marLeft w:val="480"/>
          <w:marRight w:val="0"/>
          <w:marTop w:val="0"/>
          <w:marBottom w:val="0"/>
          <w:divBdr>
            <w:top w:val="none" w:sz="0" w:space="0" w:color="auto"/>
            <w:left w:val="none" w:sz="0" w:space="0" w:color="auto"/>
            <w:bottom w:val="none" w:sz="0" w:space="0" w:color="auto"/>
            <w:right w:val="none" w:sz="0" w:space="0" w:color="auto"/>
          </w:divBdr>
        </w:div>
        <w:div w:id="2036688159">
          <w:marLeft w:val="480"/>
          <w:marRight w:val="0"/>
          <w:marTop w:val="0"/>
          <w:marBottom w:val="0"/>
          <w:divBdr>
            <w:top w:val="none" w:sz="0" w:space="0" w:color="auto"/>
            <w:left w:val="none" w:sz="0" w:space="0" w:color="auto"/>
            <w:bottom w:val="none" w:sz="0" w:space="0" w:color="auto"/>
            <w:right w:val="none" w:sz="0" w:space="0" w:color="auto"/>
          </w:divBdr>
        </w:div>
        <w:div w:id="1870022404">
          <w:marLeft w:val="480"/>
          <w:marRight w:val="0"/>
          <w:marTop w:val="0"/>
          <w:marBottom w:val="0"/>
          <w:divBdr>
            <w:top w:val="none" w:sz="0" w:space="0" w:color="auto"/>
            <w:left w:val="none" w:sz="0" w:space="0" w:color="auto"/>
            <w:bottom w:val="none" w:sz="0" w:space="0" w:color="auto"/>
            <w:right w:val="none" w:sz="0" w:space="0" w:color="auto"/>
          </w:divBdr>
        </w:div>
        <w:div w:id="50035961">
          <w:marLeft w:val="480"/>
          <w:marRight w:val="0"/>
          <w:marTop w:val="0"/>
          <w:marBottom w:val="0"/>
          <w:divBdr>
            <w:top w:val="none" w:sz="0" w:space="0" w:color="auto"/>
            <w:left w:val="none" w:sz="0" w:space="0" w:color="auto"/>
            <w:bottom w:val="none" w:sz="0" w:space="0" w:color="auto"/>
            <w:right w:val="none" w:sz="0" w:space="0" w:color="auto"/>
          </w:divBdr>
        </w:div>
        <w:div w:id="2001036844">
          <w:marLeft w:val="480"/>
          <w:marRight w:val="0"/>
          <w:marTop w:val="0"/>
          <w:marBottom w:val="0"/>
          <w:divBdr>
            <w:top w:val="none" w:sz="0" w:space="0" w:color="auto"/>
            <w:left w:val="none" w:sz="0" w:space="0" w:color="auto"/>
            <w:bottom w:val="none" w:sz="0" w:space="0" w:color="auto"/>
            <w:right w:val="none" w:sz="0" w:space="0" w:color="auto"/>
          </w:divBdr>
        </w:div>
        <w:div w:id="1201438096">
          <w:marLeft w:val="480"/>
          <w:marRight w:val="0"/>
          <w:marTop w:val="0"/>
          <w:marBottom w:val="0"/>
          <w:divBdr>
            <w:top w:val="none" w:sz="0" w:space="0" w:color="auto"/>
            <w:left w:val="none" w:sz="0" w:space="0" w:color="auto"/>
            <w:bottom w:val="none" w:sz="0" w:space="0" w:color="auto"/>
            <w:right w:val="none" w:sz="0" w:space="0" w:color="auto"/>
          </w:divBdr>
        </w:div>
        <w:div w:id="920604393">
          <w:marLeft w:val="480"/>
          <w:marRight w:val="0"/>
          <w:marTop w:val="0"/>
          <w:marBottom w:val="0"/>
          <w:divBdr>
            <w:top w:val="none" w:sz="0" w:space="0" w:color="auto"/>
            <w:left w:val="none" w:sz="0" w:space="0" w:color="auto"/>
            <w:bottom w:val="none" w:sz="0" w:space="0" w:color="auto"/>
            <w:right w:val="none" w:sz="0" w:space="0" w:color="auto"/>
          </w:divBdr>
        </w:div>
        <w:div w:id="1481727899">
          <w:marLeft w:val="480"/>
          <w:marRight w:val="0"/>
          <w:marTop w:val="0"/>
          <w:marBottom w:val="0"/>
          <w:divBdr>
            <w:top w:val="none" w:sz="0" w:space="0" w:color="auto"/>
            <w:left w:val="none" w:sz="0" w:space="0" w:color="auto"/>
            <w:bottom w:val="none" w:sz="0" w:space="0" w:color="auto"/>
            <w:right w:val="none" w:sz="0" w:space="0" w:color="auto"/>
          </w:divBdr>
        </w:div>
        <w:div w:id="1561819328">
          <w:marLeft w:val="480"/>
          <w:marRight w:val="0"/>
          <w:marTop w:val="0"/>
          <w:marBottom w:val="0"/>
          <w:divBdr>
            <w:top w:val="none" w:sz="0" w:space="0" w:color="auto"/>
            <w:left w:val="none" w:sz="0" w:space="0" w:color="auto"/>
            <w:bottom w:val="none" w:sz="0" w:space="0" w:color="auto"/>
            <w:right w:val="none" w:sz="0" w:space="0" w:color="auto"/>
          </w:divBdr>
        </w:div>
        <w:div w:id="2034577318">
          <w:marLeft w:val="480"/>
          <w:marRight w:val="0"/>
          <w:marTop w:val="0"/>
          <w:marBottom w:val="0"/>
          <w:divBdr>
            <w:top w:val="none" w:sz="0" w:space="0" w:color="auto"/>
            <w:left w:val="none" w:sz="0" w:space="0" w:color="auto"/>
            <w:bottom w:val="none" w:sz="0" w:space="0" w:color="auto"/>
            <w:right w:val="none" w:sz="0" w:space="0" w:color="auto"/>
          </w:divBdr>
        </w:div>
      </w:divsChild>
    </w:div>
    <w:div w:id="308630205">
      <w:bodyDiv w:val="1"/>
      <w:marLeft w:val="0"/>
      <w:marRight w:val="0"/>
      <w:marTop w:val="0"/>
      <w:marBottom w:val="0"/>
      <w:divBdr>
        <w:top w:val="none" w:sz="0" w:space="0" w:color="auto"/>
        <w:left w:val="none" w:sz="0" w:space="0" w:color="auto"/>
        <w:bottom w:val="none" w:sz="0" w:space="0" w:color="auto"/>
        <w:right w:val="none" w:sz="0" w:space="0" w:color="auto"/>
      </w:divBdr>
    </w:div>
    <w:div w:id="309018187">
      <w:bodyDiv w:val="1"/>
      <w:marLeft w:val="0"/>
      <w:marRight w:val="0"/>
      <w:marTop w:val="0"/>
      <w:marBottom w:val="0"/>
      <w:divBdr>
        <w:top w:val="none" w:sz="0" w:space="0" w:color="auto"/>
        <w:left w:val="none" w:sz="0" w:space="0" w:color="auto"/>
        <w:bottom w:val="none" w:sz="0" w:space="0" w:color="auto"/>
        <w:right w:val="none" w:sz="0" w:space="0" w:color="auto"/>
      </w:divBdr>
    </w:div>
    <w:div w:id="309330957">
      <w:bodyDiv w:val="1"/>
      <w:marLeft w:val="0"/>
      <w:marRight w:val="0"/>
      <w:marTop w:val="0"/>
      <w:marBottom w:val="0"/>
      <w:divBdr>
        <w:top w:val="none" w:sz="0" w:space="0" w:color="auto"/>
        <w:left w:val="none" w:sz="0" w:space="0" w:color="auto"/>
        <w:bottom w:val="none" w:sz="0" w:space="0" w:color="auto"/>
        <w:right w:val="none" w:sz="0" w:space="0" w:color="auto"/>
      </w:divBdr>
    </w:div>
    <w:div w:id="309555468">
      <w:bodyDiv w:val="1"/>
      <w:marLeft w:val="0"/>
      <w:marRight w:val="0"/>
      <w:marTop w:val="0"/>
      <w:marBottom w:val="0"/>
      <w:divBdr>
        <w:top w:val="none" w:sz="0" w:space="0" w:color="auto"/>
        <w:left w:val="none" w:sz="0" w:space="0" w:color="auto"/>
        <w:bottom w:val="none" w:sz="0" w:space="0" w:color="auto"/>
        <w:right w:val="none" w:sz="0" w:space="0" w:color="auto"/>
      </w:divBdr>
    </w:div>
    <w:div w:id="311181106">
      <w:bodyDiv w:val="1"/>
      <w:marLeft w:val="0"/>
      <w:marRight w:val="0"/>
      <w:marTop w:val="0"/>
      <w:marBottom w:val="0"/>
      <w:divBdr>
        <w:top w:val="none" w:sz="0" w:space="0" w:color="auto"/>
        <w:left w:val="none" w:sz="0" w:space="0" w:color="auto"/>
        <w:bottom w:val="none" w:sz="0" w:space="0" w:color="auto"/>
        <w:right w:val="none" w:sz="0" w:space="0" w:color="auto"/>
      </w:divBdr>
    </w:div>
    <w:div w:id="311524016">
      <w:bodyDiv w:val="1"/>
      <w:marLeft w:val="0"/>
      <w:marRight w:val="0"/>
      <w:marTop w:val="0"/>
      <w:marBottom w:val="0"/>
      <w:divBdr>
        <w:top w:val="none" w:sz="0" w:space="0" w:color="auto"/>
        <w:left w:val="none" w:sz="0" w:space="0" w:color="auto"/>
        <w:bottom w:val="none" w:sz="0" w:space="0" w:color="auto"/>
        <w:right w:val="none" w:sz="0" w:space="0" w:color="auto"/>
      </w:divBdr>
    </w:div>
    <w:div w:id="312148396">
      <w:bodyDiv w:val="1"/>
      <w:marLeft w:val="0"/>
      <w:marRight w:val="0"/>
      <w:marTop w:val="0"/>
      <w:marBottom w:val="0"/>
      <w:divBdr>
        <w:top w:val="none" w:sz="0" w:space="0" w:color="auto"/>
        <w:left w:val="none" w:sz="0" w:space="0" w:color="auto"/>
        <w:bottom w:val="none" w:sz="0" w:space="0" w:color="auto"/>
        <w:right w:val="none" w:sz="0" w:space="0" w:color="auto"/>
      </w:divBdr>
    </w:div>
    <w:div w:id="316307506">
      <w:bodyDiv w:val="1"/>
      <w:marLeft w:val="0"/>
      <w:marRight w:val="0"/>
      <w:marTop w:val="0"/>
      <w:marBottom w:val="0"/>
      <w:divBdr>
        <w:top w:val="none" w:sz="0" w:space="0" w:color="auto"/>
        <w:left w:val="none" w:sz="0" w:space="0" w:color="auto"/>
        <w:bottom w:val="none" w:sz="0" w:space="0" w:color="auto"/>
        <w:right w:val="none" w:sz="0" w:space="0" w:color="auto"/>
      </w:divBdr>
    </w:div>
    <w:div w:id="317273026">
      <w:bodyDiv w:val="1"/>
      <w:marLeft w:val="0"/>
      <w:marRight w:val="0"/>
      <w:marTop w:val="0"/>
      <w:marBottom w:val="0"/>
      <w:divBdr>
        <w:top w:val="none" w:sz="0" w:space="0" w:color="auto"/>
        <w:left w:val="none" w:sz="0" w:space="0" w:color="auto"/>
        <w:bottom w:val="none" w:sz="0" w:space="0" w:color="auto"/>
        <w:right w:val="none" w:sz="0" w:space="0" w:color="auto"/>
      </w:divBdr>
    </w:div>
    <w:div w:id="317684940">
      <w:bodyDiv w:val="1"/>
      <w:marLeft w:val="0"/>
      <w:marRight w:val="0"/>
      <w:marTop w:val="0"/>
      <w:marBottom w:val="0"/>
      <w:divBdr>
        <w:top w:val="none" w:sz="0" w:space="0" w:color="auto"/>
        <w:left w:val="none" w:sz="0" w:space="0" w:color="auto"/>
        <w:bottom w:val="none" w:sz="0" w:space="0" w:color="auto"/>
        <w:right w:val="none" w:sz="0" w:space="0" w:color="auto"/>
      </w:divBdr>
    </w:div>
    <w:div w:id="318272690">
      <w:bodyDiv w:val="1"/>
      <w:marLeft w:val="0"/>
      <w:marRight w:val="0"/>
      <w:marTop w:val="0"/>
      <w:marBottom w:val="0"/>
      <w:divBdr>
        <w:top w:val="none" w:sz="0" w:space="0" w:color="auto"/>
        <w:left w:val="none" w:sz="0" w:space="0" w:color="auto"/>
        <w:bottom w:val="none" w:sz="0" w:space="0" w:color="auto"/>
        <w:right w:val="none" w:sz="0" w:space="0" w:color="auto"/>
      </w:divBdr>
    </w:div>
    <w:div w:id="318508257">
      <w:bodyDiv w:val="1"/>
      <w:marLeft w:val="0"/>
      <w:marRight w:val="0"/>
      <w:marTop w:val="0"/>
      <w:marBottom w:val="0"/>
      <w:divBdr>
        <w:top w:val="none" w:sz="0" w:space="0" w:color="auto"/>
        <w:left w:val="none" w:sz="0" w:space="0" w:color="auto"/>
        <w:bottom w:val="none" w:sz="0" w:space="0" w:color="auto"/>
        <w:right w:val="none" w:sz="0" w:space="0" w:color="auto"/>
      </w:divBdr>
    </w:div>
    <w:div w:id="319315031">
      <w:bodyDiv w:val="1"/>
      <w:marLeft w:val="0"/>
      <w:marRight w:val="0"/>
      <w:marTop w:val="0"/>
      <w:marBottom w:val="0"/>
      <w:divBdr>
        <w:top w:val="none" w:sz="0" w:space="0" w:color="auto"/>
        <w:left w:val="none" w:sz="0" w:space="0" w:color="auto"/>
        <w:bottom w:val="none" w:sz="0" w:space="0" w:color="auto"/>
        <w:right w:val="none" w:sz="0" w:space="0" w:color="auto"/>
      </w:divBdr>
    </w:div>
    <w:div w:id="320275244">
      <w:bodyDiv w:val="1"/>
      <w:marLeft w:val="0"/>
      <w:marRight w:val="0"/>
      <w:marTop w:val="0"/>
      <w:marBottom w:val="0"/>
      <w:divBdr>
        <w:top w:val="none" w:sz="0" w:space="0" w:color="auto"/>
        <w:left w:val="none" w:sz="0" w:space="0" w:color="auto"/>
        <w:bottom w:val="none" w:sz="0" w:space="0" w:color="auto"/>
        <w:right w:val="none" w:sz="0" w:space="0" w:color="auto"/>
      </w:divBdr>
    </w:div>
    <w:div w:id="320888500">
      <w:bodyDiv w:val="1"/>
      <w:marLeft w:val="0"/>
      <w:marRight w:val="0"/>
      <w:marTop w:val="0"/>
      <w:marBottom w:val="0"/>
      <w:divBdr>
        <w:top w:val="none" w:sz="0" w:space="0" w:color="auto"/>
        <w:left w:val="none" w:sz="0" w:space="0" w:color="auto"/>
        <w:bottom w:val="none" w:sz="0" w:space="0" w:color="auto"/>
        <w:right w:val="none" w:sz="0" w:space="0" w:color="auto"/>
      </w:divBdr>
      <w:divsChild>
        <w:div w:id="1140339757">
          <w:marLeft w:val="480"/>
          <w:marRight w:val="0"/>
          <w:marTop w:val="0"/>
          <w:marBottom w:val="0"/>
          <w:divBdr>
            <w:top w:val="none" w:sz="0" w:space="0" w:color="auto"/>
            <w:left w:val="none" w:sz="0" w:space="0" w:color="auto"/>
            <w:bottom w:val="none" w:sz="0" w:space="0" w:color="auto"/>
            <w:right w:val="none" w:sz="0" w:space="0" w:color="auto"/>
          </w:divBdr>
        </w:div>
        <w:div w:id="526867294">
          <w:marLeft w:val="480"/>
          <w:marRight w:val="0"/>
          <w:marTop w:val="0"/>
          <w:marBottom w:val="0"/>
          <w:divBdr>
            <w:top w:val="none" w:sz="0" w:space="0" w:color="auto"/>
            <w:left w:val="none" w:sz="0" w:space="0" w:color="auto"/>
            <w:bottom w:val="none" w:sz="0" w:space="0" w:color="auto"/>
            <w:right w:val="none" w:sz="0" w:space="0" w:color="auto"/>
          </w:divBdr>
        </w:div>
        <w:div w:id="700786753">
          <w:marLeft w:val="480"/>
          <w:marRight w:val="0"/>
          <w:marTop w:val="0"/>
          <w:marBottom w:val="0"/>
          <w:divBdr>
            <w:top w:val="none" w:sz="0" w:space="0" w:color="auto"/>
            <w:left w:val="none" w:sz="0" w:space="0" w:color="auto"/>
            <w:bottom w:val="none" w:sz="0" w:space="0" w:color="auto"/>
            <w:right w:val="none" w:sz="0" w:space="0" w:color="auto"/>
          </w:divBdr>
        </w:div>
        <w:div w:id="574975696">
          <w:marLeft w:val="480"/>
          <w:marRight w:val="0"/>
          <w:marTop w:val="0"/>
          <w:marBottom w:val="0"/>
          <w:divBdr>
            <w:top w:val="none" w:sz="0" w:space="0" w:color="auto"/>
            <w:left w:val="none" w:sz="0" w:space="0" w:color="auto"/>
            <w:bottom w:val="none" w:sz="0" w:space="0" w:color="auto"/>
            <w:right w:val="none" w:sz="0" w:space="0" w:color="auto"/>
          </w:divBdr>
        </w:div>
        <w:div w:id="186870913">
          <w:marLeft w:val="480"/>
          <w:marRight w:val="0"/>
          <w:marTop w:val="0"/>
          <w:marBottom w:val="0"/>
          <w:divBdr>
            <w:top w:val="none" w:sz="0" w:space="0" w:color="auto"/>
            <w:left w:val="none" w:sz="0" w:space="0" w:color="auto"/>
            <w:bottom w:val="none" w:sz="0" w:space="0" w:color="auto"/>
            <w:right w:val="none" w:sz="0" w:space="0" w:color="auto"/>
          </w:divBdr>
        </w:div>
        <w:div w:id="1424909140">
          <w:marLeft w:val="480"/>
          <w:marRight w:val="0"/>
          <w:marTop w:val="0"/>
          <w:marBottom w:val="0"/>
          <w:divBdr>
            <w:top w:val="none" w:sz="0" w:space="0" w:color="auto"/>
            <w:left w:val="none" w:sz="0" w:space="0" w:color="auto"/>
            <w:bottom w:val="none" w:sz="0" w:space="0" w:color="auto"/>
            <w:right w:val="none" w:sz="0" w:space="0" w:color="auto"/>
          </w:divBdr>
        </w:div>
        <w:div w:id="598607600">
          <w:marLeft w:val="480"/>
          <w:marRight w:val="0"/>
          <w:marTop w:val="0"/>
          <w:marBottom w:val="0"/>
          <w:divBdr>
            <w:top w:val="none" w:sz="0" w:space="0" w:color="auto"/>
            <w:left w:val="none" w:sz="0" w:space="0" w:color="auto"/>
            <w:bottom w:val="none" w:sz="0" w:space="0" w:color="auto"/>
            <w:right w:val="none" w:sz="0" w:space="0" w:color="auto"/>
          </w:divBdr>
        </w:div>
        <w:div w:id="1956787266">
          <w:marLeft w:val="480"/>
          <w:marRight w:val="0"/>
          <w:marTop w:val="0"/>
          <w:marBottom w:val="0"/>
          <w:divBdr>
            <w:top w:val="none" w:sz="0" w:space="0" w:color="auto"/>
            <w:left w:val="none" w:sz="0" w:space="0" w:color="auto"/>
            <w:bottom w:val="none" w:sz="0" w:space="0" w:color="auto"/>
            <w:right w:val="none" w:sz="0" w:space="0" w:color="auto"/>
          </w:divBdr>
        </w:div>
        <w:div w:id="433064100">
          <w:marLeft w:val="480"/>
          <w:marRight w:val="0"/>
          <w:marTop w:val="0"/>
          <w:marBottom w:val="0"/>
          <w:divBdr>
            <w:top w:val="none" w:sz="0" w:space="0" w:color="auto"/>
            <w:left w:val="none" w:sz="0" w:space="0" w:color="auto"/>
            <w:bottom w:val="none" w:sz="0" w:space="0" w:color="auto"/>
            <w:right w:val="none" w:sz="0" w:space="0" w:color="auto"/>
          </w:divBdr>
        </w:div>
        <w:div w:id="978455880">
          <w:marLeft w:val="480"/>
          <w:marRight w:val="0"/>
          <w:marTop w:val="0"/>
          <w:marBottom w:val="0"/>
          <w:divBdr>
            <w:top w:val="none" w:sz="0" w:space="0" w:color="auto"/>
            <w:left w:val="none" w:sz="0" w:space="0" w:color="auto"/>
            <w:bottom w:val="none" w:sz="0" w:space="0" w:color="auto"/>
            <w:right w:val="none" w:sz="0" w:space="0" w:color="auto"/>
          </w:divBdr>
        </w:div>
        <w:div w:id="894659432">
          <w:marLeft w:val="480"/>
          <w:marRight w:val="0"/>
          <w:marTop w:val="0"/>
          <w:marBottom w:val="0"/>
          <w:divBdr>
            <w:top w:val="none" w:sz="0" w:space="0" w:color="auto"/>
            <w:left w:val="none" w:sz="0" w:space="0" w:color="auto"/>
            <w:bottom w:val="none" w:sz="0" w:space="0" w:color="auto"/>
            <w:right w:val="none" w:sz="0" w:space="0" w:color="auto"/>
          </w:divBdr>
        </w:div>
        <w:div w:id="1392268458">
          <w:marLeft w:val="480"/>
          <w:marRight w:val="0"/>
          <w:marTop w:val="0"/>
          <w:marBottom w:val="0"/>
          <w:divBdr>
            <w:top w:val="none" w:sz="0" w:space="0" w:color="auto"/>
            <w:left w:val="none" w:sz="0" w:space="0" w:color="auto"/>
            <w:bottom w:val="none" w:sz="0" w:space="0" w:color="auto"/>
            <w:right w:val="none" w:sz="0" w:space="0" w:color="auto"/>
          </w:divBdr>
        </w:div>
        <w:div w:id="1625381270">
          <w:marLeft w:val="480"/>
          <w:marRight w:val="0"/>
          <w:marTop w:val="0"/>
          <w:marBottom w:val="0"/>
          <w:divBdr>
            <w:top w:val="none" w:sz="0" w:space="0" w:color="auto"/>
            <w:left w:val="none" w:sz="0" w:space="0" w:color="auto"/>
            <w:bottom w:val="none" w:sz="0" w:space="0" w:color="auto"/>
            <w:right w:val="none" w:sz="0" w:space="0" w:color="auto"/>
          </w:divBdr>
        </w:div>
        <w:div w:id="2038236195">
          <w:marLeft w:val="480"/>
          <w:marRight w:val="0"/>
          <w:marTop w:val="0"/>
          <w:marBottom w:val="0"/>
          <w:divBdr>
            <w:top w:val="none" w:sz="0" w:space="0" w:color="auto"/>
            <w:left w:val="none" w:sz="0" w:space="0" w:color="auto"/>
            <w:bottom w:val="none" w:sz="0" w:space="0" w:color="auto"/>
            <w:right w:val="none" w:sz="0" w:space="0" w:color="auto"/>
          </w:divBdr>
        </w:div>
        <w:div w:id="1535071495">
          <w:marLeft w:val="480"/>
          <w:marRight w:val="0"/>
          <w:marTop w:val="0"/>
          <w:marBottom w:val="0"/>
          <w:divBdr>
            <w:top w:val="none" w:sz="0" w:space="0" w:color="auto"/>
            <w:left w:val="none" w:sz="0" w:space="0" w:color="auto"/>
            <w:bottom w:val="none" w:sz="0" w:space="0" w:color="auto"/>
            <w:right w:val="none" w:sz="0" w:space="0" w:color="auto"/>
          </w:divBdr>
        </w:div>
      </w:divsChild>
    </w:div>
    <w:div w:id="322199630">
      <w:bodyDiv w:val="1"/>
      <w:marLeft w:val="0"/>
      <w:marRight w:val="0"/>
      <w:marTop w:val="0"/>
      <w:marBottom w:val="0"/>
      <w:divBdr>
        <w:top w:val="none" w:sz="0" w:space="0" w:color="auto"/>
        <w:left w:val="none" w:sz="0" w:space="0" w:color="auto"/>
        <w:bottom w:val="none" w:sz="0" w:space="0" w:color="auto"/>
        <w:right w:val="none" w:sz="0" w:space="0" w:color="auto"/>
      </w:divBdr>
    </w:div>
    <w:div w:id="322510133">
      <w:bodyDiv w:val="1"/>
      <w:marLeft w:val="0"/>
      <w:marRight w:val="0"/>
      <w:marTop w:val="0"/>
      <w:marBottom w:val="0"/>
      <w:divBdr>
        <w:top w:val="none" w:sz="0" w:space="0" w:color="auto"/>
        <w:left w:val="none" w:sz="0" w:space="0" w:color="auto"/>
        <w:bottom w:val="none" w:sz="0" w:space="0" w:color="auto"/>
        <w:right w:val="none" w:sz="0" w:space="0" w:color="auto"/>
      </w:divBdr>
      <w:divsChild>
        <w:div w:id="114451318">
          <w:marLeft w:val="480"/>
          <w:marRight w:val="0"/>
          <w:marTop w:val="0"/>
          <w:marBottom w:val="0"/>
          <w:divBdr>
            <w:top w:val="none" w:sz="0" w:space="0" w:color="auto"/>
            <w:left w:val="none" w:sz="0" w:space="0" w:color="auto"/>
            <w:bottom w:val="none" w:sz="0" w:space="0" w:color="auto"/>
            <w:right w:val="none" w:sz="0" w:space="0" w:color="auto"/>
          </w:divBdr>
        </w:div>
        <w:div w:id="955257258">
          <w:marLeft w:val="480"/>
          <w:marRight w:val="0"/>
          <w:marTop w:val="0"/>
          <w:marBottom w:val="0"/>
          <w:divBdr>
            <w:top w:val="none" w:sz="0" w:space="0" w:color="auto"/>
            <w:left w:val="none" w:sz="0" w:space="0" w:color="auto"/>
            <w:bottom w:val="none" w:sz="0" w:space="0" w:color="auto"/>
            <w:right w:val="none" w:sz="0" w:space="0" w:color="auto"/>
          </w:divBdr>
        </w:div>
        <w:div w:id="973753838">
          <w:marLeft w:val="480"/>
          <w:marRight w:val="0"/>
          <w:marTop w:val="0"/>
          <w:marBottom w:val="0"/>
          <w:divBdr>
            <w:top w:val="none" w:sz="0" w:space="0" w:color="auto"/>
            <w:left w:val="none" w:sz="0" w:space="0" w:color="auto"/>
            <w:bottom w:val="none" w:sz="0" w:space="0" w:color="auto"/>
            <w:right w:val="none" w:sz="0" w:space="0" w:color="auto"/>
          </w:divBdr>
        </w:div>
        <w:div w:id="805388918">
          <w:marLeft w:val="480"/>
          <w:marRight w:val="0"/>
          <w:marTop w:val="0"/>
          <w:marBottom w:val="0"/>
          <w:divBdr>
            <w:top w:val="none" w:sz="0" w:space="0" w:color="auto"/>
            <w:left w:val="none" w:sz="0" w:space="0" w:color="auto"/>
            <w:bottom w:val="none" w:sz="0" w:space="0" w:color="auto"/>
            <w:right w:val="none" w:sz="0" w:space="0" w:color="auto"/>
          </w:divBdr>
        </w:div>
        <w:div w:id="1424186449">
          <w:marLeft w:val="480"/>
          <w:marRight w:val="0"/>
          <w:marTop w:val="0"/>
          <w:marBottom w:val="0"/>
          <w:divBdr>
            <w:top w:val="none" w:sz="0" w:space="0" w:color="auto"/>
            <w:left w:val="none" w:sz="0" w:space="0" w:color="auto"/>
            <w:bottom w:val="none" w:sz="0" w:space="0" w:color="auto"/>
            <w:right w:val="none" w:sz="0" w:space="0" w:color="auto"/>
          </w:divBdr>
        </w:div>
        <w:div w:id="927348855">
          <w:marLeft w:val="480"/>
          <w:marRight w:val="0"/>
          <w:marTop w:val="0"/>
          <w:marBottom w:val="0"/>
          <w:divBdr>
            <w:top w:val="none" w:sz="0" w:space="0" w:color="auto"/>
            <w:left w:val="none" w:sz="0" w:space="0" w:color="auto"/>
            <w:bottom w:val="none" w:sz="0" w:space="0" w:color="auto"/>
            <w:right w:val="none" w:sz="0" w:space="0" w:color="auto"/>
          </w:divBdr>
        </w:div>
        <w:div w:id="1430344645">
          <w:marLeft w:val="480"/>
          <w:marRight w:val="0"/>
          <w:marTop w:val="0"/>
          <w:marBottom w:val="0"/>
          <w:divBdr>
            <w:top w:val="none" w:sz="0" w:space="0" w:color="auto"/>
            <w:left w:val="none" w:sz="0" w:space="0" w:color="auto"/>
            <w:bottom w:val="none" w:sz="0" w:space="0" w:color="auto"/>
            <w:right w:val="none" w:sz="0" w:space="0" w:color="auto"/>
          </w:divBdr>
        </w:div>
        <w:div w:id="1142234555">
          <w:marLeft w:val="480"/>
          <w:marRight w:val="0"/>
          <w:marTop w:val="0"/>
          <w:marBottom w:val="0"/>
          <w:divBdr>
            <w:top w:val="none" w:sz="0" w:space="0" w:color="auto"/>
            <w:left w:val="none" w:sz="0" w:space="0" w:color="auto"/>
            <w:bottom w:val="none" w:sz="0" w:space="0" w:color="auto"/>
            <w:right w:val="none" w:sz="0" w:space="0" w:color="auto"/>
          </w:divBdr>
        </w:div>
        <w:div w:id="731197926">
          <w:marLeft w:val="480"/>
          <w:marRight w:val="0"/>
          <w:marTop w:val="0"/>
          <w:marBottom w:val="0"/>
          <w:divBdr>
            <w:top w:val="none" w:sz="0" w:space="0" w:color="auto"/>
            <w:left w:val="none" w:sz="0" w:space="0" w:color="auto"/>
            <w:bottom w:val="none" w:sz="0" w:space="0" w:color="auto"/>
            <w:right w:val="none" w:sz="0" w:space="0" w:color="auto"/>
          </w:divBdr>
        </w:div>
        <w:div w:id="1651404480">
          <w:marLeft w:val="480"/>
          <w:marRight w:val="0"/>
          <w:marTop w:val="0"/>
          <w:marBottom w:val="0"/>
          <w:divBdr>
            <w:top w:val="none" w:sz="0" w:space="0" w:color="auto"/>
            <w:left w:val="none" w:sz="0" w:space="0" w:color="auto"/>
            <w:bottom w:val="none" w:sz="0" w:space="0" w:color="auto"/>
            <w:right w:val="none" w:sz="0" w:space="0" w:color="auto"/>
          </w:divBdr>
        </w:div>
        <w:div w:id="1900629969">
          <w:marLeft w:val="480"/>
          <w:marRight w:val="0"/>
          <w:marTop w:val="0"/>
          <w:marBottom w:val="0"/>
          <w:divBdr>
            <w:top w:val="none" w:sz="0" w:space="0" w:color="auto"/>
            <w:left w:val="none" w:sz="0" w:space="0" w:color="auto"/>
            <w:bottom w:val="none" w:sz="0" w:space="0" w:color="auto"/>
            <w:right w:val="none" w:sz="0" w:space="0" w:color="auto"/>
          </w:divBdr>
        </w:div>
        <w:div w:id="780538887">
          <w:marLeft w:val="480"/>
          <w:marRight w:val="0"/>
          <w:marTop w:val="0"/>
          <w:marBottom w:val="0"/>
          <w:divBdr>
            <w:top w:val="none" w:sz="0" w:space="0" w:color="auto"/>
            <w:left w:val="none" w:sz="0" w:space="0" w:color="auto"/>
            <w:bottom w:val="none" w:sz="0" w:space="0" w:color="auto"/>
            <w:right w:val="none" w:sz="0" w:space="0" w:color="auto"/>
          </w:divBdr>
        </w:div>
        <w:div w:id="1434013041">
          <w:marLeft w:val="480"/>
          <w:marRight w:val="0"/>
          <w:marTop w:val="0"/>
          <w:marBottom w:val="0"/>
          <w:divBdr>
            <w:top w:val="none" w:sz="0" w:space="0" w:color="auto"/>
            <w:left w:val="none" w:sz="0" w:space="0" w:color="auto"/>
            <w:bottom w:val="none" w:sz="0" w:space="0" w:color="auto"/>
            <w:right w:val="none" w:sz="0" w:space="0" w:color="auto"/>
          </w:divBdr>
        </w:div>
        <w:div w:id="77947444">
          <w:marLeft w:val="480"/>
          <w:marRight w:val="0"/>
          <w:marTop w:val="0"/>
          <w:marBottom w:val="0"/>
          <w:divBdr>
            <w:top w:val="none" w:sz="0" w:space="0" w:color="auto"/>
            <w:left w:val="none" w:sz="0" w:space="0" w:color="auto"/>
            <w:bottom w:val="none" w:sz="0" w:space="0" w:color="auto"/>
            <w:right w:val="none" w:sz="0" w:space="0" w:color="auto"/>
          </w:divBdr>
        </w:div>
        <w:div w:id="456217256">
          <w:marLeft w:val="480"/>
          <w:marRight w:val="0"/>
          <w:marTop w:val="0"/>
          <w:marBottom w:val="0"/>
          <w:divBdr>
            <w:top w:val="none" w:sz="0" w:space="0" w:color="auto"/>
            <w:left w:val="none" w:sz="0" w:space="0" w:color="auto"/>
            <w:bottom w:val="none" w:sz="0" w:space="0" w:color="auto"/>
            <w:right w:val="none" w:sz="0" w:space="0" w:color="auto"/>
          </w:divBdr>
        </w:div>
        <w:div w:id="344211406">
          <w:marLeft w:val="480"/>
          <w:marRight w:val="0"/>
          <w:marTop w:val="0"/>
          <w:marBottom w:val="0"/>
          <w:divBdr>
            <w:top w:val="none" w:sz="0" w:space="0" w:color="auto"/>
            <w:left w:val="none" w:sz="0" w:space="0" w:color="auto"/>
            <w:bottom w:val="none" w:sz="0" w:space="0" w:color="auto"/>
            <w:right w:val="none" w:sz="0" w:space="0" w:color="auto"/>
          </w:divBdr>
        </w:div>
        <w:div w:id="1366560006">
          <w:marLeft w:val="480"/>
          <w:marRight w:val="0"/>
          <w:marTop w:val="0"/>
          <w:marBottom w:val="0"/>
          <w:divBdr>
            <w:top w:val="none" w:sz="0" w:space="0" w:color="auto"/>
            <w:left w:val="none" w:sz="0" w:space="0" w:color="auto"/>
            <w:bottom w:val="none" w:sz="0" w:space="0" w:color="auto"/>
            <w:right w:val="none" w:sz="0" w:space="0" w:color="auto"/>
          </w:divBdr>
        </w:div>
        <w:div w:id="516163458">
          <w:marLeft w:val="480"/>
          <w:marRight w:val="0"/>
          <w:marTop w:val="0"/>
          <w:marBottom w:val="0"/>
          <w:divBdr>
            <w:top w:val="none" w:sz="0" w:space="0" w:color="auto"/>
            <w:left w:val="none" w:sz="0" w:space="0" w:color="auto"/>
            <w:bottom w:val="none" w:sz="0" w:space="0" w:color="auto"/>
            <w:right w:val="none" w:sz="0" w:space="0" w:color="auto"/>
          </w:divBdr>
        </w:div>
        <w:div w:id="120617324">
          <w:marLeft w:val="480"/>
          <w:marRight w:val="0"/>
          <w:marTop w:val="0"/>
          <w:marBottom w:val="0"/>
          <w:divBdr>
            <w:top w:val="none" w:sz="0" w:space="0" w:color="auto"/>
            <w:left w:val="none" w:sz="0" w:space="0" w:color="auto"/>
            <w:bottom w:val="none" w:sz="0" w:space="0" w:color="auto"/>
            <w:right w:val="none" w:sz="0" w:space="0" w:color="auto"/>
          </w:divBdr>
        </w:div>
        <w:div w:id="1550067735">
          <w:marLeft w:val="480"/>
          <w:marRight w:val="0"/>
          <w:marTop w:val="0"/>
          <w:marBottom w:val="0"/>
          <w:divBdr>
            <w:top w:val="none" w:sz="0" w:space="0" w:color="auto"/>
            <w:left w:val="none" w:sz="0" w:space="0" w:color="auto"/>
            <w:bottom w:val="none" w:sz="0" w:space="0" w:color="auto"/>
            <w:right w:val="none" w:sz="0" w:space="0" w:color="auto"/>
          </w:divBdr>
        </w:div>
        <w:div w:id="404452708">
          <w:marLeft w:val="480"/>
          <w:marRight w:val="0"/>
          <w:marTop w:val="0"/>
          <w:marBottom w:val="0"/>
          <w:divBdr>
            <w:top w:val="none" w:sz="0" w:space="0" w:color="auto"/>
            <w:left w:val="none" w:sz="0" w:space="0" w:color="auto"/>
            <w:bottom w:val="none" w:sz="0" w:space="0" w:color="auto"/>
            <w:right w:val="none" w:sz="0" w:space="0" w:color="auto"/>
          </w:divBdr>
        </w:div>
        <w:div w:id="770277227">
          <w:marLeft w:val="480"/>
          <w:marRight w:val="0"/>
          <w:marTop w:val="0"/>
          <w:marBottom w:val="0"/>
          <w:divBdr>
            <w:top w:val="none" w:sz="0" w:space="0" w:color="auto"/>
            <w:left w:val="none" w:sz="0" w:space="0" w:color="auto"/>
            <w:bottom w:val="none" w:sz="0" w:space="0" w:color="auto"/>
            <w:right w:val="none" w:sz="0" w:space="0" w:color="auto"/>
          </w:divBdr>
        </w:div>
        <w:div w:id="1723628653">
          <w:marLeft w:val="480"/>
          <w:marRight w:val="0"/>
          <w:marTop w:val="0"/>
          <w:marBottom w:val="0"/>
          <w:divBdr>
            <w:top w:val="none" w:sz="0" w:space="0" w:color="auto"/>
            <w:left w:val="none" w:sz="0" w:space="0" w:color="auto"/>
            <w:bottom w:val="none" w:sz="0" w:space="0" w:color="auto"/>
            <w:right w:val="none" w:sz="0" w:space="0" w:color="auto"/>
          </w:divBdr>
        </w:div>
        <w:div w:id="249049975">
          <w:marLeft w:val="480"/>
          <w:marRight w:val="0"/>
          <w:marTop w:val="0"/>
          <w:marBottom w:val="0"/>
          <w:divBdr>
            <w:top w:val="none" w:sz="0" w:space="0" w:color="auto"/>
            <w:left w:val="none" w:sz="0" w:space="0" w:color="auto"/>
            <w:bottom w:val="none" w:sz="0" w:space="0" w:color="auto"/>
            <w:right w:val="none" w:sz="0" w:space="0" w:color="auto"/>
          </w:divBdr>
        </w:div>
        <w:div w:id="1959336977">
          <w:marLeft w:val="480"/>
          <w:marRight w:val="0"/>
          <w:marTop w:val="0"/>
          <w:marBottom w:val="0"/>
          <w:divBdr>
            <w:top w:val="none" w:sz="0" w:space="0" w:color="auto"/>
            <w:left w:val="none" w:sz="0" w:space="0" w:color="auto"/>
            <w:bottom w:val="none" w:sz="0" w:space="0" w:color="auto"/>
            <w:right w:val="none" w:sz="0" w:space="0" w:color="auto"/>
          </w:divBdr>
        </w:div>
        <w:div w:id="1305963556">
          <w:marLeft w:val="480"/>
          <w:marRight w:val="0"/>
          <w:marTop w:val="0"/>
          <w:marBottom w:val="0"/>
          <w:divBdr>
            <w:top w:val="none" w:sz="0" w:space="0" w:color="auto"/>
            <w:left w:val="none" w:sz="0" w:space="0" w:color="auto"/>
            <w:bottom w:val="none" w:sz="0" w:space="0" w:color="auto"/>
            <w:right w:val="none" w:sz="0" w:space="0" w:color="auto"/>
          </w:divBdr>
        </w:div>
        <w:div w:id="1054700958">
          <w:marLeft w:val="480"/>
          <w:marRight w:val="0"/>
          <w:marTop w:val="0"/>
          <w:marBottom w:val="0"/>
          <w:divBdr>
            <w:top w:val="none" w:sz="0" w:space="0" w:color="auto"/>
            <w:left w:val="none" w:sz="0" w:space="0" w:color="auto"/>
            <w:bottom w:val="none" w:sz="0" w:space="0" w:color="auto"/>
            <w:right w:val="none" w:sz="0" w:space="0" w:color="auto"/>
          </w:divBdr>
        </w:div>
        <w:div w:id="1537428371">
          <w:marLeft w:val="480"/>
          <w:marRight w:val="0"/>
          <w:marTop w:val="0"/>
          <w:marBottom w:val="0"/>
          <w:divBdr>
            <w:top w:val="none" w:sz="0" w:space="0" w:color="auto"/>
            <w:left w:val="none" w:sz="0" w:space="0" w:color="auto"/>
            <w:bottom w:val="none" w:sz="0" w:space="0" w:color="auto"/>
            <w:right w:val="none" w:sz="0" w:space="0" w:color="auto"/>
          </w:divBdr>
        </w:div>
        <w:div w:id="1410269566">
          <w:marLeft w:val="480"/>
          <w:marRight w:val="0"/>
          <w:marTop w:val="0"/>
          <w:marBottom w:val="0"/>
          <w:divBdr>
            <w:top w:val="none" w:sz="0" w:space="0" w:color="auto"/>
            <w:left w:val="none" w:sz="0" w:space="0" w:color="auto"/>
            <w:bottom w:val="none" w:sz="0" w:space="0" w:color="auto"/>
            <w:right w:val="none" w:sz="0" w:space="0" w:color="auto"/>
          </w:divBdr>
        </w:div>
        <w:div w:id="1250504301">
          <w:marLeft w:val="480"/>
          <w:marRight w:val="0"/>
          <w:marTop w:val="0"/>
          <w:marBottom w:val="0"/>
          <w:divBdr>
            <w:top w:val="none" w:sz="0" w:space="0" w:color="auto"/>
            <w:left w:val="none" w:sz="0" w:space="0" w:color="auto"/>
            <w:bottom w:val="none" w:sz="0" w:space="0" w:color="auto"/>
            <w:right w:val="none" w:sz="0" w:space="0" w:color="auto"/>
          </w:divBdr>
        </w:div>
        <w:div w:id="752433836">
          <w:marLeft w:val="480"/>
          <w:marRight w:val="0"/>
          <w:marTop w:val="0"/>
          <w:marBottom w:val="0"/>
          <w:divBdr>
            <w:top w:val="none" w:sz="0" w:space="0" w:color="auto"/>
            <w:left w:val="none" w:sz="0" w:space="0" w:color="auto"/>
            <w:bottom w:val="none" w:sz="0" w:space="0" w:color="auto"/>
            <w:right w:val="none" w:sz="0" w:space="0" w:color="auto"/>
          </w:divBdr>
        </w:div>
        <w:div w:id="1663581653">
          <w:marLeft w:val="480"/>
          <w:marRight w:val="0"/>
          <w:marTop w:val="0"/>
          <w:marBottom w:val="0"/>
          <w:divBdr>
            <w:top w:val="none" w:sz="0" w:space="0" w:color="auto"/>
            <w:left w:val="none" w:sz="0" w:space="0" w:color="auto"/>
            <w:bottom w:val="none" w:sz="0" w:space="0" w:color="auto"/>
            <w:right w:val="none" w:sz="0" w:space="0" w:color="auto"/>
          </w:divBdr>
        </w:div>
        <w:div w:id="747727891">
          <w:marLeft w:val="480"/>
          <w:marRight w:val="0"/>
          <w:marTop w:val="0"/>
          <w:marBottom w:val="0"/>
          <w:divBdr>
            <w:top w:val="none" w:sz="0" w:space="0" w:color="auto"/>
            <w:left w:val="none" w:sz="0" w:space="0" w:color="auto"/>
            <w:bottom w:val="none" w:sz="0" w:space="0" w:color="auto"/>
            <w:right w:val="none" w:sz="0" w:space="0" w:color="auto"/>
          </w:divBdr>
        </w:div>
        <w:div w:id="1179008000">
          <w:marLeft w:val="480"/>
          <w:marRight w:val="0"/>
          <w:marTop w:val="0"/>
          <w:marBottom w:val="0"/>
          <w:divBdr>
            <w:top w:val="none" w:sz="0" w:space="0" w:color="auto"/>
            <w:left w:val="none" w:sz="0" w:space="0" w:color="auto"/>
            <w:bottom w:val="none" w:sz="0" w:space="0" w:color="auto"/>
            <w:right w:val="none" w:sz="0" w:space="0" w:color="auto"/>
          </w:divBdr>
        </w:div>
        <w:div w:id="1483044206">
          <w:marLeft w:val="480"/>
          <w:marRight w:val="0"/>
          <w:marTop w:val="0"/>
          <w:marBottom w:val="0"/>
          <w:divBdr>
            <w:top w:val="none" w:sz="0" w:space="0" w:color="auto"/>
            <w:left w:val="none" w:sz="0" w:space="0" w:color="auto"/>
            <w:bottom w:val="none" w:sz="0" w:space="0" w:color="auto"/>
            <w:right w:val="none" w:sz="0" w:space="0" w:color="auto"/>
          </w:divBdr>
        </w:div>
        <w:div w:id="761223130">
          <w:marLeft w:val="480"/>
          <w:marRight w:val="0"/>
          <w:marTop w:val="0"/>
          <w:marBottom w:val="0"/>
          <w:divBdr>
            <w:top w:val="none" w:sz="0" w:space="0" w:color="auto"/>
            <w:left w:val="none" w:sz="0" w:space="0" w:color="auto"/>
            <w:bottom w:val="none" w:sz="0" w:space="0" w:color="auto"/>
            <w:right w:val="none" w:sz="0" w:space="0" w:color="auto"/>
          </w:divBdr>
        </w:div>
        <w:div w:id="1456681482">
          <w:marLeft w:val="480"/>
          <w:marRight w:val="0"/>
          <w:marTop w:val="0"/>
          <w:marBottom w:val="0"/>
          <w:divBdr>
            <w:top w:val="none" w:sz="0" w:space="0" w:color="auto"/>
            <w:left w:val="none" w:sz="0" w:space="0" w:color="auto"/>
            <w:bottom w:val="none" w:sz="0" w:space="0" w:color="auto"/>
            <w:right w:val="none" w:sz="0" w:space="0" w:color="auto"/>
          </w:divBdr>
        </w:div>
        <w:div w:id="1196575705">
          <w:marLeft w:val="480"/>
          <w:marRight w:val="0"/>
          <w:marTop w:val="0"/>
          <w:marBottom w:val="0"/>
          <w:divBdr>
            <w:top w:val="none" w:sz="0" w:space="0" w:color="auto"/>
            <w:left w:val="none" w:sz="0" w:space="0" w:color="auto"/>
            <w:bottom w:val="none" w:sz="0" w:space="0" w:color="auto"/>
            <w:right w:val="none" w:sz="0" w:space="0" w:color="auto"/>
          </w:divBdr>
        </w:div>
        <w:div w:id="1708287849">
          <w:marLeft w:val="480"/>
          <w:marRight w:val="0"/>
          <w:marTop w:val="0"/>
          <w:marBottom w:val="0"/>
          <w:divBdr>
            <w:top w:val="none" w:sz="0" w:space="0" w:color="auto"/>
            <w:left w:val="none" w:sz="0" w:space="0" w:color="auto"/>
            <w:bottom w:val="none" w:sz="0" w:space="0" w:color="auto"/>
            <w:right w:val="none" w:sz="0" w:space="0" w:color="auto"/>
          </w:divBdr>
        </w:div>
        <w:div w:id="1298680653">
          <w:marLeft w:val="480"/>
          <w:marRight w:val="0"/>
          <w:marTop w:val="0"/>
          <w:marBottom w:val="0"/>
          <w:divBdr>
            <w:top w:val="none" w:sz="0" w:space="0" w:color="auto"/>
            <w:left w:val="none" w:sz="0" w:space="0" w:color="auto"/>
            <w:bottom w:val="none" w:sz="0" w:space="0" w:color="auto"/>
            <w:right w:val="none" w:sz="0" w:space="0" w:color="auto"/>
          </w:divBdr>
        </w:div>
        <w:div w:id="1597977931">
          <w:marLeft w:val="480"/>
          <w:marRight w:val="0"/>
          <w:marTop w:val="0"/>
          <w:marBottom w:val="0"/>
          <w:divBdr>
            <w:top w:val="none" w:sz="0" w:space="0" w:color="auto"/>
            <w:left w:val="none" w:sz="0" w:space="0" w:color="auto"/>
            <w:bottom w:val="none" w:sz="0" w:space="0" w:color="auto"/>
            <w:right w:val="none" w:sz="0" w:space="0" w:color="auto"/>
          </w:divBdr>
        </w:div>
        <w:div w:id="362943822">
          <w:marLeft w:val="480"/>
          <w:marRight w:val="0"/>
          <w:marTop w:val="0"/>
          <w:marBottom w:val="0"/>
          <w:divBdr>
            <w:top w:val="none" w:sz="0" w:space="0" w:color="auto"/>
            <w:left w:val="none" w:sz="0" w:space="0" w:color="auto"/>
            <w:bottom w:val="none" w:sz="0" w:space="0" w:color="auto"/>
            <w:right w:val="none" w:sz="0" w:space="0" w:color="auto"/>
          </w:divBdr>
        </w:div>
        <w:div w:id="1588998141">
          <w:marLeft w:val="480"/>
          <w:marRight w:val="0"/>
          <w:marTop w:val="0"/>
          <w:marBottom w:val="0"/>
          <w:divBdr>
            <w:top w:val="none" w:sz="0" w:space="0" w:color="auto"/>
            <w:left w:val="none" w:sz="0" w:space="0" w:color="auto"/>
            <w:bottom w:val="none" w:sz="0" w:space="0" w:color="auto"/>
            <w:right w:val="none" w:sz="0" w:space="0" w:color="auto"/>
          </w:divBdr>
        </w:div>
        <w:div w:id="473372927">
          <w:marLeft w:val="480"/>
          <w:marRight w:val="0"/>
          <w:marTop w:val="0"/>
          <w:marBottom w:val="0"/>
          <w:divBdr>
            <w:top w:val="none" w:sz="0" w:space="0" w:color="auto"/>
            <w:left w:val="none" w:sz="0" w:space="0" w:color="auto"/>
            <w:bottom w:val="none" w:sz="0" w:space="0" w:color="auto"/>
            <w:right w:val="none" w:sz="0" w:space="0" w:color="auto"/>
          </w:divBdr>
        </w:div>
        <w:div w:id="1975792323">
          <w:marLeft w:val="480"/>
          <w:marRight w:val="0"/>
          <w:marTop w:val="0"/>
          <w:marBottom w:val="0"/>
          <w:divBdr>
            <w:top w:val="none" w:sz="0" w:space="0" w:color="auto"/>
            <w:left w:val="none" w:sz="0" w:space="0" w:color="auto"/>
            <w:bottom w:val="none" w:sz="0" w:space="0" w:color="auto"/>
            <w:right w:val="none" w:sz="0" w:space="0" w:color="auto"/>
          </w:divBdr>
        </w:div>
        <w:div w:id="1994025156">
          <w:marLeft w:val="480"/>
          <w:marRight w:val="0"/>
          <w:marTop w:val="0"/>
          <w:marBottom w:val="0"/>
          <w:divBdr>
            <w:top w:val="none" w:sz="0" w:space="0" w:color="auto"/>
            <w:left w:val="none" w:sz="0" w:space="0" w:color="auto"/>
            <w:bottom w:val="none" w:sz="0" w:space="0" w:color="auto"/>
            <w:right w:val="none" w:sz="0" w:space="0" w:color="auto"/>
          </w:divBdr>
        </w:div>
        <w:div w:id="1448505859">
          <w:marLeft w:val="480"/>
          <w:marRight w:val="0"/>
          <w:marTop w:val="0"/>
          <w:marBottom w:val="0"/>
          <w:divBdr>
            <w:top w:val="none" w:sz="0" w:space="0" w:color="auto"/>
            <w:left w:val="none" w:sz="0" w:space="0" w:color="auto"/>
            <w:bottom w:val="none" w:sz="0" w:space="0" w:color="auto"/>
            <w:right w:val="none" w:sz="0" w:space="0" w:color="auto"/>
          </w:divBdr>
        </w:div>
        <w:div w:id="96022127">
          <w:marLeft w:val="480"/>
          <w:marRight w:val="0"/>
          <w:marTop w:val="0"/>
          <w:marBottom w:val="0"/>
          <w:divBdr>
            <w:top w:val="none" w:sz="0" w:space="0" w:color="auto"/>
            <w:left w:val="none" w:sz="0" w:space="0" w:color="auto"/>
            <w:bottom w:val="none" w:sz="0" w:space="0" w:color="auto"/>
            <w:right w:val="none" w:sz="0" w:space="0" w:color="auto"/>
          </w:divBdr>
        </w:div>
        <w:div w:id="2041514867">
          <w:marLeft w:val="480"/>
          <w:marRight w:val="0"/>
          <w:marTop w:val="0"/>
          <w:marBottom w:val="0"/>
          <w:divBdr>
            <w:top w:val="none" w:sz="0" w:space="0" w:color="auto"/>
            <w:left w:val="none" w:sz="0" w:space="0" w:color="auto"/>
            <w:bottom w:val="none" w:sz="0" w:space="0" w:color="auto"/>
            <w:right w:val="none" w:sz="0" w:space="0" w:color="auto"/>
          </w:divBdr>
        </w:div>
        <w:div w:id="1146435626">
          <w:marLeft w:val="480"/>
          <w:marRight w:val="0"/>
          <w:marTop w:val="0"/>
          <w:marBottom w:val="0"/>
          <w:divBdr>
            <w:top w:val="none" w:sz="0" w:space="0" w:color="auto"/>
            <w:left w:val="none" w:sz="0" w:space="0" w:color="auto"/>
            <w:bottom w:val="none" w:sz="0" w:space="0" w:color="auto"/>
            <w:right w:val="none" w:sz="0" w:space="0" w:color="auto"/>
          </w:divBdr>
        </w:div>
        <w:div w:id="1274248209">
          <w:marLeft w:val="480"/>
          <w:marRight w:val="0"/>
          <w:marTop w:val="0"/>
          <w:marBottom w:val="0"/>
          <w:divBdr>
            <w:top w:val="none" w:sz="0" w:space="0" w:color="auto"/>
            <w:left w:val="none" w:sz="0" w:space="0" w:color="auto"/>
            <w:bottom w:val="none" w:sz="0" w:space="0" w:color="auto"/>
            <w:right w:val="none" w:sz="0" w:space="0" w:color="auto"/>
          </w:divBdr>
        </w:div>
        <w:div w:id="1296646526">
          <w:marLeft w:val="480"/>
          <w:marRight w:val="0"/>
          <w:marTop w:val="0"/>
          <w:marBottom w:val="0"/>
          <w:divBdr>
            <w:top w:val="none" w:sz="0" w:space="0" w:color="auto"/>
            <w:left w:val="none" w:sz="0" w:space="0" w:color="auto"/>
            <w:bottom w:val="none" w:sz="0" w:space="0" w:color="auto"/>
            <w:right w:val="none" w:sz="0" w:space="0" w:color="auto"/>
          </w:divBdr>
        </w:div>
        <w:div w:id="598948354">
          <w:marLeft w:val="480"/>
          <w:marRight w:val="0"/>
          <w:marTop w:val="0"/>
          <w:marBottom w:val="0"/>
          <w:divBdr>
            <w:top w:val="none" w:sz="0" w:space="0" w:color="auto"/>
            <w:left w:val="none" w:sz="0" w:space="0" w:color="auto"/>
            <w:bottom w:val="none" w:sz="0" w:space="0" w:color="auto"/>
            <w:right w:val="none" w:sz="0" w:space="0" w:color="auto"/>
          </w:divBdr>
        </w:div>
        <w:div w:id="2030180064">
          <w:marLeft w:val="480"/>
          <w:marRight w:val="0"/>
          <w:marTop w:val="0"/>
          <w:marBottom w:val="0"/>
          <w:divBdr>
            <w:top w:val="none" w:sz="0" w:space="0" w:color="auto"/>
            <w:left w:val="none" w:sz="0" w:space="0" w:color="auto"/>
            <w:bottom w:val="none" w:sz="0" w:space="0" w:color="auto"/>
            <w:right w:val="none" w:sz="0" w:space="0" w:color="auto"/>
          </w:divBdr>
        </w:div>
      </w:divsChild>
    </w:div>
    <w:div w:id="323507473">
      <w:bodyDiv w:val="1"/>
      <w:marLeft w:val="0"/>
      <w:marRight w:val="0"/>
      <w:marTop w:val="0"/>
      <w:marBottom w:val="0"/>
      <w:divBdr>
        <w:top w:val="none" w:sz="0" w:space="0" w:color="auto"/>
        <w:left w:val="none" w:sz="0" w:space="0" w:color="auto"/>
        <w:bottom w:val="none" w:sz="0" w:space="0" w:color="auto"/>
        <w:right w:val="none" w:sz="0" w:space="0" w:color="auto"/>
      </w:divBdr>
      <w:divsChild>
        <w:div w:id="574706260">
          <w:marLeft w:val="480"/>
          <w:marRight w:val="0"/>
          <w:marTop w:val="0"/>
          <w:marBottom w:val="0"/>
          <w:divBdr>
            <w:top w:val="none" w:sz="0" w:space="0" w:color="auto"/>
            <w:left w:val="none" w:sz="0" w:space="0" w:color="auto"/>
            <w:bottom w:val="none" w:sz="0" w:space="0" w:color="auto"/>
            <w:right w:val="none" w:sz="0" w:space="0" w:color="auto"/>
          </w:divBdr>
        </w:div>
        <w:div w:id="84811213">
          <w:marLeft w:val="480"/>
          <w:marRight w:val="0"/>
          <w:marTop w:val="0"/>
          <w:marBottom w:val="0"/>
          <w:divBdr>
            <w:top w:val="none" w:sz="0" w:space="0" w:color="auto"/>
            <w:left w:val="none" w:sz="0" w:space="0" w:color="auto"/>
            <w:bottom w:val="none" w:sz="0" w:space="0" w:color="auto"/>
            <w:right w:val="none" w:sz="0" w:space="0" w:color="auto"/>
          </w:divBdr>
        </w:div>
        <w:div w:id="1269436345">
          <w:marLeft w:val="480"/>
          <w:marRight w:val="0"/>
          <w:marTop w:val="0"/>
          <w:marBottom w:val="0"/>
          <w:divBdr>
            <w:top w:val="none" w:sz="0" w:space="0" w:color="auto"/>
            <w:left w:val="none" w:sz="0" w:space="0" w:color="auto"/>
            <w:bottom w:val="none" w:sz="0" w:space="0" w:color="auto"/>
            <w:right w:val="none" w:sz="0" w:space="0" w:color="auto"/>
          </w:divBdr>
        </w:div>
        <w:div w:id="914318515">
          <w:marLeft w:val="480"/>
          <w:marRight w:val="0"/>
          <w:marTop w:val="0"/>
          <w:marBottom w:val="0"/>
          <w:divBdr>
            <w:top w:val="none" w:sz="0" w:space="0" w:color="auto"/>
            <w:left w:val="none" w:sz="0" w:space="0" w:color="auto"/>
            <w:bottom w:val="none" w:sz="0" w:space="0" w:color="auto"/>
            <w:right w:val="none" w:sz="0" w:space="0" w:color="auto"/>
          </w:divBdr>
        </w:div>
        <w:div w:id="1276593846">
          <w:marLeft w:val="480"/>
          <w:marRight w:val="0"/>
          <w:marTop w:val="0"/>
          <w:marBottom w:val="0"/>
          <w:divBdr>
            <w:top w:val="none" w:sz="0" w:space="0" w:color="auto"/>
            <w:left w:val="none" w:sz="0" w:space="0" w:color="auto"/>
            <w:bottom w:val="none" w:sz="0" w:space="0" w:color="auto"/>
            <w:right w:val="none" w:sz="0" w:space="0" w:color="auto"/>
          </w:divBdr>
        </w:div>
        <w:div w:id="1533106810">
          <w:marLeft w:val="480"/>
          <w:marRight w:val="0"/>
          <w:marTop w:val="0"/>
          <w:marBottom w:val="0"/>
          <w:divBdr>
            <w:top w:val="none" w:sz="0" w:space="0" w:color="auto"/>
            <w:left w:val="none" w:sz="0" w:space="0" w:color="auto"/>
            <w:bottom w:val="none" w:sz="0" w:space="0" w:color="auto"/>
            <w:right w:val="none" w:sz="0" w:space="0" w:color="auto"/>
          </w:divBdr>
        </w:div>
        <w:div w:id="286742272">
          <w:marLeft w:val="480"/>
          <w:marRight w:val="0"/>
          <w:marTop w:val="0"/>
          <w:marBottom w:val="0"/>
          <w:divBdr>
            <w:top w:val="none" w:sz="0" w:space="0" w:color="auto"/>
            <w:left w:val="none" w:sz="0" w:space="0" w:color="auto"/>
            <w:bottom w:val="none" w:sz="0" w:space="0" w:color="auto"/>
            <w:right w:val="none" w:sz="0" w:space="0" w:color="auto"/>
          </w:divBdr>
        </w:div>
        <w:div w:id="1078788467">
          <w:marLeft w:val="480"/>
          <w:marRight w:val="0"/>
          <w:marTop w:val="0"/>
          <w:marBottom w:val="0"/>
          <w:divBdr>
            <w:top w:val="none" w:sz="0" w:space="0" w:color="auto"/>
            <w:left w:val="none" w:sz="0" w:space="0" w:color="auto"/>
            <w:bottom w:val="none" w:sz="0" w:space="0" w:color="auto"/>
            <w:right w:val="none" w:sz="0" w:space="0" w:color="auto"/>
          </w:divBdr>
        </w:div>
        <w:div w:id="433399924">
          <w:marLeft w:val="480"/>
          <w:marRight w:val="0"/>
          <w:marTop w:val="0"/>
          <w:marBottom w:val="0"/>
          <w:divBdr>
            <w:top w:val="none" w:sz="0" w:space="0" w:color="auto"/>
            <w:left w:val="none" w:sz="0" w:space="0" w:color="auto"/>
            <w:bottom w:val="none" w:sz="0" w:space="0" w:color="auto"/>
            <w:right w:val="none" w:sz="0" w:space="0" w:color="auto"/>
          </w:divBdr>
        </w:div>
        <w:div w:id="264509188">
          <w:marLeft w:val="480"/>
          <w:marRight w:val="0"/>
          <w:marTop w:val="0"/>
          <w:marBottom w:val="0"/>
          <w:divBdr>
            <w:top w:val="none" w:sz="0" w:space="0" w:color="auto"/>
            <w:left w:val="none" w:sz="0" w:space="0" w:color="auto"/>
            <w:bottom w:val="none" w:sz="0" w:space="0" w:color="auto"/>
            <w:right w:val="none" w:sz="0" w:space="0" w:color="auto"/>
          </w:divBdr>
        </w:div>
        <w:div w:id="1942373609">
          <w:marLeft w:val="480"/>
          <w:marRight w:val="0"/>
          <w:marTop w:val="0"/>
          <w:marBottom w:val="0"/>
          <w:divBdr>
            <w:top w:val="none" w:sz="0" w:space="0" w:color="auto"/>
            <w:left w:val="none" w:sz="0" w:space="0" w:color="auto"/>
            <w:bottom w:val="none" w:sz="0" w:space="0" w:color="auto"/>
            <w:right w:val="none" w:sz="0" w:space="0" w:color="auto"/>
          </w:divBdr>
        </w:div>
        <w:div w:id="996765081">
          <w:marLeft w:val="480"/>
          <w:marRight w:val="0"/>
          <w:marTop w:val="0"/>
          <w:marBottom w:val="0"/>
          <w:divBdr>
            <w:top w:val="none" w:sz="0" w:space="0" w:color="auto"/>
            <w:left w:val="none" w:sz="0" w:space="0" w:color="auto"/>
            <w:bottom w:val="none" w:sz="0" w:space="0" w:color="auto"/>
            <w:right w:val="none" w:sz="0" w:space="0" w:color="auto"/>
          </w:divBdr>
        </w:div>
        <w:div w:id="485828509">
          <w:marLeft w:val="480"/>
          <w:marRight w:val="0"/>
          <w:marTop w:val="0"/>
          <w:marBottom w:val="0"/>
          <w:divBdr>
            <w:top w:val="none" w:sz="0" w:space="0" w:color="auto"/>
            <w:left w:val="none" w:sz="0" w:space="0" w:color="auto"/>
            <w:bottom w:val="none" w:sz="0" w:space="0" w:color="auto"/>
            <w:right w:val="none" w:sz="0" w:space="0" w:color="auto"/>
          </w:divBdr>
        </w:div>
        <w:div w:id="1460417612">
          <w:marLeft w:val="480"/>
          <w:marRight w:val="0"/>
          <w:marTop w:val="0"/>
          <w:marBottom w:val="0"/>
          <w:divBdr>
            <w:top w:val="none" w:sz="0" w:space="0" w:color="auto"/>
            <w:left w:val="none" w:sz="0" w:space="0" w:color="auto"/>
            <w:bottom w:val="none" w:sz="0" w:space="0" w:color="auto"/>
            <w:right w:val="none" w:sz="0" w:space="0" w:color="auto"/>
          </w:divBdr>
        </w:div>
        <w:div w:id="1465583251">
          <w:marLeft w:val="480"/>
          <w:marRight w:val="0"/>
          <w:marTop w:val="0"/>
          <w:marBottom w:val="0"/>
          <w:divBdr>
            <w:top w:val="none" w:sz="0" w:space="0" w:color="auto"/>
            <w:left w:val="none" w:sz="0" w:space="0" w:color="auto"/>
            <w:bottom w:val="none" w:sz="0" w:space="0" w:color="auto"/>
            <w:right w:val="none" w:sz="0" w:space="0" w:color="auto"/>
          </w:divBdr>
        </w:div>
        <w:div w:id="1332221367">
          <w:marLeft w:val="480"/>
          <w:marRight w:val="0"/>
          <w:marTop w:val="0"/>
          <w:marBottom w:val="0"/>
          <w:divBdr>
            <w:top w:val="none" w:sz="0" w:space="0" w:color="auto"/>
            <w:left w:val="none" w:sz="0" w:space="0" w:color="auto"/>
            <w:bottom w:val="none" w:sz="0" w:space="0" w:color="auto"/>
            <w:right w:val="none" w:sz="0" w:space="0" w:color="auto"/>
          </w:divBdr>
        </w:div>
        <w:div w:id="718821927">
          <w:marLeft w:val="480"/>
          <w:marRight w:val="0"/>
          <w:marTop w:val="0"/>
          <w:marBottom w:val="0"/>
          <w:divBdr>
            <w:top w:val="none" w:sz="0" w:space="0" w:color="auto"/>
            <w:left w:val="none" w:sz="0" w:space="0" w:color="auto"/>
            <w:bottom w:val="none" w:sz="0" w:space="0" w:color="auto"/>
            <w:right w:val="none" w:sz="0" w:space="0" w:color="auto"/>
          </w:divBdr>
        </w:div>
        <w:div w:id="830603813">
          <w:marLeft w:val="480"/>
          <w:marRight w:val="0"/>
          <w:marTop w:val="0"/>
          <w:marBottom w:val="0"/>
          <w:divBdr>
            <w:top w:val="none" w:sz="0" w:space="0" w:color="auto"/>
            <w:left w:val="none" w:sz="0" w:space="0" w:color="auto"/>
            <w:bottom w:val="none" w:sz="0" w:space="0" w:color="auto"/>
            <w:right w:val="none" w:sz="0" w:space="0" w:color="auto"/>
          </w:divBdr>
        </w:div>
        <w:div w:id="1533835021">
          <w:marLeft w:val="480"/>
          <w:marRight w:val="0"/>
          <w:marTop w:val="0"/>
          <w:marBottom w:val="0"/>
          <w:divBdr>
            <w:top w:val="none" w:sz="0" w:space="0" w:color="auto"/>
            <w:left w:val="none" w:sz="0" w:space="0" w:color="auto"/>
            <w:bottom w:val="none" w:sz="0" w:space="0" w:color="auto"/>
            <w:right w:val="none" w:sz="0" w:space="0" w:color="auto"/>
          </w:divBdr>
        </w:div>
        <w:div w:id="1214851769">
          <w:marLeft w:val="480"/>
          <w:marRight w:val="0"/>
          <w:marTop w:val="0"/>
          <w:marBottom w:val="0"/>
          <w:divBdr>
            <w:top w:val="none" w:sz="0" w:space="0" w:color="auto"/>
            <w:left w:val="none" w:sz="0" w:space="0" w:color="auto"/>
            <w:bottom w:val="none" w:sz="0" w:space="0" w:color="auto"/>
            <w:right w:val="none" w:sz="0" w:space="0" w:color="auto"/>
          </w:divBdr>
        </w:div>
      </w:divsChild>
    </w:div>
    <w:div w:id="323629984">
      <w:bodyDiv w:val="1"/>
      <w:marLeft w:val="0"/>
      <w:marRight w:val="0"/>
      <w:marTop w:val="0"/>
      <w:marBottom w:val="0"/>
      <w:divBdr>
        <w:top w:val="none" w:sz="0" w:space="0" w:color="auto"/>
        <w:left w:val="none" w:sz="0" w:space="0" w:color="auto"/>
        <w:bottom w:val="none" w:sz="0" w:space="0" w:color="auto"/>
        <w:right w:val="none" w:sz="0" w:space="0" w:color="auto"/>
      </w:divBdr>
      <w:divsChild>
        <w:div w:id="1456824247">
          <w:marLeft w:val="480"/>
          <w:marRight w:val="0"/>
          <w:marTop w:val="0"/>
          <w:marBottom w:val="0"/>
          <w:divBdr>
            <w:top w:val="none" w:sz="0" w:space="0" w:color="auto"/>
            <w:left w:val="none" w:sz="0" w:space="0" w:color="auto"/>
            <w:bottom w:val="none" w:sz="0" w:space="0" w:color="auto"/>
            <w:right w:val="none" w:sz="0" w:space="0" w:color="auto"/>
          </w:divBdr>
        </w:div>
        <w:div w:id="62917034">
          <w:marLeft w:val="480"/>
          <w:marRight w:val="0"/>
          <w:marTop w:val="0"/>
          <w:marBottom w:val="0"/>
          <w:divBdr>
            <w:top w:val="none" w:sz="0" w:space="0" w:color="auto"/>
            <w:left w:val="none" w:sz="0" w:space="0" w:color="auto"/>
            <w:bottom w:val="none" w:sz="0" w:space="0" w:color="auto"/>
            <w:right w:val="none" w:sz="0" w:space="0" w:color="auto"/>
          </w:divBdr>
        </w:div>
        <w:div w:id="1434012744">
          <w:marLeft w:val="480"/>
          <w:marRight w:val="0"/>
          <w:marTop w:val="0"/>
          <w:marBottom w:val="0"/>
          <w:divBdr>
            <w:top w:val="none" w:sz="0" w:space="0" w:color="auto"/>
            <w:left w:val="none" w:sz="0" w:space="0" w:color="auto"/>
            <w:bottom w:val="none" w:sz="0" w:space="0" w:color="auto"/>
            <w:right w:val="none" w:sz="0" w:space="0" w:color="auto"/>
          </w:divBdr>
        </w:div>
        <w:div w:id="2094162990">
          <w:marLeft w:val="480"/>
          <w:marRight w:val="0"/>
          <w:marTop w:val="0"/>
          <w:marBottom w:val="0"/>
          <w:divBdr>
            <w:top w:val="none" w:sz="0" w:space="0" w:color="auto"/>
            <w:left w:val="none" w:sz="0" w:space="0" w:color="auto"/>
            <w:bottom w:val="none" w:sz="0" w:space="0" w:color="auto"/>
            <w:right w:val="none" w:sz="0" w:space="0" w:color="auto"/>
          </w:divBdr>
        </w:div>
        <w:div w:id="1442842111">
          <w:marLeft w:val="480"/>
          <w:marRight w:val="0"/>
          <w:marTop w:val="0"/>
          <w:marBottom w:val="0"/>
          <w:divBdr>
            <w:top w:val="none" w:sz="0" w:space="0" w:color="auto"/>
            <w:left w:val="none" w:sz="0" w:space="0" w:color="auto"/>
            <w:bottom w:val="none" w:sz="0" w:space="0" w:color="auto"/>
            <w:right w:val="none" w:sz="0" w:space="0" w:color="auto"/>
          </w:divBdr>
        </w:div>
        <w:div w:id="321588222">
          <w:marLeft w:val="480"/>
          <w:marRight w:val="0"/>
          <w:marTop w:val="0"/>
          <w:marBottom w:val="0"/>
          <w:divBdr>
            <w:top w:val="none" w:sz="0" w:space="0" w:color="auto"/>
            <w:left w:val="none" w:sz="0" w:space="0" w:color="auto"/>
            <w:bottom w:val="none" w:sz="0" w:space="0" w:color="auto"/>
            <w:right w:val="none" w:sz="0" w:space="0" w:color="auto"/>
          </w:divBdr>
        </w:div>
        <w:div w:id="483621565">
          <w:marLeft w:val="480"/>
          <w:marRight w:val="0"/>
          <w:marTop w:val="0"/>
          <w:marBottom w:val="0"/>
          <w:divBdr>
            <w:top w:val="none" w:sz="0" w:space="0" w:color="auto"/>
            <w:left w:val="none" w:sz="0" w:space="0" w:color="auto"/>
            <w:bottom w:val="none" w:sz="0" w:space="0" w:color="auto"/>
            <w:right w:val="none" w:sz="0" w:space="0" w:color="auto"/>
          </w:divBdr>
        </w:div>
        <w:div w:id="1201626170">
          <w:marLeft w:val="480"/>
          <w:marRight w:val="0"/>
          <w:marTop w:val="0"/>
          <w:marBottom w:val="0"/>
          <w:divBdr>
            <w:top w:val="none" w:sz="0" w:space="0" w:color="auto"/>
            <w:left w:val="none" w:sz="0" w:space="0" w:color="auto"/>
            <w:bottom w:val="none" w:sz="0" w:space="0" w:color="auto"/>
            <w:right w:val="none" w:sz="0" w:space="0" w:color="auto"/>
          </w:divBdr>
        </w:div>
        <w:div w:id="1053698025">
          <w:marLeft w:val="480"/>
          <w:marRight w:val="0"/>
          <w:marTop w:val="0"/>
          <w:marBottom w:val="0"/>
          <w:divBdr>
            <w:top w:val="none" w:sz="0" w:space="0" w:color="auto"/>
            <w:left w:val="none" w:sz="0" w:space="0" w:color="auto"/>
            <w:bottom w:val="none" w:sz="0" w:space="0" w:color="auto"/>
            <w:right w:val="none" w:sz="0" w:space="0" w:color="auto"/>
          </w:divBdr>
        </w:div>
        <w:div w:id="822888824">
          <w:marLeft w:val="480"/>
          <w:marRight w:val="0"/>
          <w:marTop w:val="0"/>
          <w:marBottom w:val="0"/>
          <w:divBdr>
            <w:top w:val="none" w:sz="0" w:space="0" w:color="auto"/>
            <w:left w:val="none" w:sz="0" w:space="0" w:color="auto"/>
            <w:bottom w:val="none" w:sz="0" w:space="0" w:color="auto"/>
            <w:right w:val="none" w:sz="0" w:space="0" w:color="auto"/>
          </w:divBdr>
        </w:div>
        <w:div w:id="753866650">
          <w:marLeft w:val="480"/>
          <w:marRight w:val="0"/>
          <w:marTop w:val="0"/>
          <w:marBottom w:val="0"/>
          <w:divBdr>
            <w:top w:val="none" w:sz="0" w:space="0" w:color="auto"/>
            <w:left w:val="none" w:sz="0" w:space="0" w:color="auto"/>
            <w:bottom w:val="none" w:sz="0" w:space="0" w:color="auto"/>
            <w:right w:val="none" w:sz="0" w:space="0" w:color="auto"/>
          </w:divBdr>
        </w:div>
        <w:div w:id="222639333">
          <w:marLeft w:val="480"/>
          <w:marRight w:val="0"/>
          <w:marTop w:val="0"/>
          <w:marBottom w:val="0"/>
          <w:divBdr>
            <w:top w:val="none" w:sz="0" w:space="0" w:color="auto"/>
            <w:left w:val="none" w:sz="0" w:space="0" w:color="auto"/>
            <w:bottom w:val="none" w:sz="0" w:space="0" w:color="auto"/>
            <w:right w:val="none" w:sz="0" w:space="0" w:color="auto"/>
          </w:divBdr>
        </w:div>
        <w:div w:id="969019615">
          <w:marLeft w:val="480"/>
          <w:marRight w:val="0"/>
          <w:marTop w:val="0"/>
          <w:marBottom w:val="0"/>
          <w:divBdr>
            <w:top w:val="none" w:sz="0" w:space="0" w:color="auto"/>
            <w:left w:val="none" w:sz="0" w:space="0" w:color="auto"/>
            <w:bottom w:val="none" w:sz="0" w:space="0" w:color="auto"/>
            <w:right w:val="none" w:sz="0" w:space="0" w:color="auto"/>
          </w:divBdr>
        </w:div>
        <w:div w:id="1271282286">
          <w:marLeft w:val="480"/>
          <w:marRight w:val="0"/>
          <w:marTop w:val="0"/>
          <w:marBottom w:val="0"/>
          <w:divBdr>
            <w:top w:val="none" w:sz="0" w:space="0" w:color="auto"/>
            <w:left w:val="none" w:sz="0" w:space="0" w:color="auto"/>
            <w:bottom w:val="none" w:sz="0" w:space="0" w:color="auto"/>
            <w:right w:val="none" w:sz="0" w:space="0" w:color="auto"/>
          </w:divBdr>
        </w:div>
        <w:div w:id="462695443">
          <w:marLeft w:val="480"/>
          <w:marRight w:val="0"/>
          <w:marTop w:val="0"/>
          <w:marBottom w:val="0"/>
          <w:divBdr>
            <w:top w:val="none" w:sz="0" w:space="0" w:color="auto"/>
            <w:left w:val="none" w:sz="0" w:space="0" w:color="auto"/>
            <w:bottom w:val="none" w:sz="0" w:space="0" w:color="auto"/>
            <w:right w:val="none" w:sz="0" w:space="0" w:color="auto"/>
          </w:divBdr>
        </w:div>
        <w:div w:id="2054765125">
          <w:marLeft w:val="480"/>
          <w:marRight w:val="0"/>
          <w:marTop w:val="0"/>
          <w:marBottom w:val="0"/>
          <w:divBdr>
            <w:top w:val="none" w:sz="0" w:space="0" w:color="auto"/>
            <w:left w:val="none" w:sz="0" w:space="0" w:color="auto"/>
            <w:bottom w:val="none" w:sz="0" w:space="0" w:color="auto"/>
            <w:right w:val="none" w:sz="0" w:space="0" w:color="auto"/>
          </w:divBdr>
        </w:div>
        <w:div w:id="188837981">
          <w:marLeft w:val="480"/>
          <w:marRight w:val="0"/>
          <w:marTop w:val="0"/>
          <w:marBottom w:val="0"/>
          <w:divBdr>
            <w:top w:val="none" w:sz="0" w:space="0" w:color="auto"/>
            <w:left w:val="none" w:sz="0" w:space="0" w:color="auto"/>
            <w:bottom w:val="none" w:sz="0" w:space="0" w:color="auto"/>
            <w:right w:val="none" w:sz="0" w:space="0" w:color="auto"/>
          </w:divBdr>
        </w:div>
        <w:div w:id="1217550809">
          <w:marLeft w:val="480"/>
          <w:marRight w:val="0"/>
          <w:marTop w:val="0"/>
          <w:marBottom w:val="0"/>
          <w:divBdr>
            <w:top w:val="none" w:sz="0" w:space="0" w:color="auto"/>
            <w:left w:val="none" w:sz="0" w:space="0" w:color="auto"/>
            <w:bottom w:val="none" w:sz="0" w:space="0" w:color="auto"/>
            <w:right w:val="none" w:sz="0" w:space="0" w:color="auto"/>
          </w:divBdr>
        </w:div>
        <w:div w:id="196360050">
          <w:marLeft w:val="480"/>
          <w:marRight w:val="0"/>
          <w:marTop w:val="0"/>
          <w:marBottom w:val="0"/>
          <w:divBdr>
            <w:top w:val="none" w:sz="0" w:space="0" w:color="auto"/>
            <w:left w:val="none" w:sz="0" w:space="0" w:color="auto"/>
            <w:bottom w:val="none" w:sz="0" w:space="0" w:color="auto"/>
            <w:right w:val="none" w:sz="0" w:space="0" w:color="auto"/>
          </w:divBdr>
        </w:div>
        <w:div w:id="634870740">
          <w:marLeft w:val="480"/>
          <w:marRight w:val="0"/>
          <w:marTop w:val="0"/>
          <w:marBottom w:val="0"/>
          <w:divBdr>
            <w:top w:val="none" w:sz="0" w:space="0" w:color="auto"/>
            <w:left w:val="none" w:sz="0" w:space="0" w:color="auto"/>
            <w:bottom w:val="none" w:sz="0" w:space="0" w:color="auto"/>
            <w:right w:val="none" w:sz="0" w:space="0" w:color="auto"/>
          </w:divBdr>
        </w:div>
        <w:div w:id="1770735501">
          <w:marLeft w:val="480"/>
          <w:marRight w:val="0"/>
          <w:marTop w:val="0"/>
          <w:marBottom w:val="0"/>
          <w:divBdr>
            <w:top w:val="none" w:sz="0" w:space="0" w:color="auto"/>
            <w:left w:val="none" w:sz="0" w:space="0" w:color="auto"/>
            <w:bottom w:val="none" w:sz="0" w:space="0" w:color="auto"/>
            <w:right w:val="none" w:sz="0" w:space="0" w:color="auto"/>
          </w:divBdr>
        </w:div>
        <w:div w:id="444085720">
          <w:marLeft w:val="480"/>
          <w:marRight w:val="0"/>
          <w:marTop w:val="0"/>
          <w:marBottom w:val="0"/>
          <w:divBdr>
            <w:top w:val="none" w:sz="0" w:space="0" w:color="auto"/>
            <w:left w:val="none" w:sz="0" w:space="0" w:color="auto"/>
            <w:bottom w:val="none" w:sz="0" w:space="0" w:color="auto"/>
            <w:right w:val="none" w:sz="0" w:space="0" w:color="auto"/>
          </w:divBdr>
        </w:div>
        <w:div w:id="1247763555">
          <w:marLeft w:val="480"/>
          <w:marRight w:val="0"/>
          <w:marTop w:val="0"/>
          <w:marBottom w:val="0"/>
          <w:divBdr>
            <w:top w:val="none" w:sz="0" w:space="0" w:color="auto"/>
            <w:left w:val="none" w:sz="0" w:space="0" w:color="auto"/>
            <w:bottom w:val="none" w:sz="0" w:space="0" w:color="auto"/>
            <w:right w:val="none" w:sz="0" w:space="0" w:color="auto"/>
          </w:divBdr>
        </w:div>
        <w:div w:id="1613322355">
          <w:marLeft w:val="480"/>
          <w:marRight w:val="0"/>
          <w:marTop w:val="0"/>
          <w:marBottom w:val="0"/>
          <w:divBdr>
            <w:top w:val="none" w:sz="0" w:space="0" w:color="auto"/>
            <w:left w:val="none" w:sz="0" w:space="0" w:color="auto"/>
            <w:bottom w:val="none" w:sz="0" w:space="0" w:color="auto"/>
            <w:right w:val="none" w:sz="0" w:space="0" w:color="auto"/>
          </w:divBdr>
        </w:div>
        <w:div w:id="1656760477">
          <w:marLeft w:val="480"/>
          <w:marRight w:val="0"/>
          <w:marTop w:val="0"/>
          <w:marBottom w:val="0"/>
          <w:divBdr>
            <w:top w:val="none" w:sz="0" w:space="0" w:color="auto"/>
            <w:left w:val="none" w:sz="0" w:space="0" w:color="auto"/>
            <w:bottom w:val="none" w:sz="0" w:space="0" w:color="auto"/>
            <w:right w:val="none" w:sz="0" w:space="0" w:color="auto"/>
          </w:divBdr>
        </w:div>
        <w:div w:id="449053304">
          <w:marLeft w:val="480"/>
          <w:marRight w:val="0"/>
          <w:marTop w:val="0"/>
          <w:marBottom w:val="0"/>
          <w:divBdr>
            <w:top w:val="none" w:sz="0" w:space="0" w:color="auto"/>
            <w:left w:val="none" w:sz="0" w:space="0" w:color="auto"/>
            <w:bottom w:val="none" w:sz="0" w:space="0" w:color="auto"/>
            <w:right w:val="none" w:sz="0" w:space="0" w:color="auto"/>
          </w:divBdr>
        </w:div>
        <w:div w:id="929578883">
          <w:marLeft w:val="480"/>
          <w:marRight w:val="0"/>
          <w:marTop w:val="0"/>
          <w:marBottom w:val="0"/>
          <w:divBdr>
            <w:top w:val="none" w:sz="0" w:space="0" w:color="auto"/>
            <w:left w:val="none" w:sz="0" w:space="0" w:color="auto"/>
            <w:bottom w:val="none" w:sz="0" w:space="0" w:color="auto"/>
            <w:right w:val="none" w:sz="0" w:space="0" w:color="auto"/>
          </w:divBdr>
        </w:div>
        <w:div w:id="214389359">
          <w:marLeft w:val="480"/>
          <w:marRight w:val="0"/>
          <w:marTop w:val="0"/>
          <w:marBottom w:val="0"/>
          <w:divBdr>
            <w:top w:val="none" w:sz="0" w:space="0" w:color="auto"/>
            <w:left w:val="none" w:sz="0" w:space="0" w:color="auto"/>
            <w:bottom w:val="none" w:sz="0" w:space="0" w:color="auto"/>
            <w:right w:val="none" w:sz="0" w:space="0" w:color="auto"/>
          </w:divBdr>
        </w:div>
        <w:div w:id="468205199">
          <w:marLeft w:val="480"/>
          <w:marRight w:val="0"/>
          <w:marTop w:val="0"/>
          <w:marBottom w:val="0"/>
          <w:divBdr>
            <w:top w:val="none" w:sz="0" w:space="0" w:color="auto"/>
            <w:left w:val="none" w:sz="0" w:space="0" w:color="auto"/>
            <w:bottom w:val="none" w:sz="0" w:space="0" w:color="auto"/>
            <w:right w:val="none" w:sz="0" w:space="0" w:color="auto"/>
          </w:divBdr>
        </w:div>
        <w:div w:id="445589604">
          <w:marLeft w:val="480"/>
          <w:marRight w:val="0"/>
          <w:marTop w:val="0"/>
          <w:marBottom w:val="0"/>
          <w:divBdr>
            <w:top w:val="none" w:sz="0" w:space="0" w:color="auto"/>
            <w:left w:val="none" w:sz="0" w:space="0" w:color="auto"/>
            <w:bottom w:val="none" w:sz="0" w:space="0" w:color="auto"/>
            <w:right w:val="none" w:sz="0" w:space="0" w:color="auto"/>
          </w:divBdr>
        </w:div>
        <w:div w:id="108548066">
          <w:marLeft w:val="480"/>
          <w:marRight w:val="0"/>
          <w:marTop w:val="0"/>
          <w:marBottom w:val="0"/>
          <w:divBdr>
            <w:top w:val="none" w:sz="0" w:space="0" w:color="auto"/>
            <w:left w:val="none" w:sz="0" w:space="0" w:color="auto"/>
            <w:bottom w:val="none" w:sz="0" w:space="0" w:color="auto"/>
            <w:right w:val="none" w:sz="0" w:space="0" w:color="auto"/>
          </w:divBdr>
        </w:div>
        <w:div w:id="1081373274">
          <w:marLeft w:val="480"/>
          <w:marRight w:val="0"/>
          <w:marTop w:val="0"/>
          <w:marBottom w:val="0"/>
          <w:divBdr>
            <w:top w:val="none" w:sz="0" w:space="0" w:color="auto"/>
            <w:left w:val="none" w:sz="0" w:space="0" w:color="auto"/>
            <w:bottom w:val="none" w:sz="0" w:space="0" w:color="auto"/>
            <w:right w:val="none" w:sz="0" w:space="0" w:color="auto"/>
          </w:divBdr>
        </w:div>
        <w:div w:id="494877764">
          <w:marLeft w:val="480"/>
          <w:marRight w:val="0"/>
          <w:marTop w:val="0"/>
          <w:marBottom w:val="0"/>
          <w:divBdr>
            <w:top w:val="none" w:sz="0" w:space="0" w:color="auto"/>
            <w:left w:val="none" w:sz="0" w:space="0" w:color="auto"/>
            <w:bottom w:val="none" w:sz="0" w:space="0" w:color="auto"/>
            <w:right w:val="none" w:sz="0" w:space="0" w:color="auto"/>
          </w:divBdr>
        </w:div>
        <w:div w:id="185562568">
          <w:marLeft w:val="480"/>
          <w:marRight w:val="0"/>
          <w:marTop w:val="0"/>
          <w:marBottom w:val="0"/>
          <w:divBdr>
            <w:top w:val="none" w:sz="0" w:space="0" w:color="auto"/>
            <w:left w:val="none" w:sz="0" w:space="0" w:color="auto"/>
            <w:bottom w:val="none" w:sz="0" w:space="0" w:color="auto"/>
            <w:right w:val="none" w:sz="0" w:space="0" w:color="auto"/>
          </w:divBdr>
        </w:div>
        <w:div w:id="476263052">
          <w:marLeft w:val="480"/>
          <w:marRight w:val="0"/>
          <w:marTop w:val="0"/>
          <w:marBottom w:val="0"/>
          <w:divBdr>
            <w:top w:val="none" w:sz="0" w:space="0" w:color="auto"/>
            <w:left w:val="none" w:sz="0" w:space="0" w:color="auto"/>
            <w:bottom w:val="none" w:sz="0" w:space="0" w:color="auto"/>
            <w:right w:val="none" w:sz="0" w:space="0" w:color="auto"/>
          </w:divBdr>
        </w:div>
        <w:div w:id="726610302">
          <w:marLeft w:val="480"/>
          <w:marRight w:val="0"/>
          <w:marTop w:val="0"/>
          <w:marBottom w:val="0"/>
          <w:divBdr>
            <w:top w:val="none" w:sz="0" w:space="0" w:color="auto"/>
            <w:left w:val="none" w:sz="0" w:space="0" w:color="auto"/>
            <w:bottom w:val="none" w:sz="0" w:space="0" w:color="auto"/>
            <w:right w:val="none" w:sz="0" w:space="0" w:color="auto"/>
          </w:divBdr>
        </w:div>
        <w:div w:id="1022392106">
          <w:marLeft w:val="480"/>
          <w:marRight w:val="0"/>
          <w:marTop w:val="0"/>
          <w:marBottom w:val="0"/>
          <w:divBdr>
            <w:top w:val="none" w:sz="0" w:space="0" w:color="auto"/>
            <w:left w:val="none" w:sz="0" w:space="0" w:color="auto"/>
            <w:bottom w:val="none" w:sz="0" w:space="0" w:color="auto"/>
            <w:right w:val="none" w:sz="0" w:space="0" w:color="auto"/>
          </w:divBdr>
        </w:div>
        <w:div w:id="1154028071">
          <w:marLeft w:val="480"/>
          <w:marRight w:val="0"/>
          <w:marTop w:val="0"/>
          <w:marBottom w:val="0"/>
          <w:divBdr>
            <w:top w:val="none" w:sz="0" w:space="0" w:color="auto"/>
            <w:left w:val="none" w:sz="0" w:space="0" w:color="auto"/>
            <w:bottom w:val="none" w:sz="0" w:space="0" w:color="auto"/>
            <w:right w:val="none" w:sz="0" w:space="0" w:color="auto"/>
          </w:divBdr>
        </w:div>
        <w:div w:id="1859850800">
          <w:marLeft w:val="480"/>
          <w:marRight w:val="0"/>
          <w:marTop w:val="0"/>
          <w:marBottom w:val="0"/>
          <w:divBdr>
            <w:top w:val="none" w:sz="0" w:space="0" w:color="auto"/>
            <w:left w:val="none" w:sz="0" w:space="0" w:color="auto"/>
            <w:bottom w:val="none" w:sz="0" w:space="0" w:color="auto"/>
            <w:right w:val="none" w:sz="0" w:space="0" w:color="auto"/>
          </w:divBdr>
        </w:div>
        <w:div w:id="1182016322">
          <w:marLeft w:val="480"/>
          <w:marRight w:val="0"/>
          <w:marTop w:val="0"/>
          <w:marBottom w:val="0"/>
          <w:divBdr>
            <w:top w:val="none" w:sz="0" w:space="0" w:color="auto"/>
            <w:left w:val="none" w:sz="0" w:space="0" w:color="auto"/>
            <w:bottom w:val="none" w:sz="0" w:space="0" w:color="auto"/>
            <w:right w:val="none" w:sz="0" w:space="0" w:color="auto"/>
          </w:divBdr>
        </w:div>
        <w:div w:id="617569432">
          <w:marLeft w:val="480"/>
          <w:marRight w:val="0"/>
          <w:marTop w:val="0"/>
          <w:marBottom w:val="0"/>
          <w:divBdr>
            <w:top w:val="none" w:sz="0" w:space="0" w:color="auto"/>
            <w:left w:val="none" w:sz="0" w:space="0" w:color="auto"/>
            <w:bottom w:val="none" w:sz="0" w:space="0" w:color="auto"/>
            <w:right w:val="none" w:sz="0" w:space="0" w:color="auto"/>
          </w:divBdr>
        </w:div>
        <w:div w:id="1303539234">
          <w:marLeft w:val="480"/>
          <w:marRight w:val="0"/>
          <w:marTop w:val="0"/>
          <w:marBottom w:val="0"/>
          <w:divBdr>
            <w:top w:val="none" w:sz="0" w:space="0" w:color="auto"/>
            <w:left w:val="none" w:sz="0" w:space="0" w:color="auto"/>
            <w:bottom w:val="none" w:sz="0" w:space="0" w:color="auto"/>
            <w:right w:val="none" w:sz="0" w:space="0" w:color="auto"/>
          </w:divBdr>
        </w:div>
        <w:div w:id="720862801">
          <w:marLeft w:val="480"/>
          <w:marRight w:val="0"/>
          <w:marTop w:val="0"/>
          <w:marBottom w:val="0"/>
          <w:divBdr>
            <w:top w:val="none" w:sz="0" w:space="0" w:color="auto"/>
            <w:left w:val="none" w:sz="0" w:space="0" w:color="auto"/>
            <w:bottom w:val="none" w:sz="0" w:space="0" w:color="auto"/>
            <w:right w:val="none" w:sz="0" w:space="0" w:color="auto"/>
          </w:divBdr>
        </w:div>
      </w:divsChild>
    </w:div>
    <w:div w:id="327756444">
      <w:bodyDiv w:val="1"/>
      <w:marLeft w:val="0"/>
      <w:marRight w:val="0"/>
      <w:marTop w:val="0"/>
      <w:marBottom w:val="0"/>
      <w:divBdr>
        <w:top w:val="none" w:sz="0" w:space="0" w:color="auto"/>
        <w:left w:val="none" w:sz="0" w:space="0" w:color="auto"/>
        <w:bottom w:val="none" w:sz="0" w:space="0" w:color="auto"/>
        <w:right w:val="none" w:sz="0" w:space="0" w:color="auto"/>
      </w:divBdr>
    </w:div>
    <w:div w:id="330253901">
      <w:bodyDiv w:val="1"/>
      <w:marLeft w:val="0"/>
      <w:marRight w:val="0"/>
      <w:marTop w:val="0"/>
      <w:marBottom w:val="0"/>
      <w:divBdr>
        <w:top w:val="none" w:sz="0" w:space="0" w:color="auto"/>
        <w:left w:val="none" w:sz="0" w:space="0" w:color="auto"/>
        <w:bottom w:val="none" w:sz="0" w:space="0" w:color="auto"/>
        <w:right w:val="none" w:sz="0" w:space="0" w:color="auto"/>
      </w:divBdr>
    </w:div>
    <w:div w:id="330261290">
      <w:bodyDiv w:val="1"/>
      <w:marLeft w:val="0"/>
      <w:marRight w:val="0"/>
      <w:marTop w:val="0"/>
      <w:marBottom w:val="0"/>
      <w:divBdr>
        <w:top w:val="none" w:sz="0" w:space="0" w:color="auto"/>
        <w:left w:val="none" w:sz="0" w:space="0" w:color="auto"/>
        <w:bottom w:val="none" w:sz="0" w:space="0" w:color="auto"/>
        <w:right w:val="none" w:sz="0" w:space="0" w:color="auto"/>
      </w:divBdr>
    </w:div>
    <w:div w:id="330371315">
      <w:bodyDiv w:val="1"/>
      <w:marLeft w:val="0"/>
      <w:marRight w:val="0"/>
      <w:marTop w:val="0"/>
      <w:marBottom w:val="0"/>
      <w:divBdr>
        <w:top w:val="none" w:sz="0" w:space="0" w:color="auto"/>
        <w:left w:val="none" w:sz="0" w:space="0" w:color="auto"/>
        <w:bottom w:val="none" w:sz="0" w:space="0" w:color="auto"/>
        <w:right w:val="none" w:sz="0" w:space="0" w:color="auto"/>
      </w:divBdr>
    </w:div>
    <w:div w:id="331757549">
      <w:bodyDiv w:val="1"/>
      <w:marLeft w:val="0"/>
      <w:marRight w:val="0"/>
      <w:marTop w:val="0"/>
      <w:marBottom w:val="0"/>
      <w:divBdr>
        <w:top w:val="none" w:sz="0" w:space="0" w:color="auto"/>
        <w:left w:val="none" w:sz="0" w:space="0" w:color="auto"/>
        <w:bottom w:val="none" w:sz="0" w:space="0" w:color="auto"/>
        <w:right w:val="none" w:sz="0" w:space="0" w:color="auto"/>
      </w:divBdr>
    </w:div>
    <w:div w:id="332075846">
      <w:bodyDiv w:val="1"/>
      <w:marLeft w:val="0"/>
      <w:marRight w:val="0"/>
      <w:marTop w:val="0"/>
      <w:marBottom w:val="0"/>
      <w:divBdr>
        <w:top w:val="none" w:sz="0" w:space="0" w:color="auto"/>
        <w:left w:val="none" w:sz="0" w:space="0" w:color="auto"/>
        <w:bottom w:val="none" w:sz="0" w:space="0" w:color="auto"/>
        <w:right w:val="none" w:sz="0" w:space="0" w:color="auto"/>
      </w:divBdr>
    </w:div>
    <w:div w:id="333607456">
      <w:bodyDiv w:val="1"/>
      <w:marLeft w:val="0"/>
      <w:marRight w:val="0"/>
      <w:marTop w:val="0"/>
      <w:marBottom w:val="0"/>
      <w:divBdr>
        <w:top w:val="none" w:sz="0" w:space="0" w:color="auto"/>
        <w:left w:val="none" w:sz="0" w:space="0" w:color="auto"/>
        <w:bottom w:val="none" w:sz="0" w:space="0" w:color="auto"/>
        <w:right w:val="none" w:sz="0" w:space="0" w:color="auto"/>
      </w:divBdr>
    </w:div>
    <w:div w:id="336420399">
      <w:bodyDiv w:val="1"/>
      <w:marLeft w:val="0"/>
      <w:marRight w:val="0"/>
      <w:marTop w:val="0"/>
      <w:marBottom w:val="0"/>
      <w:divBdr>
        <w:top w:val="none" w:sz="0" w:space="0" w:color="auto"/>
        <w:left w:val="none" w:sz="0" w:space="0" w:color="auto"/>
        <w:bottom w:val="none" w:sz="0" w:space="0" w:color="auto"/>
        <w:right w:val="none" w:sz="0" w:space="0" w:color="auto"/>
      </w:divBdr>
    </w:div>
    <w:div w:id="337081565">
      <w:bodyDiv w:val="1"/>
      <w:marLeft w:val="0"/>
      <w:marRight w:val="0"/>
      <w:marTop w:val="0"/>
      <w:marBottom w:val="0"/>
      <w:divBdr>
        <w:top w:val="none" w:sz="0" w:space="0" w:color="auto"/>
        <w:left w:val="none" w:sz="0" w:space="0" w:color="auto"/>
        <w:bottom w:val="none" w:sz="0" w:space="0" w:color="auto"/>
        <w:right w:val="none" w:sz="0" w:space="0" w:color="auto"/>
      </w:divBdr>
    </w:div>
    <w:div w:id="338507790">
      <w:bodyDiv w:val="1"/>
      <w:marLeft w:val="0"/>
      <w:marRight w:val="0"/>
      <w:marTop w:val="0"/>
      <w:marBottom w:val="0"/>
      <w:divBdr>
        <w:top w:val="none" w:sz="0" w:space="0" w:color="auto"/>
        <w:left w:val="none" w:sz="0" w:space="0" w:color="auto"/>
        <w:bottom w:val="none" w:sz="0" w:space="0" w:color="auto"/>
        <w:right w:val="none" w:sz="0" w:space="0" w:color="auto"/>
      </w:divBdr>
    </w:div>
    <w:div w:id="338579069">
      <w:bodyDiv w:val="1"/>
      <w:marLeft w:val="0"/>
      <w:marRight w:val="0"/>
      <w:marTop w:val="0"/>
      <w:marBottom w:val="0"/>
      <w:divBdr>
        <w:top w:val="none" w:sz="0" w:space="0" w:color="auto"/>
        <w:left w:val="none" w:sz="0" w:space="0" w:color="auto"/>
        <w:bottom w:val="none" w:sz="0" w:space="0" w:color="auto"/>
        <w:right w:val="none" w:sz="0" w:space="0" w:color="auto"/>
      </w:divBdr>
    </w:div>
    <w:div w:id="341126564">
      <w:bodyDiv w:val="1"/>
      <w:marLeft w:val="0"/>
      <w:marRight w:val="0"/>
      <w:marTop w:val="0"/>
      <w:marBottom w:val="0"/>
      <w:divBdr>
        <w:top w:val="none" w:sz="0" w:space="0" w:color="auto"/>
        <w:left w:val="none" w:sz="0" w:space="0" w:color="auto"/>
        <w:bottom w:val="none" w:sz="0" w:space="0" w:color="auto"/>
        <w:right w:val="none" w:sz="0" w:space="0" w:color="auto"/>
      </w:divBdr>
    </w:div>
    <w:div w:id="341468260">
      <w:bodyDiv w:val="1"/>
      <w:marLeft w:val="0"/>
      <w:marRight w:val="0"/>
      <w:marTop w:val="0"/>
      <w:marBottom w:val="0"/>
      <w:divBdr>
        <w:top w:val="none" w:sz="0" w:space="0" w:color="auto"/>
        <w:left w:val="none" w:sz="0" w:space="0" w:color="auto"/>
        <w:bottom w:val="none" w:sz="0" w:space="0" w:color="auto"/>
        <w:right w:val="none" w:sz="0" w:space="0" w:color="auto"/>
      </w:divBdr>
    </w:div>
    <w:div w:id="341590777">
      <w:bodyDiv w:val="1"/>
      <w:marLeft w:val="0"/>
      <w:marRight w:val="0"/>
      <w:marTop w:val="0"/>
      <w:marBottom w:val="0"/>
      <w:divBdr>
        <w:top w:val="none" w:sz="0" w:space="0" w:color="auto"/>
        <w:left w:val="none" w:sz="0" w:space="0" w:color="auto"/>
        <w:bottom w:val="none" w:sz="0" w:space="0" w:color="auto"/>
        <w:right w:val="none" w:sz="0" w:space="0" w:color="auto"/>
      </w:divBdr>
    </w:div>
    <w:div w:id="342363624">
      <w:bodyDiv w:val="1"/>
      <w:marLeft w:val="0"/>
      <w:marRight w:val="0"/>
      <w:marTop w:val="0"/>
      <w:marBottom w:val="0"/>
      <w:divBdr>
        <w:top w:val="none" w:sz="0" w:space="0" w:color="auto"/>
        <w:left w:val="none" w:sz="0" w:space="0" w:color="auto"/>
        <w:bottom w:val="none" w:sz="0" w:space="0" w:color="auto"/>
        <w:right w:val="none" w:sz="0" w:space="0" w:color="auto"/>
      </w:divBdr>
    </w:div>
    <w:div w:id="342633073">
      <w:bodyDiv w:val="1"/>
      <w:marLeft w:val="0"/>
      <w:marRight w:val="0"/>
      <w:marTop w:val="0"/>
      <w:marBottom w:val="0"/>
      <w:divBdr>
        <w:top w:val="none" w:sz="0" w:space="0" w:color="auto"/>
        <w:left w:val="none" w:sz="0" w:space="0" w:color="auto"/>
        <w:bottom w:val="none" w:sz="0" w:space="0" w:color="auto"/>
        <w:right w:val="none" w:sz="0" w:space="0" w:color="auto"/>
      </w:divBdr>
    </w:div>
    <w:div w:id="343017254">
      <w:bodyDiv w:val="1"/>
      <w:marLeft w:val="0"/>
      <w:marRight w:val="0"/>
      <w:marTop w:val="0"/>
      <w:marBottom w:val="0"/>
      <w:divBdr>
        <w:top w:val="none" w:sz="0" w:space="0" w:color="auto"/>
        <w:left w:val="none" w:sz="0" w:space="0" w:color="auto"/>
        <w:bottom w:val="none" w:sz="0" w:space="0" w:color="auto"/>
        <w:right w:val="none" w:sz="0" w:space="0" w:color="auto"/>
      </w:divBdr>
    </w:div>
    <w:div w:id="343091541">
      <w:bodyDiv w:val="1"/>
      <w:marLeft w:val="0"/>
      <w:marRight w:val="0"/>
      <w:marTop w:val="0"/>
      <w:marBottom w:val="0"/>
      <w:divBdr>
        <w:top w:val="none" w:sz="0" w:space="0" w:color="auto"/>
        <w:left w:val="none" w:sz="0" w:space="0" w:color="auto"/>
        <w:bottom w:val="none" w:sz="0" w:space="0" w:color="auto"/>
        <w:right w:val="none" w:sz="0" w:space="0" w:color="auto"/>
      </w:divBdr>
    </w:div>
    <w:div w:id="343479135">
      <w:bodyDiv w:val="1"/>
      <w:marLeft w:val="0"/>
      <w:marRight w:val="0"/>
      <w:marTop w:val="0"/>
      <w:marBottom w:val="0"/>
      <w:divBdr>
        <w:top w:val="none" w:sz="0" w:space="0" w:color="auto"/>
        <w:left w:val="none" w:sz="0" w:space="0" w:color="auto"/>
        <w:bottom w:val="none" w:sz="0" w:space="0" w:color="auto"/>
        <w:right w:val="none" w:sz="0" w:space="0" w:color="auto"/>
      </w:divBdr>
    </w:div>
    <w:div w:id="343480248">
      <w:bodyDiv w:val="1"/>
      <w:marLeft w:val="0"/>
      <w:marRight w:val="0"/>
      <w:marTop w:val="0"/>
      <w:marBottom w:val="0"/>
      <w:divBdr>
        <w:top w:val="none" w:sz="0" w:space="0" w:color="auto"/>
        <w:left w:val="none" w:sz="0" w:space="0" w:color="auto"/>
        <w:bottom w:val="none" w:sz="0" w:space="0" w:color="auto"/>
        <w:right w:val="none" w:sz="0" w:space="0" w:color="auto"/>
      </w:divBdr>
    </w:div>
    <w:div w:id="343899498">
      <w:bodyDiv w:val="1"/>
      <w:marLeft w:val="0"/>
      <w:marRight w:val="0"/>
      <w:marTop w:val="0"/>
      <w:marBottom w:val="0"/>
      <w:divBdr>
        <w:top w:val="none" w:sz="0" w:space="0" w:color="auto"/>
        <w:left w:val="none" w:sz="0" w:space="0" w:color="auto"/>
        <w:bottom w:val="none" w:sz="0" w:space="0" w:color="auto"/>
        <w:right w:val="none" w:sz="0" w:space="0" w:color="auto"/>
      </w:divBdr>
    </w:div>
    <w:div w:id="344596995">
      <w:bodyDiv w:val="1"/>
      <w:marLeft w:val="0"/>
      <w:marRight w:val="0"/>
      <w:marTop w:val="0"/>
      <w:marBottom w:val="0"/>
      <w:divBdr>
        <w:top w:val="none" w:sz="0" w:space="0" w:color="auto"/>
        <w:left w:val="none" w:sz="0" w:space="0" w:color="auto"/>
        <w:bottom w:val="none" w:sz="0" w:space="0" w:color="auto"/>
        <w:right w:val="none" w:sz="0" w:space="0" w:color="auto"/>
      </w:divBdr>
    </w:div>
    <w:div w:id="345208688">
      <w:bodyDiv w:val="1"/>
      <w:marLeft w:val="0"/>
      <w:marRight w:val="0"/>
      <w:marTop w:val="0"/>
      <w:marBottom w:val="0"/>
      <w:divBdr>
        <w:top w:val="none" w:sz="0" w:space="0" w:color="auto"/>
        <w:left w:val="none" w:sz="0" w:space="0" w:color="auto"/>
        <w:bottom w:val="none" w:sz="0" w:space="0" w:color="auto"/>
        <w:right w:val="none" w:sz="0" w:space="0" w:color="auto"/>
      </w:divBdr>
    </w:div>
    <w:div w:id="347296017">
      <w:bodyDiv w:val="1"/>
      <w:marLeft w:val="0"/>
      <w:marRight w:val="0"/>
      <w:marTop w:val="0"/>
      <w:marBottom w:val="0"/>
      <w:divBdr>
        <w:top w:val="none" w:sz="0" w:space="0" w:color="auto"/>
        <w:left w:val="none" w:sz="0" w:space="0" w:color="auto"/>
        <w:bottom w:val="none" w:sz="0" w:space="0" w:color="auto"/>
        <w:right w:val="none" w:sz="0" w:space="0" w:color="auto"/>
      </w:divBdr>
    </w:div>
    <w:div w:id="347413669">
      <w:bodyDiv w:val="1"/>
      <w:marLeft w:val="0"/>
      <w:marRight w:val="0"/>
      <w:marTop w:val="0"/>
      <w:marBottom w:val="0"/>
      <w:divBdr>
        <w:top w:val="none" w:sz="0" w:space="0" w:color="auto"/>
        <w:left w:val="none" w:sz="0" w:space="0" w:color="auto"/>
        <w:bottom w:val="none" w:sz="0" w:space="0" w:color="auto"/>
        <w:right w:val="none" w:sz="0" w:space="0" w:color="auto"/>
      </w:divBdr>
    </w:div>
    <w:div w:id="347559872">
      <w:bodyDiv w:val="1"/>
      <w:marLeft w:val="0"/>
      <w:marRight w:val="0"/>
      <w:marTop w:val="0"/>
      <w:marBottom w:val="0"/>
      <w:divBdr>
        <w:top w:val="none" w:sz="0" w:space="0" w:color="auto"/>
        <w:left w:val="none" w:sz="0" w:space="0" w:color="auto"/>
        <w:bottom w:val="none" w:sz="0" w:space="0" w:color="auto"/>
        <w:right w:val="none" w:sz="0" w:space="0" w:color="auto"/>
      </w:divBdr>
    </w:div>
    <w:div w:id="348680195">
      <w:bodyDiv w:val="1"/>
      <w:marLeft w:val="0"/>
      <w:marRight w:val="0"/>
      <w:marTop w:val="0"/>
      <w:marBottom w:val="0"/>
      <w:divBdr>
        <w:top w:val="none" w:sz="0" w:space="0" w:color="auto"/>
        <w:left w:val="none" w:sz="0" w:space="0" w:color="auto"/>
        <w:bottom w:val="none" w:sz="0" w:space="0" w:color="auto"/>
        <w:right w:val="none" w:sz="0" w:space="0" w:color="auto"/>
      </w:divBdr>
    </w:div>
    <w:div w:id="352805391">
      <w:bodyDiv w:val="1"/>
      <w:marLeft w:val="0"/>
      <w:marRight w:val="0"/>
      <w:marTop w:val="0"/>
      <w:marBottom w:val="0"/>
      <w:divBdr>
        <w:top w:val="none" w:sz="0" w:space="0" w:color="auto"/>
        <w:left w:val="none" w:sz="0" w:space="0" w:color="auto"/>
        <w:bottom w:val="none" w:sz="0" w:space="0" w:color="auto"/>
        <w:right w:val="none" w:sz="0" w:space="0" w:color="auto"/>
      </w:divBdr>
    </w:div>
    <w:div w:id="352919022">
      <w:bodyDiv w:val="1"/>
      <w:marLeft w:val="0"/>
      <w:marRight w:val="0"/>
      <w:marTop w:val="0"/>
      <w:marBottom w:val="0"/>
      <w:divBdr>
        <w:top w:val="none" w:sz="0" w:space="0" w:color="auto"/>
        <w:left w:val="none" w:sz="0" w:space="0" w:color="auto"/>
        <w:bottom w:val="none" w:sz="0" w:space="0" w:color="auto"/>
        <w:right w:val="none" w:sz="0" w:space="0" w:color="auto"/>
      </w:divBdr>
    </w:div>
    <w:div w:id="353002328">
      <w:bodyDiv w:val="1"/>
      <w:marLeft w:val="0"/>
      <w:marRight w:val="0"/>
      <w:marTop w:val="0"/>
      <w:marBottom w:val="0"/>
      <w:divBdr>
        <w:top w:val="none" w:sz="0" w:space="0" w:color="auto"/>
        <w:left w:val="none" w:sz="0" w:space="0" w:color="auto"/>
        <w:bottom w:val="none" w:sz="0" w:space="0" w:color="auto"/>
        <w:right w:val="none" w:sz="0" w:space="0" w:color="auto"/>
      </w:divBdr>
    </w:div>
    <w:div w:id="353381737">
      <w:bodyDiv w:val="1"/>
      <w:marLeft w:val="0"/>
      <w:marRight w:val="0"/>
      <w:marTop w:val="0"/>
      <w:marBottom w:val="0"/>
      <w:divBdr>
        <w:top w:val="none" w:sz="0" w:space="0" w:color="auto"/>
        <w:left w:val="none" w:sz="0" w:space="0" w:color="auto"/>
        <w:bottom w:val="none" w:sz="0" w:space="0" w:color="auto"/>
        <w:right w:val="none" w:sz="0" w:space="0" w:color="auto"/>
      </w:divBdr>
    </w:div>
    <w:div w:id="353848321">
      <w:bodyDiv w:val="1"/>
      <w:marLeft w:val="0"/>
      <w:marRight w:val="0"/>
      <w:marTop w:val="0"/>
      <w:marBottom w:val="0"/>
      <w:divBdr>
        <w:top w:val="none" w:sz="0" w:space="0" w:color="auto"/>
        <w:left w:val="none" w:sz="0" w:space="0" w:color="auto"/>
        <w:bottom w:val="none" w:sz="0" w:space="0" w:color="auto"/>
        <w:right w:val="none" w:sz="0" w:space="0" w:color="auto"/>
      </w:divBdr>
    </w:div>
    <w:div w:id="355422566">
      <w:bodyDiv w:val="1"/>
      <w:marLeft w:val="0"/>
      <w:marRight w:val="0"/>
      <w:marTop w:val="0"/>
      <w:marBottom w:val="0"/>
      <w:divBdr>
        <w:top w:val="none" w:sz="0" w:space="0" w:color="auto"/>
        <w:left w:val="none" w:sz="0" w:space="0" w:color="auto"/>
        <w:bottom w:val="none" w:sz="0" w:space="0" w:color="auto"/>
        <w:right w:val="none" w:sz="0" w:space="0" w:color="auto"/>
      </w:divBdr>
    </w:div>
    <w:div w:id="358316672">
      <w:bodyDiv w:val="1"/>
      <w:marLeft w:val="0"/>
      <w:marRight w:val="0"/>
      <w:marTop w:val="0"/>
      <w:marBottom w:val="0"/>
      <w:divBdr>
        <w:top w:val="none" w:sz="0" w:space="0" w:color="auto"/>
        <w:left w:val="none" w:sz="0" w:space="0" w:color="auto"/>
        <w:bottom w:val="none" w:sz="0" w:space="0" w:color="auto"/>
        <w:right w:val="none" w:sz="0" w:space="0" w:color="auto"/>
      </w:divBdr>
    </w:div>
    <w:div w:id="358943326">
      <w:bodyDiv w:val="1"/>
      <w:marLeft w:val="0"/>
      <w:marRight w:val="0"/>
      <w:marTop w:val="0"/>
      <w:marBottom w:val="0"/>
      <w:divBdr>
        <w:top w:val="none" w:sz="0" w:space="0" w:color="auto"/>
        <w:left w:val="none" w:sz="0" w:space="0" w:color="auto"/>
        <w:bottom w:val="none" w:sz="0" w:space="0" w:color="auto"/>
        <w:right w:val="none" w:sz="0" w:space="0" w:color="auto"/>
      </w:divBdr>
    </w:div>
    <w:div w:id="362024148">
      <w:bodyDiv w:val="1"/>
      <w:marLeft w:val="0"/>
      <w:marRight w:val="0"/>
      <w:marTop w:val="0"/>
      <w:marBottom w:val="0"/>
      <w:divBdr>
        <w:top w:val="none" w:sz="0" w:space="0" w:color="auto"/>
        <w:left w:val="none" w:sz="0" w:space="0" w:color="auto"/>
        <w:bottom w:val="none" w:sz="0" w:space="0" w:color="auto"/>
        <w:right w:val="none" w:sz="0" w:space="0" w:color="auto"/>
      </w:divBdr>
    </w:div>
    <w:div w:id="363754590">
      <w:bodyDiv w:val="1"/>
      <w:marLeft w:val="0"/>
      <w:marRight w:val="0"/>
      <w:marTop w:val="0"/>
      <w:marBottom w:val="0"/>
      <w:divBdr>
        <w:top w:val="none" w:sz="0" w:space="0" w:color="auto"/>
        <w:left w:val="none" w:sz="0" w:space="0" w:color="auto"/>
        <w:bottom w:val="none" w:sz="0" w:space="0" w:color="auto"/>
        <w:right w:val="none" w:sz="0" w:space="0" w:color="auto"/>
      </w:divBdr>
    </w:div>
    <w:div w:id="363869186">
      <w:bodyDiv w:val="1"/>
      <w:marLeft w:val="0"/>
      <w:marRight w:val="0"/>
      <w:marTop w:val="0"/>
      <w:marBottom w:val="0"/>
      <w:divBdr>
        <w:top w:val="none" w:sz="0" w:space="0" w:color="auto"/>
        <w:left w:val="none" w:sz="0" w:space="0" w:color="auto"/>
        <w:bottom w:val="none" w:sz="0" w:space="0" w:color="auto"/>
        <w:right w:val="none" w:sz="0" w:space="0" w:color="auto"/>
      </w:divBdr>
    </w:div>
    <w:div w:id="365184882">
      <w:bodyDiv w:val="1"/>
      <w:marLeft w:val="0"/>
      <w:marRight w:val="0"/>
      <w:marTop w:val="0"/>
      <w:marBottom w:val="0"/>
      <w:divBdr>
        <w:top w:val="none" w:sz="0" w:space="0" w:color="auto"/>
        <w:left w:val="none" w:sz="0" w:space="0" w:color="auto"/>
        <w:bottom w:val="none" w:sz="0" w:space="0" w:color="auto"/>
        <w:right w:val="none" w:sz="0" w:space="0" w:color="auto"/>
      </w:divBdr>
      <w:divsChild>
        <w:div w:id="881090244">
          <w:marLeft w:val="480"/>
          <w:marRight w:val="0"/>
          <w:marTop w:val="0"/>
          <w:marBottom w:val="0"/>
          <w:divBdr>
            <w:top w:val="none" w:sz="0" w:space="0" w:color="auto"/>
            <w:left w:val="none" w:sz="0" w:space="0" w:color="auto"/>
            <w:bottom w:val="none" w:sz="0" w:space="0" w:color="auto"/>
            <w:right w:val="none" w:sz="0" w:space="0" w:color="auto"/>
          </w:divBdr>
        </w:div>
        <w:div w:id="904411142">
          <w:marLeft w:val="480"/>
          <w:marRight w:val="0"/>
          <w:marTop w:val="0"/>
          <w:marBottom w:val="0"/>
          <w:divBdr>
            <w:top w:val="none" w:sz="0" w:space="0" w:color="auto"/>
            <w:left w:val="none" w:sz="0" w:space="0" w:color="auto"/>
            <w:bottom w:val="none" w:sz="0" w:space="0" w:color="auto"/>
            <w:right w:val="none" w:sz="0" w:space="0" w:color="auto"/>
          </w:divBdr>
        </w:div>
        <w:div w:id="1537540137">
          <w:marLeft w:val="480"/>
          <w:marRight w:val="0"/>
          <w:marTop w:val="0"/>
          <w:marBottom w:val="0"/>
          <w:divBdr>
            <w:top w:val="none" w:sz="0" w:space="0" w:color="auto"/>
            <w:left w:val="none" w:sz="0" w:space="0" w:color="auto"/>
            <w:bottom w:val="none" w:sz="0" w:space="0" w:color="auto"/>
            <w:right w:val="none" w:sz="0" w:space="0" w:color="auto"/>
          </w:divBdr>
        </w:div>
        <w:div w:id="57555360">
          <w:marLeft w:val="480"/>
          <w:marRight w:val="0"/>
          <w:marTop w:val="0"/>
          <w:marBottom w:val="0"/>
          <w:divBdr>
            <w:top w:val="none" w:sz="0" w:space="0" w:color="auto"/>
            <w:left w:val="none" w:sz="0" w:space="0" w:color="auto"/>
            <w:bottom w:val="none" w:sz="0" w:space="0" w:color="auto"/>
            <w:right w:val="none" w:sz="0" w:space="0" w:color="auto"/>
          </w:divBdr>
        </w:div>
        <w:div w:id="1539471928">
          <w:marLeft w:val="480"/>
          <w:marRight w:val="0"/>
          <w:marTop w:val="0"/>
          <w:marBottom w:val="0"/>
          <w:divBdr>
            <w:top w:val="none" w:sz="0" w:space="0" w:color="auto"/>
            <w:left w:val="none" w:sz="0" w:space="0" w:color="auto"/>
            <w:bottom w:val="none" w:sz="0" w:space="0" w:color="auto"/>
            <w:right w:val="none" w:sz="0" w:space="0" w:color="auto"/>
          </w:divBdr>
        </w:div>
        <w:div w:id="905844221">
          <w:marLeft w:val="480"/>
          <w:marRight w:val="0"/>
          <w:marTop w:val="0"/>
          <w:marBottom w:val="0"/>
          <w:divBdr>
            <w:top w:val="none" w:sz="0" w:space="0" w:color="auto"/>
            <w:left w:val="none" w:sz="0" w:space="0" w:color="auto"/>
            <w:bottom w:val="none" w:sz="0" w:space="0" w:color="auto"/>
            <w:right w:val="none" w:sz="0" w:space="0" w:color="auto"/>
          </w:divBdr>
        </w:div>
        <w:div w:id="1188519915">
          <w:marLeft w:val="480"/>
          <w:marRight w:val="0"/>
          <w:marTop w:val="0"/>
          <w:marBottom w:val="0"/>
          <w:divBdr>
            <w:top w:val="none" w:sz="0" w:space="0" w:color="auto"/>
            <w:left w:val="none" w:sz="0" w:space="0" w:color="auto"/>
            <w:bottom w:val="none" w:sz="0" w:space="0" w:color="auto"/>
            <w:right w:val="none" w:sz="0" w:space="0" w:color="auto"/>
          </w:divBdr>
        </w:div>
        <w:div w:id="1991977302">
          <w:marLeft w:val="480"/>
          <w:marRight w:val="0"/>
          <w:marTop w:val="0"/>
          <w:marBottom w:val="0"/>
          <w:divBdr>
            <w:top w:val="none" w:sz="0" w:space="0" w:color="auto"/>
            <w:left w:val="none" w:sz="0" w:space="0" w:color="auto"/>
            <w:bottom w:val="none" w:sz="0" w:space="0" w:color="auto"/>
            <w:right w:val="none" w:sz="0" w:space="0" w:color="auto"/>
          </w:divBdr>
        </w:div>
        <w:div w:id="1058892289">
          <w:marLeft w:val="480"/>
          <w:marRight w:val="0"/>
          <w:marTop w:val="0"/>
          <w:marBottom w:val="0"/>
          <w:divBdr>
            <w:top w:val="none" w:sz="0" w:space="0" w:color="auto"/>
            <w:left w:val="none" w:sz="0" w:space="0" w:color="auto"/>
            <w:bottom w:val="none" w:sz="0" w:space="0" w:color="auto"/>
            <w:right w:val="none" w:sz="0" w:space="0" w:color="auto"/>
          </w:divBdr>
        </w:div>
        <w:div w:id="1584949232">
          <w:marLeft w:val="480"/>
          <w:marRight w:val="0"/>
          <w:marTop w:val="0"/>
          <w:marBottom w:val="0"/>
          <w:divBdr>
            <w:top w:val="none" w:sz="0" w:space="0" w:color="auto"/>
            <w:left w:val="none" w:sz="0" w:space="0" w:color="auto"/>
            <w:bottom w:val="none" w:sz="0" w:space="0" w:color="auto"/>
            <w:right w:val="none" w:sz="0" w:space="0" w:color="auto"/>
          </w:divBdr>
        </w:div>
        <w:div w:id="99373962">
          <w:marLeft w:val="480"/>
          <w:marRight w:val="0"/>
          <w:marTop w:val="0"/>
          <w:marBottom w:val="0"/>
          <w:divBdr>
            <w:top w:val="none" w:sz="0" w:space="0" w:color="auto"/>
            <w:left w:val="none" w:sz="0" w:space="0" w:color="auto"/>
            <w:bottom w:val="none" w:sz="0" w:space="0" w:color="auto"/>
            <w:right w:val="none" w:sz="0" w:space="0" w:color="auto"/>
          </w:divBdr>
        </w:div>
        <w:div w:id="1648510185">
          <w:marLeft w:val="480"/>
          <w:marRight w:val="0"/>
          <w:marTop w:val="0"/>
          <w:marBottom w:val="0"/>
          <w:divBdr>
            <w:top w:val="none" w:sz="0" w:space="0" w:color="auto"/>
            <w:left w:val="none" w:sz="0" w:space="0" w:color="auto"/>
            <w:bottom w:val="none" w:sz="0" w:space="0" w:color="auto"/>
            <w:right w:val="none" w:sz="0" w:space="0" w:color="auto"/>
          </w:divBdr>
        </w:div>
        <w:div w:id="1911116460">
          <w:marLeft w:val="480"/>
          <w:marRight w:val="0"/>
          <w:marTop w:val="0"/>
          <w:marBottom w:val="0"/>
          <w:divBdr>
            <w:top w:val="none" w:sz="0" w:space="0" w:color="auto"/>
            <w:left w:val="none" w:sz="0" w:space="0" w:color="auto"/>
            <w:bottom w:val="none" w:sz="0" w:space="0" w:color="auto"/>
            <w:right w:val="none" w:sz="0" w:space="0" w:color="auto"/>
          </w:divBdr>
        </w:div>
        <w:div w:id="1420563074">
          <w:marLeft w:val="480"/>
          <w:marRight w:val="0"/>
          <w:marTop w:val="0"/>
          <w:marBottom w:val="0"/>
          <w:divBdr>
            <w:top w:val="none" w:sz="0" w:space="0" w:color="auto"/>
            <w:left w:val="none" w:sz="0" w:space="0" w:color="auto"/>
            <w:bottom w:val="none" w:sz="0" w:space="0" w:color="auto"/>
            <w:right w:val="none" w:sz="0" w:space="0" w:color="auto"/>
          </w:divBdr>
        </w:div>
        <w:div w:id="948852378">
          <w:marLeft w:val="480"/>
          <w:marRight w:val="0"/>
          <w:marTop w:val="0"/>
          <w:marBottom w:val="0"/>
          <w:divBdr>
            <w:top w:val="none" w:sz="0" w:space="0" w:color="auto"/>
            <w:left w:val="none" w:sz="0" w:space="0" w:color="auto"/>
            <w:bottom w:val="none" w:sz="0" w:space="0" w:color="auto"/>
            <w:right w:val="none" w:sz="0" w:space="0" w:color="auto"/>
          </w:divBdr>
        </w:div>
        <w:div w:id="1252198888">
          <w:marLeft w:val="480"/>
          <w:marRight w:val="0"/>
          <w:marTop w:val="0"/>
          <w:marBottom w:val="0"/>
          <w:divBdr>
            <w:top w:val="none" w:sz="0" w:space="0" w:color="auto"/>
            <w:left w:val="none" w:sz="0" w:space="0" w:color="auto"/>
            <w:bottom w:val="none" w:sz="0" w:space="0" w:color="auto"/>
            <w:right w:val="none" w:sz="0" w:space="0" w:color="auto"/>
          </w:divBdr>
        </w:div>
        <w:div w:id="1873689341">
          <w:marLeft w:val="480"/>
          <w:marRight w:val="0"/>
          <w:marTop w:val="0"/>
          <w:marBottom w:val="0"/>
          <w:divBdr>
            <w:top w:val="none" w:sz="0" w:space="0" w:color="auto"/>
            <w:left w:val="none" w:sz="0" w:space="0" w:color="auto"/>
            <w:bottom w:val="none" w:sz="0" w:space="0" w:color="auto"/>
            <w:right w:val="none" w:sz="0" w:space="0" w:color="auto"/>
          </w:divBdr>
        </w:div>
        <w:div w:id="1401906616">
          <w:marLeft w:val="480"/>
          <w:marRight w:val="0"/>
          <w:marTop w:val="0"/>
          <w:marBottom w:val="0"/>
          <w:divBdr>
            <w:top w:val="none" w:sz="0" w:space="0" w:color="auto"/>
            <w:left w:val="none" w:sz="0" w:space="0" w:color="auto"/>
            <w:bottom w:val="none" w:sz="0" w:space="0" w:color="auto"/>
            <w:right w:val="none" w:sz="0" w:space="0" w:color="auto"/>
          </w:divBdr>
        </w:div>
      </w:divsChild>
    </w:div>
    <w:div w:id="365329720">
      <w:bodyDiv w:val="1"/>
      <w:marLeft w:val="0"/>
      <w:marRight w:val="0"/>
      <w:marTop w:val="0"/>
      <w:marBottom w:val="0"/>
      <w:divBdr>
        <w:top w:val="none" w:sz="0" w:space="0" w:color="auto"/>
        <w:left w:val="none" w:sz="0" w:space="0" w:color="auto"/>
        <w:bottom w:val="none" w:sz="0" w:space="0" w:color="auto"/>
        <w:right w:val="none" w:sz="0" w:space="0" w:color="auto"/>
      </w:divBdr>
    </w:div>
    <w:div w:id="367754933">
      <w:bodyDiv w:val="1"/>
      <w:marLeft w:val="0"/>
      <w:marRight w:val="0"/>
      <w:marTop w:val="0"/>
      <w:marBottom w:val="0"/>
      <w:divBdr>
        <w:top w:val="none" w:sz="0" w:space="0" w:color="auto"/>
        <w:left w:val="none" w:sz="0" w:space="0" w:color="auto"/>
        <w:bottom w:val="none" w:sz="0" w:space="0" w:color="auto"/>
        <w:right w:val="none" w:sz="0" w:space="0" w:color="auto"/>
      </w:divBdr>
    </w:div>
    <w:div w:id="368802379">
      <w:bodyDiv w:val="1"/>
      <w:marLeft w:val="0"/>
      <w:marRight w:val="0"/>
      <w:marTop w:val="0"/>
      <w:marBottom w:val="0"/>
      <w:divBdr>
        <w:top w:val="none" w:sz="0" w:space="0" w:color="auto"/>
        <w:left w:val="none" w:sz="0" w:space="0" w:color="auto"/>
        <w:bottom w:val="none" w:sz="0" w:space="0" w:color="auto"/>
        <w:right w:val="none" w:sz="0" w:space="0" w:color="auto"/>
      </w:divBdr>
      <w:divsChild>
        <w:div w:id="1921672039">
          <w:marLeft w:val="480"/>
          <w:marRight w:val="0"/>
          <w:marTop w:val="0"/>
          <w:marBottom w:val="0"/>
          <w:divBdr>
            <w:top w:val="none" w:sz="0" w:space="0" w:color="auto"/>
            <w:left w:val="none" w:sz="0" w:space="0" w:color="auto"/>
            <w:bottom w:val="none" w:sz="0" w:space="0" w:color="auto"/>
            <w:right w:val="none" w:sz="0" w:space="0" w:color="auto"/>
          </w:divBdr>
        </w:div>
        <w:div w:id="1734235270">
          <w:marLeft w:val="480"/>
          <w:marRight w:val="0"/>
          <w:marTop w:val="0"/>
          <w:marBottom w:val="0"/>
          <w:divBdr>
            <w:top w:val="none" w:sz="0" w:space="0" w:color="auto"/>
            <w:left w:val="none" w:sz="0" w:space="0" w:color="auto"/>
            <w:bottom w:val="none" w:sz="0" w:space="0" w:color="auto"/>
            <w:right w:val="none" w:sz="0" w:space="0" w:color="auto"/>
          </w:divBdr>
        </w:div>
        <w:div w:id="1347634558">
          <w:marLeft w:val="480"/>
          <w:marRight w:val="0"/>
          <w:marTop w:val="0"/>
          <w:marBottom w:val="0"/>
          <w:divBdr>
            <w:top w:val="none" w:sz="0" w:space="0" w:color="auto"/>
            <w:left w:val="none" w:sz="0" w:space="0" w:color="auto"/>
            <w:bottom w:val="none" w:sz="0" w:space="0" w:color="auto"/>
            <w:right w:val="none" w:sz="0" w:space="0" w:color="auto"/>
          </w:divBdr>
        </w:div>
        <w:div w:id="602570214">
          <w:marLeft w:val="480"/>
          <w:marRight w:val="0"/>
          <w:marTop w:val="0"/>
          <w:marBottom w:val="0"/>
          <w:divBdr>
            <w:top w:val="none" w:sz="0" w:space="0" w:color="auto"/>
            <w:left w:val="none" w:sz="0" w:space="0" w:color="auto"/>
            <w:bottom w:val="none" w:sz="0" w:space="0" w:color="auto"/>
            <w:right w:val="none" w:sz="0" w:space="0" w:color="auto"/>
          </w:divBdr>
        </w:div>
        <w:div w:id="640615820">
          <w:marLeft w:val="480"/>
          <w:marRight w:val="0"/>
          <w:marTop w:val="0"/>
          <w:marBottom w:val="0"/>
          <w:divBdr>
            <w:top w:val="none" w:sz="0" w:space="0" w:color="auto"/>
            <w:left w:val="none" w:sz="0" w:space="0" w:color="auto"/>
            <w:bottom w:val="none" w:sz="0" w:space="0" w:color="auto"/>
            <w:right w:val="none" w:sz="0" w:space="0" w:color="auto"/>
          </w:divBdr>
        </w:div>
        <w:div w:id="308169808">
          <w:marLeft w:val="480"/>
          <w:marRight w:val="0"/>
          <w:marTop w:val="0"/>
          <w:marBottom w:val="0"/>
          <w:divBdr>
            <w:top w:val="none" w:sz="0" w:space="0" w:color="auto"/>
            <w:left w:val="none" w:sz="0" w:space="0" w:color="auto"/>
            <w:bottom w:val="none" w:sz="0" w:space="0" w:color="auto"/>
            <w:right w:val="none" w:sz="0" w:space="0" w:color="auto"/>
          </w:divBdr>
        </w:div>
        <w:div w:id="511651035">
          <w:marLeft w:val="480"/>
          <w:marRight w:val="0"/>
          <w:marTop w:val="0"/>
          <w:marBottom w:val="0"/>
          <w:divBdr>
            <w:top w:val="none" w:sz="0" w:space="0" w:color="auto"/>
            <w:left w:val="none" w:sz="0" w:space="0" w:color="auto"/>
            <w:bottom w:val="none" w:sz="0" w:space="0" w:color="auto"/>
            <w:right w:val="none" w:sz="0" w:space="0" w:color="auto"/>
          </w:divBdr>
        </w:div>
        <w:div w:id="1722754645">
          <w:marLeft w:val="480"/>
          <w:marRight w:val="0"/>
          <w:marTop w:val="0"/>
          <w:marBottom w:val="0"/>
          <w:divBdr>
            <w:top w:val="none" w:sz="0" w:space="0" w:color="auto"/>
            <w:left w:val="none" w:sz="0" w:space="0" w:color="auto"/>
            <w:bottom w:val="none" w:sz="0" w:space="0" w:color="auto"/>
            <w:right w:val="none" w:sz="0" w:space="0" w:color="auto"/>
          </w:divBdr>
        </w:div>
        <w:div w:id="1676877296">
          <w:marLeft w:val="480"/>
          <w:marRight w:val="0"/>
          <w:marTop w:val="0"/>
          <w:marBottom w:val="0"/>
          <w:divBdr>
            <w:top w:val="none" w:sz="0" w:space="0" w:color="auto"/>
            <w:left w:val="none" w:sz="0" w:space="0" w:color="auto"/>
            <w:bottom w:val="none" w:sz="0" w:space="0" w:color="auto"/>
            <w:right w:val="none" w:sz="0" w:space="0" w:color="auto"/>
          </w:divBdr>
        </w:div>
        <w:div w:id="1157922455">
          <w:marLeft w:val="480"/>
          <w:marRight w:val="0"/>
          <w:marTop w:val="0"/>
          <w:marBottom w:val="0"/>
          <w:divBdr>
            <w:top w:val="none" w:sz="0" w:space="0" w:color="auto"/>
            <w:left w:val="none" w:sz="0" w:space="0" w:color="auto"/>
            <w:bottom w:val="none" w:sz="0" w:space="0" w:color="auto"/>
            <w:right w:val="none" w:sz="0" w:space="0" w:color="auto"/>
          </w:divBdr>
        </w:div>
        <w:div w:id="1724789757">
          <w:marLeft w:val="480"/>
          <w:marRight w:val="0"/>
          <w:marTop w:val="0"/>
          <w:marBottom w:val="0"/>
          <w:divBdr>
            <w:top w:val="none" w:sz="0" w:space="0" w:color="auto"/>
            <w:left w:val="none" w:sz="0" w:space="0" w:color="auto"/>
            <w:bottom w:val="none" w:sz="0" w:space="0" w:color="auto"/>
            <w:right w:val="none" w:sz="0" w:space="0" w:color="auto"/>
          </w:divBdr>
        </w:div>
        <w:div w:id="1556769037">
          <w:marLeft w:val="480"/>
          <w:marRight w:val="0"/>
          <w:marTop w:val="0"/>
          <w:marBottom w:val="0"/>
          <w:divBdr>
            <w:top w:val="none" w:sz="0" w:space="0" w:color="auto"/>
            <w:left w:val="none" w:sz="0" w:space="0" w:color="auto"/>
            <w:bottom w:val="none" w:sz="0" w:space="0" w:color="auto"/>
            <w:right w:val="none" w:sz="0" w:space="0" w:color="auto"/>
          </w:divBdr>
        </w:div>
        <w:div w:id="1169709202">
          <w:marLeft w:val="480"/>
          <w:marRight w:val="0"/>
          <w:marTop w:val="0"/>
          <w:marBottom w:val="0"/>
          <w:divBdr>
            <w:top w:val="none" w:sz="0" w:space="0" w:color="auto"/>
            <w:left w:val="none" w:sz="0" w:space="0" w:color="auto"/>
            <w:bottom w:val="none" w:sz="0" w:space="0" w:color="auto"/>
            <w:right w:val="none" w:sz="0" w:space="0" w:color="auto"/>
          </w:divBdr>
        </w:div>
        <w:div w:id="114754606">
          <w:marLeft w:val="480"/>
          <w:marRight w:val="0"/>
          <w:marTop w:val="0"/>
          <w:marBottom w:val="0"/>
          <w:divBdr>
            <w:top w:val="none" w:sz="0" w:space="0" w:color="auto"/>
            <w:left w:val="none" w:sz="0" w:space="0" w:color="auto"/>
            <w:bottom w:val="none" w:sz="0" w:space="0" w:color="auto"/>
            <w:right w:val="none" w:sz="0" w:space="0" w:color="auto"/>
          </w:divBdr>
        </w:div>
        <w:div w:id="113140593">
          <w:marLeft w:val="480"/>
          <w:marRight w:val="0"/>
          <w:marTop w:val="0"/>
          <w:marBottom w:val="0"/>
          <w:divBdr>
            <w:top w:val="none" w:sz="0" w:space="0" w:color="auto"/>
            <w:left w:val="none" w:sz="0" w:space="0" w:color="auto"/>
            <w:bottom w:val="none" w:sz="0" w:space="0" w:color="auto"/>
            <w:right w:val="none" w:sz="0" w:space="0" w:color="auto"/>
          </w:divBdr>
        </w:div>
        <w:div w:id="629096659">
          <w:marLeft w:val="480"/>
          <w:marRight w:val="0"/>
          <w:marTop w:val="0"/>
          <w:marBottom w:val="0"/>
          <w:divBdr>
            <w:top w:val="none" w:sz="0" w:space="0" w:color="auto"/>
            <w:left w:val="none" w:sz="0" w:space="0" w:color="auto"/>
            <w:bottom w:val="none" w:sz="0" w:space="0" w:color="auto"/>
            <w:right w:val="none" w:sz="0" w:space="0" w:color="auto"/>
          </w:divBdr>
        </w:div>
        <w:div w:id="1485195091">
          <w:marLeft w:val="480"/>
          <w:marRight w:val="0"/>
          <w:marTop w:val="0"/>
          <w:marBottom w:val="0"/>
          <w:divBdr>
            <w:top w:val="none" w:sz="0" w:space="0" w:color="auto"/>
            <w:left w:val="none" w:sz="0" w:space="0" w:color="auto"/>
            <w:bottom w:val="none" w:sz="0" w:space="0" w:color="auto"/>
            <w:right w:val="none" w:sz="0" w:space="0" w:color="auto"/>
          </w:divBdr>
        </w:div>
        <w:div w:id="607350943">
          <w:marLeft w:val="480"/>
          <w:marRight w:val="0"/>
          <w:marTop w:val="0"/>
          <w:marBottom w:val="0"/>
          <w:divBdr>
            <w:top w:val="none" w:sz="0" w:space="0" w:color="auto"/>
            <w:left w:val="none" w:sz="0" w:space="0" w:color="auto"/>
            <w:bottom w:val="none" w:sz="0" w:space="0" w:color="auto"/>
            <w:right w:val="none" w:sz="0" w:space="0" w:color="auto"/>
          </w:divBdr>
        </w:div>
      </w:divsChild>
    </w:div>
    <w:div w:id="368841896">
      <w:bodyDiv w:val="1"/>
      <w:marLeft w:val="0"/>
      <w:marRight w:val="0"/>
      <w:marTop w:val="0"/>
      <w:marBottom w:val="0"/>
      <w:divBdr>
        <w:top w:val="none" w:sz="0" w:space="0" w:color="auto"/>
        <w:left w:val="none" w:sz="0" w:space="0" w:color="auto"/>
        <w:bottom w:val="none" w:sz="0" w:space="0" w:color="auto"/>
        <w:right w:val="none" w:sz="0" w:space="0" w:color="auto"/>
      </w:divBdr>
    </w:div>
    <w:div w:id="369844939">
      <w:bodyDiv w:val="1"/>
      <w:marLeft w:val="0"/>
      <w:marRight w:val="0"/>
      <w:marTop w:val="0"/>
      <w:marBottom w:val="0"/>
      <w:divBdr>
        <w:top w:val="none" w:sz="0" w:space="0" w:color="auto"/>
        <w:left w:val="none" w:sz="0" w:space="0" w:color="auto"/>
        <w:bottom w:val="none" w:sz="0" w:space="0" w:color="auto"/>
        <w:right w:val="none" w:sz="0" w:space="0" w:color="auto"/>
      </w:divBdr>
    </w:div>
    <w:div w:id="373046450">
      <w:bodyDiv w:val="1"/>
      <w:marLeft w:val="0"/>
      <w:marRight w:val="0"/>
      <w:marTop w:val="0"/>
      <w:marBottom w:val="0"/>
      <w:divBdr>
        <w:top w:val="none" w:sz="0" w:space="0" w:color="auto"/>
        <w:left w:val="none" w:sz="0" w:space="0" w:color="auto"/>
        <w:bottom w:val="none" w:sz="0" w:space="0" w:color="auto"/>
        <w:right w:val="none" w:sz="0" w:space="0" w:color="auto"/>
      </w:divBdr>
    </w:div>
    <w:div w:id="373122344">
      <w:bodyDiv w:val="1"/>
      <w:marLeft w:val="0"/>
      <w:marRight w:val="0"/>
      <w:marTop w:val="0"/>
      <w:marBottom w:val="0"/>
      <w:divBdr>
        <w:top w:val="none" w:sz="0" w:space="0" w:color="auto"/>
        <w:left w:val="none" w:sz="0" w:space="0" w:color="auto"/>
        <w:bottom w:val="none" w:sz="0" w:space="0" w:color="auto"/>
        <w:right w:val="none" w:sz="0" w:space="0" w:color="auto"/>
      </w:divBdr>
    </w:div>
    <w:div w:id="374549473">
      <w:bodyDiv w:val="1"/>
      <w:marLeft w:val="0"/>
      <w:marRight w:val="0"/>
      <w:marTop w:val="0"/>
      <w:marBottom w:val="0"/>
      <w:divBdr>
        <w:top w:val="none" w:sz="0" w:space="0" w:color="auto"/>
        <w:left w:val="none" w:sz="0" w:space="0" w:color="auto"/>
        <w:bottom w:val="none" w:sz="0" w:space="0" w:color="auto"/>
        <w:right w:val="none" w:sz="0" w:space="0" w:color="auto"/>
      </w:divBdr>
    </w:div>
    <w:div w:id="375007412">
      <w:bodyDiv w:val="1"/>
      <w:marLeft w:val="0"/>
      <w:marRight w:val="0"/>
      <w:marTop w:val="0"/>
      <w:marBottom w:val="0"/>
      <w:divBdr>
        <w:top w:val="none" w:sz="0" w:space="0" w:color="auto"/>
        <w:left w:val="none" w:sz="0" w:space="0" w:color="auto"/>
        <w:bottom w:val="none" w:sz="0" w:space="0" w:color="auto"/>
        <w:right w:val="none" w:sz="0" w:space="0" w:color="auto"/>
      </w:divBdr>
    </w:div>
    <w:div w:id="375355475">
      <w:bodyDiv w:val="1"/>
      <w:marLeft w:val="0"/>
      <w:marRight w:val="0"/>
      <w:marTop w:val="0"/>
      <w:marBottom w:val="0"/>
      <w:divBdr>
        <w:top w:val="none" w:sz="0" w:space="0" w:color="auto"/>
        <w:left w:val="none" w:sz="0" w:space="0" w:color="auto"/>
        <w:bottom w:val="none" w:sz="0" w:space="0" w:color="auto"/>
        <w:right w:val="none" w:sz="0" w:space="0" w:color="auto"/>
      </w:divBdr>
    </w:div>
    <w:div w:id="376515010">
      <w:bodyDiv w:val="1"/>
      <w:marLeft w:val="0"/>
      <w:marRight w:val="0"/>
      <w:marTop w:val="0"/>
      <w:marBottom w:val="0"/>
      <w:divBdr>
        <w:top w:val="none" w:sz="0" w:space="0" w:color="auto"/>
        <w:left w:val="none" w:sz="0" w:space="0" w:color="auto"/>
        <w:bottom w:val="none" w:sz="0" w:space="0" w:color="auto"/>
        <w:right w:val="none" w:sz="0" w:space="0" w:color="auto"/>
      </w:divBdr>
    </w:div>
    <w:div w:id="376778571">
      <w:bodyDiv w:val="1"/>
      <w:marLeft w:val="0"/>
      <w:marRight w:val="0"/>
      <w:marTop w:val="0"/>
      <w:marBottom w:val="0"/>
      <w:divBdr>
        <w:top w:val="none" w:sz="0" w:space="0" w:color="auto"/>
        <w:left w:val="none" w:sz="0" w:space="0" w:color="auto"/>
        <w:bottom w:val="none" w:sz="0" w:space="0" w:color="auto"/>
        <w:right w:val="none" w:sz="0" w:space="0" w:color="auto"/>
      </w:divBdr>
    </w:div>
    <w:div w:id="376853015">
      <w:bodyDiv w:val="1"/>
      <w:marLeft w:val="0"/>
      <w:marRight w:val="0"/>
      <w:marTop w:val="0"/>
      <w:marBottom w:val="0"/>
      <w:divBdr>
        <w:top w:val="none" w:sz="0" w:space="0" w:color="auto"/>
        <w:left w:val="none" w:sz="0" w:space="0" w:color="auto"/>
        <w:bottom w:val="none" w:sz="0" w:space="0" w:color="auto"/>
        <w:right w:val="none" w:sz="0" w:space="0" w:color="auto"/>
      </w:divBdr>
    </w:div>
    <w:div w:id="377051023">
      <w:bodyDiv w:val="1"/>
      <w:marLeft w:val="0"/>
      <w:marRight w:val="0"/>
      <w:marTop w:val="0"/>
      <w:marBottom w:val="0"/>
      <w:divBdr>
        <w:top w:val="none" w:sz="0" w:space="0" w:color="auto"/>
        <w:left w:val="none" w:sz="0" w:space="0" w:color="auto"/>
        <w:bottom w:val="none" w:sz="0" w:space="0" w:color="auto"/>
        <w:right w:val="none" w:sz="0" w:space="0" w:color="auto"/>
      </w:divBdr>
    </w:div>
    <w:div w:id="385758412">
      <w:bodyDiv w:val="1"/>
      <w:marLeft w:val="0"/>
      <w:marRight w:val="0"/>
      <w:marTop w:val="0"/>
      <w:marBottom w:val="0"/>
      <w:divBdr>
        <w:top w:val="none" w:sz="0" w:space="0" w:color="auto"/>
        <w:left w:val="none" w:sz="0" w:space="0" w:color="auto"/>
        <w:bottom w:val="none" w:sz="0" w:space="0" w:color="auto"/>
        <w:right w:val="none" w:sz="0" w:space="0" w:color="auto"/>
      </w:divBdr>
    </w:div>
    <w:div w:id="385884275">
      <w:bodyDiv w:val="1"/>
      <w:marLeft w:val="0"/>
      <w:marRight w:val="0"/>
      <w:marTop w:val="0"/>
      <w:marBottom w:val="0"/>
      <w:divBdr>
        <w:top w:val="none" w:sz="0" w:space="0" w:color="auto"/>
        <w:left w:val="none" w:sz="0" w:space="0" w:color="auto"/>
        <w:bottom w:val="none" w:sz="0" w:space="0" w:color="auto"/>
        <w:right w:val="none" w:sz="0" w:space="0" w:color="auto"/>
      </w:divBdr>
    </w:div>
    <w:div w:id="388919262">
      <w:bodyDiv w:val="1"/>
      <w:marLeft w:val="0"/>
      <w:marRight w:val="0"/>
      <w:marTop w:val="0"/>
      <w:marBottom w:val="0"/>
      <w:divBdr>
        <w:top w:val="none" w:sz="0" w:space="0" w:color="auto"/>
        <w:left w:val="none" w:sz="0" w:space="0" w:color="auto"/>
        <w:bottom w:val="none" w:sz="0" w:space="0" w:color="auto"/>
        <w:right w:val="none" w:sz="0" w:space="0" w:color="auto"/>
      </w:divBdr>
    </w:div>
    <w:div w:id="389960065">
      <w:bodyDiv w:val="1"/>
      <w:marLeft w:val="0"/>
      <w:marRight w:val="0"/>
      <w:marTop w:val="0"/>
      <w:marBottom w:val="0"/>
      <w:divBdr>
        <w:top w:val="none" w:sz="0" w:space="0" w:color="auto"/>
        <w:left w:val="none" w:sz="0" w:space="0" w:color="auto"/>
        <w:bottom w:val="none" w:sz="0" w:space="0" w:color="auto"/>
        <w:right w:val="none" w:sz="0" w:space="0" w:color="auto"/>
      </w:divBdr>
    </w:div>
    <w:div w:id="390661963">
      <w:bodyDiv w:val="1"/>
      <w:marLeft w:val="0"/>
      <w:marRight w:val="0"/>
      <w:marTop w:val="0"/>
      <w:marBottom w:val="0"/>
      <w:divBdr>
        <w:top w:val="none" w:sz="0" w:space="0" w:color="auto"/>
        <w:left w:val="none" w:sz="0" w:space="0" w:color="auto"/>
        <w:bottom w:val="none" w:sz="0" w:space="0" w:color="auto"/>
        <w:right w:val="none" w:sz="0" w:space="0" w:color="auto"/>
      </w:divBdr>
    </w:div>
    <w:div w:id="391320013">
      <w:bodyDiv w:val="1"/>
      <w:marLeft w:val="0"/>
      <w:marRight w:val="0"/>
      <w:marTop w:val="0"/>
      <w:marBottom w:val="0"/>
      <w:divBdr>
        <w:top w:val="none" w:sz="0" w:space="0" w:color="auto"/>
        <w:left w:val="none" w:sz="0" w:space="0" w:color="auto"/>
        <w:bottom w:val="none" w:sz="0" w:space="0" w:color="auto"/>
        <w:right w:val="none" w:sz="0" w:space="0" w:color="auto"/>
      </w:divBdr>
    </w:div>
    <w:div w:id="391932063">
      <w:bodyDiv w:val="1"/>
      <w:marLeft w:val="0"/>
      <w:marRight w:val="0"/>
      <w:marTop w:val="0"/>
      <w:marBottom w:val="0"/>
      <w:divBdr>
        <w:top w:val="none" w:sz="0" w:space="0" w:color="auto"/>
        <w:left w:val="none" w:sz="0" w:space="0" w:color="auto"/>
        <w:bottom w:val="none" w:sz="0" w:space="0" w:color="auto"/>
        <w:right w:val="none" w:sz="0" w:space="0" w:color="auto"/>
      </w:divBdr>
    </w:div>
    <w:div w:id="393117252">
      <w:bodyDiv w:val="1"/>
      <w:marLeft w:val="0"/>
      <w:marRight w:val="0"/>
      <w:marTop w:val="0"/>
      <w:marBottom w:val="0"/>
      <w:divBdr>
        <w:top w:val="none" w:sz="0" w:space="0" w:color="auto"/>
        <w:left w:val="none" w:sz="0" w:space="0" w:color="auto"/>
        <w:bottom w:val="none" w:sz="0" w:space="0" w:color="auto"/>
        <w:right w:val="none" w:sz="0" w:space="0" w:color="auto"/>
      </w:divBdr>
    </w:div>
    <w:div w:id="394011904">
      <w:bodyDiv w:val="1"/>
      <w:marLeft w:val="0"/>
      <w:marRight w:val="0"/>
      <w:marTop w:val="0"/>
      <w:marBottom w:val="0"/>
      <w:divBdr>
        <w:top w:val="none" w:sz="0" w:space="0" w:color="auto"/>
        <w:left w:val="none" w:sz="0" w:space="0" w:color="auto"/>
        <w:bottom w:val="none" w:sz="0" w:space="0" w:color="auto"/>
        <w:right w:val="none" w:sz="0" w:space="0" w:color="auto"/>
      </w:divBdr>
    </w:div>
    <w:div w:id="394205173">
      <w:bodyDiv w:val="1"/>
      <w:marLeft w:val="0"/>
      <w:marRight w:val="0"/>
      <w:marTop w:val="0"/>
      <w:marBottom w:val="0"/>
      <w:divBdr>
        <w:top w:val="none" w:sz="0" w:space="0" w:color="auto"/>
        <w:left w:val="none" w:sz="0" w:space="0" w:color="auto"/>
        <w:bottom w:val="none" w:sz="0" w:space="0" w:color="auto"/>
        <w:right w:val="none" w:sz="0" w:space="0" w:color="auto"/>
      </w:divBdr>
    </w:div>
    <w:div w:id="394861978">
      <w:bodyDiv w:val="1"/>
      <w:marLeft w:val="0"/>
      <w:marRight w:val="0"/>
      <w:marTop w:val="0"/>
      <w:marBottom w:val="0"/>
      <w:divBdr>
        <w:top w:val="none" w:sz="0" w:space="0" w:color="auto"/>
        <w:left w:val="none" w:sz="0" w:space="0" w:color="auto"/>
        <w:bottom w:val="none" w:sz="0" w:space="0" w:color="auto"/>
        <w:right w:val="none" w:sz="0" w:space="0" w:color="auto"/>
      </w:divBdr>
    </w:div>
    <w:div w:id="394934795">
      <w:bodyDiv w:val="1"/>
      <w:marLeft w:val="0"/>
      <w:marRight w:val="0"/>
      <w:marTop w:val="0"/>
      <w:marBottom w:val="0"/>
      <w:divBdr>
        <w:top w:val="none" w:sz="0" w:space="0" w:color="auto"/>
        <w:left w:val="none" w:sz="0" w:space="0" w:color="auto"/>
        <w:bottom w:val="none" w:sz="0" w:space="0" w:color="auto"/>
        <w:right w:val="none" w:sz="0" w:space="0" w:color="auto"/>
      </w:divBdr>
    </w:div>
    <w:div w:id="395864420">
      <w:bodyDiv w:val="1"/>
      <w:marLeft w:val="0"/>
      <w:marRight w:val="0"/>
      <w:marTop w:val="0"/>
      <w:marBottom w:val="0"/>
      <w:divBdr>
        <w:top w:val="none" w:sz="0" w:space="0" w:color="auto"/>
        <w:left w:val="none" w:sz="0" w:space="0" w:color="auto"/>
        <w:bottom w:val="none" w:sz="0" w:space="0" w:color="auto"/>
        <w:right w:val="none" w:sz="0" w:space="0" w:color="auto"/>
      </w:divBdr>
    </w:div>
    <w:div w:id="397023032">
      <w:bodyDiv w:val="1"/>
      <w:marLeft w:val="0"/>
      <w:marRight w:val="0"/>
      <w:marTop w:val="0"/>
      <w:marBottom w:val="0"/>
      <w:divBdr>
        <w:top w:val="none" w:sz="0" w:space="0" w:color="auto"/>
        <w:left w:val="none" w:sz="0" w:space="0" w:color="auto"/>
        <w:bottom w:val="none" w:sz="0" w:space="0" w:color="auto"/>
        <w:right w:val="none" w:sz="0" w:space="0" w:color="auto"/>
      </w:divBdr>
    </w:div>
    <w:div w:id="398091635">
      <w:bodyDiv w:val="1"/>
      <w:marLeft w:val="0"/>
      <w:marRight w:val="0"/>
      <w:marTop w:val="0"/>
      <w:marBottom w:val="0"/>
      <w:divBdr>
        <w:top w:val="none" w:sz="0" w:space="0" w:color="auto"/>
        <w:left w:val="none" w:sz="0" w:space="0" w:color="auto"/>
        <w:bottom w:val="none" w:sz="0" w:space="0" w:color="auto"/>
        <w:right w:val="none" w:sz="0" w:space="0" w:color="auto"/>
      </w:divBdr>
    </w:div>
    <w:div w:id="399525231">
      <w:bodyDiv w:val="1"/>
      <w:marLeft w:val="0"/>
      <w:marRight w:val="0"/>
      <w:marTop w:val="0"/>
      <w:marBottom w:val="0"/>
      <w:divBdr>
        <w:top w:val="none" w:sz="0" w:space="0" w:color="auto"/>
        <w:left w:val="none" w:sz="0" w:space="0" w:color="auto"/>
        <w:bottom w:val="none" w:sz="0" w:space="0" w:color="auto"/>
        <w:right w:val="none" w:sz="0" w:space="0" w:color="auto"/>
      </w:divBdr>
    </w:div>
    <w:div w:id="399593317">
      <w:bodyDiv w:val="1"/>
      <w:marLeft w:val="0"/>
      <w:marRight w:val="0"/>
      <w:marTop w:val="0"/>
      <w:marBottom w:val="0"/>
      <w:divBdr>
        <w:top w:val="none" w:sz="0" w:space="0" w:color="auto"/>
        <w:left w:val="none" w:sz="0" w:space="0" w:color="auto"/>
        <w:bottom w:val="none" w:sz="0" w:space="0" w:color="auto"/>
        <w:right w:val="none" w:sz="0" w:space="0" w:color="auto"/>
      </w:divBdr>
    </w:div>
    <w:div w:id="399714959">
      <w:bodyDiv w:val="1"/>
      <w:marLeft w:val="0"/>
      <w:marRight w:val="0"/>
      <w:marTop w:val="0"/>
      <w:marBottom w:val="0"/>
      <w:divBdr>
        <w:top w:val="none" w:sz="0" w:space="0" w:color="auto"/>
        <w:left w:val="none" w:sz="0" w:space="0" w:color="auto"/>
        <w:bottom w:val="none" w:sz="0" w:space="0" w:color="auto"/>
        <w:right w:val="none" w:sz="0" w:space="0" w:color="auto"/>
      </w:divBdr>
    </w:div>
    <w:div w:id="400325385">
      <w:bodyDiv w:val="1"/>
      <w:marLeft w:val="0"/>
      <w:marRight w:val="0"/>
      <w:marTop w:val="0"/>
      <w:marBottom w:val="0"/>
      <w:divBdr>
        <w:top w:val="none" w:sz="0" w:space="0" w:color="auto"/>
        <w:left w:val="none" w:sz="0" w:space="0" w:color="auto"/>
        <w:bottom w:val="none" w:sz="0" w:space="0" w:color="auto"/>
        <w:right w:val="none" w:sz="0" w:space="0" w:color="auto"/>
      </w:divBdr>
    </w:div>
    <w:div w:id="400565629">
      <w:bodyDiv w:val="1"/>
      <w:marLeft w:val="0"/>
      <w:marRight w:val="0"/>
      <w:marTop w:val="0"/>
      <w:marBottom w:val="0"/>
      <w:divBdr>
        <w:top w:val="none" w:sz="0" w:space="0" w:color="auto"/>
        <w:left w:val="none" w:sz="0" w:space="0" w:color="auto"/>
        <w:bottom w:val="none" w:sz="0" w:space="0" w:color="auto"/>
        <w:right w:val="none" w:sz="0" w:space="0" w:color="auto"/>
      </w:divBdr>
    </w:div>
    <w:div w:id="402459504">
      <w:bodyDiv w:val="1"/>
      <w:marLeft w:val="0"/>
      <w:marRight w:val="0"/>
      <w:marTop w:val="0"/>
      <w:marBottom w:val="0"/>
      <w:divBdr>
        <w:top w:val="none" w:sz="0" w:space="0" w:color="auto"/>
        <w:left w:val="none" w:sz="0" w:space="0" w:color="auto"/>
        <w:bottom w:val="none" w:sz="0" w:space="0" w:color="auto"/>
        <w:right w:val="none" w:sz="0" w:space="0" w:color="auto"/>
      </w:divBdr>
    </w:div>
    <w:div w:id="403796469">
      <w:bodyDiv w:val="1"/>
      <w:marLeft w:val="0"/>
      <w:marRight w:val="0"/>
      <w:marTop w:val="0"/>
      <w:marBottom w:val="0"/>
      <w:divBdr>
        <w:top w:val="none" w:sz="0" w:space="0" w:color="auto"/>
        <w:left w:val="none" w:sz="0" w:space="0" w:color="auto"/>
        <w:bottom w:val="none" w:sz="0" w:space="0" w:color="auto"/>
        <w:right w:val="none" w:sz="0" w:space="0" w:color="auto"/>
      </w:divBdr>
    </w:div>
    <w:div w:id="404450551">
      <w:bodyDiv w:val="1"/>
      <w:marLeft w:val="0"/>
      <w:marRight w:val="0"/>
      <w:marTop w:val="0"/>
      <w:marBottom w:val="0"/>
      <w:divBdr>
        <w:top w:val="none" w:sz="0" w:space="0" w:color="auto"/>
        <w:left w:val="none" w:sz="0" w:space="0" w:color="auto"/>
        <w:bottom w:val="none" w:sz="0" w:space="0" w:color="auto"/>
        <w:right w:val="none" w:sz="0" w:space="0" w:color="auto"/>
      </w:divBdr>
    </w:div>
    <w:div w:id="404842357">
      <w:bodyDiv w:val="1"/>
      <w:marLeft w:val="0"/>
      <w:marRight w:val="0"/>
      <w:marTop w:val="0"/>
      <w:marBottom w:val="0"/>
      <w:divBdr>
        <w:top w:val="none" w:sz="0" w:space="0" w:color="auto"/>
        <w:left w:val="none" w:sz="0" w:space="0" w:color="auto"/>
        <w:bottom w:val="none" w:sz="0" w:space="0" w:color="auto"/>
        <w:right w:val="none" w:sz="0" w:space="0" w:color="auto"/>
      </w:divBdr>
    </w:div>
    <w:div w:id="405227390">
      <w:bodyDiv w:val="1"/>
      <w:marLeft w:val="0"/>
      <w:marRight w:val="0"/>
      <w:marTop w:val="0"/>
      <w:marBottom w:val="0"/>
      <w:divBdr>
        <w:top w:val="none" w:sz="0" w:space="0" w:color="auto"/>
        <w:left w:val="none" w:sz="0" w:space="0" w:color="auto"/>
        <w:bottom w:val="none" w:sz="0" w:space="0" w:color="auto"/>
        <w:right w:val="none" w:sz="0" w:space="0" w:color="auto"/>
      </w:divBdr>
    </w:div>
    <w:div w:id="405347956">
      <w:bodyDiv w:val="1"/>
      <w:marLeft w:val="0"/>
      <w:marRight w:val="0"/>
      <w:marTop w:val="0"/>
      <w:marBottom w:val="0"/>
      <w:divBdr>
        <w:top w:val="none" w:sz="0" w:space="0" w:color="auto"/>
        <w:left w:val="none" w:sz="0" w:space="0" w:color="auto"/>
        <w:bottom w:val="none" w:sz="0" w:space="0" w:color="auto"/>
        <w:right w:val="none" w:sz="0" w:space="0" w:color="auto"/>
      </w:divBdr>
    </w:div>
    <w:div w:id="406735541">
      <w:bodyDiv w:val="1"/>
      <w:marLeft w:val="0"/>
      <w:marRight w:val="0"/>
      <w:marTop w:val="0"/>
      <w:marBottom w:val="0"/>
      <w:divBdr>
        <w:top w:val="none" w:sz="0" w:space="0" w:color="auto"/>
        <w:left w:val="none" w:sz="0" w:space="0" w:color="auto"/>
        <w:bottom w:val="none" w:sz="0" w:space="0" w:color="auto"/>
        <w:right w:val="none" w:sz="0" w:space="0" w:color="auto"/>
      </w:divBdr>
    </w:div>
    <w:div w:id="407532456">
      <w:bodyDiv w:val="1"/>
      <w:marLeft w:val="0"/>
      <w:marRight w:val="0"/>
      <w:marTop w:val="0"/>
      <w:marBottom w:val="0"/>
      <w:divBdr>
        <w:top w:val="none" w:sz="0" w:space="0" w:color="auto"/>
        <w:left w:val="none" w:sz="0" w:space="0" w:color="auto"/>
        <w:bottom w:val="none" w:sz="0" w:space="0" w:color="auto"/>
        <w:right w:val="none" w:sz="0" w:space="0" w:color="auto"/>
      </w:divBdr>
    </w:div>
    <w:div w:id="407583317">
      <w:bodyDiv w:val="1"/>
      <w:marLeft w:val="0"/>
      <w:marRight w:val="0"/>
      <w:marTop w:val="0"/>
      <w:marBottom w:val="0"/>
      <w:divBdr>
        <w:top w:val="none" w:sz="0" w:space="0" w:color="auto"/>
        <w:left w:val="none" w:sz="0" w:space="0" w:color="auto"/>
        <w:bottom w:val="none" w:sz="0" w:space="0" w:color="auto"/>
        <w:right w:val="none" w:sz="0" w:space="0" w:color="auto"/>
      </w:divBdr>
    </w:div>
    <w:div w:id="407653860">
      <w:bodyDiv w:val="1"/>
      <w:marLeft w:val="0"/>
      <w:marRight w:val="0"/>
      <w:marTop w:val="0"/>
      <w:marBottom w:val="0"/>
      <w:divBdr>
        <w:top w:val="none" w:sz="0" w:space="0" w:color="auto"/>
        <w:left w:val="none" w:sz="0" w:space="0" w:color="auto"/>
        <w:bottom w:val="none" w:sz="0" w:space="0" w:color="auto"/>
        <w:right w:val="none" w:sz="0" w:space="0" w:color="auto"/>
      </w:divBdr>
    </w:div>
    <w:div w:id="408037888">
      <w:bodyDiv w:val="1"/>
      <w:marLeft w:val="0"/>
      <w:marRight w:val="0"/>
      <w:marTop w:val="0"/>
      <w:marBottom w:val="0"/>
      <w:divBdr>
        <w:top w:val="none" w:sz="0" w:space="0" w:color="auto"/>
        <w:left w:val="none" w:sz="0" w:space="0" w:color="auto"/>
        <w:bottom w:val="none" w:sz="0" w:space="0" w:color="auto"/>
        <w:right w:val="none" w:sz="0" w:space="0" w:color="auto"/>
      </w:divBdr>
    </w:div>
    <w:div w:id="408119101">
      <w:bodyDiv w:val="1"/>
      <w:marLeft w:val="0"/>
      <w:marRight w:val="0"/>
      <w:marTop w:val="0"/>
      <w:marBottom w:val="0"/>
      <w:divBdr>
        <w:top w:val="none" w:sz="0" w:space="0" w:color="auto"/>
        <w:left w:val="none" w:sz="0" w:space="0" w:color="auto"/>
        <w:bottom w:val="none" w:sz="0" w:space="0" w:color="auto"/>
        <w:right w:val="none" w:sz="0" w:space="0" w:color="auto"/>
      </w:divBdr>
    </w:div>
    <w:div w:id="409086489">
      <w:bodyDiv w:val="1"/>
      <w:marLeft w:val="0"/>
      <w:marRight w:val="0"/>
      <w:marTop w:val="0"/>
      <w:marBottom w:val="0"/>
      <w:divBdr>
        <w:top w:val="none" w:sz="0" w:space="0" w:color="auto"/>
        <w:left w:val="none" w:sz="0" w:space="0" w:color="auto"/>
        <w:bottom w:val="none" w:sz="0" w:space="0" w:color="auto"/>
        <w:right w:val="none" w:sz="0" w:space="0" w:color="auto"/>
      </w:divBdr>
    </w:div>
    <w:div w:id="409156723">
      <w:bodyDiv w:val="1"/>
      <w:marLeft w:val="0"/>
      <w:marRight w:val="0"/>
      <w:marTop w:val="0"/>
      <w:marBottom w:val="0"/>
      <w:divBdr>
        <w:top w:val="none" w:sz="0" w:space="0" w:color="auto"/>
        <w:left w:val="none" w:sz="0" w:space="0" w:color="auto"/>
        <w:bottom w:val="none" w:sz="0" w:space="0" w:color="auto"/>
        <w:right w:val="none" w:sz="0" w:space="0" w:color="auto"/>
      </w:divBdr>
    </w:div>
    <w:div w:id="410087114">
      <w:bodyDiv w:val="1"/>
      <w:marLeft w:val="0"/>
      <w:marRight w:val="0"/>
      <w:marTop w:val="0"/>
      <w:marBottom w:val="0"/>
      <w:divBdr>
        <w:top w:val="none" w:sz="0" w:space="0" w:color="auto"/>
        <w:left w:val="none" w:sz="0" w:space="0" w:color="auto"/>
        <w:bottom w:val="none" w:sz="0" w:space="0" w:color="auto"/>
        <w:right w:val="none" w:sz="0" w:space="0" w:color="auto"/>
      </w:divBdr>
    </w:div>
    <w:div w:id="410395058">
      <w:bodyDiv w:val="1"/>
      <w:marLeft w:val="0"/>
      <w:marRight w:val="0"/>
      <w:marTop w:val="0"/>
      <w:marBottom w:val="0"/>
      <w:divBdr>
        <w:top w:val="none" w:sz="0" w:space="0" w:color="auto"/>
        <w:left w:val="none" w:sz="0" w:space="0" w:color="auto"/>
        <w:bottom w:val="none" w:sz="0" w:space="0" w:color="auto"/>
        <w:right w:val="none" w:sz="0" w:space="0" w:color="auto"/>
      </w:divBdr>
    </w:div>
    <w:div w:id="412245545">
      <w:bodyDiv w:val="1"/>
      <w:marLeft w:val="0"/>
      <w:marRight w:val="0"/>
      <w:marTop w:val="0"/>
      <w:marBottom w:val="0"/>
      <w:divBdr>
        <w:top w:val="none" w:sz="0" w:space="0" w:color="auto"/>
        <w:left w:val="none" w:sz="0" w:space="0" w:color="auto"/>
        <w:bottom w:val="none" w:sz="0" w:space="0" w:color="auto"/>
        <w:right w:val="none" w:sz="0" w:space="0" w:color="auto"/>
      </w:divBdr>
    </w:div>
    <w:div w:id="412507695">
      <w:bodyDiv w:val="1"/>
      <w:marLeft w:val="0"/>
      <w:marRight w:val="0"/>
      <w:marTop w:val="0"/>
      <w:marBottom w:val="0"/>
      <w:divBdr>
        <w:top w:val="none" w:sz="0" w:space="0" w:color="auto"/>
        <w:left w:val="none" w:sz="0" w:space="0" w:color="auto"/>
        <w:bottom w:val="none" w:sz="0" w:space="0" w:color="auto"/>
        <w:right w:val="none" w:sz="0" w:space="0" w:color="auto"/>
      </w:divBdr>
    </w:div>
    <w:div w:id="412508881">
      <w:bodyDiv w:val="1"/>
      <w:marLeft w:val="0"/>
      <w:marRight w:val="0"/>
      <w:marTop w:val="0"/>
      <w:marBottom w:val="0"/>
      <w:divBdr>
        <w:top w:val="none" w:sz="0" w:space="0" w:color="auto"/>
        <w:left w:val="none" w:sz="0" w:space="0" w:color="auto"/>
        <w:bottom w:val="none" w:sz="0" w:space="0" w:color="auto"/>
        <w:right w:val="none" w:sz="0" w:space="0" w:color="auto"/>
      </w:divBdr>
    </w:div>
    <w:div w:id="413665301">
      <w:bodyDiv w:val="1"/>
      <w:marLeft w:val="0"/>
      <w:marRight w:val="0"/>
      <w:marTop w:val="0"/>
      <w:marBottom w:val="0"/>
      <w:divBdr>
        <w:top w:val="none" w:sz="0" w:space="0" w:color="auto"/>
        <w:left w:val="none" w:sz="0" w:space="0" w:color="auto"/>
        <w:bottom w:val="none" w:sz="0" w:space="0" w:color="auto"/>
        <w:right w:val="none" w:sz="0" w:space="0" w:color="auto"/>
      </w:divBdr>
    </w:div>
    <w:div w:id="414281006">
      <w:bodyDiv w:val="1"/>
      <w:marLeft w:val="0"/>
      <w:marRight w:val="0"/>
      <w:marTop w:val="0"/>
      <w:marBottom w:val="0"/>
      <w:divBdr>
        <w:top w:val="none" w:sz="0" w:space="0" w:color="auto"/>
        <w:left w:val="none" w:sz="0" w:space="0" w:color="auto"/>
        <w:bottom w:val="none" w:sz="0" w:space="0" w:color="auto"/>
        <w:right w:val="none" w:sz="0" w:space="0" w:color="auto"/>
      </w:divBdr>
    </w:div>
    <w:div w:id="414594155">
      <w:bodyDiv w:val="1"/>
      <w:marLeft w:val="0"/>
      <w:marRight w:val="0"/>
      <w:marTop w:val="0"/>
      <w:marBottom w:val="0"/>
      <w:divBdr>
        <w:top w:val="none" w:sz="0" w:space="0" w:color="auto"/>
        <w:left w:val="none" w:sz="0" w:space="0" w:color="auto"/>
        <w:bottom w:val="none" w:sz="0" w:space="0" w:color="auto"/>
        <w:right w:val="none" w:sz="0" w:space="0" w:color="auto"/>
      </w:divBdr>
    </w:div>
    <w:div w:id="415520007">
      <w:bodyDiv w:val="1"/>
      <w:marLeft w:val="0"/>
      <w:marRight w:val="0"/>
      <w:marTop w:val="0"/>
      <w:marBottom w:val="0"/>
      <w:divBdr>
        <w:top w:val="none" w:sz="0" w:space="0" w:color="auto"/>
        <w:left w:val="none" w:sz="0" w:space="0" w:color="auto"/>
        <w:bottom w:val="none" w:sz="0" w:space="0" w:color="auto"/>
        <w:right w:val="none" w:sz="0" w:space="0" w:color="auto"/>
      </w:divBdr>
    </w:div>
    <w:div w:id="418525728">
      <w:bodyDiv w:val="1"/>
      <w:marLeft w:val="0"/>
      <w:marRight w:val="0"/>
      <w:marTop w:val="0"/>
      <w:marBottom w:val="0"/>
      <w:divBdr>
        <w:top w:val="none" w:sz="0" w:space="0" w:color="auto"/>
        <w:left w:val="none" w:sz="0" w:space="0" w:color="auto"/>
        <w:bottom w:val="none" w:sz="0" w:space="0" w:color="auto"/>
        <w:right w:val="none" w:sz="0" w:space="0" w:color="auto"/>
      </w:divBdr>
    </w:div>
    <w:div w:id="419065489">
      <w:bodyDiv w:val="1"/>
      <w:marLeft w:val="0"/>
      <w:marRight w:val="0"/>
      <w:marTop w:val="0"/>
      <w:marBottom w:val="0"/>
      <w:divBdr>
        <w:top w:val="none" w:sz="0" w:space="0" w:color="auto"/>
        <w:left w:val="none" w:sz="0" w:space="0" w:color="auto"/>
        <w:bottom w:val="none" w:sz="0" w:space="0" w:color="auto"/>
        <w:right w:val="none" w:sz="0" w:space="0" w:color="auto"/>
      </w:divBdr>
    </w:div>
    <w:div w:id="419104901">
      <w:bodyDiv w:val="1"/>
      <w:marLeft w:val="0"/>
      <w:marRight w:val="0"/>
      <w:marTop w:val="0"/>
      <w:marBottom w:val="0"/>
      <w:divBdr>
        <w:top w:val="none" w:sz="0" w:space="0" w:color="auto"/>
        <w:left w:val="none" w:sz="0" w:space="0" w:color="auto"/>
        <w:bottom w:val="none" w:sz="0" w:space="0" w:color="auto"/>
        <w:right w:val="none" w:sz="0" w:space="0" w:color="auto"/>
      </w:divBdr>
    </w:div>
    <w:div w:id="419302402">
      <w:bodyDiv w:val="1"/>
      <w:marLeft w:val="0"/>
      <w:marRight w:val="0"/>
      <w:marTop w:val="0"/>
      <w:marBottom w:val="0"/>
      <w:divBdr>
        <w:top w:val="none" w:sz="0" w:space="0" w:color="auto"/>
        <w:left w:val="none" w:sz="0" w:space="0" w:color="auto"/>
        <w:bottom w:val="none" w:sz="0" w:space="0" w:color="auto"/>
        <w:right w:val="none" w:sz="0" w:space="0" w:color="auto"/>
      </w:divBdr>
      <w:divsChild>
        <w:div w:id="1735398226">
          <w:marLeft w:val="480"/>
          <w:marRight w:val="0"/>
          <w:marTop w:val="0"/>
          <w:marBottom w:val="0"/>
          <w:divBdr>
            <w:top w:val="none" w:sz="0" w:space="0" w:color="auto"/>
            <w:left w:val="none" w:sz="0" w:space="0" w:color="auto"/>
            <w:bottom w:val="none" w:sz="0" w:space="0" w:color="auto"/>
            <w:right w:val="none" w:sz="0" w:space="0" w:color="auto"/>
          </w:divBdr>
        </w:div>
        <w:div w:id="1901476094">
          <w:marLeft w:val="480"/>
          <w:marRight w:val="0"/>
          <w:marTop w:val="0"/>
          <w:marBottom w:val="0"/>
          <w:divBdr>
            <w:top w:val="none" w:sz="0" w:space="0" w:color="auto"/>
            <w:left w:val="none" w:sz="0" w:space="0" w:color="auto"/>
            <w:bottom w:val="none" w:sz="0" w:space="0" w:color="auto"/>
            <w:right w:val="none" w:sz="0" w:space="0" w:color="auto"/>
          </w:divBdr>
        </w:div>
        <w:div w:id="928733395">
          <w:marLeft w:val="480"/>
          <w:marRight w:val="0"/>
          <w:marTop w:val="0"/>
          <w:marBottom w:val="0"/>
          <w:divBdr>
            <w:top w:val="none" w:sz="0" w:space="0" w:color="auto"/>
            <w:left w:val="none" w:sz="0" w:space="0" w:color="auto"/>
            <w:bottom w:val="none" w:sz="0" w:space="0" w:color="auto"/>
            <w:right w:val="none" w:sz="0" w:space="0" w:color="auto"/>
          </w:divBdr>
        </w:div>
        <w:div w:id="1537618046">
          <w:marLeft w:val="480"/>
          <w:marRight w:val="0"/>
          <w:marTop w:val="0"/>
          <w:marBottom w:val="0"/>
          <w:divBdr>
            <w:top w:val="none" w:sz="0" w:space="0" w:color="auto"/>
            <w:left w:val="none" w:sz="0" w:space="0" w:color="auto"/>
            <w:bottom w:val="none" w:sz="0" w:space="0" w:color="auto"/>
            <w:right w:val="none" w:sz="0" w:space="0" w:color="auto"/>
          </w:divBdr>
        </w:div>
        <w:div w:id="1180505088">
          <w:marLeft w:val="480"/>
          <w:marRight w:val="0"/>
          <w:marTop w:val="0"/>
          <w:marBottom w:val="0"/>
          <w:divBdr>
            <w:top w:val="none" w:sz="0" w:space="0" w:color="auto"/>
            <w:left w:val="none" w:sz="0" w:space="0" w:color="auto"/>
            <w:bottom w:val="none" w:sz="0" w:space="0" w:color="auto"/>
            <w:right w:val="none" w:sz="0" w:space="0" w:color="auto"/>
          </w:divBdr>
        </w:div>
        <w:div w:id="1128940285">
          <w:marLeft w:val="480"/>
          <w:marRight w:val="0"/>
          <w:marTop w:val="0"/>
          <w:marBottom w:val="0"/>
          <w:divBdr>
            <w:top w:val="none" w:sz="0" w:space="0" w:color="auto"/>
            <w:left w:val="none" w:sz="0" w:space="0" w:color="auto"/>
            <w:bottom w:val="none" w:sz="0" w:space="0" w:color="auto"/>
            <w:right w:val="none" w:sz="0" w:space="0" w:color="auto"/>
          </w:divBdr>
        </w:div>
        <w:div w:id="1066536642">
          <w:marLeft w:val="480"/>
          <w:marRight w:val="0"/>
          <w:marTop w:val="0"/>
          <w:marBottom w:val="0"/>
          <w:divBdr>
            <w:top w:val="none" w:sz="0" w:space="0" w:color="auto"/>
            <w:left w:val="none" w:sz="0" w:space="0" w:color="auto"/>
            <w:bottom w:val="none" w:sz="0" w:space="0" w:color="auto"/>
            <w:right w:val="none" w:sz="0" w:space="0" w:color="auto"/>
          </w:divBdr>
        </w:div>
        <w:div w:id="1732803815">
          <w:marLeft w:val="480"/>
          <w:marRight w:val="0"/>
          <w:marTop w:val="0"/>
          <w:marBottom w:val="0"/>
          <w:divBdr>
            <w:top w:val="none" w:sz="0" w:space="0" w:color="auto"/>
            <w:left w:val="none" w:sz="0" w:space="0" w:color="auto"/>
            <w:bottom w:val="none" w:sz="0" w:space="0" w:color="auto"/>
            <w:right w:val="none" w:sz="0" w:space="0" w:color="auto"/>
          </w:divBdr>
        </w:div>
        <w:div w:id="928929741">
          <w:marLeft w:val="480"/>
          <w:marRight w:val="0"/>
          <w:marTop w:val="0"/>
          <w:marBottom w:val="0"/>
          <w:divBdr>
            <w:top w:val="none" w:sz="0" w:space="0" w:color="auto"/>
            <w:left w:val="none" w:sz="0" w:space="0" w:color="auto"/>
            <w:bottom w:val="none" w:sz="0" w:space="0" w:color="auto"/>
            <w:right w:val="none" w:sz="0" w:space="0" w:color="auto"/>
          </w:divBdr>
        </w:div>
        <w:div w:id="910625648">
          <w:marLeft w:val="480"/>
          <w:marRight w:val="0"/>
          <w:marTop w:val="0"/>
          <w:marBottom w:val="0"/>
          <w:divBdr>
            <w:top w:val="none" w:sz="0" w:space="0" w:color="auto"/>
            <w:left w:val="none" w:sz="0" w:space="0" w:color="auto"/>
            <w:bottom w:val="none" w:sz="0" w:space="0" w:color="auto"/>
            <w:right w:val="none" w:sz="0" w:space="0" w:color="auto"/>
          </w:divBdr>
        </w:div>
        <w:div w:id="1508640691">
          <w:marLeft w:val="480"/>
          <w:marRight w:val="0"/>
          <w:marTop w:val="0"/>
          <w:marBottom w:val="0"/>
          <w:divBdr>
            <w:top w:val="none" w:sz="0" w:space="0" w:color="auto"/>
            <w:left w:val="none" w:sz="0" w:space="0" w:color="auto"/>
            <w:bottom w:val="none" w:sz="0" w:space="0" w:color="auto"/>
            <w:right w:val="none" w:sz="0" w:space="0" w:color="auto"/>
          </w:divBdr>
        </w:div>
        <w:div w:id="1638148339">
          <w:marLeft w:val="480"/>
          <w:marRight w:val="0"/>
          <w:marTop w:val="0"/>
          <w:marBottom w:val="0"/>
          <w:divBdr>
            <w:top w:val="none" w:sz="0" w:space="0" w:color="auto"/>
            <w:left w:val="none" w:sz="0" w:space="0" w:color="auto"/>
            <w:bottom w:val="none" w:sz="0" w:space="0" w:color="auto"/>
            <w:right w:val="none" w:sz="0" w:space="0" w:color="auto"/>
          </w:divBdr>
        </w:div>
        <w:div w:id="329525569">
          <w:marLeft w:val="480"/>
          <w:marRight w:val="0"/>
          <w:marTop w:val="0"/>
          <w:marBottom w:val="0"/>
          <w:divBdr>
            <w:top w:val="none" w:sz="0" w:space="0" w:color="auto"/>
            <w:left w:val="none" w:sz="0" w:space="0" w:color="auto"/>
            <w:bottom w:val="none" w:sz="0" w:space="0" w:color="auto"/>
            <w:right w:val="none" w:sz="0" w:space="0" w:color="auto"/>
          </w:divBdr>
        </w:div>
        <w:div w:id="1324358560">
          <w:marLeft w:val="480"/>
          <w:marRight w:val="0"/>
          <w:marTop w:val="0"/>
          <w:marBottom w:val="0"/>
          <w:divBdr>
            <w:top w:val="none" w:sz="0" w:space="0" w:color="auto"/>
            <w:left w:val="none" w:sz="0" w:space="0" w:color="auto"/>
            <w:bottom w:val="none" w:sz="0" w:space="0" w:color="auto"/>
            <w:right w:val="none" w:sz="0" w:space="0" w:color="auto"/>
          </w:divBdr>
        </w:div>
        <w:div w:id="1771773865">
          <w:marLeft w:val="480"/>
          <w:marRight w:val="0"/>
          <w:marTop w:val="0"/>
          <w:marBottom w:val="0"/>
          <w:divBdr>
            <w:top w:val="none" w:sz="0" w:space="0" w:color="auto"/>
            <w:left w:val="none" w:sz="0" w:space="0" w:color="auto"/>
            <w:bottom w:val="none" w:sz="0" w:space="0" w:color="auto"/>
            <w:right w:val="none" w:sz="0" w:space="0" w:color="auto"/>
          </w:divBdr>
        </w:div>
        <w:div w:id="1989555398">
          <w:marLeft w:val="480"/>
          <w:marRight w:val="0"/>
          <w:marTop w:val="0"/>
          <w:marBottom w:val="0"/>
          <w:divBdr>
            <w:top w:val="none" w:sz="0" w:space="0" w:color="auto"/>
            <w:left w:val="none" w:sz="0" w:space="0" w:color="auto"/>
            <w:bottom w:val="none" w:sz="0" w:space="0" w:color="auto"/>
            <w:right w:val="none" w:sz="0" w:space="0" w:color="auto"/>
          </w:divBdr>
        </w:div>
        <w:div w:id="754283618">
          <w:marLeft w:val="480"/>
          <w:marRight w:val="0"/>
          <w:marTop w:val="0"/>
          <w:marBottom w:val="0"/>
          <w:divBdr>
            <w:top w:val="none" w:sz="0" w:space="0" w:color="auto"/>
            <w:left w:val="none" w:sz="0" w:space="0" w:color="auto"/>
            <w:bottom w:val="none" w:sz="0" w:space="0" w:color="auto"/>
            <w:right w:val="none" w:sz="0" w:space="0" w:color="auto"/>
          </w:divBdr>
        </w:div>
        <w:div w:id="1295715731">
          <w:marLeft w:val="480"/>
          <w:marRight w:val="0"/>
          <w:marTop w:val="0"/>
          <w:marBottom w:val="0"/>
          <w:divBdr>
            <w:top w:val="none" w:sz="0" w:space="0" w:color="auto"/>
            <w:left w:val="none" w:sz="0" w:space="0" w:color="auto"/>
            <w:bottom w:val="none" w:sz="0" w:space="0" w:color="auto"/>
            <w:right w:val="none" w:sz="0" w:space="0" w:color="auto"/>
          </w:divBdr>
        </w:div>
        <w:div w:id="1719276918">
          <w:marLeft w:val="480"/>
          <w:marRight w:val="0"/>
          <w:marTop w:val="0"/>
          <w:marBottom w:val="0"/>
          <w:divBdr>
            <w:top w:val="none" w:sz="0" w:space="0" w:color="auto"/>
            <w:left w:val="none" w:sz="0" w:space="0" w:color="auto"/>
            <w:bottom w:val="none" w:sz="0" w:space="0" w:color="auto"/>
            <w:right w:val="none" w:sz="0" w:space="0" w:color="auto"/>
          </w:divBdr>
        </w:div>
        <w:div w:id="1323853180">
          <w:marLeft w:val="480"/>
          <w:marRight w:val="0"/>
          <w:marTop w:val="0"/>
          <w:marBottom w:val="0"/>
          <w:divBdr>
            <w:top w:val="none" w:sz="0" w:space="0" w:color="auto"/>
            <w:left w:val="none" w:sz="0" w:space="0" w:color="auto"/>
            <w:bottom w:val="none" w:sz="0" w:space="0" w:color="auto"/>
            <w:right w:val="none" w:sz="0" w:space="0" w:color="auto"/>
          </w:divBdr>
        </w:div>
        <w:div w:id="1375423420">
          <w:marLeft w:val="480"/>
          <w:marRight w:val="0"/>
          <w:marTop w:val="0"/>
          <w:marBottom w:val="0"/>
          <w:divBdr>
            <w:top w:val="none" w:sz="0" w:space="0" w:color="auto"/>
            <w:left w:val="none" w:sz="0" w:space="0" w:color="auto"/>
            <w:bottom w:val="none" w:sz="0" w:space="0" w:color="auto"/>
            <w:right w:val="none" w:sz="0" w:space="0" w:color="auto"/>
          </w:divBdr>
        </w:div>
        <w:div w:id="937563153">
          <w:marLeft w:val="480"/>
          <w:marRight w:val="0"/>
          <w:marTop w:val="0"/>
          <w:marBottom w:val="0"/>
          <w:divBdr>
            <w:top w:val="none" w:sz="0" w:space="0" w:color="auto"/>
            <w:left w:val="none" w:sz="0" w:space="0" w:color="auto"/>
            <w:bottom w:val="none" w:sz="0" w:space="0" w:color="auto"/>
            <w:right w:val="none" w:sz="0" w:space="0" w:color="auto"/>
          </w:divBdr>
        </w:div>
        <w:div w:id="1177042077">
          <w:marLeft w:val="480"/>
          <w:marRight w:val="0"/>
          <w:marTop w:val="0"/>
          <w:marBottom w:val="0"/>
          <w:divBdr>
            <w:top w:val="none" w:sz="0" w:space="0" w:color="auto"/>
            <w:left w:val="none" w:sz="0" w:space="0" w:color="auto"/>
            <w:bottom w:val="none" w:sz="0" w:space="0" w:color="auto"/>
            <w:right w:val="none" w:sz="0" w:space="0" w:color="auto"/>
          </w:divBdr>
        </w:div>
        <w:div w:id="1716158296">
          <w:marLeft w:val="480"/>
          <w:marRight w:val="0"/>
          <w:marTop w:val="0"/>
          <w:marBottom w:val="0"/>
          <w:divBdr>
            <w:top w:val="none" w:sz="0" w:space="0" w:color="auto"/>
            <w:left w:val="none" w:sz="0" w:space="0" w:color="auto"/>
            <w:bottom w:val="none" w:sz="0" w:space="0" w:color="auto"/>
            <w:right w:val="none" w:sz="0" w:space="0" w:color="auto"/>
          </w:divBdr>
        </w:div>
      </w:divsChild>
    </w:div>
    <w:div w:id="421493960">
      <w:bodyDiv w:val="1"/>
      <w:marLeft w:val="0"/>
      <w:marRight w:val="0"/>
      <w:marTop w:val="0"/>
      <w:marBottom w:val="0"/>
      <w:divBdr>
        <w:top w:val="none" w:sz="0" w:space="0" w:color="auto"/>
        <w:left w:val="none" w:sz="0" w:space="0" w:color="auto"/>
        <w:bottom w:val="none" w:sz="0" w:space="0" w:color="auto"/>
        <w:right w:val="none" w:sz="0" w:space="0" w:color="auto"/>
      </w:divBdr>
      <w:divsChild>
        <w:div w:id="1009987223">
          <w:marLeft w:val="480"/>
          <w:marRight w:val="0"/>
          <w:marTop w:val="0"/>
          <w:marBottom w:val="0"/>
          <w:divBdr>
            <w:top w:val="none" w:sz="0" w:space="0" w:color="auto"/>
            <w:left w:val="none" w:sz="0" w:space="0" w:color="auto"/>
            <w:bottom w:val="none" w:sz="0" w:space="0" w:color="auto"/>
            <w:right w:val="none" w:sz="0" w:space="0" w:color="auto"/>
          </w:divBdr>
        </w:div>
        <w:div w:id="1269508395">
          <w:marLeft w:val="480"/>
          <w:marRight w:val="0"/>
          <w:marTop w:val="0"/>
          <w:marBottom w:val="0"/>
          <w:divBdr>
            <w:top w:val="none" w:sz="0" w:space="0" w:color="auto"/>
            <w:left w:val="none" w:sz="0" w:space="0" w:color="auto"/>
            <w:bottom w:val="none" w:sz="0" w:space="0" w:color="auto"/>
            <w:right w:val="none" w:sz="0" w:space="0" w:color="auto"/>
          </w:divBdr>
        </w:div>
        <w:div w:id="1215045108">
          <w:marLeft w:val="480"/>
          <w:marRight w:val="0"/>
          <w:marTop w:val="0"/>
          <w:marBottom w:val="0"/>
          <w:divBdr>
            <w:top w:val="none" w:sz="0" w:space="0" w:color="auto"/>
            <w:left w:val="none" w:sz="0" w:space="0" w:color="auto"/>
            <w:bottom w:val="none" w:sz="0" w:space="0" w:color="auto"/>
            <w:right w:val="none" w:sz="0" w:space="0" w:color="auto"/>
          </w:divBdr>
        </w:div>
        <w:div w:id="690691897">
          <w:marLeft w:val="480"/>
          <w:marRight w:val="0"/>
          <w:marTop w:val="0"/>
          <w:marBottom w:val="0"/>
          <w:divBdr>
            <w:top w:val="none" w:sz="0" w:space="0" w:color="auto"/>
            <w:left w:val="none" w:sz="0" w:space="0" w:color="auto"/>
            <w:bottom w:val="none" w:sz="0" w:space="0" w:color="auto"/>
            <w:right w:val="none" w:sz="0" w:space="0" w:color="auto"/>
          </w:divBdr>
        </w:div>
        <w:div w:id="90780776">
          <w:marLeft w:val="480"/>
          <w:marRight w:val="0"/>
          <w:marTop w:val="0"/>
          <w:marBottom w:val="0"/>
          <w:divBdr>
            <w:top w:val="none" w:sz="0" w:space="0" w:color="auto"/>
            <w:left w:val="none" w:sz="0" w:space="0" w:color="auto"/>
            <w:bottom w:val="none" w:sz="0" w:space="0" w:color="auto"/>
            <w:right w:val="none" w:sz="0" w:space="0" w:color="auto"/>
          </w:divBdr>
        </w:div>
        <w:div w:id="1580288345">
          <w:marLeft w:val="480"/>
          <w:marRight w:val="0"/>
          <w:marTop w:val="0"/>
          <w:marBottom w:val="0"/>
          <w:divBdr>
            <w:top w:val="none" w:sz="0" w:space="0" w:color="auto"/>
            <w:left w:val="none" w:sz="0" w:space="0" w:color="auto"/>
            <w:bottom w:val="none" w:sz="0" w:space="0" w:color="auto"/>
            <w:right w:val="none" w:sz="0" w:space="0" w:color="auto"/>
          </w:divBdr>
        </w:div>
        <w:div w:id="1056660199">
          <w:marLeft w:val="480"/>
          <w:marRight w:val="0"/>
          <w:marTop w:val="0"/>
          <w:marBottom w:val="0"/>
          <w:divBdr>
            <w:top w:val="none" w:sz="0" w:space="0" w:color="auto"/>
            <w:left w:val="none" w:sz="0" w:space="0" w:color="auto"/>
            <w:bottom w:val="none" w:sz="0" w:space="0" w:color="auto"/>
            <w:right w:val="none" w:sz="0" w:space="0" w:color="auto"/>
          </w:divBdr>
        </w:div>
        <w:div w:id="442695921">
          <w:marLeft w:val="480"/>
          <w:marRight w:val="0"/>
          <w:marTop w:val="0"/>
          <w:marBottom w:val="0"/>
          <w:divBdr>
            <w:top w:val="none" w:sz="0" w:space="0" w:color="auto"/>
            <w:left w:val="none" w:sz="0" w:space="0" w:color="auto"/>
            <w:bottom w:val="none" w:sz="0" w:space="0" w:color="auto"/>
            <w:right w:val="none" w:sz="0" w:space="0" w:color="auto"/>
          </w:divBdr>
        </w:div>
        <w:div w:id="1193297860">
          <w:marLeft w:val="480"/>
          <w:marRight w:val="0"/>
          <w:marTop w:val="0"/>
          <w:marBottom w:val="0"/>
          <w:divBdr>
            <w:top w:val="none" w:sz="0" w:space="0" w:color="auto"/>
            <w:left w:val="none" w:sz="0" w:space="0" w:color="auto"/>
            <w:bottom w:val="none" w:sz="0" w:space="0" w:color="auto"/>
            <w:right w:val="none" w:sz="0" w:space="0" w:color="auto"/>
          </w:divBdr>
        </w:div>
        <w:div w:id="1553693839">
          <w:marLeft w:val="480"/>
          <w:marRight w:val="0"/>
          <w:marTop w:val="0"/>
          <w:marBottom w:val="0"/>
          <w:divBdr>
            <w:top w:val="none" w:sz="0" w:space="0" w:color="auto"/>
            <w:left w:val="none" w:sz="0" w:space="0" w:color="auto"/>
            <w:bottom w:val="none" w:sz="0" w:space="0" w:color="auto"/>
            <w:right w:val="none" w:sz="0" w:space="0" w:color="auto"/>
          </w:divBdr>
        </w:div>
        <w:div w:id="1373532761">
          <w:marLeft w:val="480"/>
          <w:marRight w:val="0"/>
          <w:marTop w:val="0"/>
          <w:marBottom w:val="0"/>
          <w:divBdr>
            <w:top w:val="none" w:sz="0" w:space="0" w:color="auto"/>
            <w:left w:val="none" w:sz="0" w:space="0" w:color="auto"/>
            <w:bottom w:val="none" w:sz="0" w:space="0" w:color="auto"/>
            <w:right w:val="none" w:sz="0" w:space="0" w:color="auto"/>
          </w:divBdr>
        </w:div>
        <w:div w:id="1073239155">
          <w:marLeft w:val="480"/>
          <w:marRight w:val="0"/>
          <w:marTop w:val="0"/>
          <w:marBottom w:val="0"/>
          <w:divBdr>
            <w:top w:val="none" w:sz="0" w:space="0" w:color="auto"/>
            <w:left w:val="none" w:sz="0" w:space="0" w:color="auto"/>
            <w:bottom w:val="none" w:sz="0" w:space="0" w:color="auto"/>
            <w:right w:val="none" w:sz="0" w:space="0" w:color="auto"/>
          </w:divBdr>
        </w:div>
        <w:div w:id="1816332975">
          <w:marLeft w:val="480"/>
          <w:marRight w:val="0"/>
          <w:marTop w:val="0"/>
          <w:marBottom w:val="0"/>
          <w:divBdr>
            <w:top w:val="none" w:sz="0" w:space="0" w:color="auto"/>
            <w:left w:val="none" w:sz="0" w:space="0" w:color="auto"/>
            <w:bottom w:val="none" w:sz="0" w:space="0" w:color="auto"/>
            <w:right w:val="none" w:sz="0" w:space="0" w:color="auto"/>
          </w:divBdr>
        </w:div>
        <w:div w:id="848954092">
          <w:marLeft w:val="480"/>
          <w:marRight w:val="0"/>
          <w:marTop w:val="0"/>
          <w:marBottom w:val="0"/>
          <w:divBdr>
            <w:top w:val="none" w:sz="0" w:space="0" w:color="auto"/>
            <w:left w:val="none" w:sz="0" w:space="0" w:color="auto"/>
            <w:bottom w:val="none" w:sz="0" w:space="0" w:color="auto"/>
            <w:right w:val="none" w:sz="0" w:space="0" w:color="auto"/>
          </w:divBdr>
        </w:div>
        <w:div w:id="1592394460">
          <w:marLeft w:val="480"/>
          <w:marRight w:val="0"/>
          <w:marTop w:val="0"/>
          <w:marBottom w:val="0"/>
          <w:divBdr>
            <w:top w:val="none" w:sz="0" w:space="0" w:color="auto"/>
            <w:left w:val="none" w:sz="0" w:space="0" w:color="auto"/>
            <w:bottom w:val="none" w:sz="0" w:space="0" w:color="auto"/>
            <w:right w:val="none" w:sz="0" w:space="0" w:color="auto"/>
          </w:divBdr>
        </w:div>
      </w:divsChild>
    </w:div>
    <w:div w:id="426461096">
      <w:bodyDiv w:val="1"/>
      <w:marLeft w:val="0"/>
      <w:marRight w:val="0"/>
      <w:marTop w:val="0"/>
      <w:marBottom w:val="0"/>
      <w:divBdr>
        <w:top w:val="none" w:sz="0" w:space="0" w:color="auto"/>
        <w:left w:val="none" w:sz="0" w:space="0" w:color="auto"/>
        <w:bottom w:val="none" w:sz="0" w:space="0" w:color="auto"/>
        <w:right w:val="none" w:sz="0" w:space="0" w:color="auto"/>
      </w:divBdr>
    </w:div>
    <w:div w:id="428039668">
      <w:bodyDiv w:val="1"/>
      <w:marLeft w:val="0"/>
      <w:marRight w:val="0"/>
      <w:marTop w:val="0"/>
      <w:marBottom w:val="0"/>
      <w:divBdr>
        <w:top w:val="none" w:sz="0" w:space="0" w:color="auto"/>
        <w:left w:val="none" w:sz="0" w:space="0" w:color="auto"/>
        <w:bottom w:val="none" w:sz="0" w:space="0" w:color="auto"/>
        <w:right w:val="none" w:sz="0" w:space="0" w:color="auto"/>
      </w:divBdr>
    </w:div>
    <w:div w:id="430857202">
      <w:bodyDiv w:val="1"/>
      <w:marLeft w:val="0"/>
      <w:marRight w:val="0"/>
      <w:marTop w:val="0"/>
      <w:marBottom w:val="0"/>
      <w:divBdr>
        <w:top w:val="none" w:sz="0" w:space="0" w:color="auto"/>
        <w:left w:val="none" w:sz="0" w:space="0" w:color="auto"/>
        <w:bottom w:val="none" w:sz="0" w:space="0" w:color="auto"/>
        <w:right w:val="none" w:sz="0" w:space="0" w:color="auto"/>
      </w:divBdr>
    </w:div>
    <w:div w:id="432821928">
      <w:bodyDiv w:val="1"/>
      <w:marLeft w:val="0"/>
      <w:marRight w:val="0"/>
      <w:marTop w:val="0"/>
      <w:marBottom w:val="0"/>
      <w:divBdr>
        <w:top w:val="none" w:sz="0" w:space="0" w:color="auto"/>
        <w:left w:val="none" w:sz="0" w:space="0" w:color="auto"/>
        <w:bottom w:val="none" w:sz="0" w:space="0" w:color="auto"/>
        <w:right w:val="none" w:sz="0" w:space="0" w:color="auto"/>
      </w:divBdr>
    </w:div>
    <w:div w:id="434056763">
      <w:bodyDiv w:val="1"/>
      <w:marLeft w:val="0"/>
      <w:marRight w:val="0"/>
      <w:marTop w:val="0"/>
      <w:marBottom w:val="0"/>
      <w:divBdr>
        <w:top w:val="none" w:sz="0" w:space="0" w:color="auto"/>
        <w:left w:val="none" w:sz="0" w:space="0" w:color="auto"/>
        <w:bottom w:val="none" w:sz="0" w:space="0" w:color="auto"/>
        <w:right w:val="none" w:sz="0" w:space="0" w:color="auto"/>
      </w:divBdr>
      <w:divsChild>
        <w:div w:id="967512345">
          <w:marLeft w:val="480"/>
          <w:marRight w:val="0"/>
          <w:marTop w:val="0"/>
          <w:marBottom w:val="0"/>
          <w:divBdr>
            <w:top w:val="none" w:sz="0" w:space="0" w:color="auto"/>
            <w:left w:val="none" w:sz="0" w:space="0" w:color="auto"/>
            <w:bottom w:val="none" w:sz="0" w:space="0" w:color="auto"/>
            <w:right w:val="none" w:sz="0" w:space="0" w:color="auto"/>
          </w:divBdr>
        </w:div>
        <w:div w:id="1401832915">
          <w:marLeft w:val="480"/>
          <w:marRight w:val="0"/>
          <w:marTop w:val="0"/>
          <w:marBottom w:val="0"/>
          <w:divBdr>
            <w:top w:val="none" w:sz="0" w:space="0" w:color="auto"/>
            <w:left w:val="none" w:sz="0" w:space="0" w:color="auto"/>
            <w:bottom w:val="none" w:sz="0" w:space="0" w:color="auto"/>
            <w:right w:val="none" w:sz="0" w:space="0" w:color="auto"/>
          </w:divBdr>
        </w:div>
        <w:div w:id="1253053545">
          <w:marLeft w:val="480"/>
          <w:marRight w:val="0"/>
          <w:marTop w:val="0"/>
          <w:marBottom w:val="0"/>
          <w:divBdr>
            <w:top w:val="none" w:sz="0" w:space="0" w:color="auto"/>
            <w:left w:val="none" w:sz="0" w:space="0" w:color="auto"/>
            <w:bottom w:val="none" w:sz="0" w:space="0" w:color="auto"/>
            <w:right w:val="none" w:sz="0" w:space="0" w:color="auto"/>
          </w:divBdr>
        </w:div>
        <w:div w:id="582186036">
          <w:marLeft w:val="480"/>
          <w:marRight w:val="0"/>
          <w:marTop w:val="0"/>
          <w:marBottom w:val="0"/>
          <w:divBdr>
            <w:top w:val="none" w:sz="0" w:space="0" w:color="auto"/>
            <w:left w:val="none" w:sz="0" w:space="0" w:color="auto"/>
            <w:bottom w:val="none" w:sz="0" w:space="0" w:color="auto"/>
            <w:right w:val="none" w:sz="0" w:space="0" w:color="auto"/>
          </w:divBdr>
        </w:div>
        <w:div w:id="2000501143">
          <w:marLeft w:val="480"/>
          <w:marRight w:val="0"/>
          <w:marTop w:val="0"/>
          <w:marBottom w:val="0"/>
          <w:divBdr>
            <w:top w:val="none" w:sz="0" w:space="0" w:color="auto"/>
            <w:left w:val="none" w:sz="0" w:space="0" w:color="auto"/>
            <w:bottom w:val="none" w:sz="0" w:space="0" w:color="auto"/>
            <w:right w:val="none" w:sz="0" w:space="0" w:color="auto"/>
          </w:divBdr>
        </w:div>
        <w:div w:id="1496846583">
          <w:marLeft w:val="480"/>
          <w:marRight w:val="0"/>
          <w:marTop w:val="0"/>
          <w:marBottom w:val="0"/>
          <w:divBdr>
            <w:top w:val="none" w:sz="0" w:space="0" w:color="auto"/>
            <w:left w:val="none" w:sz="0" w:space="0" w:color="auto"/>
            <w:bottom w:val="none" w:sz="0" w:space="0" w:color="auto"/>
            <w:right w:val="none" w:sz="0" w:space="0" w:color="auto"/>
          </w:divBdr>
        </w:div>
        <w:div w:id="2034845054">
          <w:marLeft w:val="480"/>
          <w:marRight w:val="0"/>
          <w:marTop w:val="0"/>
          <w:marBottom w:val="0"/>
          <w:divBdr>
            <w:top w:val="none" w:sz="0" w:space="0" w:color="auto"/>
            <w:left w:val="none" w:sz="0" w:space="0" w:color="auto"/>
            <w:bottom w:val="none" w:sz="0" w:space="0" w:color="auto"/>
            <w:right w:val="none" w:sz="0" w:space="0" w:color="auto"/>
          </w:divBdr>
        </w:div>
        <w:div w:id="1332836939">
          <w:marLeft w:val="480"/>
          <w:marRight w:val="0"/>
          <w:marTop w:val="0"/>
          <w:marBottom w:val="0"/>
          <w:divBdr>
            <w:top w:val="none" w:sz="0" w:space="0" w:color="auto"/>
            <w:left w:val="none" w:sz="0" w:space="0" w:color="auto"/>
            <w:bottom w:val="none" w:sz="0" w:space="0" w:color="auto"/>
            <w:right w:val="none" w:sz="0" w:space="0" w:color="auto"/>
          </w:divBdr>
        </w:div>
        <w:div w:id="693075261">
          <w:marLeft w:val="480"/>
          <w:marRight w:val="0"/>
          <w:marTop w:val="0"/>
          <w:marBottom w:val="0"/>
          <w:divBdr>
            <w:top w:val="none" w:sz="0" w:space="0" w:color="auto"/>
            <w:left w:val="none" w:sz="0" w:space="0" w:color="auto"/>
            <w:bottom w:val="none" w:sz="0" w:space="0" w:color="auto"/>
            <w:right w:val="none" w:sz="0" w:space="0" w:color="auto"/>
          </w:divBdr>
        </w:div>
        <w:div w:id="96874358">
          <w:marLeft w:val="480"/>
          <w:marRight w:val="0"/>
          <w:marTop w:val="0"/>
          <w:marBottom w:val="0"/>
          <w:divBdr>
            <w:top w:val="none" w:sz="0" w:space="0" w:color="auto"/>
            <w:left w:val="none" w:sz="0" w:space="0" w:color="auto"/>
            <w:bottom w:val="none" w:sz="0" w:space="0" w:color="auto"/>
            <w:right w:val="none" w:sz="0" w:space="0" w:color="auto"/>
          </w:divBdr>
        </w:div>
        <w:div w:id="230698882">
          <w:marLeft w:val="480"/>
          <w:marRight w:val="0"/>
          <w:marTop w:val="0"/>
          <w:marBottom w:val="0"/>
          <w:divBdr>
            <w:top w:val="none" w:sz="0" w:space="0" w:color="auto"/>
            <w:left w:val="none" w:sz="0" w:space="0" w:color="auto"/>
            <w:bottom w:val="none" w:sz="0" w:space="0" w:color="auto"/>
            <w:right w:val="none" w:sz="0" w:space="0" w:color="auto"/>
          </w:divBdr>
        </w:div>
        <w:div w:id="1678531993">
          <w:marLeft w:val="480"/>
          <w:marRight w:val="0"/>
          <w:marTop w:val="0"/>
          <w:marBottom w:val="0"/>
          <w:divBdr>
            <w:top w:val="none" w:sz="0" w:space="0" w:color="auto"/>
            <w:left w:val="none" w:sz="0" w:space="0" w:color="auto"/>
            <w:bottom w:val="none" w:sz="0" w:space="0" w:color="auto"/>
            <w:right w:val="none" w:sz="0" w:space="0" w:color="auto"/>
          </w:divBdr>
        </w:div>
        <w:div w:id="1881475640">
          <w:marLeft w:val="480"/>
          <w:marRight w:val="0"/>
          <w:marTop w:val="0"/>
          <w:marBottom w:val="0"/>
          <w:divBdr>
            <w:top w:val="none" w:sz="0" w:space="0" w:color="auto"/>
            <w:left w:val="none" w:sz="0" w:space="0" w:color="auto"/>
            <w:bottom w:val="none" w:sz="0" w:space="0" w:color="auto"/>
            <w:right w:val="none" w:sz="0" w:space="0" w:color="auto"/>
          </w:divBdr>
        </w:div>
        <w:div w:id="1182234322">
          <w:marLeft w:val="480"/>
          <w:marRight w:val="0"/>
          <w:marTop w:val="0"/>
          <w:marBottom w:val="0"/>
          <w:divBdr>
            <w:top w:val="none" w:sz="0" w:space="0" w:color="auto"/>
            <w:left w:val="none" w:sz="0" w:space="0" w:color="auto"/>
            <w:bottom w:val="none" w:sz="0" w:space="0" w:color="auto"/>
            <w:right w:val="none" w:sz="0" w:space="0" w:color="auto"/>
          </w:divBdr>
        </w:div>
        <w:div w:id="1568301756">
          <w:marLeft w:val="480"/>
          <w:marRight w:val="0"/>
          <w:marTop w:val="0"/>
          <w:marBottom w:val="0"/>
          <w:divBdr>
            <w:top w:val="none" w:sz="0" w:space="0" w:color="auto"/>
            <w:left w:val="none" w:sz="0" w:space="0" w:color="auto"/>
            <w:bottom w:val="none" w:sz="0" w:space="0" w:color="auto"/>
            <w:right w:val="none" w:sz="0" w:space="0" w:color="auto"/>
          </w:divBdr>
        </w:div>
        <w:div w:id="78530795">
          <w:marLeft w:val="480"/>
          <w:marRight w:val="0"/>
          <w:marTop w:val="0"/>
          <w:marBottom w:val="0"/>
          <w:divBdr>
            <w:top w:val="none" w:sz="0" w:space="0" w:color="auto"/>
            <w:left w:val="none" w:sz="0" w:space="0" w:color="auto"/>
            <w:bottom w:val="none" w:sz="0" w:space="0" w:color="auto"/>
            <w:right w:val="none" w:sz="0" w:space="0" w:color="auto"/>
          </w:divBdr>
        </w:div>
        <w:div w:id="1472795835">
          <w:marLeft w:val="480"/>
          <w:marRight w:val="0"/>
          <w:marTop w:val="0"/>
          <w:marBottom w:val="0"/>
          <w:divBdr>
            <w:top w:val="none" w:sz="0" w:space="0" w:color="auto"/>
            <w:left w:val="none" w:sz="0" w:space="0" w:color="auto"/>
            <w:bottom w:val="none" w:sz="0" w:space="0" w:color="auto"/>
            <w:right w:val="none" w:sz="0" w:space="0" w:color="auto"/>
          </w:divBdr>
        </w:div>
        <w:div w:id="982009295">
          <w:marLeft w:val="480"/>
          <w:marRight w:val="0"/>
          <w:marTop w:val="0"/>
          <w:marBottom w:val="0"/>
          <w:divBdr>
            <w:top w:val="none" w:sz="0" w:space="0" w:color="auto"/>
            <w:left w:val="none" w:sz="0" w:space="0" w:color="auto"/>
            <w:bottom w:val="none" w:sz="0" w:space="0" w:color="auto"/>
            <w:right w:val="none" w:sz="0" w:space="0" w:color="auto"/>
          </w:divBdr>
        </w:div>
        <w:div w:id="1687055300">
          <w:marLeft w:val="480"/>
          <w:marRight w:val="0"/>
          <w:marTop w:val="0"/>
          <w:marBottom w:val="0"/>
          <w:divBdr>
            <w:top w:val="none" w:sz="0" w:space="0" w:color="auto"/>
            <w:left w:val="none" w:sz="0" w:space="0" w:color="auto"/>
            <w:bottom w:val="none" w:sz="0" w:space="0" w:color="auto"/>
            <w:right w:val="none" w:sz="0" w:space="0" w:color="auto"/>
          </w:divBdr>
        </w:div>
        <w:div w:id="1475758499">
          <w:marLeft w:val="480"/>
          <w:marRight w:val="0"/>
          <w:marTop w:val="0"/>
          <w:marBottom w:val="0"/>
          <w:divBdr>
            <w:top w:val="none" w:sz="0" w:space="0" w:color="auto"/>
            <w:left w:val="none" w:sz="0" w:space="0" w:color="auto"/>
            <w:bottom w:val="none" w:sz="0" w:space="0" w:color="auto"/>
            <w:right w:val="none" w:sz="0" w:space="0" w:color="auto"/>
          </w:divBdr>
        </w:div>
        <w:div w:id="1995181778">
          <w:marLeft w:val="480"/>
          <w:marRight w:val="0"/>
          <w:marTop w:val="0"/>
          <w:marBottom w:val="0"/>
          <w:divBdr>
            <w:top w:val="none" w:sz="0" w:space="0" w:color="auto"/>
            <w:left w:val="none" w:sz="0" w:space="0" w:color="auto"/>
            <w:bottom w:val="none" w:sz="0" w:space="0" w:color="auto"/>
            <w:right w:val="none" w:sz="0" w:space="0" w:color="auto"/>
          </w:divBdr>
        </w:div>
        <w:div w:id="1131901925">
          <w:marLeft w:val="480"/>
          <w:marRight w:val="0"/>
          <w:marTop w:val="0"/>
          <w:marBottom w:val="0"/>
          <w:divBdr>
            <w:top w:val="none" w:sz="0" w:space="0" w:color="auto"/>
            <w:left w:val="none" w:sz="0" w:space="0" w:color="auto"/>
            <w:bottom w:val="none" w:sz="0" w:space="0" w:color="auto"/>
            <w:right w:val="none" w:sz="0" w:space="0" w:color="auto"/>
          </w:divBdr>
        </w:div>
        <w:div w:id="142280943">
          <w:marLeft w:val="480"/>
          <w:marRight w:val="0"/>
          <w:marTop w:val="0"/>
          <w:marBottom w:val="0"/>
          <w:divBdr>
            <w:top w:val="none" w:sz="0" w:space="0" w:color="auto"/>
            <w:left w:val="none" w:sz="0" w:space="0" w:color="auto"/>
            <w:bottom w:val="none" w:sz="0" w:space="0" w:color="auto"/>
            <w:right w:val="none" w:sz="0" w:space="0" w:color="auto"/>
          </w:divBdr>
        </w:div>
        <w:div w:id="94638585">
          <w:marLeft w:val="480"/>
          <w:marRight w:val="0"/>
          <w:marTop w:val="0"/>
          <w:marBottom w:val="0"/>
          <w:divBdr>
            <w:top w:val="none" w:sz="0" w:space="0" w:color="auto"/>
            <w:left w:val="none" w:sz="0" w:space="0" w:color="auto"/>
            <w:bottom w:val="none" w:sz="0" w:space="0" w:color="auto"/>
            <w:right w:val="none" w:sz="0" w:space="0" w:color="auto"/>
          </w:divBdr>
        </w:div>
        <w:div w:id="717246859">
          <w:marLeft w:val="480"/>
          <w:marRight w:val="0"/>
          <w:marTop w:val="0"/>
          <w:marBottom w:val="0"/>
          <w:divBdr>
            <w:top w:val="none" w:sz="0" w:space="0" w:color="auto"/>
            <w:left w:val="none" w:sz="0" w:space="0" w:color="auto"/>
            <w:bottom w:val="none" w:sz="0" w:space="0" w:color="auto"/>
            <w:right w:val="none" w:sz="0" w:space="0" w:color="auto"/>
          </w:divBdr>
        </w:div>
        <w:div w:id="1441955023">
          <w:marLeft w:val="480"/>
          <w:marRight w:val="0"/>
          <w:marTop w:val="0"/>
          <w:marBottom w:val="0"/>
          <w:divBdr>
            <w:top w:val="none" w:sz="0" w:space="0" w:color="auto"/>
            <w:left w:val="none" w:sz="0" w:space="0" w:color="auto"/>
            <w:bottom w:val="none" w:sz="0" w:space="0" w:color="auto"/>
            <w:right w:val="none" w:sz="0" w:space="0" w:color="auto"/>
          </w:divBdr>
        </w:div>
        <w:div w:id="1679229235">
          <w:marLeft w:val="480"/>
          <w:marRight w:val="0"/>
          <w:marTop w:val="0"/>
          <w:marBottom w:val="0"/>
          <w:divBdr>
            <w:top w:val="none" w:sz="0" w:space="0" w:color="auto"/>
            <w:left w:val="none" w:sz="0" w:space="0" w:color="auto"/>
            <w:bottom w:val="none" w:sz="0" w:space="0" w:color="auto"/>
            <w:right w:val="none" w:sz="0" w:space="0" w:color="auto"/>
          </w:divBdr>
        </w:div>
        <w:div w:id="192615688">
          <w:marLeft w:val="480"/>
          <w:marRight w:val="0"/>
          <w:marTop w:val="0"/>
          <w:marBottom w:val="0"/>
          <w:divBdr>
            <w:top w:val="none" w:sz="0" w:space="0" w:color="auto"/>
            <w:left w:val="none" w:sz="0" w:space="0" w:color="auto"/>
            <w:bottom w:val="none" w:sz="0" w:space="0" w:color="auto"/>
            <w:right w:val="none" w:sz="0" w:space="0" w:color="auto"/>
          </w:divBdr>
        </w:div>
        <w:div w:id="223880192">
          <w:marLeft w:val="480"/>
          <w:marRight w:val="0"/>
          <w:marTop w:val="0"/>
          <w:marBottom w:val="0"/>
          <w:divBdr>
            <w:top w:val="none" w:sz="0" w:space="0" w:color="auto"/>
            <w:left w:val="none" w:sz="0" w:space="0" w:color="auto"/>
            <w:bottom w:val="none" w:sz="0" w:space="0" w:color="auto"/>
            <w:right w:val="none" w:sz="0" w:space="0" w:color="auto"/>
          </w:divBdr>
        </w:div>
      </w:divsChild>
    </w:div>
    <w:div w:id="434447338">
      <w:bodyDiv w:val="1"/>
      <w:marLeft w:val="0"/>
      <w:marRight w:val="0"/>
      <w:marTop w:val="0"/>
      <w:marBottom w:val="0"/>
      <w:divBdr>
        <w:top w:val="none" w:sz="0" w:space="0" w:color="auto"/>
        <w:left w:val="none" w:sz="0" w:space="0" w:color="auto"/>
        <w:bottom w:val="none" w:sz="0" w:space="0" w:color="auto"/>
        <w:right w:val="none" w:sz="0" w:space="0" w:color="auto"/>
      </w:divBdr>
    </w:div>
    <w:div w:id="434523979">
      <w:bodyDiv w:val="1"/>
      <w:marLeft w:val="0"/>
      <w:marRight w:val="0"/>
      <w:marTop w:val="0"/>
      <w:marBottom w:val="0"/>
      <w:divBdr>
        <w:top w:val="none" w:sz="0" w:space="0" w:color="auto"/>
        <w:left w:val="none" w:sz="0" w:space="0" w:color="auto"/>
        <w:bottom w:val="none" w:sz="0" w:space="0" w:color="auto"/>
        <w:right w:val="none" w:sz="0" w:space="0" w:color="auto"/>
      </w:divBdr>
    </w:div>
    <w:div w:id="435172636">
      <w:bodyDiv w:val="1"/>
      <w:marLeft w:val="0"/>
      <w:marRight w:val="0"/>
      <w:marTop w:val="0"/>
      <w:marBottom w:val="0"/>
      <w:divBdr>
        <w:top w:val="none" w:sz="0" w:space="0" w:color="auto"/>
        <w:left w:val="none" w:sz="0" w:space="0" w:color="auto"/>
        <w:bottom w:val="none" w:sz="0" w:space="0" w:color="auto"/>
        <w:right w:val="none" w:sz="0" w:space="0" w:color="auto"/>
      </w:divBdr>
    </w:div>
    <w:div w:id="435252423">
      <w:bodyDiv w:val="1"/>
      <w:marLeft w:val="0"/>
      <w:marRight w:val="0"/>
      <w:marTop w:val="0"/>
      <w:marBottom w:val="0"/>
      <w:divBdr>
        <w:top w:val="none" w:sz="0" w:space="0" w:color="auto"/>
        <w:left w:val="none" w:sz="0" w:space="0" w:color="auto"/>
        <w:bottom w:val="none" w:sz="0" w:space="0" w:color="auto"/>
        <w:right w:val="none" w:sz="0" w:space="0" w:color="auto"/>
      </w:divBdr>
    </w:div>
    <w:div w:id="435642581">
      <w:bodyDiv w:val="1"/>
      <w:marLeft w:val="0"/>
      <w:marRight w:val="0"/>
      <w:marTop w:val="0"/>
      <w:marBottom w:val="0"/>
      <w:divBdr>
        <w:top w:val="none" w:sz="0" w:space="0" w:color="auto"/>
        <w:left w:val="none" w:sz="0" w:space="0" w:color="auto"/>
        <w:bottom w:val="none" w:sz="0" w:space="0" w:color="auto"/>
        <w:right w:val="none" w:sz="0" w:space="0" w:color="auto"/>
      </w:divBdr>
    </w:div>
    <w:div w:id="437022793">
      <w:bodyDiv w:val="1"/>
      <w:marLeft w:val="0"/>
      <w:marRight w:val="0"/>
      <w:marTop w:val="0"/>
      <w:marBottom w:val="0"/>
      <w:divBdr>
        <w:top w:val="none" w:sz="0" w:space="0" w:color="auto"/>
        <w:left w:val="none" w:sz="0" w:space="0" w:color="auto"/>
        <w:bottom w:val="none" w:sz="0" w:space="0" w:color="auto"/>
        <w:right w:val="none" w:sz="0" w:space="0" w:color="auto"/>
      </w:divBdr>
    </w:div>
    <w:div w:id="438305172">
      <w:bodyDiv w:val="1"/>
      <w:marLeft w:val="0"/>
      <w:marRight w:val="0"/>
      <w:marTop w:val="0"/>
      <w:marBottom w:val="0"/>
      <w:divBdr>
        <w:top w:val="none" w:sz="0" w:space="0" w:color="auto"/>
        <w:left w:val="none" w:sz="0" w:space="0" w:color="auto"/>
        <w:bottom w:val="none" w:sz="0" w:space="0" w:color="auto"/>
        <w:right w:val="none" w:sz="0" w:space="0" w:color="auto"/>
      </w:divBdr>
    </w:div>
    <w:div w:id="438531937">
      <w:bodyDiv w:val="1"/>
      <w:marLeft w:val="0"/>
      <w:marRight w:val="0"/>
      <w:marTop w:val="0"/>
      <w:marBottom w:val="0"/>
      <w:divBdr>
        <w:top w:val="none" w:sz="0" w:space="0" w:color="auto"/>
        <w:left w:val="none" w:sz="0" w:space="0" w:color="auto"/>
        <w:bottom w:val="none" w:sz="0" w:space="0" w:color="auto"/>
        <w:right w:val="none" w:sz="0" w:space="0" w:color="auto"/>
      </w:divBdr>
    </w:div>
    <w:div w:id="440957573">
      <w:bodyDiv w:val="1"/>
      <w:marLeft w:val="0"/>
      <w:marRight w:val="0"/>
      <w:marTop w:val="0"/>
      <w:marBottom w:val="0"/>
      <w:divBdr>
        <w:top w:val="none" w:sz="0" w:space="0" w:color="auto"/>
        <w:left w:val="none" w:sz="0" w:space="0" w:color="auto"/>
        <w:bottom w:val="none" w:sz="0" w:space="0" w:color="auto"/>
        <w:right w:val="none" w:sz="0" w:space="0" w:color="auto"/>
      </w:divBdr>
      <w:divsChild>
        <w:div w:id="216094956">
          <w:marLeft w:val="480"/>
          <w:marRight w:val="0"/>
          <w:marTop w:val="0"/>
          <w:marBottom w:val="0"/>
          <w:divBdr>
            <w:top w:val="none" w:sz="0" w:space="0" w:color="auto"/>
            <w:left w:val="none" w:sz="0" w:space="0" w:color="auto"/>
            <w:bottom w:val="none" w:sz="0" w:space="0" w:color="auto"/>
            <w:right w:val="none" w:sz="0" w:space="0" w:color="auto"/>
          </w:divBdr>
        </w:div>
        <w:div w:id="2102221150">
          <w:marLeft w:val="480"/>
          <w:marRight w:val="0"/>
          <w:marTop w:val="0"/>
          <w:marBottom w:val="0"/>
          <w:divBdr>
            <w:top w:val="none" w:sz="0" w:space="0" w:color="auto"/>
            <w:left w:val="none" w:sz="0" w:space="0" w:color="auto"/>
            <w:bottom w:val="none" w:sz="0" w:space="0" w:color="auto"/>
            <w:right w:val="none" w:sz="0" w:space="0" w:color="auto"/>
          </w:divBdr>
        </w:div>
        <w:div w:id="270744017">
          <w:marLeft w:val="480"/>
          <w:marRight w:val="0"/>
          <w:marTop w:val="0"/>
          <w:marBottom w:val="0"/>
          <w:divBdr>
            <w:top w:val="none" w:sz="0" w:space="0" w:color="auto"/>
            <w:left w:val="none" w:sz="0" w:space="0" w:color="auto"/>
            <w:bottom w:val="none" w:sz="0" w:space="0" w:color="auto"/>
            <w:right w:val="none" w:sz="0" w:space="0" w:color="auto"/>
          </w:divBdr>
        </w:div>
        <w:div w:id="382558193">
          <w:marLeft w:val="480"/>
          <w:marRight w:val="0"/>
          <w:marTop w:val="0"/>
          <w:marBottom w:val="0"/>
          <w:divBdr>
            <w:top w:val="none" w:sz="0" w:space="0" w:color="auto"/>
            <w:left w:val="none" w:sz="0" w:space="0" w:color="auto"/>
            <w:bottom w:val="none" w:sz="0" w:space="0" w:color="auto"/>
            <w:right w:val="none" w:sz="0" w:space="0" w:color="auto"/>
          </w:divBdr>
        </w:div>
        <w:div w:id="1345325337">
          <w:marLeft w:val="480"/>
          <w:marRight w:val="0"/>
          <w:marTop w:val="0"/>
          <w:marBottom w:val="0"/>
          <w:divBdr>
            <w:top w:val="none" w:sz="0" w:space="0" w:color="auto"/>
            <w:left w:val="none" w:sz="0" w:space="0" w:color="auto"/>
            <w:bottom w:val="none" w:sz="0" w:space="0" w:color="auto"/>
            <w:right w:val="none" w:sz="0" w:space="0" w:color="auto"/>
          </w:divBdr>
        </w:div>
        <w:div w:id="432556487">
          <w:marLeft w:val="480"/>
          <w:marRight w:val="0"/>
          <w:marTop w:val="0"/>
          <w:marBottom w:val="0"/>
          <w:divBdr>
            <w:top w:val="none" w:sz="0" w:space="0" w:color="auto"/>
            <w:left w:val="none" w:sz="0" w:space="0" w:color="auto"/>
            <w:bottom w:val="none" w:sz="0" w:space="0" w:color="auto"/>
            <w:right w:val="none" w:sz="0" w:space="0" w:color="auto"/>
          </w:divBdr>
        </w:div>
        <w:div w:id="1750079055">
          <w:marLeft w:val="480"/>
          <w:marRight w:val="0"/>
          <w:marTop w:val="0"/>
          <w:marBottom w:val="0"/>
          <w:divBdr>
            <w:top w:val="none" w:sz="0" w:space="0" w:color="auto"/>
            <w:left w:val="none" w:sz="0" w:space="0" w:color="auto"/>
            <w:bottom w:val="none" w:sz="0" w:space="0" w:color="auto"/>
            <w:right w:val="none" w:sz="0" w:space="0" w:color="auto"/>
          </w:divBdr>
        </w:div>
        <w:div w:id="1411847366">
          <w:marLeft w:val="480"/>
          <w:marRight w:val="0"/>
          <w:marTop w:val="0"/>
          <w:marBottom w:val="0"/>
          <w:divBdr>
            <w:top w:val="none" w:sz="0" w:space="0" w:color="auto"/>
            <w:left w:val="none" w:sz="0" w:space="0" w:color="auto"/>
            <w:bottom w:val="none" w:sz="0" w:space="0" w:color="auto"/>
            <w:right w:val="none" w:sz="0" w:space="0" w:color="auto"/>
          </w:divBdr>
        </w:div>
        <w:div w:id="145636126">
          <w:marLeft w:val="480"/>
          <w:marRight w:val="0"/>
          <w:marTop w:val="0"/>
          <w:marBottom w:val="0"/>
          <w:divBdr>
            <w:top w:val="none" w:sz="0" w:space="0" w:color="auto"/>
            <w:left w:val="none" w:sz="0" w:space="0" w:color="auto"/>
            <w:bottom w:val="none" w:sz="0" w:space="0" w:color="auto"/>
            <w:right w:val="none" w:sz="0" w:space="0" w:color="auto"/>
          </w:divBdr>
        </w:div>
        <w:div w:id="31728743">
          <w:marLeft w:val="480"/>
          <w:marRight w:val="0"/>
          <w:marTop w:val="0"/>
          <w:marBottom w:val="0"/>
          <w:divBdr>
            <w:top w:val="none" w:sz="0" w:space="0" w:color="auto"/>
            <w:left w:val="none" w:sz="0" w:space="0" w:color="auto"/>
            <w:bottom w:val="none" w:sz="0" w:space="0" w:color="auto"/>
            <w:right w:val="none" w:sz="0" w:space="0" w:color="auto"/>
          </w:divBdr>
        </w:div>
        <w:div w:id="136604705">
          <w:marLeft w:val="480"/>
          <w:marRight w:val="0"/>
          <w:marTop w:val="0"/>
          <w:marBottom w:val="0"/>
          <w:divBdr>
            <w:top w:val="none" w:sz="0" w:space="0" w:color="auto"/>
            <w:left w:val="none" w:sz="0" w:space="0" w:color="auto"/>
            <w:bottom w:val="none" w:sz="0" w:space="0" w:color="auto"/>
            <w:right w:val="none" w:sz="0" w:space="0" w:color="auto"/>
          </w:divBdr>
        </w:div>
        <w:div w:id="1265264191">
          <w:marLeft w:val="480"/>
          <w:marRight w:val="0"/>
          <w:marTop w:val="0"/>
          <w:marBottom w:val="0"/>
          <w:divBdr>
            <w:top w:val="none" w:sz="0" w:space="0" w:color="auto"/>
            <w:left w:val="none" w:sz="0" w:space="0" w:color="auto"/>
            <w:bottom w:val="none" w:sz="0" w:space="0" w:color="auto"/>
            <w:right w:val="none" w:sz="0" w:space="0" w:color="auto"/>
          </w:divBdr>
        </w:div>
        <w:div w:id="407962735">
          <w:marLeft w:val="480"/>
          <w:marRight w:val="0"/>
          <w:marTop w:val="0"/>
          <w:marBottom w:val="0"/>
          <w:divBdr>
            <w:top w:val="none" w:sz="0" w:space="0" w:color="auto"/>
            <w:left w:val="none" w:sz="0" w:space="0" w:color="auto"/>
            <w:bottom w:val="none" w:sz="0" w:space="0" w:color="auto"/>
            <w:right w:val="none" w:sz="0" w:space="0" w:color="auto"/>
          </w:divBdr>
        </w:div>
      </w:divsChild>
    </w:div>
    <w:div w:id="440993817">
      <w:bodyDiv w:val="1"/>
      <w:marLeft w:val="0"/>
      <w:marRight w:val="0"/>
      <w:marTop w:val="0"/>
      <w:marBottom w:val="0"/>
      <w:divBdr>
        <w:top w:val="none" w:sz="0" w:space="0" w:color="auto"/>
        <w:left w:val="none" w:sz="0" w:space="0" w:color="auto"/>
        <w:bottom w:val="none" w:sz="0" w:space="0" w:color="auto"/>
        <w:right w:val="none" w:sz="0" w:space="0" w:color="auto"/>
      </w:divBdr>
    </w:div>
    <w:div w:id="441219832">
      <w:bodyDiv w:val="1"/>
      <w:marLeft w:val="0"/>
      <w:marRight w:val="0"/>
      <w:marTop w:val="0"/>
      <w:marBottom w:val="0"/>
      <w:divBdr>
        <w:top w:val="none" w:sz="0" w:space="0" w:color="auto"/>
        <w:left w:val="none" w:sz="0" w:space="0" w:color="auto"/>
        <w:bottom w:val="none" w:sz="0" w:space="0" w:color="auto"/>
        <w:right w:val="none" w:sz="0" w:space="0" w:color="auto"/>
      </w:divBdr>
      <w:divsChild>
        <w:div w:id="177668483">
          <w:marLeft w:val="480"/>
          <w:marRight w:val="0"/>
          <w:marTop w:val="0"/>
          <w:marBottom w:val="0"/>
          <w:divBdr>
            <w:top w:val="none" w:sz="0" w:space="0" w:color="auto"/>
            <w:left w:val="none" w:sz="0" w:space="0" w:color="auto"/>
            <w:bottom w:val="none" w:sz="0" w:space="0" w:color="auto"/>
            <w:right w:val="none" w:sz="0" w:space="0" w:color="auto"/>
          </w:divBdr>
        </w:div>
        <w:div w:id="1975407764">
          <w:marLeft w:val="480"/>
          <w:marRight w:val="0"/>
          <w:marTop w:val="0"/>
          <w:marBottom w:val="0"/>
          <w:divBdr>
            <w:top w:val="none" w:sz="0" w:space="0" w:color="auto"/>
            <w:left w:val="none" w:sz="0" w:space="0" w:color="auto"/>
            <w:bottom w:val="none" w:sz="0" w:space="0" w:color="auto"/>
            <w:right w:val="none" w:sz="0" w:space="0" w:color="auto"/>
          </w:divBdr>
        </w:div>
        <w:div w:id="1708724277">
          <w:marLeft w:val="480"/>
          <w:marRight w:val="0"/>
          <w:marTop w:val="0"/>
          <w:marBottom w:val="0"/>
          <w:divBdr>
            <w:top w:val="none" w:sz="0" w:space="0" w:color="auto"/>
            <w:left w:val="none" w:sz="0" w:space="0" w:color="auto"/>
            <w:bottom w:val="none" w:sz="0" w:space="0" w:color="auto"/>
            <w:right w:val="none" w:sz="0" w:space="0" w:color="auto"/>
          </w:divBdr>
        </w:div>
        <w:div w:id="1603804680">
          <w:marLeft w:val="480"/>
          <w:marRight w:val="0"/>
          <w:marTop w:val="0"/>
          <w:marBottom w:val="0"/>
          <w:divBdr>
            <w:top w:val="none" w:sz="0" w:space="0" w:color="auto"/>
            <w:left w:val="none" w:sz="0" w:space="0" w:color="auto"/>
            <w:bottom w:val="none" w:sz="0" w:space="0" w:color="auto"/>
            <w:right w:val="none" w:sz="0" w:space="0" w:color="auto"/>
          </w:divBdr>
        </w:div>
        <w:div w:id="885219014">
          <w:marLeft w:val="480"/>
          <w:marRight w:val="0"/>
          <w:marTop w:val="0"/>
          <w:marBottom w:val="0"/>
          <w:divBdr>
            <w:top w:val="none" w:sz="0" w:space="0" w:color="auto"/>
            <w:left w:val="none" w:sz="0" w:space="0" w:color="auto"/>
            <w:bottom w:val="none" w:sz="0" w:space="0" w:color="auto"/>
            <w:right w:val="none" w:sz="0" w:space="0" w:color="auto"/>
          </w:divBdr>
        </w:div>
        <w:div w:id="2026857548">
          <w:marLeft w:val="480"/>
          <w:marRight w:val="0"/>
          <w:marTop w:val="0"/>
          <w:marBottom w:val="0"/>
          <w:divBdr>
            <w:top w:val="none" w:sz="0" w:space="0" w:color="auto"/>
            <w:left w:val="none" w:sz="0" w:space="0" w:color="auto"/>
            <w:bottom w:val="none" w:sz="0" w:space="0" w:color="auto"/>
            <w:right w:val="none" w:sz="0" w:space="0" w:color="auto"/>
          </w:divBdr>
        </w:div>
        <w:div w:id="1430084509">
          <w:marLeft w:val="480"/>
          <w:marRight w:val="0"/>
          <w:marTop w:val="0"/>
          <w:marBottom w:val="0"/>
          <w:divBdr>
            <w:top w:val="none" w:sz="0" w:space="0" w:color="auto"/>
            <w:left w:val="none" w:sz="0" w:space="0" w:color="auto"/>
            <w:bottom w:val="none" w:sz="0" w:space="0" w:color="auto"/>
            <w:right w:val="none" w:sz="0" w:space="0" w:color="auto"/>
          </w:divBdr>
        </w:div>
        <w:div w:id="1005863555">
          <w:marLeft w:val="480"/>
          <w:marRight w:val="0"/>
          <w:marTop w:val="0"/>
          <w:marBottom w:val="0"/>
          <w:divBdr>
            <w:top w:val="none" w:sz="0" w:space="0" w:color="auto"/>
            <w:left w:val="none" w:sz="0" w:space="0" w:color="auto"/>
            <w:bottom w:val="none" w:sz="0" w:space="0" w:color="auto"/>
            <w:right w:val="none" w:sz="0" w:space="0" w:color="auto"/>
          </w:divBdr>
        </w:div>
        <w:div w:id="1143427273">
          <w:marLeft w:val="480"/>
          <w:marRight w:val="0"/>
          <w:marTop w:val="0"/>
          <w:marBottom w:val="0"/>
          <w:divBdr>
            <w:top w:val="none" w:sz="0" w:space="0" w:color="auto"/>
            <w:left w:val="none" w:sz="0" w:space="0" w:color="auto"/>
            <w:bottom w:val="none" w:sz="0" w:space="0" w:color="auto"/>
            <w:right w:val="none" w:sz="0" w:space="0" w:color="auto"/>
          </w:divBdr>
        </w:div>
        <w:div w:id="1580479209">
          <w:marLeft w:val="480"/>
          <w:marRight w:val="0"/>
          <w:marTop w:val="0"/>
          <w:marBottom w:val="0"/>
          <w:divBdr>
            <w:top w:val="none" w:sz="0" w:space="0" w:color="auto"/>
            <w:left w:val="none" w:sz="0" w:space="0" w:color="auto"/>
            <w:bottom w:val="none" w:sz="0" w:space="0" w:color="auto"/>
            <w:right w:val="none" w:sz="0" w:space="0" w:color="auto"/>
          </w:divBdr>
        </w:div>
        <w:div w:id="690645035">
          <w:marLeft w:val="480"/>
          <w:marRight w:val="0"/>
          <w:marTop w:val="0"/>
          <w:marBottom w:val="0"/>
          <w:divBdr>
            <w:top w:val="none" w:sz="0" w:space="0" w:color="auto"/>
            <w:left w:val="none" w:sz="0" w:space="0" w:color="auto"/>
            <w:bottom w:val="none" w:sz="0" w:space="0" w:color="auto"/>
            <w:right w:val="none" w:sz="0" w:space="0" w:color="auto"/>
          </w:divBdr>
        </w:div>
        <w:div w:id="1857226526">
          <w:marLeft w:val="480"/>
          <w:marRight w:val="0"/>
          <w:marTop w:val="0"/>
          <w:marBottom w:val="0"/>
          <w:divBdr>
            <w:top w:val="none" w:sz="0" w:space="0" w:color="auto"/>
            <w:left w:val="none" w:sz="0" w:space="0" w:color="auto"/>
            <w:bottom w:val="none" w:sz="0" w:space="0" w:color="auto"/>
            <w:right w:val="none" w:sz="0" w:space="0" w:color="auto"/>
          </w:divBdr>
        </w:div>
        <w:div w:id="606809576">
          <w:marLeft w:val="480"/>
          <w:marRight w:val="0"/>
          <w:marTop w:val="0"/>
          <w:marBottom w:val="0"/>
          <w:divBdr>
            <w:top w:val="none" w:sz="0" w:space="0" w:color="auto"/>
            <w:left w:val="none" w:sz="0" w:space="0" w:color="auto"/>
            <w:bottom w:val="none" w:sz="0" w:space="0" w:color="auto"/>
            <w:right w:val="none" w:sz="0" w:space="0" w:color="auto"/>
          </w:divBdr>
        </w:div>
        <w:div w:id="1084379042">
          <w:marLeft w:val="480"/>
          <w:marRight w:val="0"/>
          <w:marTop w:val="0"/>
          <w:marBottom w:val="0"/>
          <w:divBdr>
            <w:top w:val="none" w:sz="0" w:space="0" w:color="auto"/>
            <w:left w:val="none" w:sz="0" w:space="0" w:color="auto"/>
            <w:bottom w:val="none" w:sz="0" w:space="0" w:color="auto"/>
            <w:right w:val="none" w:sz="0" w:space="0" w:color="auto"/>
          </w:divBdr>
        </w:div>
        <w:div w:id="714503592">
          <w:marLeft w:val="480"/>
          <w:marRight w:val="0"/>
          <w:marTop w:val="0"/>
          <w:marBottom w:val="0"/>
          <w:divBdr>
            <w:top w:val="none" w:sz="0" w:space="0" w:color="auto"/>
            <w:left w:val="none" w:sz="0" w:space="0" w:color="auto"/>
            <w:bottom w:val="none" w:sz="0" w:space="0" w:color="auto"/>
            <w:right w:val="none" w:sz="0" w:space="0" w:color="auto"/>
          </w:divBdr>
        </w:div>
        <w:div w:id="1713849256">
          <w:marLeft w:val="480"/>
          <w:marRight w:val="0"/>
          <w:marTop w:val="0"/>
          <w:marBottom w:val="0"/>
          <w:divBdr>
            <w:top w:val="none" w:sz="0" w:space="0" w:color="auto"/>
            <w:left w:val="none" w:sz="0" w:space="0" w:color="auto"/>
            <w:bottom w:val="none" w:sz="0" w:space="0" w:color="auto"/>
            <w:right w:val="none" w:sz="0" w:space="0" w:color="auto"/>
          </w:divBdr>
        </w:div>
        <w:div w:id="532380468">
          <w:marLeft w:val="480"/>
          <w:marRight w:val="0"/>
          <w:marTop w:val="0"/>
          <w:marBottom w:val="0"/>
          <w:divBdr>
            <w:top w:val="none" w:sz="0" w:space="0" w:color="auto"/>
            <w:left w:val="none" w:sz="0" w:space="0" w:color="auto"/>
            <w:bottom w:val="none" w:sz="0" w:space="0" w:color="auto"/>
            <w:right w:val="none" w:sz="0" w:space="0" w:color="auto"/>
          </w:divBdr>
        </w:div>
        <w:div w:id="626743219">
          <w:marLeft w:val="480"/>
          <w:marRight w:val="0"/>
          <w:marTop w:val="0"/>
          <w:marBottom w:val="0"/>
          <w:divBdr>
            <w:top w:val="none" w:sz="0" w:space="0" w:color="auto"/>
            <w:left w:val="none" w:sz="0" w:space="0" w:color="auto"/>
            <w:bottom w:val="none" w:sz="0" w:space="0" w:color="auto"/>
            <w:right w:val="none" w:sz="0" w:space="0" w:color="auto"/>
          </w:divBdr>
        </w:div>
        <w:div w:id="332488694">
          <w:marLeft w:val="480"/>
          <w:marRight w:val="0"/>
          <w:marTop w:val="0"/>
          <w:marBottom w:val="0"/>
          <w:divBdr>
            <w:top w:val="none" w:sz="0" w:space="0" w:color="auto"/>
            <w:left w:val="none" w:sz="0" w:space="0" w:color="auto"/>
            <w:bottom w:val="none" w:sz="0" w:space="0" w:color="auto"/>
            <w:right w:val="none" w:sz="0" w:space="0" w:color="auto"/>
          </w:divBdr>
        </w:div>
        <w:div w:id="2030402231">
          <w:marLeft w:val="480"/>
          <w:marRight w:val="0"/>
          <w:marTop w:val="0"/>
          <w:marBottom w:val="0"/>
          <w:divBdr>
            <w:top w:val="none" w:sz="0" w:space="0" w:color="auto"/>
            <w:left w:val="none" w:sz="0" w:space="0" w:color="auto"/>
            <w:bottom w:val="none" w:sz="0" w:space="0" w:color="auto"/>
            <w:right w:val="none" w:sz="0" w:space="0" w:color="auto"/>
          </w:divBdr>
        </w:div>
        <w:div w:id="2030521517">
          <w:marLeft w:val="480"/>
          <w:marRight w:val="0"/>
          <w:marTop w:val="0"/>
          <w:marBottom w:val="0"/>
          <w:divBdr>
            <w:top w:val="none" w:sz="0" w:space="0" w:color="auto"/>
            <w:left w:val="none" w:sz="0" w:space="0" w:color="auto"/>
            <w:bottom w:val="none" w:sz="0" w:space="0" w:color="auto"/>
            <w:right w:val="none" w:sz="0" w:space="0" w:color="auto"/>
          </w:divBdr>
        </w:div>
      </w:divsChild>
    </w:div>
    <w:div w:id="441606967">
      <w:bodyDiv w:val="1"/>
      <w:marLeft w:val="0"/>
      <w:marRight w:val="0"/>
      <w:marTop w:val="0"/>
      <w:marBottom w:val="0"/>
      <w:divBdr>
        <w:top w:val="none" w:sz="0" w:space="0" w:color="auto"/>
        <w:left w:val="none" w:sz="0" w:space="0" w:color="auto"/>
        <w:bottom w:val="none" w:sz="0" w:space="0" w:color="auto"/>
        <w:right w:val="none" w:sz="0" w:space="0" w:color="auto"/>
      </w:divBdr>
    </w:div>
    <w:div w:id="441608754">
      <w:bodyDiv w:val="1"/>
      <w:marLeft w:val="0"/>
      <w:marRight w:val="0"/>
      <w:marTop w:val="0"/>
      <w:marBottom w:val="0"/>
      <w:divBdr>
        <w:top w:val="none" w:sz="0" w:space="0" w:color="auto"/>
        <w:left w:val="none" w:sz="0" w:space="0" w:color="auto"/>
        <w:bottom w:val="none" w:sz="0" w:space="0" w:color="auto"/>
        <w:right w:val="none" w:sz="0" w:space="0" w:color="auto"/>
      </w:divBdr>
    </w:div>
    <w:div w:id="442118669">
      <w:bodyDiv w:val="1"/>
      <w:marLeft w:val="0"/>
      <w:marRight w:val="0"/>
      <w:marTop w:val="0"/>
      <w:marBottom w:val="0"/>
      <w:divBdr>
        <w:top w:val="none" w:sz="0" w:space="0" w:color="auto"/>
        <w:left w:val="none" w:sz="0" w:space="0" w:color="auto"/>
        <w:bottom w:val="none" w:sz="0" w:space="0" w:color="auto"/>
        <w:right w:val="none" w:sz="0" w:space="0" w:color="auto"/>
      </w:divBdr>
    </w:div>
    <w:div w:id="442503048">
      <w:bodyDiv w:val="1"/>
      <w:marLeft w:val="0"/>
      <w:marRight w:val="0"/>
      <w:marTop w:val="0"/>
      <w:marBottom w:val="0"/>
      <w:divBdr>
        <w:top w:val="none" w:sz="0" w:space="0" w:color="auto"/>
        <w:left w:val="none" w:sz="0" w:space="0" w:color="auto"/>
        <w:bottom w:val="none" w:sz="0" w:space="0" w:color="auto"/>
        <w:right w:val="none" w:sz="0" w:space="0" w:color="auto"/>
      </w:divBdr>
    </w:div>
    <w:div w:id="443884924">
      <w:bodyDiv w:val="1"/>
      <w:marLeft w:val="0"/>
      <w:marRight w:val="0"/>
      <w:marTop w:val="0"/>
      <w:marBottom w:val="0"/>
      <w:divBdr>
        <w:top w:val="none" w:sz="0" w:space="0" w:color="auto"/>
        <w:left w:val="none" w:sz="0" w:space="0" w:color="auto"/>
        <w:bottom w:val="none" w:sz="0" w:space="0" w:color="auto"/>
        <w:right w:val="none" w:sz="0" w:space="0" w:color="auto"/>
      </w:divBdr>
    </w:div>
    <w:div w:id="445660653">
      <w:bodyDiv w:val="1"/>
      <w:marLeft w:val="0"/>
      <w:marRight w:val="0"/>
      <w:marTop w:val="0"/>
      <w:marBottom w:val="0"/>
      <w:divBdr>
        <w:top w:val="none" w:sz="0" w:space="0" w:color="auto"/>
        <w:left w:val="none" w:sz="0" w:space="0" w:color="auto"/>
        <w:bottom w:val="none" w:sz="0" w:space="0" w:color="auto"/>
        <w:right w:val="none" w:sz="0" w:space="0" w:color="auto"/>
      </w:divBdr>
    </w:div>
    <w:div w:id="445849829">
      <w:bodyDiv w:val="1"/>
      <w:marLeft w:val="0"/>
      <w:marRight w:val="0"/>
      <w:marTop w:val="0"/>
      <w:marBottom w:val="0"/>
      <w:divBdr>
        <w:top w:val="none" w:sz="0" w:space="0" w:color="auto"/>
        <w:left w:val="none" w:sz="0" w:space="0" w:color="auto"/>
        <w:bottom w:val="none" w:sz="0" w:space="0" w:color="auto"/>
        <w:right w:val="none" w:sz="0" w:space="0" w:color="auto"/>
      </w:divBdr>
    </w:div>
    <w:div w:id="446658267">
      <w:bodyDiv w:val="1"/>
      <w:marLeft w:val="0"/>
      <w:marRight w:val="0"/>
      <w:marTop w:val="0"/>
      <w:marBottom w:val="0"/>
      <w:divBdr>
        <w:top w:val="none" w:sz="0" w:space="0" w:color="auto"/>
        <w:left w:val="none" w:sz="0" w:space="0" w:color="auto"/>
        <w:bottom w:val="none" w:sz="0" w:space="0" w:color="auto"/>
        <w:right w:val="none" w:sz="0" w:space="0" w:color="auto"/>
      </w:divBdr>
    </w:div>
    <w:div w:id="446969776">
      <w:bodyDiv w:val="1"/>
      <w:marLeft w:val="0"/>
      <w:marRight w:val="0"/>
      <w:marTop w:val="0"/>
      <w:marBottom w:val="0"/>
      <w:divBdr>
        <w:top w:val="none" w:sz="0" w:space="0" w:color="auto"/>
        <w:left w:val="none" w:sz="0" w:space="0" w:color="auto"/>
        <w:bottom w:val="none" w:sz="0" w:space="0" w:color="auto"/>
        <w:right w:val="none" w:sz="0" w:space="0" w:color="auto"/>
      </w:divBdr>
    </w:div>
    <w:div w:id="447242776">
      <w:bodyDiv w:val="1"/>
      <w:marLeft w:val="0"/>
      <w:marRight w:val="0"/>
      <w:marTop w:val="0"/>
      <w:marBottom w:val="0"/>
      <w:divBdr>
        <w:top w:val="none" w:sz="0" w:space="0" w:color="auto"/>
        <w:left w:val="none" w:sz="0" w:space="0" w:color="auto"/>
        <w:bottom w:val="none" w:sz="0" w:space="0" w:color="auto"/>
        <w:right w:val="none" w:sz="0" w:space="0" w:color="auto"/>
      </w:divBdr>
    </w:div>
    <w:div w:id="447548682">
      <w:bodyDiv w:val="1"/>
      <w:marLeft w:val="0"/>
      <w:marRight w:val="0"/>
      <w:marTop w:val="0"/>
      <w:marBottom w:val="0"/>
      <w:divBdr>
        <w:top w:val="none" w:sz="0" w:space="0" w:color="auto"/>
        <w:left w:val="none" w:sz="0" w:space="0" w:color="auto"/>
        <w:bottom w:val="none" w:sz="0" w:space="0" w:color="auto"/>
        <w:right w:val="none" w:sz="0" w:space="0" w:color="auto"/>
      </w:divBdr>
    </w:div>
    <w:div w:id="447630585">
      <w:bodyDiv w:val="1"/>
      <w:marLeft w:val="0"/>
      <w:marRight w:val="0"/>
      <w:marTop w:val="0"/>
      <w:marBottom w:val="0"/>
      <w:divBdr>
        <w:top w:val="none" w:sz="0" w:space="0" w:color="auto"/>
        <w:left w:val="none" w:sz="0" w:space="0" w:color="auto"/>
        <w:bottom w:val="none" w:sz="0" w:space="0" w:color="auto"/>
        <w:right w:val="none" w:sz="0" w:space="0" w:color="auto"/>
      </w:divBdr>
    </w:div>
    <w:div w:id="448009927">
      <w:bodyDiv w:val="1"/>
      <w:marLeft w:val="0"/>
      <w:marRight w:val="0"/>
      <w:marTop w:val="0"/>
      <w:marBottom w:val="0"/>
      <w:divBdr>
        <w:top w:val="none" w:sz="0" w:space="0" w:color="auto"/>
        <w:left w:val="none" w:sz="0" w:space="0" w:color="auto"/>
        <w:bottom w:val="none" w:sz="0" w:space="0" w:color="auto"/>
        <w:right w:val="none" w:sz="0" w:space="0" w:color="auto"/>
      </w:divBdr>
    </w:div>
    <w:div w:id="448356213">
      <w:bodyDiv w:val="1"/>
      <w:marLeft w:val="0"/>
      <w:marRight w:val="0"/>
      <w:marTop w:val="0"/>
      <w:marBottom w:val="0"/>
      <w:divBdr>
        <w:top w:val="none" w:sz="0" w:space="0" w:color="auto"/>
        <w:left w:val="none" w:sz="0" w:space="0" w:color="auto"/>
        <w:bottom w:val="none" w:sz="0" w:space="0" w:color="auto"/>
        <w:right w:val="none" w:sz="0" w:space="0" w:color="auto"/>
      </w:divBdr>
      <w:divsChild>
        <w:div w:id="1370648891">
          <w:marLeft w:val="480"/>
          <w:marRight w:val="0"/>
          <w:marTop w:val="0"/>
          <w:marBottom w:val="0"/>
          <w:divBdr>
            <w:top w:val="none" w:sz="0" w:space="0" w:color="auto"/>
            <w:left w:val="none" w:sz="0" w:space="0" w:color="auto"/>
            <w:bottom w:val="none" w:sz="0" w:space="0" w:color="auto"/>
            <w:right w:val="none" w:sz="0" w:space="0" w:color="auto"/>
          </w:divBdr>
        </w:div>
        <w:div w:id="1360545562">
          <w:marLeft w:val="480"/>
          <w:marRight w:val="0"/>
          <w:marTop w:val="0"/>
          <w:marBottom w:val="0"/>
          <w:divBdr>
            <w:top w:val="none" w:sz="0" w:space="0" w:color="auto"/>
            <w:left w:val="none" w:sz="0" w:space="0" w:color="auto"/>
            <w:bottom w:val="none" w:sz="0" w:space="0" w:color="auto"/>
            <w:right w:val="none" w:sz="0" w:space="0" w:color="auto"/>
          </w:divBdr>
        </w:div>
        <w:div w:id="317423571">
          <w:marLeft w:val="480"/>
          <w:marRight w:val="0"/>
          <w:marTop w:val="0"/>
          <w:marBottom w:val="0"/>
          <w:divBdr>
            <w:top w:val="none" w:sz="0" w:space="0" w:color="auto"/>
            <w:left w:val="none" w:sz="0" w:space="0" w:color="auto"/>
            <w:bottom w:val="none" w:sz="0" w:space="0" w:color="auto"/>
            <w:right w:val="none" w:sz="0" w:space="0" w:color="auto"/>
          </w:divBdr>
        </w:div>
        <w:div w:id="1219822692">
          <w:marLeft w:val="480"/>
          <w:marRight w:val="0"/>
          <w:marTop w:val="0"/>
          <w:marBottom w:val="0"/>
          <w:divBdr>
            <w:top w:val="none" w:sz="0" w:space="0" w:color="auto"/>
            <w:left w:val="none" w:sz="0" w:space="0" w:color="auto"/>
            <w:bottom w:val="none" w:sz="0" w:space="0" w:color="auto"/>
            <w:right w:val="none" w:sz="0" w:space="0" w:color="auto"/>
          </w:divBdr>
        </w:div>
        <w:div w:id="1318917725">
          <w:marLeft w:val="480"/>
          <w:marRight w:val="0"/>
          <w:marTop w:val="0"/>
          <w:marBottom w:val="0"/>
          <w:divBdr>
            <w:top w:val="none" w:sz="0" w:space="0" w:color="auto"/>
            <w:left w:val="none" w:sz="0" w:space="0" w:color="auto"/>
            <w:bottom w:val="none" w:sz="0" w:space="0" w:color="auto"/>
            <w:right w:val="none" w:sz="0" w:space="0" w:color="auto"/>
          </w:divBdr>
        </w:div>
        <w:div w:id="1126317284">
          <w:marLeft w:val="480"/>
          <w:marRight w:val="0"/>
          <w:marTop w:val="0"/>
          <w:marBottom w:val="0"/>
          <w:divBdr>
            <w:top w:val="none" w:sz="0" w:space="0" w:color="auto"/>
            <w:left w:val="none" w:sz="0" w:space="0" w:color="auto"/>
            <w:bottom w:val="none" w:sz="0" w:space="0" w:color="auto"/>
            <w:right w:val="none" w:sz="0" w:space="0" w:color="auto"/>
          </w:divBdr>
        </w:div>
        <w:div w:id="736585854">
          <w:marLeft w:val="480"/>
          <w:marRight w:val="0"/>
          <w:marTop w:val="0"/>
          <w:marBottom w:val="0"/>
          <w:divBdr>
            <w:top w:val="none" w:sz="0" w:space="0" w:color="auto"/>
            <w:left w:val="none" w:sz="0" w:space="0" w:color="auto"/>
            <w:bottom w:val="none" w:sz="0" w:space="0" w:color="auto"/>
            <w:right w:val="none" w:sz="0" w:space="0" w:color="auto"/>
          </w:divBdr>
        </w:div>
        <w:div w:id="227500004">
          <w:marLeft w:val="480"/>
          <w:marRight w:val="0"/>
          <w:marTop w:val="0"/>
          <w:marBottom w:val="0"/>
          <w:divBdr>
            <w:top w:val="none" w:sz="0" w:space="0" w:color="auto"/>
            <w:left w:val="none" w:sz="0" w:space="0" w:color="auto"/>
            <w:bottom w:val="none" w:sz="0" w:space="0" w:color="auto"/>
            <w:right w:val="none" w:sz="0" w:space="0" w:color="auto"/>
          </w:divBdr>
        </w:div>
        <w:div w:id="734548075">
          <w:marLeft w:val="480"/>
          <w:marRight w:val="0"/>
          <w:marTop w:val="0"/>
          <w:marBottom w:val="0"/>
          <w:divBdr>
            <w:top w:val="none" w:sz="0" w:space="0" w:color="auto"/>
            <w:left w:val="none" w:sz="0" w:space="0" w:color="auto"/>
            <w:bottom w:val="none" w:sz="0" w:space="0" w:color="auto"/>
            <w:right w:val="none" w:sz="0" w:space="0" w:color="auto"/>
          </w:divBdr>
        </w:div>
        <w:div w:id="558444064">
          <w:marLeft w:val="480"/>
          <w:marRight w:val="0"/>
          <w:marTop w:val="0"/>
          <w:marBottom w:val="0"/>
          <w:divBdr>
            <w:top w:val="none" w:sz="0" w:space="0" w:color="auto"/>
            <w:left w:val="none" w:sz="0" w:space="0" w:color="auto"/>
            <w:bottom w:val="none" w:sz="0" w:space="0" w:color="auto"/>
            <w:right w:val="none" w:sz="0" w:space="0" w:color="auto"/>
          </w:divBdr>
        </w:div>
        <w:div w:id="1953588384">
          <w:marLeft w:val="480"/>
          <w:marRight w:val="0"/>
          <w:marTop w:val="0"/>
          <w:marBottom w:val="0"/>
          <w:divBdr>
            <w:top w:val="none" w:sz="0" w:space="0" w:color="auto"/>
            <w:left w:val="none" w:sz="0" w:space="0" w:color="auto"/>
            <w:bottom w:val="none" w:sz="0" w:space="0" w:color="auto"/>
            <w:right w:val="none" w:sz="0" w:space="0" w:color="auto"/>
          </w:divBdr>
        </w:div>
        <w:div w:id="1002246819">
          <w:marLeft w:val="480"/>
          <w:marRight w:val="0"/>
          <w:marTop w:val="0"/>
          <w:marBottom w:val="0"/>
          <w:divBdr>
            <w:top w:val="none" w:sz="0" w:space="0" w:color="auto"/>
            <w:left w:val="none" w:sz="0" w:space="0" w:color="auto"/>
            <w:bottom w:val="none" w:sz="0" w:space="0" w:color="auto"/>
            <w:right w:val="none" w:sz="0" w:space="0" w:color="auto"/>
          </w:divBdr>
        </w:div>
        <w:div w:id="776293596">
          <w:marLeft w:val="480"/>
          <w:marRight w:val="0"/>
          <w:marTop w:val="0"/>
          <w:marBottom w:val="0"/>
          <w:divBdr>
            <w:top w:val="none" w:sz="0" w:space="0" w:color="auto"/>
            <w:left w:val="none" w:sz="0" w:space="0" w:color="auto"/>
            <w:bottom w:val="none" w:sz="0" w:space="0" w:color="auto"/>
            <w:right w:val="none" w:sz="0" w:space="0" w:color="auto"/>
          </w:divBdr>
        </w:div>
        <w:div w:id="881599231">
          <w:marLeft w:val="480"/>
          <w:marRight w:val="0"/>
          <w:marTop w:val="0"/>
          <w:marBottom w:val="0"/>
          <w:divBdr>
            <w:top w:val="none" w:sz="0" w:space="0" w:color="auto"/>
            <w:left w:val="none" w:sz="0" w:space="0" w:color="auto"/>
            <w:bottom w:val="none" w:sz="0" w:space="0" w:color="auto"/>
            <w:right w:val="none" w:sz="0" w:space="0" w:color="auto"/>
          </w:divBdr>
        </w:div>
        <w:div w:id="1556315674">
          <w:marLeft w:val="480"/>
          <w:marRight w:val="0"/>
          <w:marTop w:val="0"/>
          <w:marBottom w:val="0"/>
          <w:divBdr>
            <w:top w:val="none" w:sz="0" w:space="0" w:color="auto"/>
            <w:left w:val="none" w:sz="0" w:space="0" w:color="auto"/>
            <w:bottom w:val="none" w:sz="0" w:space="0" w:color="auto"/>
            <w:right w:val="none" w:sz="0" w:space="0" w:color="auto"/>
          </w:divBdr>
        </w:div>
        <w:div w:id="761492013">
          <w:marLeft w:val="480"/>
          <w:marRight w:val="0"/>
          <w:marTop w:val="0"/>
          <w:marBottom w:val="0"/>
          <w:divBdr>
            <w:top w:val="none" w:sz="0" w:space="0" w:color="auto"/>
            <w:left w:val="none" w:sz="0" w:space="0" w:color="auto"/>
            <w:bottom w:val="none" w:sz="0" w:space="0" w:color="auto"/>
            <w:right w:val="none" w:sz="0" w:space="0" w:color="auto"/>
          </w:divBdr>
        </w:div>
        <w:div w:id="1761637734">
          <w:marLeft w:val="480"/>
          <w:marRight w:val="0"/>
          <w:marTop w:val="0"/>
          <w:marBottom w:val="0"/>
          <w:divBdr>
            <w:top w:val="none" w:sz="0" w:space="0" w:color="auto"/>
            <w:left w:val="none" w:sz="0" w:space="0" w:color="auto"/>
            <w:bottom w:val="none" w:sz="0" w:space="0" w:color="auto"/>
            <w:right w:val="none" w:sz="0" w:space="0" w:color="auto"/>
          </w:divBdr>
        </w:div>
        <w:div w:id="2008290920">
          <w:marLeft w:val="480"/>
          <w:marRight w:val="0"/>
          <w:marTop w:val="0"/>
          <w:marBottom w:val="0"/>
          <w:divBdr>
            <w:top w:val="none" w:sz="0" w:space="0" w:color="auto"/>
            <w:left w:val="none" w:sz="0" w:space="0" w:color="auto"/>
            <w:bottom w:val="none" w:sz="0" w:space="0" w:color="auto"/>
            <w:right w:val="none" w:sz="0" w:space="0" w:color="auto"/>
          </w:divBdr>
        </w:div>
        <w:div w:id="1103915506">
          <w:marLeft w:val="480"/>
          <w:marRight w:val="0"/>
          <w:marTop w:val="0"/>
          <w:marBottom w:val="0"/>
          <w:divBdr>
            <w:top w:val="none" w:sz="0" w:space="0" w:color="auto"/>
            <w:left w:val="none" w:sz="0" w:space="0" w:color="auto"/>
            <w:bottom w:val="none" w:sz="0" w:space="0" w:color="auto"/>
            <w:right w:val="none" w:sz="0" w:space="0" w:color="auto"/>
          </w:divBdr>
        </w:div>
        <w:div w:id="1925451952">
          <w:marLeft w:val="480"/>
          <w:marRight w:val="0"/>
          <w:marTop w:val="0"/>
          <w:marBottom w:val="0"/>
          <w:divBdr>
            <w:top w:val="none" w:sz="0" w:space="0" w:color="auto"/>
            <w:left w:val="none" w:sz="0" w:space="0" w:color="auto"/>
            <w:bottom w:val="none" w:sz="0" w:space="0" w:color="auto"/>
            <w:right w:val="none" w:sz="0" w:space="0" w:color="auto"/>
          </w:divBdr>
        </w:div>
        <w:div w:id="1156385169">
          <w:marLeft w:val="480"/>
          <w:marRight w:val="0"/>
          <w:marTop w:val="0"/>
          <w:marBottom w:val="0"/>
          <w:divBdr>
            <w:top w:val="none" w:sz="0" w:space="0" w:color="auto"/>
            <w:left w:val="none" w:sz="0" w:space="0" w:color="auto"/>
            <w:bottom w:val="none" w:sz="0" w:space="0" w:color="auto"/>
            <w:right w:val="none" w:sz="0" w:space="0" w:color="auto"/>
          </w:divBdr>
        </w:div>
        <w:div w:id="1079789161">
          <w:marLeft w:val="480"/>
          <w:marRight w:val="0"/>
          <w:marTop w:val="0"/>
          <w:marBottom w:val="0"/>
          <w:divBdr>
            <w:top w:val="none" w:sz="0" w:space="0" w:color="auto"/>
            <w:left w:val="none" w:sz="0" w:space="0" w:color="auto"/>
            <w:bottom w:val="none" w:sz="0" w:space="0" w:color="auto"/>
            <w:right w:val="none" w:sz="0" w:space="0" w:color="auto"/>
          </w:divBdr>
        </w:div>
        <w:div w:id="82382763">
          <w:marLeft w:val="480"/>
          <w:marRight w:val="0"/>
          <w:marTop w:val="0"/>
          <w:marBottom w:val="0"/>
          <w:divBdr>
            <w:top w:val="none" w:sz="0" w:space="0" w:color="auto"/>
            <w:left w:val="none" w:sz="0" w:space="0" w:color="auto"/>
            <w:bottom w:val="none" w:sz="0" w:space="0" w:color="auto"/>
            <w:right w:val="none" w:sz="0" w:space="0" w:color="auto"/>
          </w:divBdr>
        </w:div>
        <w:div w:id="444078445">
          <w:marLeft w:val="480"/>
          <w:marRight w:val="0"/>
          <w:marTop w:val="0"/>
          <w:marBottom w:val="0"/>
          <w:divBdr>
            <w:top w:val="none" w:sz="0" w:space="0" w:color="auto"/>
            <w:left w:val="none" w:sz="0" w:space="0" w:color="auto"/>
            <w:bottom w:val="none" w:sz="0" w:space="0" w:color="auto"/>
            <w:right w:val="none" w:sz="0" w:space="0" w:color="auto"/>
          </w:divBdr>
        </w:div>
        <w:div w:id="1772772494">
          <w:marLeft w:val="480"/>
          <w:marRight w:val="0"/>
          <w:marTop w:val="0"/>
          <w:marBottom w:val="0"/>
          <w:divBdr>
            <w:top w:val="none" w:sz="0" w:space="0" w:color="auto"/>
            <w:left w:val="none" w:sz="0" w:space="0" w:color="auto"/>
            <w:bottom w:val="none" w:sz="0" w:space="0" w:color="auto"/>
            <w:right w:val="none" w:sz="0" w:space="0" w:color="auto"/>
          </w:divBdr>
        </w:div>
        <w:div w:id="1658848818">
          <w:marLeft w:val="480"/>
          <w:marRight w:val="0"/>
          <w:marTop w:val="0"/>
          <w:marBottom w:val="0"/>
          <w:divBdr>
            <w:top w:val="none" w:sz="0" w:space="0" w:color="auto"/>
            <w:left w:val="none" w:sz="0" w:space="0" w:color="auto"/>
            <w:bottom w:val="none" w:sz="0" w:space="0" w:color="auto"/>
            <w:right w:val="none" w:sz="0" w:space="0" w:color="auto"/>
          </w:divBdr>
        </w:div>
        <w:div w:id="1411393569">
          <w:marLeft w:val="480"/>
          <w:marRight w:val="0"/>
          <w:marTop w:val="0"/>
          <w:marBottom w:val="0"/>
          <w:divBdr>
            <w:top w:val="none" w:sz="0" w:space="0" w:color="auto"/>
            <w:left w:val="none" w:sz="0" w:space="0" w:color="auto"/>
            <w:bottom w:val="none" w:sz="0" w:space="0" w:color="auto"/>
            <w:right w:val="none" w:sz="0" w:space="0" w:color="auto"/>
          </w:divBdr>
        </w:div>
      </w:divsChild>
    </w:div>
    <w:div w:id="448743579">
      <w:bodyDiv w:val="1"/>
      <w:marLeft w:val="0"/>
      <w:marRight w:val="0"/>
      <w:marTop w:val="0"/>
      <w:marBottom w:val="0"/>
      <w:divBdr>
        <w:top w:val="none" w:sz="0" w:space="0" w:color="auto"/>
        <w:left w:val="none" w:sz="0" w:space="0" w:color="auto"/>
        <w:bottom w:val="none" w:sz="0" w:space="0" w:color="auto"/>
        <w:right w:val="none" w:sz="0" w:space="0" w:color="auto"/>
      </w:divBdr>
      <w:divsChild>
        <w:div w:id="1029376877">
          <w:marLeft w:val="480"/>
          <w:marRight w:val="0"/>
          <w:marTop w:val="0"/>
          <w:marBottom w:val="0"/>
          <w:divBdr>
            <w:top w:val="none" w:sz="0" w:space="0" w:color="auto"/>
            <w:left w:val="none" w:sz="0" w:space="0" w:color="auto"/>
            <w:bottom w:val="none" w:sz="0" w:space="0" w:color="auto"/>
            <w:right w:val="none" w:sz="0" w:space="0" w:color="auto"/>
          </w:divBdr>
        </w:div>
        <w:div w:id="25720511">
          <w:marLeft w:val="480"/>
          <w:marRight w:val="0"/>
          <w:marTop w:val="0"/>
          <w:marBottom w:val="0"/>
          <w:divBdr>
            <w:top w:val="none" w:sz="0" w:space="0" w:color="auto"/>
            <w:left w:val="none" w:sz="0" w:space="0" w:color="auto"/>
            <w:bottom w:val="none" w:sz="0" w:space="0" w:color="auto"/>
            <w:right w:val="none" w:sz="0" w:space="0" w:color="auto"/>
          </w:divBdr>
        </w:div>
        <w:div w:id="1108280599">
          <w:marLeft w:val="480"/>
          <w:marRight w:val="0"/>
          <w:marTop w:val="0"/>
          <w:marBottom w:val="0"/>
          <w:divBdr>
            <w:top w:val="none" w:sz="0" w:space="0" w:color="auto"/>
            <w:left w:val="none" w:sz="0" w:space="0" w:color="auto"/>
            <w:bottom w:val="none" w:sz="0" w:space="0" w:color="auto"/>
            <w:right w:val="none" w:sz="0" w:space="0" w:color="auto"/>
          </w:divBdr>
        </w:div>
        <w:div w:id="1834682949">
          <w:marLeft w:val="480"/>
          <w:marRight w:val="0"/>
          <w:marTop w:val="0"/>
          <w:marBottom w:val="0"/>
          <w:divBdr>
            <w:top w:val="none" w:sz="0" w:space="0" w:color="auto"/>
            <w:left w:val="none" w:sz="0" w:space="0" w:color="auto"/>
            <w:bottom w:val="none" w:sz="0" w:space="0" w:color="auto"/>
            <w:right w:val="none" w:sz="0" w:space="0" w:color="auto"/>
          </w:divBdr>
        </w:div>
        <w:div w:id="1238400774">
          <w:marLeft w:val="480"/>
          <w:marRight w:val="0"/>
          <w:marTop w:val="0"/>
          <w:marBottom w:val="0"/>
          <w:divBdr>
            <w:top w:val="none" w:sz="0" w:space="0" w:color="auto"/>
            <w:left w:val="none" w:sz="0" w:space="0" w:color="auto"/>
            <w:bottom w:val="none" w:sz="0" w:space="0" w:color="auto"/>
            <w:right w:val="none" w:sz="0" w:space="0" w:color="auto"/>
          </w:divBdr>
        </w:div>
        <w:div w:id="938102913">
          <w:marLeft w:val="480"/>
          <w:marRight w:val="0"/>
          <w:marTop w:val="0"/>
          <w:marBottom w:val="0"/>
          <w:divBdr>
            <w:top w:val="none" w:sz="0" w:space="0" w:color="auto"/>
            <w:left w:val="none" w:sz="0" w:space="0" w:color="auto"/>
            <w:bottom w:val="none" w:sz="0" w:space="0" w:color="auto"/>
            <w:right w:val="none" w:sz="0" w:space="0" w:color="auto"/>
          </w:divBdr>
        </w:div>
        <w:div w:id="18897805">
          <w:marLeft w:val="480"/>
          <w:marRight w:val="0"/>
          <w:marTop w:val="0"/>
          <w:marBottom w:val="0"/>
          <w:divBdr>
            <w:top w:val="none" w:sz="0" w:space="0" w:color="auto"/>
            <w:left w:val="none" w:sz="0" w:space="0" w:color="auto"/>
            <w:bottom w:val="none" w:sz="0" w:space="0" w:color="auto"/>
            <w:right w:val="none" w:sz="0" w:space="0" w:color="auto"/>
          </w:divBdr>
        </w:div>
        <w:div w:id="915435237">
          <w:marLeft w:val="480"/>
          <w:marRight w:val="0"/>
          <w:marTop w:val="0"/>
          <w:marBottom w:val="0"/>
          <w:divBdr>
            <w:top w:val="none" w:sz="0" w:space="0" w:color="auto"/>
            <w:left w:val="none" w:sz="0" w:space="0" w:color="auto"/>
            <w:bottom w:val="none" w:sz="0" w:space="0" w:color="auto"/>
            <w:right w:val="none" w:sz="0" w:space="0" w:color="auto"/>
          </w:divBdr>
        </w:div>
        <w:div w:id="1357777447">
          <w:marLeft w:val="480"/>
          <w:marRight w:val="0"/>
          <w:marTop w:val="0"/>
          <w:marBottom w:val="0"/>
          <w:divBdr>
            <w:top w:val="none" w:sz="0" w:space="0" w:color="auto"/>
            <w:left w:val="none" w:sz="0" w:space="0" w:color="auto"/>
            <w:bottom w:val="none" w:sz="0" w:space="0" w:color="auto"/>
            <w:right w:val="none" w:sz="0" w:space="0" w:color="auto"/>
          </w:divBdr>
        </w:div>
        <w:div w:id="1113745374">
          <w:marLeft w:val="480"/>
          <w:marRight w:val="0"/>
          <w:marTop w:val="0"/>
          <w:marBottom w:val="0"/>
          <w:divBdr>
            <w:top w:val="none" w:sz="0" w:space="0" w:color="auto"/>
            <w:left w:val="none" w:sz="0" w:space="0" w:color="auto"/>
            <w:bottom w:val="none" w:sz="0" w:space="0" w:color="auto"/>
            <w:right w:val="none" w:sz="0" w:space="0" w:color="auto"/>
          </w:divBdr>
        </w:div>
        <w:div w:id="802043947">
          <w:marLeft w:val="480"/>
          <w:marRight w:val="0"/>
          <w:marTop w:val="0"/>
          <w:marBottom w:val="0"/>
          <w:divBdr>
            <w:top w:val="none" w:sz="0" w:space="0" w:color="auto"/>
            <w:left w:val="none" w:sz="0" w:space="0" w:color="auto"/>
            <w:bottom w:val="none" w:sz="0" w:space="0" w:color="auto"/>
            <w:right w:val="none" w:sz="0" w:space="0" w:color="auto"/>
          </w:divBdr>
        </w:div>
      </w:divsChild>
    </w:div>
    <w:div w:id="449782485">
      <w:bodyDiv w:val="1"/>
      <w:marLeft w:val="0"/>
      <w:marRight w:val="0"/>
      <w:marTop w:val="0"/>
      <w:marBottom w:val="0"/>
      <w:divBdr>
        <w:top w:val="none" w:sz="0" w:space="0" w:color="auto"/>
        <w:left w:val="none" w:sz="0" w:space="0" w:color="auto"/>
        <w:bottom w:val="none" w:sz="0" w:space="0" w:color="auto"/>
        <w:right w:val="none" w:sz="0" w:space="0" w:color="auto"/>
      </w:divBdr>
    </w:div>
    <w:div w:id="450587723">
      <w:bodyDiv w:val="1"/>
      <w:marLeft w:val="0"/>
      <w:marRight w:val="0"/>
      <w:marTop w:val="0"/>
      <w:marBottom w:val="0"/>
      <w:divBdr>
        <w:top w:val="none" w:sz="0" w:space="0" w:color="auto"/>
        <w:left w:val="none" w:sz="0" w:space="0" w:color="auto"/>
        <w:bottom w:val="none" w:sz="0" w:space="0" w:color="auto"/>
        <w:right w:val="none" w:sz="0" w:space="0" w:color="auto"/>
      </w:divBdr>
    </w:div>
    <w:div w:id="451243788">
      <w:bodyDiv w:val="1"/>
      <w:marLeft w:val="0"/>
      <w:marRight w:val="0"/>
      <w:marTop w:val="0"/>
      <w:marBottom w:val="0"/>
      <w:divBdr>
        <w:top w:val="none" w:sz="0" w:space="0" w:color="auto"/>
        <w:left w:val="none" w:sz="0" w:space="0" w:color="auto"/>
        <w:bottom w:val="none" w:sz="0" w:space="0" w:color="auto"/>
        <w:right w:val="none" w:sz="0" w:space="0" w:color="auto"/>
      </w:divBdr>
    </w:div>
    <w:div w:id="451480886">
      <w:bodyDiv w:val="1"/>
      <w:marLeft w:val="0"/>
      <w:marRight w:val="0"/>
      <w:marTop w:val="0"/>
      <w:marBottom w:val="0"/>
      <w:divBdr>
        <w:top w:val="none" w:sz="0" w:space="0" w:color="auto"/>
        <w:left w:val="none" w:sz="0" w:space="0" w:color="auto"/>
        <w:bottom w:val="none" w:sz="0" w:space="0" w:color="auto"/>
        <w:right w:val="none" w:sz="0" w:space="0" w:color="auto"/>
      </w:divBdr>
    </w:div>
    <w:div w:id="454369153">
      <w:bodyDiv w:val="1"/>
      <w:marLeft w:val="0"/>
      <w:marRight w:val="0"/>
      <w:marTop w:val="0"/>
      <w:marBottom w:val="0"/>
      <w:divBdr>
        <w:top w:val="none" w:sz="0" w:space="0" w:color="auto"/>
        <w:left w:val="none" w:sz="0" w:space="0" w:color="auto"/>
        <w:bottom w:val="none" w:sz="0" w:space="0" w:color="auto"/>
        <w:right w:val="none" w:sz="0" w:space="0" w:color="auto"/>
      </w:divBdr>
    </w:div>
    <w:div w:id="455178168">
      <w:bodyDiv w:val="1"/>
      <w:marLeft w:val="0"/>
      <w:marRight w:val="0"/>
      <w:marTop w:val="0"/>
      <w:marBottom w:val="0"/>
      <w:divBdr>
        <w:top w:val="none" w:sz="0" w:space="0" w:color="auto"/>
        <w:left w:val="none" w:sz="0" w:space="0" w:color="auto"/>
        <w:bottom w:val="none" w:sz="0" w:space="0" w:color="auto"/>
        <w:right w:val="none" w:sz="0" w:space="0" w:color="auto"/>
      </w:divBdr>
    </w:div>
    <w:div w:id="455296332">
      <w:bodyDiv w:val="1"/>
      <w:marLeft w:val="0"/>
      <w:marRight w:val="0"/>
      <w:marTop w:val="0"/>
      <w:marBottom w:val="0"/>
      <w:divBdr>
        <w:top w:val="none" w:sz="0" w:space="0" w:color="auto"/>
        <w:left w:val="none" w:sz="0" w:space="0" w:color="auto"/>
        <w:bottom w:val="none" w:sz="0" w:space="0" w:color="auto"/>
        <w:right w:val="none" w:sz="0" w:space="0" w:color="auto"/>
      </w:divBdr>
    </w:div>
    <w:div w:id="455875645">
      <w:bodyDiv w:val="1"/>
      <w:marLeft w:val="0"/>
      <w:marRight w:val="0"/>
      <w:marTop w:val="0"/>
      <w:marBottom w:val="0"/>
      <w:divBdr>
        <w:top w:val="none" w:sz="0" w:space="0" w:color="auto"/>
        <w:left w:val="none" w:sz="0" w:space="0" w:color="auto"/>
        <w:bottom w:val="none" w:sz="0" w:space="0" w:color="auto"/>
        <w:right w:val="none" w:sz="0" w:space="0" w:color="auto"/>
      </w:divBdr>
      <w:divsChild>
        <w:div w:id="2024286044">
          <w:marLeft w:val="480"/>
          <w:marRight w:val="0"/>
          <w:marTop w:val="0"/>
          <w:marBottom w:val="0"/>
          <w:divBdr>
            <w:top w:val="none" w:sz="0" w:space="0" w:color="auto"/>
            <w:left w:val="none" w:sz="0" w:space="0" w:color="auto"/>
            <w:bottom w:val="none" w:sz="0" w:space="0" w:color="auto"/>
            <w:right w:val="none" w:sz="0" w:space="0" w:color="auto"/>
          </w:divBdr>
        </w:div>
        <w:div w:id="1146050080">
          <w:marLeft w:val="480"/>
          <w:marRight w:val="0"/>
          <w:marTop w:val="0"/>
          <w:marBottom w:val="0"/>
          <w:divBdr>
            <w:top w:val="none" w:sz="0" w:space="0" w:color="auto"/>
            <w:left w:val="none" w:sz="0" w:space="0" w:color="auto"/>
            <w:bottom w:val="none" w:sz="0" w:space="0" w:color="auto"/>
            <w:right w:val="none" w:sz="0" w:space="0" w:color="auto"/>
          </w:divBdr>
        </w:div>
        <w:div w:id="1822114865">
          <w:marLeft w:val="480"/>
          <w:marRight w:val="0"/>
          <w:marTop w:val="0"/>
          <w:marBottom w:val="0"/>
          <w:divBdr>
            <w:top w:val="none" w:sz="0" w:space="0" w:color="auto"/>
            <w:left w:val="none" w:sz="0" w:space="0" w:color="auto"/>
            <w:bottom w:val="none" w:sz="0" w:space="0" w:color="auto"/>
            <w:right w:val="none" w:sz="0" w:space="0" w:color="auto"/>
          </w:divBdr>
        </w:div>
        <w:div w:id="1632978555">
          <w:marLeft w:val="480"/>
          <w:marRight w:val="0"/>
          <w:marTop w:val="0"/>
          <w:marBottom w:val="0"/>
          <w:divBdr>
            <w:top w:val="none" w:sz="0" w:space="0" w:color="auto"/>
            <w:left w:val="none" w:sz="0" w:space="0" w:color="auto"/>
            <w:bottom w:val="none" w:sz="0" w:space="0" w:color="auto"/>
            <w:right w:val="none" w:sz="0" w:space="0" w:color="auto"/>
          </w:divBdr>
        </w:div>
        <w:div w:id="683434176">
          <w:marLeft w:val="480"/>
          <w:marRight w:val="0"/>
          <w:marTop w:val="0"/>
          <w:marBottom w:val="0"/>
          <w:divBdr>
            <w:top w:val="none" w:sz="0" w:space="0" w:color="auto"/>
            <w:left w:val="none" w:sz="0" w:space="0" w:color="auto"/>
            <w:bottom w:val="none" w:sz="0" w:space="0" w:color="auto"/>
            <w:right w:val="none" w:sz="0" w:space="0" w:color="auto"/>
          </w:divBdr>
        </w:div>
        <w:div w:id="291906514">
          <w:marLeft w:val="480"/>
          <w:marRight w:val="0"/>
          <w:marTop w:val="0"/>
          <w:marBottom w:val="0"/>
          <w:divBdr>
            <w:top w:val="none" w:sz="0" w:space="0" w:color="auto"/>
            <w:left w:val="none" w:sz="0" w:space="0" w:color="auto"/>
            <w:bottom w:val="none" w:sz="0" w:space="0" w:color="auto"/>
            <w:right w:val="none" w:sz="0" w:space="0" w:color="auto"/>
          </w:divBdr>
        </w:div>
        <w:div w:id="1511145338">
          <w:marLeft w:val="480"/>
          <w:marRight w:val="0"/>
          <w:marTop w:val="0"/>
          <w:marBottom w:val="0"/>
          <w:divBdr>
            <w:top w:val="none" w:sz="0" w:space="0" w:color="auto"/>
            <w:left w:val="none" w:sz="0" w:space="0" w:color="auto"/>
            <w:bottom w:val="none" w:sz="0" w:space="0" w:color="auto"/>
            <w:right w:val="none" w:sz="0" w:space="0" w:color="auto"/>
          </w:divBdr>
        </w:div>
        <w:div w:id="720205968">
          <w:marLeft w:val="480"/>
          <w:marRight w:val="0"/>
          <w:marTop w:val="0"/>
          <w:marBottom w:val="0"/>
          <w:divBdr>
            <w:top w:val="none" w:sz="0" w:space="0" w:color="auto"/>
            <w:left w:val="none" w:sz="0" w:space="0" w:color="auto"/>
            <w:bottom w:val="none" w:sz="0" w:space="0" w:color="auto"/>
            <w:right w:val="none" w:sz="0" w:space="0" w:color="auto"/>
          </w:divBdr>
        </w:div>
        <w:div w:id="787509764">
          <w:marLeft w:val="480"/>
          <w:marRight w:val="0"/>
          <w:marTop w:val="0"/>
          <w:marBottom w:val="0"/>
          <w:divBdr>
            <w:top w:val="none" w:sz="0" w:space="0" w:color="auto"/>
            <w:left w:val="none" w:sz="0" w:space="0" w:color="auto"/>
            <w:bottom w:val="none" w:sz="0" w:space="0" w:color="auto"/>
            <w:right w:val="none" w:sz="0" w:space="0" w:color="auto"/>
          </w:divBdr>
        </w:div>
        <w:div w:id="1590430309">
          <w:marLeft w:val="480"/>
          <w:marRight w:val="0"/>
          <w:marTop w:val="0"/>
          <w:marBottom w:val="0"/>
          <w:divBdr>
            <w:top w:val="none" w:sz="0" w:space="0" w:color="auto"/>
            <w:left w:val="none" w:sz="0" w:space="0" w:color="auto"/>
            <w:bottom w:val="none" w:sz="0" w:space="0" w:color="auto"/>
            <w:right w:val="none" w:sz="0" w:space="0" w:color="auto"/>
          </w:divBdr>
        </w:div>
        <w:div w:id="449209400">
          <w:marLeft w:val="480"/>
          <w:marRight w:val="0"/>
          <w:marTop w:val="0"/>
          <w:marBottom w:val="0"/>
          <w:divBdr>
            <w:top w:val="none" w:sz="0" w:space="0" w:color="auto"/>
            <w:left w:val="none" w:sz="0" w:space="0" w:color="auto"/>
            <w:bottom w:val="none" w:sz="0" w:space="0" w:color="auto"/>
            <w:right w:val="none" w:sz="0" w:space="0" w:color="auto"/>
          </w:divBdr>
        </w:div>
        <w:div w:id="1180582335">
          <w:marLeft w:val="480"/>
          <w:marRight w:val="0"/>
          <w:marTop w:val="0"/>
          <w:marBottom w:val="0"/>
          <w:divBdr>
            <w:top w:val="none" w:sz="0" w:space="0" w:color="auto"/>
            <w:left w:val="none" w:sz="0" w:space="0" w:color="auto"/>
            <w:bottom w:val="none" w:sz="0" w:space="0" w:color="auto"/>
            <w:right w:val="none" w:sz="0" w:space="0" w:color="auto"/>
          </w:divBdr>
        </w:div>
        <w:div w:id="1257708250">
          <w:marLeft w:val="480"/>
          <w:marRight w:val="0"/>
          <w:marTop w:val="0"/>
          <w:marBottom w:val="0"/>
          <w:divBdr>
            <w:top w:val="none" w:sz="0" w:space="0" w:color="auto"/>
            <w:left w:val="none" w:sz="0" w:space="0" w:color="auto"/>
            <w:bottom w:val="none" w:sz="0" w:space="0" w:color="auto"/>
            <w:right w:val="none" w:sz="0" w:space="0" w:color="auto"/>
          </w:divBdr>
        </w:div>
        <w:div w:id="1307470975">
          <w:marLeft w:val="480"/>
          <w:marRight w:val="0"/>
          <w:marTop w:val="0"/>
          <w:marBottom w:val="0"/>
          <w:divBdr>
            <w:top w:val="none" w:sz="0" w:space="0" w:color="auto"/>
            <w:left w:val="none" w:sz="0" w:space="0" w:color="auto"/>
            <w:bottom w:val="none" w:sz="0" w:space="0" w:color="auto"/>
            <w:right w:val="none" w:sz="0" w:space="0" w:color="auto"/>
          </w:divBdr>
        </w:div>
      </w:divsChild>
    </w:div>
    <w:div w:id="456028381">
      <w:bodyDiv w:val="1"/>
      <w:marLeft w:val="0"/>
      <w:marRight w:val="0"/>
      <w:marTop w:val="0"/>
      <w:marBottom w:val="0"/>
      <w:divBdr>
        <w:top w:val="none" w:sz="0" w:space="0" w:color="auto"/>
        <w:left w:val="none" w:sz="0" w:space="0" w:color="auto"/>
        <w:bottom w:val="none" w:sz="0" w:space="0" w:color="auto"/>
        <w:right w:val="none" w:sz="0" w:space="0" w:color="auto"/>
      </w:divBdr>
    </w:div>
    <w:div w:id="456069530">
      <w:bodyDiv w:val="1"/>
      <w:marLeft w:val="0"/>
      <w:marRight w:val="0"/>
      <w:marTop w:val="0"/>
      <w:marBottom w:val="0"/>
      <w:divBdr>
        <w:top w:val="none" w:sz="0" w:space="0" w:color="auto"/>
        <w:left w:val="none" w:sz="0" w:space="0" w:color="auto"/>
        <w:bottom w:val="none" w:sz="0" w:space="0" w:color="auto"/>
        <w:right w:val="none" w:sz="0" w:space="0" w:color="auto"/>
      </w:divBdr>
    </w:div>
    <w:div w:id="457645782">
      <w:bodyDiv w:val="1"/>
      <w:marLeft w:val="0"/>
      <w:marRight w:val="0"/>
      <w:marTop w:val="0"/>
      <w:marBottom w:val="0"/>
      <w:divBdr>
        <w:top w:val="none" w:sz="0" w:space="0" w:color="auto"/>
        <w:left w:val="none" w:sz="0" w:space="0" w:color="auto"/>
        <w:bottom w:val="none" w:sz="0" w:space="0" w:color="auto"/>
        <w:right w:val="none" w:sz="0" w:space="0" w:color="auto"/>
      </w:divBdr>
    </w:div>
    <w:div w:id="459109812">
      <w:bodyDiv w:val="1"/>
      <w:marLeft w:val="0"/>
      <w:marRight w:val="0"/>
      <w:marTop w:val="0"/>
      <w:marBottom w:val="0"/>
      <w:divBdr>
        <w:top w:val="none" w:sz="0" w:space="0" w:color="auto"/>
        <w:left w:val="none" w:sz="0" w:space="0" w:color="auto"/>
        <w:bottom w:val="none" w:sz="0" w:space="0" w:color="auto"/>
        <w:right w:val="none" w:sz="0" w:space="0" w:color="auto"/>
      </w:divBdr>
    </w:div>
    <w:div w:id="459305198">
      <w:bodyDiv w:val="1"/>
      <w:marLeft w:val="0"/>
      <w:marRight w:val="0"/>
      <w:marTop w:val="0"/>
      <w:marBottom w:val="0"/>
      <w:divBdr>
        <w:top w:val="none" w:sz="0" w:space="0" w:color="auto"/>
        <w:left w:val="none" w:sz="0" w:space="0" w:color="auto"/>
        <w:bottom w:val="none" w:sz="0" w:space="0" w:color="auto"/>
        <w:right w:val="none" w:sz="0" w:space="0" w:color="auto"/>
      </w:divBdr>
    </w:div>
    <w:div w:id="460466034">
      <w:bodyDiv w:val="1"/>
      <w:marLeft w:val="0"/>
      <w:marRight w:val="0"/>
      <w:marTop w:val="0"/>
      <w:marBottom w:val="0"/>
      <w:divBdr>
        <w:top w:val="none" w:sz="0" w:space="0" w:color="auto"/>
        <w:left w:val="none" w:sz="0" w:space="0" w:color="auto"/>
        <w:bottom w:val="none" w:sz="0" w:space="0" w:color="auto"/>
        <w:right w:val="none" w:sz="0" w:space="0" w:color="auto"/>
      </w:divBdr>
      <w:divsChild>
        <w:div w:id="147942978">
          <w:marLeft w:val="480"/>
          <w:marRight w:val="0"/>
          <w:marTop w:val="0"/>
          <w:marBottom w:val="0"/>
          <w:divBdr>
            <w:top w:val="none" w:sz="0" w:space="0" w:color="auto"/>
            <w:left w:val="none" w:sz="0" w:space="0" w:color="auto"/>
            <w:bottom w:val="none" w:sz="0" w:space="0" w:color="auto"/>
            <w:right w:val="none" w:sz="0" w:space="0" w:color="auto"/>
          </w:divBdr>
        </w:div>
        <w:div w:id="2099907809">
          <w:marLeft w:val="480"/>
          <w:marRight w:val="0"/>
          <w:marTop w:val="0"/>
          <w:marBottom w:val="0"/>
          <w:divBdr>
            <w:top w:val="none" w:sz="0" w:space="0" w:color="auto"/>
            <w:left w:val="none" w:sz="0" w:space="0" w:color="auto"/>
            <w:bottom w:val="none" w:sz="0" w:space="0" w:color="auto"/>
            <w:right w:val="none" w:sz="0" w:space="0" w:color="auto"/>
          </w:divBdr>
        </w:div>
        <w:div w:id="283117756">
          <w:marLeft w:val="480"/>
          <w:marRight w:val="0"/>
          <w:marTop w:val="0"/>
          <w:marBottom w:val="0"/>
          <w:divBdr>
            <w:top w:val="none" w:sz="0" w:space="0" w:color="auto"/>
            <w:left w:val="none" w:sz="0" w:space="0" w:color="auto"/>
            <w:bottom w:val="none" w:sz="0" w:space="0" w:color="auto"/>
            <w:right w:val="none" w:sz="0" w:space="0" w:color="auto"/>
          </w:divBdr>
        </w:div>
        <w:div w:id="621350695">
          <w:marLeft w:val="480"/>
          <w:marRight w:val="0"/>
          <w:marTop w:val="0"/>
          <w:marBottom w:val="0"/>
          <w:divBdr>
            <w:top w:val="none" w:sz="0" w:space="0" w:color="auto"/>
            <w:left w:val="none" w:sz="0" w:space="0" w:color="auto"/>
            <w:bottom w:val="none" w:sz="0" w:space="0" w:color="auto"/>
            <w:right w:val="none" w:sz="0" w:space="0" w:color="auto"/>
          </w:divBdr>
        </w:div>
        <w:div w:id="1784687302">
          <w:marLeft w:val="480"/>
          <w:marRight w:val="0"/>
          <w:marTop w:val="0"/>
          <w:marBottom w:val="0"/>
          <w:divBdr>
            <w:top w:val="none" w:sz="0" w:space="0" w:color="auto"/>
            <w:left w:val="none" w:sz="0" w:space="0" w:color="auto"/>
            <w:bottom w:val="none" w:sz="0" w:space="0" w:color="auto"/>
            <w:right w:val="none" w:sz="0" w:space="0" w:color="auto"/>
          </w:divBdr>
        </w:div>
        <w:div w:id="2121801848">
          <w:marLeft w:val="480"/>
          <w:marRight w:val="0"/>
          <w:marTop w:val="0"/>
          <w:marBottom w:val="0"/>
          <w:divBdr>
            <w:top w:val="none" w:sz="0" w:space="0" w:color="auto"/>
            <w:left w:val="none" w:sz="0" w:space="0" w:color="auto"/>
            <w:bottom w:val="none" w:sz="0" w:space="0" w:color="auto"/>
            <w:right w:val="none" w:sz="0" w:space="0" w:color="auto"/>
          </w:divBdr>
        </w:div>
        <w:div w:id="572355126">
          <w:marLeft w:val="480"/>
          <w:marRight w:val="0"/>
          <w:marTop w:val="0"/>
          <w:marBottom w:val="0"/>
          <w:divBdr>
            <w:top w:val="none" w:sz="0" w:space="0" w:color="auto"/>
            <w:left w:val="none" w:sz="0" w:space="0" w:color="auto"/>
            <w:bottom w:val="none" w:sz="0" w:space="0" w:color="auto"/>
            <w:right w:val="none" w:sz="0" w:space="0" w:color="auto"/>
          </w:divBdr>
        </w:div>
        <w:div w:id="993487810">
          <w:marLeft w:val="480"/>
          <w:marRight w:val="0"/>
          <w:marTop w:val="0"/>
          <w:marBottom w:val="0"/>
          <w:divBdr>
            <w:top w:val="none" w:sz="0" w:space="0" w:color="auto"/>
            <w:left w:val="none" w:sz="0" w:space="0" w:color="auto"/>
            <w:bottom w:val="none" w:sz="0" w:space="0" w:color="auto"/>
            <w:right w:val="none" w:sz="0" w:space="0" w:color="auto"/>
          </w:divBdr>
        </w:div>
        <w:div w:id="514155770">
          <w:marLeft w:val="480"/>
          <w:marRight w:val="0"/>
          <w:marTop w:val="0"/>
          <w:marBottom w:val="0"/>
          <w:divBdr>
            <w:top w:val="none" w:sz="0" w:space="0" w:color="auto"/>
            <w:left w:val="none" w:sz="0" w:space="0" w:color="auto"/>
            <w:bottom w:val="none" w:sz="0" w:space="0" w:color="auto"/>
            <w:right w:val="none" w:sz="0" w:space="0" w:color="auto"/>
          </w:divBdr>
        </w:div>
        <w:div w:id="1987473305">
          <w:marLeft w:val="480"/>
          <w:marRight w:val="0"/>
          <w:marTop w:val="0"/>
          <w:marBottom w:val="0"/>
          <w:divBdr>
            <w:top w:val="none" w:sz="0" w:space="0" w:color="auto"/>
            <w:left w:val="none" w:sz="0" w:space="0" w:color="auto"/>
            <w:bottom w:val="none" w:sz="0" w:space="0" w:color="auto"/>
            <w:right w:val="none" w:sz="0" w:space="0" w:color="auto"/>
          </w:divBdr>
        </w:div>
        <w:div w:id="1994749261">
          <w:marLeft w:val="480"/>
          <w:marRight w:val="0"/>
          <w:marTop w:val="0"/>
          <w:marBottom w:val="0"/>
          <w:divBdr>
            <w:top w:val="none" w:sz="0" w:space="0" w:color="auto"/>
            <w:left w:val="none" w:sz="0" w:space="0" w:color="auto"/>
            <w:bottom w:val="none" w:sz="0" w:space="0" w:color="auto"/>
            <w:right w:val="none" w:sz="0" w:space="0" w:color="auto"/>
          </w:divBdr>
        </w:div>
        <w:div w:id="769617155">
          <w:marLeft w:val="480"/>
          <w:marRight w:val="0"/>
          <w:marTop w:val="0"/>
          <w:marBottom w:val="0"/>
          <w:divBdr>
            <w:top w:val="none" w:sz="0" w:space="0" w:color="auto"/>
            <w:left w:val="none" w:sz="0" w:space="0" w:color="auto"/>
            <w:bottom w:val="none" w:sz="0" w:space="0" w:color="auto"/>
            <w:right w:val="none" w:sz="0" w:space="0" w:color="auto"/>
          </w:divBdr>
        </w:div>
        <w:div w:id="1114204279">
          <w:marLeft w:val="480"/>
          <w:marRight w:val="0"/>
          <w:marTop w:val="0"/>
          <w:marBottom w:val="0"/>
          <w:divBdr>
            <w:top w:val="none" w:sz="0" w:space="0" w:color="auto"/>
            <w:left w:val="none" w:sz="0" w:space="0" w:color="auto"/>
            <w:bottom w:val="none" w:sz="0" w:space="0" w:color="auto"/>
            <w:right w:val="none" w:sz="0" w:space="0" w:color="auto"/>
          </w:divBdr>
        </w:div>
        <w:div w:id="1438211309">
          <w:marLeft w:val="480"/>
          <w:marRight w:val="0"/>
          <w:marTop w:val="0"/>
          <w:marBottom w:val="0"/>
          <w:divBdr>
            <w:top w:val="none" w:sz="0" w:space="0" w:color="auto"/>
            <w:left w:val="none" w:sz="0" w:space="0" w:color="auto"/>
            <w:bottom w:val="none" w:sz="0" w:space="0" w:color="auto"/>
            <w:right w:val="none" w:sz="0" w:space="0" w:color="auto"/>
          </w:divBdr>
        </w:div>
        <w:div w:id="268464453">
          <w:marLeft w:val="480"/>
          <w:marRight w:val="0"/>
          <w:marTop w:val="0"/>
          <w:marBottom w:val="0"/>
          <w:divBdr>
            <w:top w:val="none" w:sz="0" w:space="0" w:color="auto"/>
            <w:left w:val="none" w:sz="0" w:space="0" w:color="auto"/>
            <w:bottom w:val="none" w:sz="0" w:space="0" w:color="auto"/>
            <w:right w:val="none" w:sz="0" w:space="0" w:color="auto"/>
          </w:divBdr>
        </w:div>
        <w:div w:id="321011198">
          <w:marLeft w:val="480"/>
          <w:marRight w:val="0"/>
          <w:marTop w:val="0"/>
          <w:marBottom w:val="0"/>
          <w:divBdr>
            <w:top w:val="none" w:sz="0" w:space="0" w:color="auto"/>
            <w:left w:val="none" w:sz="0" w:space="0" w:color="auto"/>
            <w:bottom w:val="none" w:sz="0" w:space="0" w:color="auto"/>
            <w:right w:val="none" w:sz="0" w:space="0" w:color="auto"/>
          </w:divBdr>
        </w:div>
        <w:div w:id="1181240498">
          <w:marLeft w:val="480"/>
          <w:marRight w:val="0"/>
          <w:marTop w:val="0"/>
          <w:marBottom w:val="0"/>
          <w:divBdr>
            <w:top w:val="none" w:sz="0" w:space="0" w:color="auto"/>
            <w:left w:val="none" w:sz="0" w:space="0" w:color="auto"/>
            <w:bottom w:val="none" w:sz="0" w:space="0" w:color="auto"/>
            <w:right w:val="none" w:sz="0" w:space="0" w:color="auto"/>
          </w:divBdr>
        </w:div>
        <w:div w:id="1927569551">
          <w:marLeft w:val="480"/>
          <w:marRight w:val="0"/>
          <w:marTop w:val="0"/>
          <w:marBottom w:val="0"/>
          <w:divBdr>
            <w:top w:val="none" w:sz="0" w:space="0" w:color="auto"/>
            <w:left w:val="none" w:sz="0" w:space="0" w:color="auto"/>
            <w:bottom w:val="none" w:sz="0" w:space="0" w:color="auto"/>
            <w:right w:val="none" w:sz="0" w:space="0" w:color="auto"/>
          </w:divBdr>
        </w:div>
        <w:div w:id="1636644465">
          <w:marLeft w:val="480"/>
          <w:marRight w:val="0"/>
          <w:marTop w:val="0"/>
          <w:marBottom w:val="0"/>
          <w:divBdr>
            <w:top w:val="none" w:sz="0" w:space="0" w:color="auto"/>
            <w:left w:val="none" w:sz="0" w:space="0" w:color="auto"/>
            <w:bottom w:val="none" w:sz="0" w:space="0" w:color="auto"/>
            <w:right w:val="none" w:sz="0" w:space="0" w:color="auto"/>
          </w:divBdr>
        </w:div>
        <w:div w:id="565917555">
          <w:marLeft w:val="480"/>
          <w:marRight w:val="0"/>
          <w:marTop w:val="0"/>
          <w:marBottom w:val="0"/>
          <w:divBdr>
            <w:top w:val="none" w:sz="0" w:space="0" w:color="auto"/>
            <w:left w:val="none" w:sz="0" w:space="0" w:color="auto"/>
            <w:bottom w:val="none" w:sz="0" w:space="0" w:color="auto"/>
            <w:right w:val="none" w:sz="0" w:space="0" w:color="auto"/>
          </w:divBdr>
        </w:div>
        <w:div w:id="1254124237">
          <w:marLeft w:val="480"/>
          <w:marRight w:val="0"/>
          <w:marTop w:val="0"/>
          <w:marBottom w:val="0"/>
          <w:divBdr>
            <w:top w:val="none" w:sz="0" w:space="0" w:color="auto"/>
            <w:left w:val="none" w:sz="0" w:space="0" w:color="auto"/>
            <w:bottom w:val="none" w:sz="0" w:space="0" w:color="auto"/>
            <w:right w:val="none" w:sz="0" w:space="0" w:color="auto"/>
          </w:divBdr>
        </w:div>
        <w:div w:id="1638609328">
          <w:marLeft w:val="480"/>
          <w:marRight w:val="0"/>
          <w:marTop w:val="0"/>
          <w:marBottom w:val="0"/>
          <w:divBdr>
            <w:top w:val="none" w:sz="0" w:space="0" w:color="auto"/>
            <w:left w:val="none" w:sz="0" w:space="0" w:color="auto"/>
            <w:bottom w:val="none" w:sz="0" w:space="0" w:color="auto"/>
            <w:right w:val="none" w:sz="0" w:space="0" w:color="auto"/>
          </w:divBdr>
        </w:div>
        <w:div w:id="986397536">
          <w:marLeft w:val="480"/>
          <w:marRight w:val="0"/>
          <w:marTop w:val="0"/>
          <w:marBottom w:val="0"/>
          <w:divBdr>
            <w:top w:val="none" w:sz="0" w:space="0" w:color="auto"/>
            <w:left w:val="none" w:sz="0" w:space="0" w:color="auto"/>
            <w:bottom w:val="none" w:sz="0" w:space="0" w:color="auto"/>
            <w:right w:val="none" w:sz="0" w:space="0" w:color="auto"/>
          </w:divBdr>
        </w:div>
        <w:div w:id="2048989413">
          <w:marLeft w:val="480"/>
          <w:marRight w:val="0"/>
          <w:marTop w:val="0"/>
          <w:marBottom w:val="0"/>
          <w:divBdr>
            <w:top w:val="none" w:sz="0" w:space="0" w:color="auto"/>
            <w:left w:val="none" w:sz="0" w:space="0" w:color="auto"/>
            <w:bottom w:val="none" w:sz="0" w:space="0" w:color="auto"/>
            <w:right w:val="none" w:sz="0" w:space="0" w:color="auto"/>
          </w:divBdr>
        </w:div>
      </w:divsChild>
    </w:div>
    <w:div w:id="462308426">
      <w:bodyDiv w:val="1"/>
      <w:marLeft w:val="0"/>
      <w:marRight w:val="0"/>
      <w:marTop w:val="0"/>
      <w:marBottom w:val="0"/>
      <w:divBdr>
        <w:top w:val="none" w:sz="0" w:space="0" w:color="auto"/>
        <w:left w:val="none" w:sz="0" w:space="0" w:color="auto"/>
        <w:bottom w:val="none" w:sz="0" w:space="0" w:color="auto"/>
        <w:right w:val="none" w:sz="0" w:space="0" w:color="auto"/>
      </w:divBdr>
    </w:div>
    <w:div w:id="463472544">
      <w:bodyDiv w:val="1"/>
      <w:marLeft w:val="0"/>
      <w:marRight w:val="0"/>
      <w:marTop w:val="0"/>
      <w:marBottom w:val="0"/>
      <w:divBdr>
        <w:top w:val="none" w:sz="0" w:space="0" w:color="auto"/>
        <w:left w:val="none" w:sz="0" w:space="0" w:color="auto"/>
        <w:bottom w:val="none" w:sz="0" w:space="0" w:color="auto"/>
        <w:right w:val="none" w:sz="0" w:space="0" w:color="auto"/>
      </w:divBdr>
    </w:div>
    <w:div w:id="464156520">
      <w:bodyDiv w:val="1"/>
      <w:marLeft w:val="0"/>
      <w:marRight w:val="0"/>
      <w:marTop w:val="0"/>
      <w:marBottom w:val="0"/>
      <w:divBdr>
        <w:top w:val="none" w:sz="0" w:space="0" w:color="auto"/>
        <w:left w:val="none" w:sz="0" w:space="0" w:color="auto"/>
        <w:bottom w:val="none" w:sz="0" w:space="0" w:color="auto"/>
        <w:right w:val="none" w:sz="0" w:space="0" w:color="auto"/>
      </w:divBdr>
    </w:div>
    <w:div w:id="464274862">
      <w:bodyDiv w:val="1"/>
      <w:marLeft w:val="0"/>
      <w:marRight w:val="0"/>
      <w:marTop w:val="0"/>
      <w:marBottom w:val="0"/>
      <w:divBdr>
        <w:top w:val="none" w:sz="0" w:space="0" w:color="auto"/>
        <w:left w:val="none" w:sz="0" w:space="0" w:color="auto"/>
        <w:bottom w:val="none" w:sz="0" w:space="0" w:color="auto"/>
        <w:right w:val="none" w:sz="0" w:space="0" w:color="auto"/>
      </w:divBdr>
    </w:div>
    <w:div w:id="464350593">
      <w:bodyDiv w:val="1"/>
      <w:marLeft w:val="0"/>
      <w:marRight w:val="0"/>
      <w:marTop w:val="0"/>
      <w:marBottom w:val="0"/>
      <w:divBdr>
        <w:top w:val="none" w:sz="0" w:space="0" w:color="auto"/>
        <w:left w:val="none" w:sz="0" w:space="0" w:color="auto"/>
        <w:bottom w:val="none" w:sz="0" w:space="0" w:color="auto"/>
        <w:right w:val="none" w:sz="0" w:space="0" w:color="auto"/>
      </w:divBdr>
    </w:div>
    <w:div w:id="464586353">
      <w:bodyDiv w:val="1"/>
      <w:marLeft w:val="0"/>
      <w:marRight w:val="0"/>
      <w:marTop w:val="0"/>
      <w:marBottom w:val="0"/>
      <w:divBdr>
        <w:top w:val="none" w:sz="0" w:space="0" w:color="auto"/>
        <w:left w:val="none" w:sz="0" w:space="0" w:color="auto"/>
        <w:bottom w:val="none" w:sz="0" w:space="0" w:color="auto"/>
        <w:right w:val="none" w:sz="0" w:space="0" w:color="auto"/>
      </w:divBdr>
    </w:div>
    <w:div w:id="467406849">
      <w:bodyDiv w:val="1"/>
      <w:marLeft w:val="0"/>
      <w:marRight w:val="0"/>
      <w:marTop w:val="0"/>
      <w:marBottom w:val="0"/>
      <w:divBdr>
        <w:top w:val="none" w:sz="0" w:space="0" w:color="auto"/>
        <w:left w:val="none" w:sz="0" w:space="0" w:color="auto"/>
        <w:bottom w:val="none" w:sz="0" w:space="0" w:color="auto"/>
        <w:right w:val="none" w:sz="0" w:space="0" w:color="auto"/>
      </w:divBdr>
    </w:div>
    <w:div w:id="467556661">
      <w:bodyDiv w:val="1"/>
      <w:marLeft w:val="0"/>
      <w:marRight w:val="0"/>
      <w:marTop w:val="0"/>
      <w:marBottom w:val="0"/>
      <w:divBdr>
        <w:top w:val="none" w:sz="0" w:space="0" w:color="auto"/>
        <w:left w:val="none" w:sz="0" w:space="0" w:color="auto"/>
        <w:bottom w:val="none" w:sz="0" w:space="0" w:color="auto"/>
        <w:right w:val="none" w:sz="0" w:space="0" w:color="auto"/>
      </w:divBdr>
    </w:div>
    <w:div w:id="468280695">
      <w:bodyDiv w:val="1"/>
      <w:marLeft w:val="0"/>
      <w:marRight w:val="0"/>
      <w:marTop w:val="0"/>
      <w:marBottom w:val="0"/>
      <w:divBdr>
        <w:top w:val="none" w:sz="0" w:space="0" w:color="auto"/>
        <w:left w:val="none" w:sz="0" w:space="0" w:color="auto"/>
        <w:bottom w:val="none" w:sz="0" w:space="0" w:color="auto"/>
        <w:right w:val="none" w:sz="0" w:space="0" w:color="auto"/>
      </w:divBdr>
    </w:div>
    <w:div w:id="468714319">
      <w:bodyDiv w:val="1"/>
      <w:marLeft w:val="0"/>
      <w:marRight w:val="0"/>
      <w:marTop w:val="0"/>
      <w:marBottom w:val="0"/>
      <w:divBdr>
        <w:top w:val="none" w:sz="0" w:space="0" w:color="auto"/>
        <w:left w:val="none" w:sz="0" w:space="0" w:color="auto"/>
        <w:bottom w:val="none" w:sz="0" w:space="0" w:color="auto"/>
        <w:right w:val="none" w:sz="0" w:space="0" w:color="auto"/>
      </w:divBdr>
    </w:div>
    <w:div w:id="468977093">
      <w:bodyDiv w:val="1"/>
      <w:marLeft w:val="0"/>
      <w:marRight w:val="0"/>
      <w:marTop w:val="0"/>
      <w:marBottom w:val="0"/>
      <w:divBdr>
        <w:top w:val="none" w:sz="0" w:space="0" w:color="auto"/>
        <w:left w:val="none" w:sz="0" w:space="0" w:color="auto"/>
        <w:bottom w:val="none" w:sz="0" w:space="0" w:color="auto"/>
        <w:right w:val="none" w:sz="0" w:space="0" w:color="auto"/>
      </w:divBdr>
    </w:div>
    <w:div w:id="469372598">
      <w:bodyDiv w:val="1"/>
      <w:marLeft w:val="0"/>
      <w:marRight w:val="0"/>
      <w:marTop w:val="0"/>
      <w:marBottom w:val="0"/>
      <w:divBdr>
        <w:top w:val="none" w:sz="0" w:space="0" w:color="auto"/>
        <w:left w:val="none" w:sz="0" w:space="0" w:color="auto"/>
        <w:bottom w:val="none" w:sz="0" w:space="0" w:color="auto"/>
        <w:right w:val="none" w:sz="0" w:space="0" w:color="auto"/>
      </w:divBdr>
    </w:div>
    <w:div w:id="471291009">
      <w:bodyDiv w:val="1"/>
      <w:marLeft w:val="0"/>
      <w:marRight w:val="0"/>
      <w:marTop w:val="0"/>
      <w:marBottom w:val="0"/>
      <w:divBdr>
        <w:top w:val="none" w:sz="0" w:space="0" w:color="auto"/>
        <w:left w:val="none" w:sz="0" w:space="0" w:color="auto"/>
        <w:bottom w:val="none" w:sz="0" w:space="0" w:color="auto"/>
        <w:right w:val="none" w:sz="0" w:space="0" w:color="auto"/>
      </w:divBdr>
    </w:div>
    <w:div w:id="471367012">
      <w:bodyDiv w:val="1"/>
      <w:marLeft w:val="0"/>
      <w:marRight w:val="0"/>
      <w:marTop w:val="0"/>
      <w:marBottom w:val="0"/>
      <w:divBdr>
        <w:top w:val="none" w:sz="0" w:space="0" w:color="auto"/>
        <w:left w:val="none" w:sz="0" w:space="0" w:color="auto"/>
        <w:bottom w:val="none" w:sz="0" w:space="0" w:color="auto"/>
        <w:right w:val="none" w:sz="0" w:space="0" w:color="auto"/>
      </w:divBdr>
    </w:div>
    <w:div w:id="473563840">
      <w:bodyDiv w:val="1"/>
      <w:marLeft w:val="0"/>
      <w:marRight w:val="0"/>
      <w:marTop w:val="0"/>
      <w:marBottom w:val="0"/>
      <w:divBdr>
        <w:top w:val="none" w:sz="0" w:space="0" w:color="auto"/>
        <w:left w:val="none" w:sz="0" w:space="0" w:color="auto"/>
        <w:bottom w:val="none" w:sz="0" w:space="0" w:color="auto"/>
        <w:right w:val="none" w:sz="0" w:space="0" w:color="auto"/>
      </w:divBdr>
    </w:div>
    <w:div w:id="473719060">
      <w:bodyDiv w:val="1"/>
      <w:marLeft w:val="0"/>
      <w:marRight w:val="0"/>
      <w:marTop w:val="0"/>
      <w:marBottom w:val="0"/>
      <w:divBdr>
        <w:top w:val="none" w:sz="0" w:space="0" w:color="auto"/>
        <w:left w:val="none" w:sz="0" w:space="0" w:color="auto"/>
        <w:bottom w:val="none" w:sz="0" w:space="0" w:color="auto"/>
        <w:right w:val="none" w:sz="0" w:space="0" w:color="auto"/>
      </w:divBdr>
    </w:div>
    <w:div w:id="474298707">
      <w:bodyDiv w:val="1"/>
      <w:marLeft w:val="0"/>
      <w:marRight w:val="0"/>
      <w:marTop w:val="0"/>
      <w:marBottom w:val="0"/>
      <w:divBdr>
        <w:top w:val="none" w:sz="0" w:space="0" w:color="auto"/>
        <w:left w:val="none" w:sz="0" w:space="0" w:color="auto"/>
        <w:bottom w:val="none" w:sz="0" w:space="0" w:color="auto"/>
        <w:right w:val="none" w:sz="0" w:space="0" w:color="auto"/>
      </w:divBdr>
    </w:div>
    <w:div w:id="474369426">
      <w:bodyDiv w:val="1"/>
      <w:marLeft w:val="0"/>
      <w:marRight w:val="0"/>
      <w:marTop w:val="0"/>
      <w:marBottom w:val="0"/>
      <w:divBdr>
        <w:top w:val="none" w:sz="0" w:space="0" w:color="auto"/>
        <w:left w:val="none" w:sz="0" w:space="0" w:color="auto"/>
        <w:bottom w:val="none" w:sz="0" w:space="0" w:color="auto"/>
        <w:right w:val="none" w:sz="0" w:space="0" w:color="auto"/>
      </w:divBdr>
    </w:div>
    <w:div w:id="476184685">
      <w:bodyDiv w:val="1"/>
      <w:marLeft w:val="0"/>
      <w:marRight w:val="0"/>
      <w:marTop w:val="0"/>
      <w:marBottom w:val="0"/>
      <w:divBdr>
        <w:top w:val="none" w:sz="0" w:space="0" w:color="auto"/>
        <w:left w:val="none" w:sz="0" w:space="0" w:color="auto"/>
        <w:bottom w:val="none" w:sz="0" w:space="0" w:color="auto"/>
        <w:right w:val="none" w:sz="0" w:space="0" w:color="auto"/>
      </w:divBdr>
    </w:div>
    <w:div w:id="477378130">
      <w:bodyDiv w:val="1"/>
      <w:marLeft w:val="0"/>
      <w:marRight w:val="0"/>
      <w:marTop w:val="0"/>
      <w:marBottom w:val="0"/>
      <w:divBdr>
        <w:top w:val="none" w:sz="0" w:space="0" w:color="auto"/>
        <w:left w:val="none" w:sz="0" w:space="0" w:color="auto"/>
        <w:bottom w:val="none" w:sz="0" w:space="0" w:color="auto"/>
        <w:right w:val="none" w:sz="0" w:space="0" w:color="auto"/>
      </w:divBdr>
    </w:div>
    <w:div w:id="477527686">
      <w:bodyDiv w:val="1"/>
      <w:marLeft w:val="0"/>
      <w:marRight w:val="0"/>
      <w:marTop w:val="0"/>
      <w:marBottom w:val="0"/>
      <w:divBdr>
        <w:top w:val="none" w:sz="0" w:space="0" w:color="auto"/>
        <w:left w:val="none" w:sz="0" w:space="0" w:color="auto"/>
        <w:bottom w:val="none" w:sz="0" w:space="0" w:color="auto"/>
        <w:right w:val="none" w:sz="0" w:space="0" w:color="auto"/>
      </w:divBdr>
    </w:div>
    <w:div w:id="478035469">
      <w:bodyDiv w:val="1"/>
      <w:marLeft w:val="0"/>
      <w:marRight w:val="0"/>
      <w:marTop w:val="0"/>
      <w:marBottom w:val="0"/>
      <w:divBdr>
        <w:top w:val="none" w:sz="0" w:space="0" w:color="auto"/>
        <w:left w:val="none" w:sz="0" w:space="0" w:color="auto"/>
        <w:bottom w:val="none" w:sz="0" w:space="0" w:color="auto"/>
        <w:right w:val="none" w:sz="0" w:space="0" w:color="auto"/>
      </w:divBdr>
    </w:div>
    <w:div w:id="479932084">
      <w:bodyDiv w:val="1"/>
      <w:marLeft w:val="0"/>
      <w:marRight w:val="0"/>
      <w:marTop w:val="0"/>
      <w:marBottom w:val="0"/>
      <w:divBdr>
        <w:top w:val="none" w:sz="0" w:space="0" w:color="auto"/>
        <w:left w:val="none" w:sz="0" w:space="0" w:color="auto"/>
        <w:bottom w:val="none" w:sz="0" w:space="0" w:color="auto"/>
        <w:right w:val="none" w:sz="0" w:space="0" w:color="auto"/>
      </w:divBdr>
    </w:div>
    <w:div w:id="480587388">
      <w:bodyDiv w:val="1"/>
      <w:marLeft w:val="0"/>
      <w:marRight w:val="0"/>
      <w:marTop w:val="0"/>
      <w:marBottom w:val="0"/>
      <w:divBdr>
        <w:top w:val="none" w:sz="0" w:space="0" w:color="auto"/>
        <w:left w:val="none" w:sz="0" w:space="0" w:color="auto"/>
        <w:bottom w:val="none" w:sz="0" w:space="0" w:color="auto"/>
        <w:right w:val="none" w:sz="0" w:space="0" w:color="auto"/>
      </w:divBdr>
    </w:div>
    <w:div w:id="481889771">
      <w:bodyDiv w:val="1"/>
      <w:marLeft w:val="0"/>
      <w:marRight w:val="0"/>
      <w:marTop w:val="0"/>
      <w:marBottom w:val="0"/>
      <w:divBdr>
        <w:top w:val="none" w:sz="0" w:space="0" w:color="auto"/>
        <w:left w:val="none" w:sz="0" w:space="0" w:color="auto"/>
        <w:bottom w:val="none" w:sz="0" w:space="0" w:color="auto"/>
        <w:right w:val="none" w:sz="0" w:space="0" w:color="auto"/>
      </w:divBdr>
    </w:div>
    <w:div w:id="482088953">
      <w:bodyDiv w:val="1"/>
      <w:marLeft w:val="0"/>
      <w:marRight w:val="0"/>
      <w:marTop w:val="0"/>
      <w:marBottom w:val="0"/>
      <w:divBdr>
        <w:top w:val="none" w:sz="0" w:space="0" w:color="auto"/>
        <w:left w:val="none" w:sz="0" w:space="0" w:color="auto"/>
        <w:bottom w:val="none" w:sz="0" w:space="0" w:color="auto"/>
        <w:right w:val="none" w:sz="0" w:space="0" w:color="auto"/>
      </w:divBdr>
    </w:div>
    <w:div w:id="483283082">
      <w:bodyDiv w:val="1"/>
      <w:marLeft w:val="0"/>
      <w:marRight w:val="0"/>
      <w:marTop w:val="0"/>
      <w:marBottom w:val="0"/>
      <w:divBdr>
        <w:top w:val="none" w:sz="0" w:space="0" w:color="auto"/>
        <w:left w:val="none" w:sz="0" w:space="0" w:color="auto"/>
        <w:bottom w:val="none" w:sz="0" w:space="0" w:color="auto"/>
        <w:right w:val="none" w:sz="0" w:space="0" w:color="auto"/>
      </w:divBdr>
    </w:div>
    <w:div w:id="483668830">
      <w:bodyDiv w:val="1"/>
      <w:marLeft w:val="0"/>
      <w:marRight w:val="0"/>
      <w:marTop w:val="0"/>
      <w:marBottom w:val="0"/>
      <w:divBdr>
        <w:top w:val="none" w:sz="0" w:space="0" w:color="auto"/>
        <w:left w:val="none" w:sz="0" w:space="0" w:color="auto"/>
        <w:bottom w:val="none" w:sz="0" w:space="0" w:color="auto"/>
        <w:right w:val="none" w:sz="0" w:space="0" w:color="auto"/>
      </w:divBdr>
      <w:divsChild>
        <w:div w:id="535772268">
          <w:marLeft w:val="480"/>
          <w:marRight w:val="0"/>
          <w:marTop w:val="0"/>
          <w:marBottom w:val="0"/>
          <w:divBdr>
            <w:top w:val="none" w:sz="0" w:space="0" w:color="auto"/>
            <w:left w:val="none" w:sz="0" w:space="0" w:color="auto"/>
            <w:bottom w:val="none" w:sz="0" w:space="0" w:color="auto"/>
            <w:right w:val="none" w:sz="0" w:space="0" w:color="auto"/>
          </w:divBdr>
        </w:div>
        <w:div w:id="616571706">
          <w:marLeft w:val="480"/>
          <w:marRight w:val="0"/>
          <w:marTop w:val="0"/>
          <w:marBottom w:val="0"/>
          <w:divBdr>
            <w:top w:val="none" w:sz="0" w:space="0" w:color="auto"/>
            <w:left w:val="none" w:sz="0" w:space="0" w:color="auto"/>
            <w:bottom w:val="none" w:sz="0" w:space="0" w:color="auto"/>
            <w:right w:val="none" w:sz="0" w:space="0" w:color="auto"/>
          </w:divBdr>
        </w:div>
        <w:div w:id="2063671622">
          <w:marLeft w:val="480"/>
          <w:marRight w:val="0"/>
          <w:marTop w:val="0"/>
          <w:marBottom w:val="0"/>
          <w:divBdr>
            <w:top w:val="none" w:sz="0" w:space="0" w:color="auto"/>
            <w:left w:val="none" w:sz="0" w:space="0" w:color="auto"/>
            <w:bottom w:val="none" w:sz="0" w:space="0" w:color="auto"/>
            <w:right w:val="none" w:sz="0" w:space="0" w:color="auto"/>
          </w:divBdr>
        </w:div>
        <w:div w:id="2126804327">
          <w:marLeft w:val="480"/>
          <w:marRight w:val="0"/>
          <w:marTop w:val="0"/>
          <w:marBottom w:val="0"/>
          <w:divBdr>
            <w:top w:val="none" w:sz="0" w:space="0" w:color="auto"/>
            <w:left w:val="none" w:sz="0" w:space="0" w:color="auto"/>
            <w:bottom w:val="none" w:sz="0" w:space="0" w:color="auto"/>
            <w:right w:val="none" w:sz="0" w:space="0" w:color="auto"/>
          </w:divBdr>
        </w:div>
        <w:div w:id="761532374">
          <w:marLeft w:val="480"/>
          <w:marRight w:val="0"/>
          <w:marTop w:val="0"/>
          <w:marBottom w:val="0"/>
          <w:divBdr>
            <w:top w:val="none" w:sz="0" w:space="0" w:color="auto"/>
            <w:left w:val="none" w:sz="0" w:space="0" w:color="auto"/>
            <w:bottom w:val="none" w:sz="0" w:space="0" w:color="auto"/>
            <w:right w:val="none" w:sz="0" w:space="0" w:color="auto"/>
          </w:divBdr>
        </w:div>
        <w:div w:id="2136753680">
          <w:marLeft w:val="480"/>
          <w:marRight w:val="0"/>
          <w:marTop w:val="0"/>
          <w:marBottom w:val="0"/>
          <w:divBdr>
            <w:top w:val="none" w:sz="0" w:space="0" w:color="auto"/>
            <w:left w:val="none" w:sz="0" w:space="0" w:color="auto"/>
            <w:bottom w:val="none" w:sz="0" w:space="0" w:color="auto"/>
            <w:right w:val="none" w:sz="0" w:space="0" w:color="auto"/>
          </w:divBdr>
        </w:div>
        <w:div w:id="2092265898">
          <w:marLeft w:val="480"/>
          <w:marRight w:val="0"/>
          <w:marTop w:val="0"/>
          <w:marBottom w:val="0"/>
          <w:divBdr>
            <w:top w:val="none" w:sz="0" w:space="0" w:color="auto"/>
            <w:left w:val="none" w:sz="0" w:space="0" w:color="auto"/>
            <w:bottom w:val="none" w:sz="0" w:space="0" w:color="auto"/>
            <w:right w:val="none" w:sz="0" w:space="0" w:color="auto"/>
          </w:divBdr>
        </w:div>
        <w:div w:id="571816825">
          <w:marLeft w:val="480"/>
          <w:marRight w:val="0"/>
          <w:marTop w:val="0"/>
          <w:marBottom w:val="0"/>
          <w:divBdr>
            <w:top w:val="none" w:sz="0" w:space="0" w:color="auto"/>
            <w:left w:val="none" w:sz="0" w:space="0" w:color="auto"/>
            <w:bottom w:val="none" w:sz="0" w:space="0" w:color="auto"/>
            <w:right w:val="none" w:sz="0" w:space="0" w:color="auto"/>
          </w:divBdr>
        </w:div>
        <w:div w:id="942998597">
          <w:marLeft w:val="480"/>
          <w:marRight w:val="0"/>
          <w:marTop w:val="0"/>
          <w:marBottom w:val="0"/>
          <w:divBdr>
            <w:top w:val="none" w:sz="0" w:space="0" w:color="auto"/>
            <w:left w:val="none" w:sz="0" w:space="0" w:color="auto"/>
            <w:bottom w:val="none" w:sz="0" w:space="0" w:color="auto"/>
            <w:right w:val="none" w:sz="0" w:space="0" w:color="auto"/>
          </w:divBdr>
        </w:div>
        <w:div w:id="1723746563">
          <w:marLeft w:val="480"/>
          <w:marRight w:val="0"/>
          <w:marTop w:val="0"/>
          <w:marBottom w:val="0"/>
          <w:divBdr>
            <w:top w:val="none" w:sz="0" w:space="0" w:color="auto"/>
            <w:left w:val="none" w:sz="0" w:space="0" w:color="auto"/>
            <w:bottom w:val="none" w:sz="0" w:space="0" w:color="auto"/>
            <w:right w:val="none" w:sz="0" w:space="0" w:color="auto"/>
          </w:divBdr>
        </w:div>
        <w:div w:id="48771377">
          <w:marLeft w:val="480"/>
          <w:marRight w:val="0"/>
          <w:marTop w:val="0"/>
          <w:marBottom w:val="0"/>
          <w:divBdr>
            <w:top w:val="none" w:sz="0" w:space="0" w:color="auto"/>
            <w:left w:val="none" w:sz="0" w:space="0" w:color="auto"/>
            <w:bottom w:val="none" w:sz="0" w:space="0" w:color="auto"/>
            <w:right w:val="none" w:sz="0" w:space="0" w:color="auto"/>
          </w:divBdr>
        </w:div>
        <w:div w:id="685716758">
          <w:marLeft w:val="480"/>
          <w:marRight w:val="0"/>
          <w:marTop w:val="0"/>
          <w:marBottom w:val="0"/>
          <w:divBdr>
            <w:top w:val="none" w:sz="0" w:space="0" w:color="auto"/>
            <w:left w:val="none" w:sz="0" w:space="0" w:color="auto"/>
            <w:bottom w:val="none" w:sz="0" w:space="0" w:color="auto"/>
            <w:right w:val="none" w:sz="0" w:space="0" w:color="auto"/>
          </w:divBdr>
        </w:div>
        <w:div w:id="898629915">
          <w:marLeft w:val="480"/>
          <w:marRight w:val="0"/>
          <w:marTop w:val="0"/>
          <w:marBottom w:val="0"/>
          <w:divBdr>
            <w:top w:val="none" w:sz="0" w:space="0" w:color="auto"/>
            <w:left w:val="none" w:sz="0" w:space="0" w:color="auto"/>
            <w:bottom w:val="none" w:sz="0" w:space="0" w:color="auto"/>
            <w:right w:val="none" w:sz="0" w:space="0" w:color="auto"/>
          </w:divBdr>
        </w:div>
        <w:div w:id="1851682236">
          <w:marLeft w:val="480"/>
          <w:marRight w:val="0"/>
          <w:marTop w:val="0"/>
          <w:marBottom w:val="0"/>
          <w:divBdr>
            <w:top w:val="none" w:sz="0" w:space="0" w:color="auto"/>
            <w:left w:val="none" w:sz="0" w:space="0" w:color="auto"/>
            <w:bottom w:val="none" w:sz="0" w:space="0" w:color="auto"/>
            <w:right w:val="none" w:sz="0" w:space="0" w:color="auto"/>
          </w:divBdr>
        </w:div>
        <w:div w:id="1529950349">
          <w:marLeft w:val="480"/>
          <w:marRight w:val="0"/>
          <w:marTop w:val="0"/>
          <w:marBottom w:val="0"/>
          <w:divBdr>
            <w:top w:val="none" w:sz="0" w:space="0" w:color="auto"/>
            <w:left w:val="none" w:sz="0" w:space="0" w:color="auto"/>
            <w:bottom w:val="none" w:sz="0" w:space="0" w:color="auto"/>
            <w:right w:val="none" w:sz="0" w:space="0" w:color="auto"/>
          </w:divBdr>
        </w:div>
        <w:div w:id="952515780">
          <w:marLeft w:val="480"/>
          <w:marRight w:val="0"/>
          <w:marTop w:val="0"/>
          <w:marBottom w:val="0"/>
          <w:divBdr>
            <w:top w:val="none" w:sz="0" w:space="0" w:color="auto"/>
            <w:left w:val="none" w:sz="0" w:space="0" w:color="auto"/>
            <w:bottom w:val="none" w:sz="0" w:space="0" w:color="auto"/>
            <w:right w:val="none" w:sz="0" w:space="0" w:color="auto"/>
          </w:divBdr>
        </w:div>
        <w:div w:id="993801150">
          <w:marLeft w:val="480"/>
          <w:marRight w:val="0"/>
          <w:marTop w:val="0"/>
          <w:marBottom w:val="0"/>
          <w:divBdr>
            <w:top w:val="none" w:sz="0" w:space="0" w:color="auto"/>
            <w:left w:val="none" w:sz="0" w:space="0" w:color="auto"/>
            <w:bottom w:val="none" w:sz="0" w:space="0" w:color="auto"/>
            <w:right w:val="none" w:sz="0" w:space="0" w:color="auto"/>
          </w:divBdr>
        </w:div>
      </w:divsChild>
    </w:div>
    <w:div w:id="486477419">
      <w:bodyDiv w:val="1"/>
      <w:marLeft w:val="0"/>
      <w:marRight w:val="0"/>
      <w:marTop w:val="0"/>
      <w:marBottom w:val="0"/>
      <w:divBdr>
        <w:top w:val="none" w:sz="0" w:space="0" w:color="auto"/>
        <w:left w:val="none" w:sz="0" w:space="0" w:color="auto"/>
        <w:bottom w:val="none" w:sz="0" w:space="0" w:color="auto"/>
        <w:right w:val="none" w:sz="0" w:space="0" w:color="auto"/>
      </w:divBdr>
    </w:div>
    <w:div w:id="487404615">
      <w:bodyDiv w:val="1"/>
      <w:marLeft w:val="0"/>
      <w:marRight w:val="0"/>
      <w:marTop w:val="0"/>
      <w:marBottom w:val="0"/>
      <w:divBdr>
        <w:top w:val="none" w:sz="0" w:space="0" w:color="auto"/>
        <w:left w:val="none" w:sz="0" w:space="0" w:color="auto"/>
        <w:bottom w:val="none" w:sz="0" w:space="0" w:color="auto"/>
        <w:right w:val="none" w:sz="0" w:space="0" w:color="auto"/>
      </w:divBdr>
    </w:div>
    <w:div w:id="487407383">
      <w:bodyDiv w:val="1"/>
      <w:marLeft w:val="0"/>
      <w:marRight w:val="0"/>
      <w:marTop w:val="0"/>
      <w:marBottom w:val="0"/>
      <w:divBdr>
        <w:top w:val="none" w:sz="0" w:space="0" w:color="auto"/>
        <w:left w:val="none" w:sz="0" w:space="0" w:color="auto"/>
        <w:bottom w:val="none" w:sz="0" w:space="0" w:color="auto"/>
        <w:right w:val="none" w:sz="0" w:space="0" w:color="auto"/>
      </w:divBdr>
    </w:div>
    <w:div w:id="489101504">
      <w:bodyDiv w:val="1"/>
      <w:marLeft w:val="0"/>
      <w:marRight w:val="0"/>
      <w:marTop w:val="0"/>
      <w:marBottom w:val="0"/>
      <w:divBdr>
        <w:top w:val="none" w:sz="0" w:space="0" w:color="auto"/>
        <w:left w:val="none" w:sz="0" w:space="0" w:color="auto"/>
        <w:bottom w:val="none" w:sz="0" w:space="0" w:color="auto"/>
        <w:right w:val="none" w:sz="0" w:space="0" w:color="auto"/>
      </w:divBdr>
    </w:div>
    <w:div w:id="489516158">
      <w:bodyDiv w:val="1"/>
      <w:marLeft w:val="0"/>
      <w:marRight w:val="0"/>
      <w:marTop w:val="0"/>
      <w:marBottom w:val="0"/>
      <w:divBdr>
        <w:top w:val="none" w:sz="0" w:space="0" w:color="auto"/>
        <w:left w:val="none" w:sz="0" w:space="0" w:color="auto"/>
        <w:bottom w:val="none" w:sz="0" w:space="0" w:color="auto"/>
        <w:right w:val="none" w:sz="0" w:space="0" w:color="auto"/>
      </w:divBdr>
      <w:divsChild>
        <w:div w:id="1574464387">
          <w:marLeft w:val="480"/>
          <w:marRight w:val="0"/>
          <w:marTop w:val="0"/>
          <w:marBottom w:val="0"/>
          <w:divBdr>
            <w:top w:val="none" w:sz="0" w:space="0" w:color="auto"/>
            <w:left w:val="none" w:sz="0" w:space="0" w:color="auto"/>
            <w:bottom w:val="none" w:sz="0" w:space="0" w:color="auto"/>
            <w:right w:val="none" w:sz="0" w:space="0" w:color="auto"/>
          </w:divBdr>
        </w:div>
        <w:div w:id="205878521">
          <w:marLeft w:val="480"/>
          <w:marRight w:val="0"/>
          <w:marTop w:val="0"/>
          <w:marBottom w:val="0"/>
          <w:divBdr>
            <w:top w:val="none" w:sz="0" w:space="0" w:color="auto"/>
            <w:left w:val="none" w:sz="0" w:space="0" w:color="auto"/>
            <w:bottom w:val="none" w:sz="0" w:space="0" w:color="auto"/>
            <w:right w:val="none" w:sz="0" w:space="0" w:color="auto"/>
          </w:divBdr>
        </w:div>
        <w:div w:id="352151216">
          <w:marLeft w:val="480"/>
          <w:marRight w:val="0"/>
          <w:marTop w:val="0"/>
          <w:marBottom w:val="0"/>
          <w:divBdr>
            <w:top w:val="none" w:sz="0" w:space="0" w:color="auto"/>
            <w:left w:val="none" w:sz="0" w:space="0" w:color="auto"/>
            <w:bottom w:val="none" w:sz="0" w:space="0" w:color="auto"/>
            <w:right w:val="none" w:sz="0" w:space="0" w:color="auto"/>
          </w:divBdr>
        </w:div>
        <w:div w:id="1428847908">
          <w:marLeft w:val="480"/>
          <w:marRight w:val="0"/>
          <w:marTop w:val="0"/>
          <w:marBottom w:val="0"/>
          <w:divBdr>
            <w:top w:val="none" w:sz="0" w:space="0" w:color="auto"/>
            <w:left w:val="none" w:sz="0" w:space="0" w:color="auto"/>
            <w:bottom w:val="none" w:sz="0" w:space="0" w:color="auto"/>
            <w:right w:val="none" w:sz="0" w:space="0" w:color="auto"/>
          </w:divBdr>
        </w:div>
        <w:div w:id="2003116681">
          <w:marLeft w:val="480"/>
          <w:marRight w:val="0"/>
          <w:marTop w:val="0"/>
          <w:marBottom w:val="0"/>
          <w:divBdr>
            <w:top w:val="none" w:sz="0" w:space="0" w:color="auto"/>
            <w:left w:val="none" w:sz="0" w:space="0" w:color="auto"/>
            <w:bottom w:val="none" w:sz="0" w:space="0" w:color="auto"/>
            <w:right w:val="none" w:sz="0" w:space="0" w:color="auto"/>
          </w:divBdr>
        </w:div>
        <w:div w:id="743452825">
          <w:marLeft w:val="480"/>
          <w:marRight w:val="0"/>
          <w:marTop w:val="0"/>
          <w:marBottom w:val="0"/>
          <w:divBdr>
            <w:top w:val="none" w:sz="0" w:space="0" w:color="auto"/>
            <w:left w:val="none" w:sz="0" w:space="0" w:color="auto"/>
            <w:bottom w:val="none" w:sz="0" w:space="0" w:color="auto"/>
            <w:right w:val="none" w:sz="0" w:space="0" w:color="auto"/>
          </w:divBdr>
        </w:div>
        <w:div w:id="1304389803">
          <w:marLeft w:val="480"/>
          <w:marRight w:val="0"/>
          <w:marTop w:val="0"/>
          <w:marBottom w:val="0"/>
          <w:divBdr>
            <w:top w:val="none" w:sz="0" w:space="0" w:color="auto"/>
            <w:left w:val="none" w:sz="0" w:space="0" w:color="auto"/>
            <w:bottom w:val="none" w:sz="0" w:space="0" w:color="auto"/>
            <w:right w:val="none" w:sz="0" w:space="0" w:color="auto"/>
          </w:divBdr>
        </w:div>
        <w:div w:id="1971473951">
          <w:marLeft w:val="480"/>
          <w:marRight w:val="0"/>
          <w:marTop w:val="0"/>
          <w:marBottom w:val="0"/>
          <w:divBdr>
            <w:top w:val="none" w:sz="0" w:space="0" w:color="auto"/>
            <w:left w:val="none" w:sz="0" w:space="0" w:color="auto"/>
            <w:bottom w:val="none" w:sz="0" w:space="0" w:color="auto"/>
            <w:right w:val="none" w:sz="0" w:space="0" w:color="auto"/>
          </w:divBdr>
        </w:div>
        <w:div w:id="666248720">
          <w:marLeft w:val="480"/>
          <w:marRight w:val="0"/>
          <w:marTop w:val="0"/>
          <w:marBottom w:val="0"/>
          <w:divBdr>
            <w:top w:val="none" w:sz="0" w:space="0" w:color="auto"/>
            <w:left w:val="none" w:sz="0" w:space="0" w:color="auto"/>
            <w:bottom w:val="none" w:sz="0" w:space="0" w:color="auto"/>
            <w:right w:val="none" w:sz="0" w:space="0" w:color="auto"/>
          </w:divBdr>
        </w:div>
        <w:div w:id="1848980872">
          <w:marLeft w:val="480"/>
          <w:marRight w:val="0"/>
          <w:marTop w:val="0"/>
          <w:marBottom w:val="0"/>
          <w:divBdr>
            <w:top w:val="none" w:sz="0" w:space="0" w:color="auto"/>
            <w:left w:val="none" w:sz="0" w:space="0" w:color="auto"/>
            <w:bottom w:val="none" w:sz="0" w:space="0" w:color="auto"/>
            <w:right w:val="none" w:sz="0" w:space="0" w:color="auto"/>
          </w:divBdr>
        </w:div>
        <w:div w:id="1215195199">
          <w:marLeft w:val="480"/>
          <w:marRight w:val="0"/>
          <w:marTop w:val="0"/>
          <w:marBottom w:val="0"/>
          <w:divBdr>
            <w:top w:val="none" w:sz="0" w:space="0" w:color="auto"/>
            <w:left w:val="none" w:sz="0" w:space="0" w:color="auto"/>
            <w:bottom w:val="none" w:sz="0" w:space="0" w:color="auto"/>
            <w:right w:val="none" w:sz="0" w:space="0" w:color="auto"/>
          </w:divBdr>
        </w:div>
        <w:div w:id="491869355">
          <w:marLeft w:val="480"/>
          <w:marRight w:val="0"/>
          <w:marTop w:val="0"/>
          <w:marBottom w:val="0"/>
          <w:divBdr>
            <w:top w:val="none" w:sz="0" w:space="0" w:color="auto"/>
            <w:left w:val="none" w:sz="0" w:space="0" w:color="auto"/>
            <w:bottom w:val="none" w:sz="0" w:space="0" w:color="auto"/>
            <w:right w:val="none" w:sz="0" w:space="0" w:color="auto"/>
          </w:divBdr>
        </w:div>
        <w:div w:id="346249525">
          <w:marLeft w:val="480"/>
          <w:marRight w:val="0"/>
          <w:marTop w:val="0"/>
          <w:marBottom w:val="0"/>
          <w:divBdr>
            <w:top w:val="none" w:sz="0" w:space="0" w:color="auto"/>
            <w:left w:val="none" w:sz="0" w:space="0" w:color="auto"/>
            <w:bottom w:val="none" w:sz="0" w:space="0" w:color="auto"/>
            <w:right w:val="none" w:sz="0" w:space="0" w:color="auto"/>
          </w:divBdr>
        </w:div>
        <w:div w:id="2003507785">
          <w:marLeft w:val="480"/>
          <w:marRight w:val="0"/>
          <w:marTop w:val="0"/>
          <w:marBottom w:val="0"/>
          <w:divBdr>
            <w:top w:val="none" w:sz="0" w:space="0" w:color="auto"/>
            <w:left w:val="none" w:sz="0" w:space="0" w:color="auto"/>
            <w:bottom w:val="none" w:sz="0" w:space="0" w:color="auto"/>
            <w:right w:val="none" w:sz="0" w:space="0" w:color="auto"/>
          </w:divBdr>
        </w:div>
        <w:div w:id="740521905">
          <w:marLeft w:val="480"/>
          <w:marRight w:val="0"/>
          <w:marTop w:val="0"/>
          <w:marBottom w:val="0"/>
          <w:divBdr>
            <w:top w:val="none" w:sz="0" w:space="0" w:color="auto"/>
            <w:left w:val="none" w:sz="0" w:space="0" w:color="auto"/>
            <w:bottom w:val="none" w:sz="0" w:space="0" w:color="auto"/>
            <w:right w:val="none" w:sz="0" w:space="0" w:color="auto"/>
          </w:divBdr>
        </w:div>
        <w:div w:id="1581868341">
          <w:marLeft w:val="480"/>
          <w:marRight w:val="0"/>
          <w:marTop w:val="0"/>
          <w:marBottom w:val="0"/>
          <w:divBdr>
            <w:top w:val="none" w:sz="0" w:space="0" w:color="auto"/>
            <w:left w:val="none" w:sz="0" w:space="0" w:color="auto"/>
            <w:bottom w:val="none" w:sz="0" w:space="0" w:color="auto"/>
            <w:right w:val="none" w:sz="0" w:space="0" w:color="auto"/>
          </w:divBdr>
        </w:div>
        <w:div w:id="1455324627">
          <w:marLeft w:val="480"/>
          <w:marRight w:val="0"/>
          <w:marTop w:val="0"/>
          <w:marBottom w:val="0"/>
          <w:divBdr>
            <w:top w:val="none" w:sz="0" w:space="0" w:color="auto"/>
            <w:left w:val="none" w:sz="0" w:space="0" w:color="auto"/>
            <w:bottom w:val="none" w:sz="0" w:space="0" w:color="auto"/>
            <w:right w:val="none" w:sz="0" w:space="0" w:color="auto"/>
          </w:divBdr>
        </w:div>
      </w:divsChild>
    </w:div>
    <w:div w:id="489833856">
      <w:bodyDiv w:val="1"/>
      <w:marLeft w:val="0"/>
      <w:marRight w:val="0"/>
      <w:marTop w:val="0"/>
      <w:marBottom w:val="0"/>
      <w:divBdr>
        <w:top w:val="none" w:sz="0" w:space="0" w:color="auto"/>
        <w:left w:val="none" w:sz="0" w:space="0" w:color="auto"/>
        <w:bottom w:val="none" w:sz="0" w:space="0" w:color="auto"/>
        <w:right w:val="none" w:sz="0" w:space="0" w:color="auto"/>
      </w:divBdr>
    </w:div>
    <w:div w:id="489906194">
      <w:bodyDiv w:val="1"/>
      <w:marLeft w:val="0"/>
      <w:marRight w:val="0"/>
      <w:marTop w:val="0"/>
      <w:marBottom w:val="0"/>
      <w:divBdr>
        <w:top w:val="none" w:sz="0" w:space="0" w:color="auto"/>
        <w:left w:val="none" w:sz="0" w:space="0" w:color="auto"/>
        <w:bottom w:val="none" w:sz="0" w:space="0" w:color="auto"/>
        <w:right w:val="none" w:sz="0" w:space="0" w:color="auto"/>
      </w:divBdr>
    </w:div>
    <w:div w:id="490104443">
      <w:bodyDiv w:val="1"/>
      <w:marLeft w:val="0"/>
      <w:marRight w:val="0"/>
      <w:marTop w:val="0"/>
      <w:marBottom w:val="0"/>
      <w:divBdr>
        <w:top w:val="none" w:sz="0" w:space="0" w:color="auto"/>
        <w:left w:val="none" w:sz="0" w:space="0" w:color="auto"/>
        <w:bottom w:val="none" w:sz="0" w:space="0" w:color="auto"/>
        <w:right w:val="none" w:sz="0" w:space="0" w:color="auto"/>
      </w:divBdr>
      <w:divsChild>
        <w:div w:id="1946962229">
          <w:marLeft w:val="480"/>
          <w:marRight w:val="0"/>
          <w:marTop w:val="0"/>
          <w:marBottom w:val="0"/>
          <w:divBdr>
            <w:top w:val="none" w:sz="0" w:space="0" w:color="auto"/>
            <w:left w:val="none" w:sz="0" w:space="0" w:color="auto"/>
            <w:bottom w:val="none" w:sz="0" w:space="0" w:color="auto"/>
            <w:right w:val="none" w:sz="0" w:space="0" w:color="auto"/>
          </w:divBdr>
        </w:div>
        <w:div w:id="510340235">
          <w:marLeft w:val="480"/>
          <w:marRight w:val="0"/>
          <w:marTop w:val="0"/>
          <w:marBottom w:val="0"/>
          <w:divBdr>
            <w:top w:val="none" w:sz="0" w:space="0" w:color="auto"/>
            <w:left w:val="none" w:sz="0" w:space="0" w:color="auto"/>
            <w:bottom w:val="none" w:sz="0" w:space="0" w:color="auto"/>
            <w:right w:val="none" w:sz="0" w:space="0" w:color="auto"/>
          </w:divBdr>
        </w:div>
        <w:div w:id="1732844125">
          <w:marLeft w:val="480"/>
          <w:marRight w:val="0"/>
          <w:marTop w:val="0"/>
          <w:marBottom w:val="0"/>
          <w:divBdr>
            <w:top w:val="none" w:sz="0" w:space="0" w:color="auto"/>
            <w:left w:val="none" w:sz="0" w:space="0" w:color="auto"/>
            <w:bottom w:val="none" w:sz="0" w:space="0" w:color="auto"/>
            <w:right w:val="none" w:sz="0" w:space="0" w:color="auto"/>
          </w:divBdr>
        </w:div>
        <w:div w:id="1974284244">
          <w:marLeft w:val="480"/>
          <w:marRight w:val="0"/>
          <w:marTop w:val="0"/>
          <w:marBottom w:val="0"/>
          <w:divBdr>
            <w:top w:val="none" w:sz="0" w:space="0" w:color="auto"/>
            <w:left w:val="none" w:sz="0" w:space="0" w:color="auto"/>
            <w:bottom w:val="none" w:sz="0" w:space="0" w:color="auto"/>
            <w:right w:val="none" w:sz="0" w:space="0" w:color="auto"/>
          </w:divBdr>
        </w:div>
        <w:div w:id="2001732644">
          <w:marLeft w:val="480"/>
          <w:marRight w:val="0"/>
          <w:marTop w:val="0"/>
          <w:marBottom w:val="0"/>
          <w:divBdr>
            <w:top w:val="none" w:sz="0" w:space="0" w:color="auto"/>
            <w:left w:val="none" w:sz="0" w:space="0" w:color="auto"/>
            <w:bottom w:val="none" w:sz="0" w:space="0" w:color="auto"/>
            <w:right w:val="none" w:sz="0" w:space="0" w:color="auto"/>
          </w:divBdr>
        </w:div>
        <w:div w:id="1465737697">
          <w:marLeft w:val="480"/>
          <w:marRight w:val="0"/>
          <w:marTop w:val="0"/>
          <w:marBottom w:val="0"/>
          <w:divBdr>
            <w:top w:val="none" w:sz="0" w:space="0" w:color="auto"/>
            <w:left w:val="none" w:sz="0" w:space="0" w:color="auto"/>
            <w:bottom w:val="none" w:sz="0" w:space="0" w:color="auto"/>
            <w:right w:val="none" w:sz="0" w:space="0" w:color="auto"/>
          </w:divBdr>
        </w:div>
        <w:div w:id="677385126">
          <w:marLeft w:val="480"/>
          <w:marRight w:val="0"/>
          <w:marTop w:val="0"/>
          <w:marBottom w:val="0"/>
          <w:divBdr>
            <w:top w:val="none" w:sz="0" w:space="0" w:color="auto"/>
            <w:left w:val="none" w:sz="0" w:space="0" w:color="auto"/>
            <w:bottom w:val="none" w:sz="0" w:space="0" w:color="auto"/>
            <w:right w:val="none" w:sz="0" w:space="0" w:color="auto"/>
          </w:divBdr>
        </w:div>
        <w:div w:id="1541284556">
          <w:marLeft w:val="480"/>
          <w:marRight w:val="0"/>
          <w:marTop w:val="0"/>
          <w:marBottom w:val="0"/>
          <w:divBdr>
            <w:top w:val="none" w:sz="0" w:space="0" w:color="auto"/>
            <w:left w:val="none" w:sz="0" w:space="0" w:color="auto"/>
            <w:bottom w:val="none" w:sz="0" w:space="0" w:color="auto"/>
            <w:right w:val="none" w:sz="0" w:space="0" w:color="auto"/>
          </w:divBdr>
        </w:div>
        <w:div w:id="214852769">
          <w:marLeft w:val="480"/>
          <w:marRight w:val="0"/>
          <w:marTop w:val="0"/>
          <w:marBottom w:val="0"/>
          <w:divBdr>
            <w:top w:val="none" w:sz="0" w:space="0" w:color="auto"/>
            <w:left w:val="none" w:sz="0" w:space="0" w:color="auto"/>
            <w:bottom w:val="none" w:sz="0" w:space="0" w:color="auto"/>
            <w:right w:val="none" w:sz="0" w:space="0" w:color="auto"/>
          </w:divBdr>
        </w:div>
        <w:div w:id="670183345">
          <w:marLeft w:val="480"/>
          <w:marRight w:val="0"/>
          <w:marTop w:val="0"/>
          <w:marBottom w:val="0"/>
          <w:divBdr>
            <w:top w:val="none" w:sz="0" w:space="0" w:color="auto"/>
            <w:left w:val="none" w:sz="0" w:space="0" w:color="auto"/>
            <w:bottom w:val="none" w:sz="0" w:space="0" w:color="auto"/>
            <w:right w:val="none" w:sz="0" w:space="0" w:color="auto"/>
          </w:divBdr>
        </w:div>
      </w:divsChild>
    </w:div>
    <w:div w:id="490800818">
      <w:bodyDiv w:val="1"/>
      <w:marLeft w:val="0"/>
      <w:marRight w:val="0"/>
      <w:marTop w:val="0"/>
      <w:marBottom w:val="0"/>
      <w:divBdr>
        <w:top w:val="none" w:sz="0" w:space="0" w:color="auto"/>
        <w:left w:val="none" w:sz="0" w:space="0" w:color="auto"/>
        <w:bottom w:val="none" w:sz="0" w:space="0" w:color="auto"/>
        <w:right w:val="none" w:sz="0" w:space="0" w:color="auto"/>
      </w:divBdr>
    </w:div>
    <w:div w:id="493839001">
      <w:bodyDiv w:val="1"/>
      <w:marLeft w:val="0"/>
      <w:marRight w:val="0"/>
      <w:marTop w:val="0"/>
      <w:marBottom w:val="0"/>
      <w:divBdr>
        <w:top w:val="none" w:sz="0" w:space="0" w:color="auto"/>
        <w:left w:val="none" w:sz="0" w:space="0" w:color="auto"/>
        <w:bottom w:val="none" w:sz="0" w:space="0" w:color="auto"/>
        <w:right w:val="none" w:sz="0" w:space="0" w:color="auto"/>
      </w:divBdr>
    </w:div>
    <w:div w:id="493910977">
      <w:bodyDiv w:val="1"/>
      <w:marLeft w:val="0"/>
      <w:marRight w:val="0"/>
      <w:marTop w:val="0"/>
      <w:marBottom w:val="0"/>
      <w:divBdr>
        <w:top w:val="none" w:sz="0" w:space="0" w:color="auto"/>
        <w:left w:val="none" w:sz="0" w:space="0" w:color="auto"/>
        <w:bottom w:val="none" w:sz="0" w:space="0" w:color="auto"/>
        <w:right w:val="none" w:sz="0" w:space="0" w:color="auto"/>
      </w:divBdr>
    </w:div>
    <w:div w:id="495072877">
      <w:bodyDiv w:val="1"/>
      <w:marLeft w:val="0"/>
      <w:marRight w:val="0"/>
      <w:marTop w:val="0"/>
      <w:marBottom w:val="0"/>
      <w:divBdr>
        <w:top w:val="none" w:sz="0" w:space="0" w:color="auto"/>
        <w:left w:val="none" w:sz="0" w:space="0" w:color="auto"/>
        <w:bottom w:val="none" w:sz="0" w:space="0" w:color="auto"/>
        <w:right w:val="none" w:sz="0" w:space="0" w:color="auto"/>
      </w:divBdr>
    </w:div>
    <w:div w:id="495459369">
      <w:bodyDiv w:val="1"/>
      <w:marLeft w:val="0"/>
      <w:marRight w:val="0"/>
      <w:marTop w:val="0"/>
      <w:marBottom w:val="0"/>
      <w:divBdr>
        <w:top w:val="none" w:sz="0" w:space="0" w:color="auto"/>
        <w:left w:val="none" w:sz="0" w:space="0" w:color="auto"/>
        <w:bottom w:val="none" w:sz="0" w:space="0" w:color="auto"/>
        <w:right w:val="none" w:sz="0" w:space="0" w:color="auto"/>
      </w:divBdr>
    </w:div>
    <w:div w:id="495875916">
      <w:bodyDiv w:val="1"/>
      <w:marLeft w:val="0"/>
      <w:marRight w:val="0"/>
      <w:marTop w:val="0"/>
      <w:marBottom w:val="0"/>
      <w:divBdr>
        <w:top w:val="none" w:sz="0" w:space="0" w:color="auto"/>
        <w:left w:val="none" w:sz="0" w:space="0" w:color="auto"/>
        <w:bottom w:val="none" w:sz="0" w:space="0" w:color="auto"/>
        <w:right w:val="none" w:sz="0" w:space="0" w:color="auto"/>
      </w:divBdr>
    </w:div>
    <w:div w:id="495925478">
      <w:bodyDiv w:val="1"/>
      <w:marLeft w:val="0"/>
      <w:marRight w:val="0"/>
      <w:marTop w:val="0"/>
      <w:marBottom w:val="0"/>
      <w:divBdr>
        <w:top w:val="none" w:sz="0" w:space="0" w:color="auto"/>
        <w:left w:val="none" w:sz="0" w:space="0" w:color="auto"/>
        <w:bottom w:val="none" w:sz="0" w:space="0" w:color="auto"/>
        <w:right w:val="none" w:sz="0" w:space="0" w:color="auto"/>
      </w:divBdr>
    </w:div>
    <w:div w:id="496729546">
      <w:bodyDiv w:val="1"/>
      <w:marLeft w:val="0"/>
      <w:marRight w:val="0"/>
      <w:marTop w:val="0"/>
      <w:marBottom w:val="0"/>
      <w:divBdr>
        <w:top w:val="none" w:sz="0" w:space="0" w:color="auto"/>
        <w:left w:val="none" w:sz="0" w:space="0" w:color="auto"/>
        <w:bottom w:val="none" w:sz="0" w:space="0" w:color="auto"/>
        <w:right w:val="none" w:sz="0" w:space="0" w:color="auto"/>
      </w:divBdr>
    </w:div>
    <w:div w:id="497304617">
      <w:bodyDiv w:val="1"/>
      <w:marLeft w:val="0"/>
      <w:marRight w:val="0"/>
      <w:marTop w:val="0"/>
      <w:marBottom w:val="0"/>
      <w:divBdr>
        <w:top w:val="none" w:sz="0" w:space="0" w:color="auto"/>
        <w:left w:val="none" w:sz="0" w:space="0" w:color="auto"/>
        <w:bottom w:val="none" w:sz="0" w:space="0" w:color="auto"/>
        <w:right w:val="none" w:sz="0" w:space="0" w:color="auto"/>
      </w:divBdr>
    </w:div>
    <w:div w:id="497624626">
      <w:bodyDiv w:val="1"/>
      <w:marLeft w:val="0"/>
      <w:marRight w:val="0"/>
      <w:marTop w:val="0"/>
      <w:marBottom w:val="0"/>
      <w:divBdr>
        <w:top w:val="none" w:sz="0" w:space="0" w:color="auto"/>
        <w:left w:val="none" w:sz="0" w:space="0" w:color="auto"/>
        <w:bottom w:val="none" w:sz="0" w:space="0" w:color="auto"/>
        <w:right w:val="none" w:sz="0" w:space="0" w:color="auto"/>
      </w:divBdr>
      <w:divsChild>
        <w:div w:id="1552376093">
          <w:marLeft w:val="480"/>
          <w:marRight w:val="0"/>
          <w:marTop w:val="0"/>
          <w:marBottom w:val="0"/>
          <w:divBdr>
            <w:top w:val="none" w:sz="0" w:space="0" w:color="auto"/>
            <w:left w:val="none" w:sz="0" w:space="0" w:color="auto"/>
            <w:bottom w:val="none" w:sz="0" w:space="0" w:color="auto"/>
            <w:right w:val="none" w:sz="0" w:space="0" w:color="auto"/>
          </w:divBdr>
        </w:div>
        <w:div w:id="1274627929">
          <w:marLeft w:val="480"/>
          <w:marRight w:val="0"/>
          <w:marTop w:val="0"/>
          <w:marBottom w:val="0"/>
          <w:divBdr>
            <w:top w:val="none" w:sz="0" w:space="0" w:color="auto"/>
            <w:left w:val="none" w:sz="0" w:space="0" w:color="auto"/>
            <w:bottom w:val="none" w:sz="0" w:space="0" w:color="auto"/>
            <w:right w:val="none" w:sz="0" w:space="0" w:color="auto"/>
          </w:divBdr>
        </w:div>
        <w:div w:id="1326514315">
          <w:marLeft w:val="480"/>
          <w:marRight w:val="0"/>
          <w:marTop w:val="0"/>
          <w:marBottom w:val="0"/>
          <w:divBdr>
            <w:top w:val="none" w:sz="0" w:space="0" w:color="auto"/>
            <w:left w:val="none" w:sz="0" w:space="0" w:color="auto"/>
            <w:bottom w:val="none" w:sz="0" w:space="0" w:color="auto"/>
            <w:right w:val="none" w:sz="0" w:space="0" w:color="auto"/>
          </w:divBdr>
        </w:div>
        <w:div w:id="1439182241">
          <w:marLeft w:val="480"/>
          <w:marRight w:val="0"/>
          <w:marTop w:val="0"/>
          <w:marBottom w:val="0"/>
          <w:divBdr>
            <w:top w:val="none" w:sz="0" w:space="0" w:color="auto"/>
            <w:left w:val="none" w:sz="0" w:space="0" w:color="auto"/>
            <w:bottom w:val="none" w:sz="0" w:space="0" w:color="auto"/>
            <w:right w:val="none" w:sz="0" w:space="0" w:color="auto"/>
          </w:divBdr>
        </w:div>
        <w:div w:id="564681888">
          <w:marLeft w:val="480"/>
          <w:marRight w:val="0"/>
          <w:marTop w:val="0"/>
          <w:marBottom w:val="0"/>
          <w:divBdr>
            <w:top w:val="none" w:sz="0" w:space="0" w:color="auto"/>
            <w:left w:val="none" w:sz="0" w:space="0" w:color="auto"/>
            <w:bottom w:val="none" w:sz="0" w:space="0" w:color="auto"/>
            <w:right w:val="none" w:sz="0" w:space="0" w:color="auto"/>
          </w:divBdr>
        </w:div>
        <w:div w:id="2110150890">
          <w:marLeft w:val="480"/>
          <w:marRight w:val="0"/>
          <w:marTop w:val="0"/>
          <w:marBottom w:val="0"/>
          <w:divBdr>
            <w:top w:val="none" w:sz="0" w:space="0" w:color="auto"/>
            <w:left w:val="none" w:sz="0" w:space="0" w:color="auto"/>
            <w:bottom w:val="none" w:sz="0" w:space="0" w:color="auto"/>
            <w:right w:val="none" w:sz="0" w:space="0" w:color="auto"/>
          </w:divBdr>
        </w:div>
        <w:div w:id="677804309">
          <w:marLeft w:val="480"/>
          <w:marRight w:val="0"/>
          <w:marTop w:val="0"/>
          <w:marBottom w:val="0"/>
          <w:divBdr>
            <w:top w:val="none" w:sz="0" w:space="0" w:color="auto"/>
            <w:left w:val="none" w:sz="0" w:space="0" w:color="auto"/>
            <w:bottom w:val="none" w:sz="0" w:space="0" w:color="auto"/>
            <w:right w:val="none" w:sz="0" w:space="0" w:color="auto"/>
          </w:divBdr>
        </w:div>
        <w:div w:id="867258733">
          <w:marLeft w:val="480"/>
          <w:marRight w:val="0"/>
          <w:marTop w:val="0"/>
          <w:marBottom w:val="0"/>
          <w:divBdr>
            <w:top w:val="none" w:sz="0" w:space="0" w:color="auto"/>
            <w:left w:val="none" w:sz="0" w:space="0" w:color="auto"/>
            <w:bottom w:val="none" w:sz="0" w:space="0" w:color="auto"/>
            <w:right w:val="none" w:sz="0" w:space="0" w:color="auto"/>
          </w:divBdr>
        </w:div>
        <w:div w:id="1922985729">
          <w:marLeft w:val="480"/>
          <w:marRight w:val="0"/>
          <w:marTop w:val="0"/>
          <w:marBottom w:val="0"/>
          <w:divBdr>
            <w:top w:val="none" w:sz="0" w:space="0" w:color="auto"/>
            <w:left w:val="none" w:sz="0" w:space="0" w:color="auto"/>
            <w:bottom w:val="none" w:sz="0" w:space="0" w:color="auto"/>
            <w:right w:val="none" w:sz="0" w:space="0" w:color="auto"/>
          </w:divBdr>
        </w:div>
        <w:div w:id="420103129">
          <w:marLeft w:val="480"/>
          <w:marRight w:val="0"/>
          <w:marTop w:val="0"/>
          <w:marBottom w:val="0"/>
          <w:divBdr>
            <w:top w:val="none" w:sz="0" w:space="0" w:color="auto"/>
            <w:left w:val="none" w:sz="0" w:space="0" w:color="auto"/>
            <w:bottom w:val="none" w:sz="0" w:space="0" w:color="auto"/>
            <w:right w:val="none" w:sz="0" w:space="0" w:color="auto"/>
          </w:divBdr>
        </w:div>
        <w:div w:id="2076508591">
          <w:marLeft w:val="480"/>
          <w:marRight w:val="0"/>
          <w:marTop w:val="0"/>
          <w:marBottom w:val="0"/>
          <w:divBdr>
            <w:top w:val="none" w:sz="0" w:space="0" w:color="auto"/>
            <w:left w:val="none" w:sz="0" w:space="0" w:color="auto"/>
            <w:bottom w:val="none" w:sz="0" w:space="0" w:color="auto"/>
            <w:right w:val="none" w:sz="0" w:space="0" w:color="auto"/>
          </w:divBdr>
        </w:div>
        <w:div w:id="359673085">
          <w:marLeft w:val="480"/>
          <w:marRight w:val="0"/>
          <w:marTop w:val="0"/>
          <w:marBottom w:val="0"/>
          <w:divBdr>
            <w:top w:val="none" w:sz="0" w:space="0" w:color="auto"/>
            <w:left w:val="none" w:sz="0" w:space="0" w:color="auto"/>
            <w:bottom w:val="none" w:sz="0" w:space="0" w:color="auto"/>
            <w:right w:val="none" w:sz="0" w:space="0" w:color="auto"/>
          </w:divBdr>
        </w:div>
        <w:div w:id="231163589">
          <w:marLeft w:val="480"/>
          <w:marRight w:val="0"/>
          <w:marTop w:val="0"/>
          <w:marBottom w:val="0"/>
          <w:divBdr>
            <w:top w:val="none" w:sz="0" w:space="0" w:color="auto"/>
            <w:left w:val="none" w:sz="0" w:space="0" w:color="auto"/>
            <w:bottom w:val="none" w:sz="0" w:space="0" w:color="auto"/>
            <w:right w:val="none" w:sz="0" w:space="0" w:color="auto"/>
          </w:divBdr>
        </w:div>
        <w:div w:id="430784150">
          <w:marLeft w:val="480"/>
          <w:marRight w:val="0"/>
          <w:marTop w:val="0"/>
          <w:marBottom w:val="0"/>
          <w:divBdr>
            <w:top w:val="none" w:sz="0" w:space="0" w:color="auto"/>
            <w:left w:val="none" w:sz="0" w:space="0" w:color="auto"/>
            <w:bottom w:val="none" w:sz="0" w:space="0" w:color="auto"/>
            <w:right w:val="none" w:sz="0" w:space="0" w:color="auto"/>
          </w:divBdr>
        </w:div>
        <w:div w:id="255863884">
          <w:marLeft w:val="480"/>
          <w:marRight w:val="0"/>
          <w:marTop w:val="0"/>
          <w:marBottom w:val="0"/>
          <w:divBdr>
            <w:top w:val="none" w:sz="0" w:space="0" w:color="auto"/>
            <w:left w:val="none" w:sz="0" w:space="0" w:color="auto"/>
            <w:bottom w:val="none" w:sz="0" w:space="0" w:color="auto"/>
            <w:right w:val="none" w:sz="0" w:space="0" w:color="auto"/>
          </w:divBdr>
        </w:div>
        <w:div w:id="1819959870">
          <w:marLeft w:val="480"/>
          <w:marRight w:val="0"/>
          <w:marTop w:val="0"/>
          <w:marBottom w:val="0"/>
          <w:divBdr>
            <w:top w:val="none" w:sz="0" w:space="0" w:color="auto"/>
            <w:left w:val="none" w:sz="0" w:space="0" w:color="auto"/>
            <w:bottom w:val="none" w:sz="0" w:space="0" w:color="auto"/>
            <w:right w:val="none" w:sz="0" w:space="0" w:color="auto"/>
          </w:divBdr>
        </w:div>
        <w:div w:id="36783871">
          <w:marLeft w:val="480"/>
          <w:marRight w:val="0"/>
          <w:marTop w:val="0"/>
          <w:marBottom w:val="0"/>
          <w:divBdr>
            <w:top w:val="none" w:sz="0" w:space="0" w:color="auto"/>
            <w:left w:val="none" w:sz="0" w:space="0" w:color="auto"/>
            <w:bottom w:val="none" w:sz="0" w:space="0" w:color="auto"/>
            <w:right w:val="none" w:sz="0" w:space="0" w:color="auto"/>
          </w:divBdr>
        </w:div>
        <w:div w:id="1081177333">
          <w:marLeft w:val="480"/>
          <w:marRight w:val="0"/>
          <w:marTop w:val="0"/>
          <w:marBottom w:val="0"/>
          <w:divBdr>
            <w:top w:val="none" w:sz="0" w:space="0" w:color="auto"/>
            <w:left w:val="none" w:sz="0" w:space="0" w:color="auto"/>
            <w:bottom w:val="none" w:sz="0" w:space="0" w:color="auto"/>
            <w:right w:val="none" w:sz="0" w:space="0" w:color="auto"/>
          </w:divBdr>
        </w:div>
        <w:div w:id="95374480">
          <w:marLeft w:val="480"/>
          <w:marRight w:val="0"/>
          <w:marTop w:val="0"/>
          <w:marBottom w:val="0"/>
          <w:divBdr>
            <w:top w:val="none" w:sz="0" w:space="0" w:color="auto"/>
            <w:left w:val="none" w:sz="0" w:space="0" w:color="auto"/>
            <w:bottom w:val="none" w:sz="0" w:space="0" w:color="auto"/>
            <w:right w:val="none" w:sz="0" w:space="0" w:color="auto"/>
          </w:divBdr>
        </w:div>
        <w:div w:id="1122380348">
          <w:marLeft w:val="480"/>
          <w:marRight w:val="0"/>
          <w:marTop w:val="0"/>
          <w:marBottom w:val="0"/>
          <w:divBdr>
            <w:top w:val="none" w:sz="0" w:space="0" w:color="auto"/>
            <w:left w:val="none" w:sz="0" w:space="0" w:color="auto"/>
            <w:bottom w:val="none" w:sz="0" w:space="0" w:color="auto"/>
            <w:right w:val="none" w:sz="0" w:space="0" w:color="auto"/>
          </w:divBdr>
        </w:div>
        <w:div w:id="1290354937">
          <w:marLeft w:val="480"/>
          <w:marRight w:val="0"/>
          <w:marTop w:val="0"/>
          <w:marBottom w:val="0"/>
          <w:divBdr>
            <w:top w:val="none" w:sz="0" w:space="0" w:color="auto"/>
            <w:left w:val="none" w:sz="0" w:space="0" w:color="auto"/>
            <w:bottom w:val="none" w:sz="0" w:space="0" w:color="auto"/>
            <w:right w:val="none" w:sz="0" w:space="0" w:color="auto"/>
          </w:divBdr>
        </w:div>
        <w:div w:id="1007902598">
          <w:marLeft w:val="480"/>
          <w:marRight w:val="0"/>
          <w:marTop w:val="0"/>
          <w:marBottom w:val="0"/>
          <w:divBdr>
            <w:top w:val="none" w:sz="0" w:space="0" w:color="auto"/>
            <w:left w:val="none" w:sz="0" w:space="0" w:color="auto"/>
            <w:bottom w:val="none" w:sz="0" w:space="0" w:color="auto"/>
            <w:right w:val="none" w:sz="0" w:space="0" w:color="auto"/>
          </w:divBdr>
        </w:div>
        <w:div w:id="768280996">
          <w:marLeft w:val="480"/>
          <w:marRight w:val="0"/>
          <w:marTop w:val="0"/>
          <w:marBottom w:val="0"/>
          <w:divBdr>
            <w:top w:val="none" w:sz="0" w:space="0" w:color="auto"/>
            <w:left w:val="none" w:sz="0" w:space="0" w:color="auto"/>
            <w:bottom w:val="none" w:sz="0" w:space="0" w:color="auto"/>
            <w:right w:val="none" w:sz="0" w:space="0" w:color="auto"/>
          </w:divBdr>
        </w:div>
        <w:div w:id="1787582354">
          <w:marLeft w:val="480"/>
          <w:marRight w:val="0"/>
          <w:marTop w:val="0"/>
          <w:marBottom w:val="0"/>
          <w:divBdr>
            <w:top w:val="none" w:sz="0" w:space="0" w:color="auto"/>
            <w:left w:val="none" w:sz="0" w:space="0" w:color="auto"/>
            <w:bottom w:val="none" w:sz="0" w:space="0" w:color="auto"/>
            <w:right w:val="none" w:sz="0" w:space="0" w:color="auto"/>
          </w:divBdr>
        </w:div>
        <w:div w:id="266932545">
          <w:marLeft w:val="480"/>
          <w:marRight w:val="0"/>
          <w:marTop w:val="0"/>
          <w:marBottom w:val="0"/>
          <w:divBdr>
            <w:top w:val="none" w:sz="0" w:space="0" w:color="auto"/>
            <w:left w:val="none" w:sz="0" w:space="0" w:color="auto"/>
            <w:bottom w:val="none" w:sz="0" w:space="0" w:color="auto"/>
            <w:right w:val="none" w:sz="0" w:space="0" w:color="auto"/>
          </w:divBdr>
        </w:div>
        <w:div w:id="2089499750">
          <w:marLeft w:val="480"/>
          <w:marRight w:val="0"/>
          <w:marTop w:val="0"/>
          <w:marBottom w:val="0"/>
          <w:divBdr>
            <w:top w:val="none" w:sz="0" w:space="0" w:color="auto"/>
            <w:left w:val="none" w:sz="0" w:space="0" w:color="auto"/>
            <w:bottom w:val="none" w:sz="0" w:space="0" w:color="auto"/>
            <w:right w:val="none" w:sz="0" w:space="0" w:color="auto"/>
          </w:divBdr>
        </w:div>
      </w:divsChild>
    </w:div>
    <w:div w:id="498890989">
      <w:bodyDiv w:val="1"/>
      <w:marLeft w:val="0"/>
      <w:marRight w:val="0"/>
      <w:marTop w:val="0"/>
      <w:marBottom w:val="0"/>
      <w:divBdr>
        <w:top w:val="none" w:sz="0" w:space="0" w:color="auto"/>
        <w:left w:val="none" w:sz="0" w:space="0" w:color="auto"/>
        <w:bottom w:val="none" w:sz="0" w:space="0" w:color="auto"/>
        <w:right w:val="none" w:sz="0" w:space="0" w:color="auto"/>
      </w:divBdr>
    </w:div>
    <w:div w:id="499581170">
      <w:bodyDiv w:val="1"/>
      <w:marLeft w:val="0"/>
      <w:marRight w:val="0"/>
      <w:marTop w:val="0"/>
      <w:marBottom w:val="0"/>
      <w:divBdr>
        <w:top w:val="none" w:sz="0" w:space="0" w:color="auto"/>
        <w:left w:val="none" w:sz="0" w:space="0" w:color="auto"/>
        <w:bottom w:val="none" w:sz="0" w:space="0" w:color="auto"/>
        <w:right w:val="none" w:sz="0" w:space="0" w:color="auto"/>
      </w:divBdr>
      <w:divsChild>
        <w:div w:id="328485852">
          <w:marLeft w:val="480"/>
          <w:marRight w:val="0"/>
          <w:marTop w:val="0"/>
          <w:marBottom w:val="0"/>
          <w:divBdr>
            <w:top w:val="none" w:sz="0" w:space="0" w:color="auto"/>
            <w:left w:val="none" w:sz="0" w:space="0" w:color="auto"/>
            <w:bottom w:val="none" w:sz="0" w:space="0" w:color="auto"/>
            <w:right w:val="none" w:sz="0" w:space="0" w:color="auto"/>
          </w:divBdr>
        </w:div>
        <w:div w:id="1363478855">
          <w:marLeft w:val="480"/>
          <w:marRight w:val="0"/>
          <w:marTop w:val="0"/>
          <w:marBottom w:val="0"/>
          <w:divBdr>
            <w:top w:val="none" w:sz="0" w:space="0" w:color="auto"/>
            <w:left w:val="none" w:sz="0" w:space="0" w:color="auto"/>
            <w:bottom w:val="none" w:sz="0" w:space="0" w:color="auto"/>
            <w:right w:val="none" w:sz="0" w:space="0" w:color="auto"/>
          </w:divBdr>
        </w:div>
        <w:div w:id="2144495191">
          <w:marLeft w:val="480"/>
          <w:marRight w:val="0"/>
          <w:marTop w:val="0"/>
          <w:marBottom w:val="0"/>
          <w:divBdr>
            <w:top w:val="none" w:sz="0" w:space="0" w:color="auto"/>
            <w:left w:val="none" w:sz="0" w:space="0" w:color="auto"/>
            <w:bottom w:val="none" w:sz="0" w:space="0" w:color="auto"/>
            <w:right w:val="none" w:sz="0" w:space="0" w:color="auto"/>
          </w:divBdr>
        </w:div>
        <w:div w:id="1157763331">
          <w:marLeft w:val="480"/>
          <w:marRight w:val="0"/>
          <w:marTop w:val="0"/>
          <w:marBottom w:val="0"/>
          <w:divBdr>
            <w:top w:val="none" w:sz="0" w:space="0" w:color="auto"/>
            <w:left w:val="none" w:sz="0" w:space="0" w:color="auto"/>
            <w:bottom w:val="none" w:sz="0" w:space="0" w:color="auto"/>
            <w:right w:val="none" w:sz="0" w:space="0" w:color="auto"/>
          </w:divBdr>
        </w:div>
        <w:div w:id="861280515">
          <w:marLeft w:val="480"/>
          <w:marRight w:val="0"/>
          <w:marTop w:val="0"/>
          <w:marBottom w:val="0"/>
          <w:divBdr>
            <w:top w:val="none" w:sz="0" w:space="0" w:color="auto"/>
            <w:left w:val="none" w:sz="0" w:space="0" w:color="auto"/>
            <w:bottom w:val="none" w:sz="0" w:space="0" w:color="auto"/>
            <w:right w:val="none" w:sz="0" w:space="0" w:color="auto"/>
          </w:divBdr>
        </w:div>
        <w:div w:id="598760876">
          <w:marLeft w:val="480"/>
          <w:marRight w:val="0"/>
          <w:marTop w:val="0"/>
          <w:marBottom w:val="0"/>
          <w:divBdr>
            <w:top w:val="none" w:sz="0" w:space="0" w:color="auto"/>
            <w:left w:val="none" w:sz="0" w:space="0" w:color="auto"/>
            <w:bottom w:val="none" w:sz="0" w:space="0" w:color="auto"/>
            <w:right w:val="none" w:sz="0" w:space="0" w:color="auto"/>
          </w:divBdr>
        </w:div>
        <w:div w:id="1040592823">
          <w:marLeft w:val="480"/>
          <w:marRight w:val="0"/>
          <w:marTop w:val="0"/>
          <w:marBottom w:val="0"/>
          <w:divBdr>
            <w:top w:val="none" w:sz="0" w:space="0" w:color="auto"/>
            <w:left w:val="none" w:sz="0" w:space="0" w:color="auto"/>
            <w:bottom w:val="none" w:sz="0" w:space="0" w:color="auto"/>
            <w:right w:val="none" w:sz="0" w:space="0" w:color="auto"/>
          </w:divBdr>
        </w:div>
        <w:div w:id="477773010">
          <w:marLeft w:val="480"/>
          <w:marRight w:val="0"/>
          <w:marTop w:val="0"/>
          <w:marBottom w:val="0"/>
          <w:divBdr>
            <w:top w:val="none" w:sz="0" w:space="0" w:color="auto"/>
            <w:left w:val="none" w:sz="0" w:space="0" w:color="auto"/>
            <w:bottom w:val="none" w:sz="0" w:space="0" w:color="auto"/>
            <w:right w:val="none" w:sz="0" w:space="0" w:color="auto"/>
          </w:divBdr>
        </w:div>
        <w:div w:id="1613900013">
          <w:marLeft w:val="480"/>
          <w:marRight w:val="0"/>
          <w:marTop w:val="0"/>
          <w:marBottom w:val="0"/>
          <w:divBdr>
            <w:top w:val="none" w:sz="0" w:space="0" w:color="auto"/>
            <w:left w:val="none" w:sz="0" w:space="0" w:color="auto"/>
            <w:bottom w:val="none" w:sz="0" w:space="0" w:color="auto"/>
            <w:right w:val="none" w:sz="0" w:space="0" w:color="auto"/>
          </w:divBdr>
        </w:div>
        <w:div w:id="800466400">
          <w:marLeft w:val="480"/>
          <w:marRight w:val="0"/>
          <w:marTop w:val="0"/>
          <w:marBottom w:val="0"/>
          <w:divBdr>
            <w:top w:val="none" w:sz="0" w:space="0" w:color="auto"/>
            <w:left w:val="none" w:sz="0" w:space="0" w:color="auto"/>
            <w:bottom w:val="none" w:sz="0" w:space="0" w:color="auto"/>
            <w:right w:val="none" w:sz="0" w:space="0" w:color="auto"/>
          </w:divBdr>
        </w:div>
        <w:div w:id="168564137">
          <w:marLeft w:val="480"/>
          <w:marRight w:val="0"/>
          <w:marTop w:val="0"/>
          <w:marBottom w:val="0"/>
          <w:divBdr>
            <w:top w:val="none" w:sz="0" w:space="0" w:color="auto"/>
            <w:left w:val="none" w:sz="0" w:space="0" w:color="auto"/>
            <w:bottom w:val="none" w:sz="0" w:space="0" w:color="auto"/>
            <w:right w:val="none" w:sz="0" w:space="0" w:color="auto"/>
          </w:divBdr>
        </w:div>
        <w:div w:id="242689377">
          <w:marLeft w:val="480"/>
          <w:marRight w:val="0"/>
          <w:marTop w:val="0"/>
          <w:marBottom w:val="0"/>
          <w:divBdr>
            <w:top w:val="none" w:sz="0" w:space="0" w:color="auto"/>
            <w:left w:val="none" w:sz="0" w:space="0" w:color="auto"/>
            <w:bottom w:val="none" w:sz="0" w:space="0" w:color="auto"/>
            <w:right w:val="none" w:sz="0" w:space="0" w:color="auto"/>
          </w:divBdr>
        </w:div>
        <w:div w:id="2143305618">
          <w:marLeft w:val="480"/>
          <w:marRight w:val="0"/>
          <w:marTop w:val="0"/>
          <w:marBottom w:val="0"/>
          <w:divBdr>
            <w:top w:val="none" w:sz="0" w:space="0" w:color="auto"/>
            <w:left w:val="none" w:sz="0" w:space="0" w:color="auto"/>
            <w:bottom w:val="none" w:sz="0" w:space="0" w:color="auto"/>
            <w:right w:val="none" w:sz="0" w:space="0" w:color="auto"/>
          </w:divBdr>
        </w:div>
        <w:div w:id="1474324567">
          <w:marLeft w:val="480"/>
          <w:marRight w:val="0"/>
          <w:marTop w:val="0"/>
          <w:marBottom w:val="0"/>
          <w:divBdr>
            <w:top w:val="none" w:sz="0" w:space="0" w:color="auto"/>
            <w:left w:val="none" w:sz="0" w:space="0" w:color="auto"/>
            <w:bottom w:val="none" w:sz="0" w:space="0" w:color="auto"/>
            <w:right w:val="none" w:sz="0" w:space="0" w:color="auto"/>
          </w:divBdr>
        </w:div>
        <w:div w:id="26416370">
          <w:marLeft w:val="480"/>
          <w:marRight w:val="0"/>
          <w:marTop w:val="0"/>
          <w:marBottom w:val="0"/>
          <w:divBdr>
            <w:top w:val="none" w:sz="0" w:space="0" w:color="auto"/>
            <w:left w:val="none" w:sz="0" w:space="0" w:color="auto"/>
            <w:bottom w:val="none" w:sz="0" w:space="0" w:color="auto"/>
            <w:right w:val="none" w:sz="0" w:space="0" w:color="auto"/>
          </w:divBdr>
        </w:div>
        <w:div w:id="65999984">
          <w:marLeft w:val="480"/>
          <w:marRight w:val="0"/>
          <w:marTop w:val="0"/>
          <w:marBottom w:val="0"/>
          <w:divBdr>
            <w:top w:val="none" w:sz="0" w:space="0" w:color="auto"/>
            <w:left w:val="none" w:sz="0" w:space="0" w:color="auto"/>
            <w:bottom w:val="none" w:sz="0" w:space="0" w:color="auto"/>
            <w:right w:val="none" w:sz="0" w:space="0" w:color="auto"/>
          </w:divBdr>
        </w:div>
        <w:div w:id="135419934">
          <w:marLeft w:val="480"/>
          <w:marRight w:val="0"/>
          <w:marTop w:val="0"/>
          <w:marBottom w:val="0"/>
          <w:divBdr>
            <w:top w:val="none" w:sz="0" w:space="0" w:color="auto"/>
            <w:left w:val="none" w:sz="0" w:space="0" w:color="auto"/>
            <w:bottom w:val="none" w:sz="0" w:space="0" w:color="auto"/>
            <w:right w:val="none" w:sz="0" w:space="0" w:color="auto"/>
          </w:divBdr>
        </w:div>
        <w:div w:id="633175765">
          <w:marLeft w:val="480"/>
          <w:marRight w:val="0"/>
          <w:marTop w:val="0"/>
          <w:marBottom w:val="0"/>
          <w:divBdr>
            <w:top w:val="none" w:sz="0" w:space="0" w:color="auto"/>
            <w:left w:val="none" w:sz="0" w:space="0" w:color="auto"/>
            <w:bottom w:val="none" w:sz="0" w:space="0" w:color="auto"/>
            <w:right w:val="none" w:sz="0" w:space="0" w:color="auto"/>
          </w:divBdr>
        </w:div>
        <w:div w:id="1499806420">
          <w:marLeft w:val="480"/>
          <w:marRight w:val="0"/>
          <w:marTop w:val="0"/>
          <w:marBottom w:val="0"/>
          <w:divBdr>
            <w:top w:val="none" w:sz="0" w:space="0" w:color="auto"/>
            <w:left w:val="none" w:sz="0" w:space="0" w:color="auto"/>
            <w:bottom w:val="none" w:sz="0" w:space="0" w:color="auto"/>
            <w:right w:val="none" w:sz="0" w:space="0" w:color="auto"/>
          </w:divBdr>
        </w:div>
        <w:div w:id="2062439161">
          <w:marLeft w:val="480"/>
          <w:marRight w:val="0"/>
          <w:marTop w:val="0"/>
          <w:marBottom w:val="0"/>
          <w:divBdr>
            <w:top w:val="none" w:sz="0" w:space="0" w:color="auto"/>
            <w:left w:val="none" w:sz="0" w:space="0" w:color="auto"/>
            <w:bottom w:val="none" w:sz="0" w:space="0" w:color="auto"/>
            <w:right w:val="none" w:sz="0" w:space="0" w:color="auto"/>
          </w:divBdr>
        </w:div>
        <w:div w:id="755638156">
          <w:marLeft w:val="480"/>
          <w:marRight w:val="0"/>
          <w:marTop w:val="0"/>
          <w:marBottom w:val="0"/>
          <w:divBdr>
            <w:top w:val="none" w:sz="0" w:space="0" w:color="auto"/>
            <w:left w:val="none" w:sz="0" w:space="0" w:color="auto"/>
            <w:bottom w:val="none" w:sz="0" w:space="0" w:color="auto"/>
            <w:right w:val="none" w:sz="0" w:space="0" w:color="auto"/>
          </w:divBdr>
        </w:div>
        <w:div w:id="1071582230">
          <w:marLeft w:val="480"/>
          <w:marRight w:val="0"/>
          <w:marTop w:val="0"/>
          <w:marBottom w:val="0"/>
          <w:divBdr>
            <w:top w:val="none" w:sz="0" w:space="0" w:color="auto"/>
            <w:left w:val="none" w:sz="0" w:space="0" w:color="auto"/>
            <w:bottom w:val="none" w:sz="0" w:space="0" w:color="auto"/>
            <w:right w:val="none" w:sz="0" w:space="0" w:color="auto"/>
          </w:divBdr>
        </w:div>
        <w:div w:id="588778840">
          <w:marLeft w:val="480"/>
          <w:marRight w:val="0"/>
          <w:marTop w:val="0"/>
          <w:marBottom w:val="0"/>
          <w:divBdr>
            <w:top w:val="none" w:sz="0" w:space="0" w:color="auto"/>
            <w:left w:val="none" w:sz="0" w:space="0" w:color="auto"/>
            <w:bottom w:val="none" w:sz="0" w:space="0" w:color="auto"/>
            <w:right w:val="none" w:sz="0" w:space="0" w:color="auto"/>
          </w:divBdr>
        </w:div>
        <w:div w:id="1714884375">
          <w:marLeft w:val="480"/>
          <w:marRight w:val="0"/>
          <w:marTop w:val="0"/>
          <w:marBottom w:val="0"/>
          <w:divBdr>
            <w:top w:val="none" w:sz="0" w:space="0" w:color="auto"/>
            <w:left w:val="none" w:sz="0" w:space="0" w:color="auto"/>
            <w:bottom w:val="none" w:sz="0" w:space="0" w:color="auto"/>
            <w:right w:val="none" w:sz="0" w:space="0" w:color="auto"/>
          </w:divBdr>
        </w:div>
        <w:div w:id="1610358664">
          <w:marLeft w:val="480"/>
          <w:marRight w:val="0"/>
          <w:marTop w:val="0"/>
          <w:marBottom w:val="0"/>
          <w:divBdr>
            <w:top w:val="none" w:sz="0" w:space="0" w:color="auto"/>
            <w:left w:val="none" w:sz="0" w:space="0" w:color="auto"/>
            <w:bottom w:val="none" w:sz="0" w:space="0" w:color="auto"/>
            <w:right w:val="none" w:sz="0" w:space="0" w:color="auto"/>
          </w:divBdr>
        </w:div>
        <w:div w:id="638338981">
          <w:marLeft w:val="480"/>
          <w:marRight w:val="0"/>
          <w:marTop w:val="0"/>
          <w:marBottom w:val="0"/>
          <w:divBdr>
            <w:top w:val="none" w:sz="0" w:space="0" w:color="auto"/>
            <w:left w:val="none" w:sz="0" w:space="0" w:color="auto"/>
            <w:bottom w:val="none" w:sz="0" w:space="0" w:color="auto"/>
            <w:right w:val="none" w:sz="0" w:space="0" w:color="auto"/>
          </w:divBdr>
        </w:div>
        <w:div w:id="467211368">
          <w:marLeft w:val="480"/>
          <w:marRight w:val="0"/>
          <w:marTop w:val="0"/>
          <w:marBottom w:val="0"/>
          <w:divBdr>
            <w:top w:val="none" w:sz="0" w:space="0" w:color="auto"/>
            <w:left w:val="none" w:sz="0" w:space="0" w:color="auto"/>
            <w:bottom w:val="none" w:sz="0" w:space="0" w:color="auto"/>
            <w:right w:val="none" w:sz="0" w:space="0" w:color="auto"/>
          </w:divBdr>
        </w:div>
        <w:div w:id="1609777790">
          <w:marLeft w:val="480"/>
          <w:marRight w:val="0"/>
          <w:marTop w:val="0"/>
          <w:marBottom w:val="0"/>
          <w:divBdr>
            <w:top w:val="none" w:sz="0" w:space="0" w:color="auto"/>
            <w:left w:val="none" w:sz="0" w:space="0" w:color="auto"/>
            <w:bottom w:val="none" w:sz="0" w:space="0" w:color="auto"/>
            <w:right w:val="none" w:sz="0" w:space="0" w:color="auto"/>
          </w:divBdr>
        </w:div>
        <w:div w:id="2100909788">
          <w:marLeft w:val="480"/>
          <w:marRight w:val="0"/>
          <w:marTop w:val="0"/>
          <w:marBottom w:val="0"/>
          <w:divBdr>
            <w:top w:val="none" w:sz="0" w:space="0" w:color="auto"/>
            <w:left w:val="none" w:sz="0" w:space="0" w:color="auto"/>
            <w:bottom w:val="none" w:sz="0" w:space="0" w:color="auto"/>
            <w:right w:val="none" w:sz="0" w:space="0" w:color="auto"/>
          </w:divBdr>
        </w:div>
        <w:div w:id="1318991933">
          <w:marLeft w:val="480"/>
          <w:marRight w:val="0"/>
          <w:marTop w:val="0"/>
          <w:marBottom w:val="0"/>
          <w:divBdr>
            <w:top w:val="none" w:sz="0" w:space="0" w:color="auto"/>
            <w:left w:val="none" w:sz="0" w:space="0" w:color="auto"/>
            <w:bottom w:val="none" w:sz="0" w:space="0" w:color="auto"/>
            <w:right w:val="none" w:sz="0" w:space="0" w:color="auto"/>
          </w:divBdr>
        </w:div>
        <w:div w:id="214238151">
          <w:marLeft w:val="480"/>
          <w:marRight w:val="0"/>
          <w:marTop w:val="0"/>
          <w:marBottom w:val="0"/>
          <w:divBdr>
            <w:top w:val="none" w:sz="0" w:space="0" w:color="auto"/>
            <w:left w:val="none" w:sz="0" w:space="0" w:color="auto"/>
            <w:bottom w:val="none" w:sz="0" w:space="0" w:color="auto"/>
            <w:right w:val="none" w:sz="0" w:space="0" w:color="auto"/>
          </w:divBdr>
        </w:div>
        <w:div w:id="1657996165">
          <w:marLeft w:val="480"/>
          <w:marRight w:val="0"/>
          <w:marTop w:val="0"/>
          <w:marBottom w:val="0"/>
          <w:divBdr>
            <w:top w:val="none" w:sz="0" w:space="0" w:color="auto"/>
            <w:left w:val="none" w:sz="0" w:space="0" w:color="auto"/>
            <w:bottom w:val="none" w:sz="0" w:space="0" w:color="auto"/>
            <w:right w:val="none" w:sz="0" w:space="0" w:color="auto"/>
          </w:divBdr>
        </w:div>
        <w:div w:id="45839462">
          <w:marLeft w:val="480"/>
          <w:marRight w:val="0"/>
          <w:marTop w:val="0"/>
          <w:marBottom w:val="0"/>
          <w:divBdr>
            <w:top w:val="none" w:sz="0" w:space="0" w:color="auto"/>
            <w:left w:val="none" w:sz="0" w:space="0" w:color="auto"/>
            <w:bottom w:val="none" w:sz="0" w:space="0" w:color="auto"/>
            <w:right w:val="none" w:sz="0" w:space="0" w:color="auto"/>
          </w:divBdr>
        </w:div>
        <w:div w:id="358556015">
          <w:marLeft w:val="480"/>
          <w:marRight w:val="0"/>
          <w:marTop w:val="0"/>
          <w:marBottom w:val="0"/>
          <w:divBdr>
            <w:top w:val="none" w:sz="0" w:space="0" w:color="auto"/>
            <w:left w:val="none" w:sz="0" w:space="0" w:color="auto"/>
            <w:bottom w:val="none" w:sz="0" w:space="0" w:color="auto"/>
            <w:right w:val="none" w:sz="0" w:space="0" w:color="auto"/>
          </w:divBdr>
        </w:div>
        <w:div w:id="904603039">
          <w:marLeft w:val="480"/>
          <w:marRight w:val="0"/>
          <w:marTop w:val="0"/>
          <w:marBottom w:val="0"/>
          <w:divBdr>
            <w:top w:val="none" w:sz="0" w:space="0" w:color="auto"/>
            <w:left w:val="none" w:sz="0" w:space="0" w:color="auto"/>
            <w:bottom w:val="none" w:sz="0" w:space="0" w:color="auto"/>
            <w:right w:val="none" w:sz="0" w:space="0" w:color="auto"/>
          </w:divBdr>
        </w:div>
        <w:div w:id="1304777633">
          <w:marLeft w:val="480"/>
          <w:marRight w:val="0"/>
          <w:marTop w:val="0"/>
          <w:marBottom w:val="0"/>
          <w:divBdr>
            <w:top w:val="none" w:sz="0" w:space="0" w:color="auto"/>
            <w:left w:val="none" w:sz="0" w:space="0" w:color="auto"/>
            <w:bottom w:val="none" w:sz="0" w:space="0" w:color="auto"/>
            <w:right w:val="none" w:sz="0" w:space="0" w:color="auto"/>
          </w:divBdr>
        </w:div>
        <w:div w:id="1975059699">
          <w:marLeft w:val="480"/>
          <w:marRight w:val="0"/>
          <w:marTop w:val="0"/>
          <w:marBottom w:val="0"/>
          <w:divBdr>
            <w:top w:val="none" w:sz="0" w:space="0" w:color="auto"/>
            <w:left w:val="none" w:sz="0" w:space="0" w:color="auto"/>
            <w:bottom w:val="none" w:sz="0" w:space="0" w:color="auto"/>
            <w:right w:val="none" w:sz="0" w:space="0" w:color="auto"/>
          </w:divBdr>
        </w:div>
        <w:div w:id="2022118245">
          <w:marLeft w:val="480"/>
          <w:marRight w:val="0"/>
          <w:marTop w:val="0"/>
          <w:marBottom w:val="0"/>
          <w:divBdr>
            <w:top w:val="none" w:sz="0" w:space="0" w:color="auto"/>
            <w:left w:val="none" w:sz="0" w:space="0" w:color="auto"/>
            <w:bottom w:val="none" w:sz="0" w:space="0" w:color="auto"/>
            <w:right w:val="none" w:sz="0" w:space="0" w:color="auto"/>
          </w:divBdr>
        </w:div>
        <w:div w:id="142623733">
          <w:marLeft w:val="480"/>
          <w:marRight w:val="0"/>
          <w:marTop w:val="0"/>
          <w:marBottom w:val="0"/>
          <w:divBdr>
            <w:top w:val="none" w:sz="0" w:space="0" w:color="auto"/>
            <w:left w:val="none" w:sz="0" w:space="0" w:color="auto"/>
            <w:bottom w:val="none" w:sz="0" w:space="0" w:color="auto"/>
            <w:right w:val="none" w:sz="0" w:space="0" w:color="auto"/>
          </w:divBdr>
        </w:div>
        <w:div w:id="515581478">
          <w:marLeft w:val="480"/>
          <w:marRight w:val="0"/>
          <w:marTop w:val="0"/>
          <w:marBottom w:val="0"/>
          <w:divBdr>
            <w:top w:val="none" w:sz="0" w:space="0" w:color="auto"/>
            <w:left w:val="none" w:sz="0" w:space="0" w:color="auto"/>
            <w:bottom w:val="none" w:sz="0" w:space="0" w:color="auto"/>
            <w:right w:val="none" w:sz="0" w:space="0" w:color="auto"/>
          </w:divBdr>
        </w:div>
        <w:div w:id="300230810">
          <w:marLeft w:val="480"/>
          <w:marRight w:val="0"/>
          <w:marTop w:val="0"/>
          <w:marBottom w:val="0"/>
          <w:divBdr>
            <w:top w:val="none" w:sz="0" w:space="0" w:color="auto"/>
            <w:left w:val="none" w:sz="0" w:space="0" w:color="auto"/>
            <w:bottom w:val="none" w:sz="0" w:space="0" w:color="auto"/>
            <w:right w:val="none" w:sz="0" w:space="0" w:color="auto"/>
          </w:divBdr>
        </w:div>
        <w:div w:id="829374233">
          <w:marLeft w:val="480"/>
          <w:marRight w:val="0"/>
          <w:marTop w:val="0"/>
          <w:marBottom w:val="0"/>
          <w:divBdr>
            <w:top w:val="none" w:sz="0" w:space="0" w:color="auto"/>
            <w:left w:val="none" w:sz="0" w:space="0" w:color="auto"/>
            <w:bottom w:val="none" w:sz="0" w:space="0" w:color="auto"/>
            <w:right w:val="none" w:sz="0" w:space="0" w:color="auto"/>
          </w:divBdr>
        </w:div>
        <w:div w:id="1223908162">
          <w:marLeft w:val="480"/>
          <w:marRight w:val="0"/>
          <w:marTop w:val="0"/>
          <w:marBottom w:val="0"/>
          <w:divBdr>
            <w:top w:val="none" w:sz="0" w:space="0" w:color="auto"/>
            <w:left w:val="none" w:sz="0" w:space="0" w:color="auto"/>
            <w:bottom w:val="none" w:sz="0" w:space="0" w:color="auto"/>
            <w:right w:val="none" w:sz="0" w:space="0" w:color="auto"/>
          </w:divBdr>
        </w:div>
      </w:divsChild>
    </w:div>
    <w:div w:id="500894725">
      <w:bodyDiv w:val="1"/>
      <w:marLeft w:val="0"/>
      <w:marRight w:val="0"/>
      <w:marTop w:val="0"/>
      <w:marBottom w:val="0"/>
      <w:divBdr>
        <w:top w:val="none" w:sz="0" w:space="0" w:color="auto"/>
        <w:left w:val="none" w:sz="0" w:space="0" w:color="auto"/>
        <w:bottom w:val="none" w:sz="0" w:space="0" w:color="auto"/>
        <w:right w:val="none" w:sz="0" w:space="0" w:color="auto"/>
      </w:divBdr>
    </w:div>
    <w:div w:id="500974676">
      <w:bodyDiv w:val="1"/>
      <w:marLeft w:val="0"/>
      <w:marRight w:val="0"/>
      <w:marTop w:val="0"/>
      <w:marBottom w:val="0"/>
      <w:divBdr>
        <w:top w:val="none" w:sz="0" w:space="0" w:color="auto"/>
        <w:left w:val="none" w:sz="0" w:space="0" w:color="auto"/>
        <w:bottom w:val="none" w:sz="0" w:space="0" w:color="auto"/>
        <w:right w:val="none" w:sz="0" w:space="0" w:color="auto"/>
      </w:divBdr>
    </w:div>
    <w:div w:id="501311168">
      <w:bodyDiv w:val="1"/>
      <w:marLeft w:val="0"/>
      <w:marRight w:val="0"/>
      <w:marTop w:val="0"/>
      <w:marBottom w:val="0"/>
      <w:divBdr>
        <w:top w:val="none" w:sz="0" w:space="0" w:color="auto"/>
        <w:left w:val="none" w:sz="0" w:space="0" w:color="auto"/>
        <w:bottom w:val="none" w:sz="0" w:space="0" w:color="auto"/>
        <w:right w:val="none" w:sz="0" w:space="0" w:color="auto"/>
      </w:divBdr>
      <w:divsChild>
        <w:div w:id="2016226342">
          <w:marLeft w:val="480"/>
          <w:marRight w:val="0"/>
          <w:marTop w:val="0"/>
          <w:marBottom w:val="0"/>
          <w:divBdr>
            <w:top w:val="none" w:sz="0" w:space="0" w:color="auto"/>
            <w:left w:val="none" w:sz="0" w:space="0" w:color="auto"/>
            <w:bottom w:val="none" w:sz="0" w:space="0" w:color="auto"/>
            <w:right w:val="none" w:sz="0" w:space="0" w:color="auto"/>
          </w:divBdr>
        </w:div>
        <w:div w:id="2071532994">
          <w:marLeft w:val="480"/>
          <w:marRight w:val="0"/>
          <w:marTop w:val="0"/>
          <w:marBottom w:val="0"/>
          <w:divBdr>
            <w:top w:val="none" w:sz="0" w:space="0" w:color="auto"/>
            <w:left w:val="none" w:sz="0" w:space="0" w:color="auto"/>
            <w:bottom w:val="none" w:sz="0" w:space="0" w:color="auto"/>
            <w:right w:val="none" w:sz="0" w:space="0" w:color="auto"/>
          </w:divBdr>
        </w:div>
        <w:div w:id="1280841335">
          <w:marLeft w:val="480"/>
          <w:marRight w:val="0"/>
          <w:marTop w:val="0"/>
          <w:marBottom w:val="0"/>
          <w:divBdr>
            <w:top w:val="none" w:sz="0" w:space="0" w:color="auto"/>
            <w:left w:val="none" w:sz="0" w:space="0" w:color="auto"/>
            <w:bottom w:val="none" w:sz="0" w:space="0" w:color="auto"/>
            <w:right w:val="none" w:sz="0" w:space="0" w:color="auto"/>
          </w:divBdr>
        </w:div>
        <w:div w:id="1583180984">
          <w:marLeft w:val="480"/>
          <w:marRight w:val="0"/>
          <w:marTop w:val="0"/>
          <w:marBottom w:val="0"/>
          <w:divBdr>
            <w:top w:val="none" w:sz="0" w:space="0" w:color="auto"/>
            <w:left w:val="none" w:sz="0" w:space="0" w:color="auto"/>
            <w:bottom w:val="none" w:sz="0" w:space="0" w:color="auto"/>
            <w:right w:val="none" w:sz="0" w:space="0" w:color="auto"/>
          </w:divBdr>
        </w:div>
        <w:div w:id="770199675">
          <w:marLeft w:val="480"/>
          <w:marRight w:val="0"/>
          <w:marTop w:val="0"/>
          <w:marBottom w:val="0"/>
          <w:divBdr>
            <w:top w:val="none" w:sz="0" w:space="0" w:color="auto"/>
            <w:left w:val="none" w:sz="0" w:space="0" w:color="auto"/>
            <w:bottom w:val="none" w:sz="0" w:space="0" w:color="auto"/>
            <w:right w:val="none" w:sz="0" w:space="0" w:color="auto"/>
          </w:divBdr>
        </w:div>
        <w:div w:id="1859267877">
          <w:marLeft w:val="480"/>
          <w:marRight w:val="0"/>
          <w:marTop w:val="0"/>
          <w:marBottom w:val="0"/>
          <w:divBdr>
            <w:top w:val="none" w:sz="0" w:space="0" w:color="auto"/>
            <w:left w:val="none" w:sz="0" w:space="0" w:color="auto"/>
            <w:bottom w:val="none" w:sz="0" w:space="0" w:color="auto"/>
            <w:right w:val="none" w:sz="0" w:space="0" w:color="auto"/>
          </w:divBdr>
        </w:div>
        <w:div w:id="123475917">
          <w:marLeft w:val="480"/>
          <w:marRight w:val="0"/>
          <w:marTop w:val="0"/>
          <w:marBottom w:val="0"/>
          <w:divBdr>
            <w:top w:val="none" w:sz="0" w:space="0" w:color="auto"/>
            <w:left w:val="none" w:sz="0" w:space="0" w:color="auto"/>
            <w:bottom w:val="none" w:sz="0" w:space="0" w:color="auto"/>
            <w:right w:val="none" w:sz="0" w:space="0" w:color="auto"/>
          </w:divBdr>
        </w:div>
        <w:div w:id="318459586">
          <w:marLeft w:val="480"/>
          <w:marRight w:val="0"/>
          <w:marTop w:val="0"/>
          <w:marBottom w:val="0"/>
          <w:divBdr>
            <w:top w:val="none" w:sz="0" w:space="0" w:color="auto"/>
            <w:left w:val="none" w:sz="0" w:space="0" w:color="auto"/>
            <w:bottom w:val="none" w:sz="0" w:space="0" w:color="auto"/>
            <w:right w:val="none" w:sz="0" w:space="0" w:color="auto"/>
          </w:divBdr>
        </w:div>
        <w:div w:id="718555511">
          <w:marLeft w:val="480"/>
          <w:marRight w:val="0"/>
          <w:marTop w:val="0"/>
          <w:marBottom w:val="0"/>
          <w:divBdr>
            <w:top w:val="none" w:sz="0" w:space="0" w:color="auto"/>
            <w:left w:val="none" w:sz="0" w:space="0" w:color="auto"/>
            <w:bottom w:val="none" w:sz="0" w:space="0" w:color="auto"/>
            <w:right w:val="none" w:sz="0" w:space="0" w:color="auto"/>
          </w:divBdr>
        </w:div>
        <w:div w:id="1508444909">
          <w:marLeft w:val="480"/>
          <w:marRight w:val="0"/>
          <w:marTop w:val="0"/>
          <w:marBottom w:val="0"/>
          <w:divBdr>
            <w:top w:val="none" w:sz="0" w:space="0" w:color="auto"/>
            <w:left w:val="none" w:sz="0" w:space="0" w:color="auto"/>
            <w:bottom w:val="none" w:sz="0" w:space="0" w:color="auto"/>
            <w:right w:val="none" w:sz="0" w:space="0" w:color="auto"/>
          </w:divBdr>
        </w:div>
        <w:div w:id="1626079502">
          <w:marLeft w:val="480"/>
          <w:marRight w:val="0"/>
          <w:marTop w:val="0"/>
          <w:marBottom w:val="0"/>
          <w:divBdr>
            <w:top w:val="none" w:sz="0" w:space="0" w:color="auto"/>
            <w:left w:val="none" w:sz="0" w:space="0" w:color="auto"/>
            <w:bottom w:val="none" w:sz="0" w:space="0" w:color="auto"/>
            <w:right w:val="none" w:sz="0" w:space="0" w:color="auto"/>
          </w:divBdr>
        </w:div>
        <w:div w:id="1943607661">
          <w:marLeft w:val="480"/>
          <w:marRight w:val="0"/>
          <w:marTop w:val="0"/>
          <w:marBottom w:val="0"/>
          <w:divBdr>
            <w:top w:val="none" w:sz="0" w:space="0" w:color="auto"/>
            <w:left w:val="none" w:sz="0" w:space="0" w:color="auto"/>
            <w:bottom w:val="none" w:sz="0" w:space="0" w:color="auto"/>
            <w:right w:val="none" w:sz="0" w:space="0" w:color="auto"/>
          </w:divBdr>
        </w:div>
        <w:div w:id="1516268873">
          <w:marLeft w:val="480"/>
          <w:marRight w:val="0"/>
          <w:marTop w:val="0"/>
          <w:marBottom w:val="0"/>
          <w:divBdr>
            <w:top w:val="none" w:sz="0" w:space="0" w:color="auto"/>
            <w:left w:val="none" w:sz="0" w:space="0" w:color="auto"/>
            <w:bottom w:val="none" w:sz="0" w:space="0" w:color="auto"/>
            <w:right w:val="none" w:sz="0" w:space="0" w:color="auto"/>
          </w:divBdr>
        </w:div>
        <w:div w:id="1202866675">
          <w:marLeft w:val="480"/>
          <w:marRight w:val="0"/>
          <w:marTop w:val="0"/>
          <w:marBottom w:val="0"/>
          <w:divBdr>
            <w:top w:val="none" w:sz="0" w:space="0" w:color="auto"/>
            <w:left w:val="none" w:sz="0" w:space="0" w:color="auto"/>
            <w:bottom w:val="none" w:sz="0" w:space="0" w:color="auto"/>
            <w:right w:val="none" w:sz="0" w:space="0" w:color="auto"/>
          </w:divBdr>
        </w:div>
        <w:div w:id="353507363">
          <w:marLeft w:val="480"/>
          <w:marRight w:val="0"/>
          <w:marTop w:val="0"/>
          <w:marBottom w:val="0"/>
          <w:divBdr>
            <w:top w:val="none" w:sz="0" w:space="0" w:color="auto"/>
            <w:left w:val="none" w:sz="0" w:space="0" w:color="auto"/>
            <w:bottom w:val="none" w:sz="0" w:space="0" w:color="auto"/>
            <w:right w:val="none" w:sz="0" w:space="0" w:color="auto"/>
          </w:divBdr>
        </w:div>
        <w:div w:id="465775701">
          <w:marLeft w:val="480"/>
          <w:marRight w:val="0"/>
          <w:marTop w:val="0"/>
          <w:marBottom w:val="0"/>
          <w:divBdr>
            <w:top w:val="none" w:sz="0" w:space="0" w:color="auto"/>
            <w:left w:val="none" w:sz="0" w:space="0" w:color="auto"/>
            <w:bottom w:val="none" w:sz="0" w:space="0" w:color="auto"/>
            <w:right w:val="none" w:sz="0" w:space="0" w:color="auto"/>
          </w:divBdr>
        </w:div>
        <w:div w:id="823274542">
          <w:marLeft w:val="480"/>
          <w:marRight w:val="0"/>
          <w:marTop w:val="0"/>
          <w:marBottom w:val="0"/>
          <w:divBdr>
            <w:top w:val="none" w:sz="0" w:space="0" w:color="auto"/>
            <w:left w:val="none" w:sz="0" w:space="0" w:color="auto"/>
            <w:bottom w:val="none" w:sz="0" w:space="0" w:color="auto"/>
            <w:right w:val="none" w:sz="0" w:space="0" w:color="auto"/>
          </w:divBdr>
        </w:div>
        <w:div w:id="989820870">
          <w:marLeft w:val="480"/>
          <w:marRight w:val="0"/>
          <w:marTop w:val="0"/>
          <w:marBottom w:val="0"/>
          <w:divBdr>
            <w:top w:val="none" w:sz="0" w:space="0" w:color="auto"/>
            <w:left w:val="none" w:sz="0" w:space="0" w:color="auto"/>
            <w:bottom w:val="none" w:sz="0" w:space="0" w:color="auto"/>
            <w:right w:val="none" w:sz="0" w:space="0" w:color="auto"/>
          </w:divBdr>
        </w:div>
        <w:div w:id="930427535">
          <w:marLeft w:val="480"/>
          <w:marRight w:val="0"/>
          <w:marTop w:val="0"/>
          <w:marBottom w:val="0"/>
          <w:divBdr>
            <w:top w:val="none" w:sz="0" w:space="0" w:color="auto"/>
            <w:left w:val="none" w:sz="0" w:space="0" w:color="auto"/>
            <w:bottom w:val="none" w:sz="0" w:space="0" w:color="auto"/>
            <w:right w:val="none" w:sz="0" w:space="0" w:color="auto"/>
          </w:divBdr>
        </w:div>
        <w:div w:id="1163198724">
          <w:marLeft w:val="480"/>
          <w:marRight w:val="0"/>
          <w:marTop w:val="0"/>
          <w:marBottom w:val="0"/>
          <w:divBdr>
            <w:top w:val="none" w:sz="0" w:space="0" w:color="auto"/>
            <w:left w:val="none" w:sz="0" w:space="0" w:color="auto"/>
            <w:bottom w:val="none" w:sz="0" w:space="0" w:color="auto"/>
            <w:right w:val="none" w:sz="0" w:space="0" w:color="auto"/>
          </w:divBdr>
        </w:div>
        <w:div w:id="1399203703">
          <w:marLeft w:val="480"/>
          <w:marRight w:val="0"/>
          <w:marTop w:val="0"/>
          <w:marBottom w:val="0"/>
          <w:divBdr>
            <w:top w:val="none" w:sz="0" w:space="0" w:color="auto"/>
            <w:left w:val="none" w:sz="0" w:space="0" w:color="auto"/>
            <w:bottom w:val="none" w:sz="0" w:space="0" w:color="auto"/>
            <w:right w:val="none" w:sz="0" w:space="0" w:color="auto"/>
          </w:divBdr>
        </w:div>
        <w:div w:id="1190802774">
          <w:marLeft w:val="480"/>
          <w:marRight w:val="0"/>
          <w:marTop w:val="0"/>
          <w:marBottom w:val="0"/>
          <w:divBdr>
            <w:top w:val="none" w:sz="0" w:space="0" w:color="auto"/>
            <w:left w:val="none" w:sz="0" w:space="0" w:color="auto"/>
            <w:bottom w:val="none" w:sz="0" w:space="0" w:color="auto"/>
            <w:right w:val="none" w:sz="0" w:space="0" w:color="auto"/>
          </w:divBdr>
        </w:div>
        <w:div w:id="2042128474">
          <w:marLeft w:val="480"/>
          <w:marRight w:val="0"/>
          <w:marTop w:val="0"/>
          <w:marBottom w:val="0"/>
          <w:divBdr>
            <w:top w:val="none" w:sz="0" w:space="0" w:color="auto"/>
            <w:left w:val="none" w:sz="0" w:space="0" w:color="auto"/>
            <w:bottom w:val="none" w:sz="0" w:space="0" w:color="auto"/>
            <w:right w:val="none" w:sz="0" w:space="0" w:color="auto"/>
          </w:divBdr>
        </w:div>
        <w:div w:id="1730760649">
          <w:marLeft w:val="480"/>
          <w:marRight w:val="0"/>
          <w:marTop w:val="0"/>
          <w:marBottom w:val="0"/>
          <w:divBdr>
            <w:top w:val="none" w:sz="0" w:space="0" w:color="auto"/>
            <w:left w:val="none" w:sz="0" w:space="0" w:color="auto"/>
            <w:bottom w:val="none" w:sz="0" w:space="0" w:color="auto"/>
            <w:right w:val="none" w:sz="0" w:space="0" w:color="auto"/>
          </w:divBdr>
        </w:div>
        <w:div w:id="1490636950">
          <w:marLeft w:val="480"/>
          <w:marRight w:val="0"/>
          <w:marTop w:val="0"/>
          <w:marBottom w:val="0"/>
          <w:divBdr>
            <w:top w:val="none" w:sz="0" w:space="0" w:color="auto"/>
            <w:left w:val="none" w:sz="0" w:space="0" w:color="auto"/>
            <w:bottom w:val="none" w:sz="0" w:space="0" w:color="auto"/>
            <w:right w:val="none" w:sz="0" w:space="0" w:color="auto"/>
          </w:divBdr>
        </w:div>
        <w:div w:id="319389568">
          <w:marLeft w:val="480"/>
          <w:marRight w:val="0"/>
          <w:marTop w:val="0"/>
          <w:marBottom w:val="0"/>
          <w:divBdr>
            <w:top w:val="none" w:sz="0" w:space="0" w:color="auto"/>
            <w:left w:val="none" w:sz="0" w:space="0" w:color="auto"/>
            <w:bottom w:val="none" w:sz="0" w:space="0" w:color="auto"/>
            <w:right w:val="none" w:sz="0" w:space="0" w:color="auto"/>
          </w:divBdr>
        </w:div>
        <w:div w:id="320885901">
          <w:marLeft w:val="480"/>
          <w:marRight w:val="0"/>
          <w:marTop w:val="0"/>
          <w:marBottom w:val="0"/>
          <w:divBdr>
            <w:top w:val="none" w:sz="0" w:space="0" w:color="auto"/>
            <w:left w:val="none" w:sz="0" w:space="0" w:color="auto"/>
            <w:bottom w:val="none" w:sz="0" w:space="0" w:color="auto"/>
            <w:right w:val="none" w:sz="0" w:space="0" w:color="auto"/>
          </w:divBdr>
        </w:div>
        <w:div w:id="1940137105">
          <w:marLeft w:val="480"/>
          <w:marRight w:val="0"/>
          <w:marTop w:val="0"/>
          <w:marBottom w:val="0"/>
          <w:divBdr>
            <w:top w:val="none" w:sz="0" w:space="0" w:color="auto"/>
            <w:left w:val="none" w:sz="0" w:space="0" w:color="auto"/>
            <w:bottom w:val="none" w:sz="0" w:space="0" w:color="auto"/>
            <w:right w:val="none" w:sz="0" w:space="0" w:color="auto"/>
          </w:divBdr>
        </w:div>
        <w:div w:id="575945518">
          <w:marLeft w:val="480"/>
          <w:marRight w:val="0"/>
          <w:marTop w:val="0"/>
          <w:marBottom w:val="0"/>
          <w:divBdr>
            <w:top w:val="none" w:sz="0" w:space="0" w:color="auto"/>
            <w:left w:val="none" w:sz="0" w:space="0" w:color="auto"/>
            <w:bottom w:val="none" w:sz="0" w:space="0" w:color="auto"/>
            <w:right w:val="none" w:sz="0" w:space="0" w:color="auto"/>
          </w:divBdr>
        </w:div>
        <w:div w:id="1110705976">
          <w:marLeft w:val="480"/>
          <w:marRight w:val="0"/>
          <w:marTop w:val="0"/>
          <w:marBottom w:val="0"/>
          <w:divBdr>
            <w:top w:val="none" w:sz="0" w:space="0" w:color="auto"/>
            <w:left w:val="none" w:sz="0" w:space="0" w:color="auto"/>
            <w:bottom w:val="none" w:sz="0" w:space="0" w:color="auto"/>
            <w:right w:val="none" w:sz="0" w:space="0" w:color="auto"/>
          </w:divBdr>
        </w:div>
        <w:div w:id="1411460423">
          <w:marLeft w:val="480"/>
          <w:marRight w:val="0"/>
          <w:marTop w:val="0"/>
          <w:marBottom w:val="0"/>
          <w:divBdr>
            <w:top w:val="none" w:sz="0" w:space="0" w:color="auto"/>
            <w:left w:val="none" w:sz="0" w:space="0" w:color="auto"/>
            <w:bottom w:val="none" w:sz="0" w:space="0" w:color="auto"/>
            <w:right w:val="none" w:sz="0" w:space="0" w:color="auto"/>
          </w:divBdr>
        </w:div>
        <w:div w:id="916979940">
          <w:marLeft w:val="480"/>
          <w:marRight w:val="0"/>
          <w:marTop w:val="0"/>
          <w:marBottom w:val="0"/>
          <w:divBdr>
            <w:top w:val="none" w:sz="0" w:space="0" w:color="auto"/>
            <w:left w:val="none" w:sz="0" w:space="0" w:color="auto"/>
            <w:bottom w:val="none" w:sz="0" w:space="0" w:color="auto"/>
            <w:right w:val="none" w:sz="0" w:space="0" w:color="auto"/>
          </w:divBdr>
        </w:div>
        <w:div w:id="1919748794">
          <w:marLeft w:val="480"/>
          <w:marRight w:val="0"/>
          <w:marTop w:val="0"/>
          <w:marBottom w:val="0"/>
          <w:divBdr>
            <w:top w:val="none" w:sz="0" w:space="0" w:color="auto"/>
            <w:left w:val="none" w:sz="0" w:space="0" w:color="auto"/>
            <w:bottom w:val="none" w:sz="0" w:space="0" w:color="auto"/>
            <w:right w:val="none" w:sz="0" w:space="0" w:color="auto"/>
          </w:divBdr>
        </w:div>
        <w:div w:id="879442115">
          <w:marLeft w:val="480"/>
          <w:marRight w:val="0"/>
          <w:marTop w:val="0"/>
          <w:marBottom w:val="0"/>
          <w:divBdr>
            <w:top w:val="none" w:sz="0" w:space="0" w:color="auto"/>
            <w:left w:val="none" w:sz="0" w:space="0" w:color="auto"/>
            <w:bottom w:val="none" w:sz="0" w:space="0" w:color="auto"/>
            <w:right w:val="none" w:sz="0" w:space="0" w:color="auto"/>
          </w:divBdr>
        </w:div>
        <w:div w:id="183784403">
          <w:marLeft w:val="480"/>
          <w:marRight w:val="0"/>
          <w:marTop w:val="0"/>
          <w:marBottom w:val="0"/>
          <w:divBdr>
            <w:top w:val="none" w:sz="0" w:space="0" w:color="auto"/>
            <w:left w:val="none" w:sz="0" w:space="0" w:color="auto"/>
            <w:bottom w:val="none" w:sz="0" w:space="0" w:color="auto"/>
            <w:right w:val="none" w:sz="0" w:space="0" w:color="auto"/>
          </w:divBdr>
        </w:div>
        <w:div w:id="1221138512">
          <w:marLeft w:val="480"/>
          <w:marRight w:val="0"/>
          <w:marTop w:val="0"/>
          <w:marBottom w:val="0"/>
          <w:divBdr>
            <w:top w:val="none" w:sz="0" w:space="0" w:color="auto"/>
            <w:left w:val="none" w:sz="0" w:space="0" w:color="auto"/>
            <w:bottom w:val="none" w:sz="0" w:space="0" w:color="auto"/>
            <w:right w:val="none" w:sz="0" w:space="0" w:color="auto"/>
          </w:divBdr>
        </w:div>
        <w:div w:id="991911619">
          <w:marLeft w:val="480"/>
          <w:marRight w:val="0"/>
          <w:marTop w:val="0"/>
          <w:marBottom w:val="0"/>
          <w:divBdr>
            <w:top w:val="none" w:sz="0" w:space="0" w:color="auto"/>
            <w:left w:val="none" w:sz="0" w:space="0" w:color="auto"/>
            <w:bottom w:val="none" w:sz="0" w:space="0" w:color="auto"/>
            <w:right w:val="none" w:sz="0" w:space="0" w:color="auto"/>
          </w:divBdr>
        </w:div>
      </w:divsChild>
    </w:div>
    <w:div w:id="502866254">
      <w:bodyDiv w:val="1"/>
      <w:marLeft w:val="0"/>
      <w:marRight w:val="0"/>
      <w:marTop w:val="0"/>
      <w:marBottom w:val="0"/>
      <w:divBdr>
        <w:top w:val="none" w:sz="0" w:space="0" w:color="auto"/>
        <w:left w:val="none" w:sz="0" w:space="0" w:color="auto"/>
        <w:bottom w:val="none" w:sz="0" w:space="0" w:color="auto"/>
        <w:right w:val="none" w:sz="0" w:space="0" w:color="auto"/>
      </w:divBdr>
    </w:div>
    <w:div w:id="503207697">
      <w:bodyDiv w:val="1"/>
      <w:marLeft w:val="0"/>
      <w:marRight w:val="0"/>
      <w:marTop w:val="0"/>
      <w:marBottom w:val="0"/>
      <w:divBdr>
        <w:top w:val="none" w:sz="0" w:space="0" w:color="auto"/>
        <w:left w:val="none" w:sz="0" w:space="0" w:color="auto"/>
        <w:bottom w:val="none" w:sz="0" w:space="0" w:color="auto"/>
        <w:right w:val="none" w:sz="0" w:space="0" w:color="auto"/>
      </w:divBdr>
    </w:div>
    <w:div w:id="504321599">
      <w:bodyDiv w:val="1"/>
      <w:marLeft w:val="0"/>
      <w:marRight w:val="0"/>
      <w:marTop w:val="0"/>
      <w:marBottom w:val="0"/>
      <w:divBdr>
        <w:top w:val="none" w:sz="0" w:space="0" w:color="auto"/>
        <w:left w:val="none" w:sz="0" w:space="0" w:color="auto"/>
        <w:bottom w:val="none" w:sz="0" w:space="0" w:color="auto"/>
        <w:right w:val="none" w:sz="0" w:space="0" w:color="auto"/>
      </w:divBdr>
    </w:div>
    <w:div w:id="504786897">
      <w:bodyDiv w:val="1"/>
      <w:marLeft w:val="0"/>
      <w:marRight w:val="0"/>
      <w:marTop w:val="0"/>
      <w:marBottom w:val="0"/>
      <w:divBdr>
        <w:top w:val="none" w:sz="0" w:space="0" w:color="auto"/>
        <w:left w:val="none" w:sz="0" w:space="0" w:color="auto"/>
        <w:bottom w:val="none" w:sz="0" w:space="0" w:color="auto"/>
        <w:right w:val="none" w:sz="0" w:space="0" w:color="auto"/>
      </w:divBdr>
    </w:div>
    <w:div w:id="506099490">
      <w:bodyDiv w:val="1"/>
      <w:marLeft w:val="0"/>
      <w:marRight w:val="0"/>
      <w:marTop w:val="0"/>
      <w:marBottom w:val="0"/>
      <w:divBdr>
        <w:top w:val="none" w:sz="0" w:space="0" w:color="auto"/>
        <w:left w:val="none" w:sz="0" w:space="0" w:color="auto"/>
        <w:bottom w:val="none" w:sz="0" w:space="0" w:color="auto"/>
        <w:right w:val="none" w:sz="0" w:space="0" w:color="auto"/>
      </w:divBdr>
    </w:div>
    <w:div w:id="506217721">
      <w:bodyDiv w:val="1"/>
      <w:marLeft w:val="0"/>
      <w:marRight w:val="0"/>
      <w:marTop w:val="0"/>
      <w:marBottom w:val="0"/>
      <w:divBdr>
        <w:top w:val="none" w:sz="0" w:space="0" w:color="auto"/>
        <w:left w:val="none" w:sz="0" w:space="0" w:color="auto"/>
        <w:bottom w:val="none" w:sz="0" w:space="0" w:color="auto"/>
        <w:right w:val="none" w:sz="0" w:space="0" w:color="auto"/>
      </w:divBdr>
      <w:divsChild>
        <w:div w:id="743795333">
          <w:marLeft w:val="480"/>
          <w:marRight w:val="0"/>
          <w:marTop w:val="0"/>
          <w:marBottom w:val="0"/>
          <w:divBdr>
            <w:top w:val="none" w:sz="0" w:space="0" w:color="auto"/>
            <w:left w:val="none" w:sz="0" w:space="0" w:color="auto"/>
            <w:bottom w:val="none" w:sz="0" w:space="0" w:color="auto"/>
            <w:right w:val="none" w:sz="0" w:space="0" w:color="auto"/>
          </w:divBdr>
        </w:div>
        <w:div w:id="146438432">
          <w:marLeft w:val="480"/>
          <w:marRight w:val="0"/>
          <w:marTop w:val="0"/>
          <w:marBottom w:val="0"/>
          <w:divBdr>
            <w:top w:val="none" w:sz="0" w:space="0" w:color="auto"/>
            <w:left w:val="none" w:sz="0" w:space="0" w:color="auto"/>
            <w:bottom w:val="none" w:sz="0" w:space="0" w:color="auto"/>
            <w:right w:val="none" w:sz="0" w:space="0" w:color="auto"/>
          </w:divBdr>
        </w:div>
        <w:div w:id="231045317">
          <w:marLeft w:val="480"/>
          <w:marRight w:val="0"/>
          <w:marTop w:val="0"/>
          <w:marBottom w:val="0"/>
          <w:divBdr>
            <w:top w:val="none" w:sz="0" w:space="0" w:color="auto"/>
            <w:left w:val="none" w:sz="0" w:space="0" w:color="auto"/>
            <w:bottom w:val="none" w:sz="0" w:space="0" w:color="auto"/>
            <w:right w:val="none" w:sz="0" w:space="0" w:color="auto"/>
          </w:divBdr>
        </w:div>
        <w:div w:id="1330405886">
          <w:marLeft w:val="480"/>
          <w:marRight w:val="0"/>
          <w:marTop w:val="0"/>
          <w:marBottom w:val="0"/>
          <w:divBdr>
            <w:top w:val="none" w:sz="0" w:space="0" w:color="auto"/>
            <w:left w:val="none" w:sz="0" w:space="0" w:color="auto"/>
            <w:bottom w:val="none" w:sz="0" w:space="0" w:color="auto"/>
            <w:right w:val="none" w:sz="0" w:space="0" w:color="auto"/>
          </w:divBdr>
        </w:div>
        <w:div w:id="959798676">
          <w:marLeft w:val="480"/>
          <w:marRight w:val="0"/>
          <w:marTop w:val="0"/>
          <w:marBottom w:val="0"/>
          <w:divBdr>
            <w:top w:val="none" w:sz="0" w:space="0" w:color="auto"/>
            <w:left w:val="none" w:sz="0" w:space="0" w:color="auto"/>
            <w:bottom w:val="none" w:sz="0" w:space="0" w:color="auto"/>
            <w:right w:val="none" w:sz="0" w:space="0" w:color="auto"/>
          </w:divBdr>
        </w:div>
        <w:div w:id="1202010252">
          <w:marLeft w:val="480"/>
          <w:marRight w:val="0"/>
          <w:marTop w:val="0"/>
          <w:marBottom w:val="0"/>
          <w:divBdr>
            <w:top w:val="none" w:sz="0" w:space="0" w:color="auto"/>
            <w:left w:val="none" w:sz="0" w:space="0" w:color="auto"/>
            <w:bottom w:val="none" w:sz="0" w:space="0" w:color="auto"/>
            <w:right w:val="none" w:sz="0" w:space="0" w:color="auto"/>
          </w:divBdr>
        </w:div>
        <w:div w:id="1085568979">
          <w:marLeft w:val="480"/>
          <w:marRight w:val="0"/>
          <w:marTop w:val="0"/>
          <w:marBottom w:val="0"/>
          <w:divBdr>
            <w:top w:val="none" w:sz="0" w:space="0" w:color="auto"/>
            <w:left w:val="none" w:sz="0" w:space="0" w:color="auto"/>
            <w:bottom w:val="none" w:sz="0" w:space="0" w:color="auto"/>
            <w:right w:val="none" w:sz="0" w:space="0" w:color="auto"/>
          </w:divBdr>
        </w:div>
        <w:div w:id="1008557250">
          <w:marLeft w:val="480"/>
          <w:marRight w:val="0"/>
          <w:marTop w:val="0"/>
          <w:marBottom w:val="0"/>
          <w:divBdr>
            <w:top w:val="none" w:sz="0" w:space="0" w:color="auto"/>
            <w:left w:val="none" w:sz="0" w:space="0" w:color="auto"/>
            <w:bottom w:val="none" w:sz="0" w:space="0" w:color="auto"/>
            <w:right w:val="none" w:sz="0" w:space="0" w:color="auto"/>
          </w:divBdr>
        </w:div>
        <w:div w:id="283924524">
          <w:marLeft w:val="480"/>
          <w:marRight w:val="0"/>
          <w:marTop w:val="0"/>
          <w:marBottom w:val="0"/>
          <w:divBdr>
            <w:top w:val="none" w:sz="0" w:space="0" w:color="auto"/>
            <w:left w:val="none" w:sz="0" w:space="0" w:color="auto"/>
            <w:bottom w:val="none" w:sz="0" w:space="0" w:color="auto"/>
            <w:right w:val="none" w:sz="0" w:space="0" w:color="auto"/>
          </w:divBdr>
        </w:div>
        <w:div w:id="949748053">
          <w:marLeft w:val="480"/>
          <w:marRight w:val="0"/>
          <w:marTop w:val="0"/>
          <w:marBottom w:val="0"/>
          <w:divBdr>
            <w:top w:val="none" w:sz="0" w:space="0" w:color="auto"/>
            <w:left w:val="none" w:sz="0" w:space="0" w:color="auto"/>
            <w:bottom w:val="none" w:sz="0" w:space="0" w:color="auto"/>
            <w:right w:val="none" w:sz="0" w:space="0" w:color="auto"/>
          </w:divBdr>
        </w:div>
        <w:div w:id="1985036548">
          <w:marLeft w:val="480"/>
          <w:marRight w:val="0"/>
          <w:marTop w:val="0"/>
          <w:marBottom w:val="0"/>
          <w:divBdr>
            <w:top w:val="none" w:sz="0" w:space="0" w:color="auto"/>
            <w:left w:val="none" w:sz="0" w:space="0" w:color="auto"/>
            <w:bottom w:val="none" w:sz="0" w:space="0" w:color="auto"/>
            <w:right w:val="none" w:sz="0" w:space="0" w:color="auto"/>
          </w:divBdr>
        </w:div>
        <w:div w:id="2036954001">
          <w:marLeft w:val="480"/>
          <w:marRight w:val="0"/>
          <w:marTop w:val="0"/>
          <w:marBottom w:val="0"/>
          <w:divBdr>
            <w:top w:val="none" w:sz="0" w:space="0" w:color="auto"/>
            <w:left w:val="none" w:sz="0" w:space="0" w:color="auto"/>
            <w:bottom w:val="none" w:sz="0" w:space="0" w:color="auto"/>
            <w:right w:val="none" w:sz="0" w:space="0" w:color="auto"/>
          </w:divBdr>
        </w:div>
        <w:div w:id="1349746686">
          <w:marLeft w:val="480"/>
          <w:marRight w:val="0"/>
          <w:marTop w:val="0"/>
          <w:marBottom w:val="0"/>
          <w:divBdr>
            <w:top w:val="none" w:sz="0" w:space="0" w:color="auto"/>
            <w:left w:val="none" w:sz="0" w:space="0" w:color="auto"/>
            <w:bottom w:val="none" w:sz="0" w:space="0" w:color="auto"/>
            <w:right w:val="none" w:sz="0" w:space="0" w:color="auto"/>
          </w:divBdr>
        </w:div>
        <w:div w:id="1639919097">
          <w:marLeft w:val="480"/>
          <w:marRight w:val="0"/>
          <w:marTop w:val="0"/>
          <w:marBottom w:val="0"/>
          <w:divBdr>
            <w:top w:val="none" w:sz="0" w:space="0" w:color="auto"/>
            <w:left w:val="none" w:sz="0" w:space="0" w:color="auto"/>
            <w:bottom w:val="none" w:sz="0" w:space="0" w:color="auto"/>
            <w:right w:val="none" w:sz="0" w:space="0" w:color="auto"/>
          </w:divBdr>
        </w:div>
        <w:div w:id="943995574">
          <w:marLeft w:val="480"/>
          <w:marRight w:val="0"/>
          <w:marTop w:val="0"/>
          <w:marBottom w:val="0"/>
          <w:divBdr>
            <w:top w:val="none" w:sz="0" w:space="0" w:color="auto"/>
            <w:left w:val="none" w:sz="0" w:space="0" w:color="auto"/>
            <w:bottom w:val="none" w:sz="0" w:space="0" w:color="auto"/>
            <w:right w:val="none" w:sz="0" w:space="0" w:color="auto"/>
          </w:divBdr>
        </w:div>
        <w:div w:id="32506720">
          <w:marLeft w:val="480"/>
          <w:marRight w:val="0"/>
          <w:marTop w:val="0"/>
          <w:marBottom w:val="0"/>
          <w:divBdr>
            <w:top w:val="none" w:sz="0" w:space="0" w:color="auto"/>
            <w:left w:val="none" w:sz="0" w:space="0" w:color="auto"/>
            <w:bottom w:val="none" w:sz="0" w:space="0" w:color="auto"/>
            <w:right w:val="none" w:sz="0" w:space="0" w:color="auto"/>
          </w:divBdr>
        </w:div>
        <w:div w:id="63066945">
          <w:marLeft w:val="480"/>
          <w:marRight w:val="0"/>
          <w:marTop w:val="0"/>
          <w:marBottom w:val="0"/>
          <w:divBdr>
            <w:top w:val="none" w:sz="0" w:space="0" w:color="auto"/>
            <w:left w:val="none" w:sz="0" w:space="0" w:color="auto"/>
            <w:bottom w:val="none" w:sz="0" w:space="0" w:color="auto"/>
            <w:right w:val="none" w:sz="0" w:space="0" w:color="auto"/>
          </w:divBdr>
        </w:div>
        <w:div w:id="1763912613">
          <w:marLeft w:val="480"/>
          <w:marRight w:val="0"/>
          <w:marTop w:val="0"/>
          <w:marBottom w:val="0"/>
          <w:divBdr>
            <w:top w:val="none" w:sz="0" w:space="0" w:color="auto"/>
            <w:left w:val="none" w:sz="0" w:space="0" w:color="auto"/>
            <w:bottom w:val="none" w:sz="0" w:space="0" w:color="auto"/>
            <w:right w:val="none" w:sz="0" w:space="0" w:color="auto"/>
          </w:divBdr>
        </w:div>
        <w:div w:id="1392194166">
          <w:marLeft w:val="480"/>
          <w:marRight w:val="0"/>
          <w:marTop w:val="0"/>
          <w:marBottom w:val="0"/>
          <w:divBdr>
            <w:top w:val="none" w:sz="0" w:space="0" w:color="auto"/>
            <w:left w:val="none" w:sz="0" w:space="0" w:color="auto"/>
            <w:bottom w:val="none" w:sz="0" w:space="0" w:color="auto"/>
            <w:right w:val="none" w:sz="0" w:space="0" w:color="auto"/>
          </w:divBdr>
        </w:div>
        <w:div w:id="1677464608">
          <w:marLeft w:val="480"/>
          <w:marRight w:val="0"/>
          <w:marTop w:val="0"/>
          <w:marBottom w:val="0"/>
          <w:divBdr>
            <w:top w:val="none" w:sz="0" w:space="0" w:color="auto"/>
            <w:left w:val="none" w:sz="0" w:space="0" w:color="auto"/>
            <w:bottom w:val="none" w:sz="0" w:space="0" w:color="auto"/>
            <w:right w:val="none" w:sz="0" w:space="0" w:color="auto"/>
          </w:divBdr>
        </w:div>
        <w:div w:id="1910143665">
          <w:marLeft w:val="480"/>
          <w:marRight w:val="0"/>
          <w:marTop w:val="0"/>
          <w:marBottom w:val="0"/>
          <w:divBdr>
            <w:top w:val="none" w:sz="0" w:space="0" w:color="auto"/>
            <w:left w:val="none" w:sz="0" w:space="0" w:color="auto"/>
            <w:bottom w:val="none" w:sz="0" w:space="0" w:color="auto"/>
            <w:right w:val="none" w:sz="0" w:space="0" w:color="auto"/>
          </w:divBdr>
        </w:div>
        <w:div w:id="1555701258">
          <w:marLeft w:val="480"/>
          <w:marRight w:val="0"/>
          <w:marTop w:val="0"/>
          <w:marBottom w:val="0"/>
          <w:divBdr>
            <w:top w:val="none" w:sz="0" w:space="0" w:color="auto"/>
            <w:left w:val="none" w:sz="0" w:space="0" w:color="auto"/>
            <w:bottom w:val="none" w:sz="0" w:space="0" w:color="auto"/>
            <w:right w:val="none" w:sz="0" w:space="0" w:color="auto"/>
          </w:divBdr>
        </w:div>
        <w:div w:id="434667009">
          <w:marLeft w:val="480"/>
          <w:marRight w:val="0"/>
          <w:marTop w:val="0"/>
          <w:marBottom w:val="0"/>
          <w:divBdr>
            <w:top w:val="none" w:sz="0" w:space="0" w:color="auto"/>
            <w:left w:val="none" w:sz="0" w:space="0" w:color="auto"/>
            <w:bottom w:val="none" w:sz="0" w:space="0" w:color="auto"/>
            <w:right w:val="none" w:sz="0" w:space="0" w:color="auto"/>
          </w:divBdr>
        </w:div>
        <w:div w:id="1704211295">
          <w:marLeft w:val="480"/>
          <w:marRight w:val="0"/>
          <w:marTop w:val="0"/>
          <w:marBottom w:val="0"/>
          <w:divBdr>
            <w:top w:val="none" w:sz="0" w:space="0" w:color="auto"/>
            <w:left w:val="none" w:sz="0" w:space="0" w:color="auto"/>
            <w:bottom w:val="none" w:sz="0" w:space="0" w:color="auto"/>
            <w:right w:val="none" w:sz="0" w:space="0" w:color="auto"/>
          </w:divBdr>
        </w:div>
        <w:div w:id="757945302">
          <w:marLeft w:val="480"/>
          <w:marRight w:val="0"/>
          <w:marTop w:val="0"/>
          <w:marBottom w:val="0"/>
          <w:divBdr>
            <w:top w:val="none" w:sz="0" w:space="0" w:color="auto"/>
            <w:left w:val="none" w:sz="0" w:space="0" w:color="auto"/>
            <w:bottom w:val="none" w:sz="0" w:space="0" w:color="auto"/>
            <w:right w:val="none" w:sz="0" w:space="0" w:color="auto"/>
          </w:divBdr>
        </w:div>
      </w:divsChild>
    </w:div>
    <w:div w:id="506284874">
      <w:bodyDiv w:val="1"/>
      <w:marLeft w:val="0"/>
      <w:marRight w:val="0"/>
      <w:marTop w:val="0"/>
      <w:marBottom w:val="0"/>
      <w:divBdr>
        <w:top w:val="none" w:sz="0" w:space="0" w:color="auto"/>
        <w:left w:val="none" w:sz="0" w:space="0" w:color="auto"/>
        <w:bottom w:val="none" w:sz="0" w:space="0" w:color="auto"/>
        <w:right w:val="none" w:sz="0" w:space="0" w:color="auto"/>
      </w:divBdr>
    </w:div>
    <w:div w:id="506481443">
      <w:bodyDiv w:val="1"/>
      <w:marLeft w:val="0"/>
      <w:marRight w:val="0"/>
      <w:marTop w:val="0"/>
      <w:marBottom w:val="0"/>
      <w:divBdr>
        <w:top w:val="none" w:sz="0" w:space="0" w:color="auto"/>
        <w:left w:val="none" w:sz="0" w:space="0" w:color="auto"/>
        <w:bottom w:val="none" w:sz="0" w:space="0" w:color="auto"/>
        <w:right w:val="none" w:sz="0" w:space="0" w:color="auto"/>
      </w:divBdr>
    </w:div>
    <w:div w:id="506603004">
      <w:bodyDiv w:val="1"/>
      <w:marLeft w:val="0"/>
      <w:marRight w:val="0"/>
      <w:marTop w:val="0"/>
      <w:marBottom w:val="0"/>
      <w:divBdr>
        <w:top w:val="none" w:sz="0" w:space="0" w:color="auto"/>
        <w:left w:val="none" w:sz="0" w:space="0" w:color="auto"/>
        <w:bottom w:val="none" w:sz="0" w:space="0" w:color="auto"/>
        <w:right w:val="none" w:sz="0" w:space="0" w:color="auto"/>
      </w:divBdr>
    </w:div>
    <w:div w:id="506671541">
      <w:bodyDiv w:val="1"/>
      <w:marLeft w:val="0"/>
      <w:marRight w:val="0"/>
      <w:marTop w:val="0"/>
      <w:marBottom w:val="0"/>
      <w:divBdr>
        <w:top w:val="none" w:sz="0" w:space="0" w:color="auto"/>
        <w:left w:val="none" w:sz="0" w:space="0" w:color="auto"/>
        <w:bottom w:val="none" w:sz="0" w:space="0" w:color="auto"/>
        <w:right w:val="none" w:sz="0" w:space="0" w:color="auto"/>
      </w:divBdr>
    </w:div>
    <w:div w:id="507135960">
      <w:bodyDiv w:val="1"/>
      <w:marLeft w:val="0"/>
      <w:marRight w:val="0"/>
      <w:marTop w:val="0"/>
      <w:marBottom w:val="0"/>
      <w:divBdr>
        <w:top w:val="none" w:sz="0" w:space="0" w:color="auto"/>
        <w:left w:val="none" w:sz="0" w:space="0" w:color="auto"/>
        <w:bottom w:val="none" w:sz="0" w:space="0" w:color="auto"/>
        <w:right w:val="none" w:sz="0" w:space="0" w:color="auto"/>
      </w:divBdr>
    </w:div>
    <w:div w:id="507329551">
      <w:bodyDiv w:val="1"/>
      <w:marLeft w:val="0"/>
      <w:marRight w:val="0"/>
      <w:marTop w:val="0"/>
      <w:marBottom w:val="0"/>
      <w:divBdr>
        <w:top w:val="none" w:sz="0" w:space="0" w:color="auto"/>
        <w:left w:val="none" w:sz="0" w:space="0" w:color="auto"/>
        <w:bottom w:val="none" w:sz="0" w:space="0" w:color="auto"/>
        <w:right w:val="none" w:sz="0" w:space="0" w:color="auto"/>
      </w:divBdr>
    </w:div>
    <w:div w:id="508181437">
      <w:bodyDiv w:val="1"/>
      <w:marLeft w:val="0"/>
      <w:marRight w:val="0"/>
      <w:marTop w:val="0"/>
      <w:marBottom w:val="0"/>
      <w:divBdr>
        <w:top w:val="none" w:sz="0" w:space="0" w:color="auto"/>
        <w:left w:val="none" w:sz="0" w:space="0" w:color="auto"/>
        <w:bottom w:val="none" w:sz="0" w:space="0" w:color="auto"/>
        <w:right w:val="none" w:sz="0" w:space="0" w:color="auto"/>
      </w:divBdr>
    </w:div>
    <w:div w:id="509373525">
      <w:bodyDiv w:val="1"/>
      <w:marLeft w:val="0"/>
      <w:marRight w:val="0"/>
      <w:marTop w:val="0"/>
      <w:marBottom w:val="0"/>
      <w:divBdr>
        <w:top w:val="none" w:sz="0" w:space="0" w:color="auto"/>
        <w:left w:val="none" w:sz="0" w:space="0" w:color="auto"/>
        <w:bottom w:val="none" w:sz="0" w:space="0" w:color="auto"/>
        <w:right w:val="none" w:sz="0" w:space="0" w:color="auto"/>
      </w:divBdr>
    </w:div>
    <w:div w:id="509494773">
      <w:bodyDiv w:val="1"/>
      <w:marLeft w:val="0"/>
      <w:marRight w:val="0"/>
      <w:marTop w:val="0"/>
      <w:marBottom w:val="0"/>
      <w:divBdr>
        <w:top w:val="none" w:sz="0" w:space="0" w:color="auto"/>
        <w:left w:val="none" w:sz="0" w:space="0" w:color="auto"/>
        <w:bottom w:val="none" w:sz="0" w:space="0" w:color="auto"/>
        <w:right w:val="none" w:sz="0" w:space="0" w:color="auto"/>
      </w:divBdr>
    </w:div>
    <w:div w:id="510068444">
      <w:bodyDiv w:val="1"/>
      <w:marLeft w:val="0"/>
      <w:marRight w:val="0"/>
      <w:marTop w:val="0"/>
      <w:marBottom w:val="0"/>
      <w:divBdr>
        <w:top w:val="none" w:sz="0" w:space="0" w:color="auto"/>
        <w:left w:val="none" w:sz="0" w:space="0" w:color="auto"/>
        <w:bottom w:val="none" w:sz="0" w:space="0" w:color="auto"/>
        <w:right w:val="none" w:sz="0" w:space="0" w:color="auto"/>
      </w:divBdr>
    </w:div>
    <w:div w:id="511842230">
      <w:bodyDiv w:val="1"/>
      <w:marLeft w:val="0"/>
      <w:marRight w:val="0"/>
      <w:marTop w:val="0"/>
      <w:marBottom w:val="0"/>
      <w:divBdr>
        <w:top w:val="none" w:sz="0" w:space="0" w:color="auto"/>
        <w:left w:val="none" w:sz="0" w:space="0" w:color="auto"/>
        <w:bottom w:val="none" w:sz="0" w:space="0" w:color="auto"/>
        <w:right w:val="none" w:sz="0" w:space="0" w:color="auto"/>
      </w:divBdr>
    </w:div>
    <w:div w:id="512960380">
      <w:bodyDiv w:val="1"/>
      <w:marLeft w:val="0"/>
      <w:marRight w:val="0"/>
      <w:marTop w:val="0"/>
      <w:marBottom w:val="0"/>
      <w:divBdr>
        <w:top w:val="none" w:sz="0" w:space="0" w:color="auto"/>
        <w:left w:val="none" w:sz="0" w:space="0" w:color="auto"/>
        <w:bottom w:val="none" w:sz="0" w:space="0" w:color="auto"/>
        <w:right w:val="none" w:sz="0" w:space="0" w:color="auto"/>
      </w:divBdr>
    </w:div>
    <w:div w:id="513303453">
      <w:bodyDiv w:val="1"/>
      <w:marLeft w:val="0"/>
      <w:marRight w:val="0"/>
      <w:marTop w:val="0"/>
      <w:marBottom w:val="0"/>
      <w:divBdr>
        <w:top w:val="none" w:sz="0" w:space="0" w:color="auto"/>
        <w:left w:val="none" w:sz="0" w:space="0" w:color="auto"/>
        <w:bottom w:val="none" w:sz="0" w:space="0" w:color="auto"/>
        <w:right w:val="none" w:sz="0" w:space="0" w:color="auto"/>
      </w:divBdr>
    </w:div>
    <w:div w:id="514853343">
      <w:bodyDiv w:val="1"/>
      <w:marLeft w:val="0"/>
      <w:marRight w:val="0"/>
      <w:marTop w:val="0"/>
      <w:marBottom w:val="0"/>
      <w:divBdr>
        <w:top w:val="none" w:sz="0" w:space="0" w:color="auto"/>
        <w:left w:val="none" w:sz="0" w:space="0" w:color="auto"/>
        <w:bottom w:val="none" w:sz="0" w:space="0" w:color="auto"/>
        <w:right w:val="none" w:sz="0" w:space="0" w:color="auto"/>
      </w:divBdr>
    </w:div>
    <w:div w:id="515268653">
      <w:bodyDiv w:val="1"/>
      <w:marLeft w:val="0"/>
      <w:marRight w:val="0"/>
      <w:marTop w:val="0"/>
      <w:marBottom w:val="0"/>
      <w:divBdr>
        <w:top w:val="none" w:sz="0" w:space="0" w:color="auto"/>
        <w:left w:val="none" w:sz="0" w:space="0" w:color="auto"/>
        <w:bottom w:val="none" w:sz="0" w:space="0" w:color="auto"/>
        <w:right w:val="none" w:sz="0" w:space="0" w:color="auto"/>
      </w:divBdr>
    </w:div>
    <w:div w:id="517933874">
      <w:bodyDiv w:val="1"/>
      <w:marLeft w:val="0"/>
      <w:marRight w:val="0"/>
      <w:marTop w:val="0"/>
      <w:marBottom w:val="0"/>
      <w:divBdr>
        <w:top w:val="none" w:sz="0" w:space="0" w:color="auto"/>
        <w:left w:val="none" w:sz="0" w:space="0" w:color="auto"/>
        <w:bottom w:val="none" w:sz="0" w:space="0" w:color="auto"/>
        <w:right w:val="none" w:sz="0" w:space="0" w:color="auto"/>
      </w:divBdr>
      <w:divsChild>
        <w:div w:id="1882592721">
          <w:marLeft w:val="480"/>
          <w:marRight w:val="0"/>
          <w:marTop w:val="0"/>
          <w:marBottom w:val="0"/>
          <w:divBdr>
            <w:top w:val="none" w:sz="0" w:space="0" w:color="auto"/>
            <w:left w:val="none" w:sz="0" w:space="0" w:color="auto"/>
            <w:bottom w:val="none" w:sz="0" w:space="0" w:color="auto"/>
            <w:right w:val="none" w:sz="0" w:space="0" w:color="auto"/>
          </w:divBdr>
        </w:div>
        <w:div w:id="115563492">
          <w:marLeft w:val="480"/>
          <w:marRight w:val="0"/>
          <w:marTop w:val="0"/>
          <w:marBottom w:val="0"/>
          <w:divBdr>
            <w:top w:val="none" w:sz="0" w:space="0" w:color="auto"/>
            <w:left w:val="none" w:sz="0" w:space="0" w:color="auto"/>
            <w:bottom w:val="none" w:sz="0" w:space="0" w:color="auto"/>
            <w:right w:val="none" w:sz="0" w:space="0" w:color="auto"/>
          </w:divBdr>
        </w:div>
        <w:div w:id="1519000232">
          <w:marLeft w:val="480"/>
          <w:marRight w:val="0"/>
          <w:marTop w:val="0"/>
          <w:marBottom w:val="0"/>
          <w:divBdr>
            <w:top w:val="none" w:sz="0" w:space="0" w:color="auto"/>
            <w:left w:val="none" w:sz="0" w:space="0" w:color="auto"/>
            <w:bottom w:val="none" w:sz="0" w:space="0" w:color="auto"/>
            <w:right w:val="none" w:sz="0" w:space="0" w:color="auto"/>
          </w:divBdr>
        </w:div>
        <w:div w:id="639579717">
          <w:marLeft w:val="480"/>
          <w:marRight w:val="0"/>
          <w:marTop w:val="0"/>
          <w:marBottom w:val="0"/>
          <w:divBdr>
            <w:top w:val="none" w:sz="0" w:space="0" w:color="auto"/>
            <w:left w:val="none" w:sz="0" w:space="0" w:color="auto"/>
            <w:bottom w:val="none" w:sz="0" w:space="0" w:color="auto"/>
            <w:right w:val="none" w:sz="0" w:space="0" w:color="auto"/>
          </w:divBdr>
        </w:div>
        <w:div w:id="45957125">
          <w:marLeft w:val="480"/>
          <w:marRight w:val="0"/>
          <w:marTop w:val="0"/>
          <w:marBottom w:val="0"/>
          <w:divBdr>
            <w:top w:val="none" w:sz="0" w:space="0" w:color="auto"/>
            <w:left w:val="none" w:sz="0" w:space="0" w:color="auto"/>
            <w:bottom w:val="none" w:sz="0" w:space="0" w:color="auto"/>
            <w:right w:val="none" w:sz="0" w:space="0" w:color="auto"/>
          </w:divBdr>
        </w:div>
        <w:div w:id="324089619">
          <w:marLeft w:val="480"/>
          <w:marRight w:val="0"/>
          <w:marTop w:val="0"/>
          <w:marBottom w:val="0"/>
          <w:divBdr>
            <w:top w:val="none" w:sz="0" w:space="0" w:color="auto"/>
            <w:left w:val="none" w:sz="0" w:space="0" w:color="auto"/>
            <w:bottom w:val="none" w:sz="0" w:space="0" w:color="auto"/>
            <w:right w:val="none" w:sz="0" w:space="0" w:color="auto"/>
          </w:divBdr>
        </w:div>
        <w:div w:id="1706979811">
          <w:marLeft w:val="480"/>
          <w:marRight w:val="0"/>
          <w:marTop w:val="0"/>
          <w:marBottom w:val="0"/>
          <w:divBdr>
            <w:top w:val="none" w:sz="0" w:space="0" w:color="auto"/>
            <w:left w:val="none" w:sz="0" w:space="0" w:color="auto"/>
            <w:bottom w:val="none" w:sz="0" w:space="0" w:color="auto"/>
            <w:right w:val="none" w:sz="0" w:space="0" w:color="auto"/>
          </w:divBdr>
        </w:div>
        <w:div w:id="1305814431">
          <w:marLeft w:val="480"/>
          <w:marRight w:val="0"/>
          <w:marTop w:val="0"/>
          <w:marBottom w:val="0"/>
          <w:divBdr>
            <w:top w:val="none" w:sz="0" w:space="0" w:color="auto"/>
            <w:left w:val="none" w:sz="0" w:space="0" w:color="auto"/>
            <w:bottom w:val="none" w:sz="0" w:space="0" w:color="auto"/>
            <w:right w:val="none" w:sz="0" w:space="0" w:color="auto"/>
          </w:divBdr>
        </w:div>
        <w:div w:id="1611357276">
          <w:marLeft w:val="480"/>
          <w:marRight w:val="0"/>
          <w:marTop w:val="0"/>
          <w:marBottom w:val="0"/>
          <w:divBdr>
            <w:top w:val="none" w:sz="0" w:space="0" w:color="auto"/>
            <w:left w:val="none" w:sz="0" w:space="0" w:color="auto"/>
            <w:bottom w:val="none" w:sz="0" w:space="0" w:color="auto"/>
            <w:right w:val="none" w:sz="0" w:space="0" w:color="auto"/>
          </w:divBdr>
        </w:div>
        <w:div w:id="1179931053">
          <w:marLeft w:val="480"/>
          <w:marRight w:val="0"/>
          <w:marTop w:val="0"/>
          <w:marBottom w:val="0"/>
          <w:divBdr>
            <w:top w:val="none" w:sz="0" w:space="0" w:color="auto"/>
            <w:left w:val="none" w:sz="0" w:space="0" w:color="auto"/>
            <w:bottom w:val="none" w:sz="0" w:space="0" w:color="auto"/>
            <w:right w:val="none" w:sz="0" w:space="0" w:color="auto"/>
          </w:divBdr>
        </w:div>
        <w:div w:id="2053310460">
          <w:marLeft w:val="480"/>
          <w:marRight w:val="0"/>
          <w:marTop w:val="0"/>
          <w:marBottom w:val="0"/>
          <w:divBdr>
            <w:top w:val="none" w:sz="0" w:space="0" w:color="auto"/>
            <w:left w:val="none" w:sz="0" w:space="0" w:color="auto"/>
            <w:bottom w:val="none" w:sz="0" w:space="0" w:color="auto"/>
            <w:right w:val="none" w:sz="0" w:space="0" w:color="auto"/>
          </w:divBdr>
        </w:div>
        <w:div w:id="1521551242">
          <w:marLeft w:val="480"/>
          <w:marRight w:val="0"/>
          <w:marTop w:val="0"/>
          <w:marBottom w:val="0"/>
          <w:divBdr>
            <w:top w:val="none" w:sz="0" w:space="0" w:color="auto"/>
            <w:left w:val="none" w:sz="0" w:space="0" w:color="auto"/>
            <w:bottom w:val="none" w:sz="0" w:space="0" w:color="auto"/>
            <w:right w:val="none" w:sz="0" w:space="0" w:color="auto"/>
          </w:divBdr>
        </w:div>
        <w:div w:id="1034649383">
          <w:marLeft w:val="480"/>
          <w:marRight w:val="0"/>
          <w:marTop w:val="0"/>
          <w:marBottom w:val="0"/>
          <w:divBdr>
            <w:top w:val="none" w:sz="0" w:space="0" w:color="auto"/>
            <w:left w:val="none" w:sz="0" w:space="0" w:color="auto"/>
            <w:bottom w:val="none" w:sz="0" w:space="0" w:color="auto"/>
            <w:right w:val="none" w:sz="0" w:space="0" w:color="auto"/>
          </w:divBdr>
        </w:div>
        <w:div w:id="717700423">
          <w:marLeft w:val="480"/>
          <w:marRight w:val="0"/>
          <w:marTop w:val="0"/>
          <w:marBottom w:val="0"/>
          <w:divBdr>
            <w:top w:val="none" w:sz="0" w:space="0" w:color="auto"/>
            <w:left w:val="none" w:sz="0" w:space="0" w:color="auto"/>
            <w:bottom w:val="none" w:sz="0" w:space="0" w:color="auto"/>
            <w:right w:val="none" w:sz="0" w:space="0" w:color="auto"/>
          </w:divBdr>
        </w:div>
        <w:div w:id="1949965671">
          <w:marLeft w:val="480"/>
          <w:marRight w:val="0"/>
          <w:marTop w:val="0"/>
          <w:marBottom w:val="0"/>
          <w:divBdr>
            <w:top w:val="none" w:sz="0" w:space="0" w:color="auto"/>
            <w:left w:val="none" w:sz="0" w:space="0" w:color="auto"/>
            <w:bottom w:val="none" w:sz="0" w:space="0" w:color="auto"/>
            <w:right w:val="none" w:sz="0" w:space="0" w:color="auto"/>
          </w:divBdr>
        </w:div>
        <w:div w:id="34157684">
          <w:marLeft w:val="480"/>
          <w:marRight w:val="0"/>
          <w:marTop w:val="0"/>
          <w:marBottom w:val="0"/>
          <w:divBdr>
            <w:top w:val="none" w:sz="0" w:space="0" w:color="auto"/>
            <w:left w:val="none" w:sz="0" w:space="0" w:color="auto"/>
            <w:bottom w:val="none" w:sz="0" w:space="0" w:color="auto"/>
            <w:right w:val="none" w:sz="0" w:space="0" w:color="auto"/>
          </w:divBdr>
        </w:div>
        <w:div w:id="1279220837">
          <w:marLeft w:val="480"/>
          <w:marRight w:val="0"/>
          <w:marTop w:val="0"/>
          <w:marBottom w:val="0"/>
          <w:divBdr>
            <w:top w:val="none" w:sz="0" w:space="0" w:color="auto"/>
            <w:left w:val="none" w:sz="0" w:space="0" w:color="auto"/>
            <w:bottom w:val="none" w:sz="0" w:space="0" w:color="auto"/>
            <w:right w:val="none" w:sz="0" w:space="0" w:color="auto"/>
          </w:divBdr>
        </w:div>
        <w:div w:id="622805451">
          <w:marLeft w:val="480"/>
          <w:marRight w:val="0"/>
          <w:marTop w:val="0"/>
          <w:marBottom w:val="0"/>
          <w:divBdr>
            <w:top w:val="none" w:sz="0" w:space="0" w:color="auto"/>
            <w:left w:val="none" w:sz="0" w:space="0" w:color="auto"/>
            <w:bottom w:val="none" w:sz="0" w:space="0" w:color="auto"/>
            <w:right w:val="none" w:sz="0" w:space="0" w:color="auto"/>
          </w:divBdr>
        </w:div>
        <w:div w:id="825050259">
          <w:marLeft w:val="480"/>
          <w:marRight w:val="0"/>
          <w:marTop w:val="0"/>
          <w:marBottom w:val="0"/>
          <w:divBdr>
            <w:top w:val="none" w:sz="0" w:space="0" w:color="auto"/>
            <w:left w:val="none" w:sz="0" w:space="0" w:color="auto"/>
            <w:bottom w:val="none" w:sz="0" w:space="0" w:color="auto"/>
            <w:right w:val="none" w:sz="0" w:space="0" w:color="auto"/>
          </w:divBdr>
        </w:div>
        <w:div w:id="1512337605">
          <w:marLeft w:val="480"/>
          <w:marRight w:val="0"/>
          <w:marTop w:val="0"/>
          <w:marBottom w:val="0"/>
          <w:divBdr>
            <w:top w:val="none" w:sz="0" w:space="0" w:color="auto"/>
            <w:left w:val="none" w:sz="0" w:space="0" w:color="auto"/>
            <w:bottom w:val="none" w:sz="0" w:space="0" w:color="auto"/>
            <w:right w:val="none" w:sz="0" w:space="0" w:color="auto"/>
          </w:divBdr>
        </w:div>
        <w:div w:id="1725720080">
          <w:marLeft w:val="480"/>
          <w:marRight w:val="0"/>
          <w:marTop w:val="0"/>
          <w:marBottom w:val="0"/>
          <w:divBdr>
            <w:top w:val="none" w:sz="0" w:space="0" w:color="auto"/>
            <w:left w:val="none" w:sz="0" w:space="0" w:color="auto"/>
            <w:bottom w:val="none" w:sz="0" w:space="0" w:color="auto"/>
            <w:right w:val="none" w:sz="0" w:space="0" w:color="auto"/>
          </w:divBdr>
        </w:div>
        <w:div w:id="611058497">
          <w:marLeft w:val="480"/>
          <w:marRight w:val="0"/>
          <w:marTop w:val="0"/>
          <w:marBottom w:val="0"/>
          <w:divBdr>
            <w:top w:val="none" w:sz="0" w:space="0" w:color="auto"/>
            <w:left w:val="none" w:sz="0" w:space="0" w:color="auto"/>
            <w:bottom w:val="none" w:sz="0" w:space="0" w:color="auto"/>
            <w:right w:val="none" w:sz="0" w:space="0" w:color="auto"/>
          </w:divBdr>
        </w:div>
        <w:div w:id="1748838621">
          <w:marLeft w:val="480"/>
          <w:marRight w:val="0"/>
          <w:marTop w:val="0"/>
          <w:marBottom w:val="0"/>
          <w:divBdr>
            <w:top w:val="none" w:sz="0" w:space="0" w:color="auto"/>
            <w:left w:val="none" w:sz="0" w:space="0" w:color="auto"/>
            <w:bottom w:val="none" w:sz="0" w:space="0" w:color="auto"/>
            <w:right w:val="none" w:sz="0" w:space="0" w:color="auto"/>
          </w:divBdr>
        </w:div>
        <w:div w:id="832910234">
          <w:marLeft w:val="480"/>
          <w:marRight w:val="0"/>
          <w:marTop w:val="0"/>
          <w:marBottom w:val="0"/>
          <w:divBdr>
            <w:top w:val="none" w:sz="0" w:space="0" w:color="auto"/>
            <w:left w:val="none" w:sz="0" w:space="0" w:color="auto"/>
            <w:bottom w:val="none" w:sz="0" w:space="0" w:color="auto"/>
            <w:right w:val="none" w:sz="0" w:space="0" w:color="auto"/>
          </w:divBdr>
        </w:div>
        <w:div w:id="837506183">
          <w:marLeft w:val="480"/>
          <w:marRight w:val="0"/>
          <w:marTop w:val="0"/>
          <w:marBottom w:val="0"/>
          <w:divBdr>
            <w:top w:val="none" w:sz="0" w:space="0" w:color="auto"/>
            <w:left w:val="none" w:sz="0" w:space="0" w:color="auto"/>
            <w:bottom w:val="none" w:sz="0" w:space="0" w:color="auto"/>
            <w:right w:val="none" w:sz="0" w:space="0" w:color="auto"/>
          </w:divBdr>
        </w:div>
        <w:div w:id="1294410355">
          <w:marLeft w:val="480"/>
          <w:marRight w:val="0"/>
          <w:marTop w:val="0"/>
          <w:marBottom w:val="0"/>
          <w:divBdr>
            <w:top w:val="none" w:sz="0" w:space="0" w:color="auto"/>
            <w:left w:val="none" w:sz="0" w:space="0" w:color="auto"/>
            <w:bottom w:val="none" w:sz="0" w:space="0" w:color="auto"/>
            <w:right w:val="none" w:sz="0" w:space="0" w:color="auto"/>
          </w:divBdr>
        </w:div>
        <w:div w:id="591015316">
          <w:marLeft w:val="480"/>
          <w:marRight w:val="0"/>
          <w:marTop w:val="0"/>
          <w:marBottom w:val="0"/>
          <w:divBdr>
            <w:top w:val="none" w:sz="0" w:space="0" w:color="auto"/>
            <w:left w:val="none" w:sz="0" w:space="0" w:color="auto"/>
            <w:bottom w:val="none" w:sz="0" w:space="0" w:color="auto"/>
            <w:right w:val="none" w:sz="0" w:space="0" w:color="auto"/>
          </w:divBdr>
        </w:div>
        <w:div w:id="321743054">
          <w:marLeft w:val="480"/>
          <w:marRight w:val="0"/>
          <w:marTop w:val="0"/>
          <w:marBottom w:val="0"/>
          <w:divBdr>
            <w:top w:val="none" w:sz="0" w:space="0" w:color="auto"/>
            <w:left w:val="none" w:sz="0" w:space="0" w:color="auto"/>
            <w:bottom w:val="none" w:sz="0" w:space="0" w:color="auto"/>
            <w:right w:val="none" w:sz="0" w:space="0" w:color="auto"/>
          </w:divBdr>
        </w:div>
        <w:div w:id="1475639433">
          <w:marLeft w:val="480"/>
          <w:marRight w:val="0"/>
          <w:marTop w:val="0"/>
          <w:marBottom w:val="0"/>
          <w:divBdr>
            <w:top w:val="none" w:sz="0" w:space="0" w:color="auto"/>
            <w:left w:val="none" w:sz="0" w:space="0" w:color="auto"/>
            <w:bottom w:val="none" w:sz="0" w:space="0" w:color="auto"/>
            <w:right w:val="none" w:sz="0" w:space="0" w:color="auto"/>
          </w:divBdr>
        </w:div>
        <w:div w:id="1451969501">
          <w:marLeft w:val="480"/>
          <w:marRight w:val="0"/>
          <w:marTop w:val="0"/>
          <w:marBottom w:val="0"/>
          <w:divBdr>
            <w:top w:val="none" w:sz="0" w:space="0" w:color="auto"/>
            <w:left w:val="none" w:sz="0" w:space="0" w:color="auto"/>
            <w:bottom w:val="none" w:sz="0" w:space="0" w:color="auto"/>
            <w:right w:val="none" w:sz="0" w:space="0" w:color="auto"/>
          </w:divBdr>
        </w:div>
        <w:div w:id="2089886672">
          <w:marLeft w:val="480"/>
          <w:marRight w:val="0"/>
          <w:marTop w:val="0"/>
          <w:marBottom w:val="0"/>
          <w:divBdr>
            <w:top w:val="none" w:sz="0" w:space="0" w:color="auto"/>
            <w:left w:val="none" w:sz="0" w:space="0" w:color="auto"/>
            <w:bottom w:val="none" w:sz="0" w:space="0" w:color="auto"/>
            <w:right w:val="none" w:sz="0" w:space="0" w:color="auto"/>
          </w:divBdr>
        </w:div>
        <w:div w:id="1954047542">
          <w:marLeft w:val="480"/>
          <w:marRight w:val="0"/>
          <w:marTop w:val="0"/>
          <w:marBottom w:val="0"/>
          <w:divBdr>
            <w:top w:val="none" w:sz="0" w:space="0" w:color="auto"/>
            <w:left w:val="none" w:sz="0" w:space="0" w:color="auto"/>
            <w:bottom w:val="none" w:sz="0" w:space="0" w:color="auto"/>
            <w:right w:val="none" w:sz="0" w:space="0" w:color="auto"/>
          </w:divBdr>
        </w:div>
        <w:div w:id="1218662663">
          <w:marLeft w:val="480"/>
          <w:marRight w:val="0"/>
          <w:marTop w:val="0"/>
          <w:marBottom w:val="0"/>
          <w:divBdr>
            <w:top w:val="none" w:sz="0" w:space="0" w:color="auto"/>
            <w:left w:val="none" w:sz="0" w:space="0" w:color="auto"/>
            <w:bottom w:val="none" w:sz="0" w:space="0" w:color="auto"/>
            <w:right w:val="none" w:sz="0" w:space="0" w:color="auto"/>
          </w:divBdr>
        </w:div>
        <w:div w:id="737018334">
          <w:marLeft w:val="480"/>
          <w:marRight w:val="0"/>
          <w:marTop w:val="0"/>
          <w:marBottom w:val="0"/>
          <w:divBdr>
            <w:top w:val="none" w:sz="0" w:space="0" w:color="auto"/>
            <w:left w:val="none" w:sz="0" w:space="0" w:color="auto"/>
            <w:bottom w:val="none" w:sz="0" w:space="0" w:color="auto"/>
            <w:right w:val="none" w:sz="0" w:space="0" w:color="auto"/>
          </w:divBdr>
        </w:div>
        <w:div w:id="661929672">
          <w:marLeft w:val="480"/>
          <w:marRight w:val="0"/>
          <w:marTop w:val="0"/>
          <w:marBottom w:val="0"/>
          <w:divBdr>
            <w:top w:val="none" w:sz="0" w:space="0" w:color="auto"/>
            <w:left w:val="none" w:sz="0" w:space="0" w:color="auto"/>
            <w:bottom w:val="none" w:sz="0" w:space="0" w:color="auto"/>
            <w:right w:val="none" w:sz="0" w:space="0" w:color="auto"/>
          </w:divBdr>
        </w:div>
        <w:div w:id="614748713">
          <w:marLeft w:val="480"/>
          <w:marRight w:val="0"/>
          <w:marTop w:val="0"/>
          <w:marBottom w:val="0"/>
          <w:divBdr>
            <w:top w:val="none" w:sz="0" w:space="0" w:color="auto"/>
            <w:left w:val="none" w:sz="0" w:space="0" w:color="auto"/>
            <w:bottom w:val="none" w:sz="0" w:space="0" w:color="auto"/>
            <w:right w:val="none" w:sz="0" w:space="0" w:color="auto"/>
          </w:divBdr>
        </w:div>
        <w:div w:id="313753159">
          <w:marLeft w:val="480"/>
          <w:marRight w:val="0"/>
          <w:marTop w:val="0"/>
          <w:marBottom w:val="0"/>
          <w:divBdr>
            <w:top w:val="none" w:sz="0" w:space="0" w:color="auto"/>
            <w:left w:val="none" w:sz="0" w:space="0" w:color="auto"/>
            <w:bottom w:val="none" w:sz="0" w:space="0" w:color="auto"/>
            <w:right w:val="none" w:sz="0" w:space="0" w:color="auto"/>
          </w:divBdr>
        </w:div>
        <w:div w:id="405228396">
          <w:marLeft w:val="480"/>
          <w:marRight w:val="0"/>
          <w:marTop w:val="0"/>
          <w:marBottom w:val="0"/>
          <w:divBdr>
            <w:top w:val="none" w:sz="0" w:space="0" w:color="auto"/>
            <w:left w:val="none" w:sz="0" w:space="0" w:color="auto"/>
            <w:bottom w:val="none" w:sz="0" w:space="0" w:color="auto"/>
            <w:right w:val="none" w:sz="0" w:space="0" w:color="auto"/>
          </w:divBdr>
        </w:div>
        <w:div w:id="441611075">
          <w:marLeft w:val="480"/>
          <w:marRight w:val="0"/>
          <w:marTop w:val="0"/>
          <w:marBottom w:val="0"/>
          <w:divBdr>
            <w:top w:val="none" w:sz="0" w:space="0" w:color="auto"/>
            <w:left w:val="none" w:sz="0" w:space="0" w:color="auto"/>
            <w:bottom w:val="none" w:sz="0" w:space="0" w:color="auto"/>
            <w:right w:val="none" w:sz="0" w:space="0" w:color="auto"/>
          </w:divBdr>
        </w:div>
        <w:div w:id="246037806">
          <w:marLeft w:val="480"/>
          <w:marRight w:val="0"/>
          <w:marTop w:val="0"/>
          <w:marBottom w:val="0"/>
          <w:divBdr>
            <w:top w:val="none" w:sz="0" w:space="0" w:color="auto"/>
            <w:left w:val="none" w:sz="0" w:space="0" w:color="auto"/>
            <w:bottom w:val="none" w:sz="0" w:space="0" w:color="auto"/>
            <w:right w:val="none" w:sz="0" w:space="0" w:color="auto"/>
          </w:divBdr>
        </w:div>
        <w:div w:id="862985141">
          <w:marLeft w:val="480"/>
          <w:marRight w:val="0"/>
          <w:marTop w:val="0"/>
          <w:marBottom w:val="0"/>
          <w:divBdr>
            <w:top w:val="none" w:sz="0" w:space="0" w:color="auto"/>
            <w:left w:val="none" w:sz="0" w:space="0" w:color="auto"/>
            <w:bottom w:val="none" w:sz="0" w:space="0" w:color="auto"/>
            <w:right w:val="none" w:sz="0" w:space="0" w:color="auto"/>
          </w:divBdr>
        </w:div>
        <w:div w:id="1919056692">
          <w:marLeft w:val="480"/>
          <w:marRight w:val="0"/>
          <w:marTop w:val="0"/>
          <w:marBottom w:val="0"/>
          <w:divBdr>
            <w:top w:val="none" w:sz="0" w:space="0" w:color="auto"/>
            <w:left w:val="none" w:sz="0" w:space="0" w:color="auto"/>
            <w:bottom w:val="none" w:sz="0" w:space="0" w:color="auto"/>
            <w:right w:val="none" w:sz="0" w:space="0" w:color="auto"/>
          </w:divBdr>
        </w:div>
        <w:div w:id="596909238">
          <w:marLeft w:val="480"/>
          <w:marRight w:val="0"/>
          <w:marTop w:val="0"/>
          <w:marBottom w:val="0"/>
          <w:divBdr>
            <w:top w:val="none" w:sz="0" w:space="0" w:color="auto"/>
            <w:left w:val="none" w:sz="0" w:space="0" w:color="auto"/>
            <w:bottom w:val="none" w:sz="0" w:space="0" w:color="auto"/>
            <w:right w:val="none" w:sz="0" w:space="0" w:color="auto"/>
          </w:divBdr>
        </w:div>
        <w:div w:id="2052220848">
          <w:marLeft w:val="480"/>
          <w:marRight w:val="0"/>
          <w:marTop w:val="0"/>
          <w:marBottom w:val="0"/>
          <w:divBdr>
            <w:top w:val="none" w:sz="0" w:space="0" w:color="auto"/>
            <w:left w:val="none" w:sz="0" w:space="0" w:color="auto"/>
            <w:bottom w:val="none" w:sz="0" w:space="0" w:color="auto"/>
            <w:right w:val="none" w:sz="0" w:space="0" w:color="auto"/>
          </w:divBdr>
        </w:div>
        <w:div w:id="1690175640">
          <w:marLeft w:val="480"/>
          <w:marRight w:val="0"/>
          <w:marTop w:val="0"/>
          <w:marBottom w:val="0"/>
          <w:divBdr>
            <w:top w:val="none" w:sz="0" w:space="0" w:color="auto"/>
            <w:left w:val="none" w:sz="0" w:space="0" w:color="auto"/>
            <w:bottom w:val="none" w:sz="0" w:space="0" w:color="auto"/>
            <w:right w:val="none" w:sz="0" w:space="0" w:color="auto"/>
          </w:divBdr>
        </w:div>
        <w:div w:id="1241057062">
          <w:marLeft w:val="480"/>
          <w:marRight w:val="0"/>
          <w:marTop w:val="0"/>
          <w:marBottom w:val="0"/>
          <w:divBdr>
            <w:top w:val="none" w:sz="0" w:space="0" w:color="auto"/>
            <w:left w:val="none" w:sz="0" w:space="0" w:color="auto"/>
            <w:bottom w:val="none" w:sz="0" w:space="0" w:color="auto"/>
            <w:right w:val="none" w:sz="0" w:space="0" w:color="auto"/>
          </w:divBdr>
        </w:div>
        <w:div w:id="1325889531">
          <w:marLeft w:val="480"/>
          <w:marRight w:val="0"/>
          <w:marTop w:val="0"/>
          <w:marBottom w:val="0"/>
          <w:divBdr>
            <w:top w:val="none" w:sz="0" w:space="0" w:color="auto"/>
            <w:left w:val="none" w:sz="0" w:space="0" w:color="auto"/>
            <w:bottom w:val="none" w:sz="0" w:space="0" w:color="auto"/>
            <w:right w:val="none" w:sz="0" w:space="0" w:color="auto"/>
          </w:divBdr>
        </w:div>
        <w:div w:id="294263570">
          <w:marLeft w:val="480"/>
          <w:marRight w:val="0"/>
          <w:marTop w:val="0"/>
          <w:marBottom w:val="0"/>
          <w:divBdr>
            <w:top w:val="none" w:sz="0" w:space="0" w:color="auto"/>
            <w:left w:val="none" w:sz="0" w:space="0" w:color="auto"/>
            <w:bottom w:val="none" w:sz="0" w:space="0" w:color="auto"/>
            <w:right w:val="none" w:sz="0" w:space="0" w:color="auto"/>
          </w:divBdr>
        </w:div>
        <w:div w:id="596715660">
          <w:marLeft w:val="480"/>
          <w:marRight w:val="0"/>
          <w:marTop w:val="0"/>
          <w:marBottom w:val="0"/>
          <w:divBdr>
            <w:top w:val="none" w:sz="0" w:space="0" w:color="auto"/>
            <w:left w:val="none" w:sz="0" w:space="0" w:color="auto"/>
            <w:bottom w:val="none" w:sz="0" w:space="0" w:color="auto"/>
            <w:right w:val="none" w:sz="0" w:space="0" w:color="auto"/>
          </w:divBdr>
        </w:div>
        <w:div w:id="89014299">
          <w:marLeft w:val="480"/>
          <w:marRight w:val="0"/>
          <w:marTop w:val="0"/>
          <w:marBottom w:val="0"/>
          <w:divBdr>
            <w:top w:val="none" w:sz="0" w:space="0" w:color="auto"/>
            <w:left w:val="none" w:sz="0" w:space="0" w:color="auto"/>
            <w:bottom w:val="none" w:sz="0" w:space="0" w:color="auto"/>
            <w:right w:val="none" w:sz="0" w:space="0" w:color="auto"/>
          </w:divBdr>
        </w:div>
        <w:div w:id="1999310773">
          <w:marLeft w:val="480"/>
          <w:marRight w:val="0"/>
          <w:marTop w:val="0"/>
          <w:marBottom w:val="0"/>
          <w:divBdr>
            <w:top w:val="none" w:sz="0" w:space="0" w:color="auto"/>
            <w:left w:val="none" w:sz="0" w:space="0" w:color="auto"/>
            <w:bottom w:val="none" w:sz="0" w:space="0" w:color="auto"/>
            <w:right w:val="none" w:sz="0" w:space="0" w:color="auto"/>
          </w:divBdr>
        </w:div>
        <w:div w:id="425153707">
          <w:marLeft w:val="480"/>
          <w:marRight w:val="0"/>
          <w:marTop w:val="0"/>
          <w:marBottom w:val="0"/>
          <w:divBdr>
            <w:top w:val="none" w:sz="0" w:space="0" w:color="auto"/>
            <w:left w:val="none" w:sz="0" w:space="0" w:color="auto"/>
            <w:bottom w:val="none" w:sz="0" w:space="0" w:color="auto"/>
            <w:right w:val="none" w:sz="0" w:space="0" w:color="auto"/>
          </w:divBdr>
        </w:div>
        <w:div w:id="1469712528">
          <w:marLeft w:val="480"/>
          <w:marRight w:val="0"/>
          <w:marTop w:val="0"/>
          <w:marBottom w:val="0"/>
          <w:divBdr>
            <w:top w:val="none" w:sz="0" w:space="0" w:color="auto"/>
            <w:left w:val="none" w:sz="0" w:space="0" w:color="auto"/>
            <w:bottom w:val="none" w:sz="0" w:space="0" w:color="auto"/>
            <w:right w:val="none" w:sz="0" w:space="0" w:color="auto"/>
          </w:divBdr>
        </w:div>
        <w:div w:id="342589201">
          <w:marLeft w:val="480"/>
          <w:marRight w:val="0"/>
          <w:marTop w:val="0"/>
          <w:marBottom w:val="0"/>
          <w:divBdr>
            <w:top w:val="none" w:sz="0" w:space="0" w:color="auto"/>
            <w:left w:val="none" w:sz="0" w:space="0" w:color="auto"/>
            <w:bottom w:val="none" w:sz="0" w:space="0" w:color="auto"/>
            <w:right w:val="none" w:sz="0" w:space="0" w:color="auto"/>
          </w:divBdr>
        </w:div>
        <w:div w:id="1388147819">
          <w:marLeft w:val="480"/>
          <w:marRight w:val="0"/>
          <w:marTop w:val="0"/>
          <w:marBottom w:val="0"/>
          <w:divBdr>
            <w:top w:val="none" w:sz="0" w:space="0" w:color="auto"/>
            <w:left w:val="none" w:sz="0" w:space="0" w:color="auto"/>
            <w:bottom w:val="none" w:sz="0" w:space="0" w:color="auto"/>
            <w:right w:val="none" w:sz="0" w:space="0" w:color="auto"/>
          </w:divBdr>
        </w:div>
        <w:div w:id="1166752539">
          <w:marLeft w:val="480"/>
          <w:marRight w:val="0"/>
          <w:marTop w:val="0"/>
          <w:marBottom w:val="0"/>
          <w:divBdr>
            <w:top w:val="none" w:sz="0" w:space="0" w:color="auto"/>
            <w:left w:val="none" w:sz="0" w:space="0" w:color="auto"/>
            <w:bottom w:val="none" w:sz="0" w:space="0" w:color="auto"/>
            <w:right w:val="none" w:sz="0" w:space="0" w:color="auto"/>
          </w:divBdr>
        </w:div>
      </w:divsChild>
    </w:div>
    <w:div w:id="518784331">
      <w:bodyDiv w:val="1"/>
      <w:marLeft w:val="0"/>
      <w:marRight w:val="0"/>
      <w:marTop w:val="0"/>
      <w:marBottom w:val="0"/>
      <w:divBdr>
        <w:top w:val="none" w:sz="0" w:space="0" w:color="auto"/>
        <w:left w:val="none" w:sz="0" w:space="0" w:color="auto"/>
        <w:bottom w:val="none" w:sz="0" w:space="0" w:color="auto"/>
        <w:right w:val="none" w:sz="0" w:space="0" w:color="auto"/>
      </w:divBdr>
    </w:div>
    <w:div w:id="518932918">
      <w:bodyDiv w:val="1"/>
      <w:marLeft w:val="0"/>
      <w:marRight w:val="0"/>
      <w:marTop w:val="0"/>
      <w:marBottom w:val="0"/>
      <w:divBdr>
        <w:top w:val="none" w:sz="0" w:space="0" w:color="auto"/>
        <w:left w:val="none" w:sz="0" w:space="0" w:color="auto"/>
        <w:bottom w:val="none" w:sz="0" w:space="0" w:color="auto"/>
        <w:right w:val="none" w:sz="0" w:space="0" w:color="auto"/>
      </w:divBdr>
    </w:div>
    <w:div w:id="519123268">
      <w:bodyDiv w:val="1"/>
      <w:marLeft w:val="0"/>
      <w:marRight w:val="0"/>
      <w:marTop w:val="0"/>
      <w:marBottom w:val="0"/>
      <w:divBdr>
        <w:top w:val="none" w:sz="0" w:space="0" w:color="auto"/>
        <w:left w:val="none" w:sz="0" w:space="0" w:color="auto"/>
        <w:bottom w:val="none" w:sz="0" w:space="0" w:color="auto"/>
        <w:right w:val="none" w:sz="0" w:space="0" w:color="auto"/>
      </w:divBdr>
    </w:div>
    <w:div w:id="520901565">
      <w:bodyDiv w:val="1"/>
      <w:marLeft w:val="0"/>
      <w:marRight w:val="0"/>
      <w:marTop w:val="0"/>
      <w:marBottom w:val="0"/>
      <w:divBdr>
        <w:top w:val="none" w:sz="0" w:space="0" w:color="auto"/>
        <w:left w:val="none" w:sz="0" w:space="0" w:color="auto"/>
        <w:bottom w:val="none" w:sz="0" w:space="0" w:color="auto"/>
        <w:right w:val="none" w:sz="0" w:space="0" w:color="auto"/>
      </w:divBdr>
    </w:div>
    <w:div w:id="522016272">
      <w:bodyDiv w:val="1"/>
      <w:marLeft w:val="0"/>
      <w:marRight w:val="0"/>
      <w:marTop w:val="0"/>
      <w:marBottom w:val="0"/>
      <w:divBdr>
        <w:top w:val="none" w:sz="0" w:space="0" w:color="auto"/>
        <w:left w:val="none" w:sz="0" w:space="0" w:color="auto"/>
        <w:bottom w:val="none" w:sz="0" w:space="0" w:color="auto"/>
        <w:right w:val="none" w:sz="0" w:space="0" w:color="auto"/>
      </w:divBdr>
    </w:div>
    <w:div w:id="522866414">
      <w:bodyDiv w:val="1"/>
      <w:marLeft w:val="0"/>
      <w:marRight w:val="0"/>
      <w:marTop w:val="0"/>
      <w:marBottom w:val="0"/>
      <w:divBdr>
        <w:top w:val="none" w:sz="0" w:space="0" w:color="auto"/>
        <w:left w:val="none" w:sz="0" w:space="0" w:color="auto"/>
        <w:bottom w:val="none" w:sz="0" w:space="0" w:color="auto"/>
        <w:right w:val="none" w:sz="0" w:space="0" w:color="auto"/>
      </w:divBdr>
    </w:div>
    <w:div w:id="523832691">
      <w:bodyDiv w:val="1"/>
      <w:marLeft w:val="0"/>
      <w:marRight w:val="0"/>
      <w:marTop w:val="0"/>
      <w:marBottom w:val="0"/>
      <w:divBdr>
        <w:top w:val="none" w:sz="0" w:space="0" w:color="auto"/>
        <w:left w:val="none" w:sz="0" w:space="0" w:color="auto"/>
        <w:bottom w:val="none" w:sz="0" w:space="0" w:color="auto"/>
        <w:right w:val="none" w:sz="0" w:space="0" w:color="auto"/>
      </w:divBdr>
    </w:div>
    <w:div w:id="526525620">
      <w:bodyDiv w:val="1"/>
      <w:marLeft w:val="0"/>
      <w:marRight w:val="0"/>
      <w:marTop w:val="0"/>
      <w:marBottom w:val="0"/>
      <w:divBdr>
        <w:top w:val="none" w:sz="0" w:space="0" w:color="auto"/>
        <w:left w:val="none" w:sz="0" w:space="0" w:color="auto"/>
        <w:bottom w:val="none" w:sz="0" w:space="0" w:color="auto"/>
        <w:right w:val="none" w:sz="0" w:space="0" w:color="auto"/>
      </w:divBdr>
    </w:div>
    <w:div w:id="527064166">
      <w:bodyDiv w:val="1"/>
      <w:marLeft w:val="0"/>
      <w:marRight w:val="0"/>
      <w:marTop w:val="0"/>
      <w:marBottom w:val="0"/>
      <w:divBdr>
        <w:top w:val="none" w:sz="0" w:space="0" w:color="auto"/>
        <w:left w:val="none" w:sz="0" w:space="0" w:color="auto"/>
        <w:bottom w:val="none" w:sz="0" w:space="0" w:color="auto"/>
        <w:right w:val="none" w:sz="0" w:space="0" w:color="auto"/>
      </w:divBdr>
    </w:div>
    <w:div w:id="528376651">
      <w:bodyDiv w:val="1"/>
      <w:marLeft w:val="0"/>
      <w:marRight w:val="0"/>
      <w:marTop w:val="0"/>
      <w:marBottom w:val="0"/>
      <w:divBdr>
        <w:top w:val="none" w:sz="0" w:space="0" w:color="auto"/>
        <w:left w:val="none" w:sz="0" w:space="0" w:color="auto"/>
        <w:bottom w:val="none" w:sz="0" w:space="0" w:color="auto"/>
        <w:right w:val="none" w:sz="0" w:space="0" w:color="auto"/>
      </w:divBdr>
    </w:div>
    <w:div w:id="529224625">
      <w:bodyDiv w:val="1"/>
      <w:marLeft w:val="0"/>
      <w:marRight w:val="0"/>
      <w:marTop w:val="0"/>
      <w:marBottom w:val="0"/>
      <w:divBdr>
        <w:top w:val="none" w:sz="0" w:space="0" w:color="auto"/>
        <w:left w:val="none" w:sz="0" w:space="0" w:color="auto"/>
        <w:bottom w:val="none" w:sz="0" w:space="0" w:color="auto"/>
        <w:right w:val="none" w:sz="0" w:space="0" w:color="auto"/>
      </w:divBdr>
    </w:div>
    <w:div w:id="530074228">
      <w:bodyDiv w:val="1"/>
      <w:marLeft w:val="0"/>
      <w:marRight w:val="0"/>
      <w:marTop w:val="0"/>
      <w:marBottom w:val="0"/>
      <w:divBdr>
        <w:top w:val="none" w:sz="0" w:space="0" w:color="auto"/>
        <w:left w:val="none" w:sz="0" w:space="0" w:color="auto"/>
        <w:bottom w:val="none" w:sz="0" w:space="0" w:color="auto"/>
        <w:right w:val="none" w:sz="0" w:space="0" w:color="auto"/>
      </w:divBdr>
    </w:div>
    <w:div w:id="534150870">
      <w:bodyDiv w:val="1"/>
      <w:marLeft w:val="0"/>
      <w:marRight w:val="0"/>
      <w:marTop w:val="0"/>
      <w:marBottom w:val="0"/>
      <w:divBdr>
        <w:top w:val="none" w:sz="0" w:space="0" w:color="auto"/>
        <w:left w:val="none" w:sz="0" w:space="0" w:color="auto"/>
        <w:bottom w:val="none" w:sz="0" w:space="0" w:color="auto"/>
        <w:right w:val="none" w:sz="0" w:space="0" w:color="auto"/>
      </w:divBdr>
    </w:div>
    <w:div w:id="534318433">
      <w:bodyDiv w:val="1"/>
      <w:marLeft w:val="0"/>
      <w:marRight w:val="0"/>
      <w:marTop w:val="0"/>
      <w:marBottom w:val="0"/>
      <w:divBdr>
        <w:top w:val="none" w:sz="0" w:space="0" w:color="auto"/>
        <w:left w:val="none" w:sz="0" w:space="0" w:color="auto"/>
        <w:bottom w:val="none" w:sz="0" w:space="0" w:color="auto"/>
        <w:right w:val="none" w:sz="0" w:space="0" w:color="auto"/>
      </w:divBdr>
    </w:div>
    <w:div w:id="534346498">
      <w:bodyDiv w:val="1"/>
      <w:marLeft w:val="0"/>
      <w:marRight w:val="0"/>
      <w:marTop w:val="0"/>
      <w:marBottom w:val="0"/>
      <w:divBdr>
        <w:top w:val="none" w:sz="0" w:space="0" w:color="auto"/>
        <w:left w:val="none" w:sz="0" w:space="0" w:color="auto"/>
        <w:bottom w:val="none" w:sz="0" w:space="0" w:color="auto"/>
        <w:right w:val="none" w:sz="0" w:space="0" w:color="auto"/>
      </w:divBdr>
    </w:div>
    <w:div w:id="534389529">
      <w:bodyDiv w:val="1"/>
      <w:marLeft w:val="0"/>
      <w:marRight w:val="0"/>
      <w:marTop w:val="0"/>
      <w:marBottom w:val="0"/>
      <w:divBdr>
        <w:top w:val="none" w:sz="0" w:space="0" w:color="auto"/>
        <w:left w:val="none" w:sz="0" w:space="0" w:color="auto"/>
        <w:bottom w:val="none" w:sz="0" w:space="0" w:color="auto"/>
        <w:right w:val="none" w:sz="0" w:space="0" w:color="auto"/>
      </w:divBdr>
    </w:div>
    <w:div w:id="535578621">
      <w:bodyDiv w:val="1"/>
      <w:marLeft w:val="0"/>
      <w:marRight w:val="0"/>
      <w:marTop w:val="0"/>
      <w:marBottom w:val="0"/>
      <w:divBdr>
        <w:top w:val="none" w:sz="0" w:space="0" w:color="auto"/>
        <w:left w:val="none" w:sz="0" w:space="0" w:color="auto"/>
        <w:bottom w:val="none" w:sz="0" w:space="0" w:color="auto"/>
        <w:right w:val="none" w:sz="0" w:space="0" w:color="auto"/>
      </w:divBdr>
    </w:div>
    <w:div w:id="536240051">
      <w:bodyDiv w:val="1"/>
      <w:marLeft w:val="0"/>
      <w:marRight w:val="0"/>
      <w:marTop w:val="0"/>
      <w:marBottom w:val="0"/>
      <w:divBdr>
        <w:top w:val="none" w:sz="0" w:space="0" w:color="auto"/>
        <w:left w:val="none" w:sz="0" w:space="0" w:color="auto"/>
        <w:bottom w:val="none" w:sz="0" w:space="0" w:color="auto"/>
        <w:right w:val="none" w:sz="0" w:space="0" w:color="auto"/>
      </w:divBdr>
    </w:div>
    <w:div w:id="537200430">
      <w:bodyDiv w:val="1"/>
      <w:marLeft w:val="0"/>
      <w:marRight w:val="0"/>
      <w:marTop w:val="0"/>
      <w:marBottom w:val="0"/>
      <w:divBdr>
        <w:top w:val="none" w:sz="0" w:space="0" w:color="auto"/>
        <w:left w:val="none" w:sz="0" w:space="0" w:color="auto"/>
        <w:bottom w:val="none" w:sz="0" w:space="0" w:color="auto"/>
        <w:right w:val="none" w:sz="0" w:space="0" w:color="auto"/>
      </w:divBdr>
    </w:div>
    <w:div w:id="537351827">
      <w:bodyDiv w:val="1"/>
      <w:marLeft w:val="0"/>
      <w:marRight w:val="0"/>
      <w:marTop w:val="0"/>
      <w:marBottom w:val="0"/>
      <w:divBdr>
        <w:top w:val="none" w:sz="0" w:space="0" w:color="auto"/>
        <w:left w:val="none" w:sz="0" w:space="0" w:color="auto"/>
        <w:bottom w:val="none" w:sz="0" w:space="0" w:color="auto"/>
        <w:right w:val="none" w:sz="0" w:space="0" w:color="auto"/>
      </w:divBdr>
    </w:div>
    <w:div w:id="537666482">
      <w:bodyDiv w:val="1"/>
      <w:marLeft w:val="0"/>
      <w:marRight w:val="0"/>
      <w:marTop w:val="0"/>
      <w:marBottom w:val="0"/>
      <w:divBdr>
        <w:top w:val="none" w:sz="0" w:space="0" w:color="auto"/>
        <w:left w:val="none" w:sz="0" w:space="0" w:color="auto"/>
        <w:bottom w:val="none" w:sz="0" w:space="0" w:color="auto"/>
        <w:right w:val="none" w:sz="0" w:space="0" w:color="auto"/>
      </w:divBdr>
    </w:div>
    <w:div w:id="538129436">
      <w:bodyDiv w:val="1"/>
      <w:marLeft w:val="0"/>
      <w:marRight w:val="0"/>
      <w:marTop w:val="0"/>
      <w:marBottom w:val="0"/>
      <w:divBdr>
        <w:top w:val="none" w:sz="0" w:space="0" w:color="auto"/>
        <w:left w:val="none" w:sz="0" w:space="0" w:color="auto"/>
        <w:bottom w:val="none" w:sz="0" w:space="0" w:color="auto"/>
        <w:right w:val="none" w:sz="0" w:space="0" w:color="auto"/>
      </w:divBdr>
    </w:div>
    <w:div w:id="538474274">
      <w:bodyDiv w:val="1"/>
      <w:marLeft w:val="0"/>
      <w:marRight w:val="0"/>
      <w:marTop w:val="0"/>
      <w:marBottom w:val="0"/>
      <w:divBdr>
        <w:top w:val="none" w:sz="0" w:space="0" w:color="auto"/>
        <w:left w:val="none" w:sz="0" w:space="0" w:color="auto"/>
        <w:bottom w:val="none" w:sz="0" w:space="0" w:color="auto"/>
        <w:right w:val="none" w:sz="0" w:space="0" w:color="auto"/>
      </w:divBdr>
    </w:div>
    <w:div w:id="539054626">
      <w:bodyDiv w:val="1"/>
      <w:marLeft w:val="0"/>
      <w:marRight w:val="0"/>
      <w:marTop w:val="0"/>
      <w:marBottom w:val="0"/>
      <w:divBdr>
        <w:top w:val="none" w:sz="0" w:space="0" w:color="auto"/>
        <w:left w:val="none" w:sz="0" w:space="0" w:color="auto"/>
        <w:bottom w:val="none" w:sz="0" w:space="0" w:color="auto"/>
        <w:right w:val="none" w:sz="0" w:space="0" w:color="auto"/>
      </w:divBdr>
    </w:div>
    <w:div w:id="540477689">
      <w:bodyDiv w:val="1"/>
      <w:marLeft w:val="0"/>
      <w:marRight w:val="0"/>
      <w:marTop w:val="0"/>
      <w:marBottom w:val="0"/>
      <w:divBdr>
        <w:top w:val="none" w:sz="0" w:space="0" w:color="auto"/>
        <w:left w:val="none" w:sz="0" w:space="0" w:color="auto"/>
        <w:bottom w:val="none" w:sz="0" w:space="0" w:color="auto"/>
        <w:right w:val="none" w:sz="0" w:space="0" w:color="auto"/>
      </w:divBdr>
      <w:divsChild>
        <w:div w:id="1399982956">
          <w:marLeft w:val="480"/>
          <w:marRight w:val="0"/>
          <w:marTop w:val="0"/>
          <w:marBottom w:val="0"/>
          <w:divBdr>
            <w:top w:val="none" w:sz="0" w:space="0" w:color="auto"/>
            <w:left w:val="none" w:sz="0" w:space="0" w:color="auto"/>
            <w:bottom w:val="none" w:sz="0" w:space="0" w:color="auto"/>
            <w:right w:val="none" w:sz="0" w:space="0" w:color="auto"/>
          </w:divBdr>
        </w:div>
        <w:div w:id="2130463787">
          <w:marLeft w:val="480"/>
          <w:marRight w:val="0"/>
          <w:marTop w:val="0"/>
          <w:marBottom w:val="0"/>
          <w:divBdr>
            <w:top w:val="none" w:sz="0" w:space="0" w:color="auto"/>
            <w:left w:val="none" w:sz="0" w:space="0" w:color="auto"/>
            <w:bottom w:val="none" w:sz="0" w:space="0" w:color="auto"/>
            <w:right w:val="none" w:sz="0" w:space="0" w:color="auto"/>
          </w:divBdr>
        </w:div>
        <w:div w:id="577326629">
          <w:marLeft w:val="480"/>
          <w:marRight w:val="0"/>
          <w:marTop w:val="0"/>
          <w:marBottom w:val="0"/>
          <w:divBdr>
            <w:top w:val="none" w:sz="0" w:space="0" w:color="auto"/>
            <w:left w:val="none" w:sz="0" w:space="0" w:color="auto"/>
            <w:bottom w:val="none" w:sz="0" w:space="0" w:color="auto"/>
            <w:right w:val="none" w:sz="0" w:space="0" w:color="auto"/>
          </w:divBdr>
        </w:div>
        <w:div w:id="1654915943">
          <w:marLeft w:val="480"/>
          <w:marRight w:val="0"/>
          <w:marTop w:val="0"/>
          <w:marBottom w:val="0"/>
          <w:divBdr>
            <w:top w:val="none" w:sz="0" w:space="0" w:color="auto"/>
            <w:left w:val="none" w:sz="0" w:space="0" w:color="auto"/>
            <w:bottom w:val="none" w:sz="0" w:space="0" w:color="auto"/>
            <w:right w:val="none" w:sz="0" w:space="0" w:color="auto"/>
          </w:divBdr>
        </w:div>
        <w:div w:id="120199093">
          <w:marLeft w:val="480"/>
          <w:marRight w:val="0"/>
          <w:marTop w:val="0"/>
          <w:marBottom w:val="0"/>
          <w:divBdr>
            <w:top w:val="none" w:sz="0" w:space="0" w:color="auto"/>
            <w:left w:val="none" w:sz="0" w:space="0" w:color="auto"/>
            <w:bottom w:val="none" w:sz="0" w:space="0" w:color="auto"/>
            <w:right w:val="none" w:sz="0" w:space="0" w:color="auto"/>
          </w:divBdr>
        </w:div>
        <w:div w:id="1451313727">
          <w:marLeft w:val="480"/>
          <w:marRight w:val="0"/>
          <w:marTop w:val="0"/>
          <w:marBottom w:val="0"/>
          <w:divBdr>
            <w:top w:val="none" w:sz="0" w:space="0" w:color="auto"/>
            <w:left w:val="none" w:sz="0" w:space="0" w:color="auto"/>
            <w:bottom w:val="none" w:sz="0" w:space="0" w:color="auto"/>
            <w:right w:val="none" w:sz="0" w:space="0" w:color="auto"/>
          </w:divBdr>
        </w:div>
        <w:div w:id="661278136">
          <w:marLeft w:val="480"/>
          <w:marRight w:val="0"/>
          <w:marTop w:val="0"/>
          <w:marBottom w:val="0"/>
          <w:divBdr>
            <w:top w:val="none" w:sz="0" w:space="0" w:color="auto"/>
            <w:left w:val="none" w:sz="0" w:space="0" w:color="auto"/>
            <w:bottom w:val="none" w:sz="0" w:space="0" w:color="auto"/>
            <w:right w:val="none" w:sz="0" w:space="0" w:color="auto"/>
          </w:divBdr>
        </w:div>
        <w:div w:id="1073773253">
          <w:marLeft w:val="480"/>
          <w:marRight w:val="0"/>
          <w:marTop w:val="0"/>
          <w:marBottom w:val="0"/>
          <w:divBdr>
            <w:top w:val="none" w:sz="0" w:space="0" w:color="auto"/>
            <w:left w:val="none" w:sz="0" w:space="0" w:color="auto"/>
            <w:bottom w:val="none" w:sz="0" w:space="0" w:color="auto"/>
            <w:right w:val="none" w:sz="0" w:space="0" w:color="auto"/>
          </w:divBdr>
        </w:div>
        <w:div w:id="2022469050">
          <w:marLeft w:val="480"/>
          <w:marRight w:val="0"/>
          <w:marTop w:val="0"/>
          <w:marBottom w:val="0"/>
          <w:divBdr>
            <w:top w:val="none" w:sz="0" w:space="0" w:color="auto"/>
            <w:left w:val="none" w:sz="0" w:space="0" w:color="auto"/>
            <w:bottom w:val="none" w:sz="0" w:space="0" w:color="auto"/>
            <w:right w:val="none" w:sz="0" w:space="0" w:color="auto"/>
          </w:divBdr>
        </w:div>
        <w:div w:id="2025747021">
          <w:marLeft w:val="480"/>
          <w:marRight w:val="0"/>
          <w:marTop w:val="0"/>
          <w:marBottom w:val="0"/>
          <w:divBdr>
            <w:top w:val="none" w:sz="0" w:space="0" w:color="auto"/>
            <w:left w:val="none" w:sz="0" w:space="0" w:color="auto"/>
            <w:bottom w:val="none" w:sz="0" w:space="0" w:color="auto"/>
            <w:right w:val="none" w:sz="0" w:space="0" w:color="auto"/>
          </w:divBdr>
        </w:div>
        <w:div w:id="475755400">
          <w:marLeft w:val="480"/>
          <w:marRight w:val="0"/>
          <w:marTop w:val="0"/>
          <w:marBottom w:val="0"/>
          <w:divBdr>
            <w:top w:val="none" w:sz="0" w:space="0" w:color="auto"/>
            <w:left w:val="none" w:sz="0" w:space="0" w:color="auto"/>
            <w:bottom w:val="none" w:sz="0" w:space="0" w:color="auto"/>
            <w:right w:val="none" w:sz="0" w:space="0" w:color="auto"/>
          </w:divBdr>
        </w:div>
        <w:div w:id="1433670087">
          <w:marLeft w:val="480"/>
          <w:marRight w:val="0"/>
          <w:marTop w:val="0"/>
          <w:marBottom w:val="0"/>
          <w:divBdr>
            <w:top w:val="none" w:sz="0" w:space="0" w:color="auto"/>
            <w:left w:val="none" w:sz="0" w:space="0" w:color="auto"/>
            <w:bottom w:val="none" w:sz="0" w:space="0" w:color="auto"/>
            <w:right w:val="none" w:sz="0" w:space="0" w:color="auto"/>
          </w:divBdr>
        </w:div>
        <w:div w:id="2115399104">
          <w:marLeft w:val="480"/>
          <w:marRight w:val="0"/>
          <w:marTop w:val="0"/>
          <w:marBottom w:val="0"/>
          <w:divBdr>
            <w:top w:val="none" w:sz="0" w:space="0" w:color="auto"/>
            <w:left w:val="none" w:sz="0" w:space="0" w:color="auto"/>
            <w:bottom w:val="none" w:sz="0" w:space="0" w:color="auto"/>
            <w:right w:val="none" w:sz="0" w:space="0" w:color="auto"/>
          </w:divBdr>
        </w:div>
        <w:div w:id="294142890">
          <w:marLeft w:val="480"/>
          <w:marRight w:val="0"/>
          <w:marTop w:val="0"/>
          <w:marBottom w:val="0"/>
          <w:divBdr>
            <w:top w:val="none" w:sz="0" w:space="0" w:color="auto"/>
            <w:left w:val="none" w:sz="0" w:space="0" w:color="auto"/>
            <w:bottom w:val="none" w:sz="0" w:space="0" w:color="auto"/>
            <w:right w:val="none" w:sz="0" w:space="0" w:color="auto"/>
          </w:divBdr>
        </w:div>
        <w:div w:id="312760231">
          <w:marLeft w:val="480"/>
          <w:marRight w:val="0"/>
          <w:marTop w:val="0"/>
          <w:marBottom w:val="0"/>
          <w:divBdr>
            <w:top w:val="none" w:sz="0" w:space="0" w:color="auto"/>
            <w:left w:val="none" w:sz="0" w:space="0" w:color="auto"/>
            <w:bottom w:val="none" w:sz="0" w:space="0" w:color="auto"/>
            <w:right w:val="none" w:sz="0" w:space="0" w:color="auto"/>
          </w:divBdr>
        </w:div>
        <w:div w:id="1987707462">
          <w:marLeft w:val="480"/>
          <w:marRight w:val="0"/>
          <w:marTop w:val="0"/>
          <w:marBottom w:val="0"/>
          <w:divBdr>
            <w:top w:val="none" w:sz="0" w:space="0" w:color="auto"/>
            <w:left w:val="none" w:sz="0" w:space="0" w:color="auto"/>
            <w:bottom w:val="none" w:sz="0" w:space="0" w:color="auto"/>
            <w:right w:val="none" w:sz="0" w:space="0" w:color="auto"/>
          </w:divBdr>
        </w:div>
        <w:div w:id="128523513">
          <w:marLeft w:val="480"/>
          <w:marRight w:val="0"/>
          <w:marTop w:val="0"/>
          <w:marBottom w:val="0"/>
          <w:divBdr>
            <w:top w:val="none" w:sz="0" w:space="0" w:color="auto"/>
            <w:left w:val="none" w:sz="0" w:space="0" w:color="auto"/>
            <w:bottom w:val="none" w:sz="0" w:space="0" w:color="auto"/>
            <w:right w:val="none" w:sz="0" w:space="0" w:color="auto"/>
          </w:divBdr>
        </w:div>
        <w:div w:id="1548226958">
          <w:marLeft w:val="480"/>
          <w:marRight w:val="0"/>
          <w:marTop w:val="0"/>
          <w:marBottom w:val="0"/>
          <w:divBdr>
            <w:top w:val="none" w:sz="0" w:space="0" w:color="auto"/>
            <w:left w:val="none" w:sz="0" w:space="0" w:color="auto"/>
            <w:bottom w:val="none" w:sz="0" w:space="0" w:color="auto"/>
            <w:right w:val="none" w:sz="0" w:space="0" w:color="auto"/>
          </w:divBdr>
        </w:div>
        <w:div w:id="1583640260">
          <w:marLeft w:val="480"/>
          <w:marRight w:val="0"/>
          <w:marTop w:val="0"/>
          <w:marBottom w:val="0"/>
          <w:divBdr>
            <w:top w:val="none" w:sz="0" w:space="0" w:color="auto"/>
            <w:left w:val="none" w:sz="0" w:space="0" w:color="auto"/>
            <w:bottom w:val="none" w:sz="0" w:space="0" w:color="auto"/>
            <w:right w:val="none" w:sz="0" w:space="0" w:color="auto"/>
          </w:divBdr>
        </w:div>
        <w:div w:id="799418385">
          <w:marLeft w:val="480"/>
          <w:marRight w:val="0"/>
          <w:marTop w:val="0"/>
          <w:marBottom w:val="0"/>
          <w:divBdr>
            <w:top w:val="none" w:sz="0" w:space="0" w:color="auto"/>
            <w:left w:val="none" w:sz="0" w:space="0" w:color="auto"/>
            <w:bottom w:val="none" w:sz="0" w:space="0" w:color="auto"/>
            <w:right w:val="none" w:sz="0" w:space="0" w:color="auto"/>
          </w:divBdr>
        </w:div>
        <w:div w:id="1882547360">
          <w:marLeft w:val="480"/>
          <w:marRight w:val="0"/>
          <w:marTop w:val="0"/>
          <w:marBottom w:val="0"/>
          <w:divBdr>
            <w:top w:val="none" w:sz="0" w:space="0" w:color="auto"/>
            <w:left w:val="none" w:sz="0" w:space="0" w:color="auto"/>
            <w:bottom w:val="none" w:sz="0" w:space="0" w:color="auto"/>
            <w:right w:val="none" w:sz="0" w:space="0" w:color="auto"/>
          </w:divBdr>
        </w:div>
      </w:divsChild>
    </w:div>
    <w:div w:id="540751047">
      <w:bodyDiv w:val="1"/>
      <w:marLeft w:val="0"/>
      <w:marRight w:val="0"/>
      <w:marTop w:val="0"/>
      <w:marBottom w:val="0"/>
      <w:divBdr>
        <w:top w:val="none" w:sz="0" w:space="0" w:color="auto"/>
        <w:left w:val="none" w:sz="0" w:space="0" w:color="auto"/>
        <w:bottom w:val="none" w:sz="0" w:space="0" w:color="auto"/>
        <w:right w:val="none" w:sz="0" w:space="0" w:color="auto"/>
      </w:divBdr>
    </w:div>
    <w:div w:id="541482129">
      <w:bodyDiv w:val="1"/>
      <w:marLeft w:val="0"/>
      <w:marRight w:val="0"/>
      <w:marTop w:val="0"/>
      <w:marBottom w:val="0"/>
      <w:divBdr>
        <w:top w:val="none" w:sz="0" w:space="0" w:color="auto"/>
        <w:left w:val="none" w:sz="0" w:space="0" w:color="auto"/>
        <w:bottom w:val="none" w:sz="0" w:space="0" w:color="auto"/>
        <w:right w:val="none" w:sz="0" w:space="0" w:color="auto"/>
      </w:divBdr>
    </w:div>
    <w:div w:id="542206244">
      <w:bodyDiv w:val="1"/>
      <w:marLeft w:val="0"/>
      <w:marRight w:val="0"/>
      <w:marTop w:val="0"/>
      <w:marBottom w:val="0"/>
      <w:divBdr>
        <w:top w:val="none" w:sz="0" w:space="0" w:color="auto"/>
        <w:left w:val="none" w:sz="0" w:space="0" w:color="auto"/>
        <w:bottom w:val="none" w:sz="0" w:space="0" w:color="auto"/>
        <w:right w:val="none" w:sz="0" w:space="0" w:color="auto"/>
      </w:divBdr>
    </w:div>
    <w:div w:id="542448324">
      <w:bodyDiv w:val="1"/>
      <w:marLeft w:val="0"/>
      <w:marRight w:val="0"/>
      <w:marTop w:val="0"/>
      <w:marBottom w:val="0"/>
      <w:divBdr>
        <w:top w:val="none" w:sz="0" w:space="0" w:color="auto"/>
        <w:left w:val="none" w:sz="0" w:space="0" w:color="auto"/>
        <w:bottom w:val="none" w:sz="0" w:space="0" w:color="auto"/>
        <w:right w:val="none" w:sz="0" w:space="0" w:color="auto"/>
      </w:divBdr>
    </w:div>
    <w:div w:id="542865358">
      <w:bodyDiv w:val="1"/>
      <w:marLeft w:val="0"/>
      <w:marRight w:val="0"/>
      <w:marTop w:val="0"/>
      <w:marBottom w:val="0"/>
      <w:divBdr>
        <w:top w:val="none" w:sz="0" w:space="0" w:color="auto"/>
        <w:left w:val="none" w:sz="0" w:space="0" w:color="auto"/>
        <w:bottom w:val="none" w:sz="0" w:space="0" w:color="auto"/>
        <w:right w:val="none" w:sz="0" w:space="0" w:color="auto"/>
      </w:divBdr>
    </w:div>
    <w:div w:id="543174209">
      <w:bodyDiv w:val="1"/>
      <w:marLeft w:val="0"/>
      <w:marRight w:val="0"/>
      <w:marTop w:val="0"/>
      <w:marBottom w:val="0"/>
      <w:divBdr>
        <w:top w:val="none" w:sz="0" w:space="0" w:color="auto"/>
        <w:left w:val="none" w:sz="0" w:space="0" w:color="auto"/>
        <w:bottom w:val="none" w:sz="0" w:space="0" w:color="auto"/>
        <w:right w:val="none" w:sz="0" w:space="0" w:color="auto"/>
      </w:divBdr>
    </w:div>
    <w:div w:id="544222146">
      <w:bodyDiv w:val="1"/>
      <w:marLeft w:val="0"/>
      <w:marRight w:val="0"/>
      <w:marTop w:val="0"/>
      <w:marBottom w:val="0"/>
      <w:divBdr>
        <w:top w:val="none" w:sz="0" w:space="0" w:color="auto"/>
        <w:left w:val="none" w:sz="0" w:space="0" w:color="auto"/>
        <w:bottom w:val="none" w:sz="0" w:space="0" w:color="auto"/>
        <w:right w:val="none" w:sz="0" w:space="0" w:color="auto"/>
      </w:divBdr>
    </w:div>
    <w:div w:id="544878683">
      <w:bodyDiv w:val="1"/>
      <w:marLeft w:val="0"/>
      <w:marRight w:val="0"/>
      <w:marTop w:val="0"/>
      <w:marBottom w:val="0"/>
      <w:divBdr>
        <w:top w:val="none" w:sz="0" w:space="0" w:color="auto"/>
        <w:left w:val="none" w:sz="0" w:space="0" w:color="auto"/>
        <w:bottom w:val="none" w:sz="0" w:space="0" w:color="auto"/>
        <w:right w:val="none" w:sz="0" w:space="0" w:color="auto"/>
      </w:divBdr>
    </w:div>
    <w:div w:id="545607399">
      <w:bodyDiv w:val="1"/>
      <w:marLeft w:val="0"/>
      <w:marRight w:val="0"/>
      <w:marTop w:val="0"/>
      <w:marBottom w:val="0"/>
      <w:divBdr>
        <w:top w:val="none" w:sz="0" w:space="0" w:color="auto"/>
        <w:left w:val="none" w:sz="0" w:space="0" w:color="auto"/>
        <w:bottom w:val="none" w:sz="0" w:space="0" w:color="auto"/>
        <w:right w:val="none" w:sz="0" w:space="0" w:color="auto"/>
      </w:divBdr>
    </w:div>
    <w:div w:id="546836955">
      <w:bodyDiv w:val="1"/>
      <w:marLeft w:val="0"/>
      <w:marRight w:val="0"/>
      <w:marTop w:val="0"/>
      <w:marBottom w:val="0"/>
      <w:divBdr>
        <w:top w:val="none" w:sz="0" w:space="0" w:color="auto"/>
        <w:left w:val="none" w:sz="0" w:space="0" w:color="auto"/>
        <w:bottom w:val="none" w:sz="0" w:space="0" w:color="auto"/>
        <w:right w:val="none" w:sz="0" w:space="0" w:color="auto"/>
      </w:divBdr>
    </w:div>
    <w:div w:id="546915626">
      <w:bodyDiv w:val="1"/>
      <w:marLeft w:val="0"/>
      <w:marRight w:val="0"/>
      <w:marTop w:val="0"/>
      <w:marBottom w:val="0"/>
      <w:divBdr>
        <w:top w:val="none" w:sz="0" w:space="0" w:color="auto"/>
        <w:left w:val="none" w:sz="0" w:space="0" w:color="auto"/>
        <w:bottom w:val="none" w:sz="0" w:space="0" w:color="auto"/>
        <w:right w:val="none" w:sz="0" w:space="0" w:color="auto"/>
      </w:divBdr>
    </w:div>
    <w:div w:id="547497849">
      <w:bodyDiv w:val="1"/>
      <w:marLeft w:val="0"/>
      <w:marRight w:val="0"/>
      <w:marTop w:val="0"/>
      <w:marBottom w:val="0"/>
      <w:divBdr>
        <w:top w:val="none" w:sz="0" w:space="0" w:color="auto"/>
        <w:left w:val="none" w:sz="0" w:space="0" w:color="auto"/>
        <w:bottom w:val="none" w:sz="0" w:space="0" w:color="auto"/>
        <w:right w:val="none" w:sz="0" w:space="0" w:color="auto"/>
      </w:divBdr>
    </w:div>
    <w:div w:id="548222458">
      <w:bodyDiv w:val="1"/>
      <w:marLeft w:val="0"/>
      <w:marRight w:val="0"/>
      <w:marTop w:val="0"/>
      <w:marBottom w:val="0"/>
      <w:divBdr>
        <w:top w:val="none" w:sz="0" w:space="0" w:color="auto"/>
        <w:left w:val="none" w:sz="0" w:space="0" w:color="auto"/>
        <w:bottom w:val="none" w:sz="0" w:space="0" w:color="auto"/>
        <w:right w:val="none" w:sz="0" w:space="0" w:color="auto"/>
      </w:divBdr>
    </w:div>
    <w:div w:id="549268976">
      <w:bodyDiv w:val="1"/>
      <w:marLeft w:val="0"/>
      <w:marRight w:val="0"/>
      <w:marTop w:val="0"/>
      <w:marBottom w:val="0"/>
      <w:divBdr>
        <w:top w:val="none" w:sz="0" w:space="0" w:color="auto"/>
        <w:left w:val="none" w:sz="0" w:space="0" w:color="auto"/>
        <w:bottom w:val="none" w:sz="0" w:space="0" w:color="auto"/>
        <w:right w:val="none" w:sz="0" w:space="0" w:color="auto"/>
      </w:divBdr>
    </w:div>
    <w:div w:id="550730524">
      <w:bodyDiv w:val="1"/>
      <w:marLeft w:val="0"/>
      <w:marRight w:val="0"/>
      <w:marTop w:val="0"/>
      <w:marBottom w:val="0"/>
      <w:divBdr>
        <w:top w:val="none" w:sz="0" w:space="0" w:color="auto"/>
        <w:left w:val="none" w:sz="0" w:space="0" w:color="auto"/>
        <w:bottom w:val="none" w:sz="0" w:space="0" w:color="auto"/>
        <w:right w:val="none" w:sz="0" w:space="0" w:color="auto"/>
      </w:divBdr>
    </w:div>
    <w:div w:id="552959440">
      <w:bodyDiv w:val="1"/>
      <w:marLeft w:val="0"/>
      <w:marRight w:val="0"/>
      <w:marTop w:val="0"/>
      <w:marBottom w:val="0"/>
      <w:divBdr>
        <w:top w:val="none" w:sz="0" w:space="0" w:color="auto"/>
        <w:left w:val="none" w:sz="0" w:space="0" w:color="auto"/>
        <w:bottom w:val="none" w:sz="0" w:space="0" w:color="auto"/>
        <w:right w:val="none" w:sz="0" w:space="0" w:color="auto"/>
      </w:divBdr>
    </w:div>
    <w:div w:id="555355877">
      <w:bodyDiv w:val="1"/>
      <w:marLeft w:val="0"/>
      <w:marRight w:val="0"/>
      <w:marTop w:val="0"/>
      <w:marBottom w:val="0"/>
      <w:divBdr>
        <w:top w:val="none" w:sz="0" w:space="0" w:color="auto"/>
        <w:left w:val="none" w:sz="0" w:space="0" w:color="auto"/>
        <w:bottom w:val="none" w:sz="0" w:space="0" w:color="auto"/>
        <w:right w:val="none" w:sz="0" w:space="0" w:color="auto"/>
      </w:divBdr>
      <w:divsChild>
        <w:div w:id="120810393">
          <w:marLeft w:val="480"/>
          <w:marRight w:val="0"/>
          <w:marTop w:val="0"/>
          <w:marBottom w:val="0"/>
          <w:divBdr>
            <w:top w:val="none" w:sz="0" w:space="0" w:color="auto"/>
            <w:left w:val="none" w:sz="0" w:space="0" w:color="auto"/>
            <w:bottom w:val="none" w:sz="0" w:space="0" w:color="auto"/>
            <w:right w:val="none" w:sz="0" w:space="0" w:color="auto"/>
          </w:divBdr>
        </w:div>
        <w:div w:id="1142697819">
          <w:marLeft w:val="480"/>
          <w:marRight w:val="0"/>
          <w:marTop w:val="0"/>
          <w:marBottom w:val="0"/>
          <w:divBdr>
            <w:top w:val="none" w:sz="0" w:space="0" w:color="auto"/>
            <w:left w:val="none" w:sz="0" w:space="0" w:color="auto"/>
            <w:bottom w:val="none" w:sz="0" w:space="0" w:color="auto"/>
            <w:right w:val="none" w:sz="0" w:space="0" w:color="auto"/>
          </w:divBdr>
        </w:div>
        <w:div w:id="1056970983">
          <w:marLeft w:val="480"/>
          <w:marRight w:val="0"/>
          <w:marTop w:val="0"/>
          <w:marBottom w:val="0"/>
          <w:divBdr>
            <w:top w:val="none" w:sz="0" w:space="0" w:color="auto"/>
            <w:left w:val="none" w:sz="0" w:space="0" w:color="auto"/>
            <w:bottom w:val="none" w:sz="0" w:space="0" w:color="auto"/>
            <w:right w:val="none" w:sz="0" w:space="0" w:color="auto"/>
          </w:divBdr>
        </w:div>
        <w:div w:id="1807316963">
          <w:marLeft w:val="480"/>
          <w:marRight w:val="0"/>
          <w:marTop w:val="0"/>
          <w:marBottom w:val="0"/>
          <w:divBdr>
            <w:top w:val="none" w:sz="0" w:space="0" w:color="auto"/>
            <w:left w:val="none" w:sz="0" w:space="0" w:color="auto"/>
            <w:bottom w:val="none" w:sz="0" w:space="0" w:color="auto"/>
            <w:right w:val="none" w:sz="0" w:space="0" w:color="auto"/>
          </w:divBdr>
        </w:div>
        <w:div w:id="1467119777">
          <w:marLeft w:val="480"/>
          <w:marRight w:val="0"/>
          <w:marTop w:val="0"/>
          <w:marBottom w:val="0"/>
          <w:divBdr>
            <w:top w:val="none" w:sz="0" w:space="0" w:color="auto"/>
            <w:left w:val="none" w:sz="0" w:space="0" w:color="auto"/>
            <w:bottom w:val="none" w:sz="0" w:space="0" w:color="auto"/>
            <w:right w:val="none" w:sz="0" w:space="0" w:color="auto"/>
          </w:divBdr>
        </w:div>
        <w:div w:id="354892459">
          <w:marLeft w:val="480"/>
          <w:marRight w:val="0"/>
          <w:marTop w:val="0"/>
          <w:marBottom w:val="0"/>
          <w:divBdr>
            <w:top w:val="none" w:sz="0" w:space="0" w:color="auto"/>
            <w:left w:val="none" w:sz="0" w:space="0" w:color="auto"/>
            <w:bottom w:val="none" w:sz="0" w:space="0" w:color="auto"/>
            <w:right w:val="none" w:sz="0" w:space="0" w:color="auto"/>
          </w:divBdr>
        </w:div>
        <w:div w:id="1544361539">
          <w:marLeft w:val="480"/>
          <w:marRight w:val="0"/>
          <w:marTop w:val="0"/>
          <w:marBottom w:val="0"/>
          <w:divBdr>
            <w:top w:val="none" w:sz="0" w:space="0" w:color="auto"/>
            <w:left w:val="none" w:sz="0" w:space="0" w:color="auto"/>
            <w:bottom w:val="none" w:sz="0" w:space="0" w:color="auto"/>
            <w:right w:val="none" w:sz="0" w:space="0" w:color="auto"/>
          </w:divBdr>
        </w:div>
        <w:div w:id="218252043">
          <w:marLeft w:val="480"/>
          <w:marRight w:val="0"/>
          <w:marTop w:val="0"/>
          <w:marBottom w:val="0"/>
          <w:divBdr>
            <w:top w:val="none" w:sz="0" w:space="0" w:color="auto"/>
            <w:left w:val="none" w:sz="0" w:space="0" w:color="auto"/>
            <w:bottom w:val="none" w:sz="0" w:space="0" w:color="auto"/>
            <w:right w:val="none" w:sz="0" w:space="0" w:color="auto"/>
          </w:divBdr>
        </w:div>
        <w:div w:id="1864704088">
          <w:marLeft w:val="480"/>
          <w:marRight w:val="0"/>
          <w:marTop w:val="0"/>
          <w:marBottom w:val="0"/>
          <w:divBdr>
            <w:top w:val="none" w:sz="0" w:space="0" w:color="auto"/>
            <w:left w:val="none" w:sz="0" w:space="0" w:color="auto"/>
            <w:bottom w:val="none" w:sz="0" w:space="0" w:color="auto"/>
            <w:right w:val="none" w:sz="0" w:space="0" w:color="auto"/>
          </w:divBdr>
        </w:div>
        <w:div w:id="1565336372">
          <w:marLeft w:val="480"/>
          <w:marRight w:val="0"/>
          <w:marTop w:val="0"/>
          <w:marBottom w:val="0"/>
          <w:divBdr>
            <w:top w:val="none" w:sz="0" w:space="0" w:color="auto"/>
            <w:left w:val="none" w:sz="0" w:space="0" w:color="auto"/>
            <w:bottom w:val="none" w:sz="0" w:space="0" w:color="auto"/>
            <w:right w:val="none" w:sz="0" w:space="0" w:color="auto"/>
          </w:divBdr>
        </w:div>
        <w:div w:id="1778209515">
          <w:marLeft w:val="480"/>
          <w:marRight w:val="0"/>
          <w:marTop w:val="0"/>
          <w:marBottom w:val="0"/>
          <w:divBdr>
            <w:top w:val="none" w:sz="0" w:space="0" w:color="auto"/>
            <w:left w:val="none" w:sz="0" w:space="0" w:color="auto"/>
            <w:bottom w:val="none" w:sz="0" w:space="0" w:color="auto"/>
            <w:right w:val="none" w:sz="0" w:space="0" w:color="auto"/>
          </w:divBdr>
        </w:div>
        <w:div w:id="2362553">
          <w:marLeft w:val="480"/>
          <w:marRight w:val="0"/>
          <w:marTop w:val="0"/>
          <w:marBottom w:val="0"/>
          <w:divBdr>
            <w:top w:val="none" w:sz="0" w:space="0" w:color="auto"/>
            <w:left w:val="none" w:sz="0" w:space="0" w:color="auto"/>
            <w:bottom w:val="none" w:sz="0" w:space="0" w:color="auto"/>
            <w:right w:val="none" w:sz="0" w:space="0" w:color="auto"/>
          </w:divBdr>
        </w:div>
        <w:div w:id="993026070">
          <w:marLeft w:val="480"/>
          <w:marRight w:val="0"/>
          <w:marTop w:val="0"/>
          <w:marBottom w:val="0"/>
          <w:divBdr>
            <w:top w:val="none" w:sz="0" w:space="0" w:color="auto"/>
            <w:left w:val="none" w:sz="0" w:space="0" w:color="auto"/>
            <w:bottom w:val="none" w:sz="0" w:space="0" w:color="auto"/>
            <w:right w:val="none" w:sz="0" w:space="0" w:color="auto"/>
          </w:divBdr>
        </w:div>
        <w:div w:id="152306976">
          <w:marLeft w:val="480"/>
          <w:marRight w:val="0"/>
          <w:marTop w:val="0"/>
          <w:marBottom w:val="0"/>
          <w:divBdr>
            <w:top w:val="none" w:sz="0" w:space="0" w:color="auto"/>
            <w:left w:val="none" w:sz="0" w:space="0" w:color="auto"/>
            <w:bottom w:val="none" w:sz="0" w:space="0" w:color="auto"/>
            <w:right w:val="none" w:sz="0" w:space="0" w:color="auto"/>
          </w:divBdr>
        </w:div>
      </w:divsChild>
    </w:div>
    <w:div w:id="555508338">
      <w:bodyDiv w:val="1"/>
      <w:marLeft w:val="0"/>
      <w:marRight w:val="0"/>
      <w:marTop w:val="0"/>
      <w:marBottom w:val="0"/>
      <w:divBdr>
        <w:top w:val="none" w:sz="0" w:space="0" w:color="auto"/>
        <w:left w:val="none" w:sz="0" w:space="0" w:color="auto"/>
        <w:bottom w:val="none" w:sz="0" w:space="0" w:color="auto"/>
        <w:right w:val="none" w:sz="0" w:space="0" w:color="auto"/>
      </w:divBdr>
      <w:divsChild>
        <w:div w:id="1382438763">
          <w:marLeft w:val="480"/>
          <w:marRight w:val="0"/>
          <w:marTop w:val="0"/>
          <w:marBottom w:val="0"/>
          <w:divBdr>
            <w:top w:val="none" w:sz="0" w:space="0" w:color="auto"/>
            <w:left w:val="none" w:sz="0" w:space="0" w:color="auto"/>
            <w:bottom w:val="none" w:sz="0" w:space="0" w:color="auto"/>
            <w:right w:val="none" w:sz="0" w:space="0" w:color="auto"/>
          </w:divBdr>
        </w:div>
        <w:div w:id="1415858001">
          <w:marLeft w:val="480"/>
          <w:marRight w:val="0"/>
          <w:marTop w:val="0"/>
          <w:marBottom w:val="0"/>
          <w:divBdr>
            <w:top w:val="none" w:sz="0" w:space="0" w:color="auto"/>
            <w:left w:val="none" w:sz="0" w:space="0" w:color="auto"/>
            <w:bottom w:val="none" w:sz="0" w:space="0" w:color="auto"/>
            <w:right w:val="none" w:sz="0" w:space="0" w:color="auto"/>
          </w:divBdr>
        </w:div>
        <w:div w:id="362245651">
          <w:marLeft w:val="480"/>
          <w:marRight w:val="0"/>
          <w:marTop w:val="0"/>
          <w:marBottom w:val="0"/>
          <w:divBdr>
            <w:top w:val="none" w:sz="0" w:space="0" w:color="auto"/>
            <w:left w:val="none" w:sz="0" w:space="0" w:color="auto"/>
            <w:bottom w:val="none" w:sz="0" w:space="0" w:color="auto"/>
            <w:right w:val="none" w:sz="0" w:space="0" w:color="auto"/>
          </w:divBdr>
        </w:div>
        <w:div w:id="1796211678">
          <w:marLeft w:val="480"/>
          <w:marRight w:val="0"/>
          <w:marTop w:val="0"/>
          <w:marBottom w:val="0"/>
          <w:divBdr>
            <w:top w:val="none" w:sz="0" w:space="0" w:color="auto"/>
            <w:left w:val="none" w:sz="0" w:space="0" w:color="auto"/>
            <w:bottom w:val="none" w:sz="0" w:space="0" w:color="auto"/>
            <w:right w:val="none" w:sz="0" w:space="0" w:color="auto"/>
          </w:divBdr>
        </w:div>
        <w:div w:id="1386878923">
          <w:marLeft w:val="480"/>
          <w:marRight w:val="0"/>
          <w:marTop w:val="0"/>
          <w:marBottom w:val="0"/>
          <w:divBdr>
            <w:top w:val="none" w:sz="0" w:space="0" w:color="auto"/>
            <w:left w:val="none" w:sz="0" w:space="0" w:color="auto"/>
            <w:bottom w:val="none" w:sz="0" w:space="0" w:color="auto"/>
            <w:right w:val="none" w:sz="0" w:space="0" w:color="auto"/>
          </w:divBdr>
        </w:div>
        <w:div w:id="1387070880">
          <w:marLeft w:val="480"/>
          <w:marRight w:val="0"/>
          <w:marTop w:val="0"/>
          <w:marBottom w:val="0"/>
          <w:divBdr>
            <w:top w:val="none" w:sz="0" w:space="0" w:color="auto"/>
            <w:left w:val="none" w:sz="0" w:space="0" w:color="auto"/>
            <w:bottom w:val="none" w:sz="0" w:space="0" w:color="auto"/>
            <w:right w:val="none" w:sz="0" w:space="0" w:color="auto"/>
          </w:divBdr>
        </w:div>
        <w:div w:id="1465466186">
          <w:marLeft w:val="480"/>
          <w:marRight w:val="0"/>
          <w:marTop w:val="0"/>
          <w:marBottom w:val="0"/>
          <w:divBdr>
            <w:top w:val="none" w:sz="0" w:space="0" w:color="auto"/>
            <w:left w:val="none" w:sz="0" w:space="0" w:color="auto"/>
            <w:bottom w:val="none" w:sz="0" w:space="0" w:color="auto"/>
            <w:right w:val="none" w:sz="0" w:space="0" w:color="auto"/>
          </w:divBdr>
        </w:div>
        <w:div w:id="1551769776">
          <w:marLeft w:val="480"/>
          <w:marRight w:val="0"/>
          <w:marTop w:val="0"/>
          <w:marBottom w:val="0"/>
          <w:divBdr>
            <w:top w:val="none" w:sz="0" w:space="0" w:color="auto"/>
            <w:left w:val="none" w:sz="0" w:space="0" w:color="auto"/>
            <w:bottom w:val="none" w:sz="0" w:space="0" w:color="auto"/>
            <w:right w:val="none" w:sz="0" w:space="0" w:color="auto"/>
          </w:divBdr>
        </w:div>
        <w:div w:id="406072690">
          <w:marLeft w:val="480"/>
          <w:marRight w:val="0"/>
          <w:marTop w:val="0"/>
          <w:marBottom w:val="0"/>
          <w:divBdr>
            <w:top w:val="none" w:sz="0" w:space="0" w:color="auto"/>
            <w:left w:val="none" w:sz="0" w:space="0" w:color="auto"/>
            <w:bottom w:val="none" w:sz="0" w:space="0" w:color="auto"/>
            <w:right w:val="none" w:sz="0" w:space="0" w:color="auto"/>
          </w:divBdr>
        </w:div>
        <w:div w:id="30110083">
          <w:marLeft w:val="480"/>
          <w:marRight w:val="0"/>
          <w:marTop w:val="0"/>
          <w:marBottom w:val="0"/>
          <w:divBdr>
            <w:top w:val="none" w:sz="0" w:space="0" w:color="auto"/>
            <w:left w:val="none" w:sz="0" w:space="0" w:color="auto"/>
            <w:bottom w:val="none" w:sz="0" w:space="0" w:color="auto"/>
            <w:right w:val="none" w:sz="0" w:space="0" w:color="auto"/>
          </w:divBdr>
        </w:div>
        <w:div w:id="1782803573">
          <w:marLeft w:val="480"/>
          <w:marRight w:val="0"/>
          <w:marTop w:val="0"/>
          <w:marBottom w:val="0"/>
          <w:divBdr>
            <w:top w:val="none" w:sz="0" w:space="0" w:color="auto"/>
            <w:left w:val="none" w:sz="0" w:space="0" w:color="auto"/>
            <w:bottom w:val="none" w:sz="0" w:space="0" w:color="auto"/>
            <w:right w:val="none" w:sz="0" w:space="0" w:color="auto"/>
          </w:divBdr>
        </w:div>
        <w:div w:id="1962492511">
          <w:marLeft w:val="480"/>
          <w:marRight w:val="0"/>
          <w:marTop w:val="0"/>
          <w:marBottom w:val="0"/>
          <w:divBdr>
            <w:top w:val="none" w:sz="0" w:space="0" w:color="auto"/>
            <w:left w:val="none" w:sz="0" w:space="0" w:color="auto"/>
            <w:bottom w:val="none" w:sz="0" w:space="0" w:color="auto"/>
            <w:right w:val="none" w:sz="0" w:space="0" w:color="auto"/>
          </w:divBdr>
        </w:div>
        <w:div w:id="1572812895">
          <w:marLeft w:val="480"/>
          <w:marRight w:val="0"/>
          <w:marTop w:val="0"/>
          <w:marBottom w:val="0"/>
          <w:divBdr>
            <w:top w:val="none" w:sz="0" w:space="0" w:color="auto"/>
            <w:left w:val="none" w:sz="0" w:space="0" w:color="auto"/>
            <w:bottom w:val="none" w:sz="0" w:space="0" w:color="auto"/>
            <w:right w:val="none" w:sz="0" w:space="0" w:color="auto"/>
          </w:divBdr>
        </w:div>
        <w:div w:id="702706308">
          <w:marLeft w:val="480"/>
          <w:marRight w:val="0"/>
          <w:marTop w:val="0"/>
          <w:marBottom w:val="0"/>
          <w:divBdr>
            <w:top w:val="none" w:sz="0" w:space="0" w:color="auto"/>
            <w:left w:val="none" w:sz="0" w:space="0" w:color="auto"/>
            <w:bottom w:val="none" w:sz="0" w:space="0" w:color="auto"/>
            <w:right w:val="none" w:sz="0" w:space="0" w:color="auto"/>
          </w:divBdr>
        </w:div>
        <w:div w:id="1320115312">
          <w:marLeft w:val="480"/>
          <w:marRight w:val="0"/>
          <w:marTop w:val="0"/>
          <w:marBottom w:val="0"/>
          <w:divBdr>
            <w:top w:val="none" w:sz="0" w:space="0" w:color="auto"/>
            <w:left w:val="none" w:sz="0" w:space="0" w:color="auto"/>
            <w:bottom w:val="none" w:sz="0" w:space="0" w:color="auto"/>
            <w:right w:val="none" w:sz="0" w:space="0" w:color="auto"/>
          </w:divBdr>
        </w:div>
        <w:div w:id="1784380039">
          <w:marLeft w:val="480"/>
          <w:marRight w:val="0"/>
          <w:marTop w:val="0"/>
          <w:marBottom w:val="0"/>
          <w:divBdr>
            <w:top w:val="none" w:sz="0" w:space="0" w:color="auto"/>
            <w:left w:val="none" w:sz="0" w:space="0" w:color="auto"/>
            <w:bottom w:val="none" w:sz="0" w:space="0" w:color="auto"/>
            <w:right w:val="none" w:sz="0" w:space="0" w:color="auto"/>
          </w:divBdr>
        </w:div>
        <w:div w:id="1108621347">
          <w:marLeft w:val="480"/>
          <w:marRight w:val="0"/>
          <w:marTop w:val="0"/>
          <w:marBottom w:val="0"/>
          <w:divBdr>
            <w:top w:val="none" w:sz="0" w:space="0" w:color="auto"/>
            <w:left w:val="none" w:sz="0" w:space="0" w:color="auto"/>
            <w:bottom w:val="none" w:sz="0" w:space="0" w:color="auto"/>
            <w:right w:val="none" w:sz="0" w:space="0" w:color="auto"/>
          </w:divBdr>
        </w:div>
        <w:div w:id="870606191">
          <w:marLeft w:val="480"/>
          <w:marRight w:val="0"/>
          <w:marTop w:val="0"/>
          <w:marBottom w:val="0"/>
          <w:divBdr>
            <w:top w:val="none" w:sz="0" w:space="0" w:color="auto"/>
            <w:left w:val="none" w:sz="0" w:space="0" w:color="auto"/>
            <w:bottom w:val="none" w:sz="0" w:space="0" w:color="auto"/>
            <w:right w:val="none" w:sz="0" w:space="0" w:color="auto"/>
          </w:divBdr>
        </w:div>
        <w:div w:id="149375420">
          <w:marLeft w:val="480"/>
          <w:marRight w:val="0"/>
          <w:marTop w:val="0"/>
          <w:marBottom w:val="0"/>
          <w:divBdr>
            <w:top w:val="none" w:sz="0" w:space="0" w:color="auto"/>
            <w:left w:val="none" w:sz="0" w:space="0" w:color="auto"/>
            <w:bottom w:val="none" w:sz="0" w:space="0" w:color="auto"/>
            <w:right w:val="none" w:sz="0" w:space="0" w:color="auto"/>
          </w:divBdr>
        </w:div>
        <w:div w:id="1550845315">
          <w:marLeft w:val="480"/>
          <w:marRight w:val="0"/>
          <w:marTop w:val="0"/>
          <w:marBottom w:val="0"/>
          <w:divBdr>
            <w:top w:val="none" w:sz="0" w:space="0" w:color="auto"/>
            <w:left w:val="none" w:sz="0" w:space="0" w:color="auto"/>
            <w:bottom w:val="none" w:sz="0" w:space="0" w:color="auto"/>
            <w:right w:val="none" w:sz="0" w:space="0" w:color="auto"/>
          </w:divBdr>
        </w:div>
        <w:div w:id="2018382887">
          <w:marLeft w:val="480"/>
          <w:marRight w:val="0"/>
          <w:marTop w:val="0"/>
          <w:marBottom w:val="0"/>
          <w:divBdr>
            <w:top w:val="none" w:sz="0" w:space="0" w:color="auto"/>
            <w:left w:val="none" w:sz="0" w:space="0" w:color="auto"/>
            <w:bottom w:val="none" w:sz="0" w:space="0" w:color="auto"/>
            <w:right w:val="none" w:sz="0" w:space="0" w:color="auto"/>
          </w:divBdr>
        </w:div>
        <w:div w:id="398938138">
          <w:marLeft w:val="480"/>
          <w:marRight w:val="0"/>
          <w:marTop w:val="0"/>
          <w:marBottom w:val="0"/>
          <w:divBdr>
            <w:top w:val="none" w:sz="0" w:space="0" w:color="auto"/>
            <w:left w:val="none" w:sz="0" w:space="0" w:color="auto"/>
            <w:bottom w:val="none" w:sz="0" w:space="0" w:color="auto"/>
            <w:right w:val="none" w:sz="0" w:space="0" w:color="auto"/>
          </w:divBdr>
        </w:div>
        <w:div w:id="148137234">
          <w:marLeft w:val="480"/>
          <w:marRight w:val="0"/>
          <w:marTop w:val="0"/>
          <w:marBottom w:val="0"/>
          <w:divBdr>
            <w:top w:val="none" w:sz="0" w:space="0" w:color="auto"/>
            <w:left w:val="none" w:sz="0" w:space="0" w:color="auto"/>
            <w:bottom w:val="none" w:sz="0" w:space="0" w:color="auto"/>
            <w:right w:val="none" w:sz="0" w:space="0" w:color="auto"/>
          </w:divBdr>
        </w:div>
        <w:div w:id="96558574">
          <w:marLeft w:val="480"/>
          <w:marRight w:val="0"/>
          <w:marTop w:val="0"/>
          <w:marBottom w:val="0"/>
          <w:divBdr>
            <w:top w:val="none" w:sz="0" w:space="0" w:color="auto"/>
            <w:left w:val="none" w:sz="0" w:space="0" w:color="auto"/>
            <w:bottom w:val="none" w:sz="0" w:space="0" w:color="auto"/>
            <w:right w:val="none" w:sz="0" w:space="0" w:color="auto"/>
          </w:divBdr>
        </w:div>
        <w:div w:id="486746867">
          <w:marLeft w:val="480"/>
          <w:marRight w:val="0"/>
          <w:marTop w:val="0"/>
          <w:marBottom w:val="0"/>
          <w:divBdr>
            <w:top w:val="none" w:sz="0" w:space="0" w:color="auto"/>
            <w:left w:val="none" w:sz="0" w:space="0" w:color="auto"/>
            <w:bottom w:val="none" w:sz="0" w:space="0" w:color="auto"/>
            <w:right w:val="none" w:sz="0" w:space="0" w:color="auto"/>
          </w:divBdr>
        </w:div>
        <w:div w:id="1246258982">
          <w:marLeft w:val="480"/>
          <w:marRight w:val="0"/>
          <w:marTop w:val="0"/>
          <w:marBottom w:val="0"/>
          <w:divBdr>
            <w:top w:val="none" w:sz="0" w:space="0" w:color="auto"/>
            <w:left w:val="none" w:sz="0" w:space="0" w:color="auto"/>
            <w:bottom w:val="none" w:sz="0" w:space="0" w:color="auto"/>
            <w:right w:val="none" w:sz="0" w:space="0" w:color="auto"/>
          </w:divBdr>
        </w:div>
        <w:div w:id="1145125714">
          <w:marLeft w:val="480"/>
          <w:marRight w:val="0"/>
          <w:marTop w:val="0"/>
          <w:marBottom w:val="0"/>
          <w:divBdr>
            <w:top w:val="none" w:sz="0" w:space="0" w:color="auto"/>
            <w:left w:val="none" w:sz="0" w:space="0" w:color="auto"/>
            <w:bottom w:val="none" w:sz="0" w:space="0" w:color="auto"/>
            <w:right w:val="none" w:sz="0" w:space="0" w:color="auto"/>
          </w:divBdr>
        </w:div>
        <w:div w:id="1377387004">
          <w:marLeft w:val="480"/>
          <w:marRight w:val="0"/>
          <w:marTop w:val="0"/>
          <w:marBottom w:val="0"/>
          <w:divBdr>
            <w:top w:val="none" w:sz="0" w:space="0" w:color="auto"/>
            <w:left w:val="none" w:sz="0" w:space="0" w:color="auto"/>
            <w:bottom w:val="none" w:sz="0" w:space="0" w:color="auto"/>
            <w:right w:val="none" w:sz="0" w:space="0" w:color="auto"/>
          </w:divBdr>
        </w:div>
        <w:div w:id="1792822273">
          <w:marLeft w:val="480"/>
          <w:marRight w:val="0"/>
          <w:marTop w:val="0"/>
          <w:marBottom w:val="0"/>
          <w:divBdr>
            <w:top w:val="none" w:sz="0" w:space="0" w:color="auto"/>
            <w:left w:val="none" w:sz="0" w:space="0" w:color="auto"/>
            <w:bottom w:val="none" w:sz="0" w:space="0" w:color="auto"/>
            <w:right w:val="none" w:sz="0" w:space="0" w:color="auto"/>
          </w:divBdr>
        </w:div>
        <w:div w:id="1745372040">
          <w:marLeft w:val="480"/>
          <w:marRight w:val="0"/>
          <w:marTop w:val="0"/>
          <w:marBottom w:val="0"/>
          <w:divBdr>
            <w:top w:val="none" w:sz="0" w:space="0" w:color="auto"/>
            <w:left w:val="none" w:sz="0" w:space="0" w:color="auto"/>
            <w:bottom w:val="none" w:sz="0" w:space="0" w:color="auto"/>
            <w:right w:val="none" w:sz="0" w:space="0" w:color="auto"/>
          </w:divBdr>
        </w:div>
        <w:div w:id="1597789741">
          <w:marLeft w:val="480"/>
          <w:marRight w:val="0"/>
          <w:marTop w:val="0"/>
          <w:marBottom w:val="0"/>
          <w:divBdr>
            <w:top w:val="none" w:sz="0" w:space="0" w:color="auto"/>
            <w:left w:val="none" w:sz="0" w:space="0" w:color="auto"/>
            <w:bottom w:val="none" w:sz="0" w:space="0" w:color="auto"/>
            <w:right w:val="none" w:sz="0" w:space="0" w:color="auto"/>
          </w:divBdr>
        </w:div>
        <w:div w:id="304240338">
          <w:marLeft w:val="480"/>
          <w:marRight w:val="0"/>
          <w:marTop w:val="0"/>
          <w:marBottom w:val="0"/>
          <w:divBdr>
            <w:top w:val="none" w:sz="0" w:space="0" w:color="auto"/>
            <w:left w:val="none" w:sz="0" w:space="0" w:color="auto"/>
            <w:bottom w:val="none" w:sz="0" w:space="0" w:color="auto"/>
            <w:right w:val="none" w:sz="0" w:space="0" w:color="auto"/>
          </w:divBdr>
        </w:div>
        <w:div w:id="1757751098">
          <w:marLeft w:val="480"/>
          <w:marRight w:val="0"/>
          <w:marTop w:val="0"/>
          <w:marBottom w:val="0"/>
          <w:divBdr>
            <w:top w:val="none" w:sz="0" w:space="0" w:color="auto"/>
            <w:left w:val="none" w:sz="0" w:space="0" w:color="auto"/>
            <w:bottom w:val="none" w:sz="0" w:space="0" w:color="auto"/>
            <w:right w:val="none" w:sz="0" w:space="0" w:color="auto"/>
          </w:divBdr>
        </w:div>
        <w:div w:id="1693529341">
          <w:marLeft w:val="480"/>
          <w:marRight w:val="0"/>
          <w:marTop w:val="0"/>
          <w:marBottom w:val="0"/>
          <w:divBdr>
            <w:top w:val="none" w:sz="0" w:space="0" w:color="auto"/>
            <w:left w:val="none" w:sz="0" w:space="0" w:color="auto"/>
            <w:bottom w:val="none" w:sz="0" w:space="0" w:color="auto"/>
            <w:right w:val="none" w:sz="0" w:space="0" w:color="auto"/>
          </w:divBdr>
        </w:div>
        <w:div w:id="1489396102">
          <w:marLeft w:val="480"/>
          <w:marRight w:val="0"/>
          <w:marTop w:val="0"/>
          <w:marBottom w:val="0"/>
          <w:divBdr>
            <w:top w:val="none" w:sz="0" w:space="0" w:color="auto"/>
            <w:left w:val="none" w:sz="0" w:space="0" w:color="auto"/>
            <w:bottom w:val="none" w:sz="0" w:space="0" w:color="auto"/>
            <w:right w:val="none" w:sz="0" w:space="0" w:color="auto"/>
          </w:divBdr>
        </w:div>
        <w:div w:id="2038655163">
          <w:marLeft w:val="480"/>
          <w:marRight w:val="0"/>
          <w:marTop w:val="0"/>
          <w:marBottom w:val="0"/>
          <w:divBdr>
            <w:top w:val="none" w:sz="0" w:space="0" w:color="auto"/>
            <w:left w:val="none" w:sz="0" w:space="0" w:color="auto"/>
            <w:bottom w:val="none" w:sz="0" w:space="0" w:color="auto"/>
            <w:right w:val="none" w:sz="0" w:space="0" w:color="auto"/>
          </w:divBdr>
        </w:div>
        <w:div w:id="1875581896">
          <w:marLeft w:val="480"/>
          <w:marRight w:val="0"/>
          <w:marTop w:val="0"/>
          <w:marBottom w:val="0"/>
          <w:divBdr>
            <w:top w:val="none" w:sz="0" w:space="0" w:color="auto"/>
            <w:left w:val="none" w:sz="0" w:space="0" w:color="auto"/>
            <w:bottom w:val="none" w:sz="0" w:space="0" w:color="auto"/>
            <w:right w:val="none" w:sz="0" w:space="0" w:color="auto"/>
          </w:divBdr>
        </w:div>
        <w:div w:id="1163278196">
          <w:marLeft w:val="480"/>
          <w:marRight w:val="0"/>
          <w:marTop w:val="0"/>
          <w:marBottom w:val="0"/>
          <w:divBdr>
            <w:top w:val="none" w:sz="0" w:space="0" w:color="auto"/>
            <w:left w:val="none" w:sz="0" w:space="0" w:color="auto"/>
            <w:bottom w:val="none" w:sz="0" w:space="0" w:color="auto"/>
            <w:right w:val="none" w:sz="0" w:space="0" w:color="auto"/>
          </w:divBdr>
        </w:div>
        <w:div w:id="2058122120">
          <w:marLeft w:val="480"/>
          <w:marRight w:val="0"/>
          <w:marTop w:val="0"/>
          <w:marBottom w:val="0"/>
          <w:divBdr>
            <w:top w:val="none" w:sz="0" w:space="0" w:color="auto"/>
            <w:left w:val="none" w:sz="0" w:space="0" w:color="auto"/>
            <w:bottom w:val="none" w:sz="0" w:space="0" w:color="auto"/>
            <w:right w:val="none" w:sz="0" w:space="0" w:color="auto"/>
          </w:divBdr>
        </w:div>
        <w:div w:id="1116674044">
          <w:marLeft w:val="480"/>
          <w:marRight w:val="0"/>
          <w:marTop w:val="0"/>
          <w:marBottom w:val="0"/>
          <w:divBdr>
            <w:top w:val="none" w:sz="0" w:space="0" w:color="auto"/>
            <w:left w:val="none" w:sz="0" w:space="0" w:color="auto"/>
            <w:bottom w:val="none" w:sz="0" w:space="0" w:color="auto"/>
            <w:right w:val="none" w:sz="0" w:space="0" w:color="auto"/>
          </w:divBdr>
        </w:div>
        <w:div w:id="739789211">
          <w:marLeft w:val="480"/>
          <w:marRight w:val="0"/>
          <w:marTop w:val="0"/>
          <w:marBottom w:val="0"/>
          <w:divBdr>
            <w:top w:val="none" w:sz="0" w:space="0" w:color="auto"/>
            <w:left w:val="none" w:sz="0" w:space="0" w:color="auto"/>
            <w:bottom w:val="none" w:sz="0" w:space="0" w:color="auto"/>
            <w:right w:val="none" w:sz="0" w:space="0" w:color="auto"/>
          </w:divBdr>
        </w:div>
        <w:div w:id="1735546516">
          <w:marLeft w:val="480"/>
          <w:marRight w:val="0"/>
          <w:marTop w:val="0"/>
          <w:marBottom w:val="0"/>
          <w:divBdr>
            <w:top w:val="none" w:sz="0" w:space="0" w:color="auto"/>
            <w:left w:val="none" w:sz="0" w:space="0" w:color="auto"/>
            <w:bottom w:val="none" w:sz="0" w:space="0" w:color="auto"/>
            <w:right w:val="none" w:sz="0" w:space="0" w:color="auto"/>
          </w:divBdr>
        </w:div>
        <w:div w:id="2097050485">
          <w:marLeft w:val="480"/>
          <w:marRight w:val="0"/>
          <w:marTop w:val="0"/>
          <w:marBottom w:val="0"/>
          <w:divBdr>
            <w:top w:val="none" w:sz="0" w:space="0" w:color="auto"/>
            <w:left w:val="none" w:sz="0" w:space="0" w:color="auto"/>
            <w:bottom w:val="none" w:sz="0" w:space="0" w:color="auto"/>
            <w:right w:val="none" w:sz="0" w:space="0" w:color="auto"/>
          </w:divBdr>
        </w:div>
        <w:div w:id="2051880851">
          <w:marLeft w:val="480"/>
          <w:marRight w:val="0"/>
          <w:marTop w:val="0"/>
          <w:marBottom w:val="0"/>
          <w:divBdr>
            <w:top w:val="none" w:sz="0" w:space="0" w:color="auto"/>
            <w:left w:val="none" w:sz="0" w:space="0" w:color="auto"/>
            <w:bottom w:val="none" w:sz="0" w:space="0" w:color="auto"/>
            <w:right w:val="none" w:sz="0" w:space="0" w:color="auto"/>
          </w:divBdr>
        </w:div>
        <w:div w:id="154297846">
          <w:marLeft w:val="480"/>
          <w:marRight w:val="0"/>
          <w:marTop w:val="0"/>
          <w:marBottom w:val="0"/>
          <w:divBdr>
            <w:top w:val="none" w:sz="0" w:space="0" w:color="auto"/>
            <w:left w:val="none" w:sz="0" w:space="0" w:color="auto"/>
            <w:bottom w:val="none" w:sz="0" w:space="0" w:color="auto"/>
            <w:right w:val="none" w:sz="0" w:space="0" w:color="auto"/>
          </w:divBdr>
        </w:div>
        <w:div w:id="1033383679">
          <w:marLeft w:val="480"/>
          <w:marRight w:val="0"/>
          <w:marTop w:val="0"/>
          <w:marBottom w:val="0"/>
          <w:divBdr>
            <w:top w:val="none" w:sz="0" w:space="0" w:color="auto"/>
            <w:left w:val="none" w:sz="0" w:space="0" w:color="auto"/>
            <w:bottom w:val="none" w:sz="0" w:space="0" w:color="auto"/>
            <w:right w:val="none" w:sz="0" w:space="0" w:color="auto"/>
          </w:divBdr>
        </w:div>
        <w:div w:id="283198517">
          <w:marLeft w:val="480"/>
          <w:marRight w:val="0"/>
          <w:marTop w:val="0"/>
          <w:marBottom w:val="0"/>
          <w:divBdr>
            <w:top w:val="none" w:sz="0" w:space="0" w:color="auto"/>
            <w:left w:val="none" w:sz="0" w:space="0" w:color="auto"/>
            <w:bottom w:val="none" w:sz="0" w:space="0" w:color="auto"/>
            <w:right w:val="none" w:sz="0" w:space="0" w:color="auto"/>
          </w:divBdr>
        </w:div>
        <w:div w:id="816531946">
          <w:marLeft w:val="480"/>
          <w:marRight w:val="0"/>
          <w:marTop w:val="0"/>
          <w:marBottom w:val="0"/>
          <w:divBdr>
            <w:top w:val="none" w:sz="0" w:space="0" w:color="auto"/>
            <w:left w:val="none" w:sz="0" w:space="0" w:color="auto"/>
            <w:bottom w:val="none" w:sz="0" w:space="0" w:color="auto"/>
            <w:right w:val="none" w:sz="0" w:space="0" w:color="auto"/>
          </w:divBdr>
        </w:div>
        <w:div w:id="751590606">
          <w:marLeft w:val="480"/>
          <w:marRight w:val="0"/>
          <w:marTop w:val="0"/>
          <w:marBottom w:val="0"/>
          <w:divBdr>
            <w:top w:val="none" w:sz="0" w:space="0" w:color="auto"/>
            <w:left w:val="none" w:sz="0" w:space="0" w:color="auto"/>
            <w:bottom w:val="none" w:sz="0" w:space="0" w:color="auto"/>
            <w:right w:val="none" w:sz="0" w:space="0" w:color="auto"/>
          </w:divBdr>
        </w:div>
        <w:div w:id="2095584334">
          <w:marLeft w:val="480"/>
          <w:marRight w:val="0"/>
          <w:marTop w:val="0"/>
          <w:marBottom w:val="0"/>
          <w:divBdr>
            <w:top w:val="none" w:sz="0" w:space="0" w:color="auto"/>
            <w:left w:val="none" w:sz="0" w:space="0" w:color="auto"/>
            <w:bottom w:val="none" w:sz="0" w:space="0" w:color="auto"/>
            <w:right w:val="none" w:sz="0" w:space="0" w:color="auto"/>
          </w:divBdr>
        </w:div>
        <w:div w:id="2070374003">
          <w:marLeft w:val="480"/>
          <w:marRight w:val="0"/>
          <w:marTop w:val="0"/>
          <w:marBottom w:val="0"/>
          <w:divBdr>
            <w:top w:val="none" w:sz="0" w:space="0" w:color="auto"/>
            <w:left w:val="none" w:sz="0" w:space="0" w:color="auto"/>
            <w:bottom w:val="none" w:sz="0" w:space="0" w:color="auto"/>
            <w:right w:val="none" w:sz="0" w:space="0" w:color="auto"/>
          </w:divBdr>
        </w:div>
        <w:div w:id="1872495895">
          <w:marLeft w:val="480"/>
          <w:marRight w:val="0"/>
          <w:marTop w:val="0"/>
          <w:marBottom w:val="0"/>
          <w:divBdr>
            <w:top w:val="none" w:sz="0" w:space="0" w:color="auto"/>
            <w:left w:val="none" w:sz="0" w:space="0" w:color="auto"/>
            <w:bottom w:val="none" w:sz="0" w:space="0" w:color="auto"/>
            <w:right w:val="none" w:sz="0" w:space="0" w:color="auto"/>
          </w:divBdr>
        </w:div>
        <w:div w:id="1210455287">
          <w:marLeft w:val="480"/>
          <w:marRight w:val="0"/>
          <w:marTop w:val="0"/>
          <w:marBottom w:val="0"/>
          <w:divBdr>
            <w:top w:val="none" w:sz="0" w:space="0" w:color="auto"/>
            <w:left w:val="none" w:sz="0" w:space="0" w:color="auto"/>
            <w:bottom w:val="none" w:sz="0" w:space="0" w:color="auto"/>
            <w:right w:val="none" w:sz="0" w:space="0" w:color="auto"/>
          </w:divBdr>
        </w:div>
        <w:div w:id="1264415849">
          <w:marLeft w:val="480"/>
          <w:marRight w:val="0"/>
          <w:marTop w:val="0"/>
          <w:marBottom w:val="0"/>
          <w:divBdr>
            <w:top w:val="none" w:sz="0" w:space="0" w:color="auto"/>
            <w:left w:val="none" w:sz="0" w:space="0" w:color="auto"/>
            <w:bottom w:val="none" w:sz="0" w:space="0" w:color="auto"/>
            <w:right w:val="none" w:sz="0" w:space="0" w:color="auto"/>
          </w:divBdr>
        </w:div>
        <w:div w:id="105583699">
          <w:marLeft w:val="480"/>
          <w:marRight w:val="0"/>
          <w:marTop w:val="0"/>
          <w:marBottom w:val="0"/>
          <w:divBdr>
            <w:top w:val="none" w:sz="0" w:space="0" w:color="auto"/>
            <w:left w:val="none" w:sz="0" w:space="0" w:color="auto"/>
            <w:bottom w:val="none" w:sz="0" w:space="0" w:color="auto"/>
            <w:right w:val="none" w:sz="0" w:space="0" w:color="auto"/>
          </w:divBdr>
        </w:div>
        <w:div w:id="961574229">
          <w:marLeft w:val="480"/>
          <w:marRight w:val="0"/>
          <w:marTop w:val="0"/>
          <w:marBottom w:val="0"/>
          <w:divBdr>
            <w:top w:val="none" w:sz="0" w:space="0" w:color="auto"/>
            <w:left w:val="none" w:sz="0" w:space="0" w:color="auto"/>
            <w:bottom w:val="none" w:sz="0" w:space="0" w:color="auto"/>
            <w:right w:val="none" w:sz="0" w:space="0" w:color="auto"/>
          </w:divBdr>
        </w:div>
        <w:div w:id="1753311828">
          <w:marLeft w:val="480"/>
          <w:marRight w:val="0"/>
          <w:marTop w:val="0"/>
          <w:marBottom w:val="0"/>
          <w:divBdr>
            <w:top w:val="none" w:sz="0" w:space="0" w:color="auto"/>
            <w:left w:val="none" w:sz="0" w:space="0" w:color="auto"/>
            <w:bottom w:val="none" w:sz="0" w:space="0" w:color="auto"/>
            <w:right w:val="none" w:sz="0" w:space="0" w:color="auto"/>
          </w:divBdr>
        </w:div>
        <w:div w:id="1300376590">
          <w:marLeft w:val="480"/>
          <w:marRight w:val="0"/>
          <w:marTop w:val="0"/>
          <w:marBottom w:val="0"/>
          <w:divBdr>
            <w:top w:val="none" w:sz="0" w:space="0" w:color="auto"/>
            <w:left w:val="none" w:sz="0" w:space="0" w:color="auto"/>
            <w:bottom w:val="none" w:sz="0" w:space="0" w:color="auto"/>
            <w:right w:val="none" w:sz="0" w:space="0" w:color="auto"/>
          </w:divBdr>
        </w:div>
      </w:divsChild>
    </w:div>
    <w:div w:id="555704267">
      <w:bodyDiv w:val="1"/>
      <w:marLeft w:val="0"/>
      <w:marRight w:val="0"/>
      <w:marTop w:val="0"/>
      <w:marBottom w:val="0"/>
      <w:divBdr>
        <w:top w:val="none" w:sz="0" w:space="0" w:color="auto"/>
        <w:left w:val="none" w:sz="0" w:space="0" w:color="auto"/>
        <w:bottom w:val="none" w:sz="0" w:space="0" w:color="auto"/>
        <w:right w:val="none" w:sz="0" w:space="0" w:color="auto"/>
      </w:divBdr>
      <w:divsChild>
        <w:div w:id="354381765">
          <w:marLeft w:val="480"/>
          <w:marRight w:val="0"/>
          <w:marTop w:val="0"/>
          <w:marBottom w:val="0"/>
          <w:divBdr>
            <w:top w:val="none" w:sz="0" w:space="0" w:color="auto"/>
            <w:left w:val="none" w:sz="0" w:space="0" w:color="auto"/>
            <w:bottom w:val="none" w:sz="0" w:space="0" w:color="auto"/>
            <w:right w:val="none" w:sz="0" w:space="0" w:color="auto"/>
          </w:divBdr>
        </w:div>
        <w:div w:id="1091970238">
          <w:marLeft w:val="480"/>
          <w:marRight w:val="0"/>
          <w:marTop w:val="0"/>
          <w:marBottom w:val="0"/>
          <w:divBdr>
            <w:top w:val="none" w:sz="0" w:space="0" w:color="auto"/>
            <w:left w:val="none" w:sz="0" w:space="0" w:color="auto"/>
            <w:bottom w:val="none" w:sz="0" w:space="0" w:color="auto"/>
            <w:right w:val="none" w:sz="0" w:space="0" w:color="auto"/>
          </w:divBdr>
        </w:div>
        <w:div w:id="35861244">
          <w:marLeft w:val="480"/>
          <w:marRight w:val="0"/>
          <w:marTop w:val="0"/>
          <w:marBottom w:val="0"/>
          <w:divBdr>
            <w:top w:val="none" w:sz="0" w:space="0" w:color="auto"/>
            <w:left w:val="none" w:sz="0" w:space="0" w:color="auto"/>
            <w:bottom w:val="none" w:sz="0" w:space="0" w:color="auto"/>
            <w:right w:val="none" w:sz="0" w:space="0" w:color="auto"/>
          </w:divBdr>
        </w:div>
        <w:div w:id="1692603894">
          <w:marLeft w:val="480"/>
          <w:marRight w:val="0"/>
          <w:marTop w:val="0"/>
          <w:marBottom w:val="0"/>
          <w:divBdr>
            <w:top w:val="none" w:sz="0" w:space="0" w:color="auto"/>
            <w:left w:val="none" w:sz="0" w:space="0" w:color="auto"/>
            <w:bottom w:val="none" w:sz="0" w:space="0" w:color="auto"/>
            <w:right w:val="none" w:sz="0" w:space="0" w:color="auto"/>
          </w:divBdr>
        </w:div>
        <w:div w:id="904995205">
          <w:marLeft w:val="480"/>
          <w:marRight w:val="0"/>
          <w:marTop w:val="0"/>
          <w:marBottom w:val="0"/>
          <w:divBdr>
            <w:top w:val="none" w:sz="0" w:space="0" w:color="auto"/>
            <w:left w:val="none" w:sz="0" w:space="0" w:color="auto"/>
            <w:bottom w:val="none" w:sz="0" w:space="0" w:color="auto"/>
            <w:right w:val="none" w:sz="0" w:space="0" w:color="auto"/>
          </w:divBdr>
        </w:div>
        <w:div w:id="1028065068">
          <w:marLeft w:val="480"/>
          <w:marRight w:val="0"/>
          <w:marTop w:val="0"/>
          <w:marBottom w:val="0"/>
          <w:divBdr>
            <w:top w:val="none" w:sz="0" w:space="0" w:color="auto"/>
            <w:left w:val="none" w:sz="0" w:space="0" w:color="auto"/>
            <w:bottom w:val="none" w:sz="0" w:space="0" w:color="auto"/>
            <w:right w:val="none" w:sz="0" w:space="0" w:color="auto"/>
          </w:divBdr>
        </w:div>
        <w:div w:id="1086535067">
          <w:marLeft w:val="480"/>
          <w:marRight w:val="0"/>
          <w:marTop w:val="0"/>
          <w:marBottom w:val="0"/>
          <w:divBdr>
            <w:top w:val="none" w:sz="0" w:space="0" w:color="auto"/>
            <w:left w:val="none" w:sz="0" w:space="0" w:color="auto"/>
            <w:bottom w:val="none" w:sz="0" w:space="0" w:color="auto"/>
            <w:right w:val="none" w:sz="0" w:space="0" w:color="auto"/>
          </w:divBdr>
        </w:div>
        <w:div w:id="798298562">
          <w:marLeft w:val="480"/>
          <w:marRight w:val="0"/>
          <w:marTop w:val="0"/>
          <w:marBottom w:val="0"/>
          <w:divBdr>
            <w:top w:val="none" w:sz="0" w:space="0" w:color="auto"/>
            <w:left w:val="none" w:sz="0" w:space="0" w:color="auto"/>
            <w:bottom w:val="none" w:sz="0" w:space="0" w:color="auto"/>
            <w:right w:val="none" w:sz="0" w:space="0" w:color="auto"/>
          </w:divBdr>
        </w:div>
        <w:div w:id="23940679">
          <w:marLeft w:val="480"/>
          <w:marRight w:val="0"/>
          <w:marTop w:val="0"/>
          <w:marBottom w:val="0"/>
          <w:divBdr>
            <w:top w:val="none" w:sz="0" w:space="0" w:color="auto"/>
            <w:left w:val="none" w:sz="0" w:space="0" w:color="auto"/>
            <w:bottom w:val="none" w:sz="0" w:space="0" w:color="auto"/>
            <w:right w:val="none" w:sz="0" w:space="0" w:color="auto"/>
          </w:divBdr>
        </w:div>
        <w:div w:id="1027178243">
          <w:marLeft w:val="480"/>
          <w:marRight w:val="0"/>
          <w:marTop w:val="0"/>
          <w:marBottom w:val="0"/>
          <w:divBdr>
            <w:top w:val="none" w:sz="0" w:space="0" w:color="auto"/>
            <w:left w:val="none" w:sz="0" w:space="0" w:color="auto"/>
            <w:bottom w:val="none" w:sz="0" w:space="0" w:color="auto"/>
            <w:right w:val="none" w:sz="0" w:space="0" w:color="auto"/>
          </w:divBdr>
        </w:div>
        <w:div w:id="1593271654">
          <w:marLeft w:val="480"/>
          <w:marRight w:val="0"/>
          <w:marTop w:val="0"/>
          <w:marBottom w:val="0"/>
          <w:divBdr>
            <w:top w:val="none" w:sz="0" w:space="0" w:color="auto"/>
            <w:left w:val="none" w:sz="0" w:space="0" w:color="auto"/>
            <w:bottom w:val="none" w:sz="0" w:space="0" w:color="auto"/>
            <w:right w:val="none" w:sz="0" w:space="0" w:color="auto"/>
          </w:divBdr>
        </w:div>
        <w:div w:id="441533205">
          <w:marLeft w:val="480"/>
          <w:marRight w:val="0"/>
          <w:marTop w:val="0"/>
          <w:marBottom w:val="0"/>
          <w:divBdr>
            <w:top w:val="none" w:sz="0" w:space="0" w:color="auto"/>
            <w:left w:val="none" w:sz="0" w:space="0" w:color="auto"/>
            <w:bottom w:val="none" w:sz="0" w:space="0" w:color="auto"/>
            <w:right w:val="none" w:sz="0" w:space="0" w:color="auto"/>
          </w:divBdr>
        </w:div>
        <w:div w:id="227233338">
          <w:marLeft w:val="480"/>
          <w:marRight w:val="0"/>
          <w:marTop w:val="0"/>
          <w:marBottom w:val="0"/>
          <w:divBdr>
            <w:top w:val="none" w:sz="0" w:space="0" w:color="auto"/>
            <w:left w:val="none" w:sz="0" w:space="0" w:color="auto"/>
            <w:bottom w:val="none" w:sz="0" w:space="0" w:color="auto"/>
            <w:right w:val="none" w:sz="0" w:space="0" w:color="auto"/>
          </w:divBdr>
        </w:div>
        <w:div w:id="1231233437">
          <w:marLeft w:val="480"/>
          <w:marRight w:val="0"/>
          <w:marTop w:val="0"/>
          <w:marBottom w:val="0"/>
          <w:divBdr>
            <w:top w:val="none" w:sz="0" w:space="0" w:color="auto"/>
            <w:left w:val="none" w:sz="0" w:space="0" w:color="auto"/>
            <w:bottom w:val="none" w:sz="0" w:space="0" w:color="auto"/>
            <w:right w:val="none" w:sz="0" w:space="0" w:color="auto"/>
          </w:divBdr>
        </w:div>
      </w:divsChild>
    </w:div>
    <w:div w:id="557009341">
      <w:bodyDiv w:val="1"/>
      <w:marLeft w:val="0"/>
      <w:marRight w:val="0"/>
      <w:marTop w:val="0"/>
      <w:marBottom w:val="0"/>
      <w:divBdr>
        <w:top w:val="none" w:sz="0" w:space="0" w:color="auto"/>
        <w:left w:val="none" w:sz="0" w:space="0" w:color="auto"/>
        <w:bottom w:val="none" w:sz="0" w:space="0" w:color="auto"/>
        <w:right w:val="none" w:sz="0" w:space="0" w:color="auto"/>
      </w:divBdr>
    </w:div>
    <w:div w:id="562568385">
      <w:bodyDiv w:val="1"/>
      <w:marLeft w:val="0"/>
      <w:marRight w:val="0"/>
      <w:marTop w:val="0"/>
      <w:marBottom w:val="0"/>
      <w:divBdr>
        <w:top w:val="none" w:sz="0" w:space="0" w:color="auto"/>
        <w:left w:val="none" w:sz="0" w:space="0" w:color="auto"/>
        <w:bottom w:val="none" w:sz="0" w:space="0" w:color="auto"/>
        <w:right w:val="none" w:sz="0" w:space="0" w:color="auto"/>
      </w:divBdr>
    </w:div>
    <w:div w:id="562912686">
      <w:bodyDiv w:val="1"/>
      <w:marLeft w:val="0"/>
      <w:marRight w:val="0"/>
      <w:marTop w:val="0"/>
      <w:marBottom w:val="0"/>
      <w:divBdr>
        <w:top w:val="none" w:sz="0" w:space="0" w:color="auto"/>
        <w:left w:val="none" w:sz="0" w:space="0" w:color="auto"/>
        <w:bottom w:val="none" w:sz="0" w:space="0" w:color="auto"/>
        <w:right w:val="none" w:sz="0" w:space="0" w:color="auto"/>
      </w:divBdr>
    </w:div>
    <w:div w:id="564801440">
      <w:bodyDiv w:val="1"/>
      <w:marLeft w:val="0"/>
      <w:marRight w:val="0"/>
      <w:marTop w:val="0"/>
      <w:marBottom w:val="0"/>
      <w:divBdr>
        <w:top w:val="none" w:sz="0" w:space="0" w:color="auto"/>
        <w:left w:val="none" w:sz="0" w:space="0" w:color="auto"/>
        <w:bottom w:val="none" w:sz="0" w:space="0" w:color="auto"/>
        <w:right w:val="none" w:sz="0" w:space="0" w:color="auto"/>
      </w:divBdr>
    </w:div>
    <w:div w:id="566457764">
      <w:bodyDiv w:val="1"/>
      <w:marLeft w:val="0"/>
      <w:marRight w:val="0"/>
      <w:marTop w:val="0"/>
      <w:marBottom w:val="0"/>
      <w:divBdr>
        <w:top w:val="none" w:sz="0" w:space="0" w:color="auto"/>
        <w:left w:val="none" w:sz="0" w:space="0" w:color="auto"/>
        <w:bottom w:val="none" w:sz="0" w:space="0" w:color="auto"/>
        <w:right w:val="none" w:sz="0" w:space="0" w:color="auto"/>
      </w:divBdr>
    </w:div>
    <w:div w:id="566694817">
      <w:bodyDiv w:val="1"/>
      <w:marLeft w:val="0"/>
      <w:marRight w:val="0"/>
      <w:marTop w:val="0"/>
      <w:marBottom w:val="0"/>
      <w:divBdr>
        <w:top w:val="none" w:sz="0" w:space="0" w:color="auto"/>
        <w:left w:val="none" w:sz="0" w:space="0" w:color="auto"/>
        <w:bottom w:val="none" w:sz="0" w:space="0" w:color="auto"/>
        <w:right w:val="none" w:sz="0" w:space="0" w:color="auto"/>
      </w:divBdr>
    </w:div>
    <w:div w:id="567157425">
      <w:bodyDiv w:val="1"/>
      <w:marLeft w:val="0"/>
      <w:marRight w:val="0"/>
      <w:marTop w:val="0"/>
      <w:marBottom w:val="0"/>
      <w:divBdr>
        <w:top w:val="none" w:sz="0" w:space="0" w:color="auto"/>
        <w:left w:val="none" w:sz="0" w:space="0" w:color="auto"/>
        <w:bottom w:val="none" w:sz="0" w:space="0" w:color="auto"/>
        <w:right w:val="none" w:sz="0" w:space="0" w:color="auto"/>
      </w:divBdr>
    </w:div>
    <w:div w:id="567233183">
      <w:bodyDiv w:val="1"/>
      <w:marLeft w:val="0"/>
      <w:marRight w:val="0"/>
      <w:marTop w:val="0"/>
      <w:marBottom w:val="0"/>
      <w:divBdr>
        <w:top w:val="none" w:sz="0" w:space="0" w:color="auto"/>
        <w:left w:val="none" w:sz="0" w:space="0" w:color="auto"/>
        <w:bottom w:val="none" w:sz="0" w:space="0" w:color="auto"/>
        <w:right w:val="none" w:sz="0" w:space="0" w:color="auto"/>
      </w:divBdr>
      <w:divsChild>
        <w:div w:id="675302736">
          <w:marLeft w:val="480"/>
          <w:marRight w:val="0"/>
          <w:marTop w:val="0"/>
          <w:marBottom w:val="0"/>
          <w:divBdr>
            <w:top w:val="none" w:sz="0" w:space="0" w:color="auto"/>
            <w:left w:val="none" w:sz="0" w:space="0" w:color="auto"/>
            <w:bottom w:val="none" w:sz="0" w:space="0" w:color="auto"/>
            <w:right w:val="none" w:sz="0" w:space="0" w:color="auto"/>
          </w:divBdr>
        </w:div>
        <w:div w:id="621036575">
          <w:marLeft w:val="480"/>
          <w:marRight w:val="0"/>
          <w:marTop w:val="0"/>
          <w:marBottom w:val="0"/>
          <w:divBdr>
            <w:top w:val="none" w:sz="0" w:space="0" w:color="auto"/>
            <w:left w:val="none" w:sz="0" w:space="0" w:color="auto"/>
            <w:bottom w:val="none" w:sz="0" w:space="0" w:color="auto"/>
            <w:right w:val="none" w:sz="0" w:space="0" w:color="auto"/>
          </w:divBdr>
        </w:div>
        <w:div w:id="70472228">
          <w:marLeft w:val="480"/>
          <w:marRight w:val="0"/>
          <w:marTop w:val="0"/>
          <w:marBottom w:val="0"/>
          <w:divBdr>
            <w:top w:val="none" w:sz="0" w:space="0" w:color="auto"/>
            <w:left w:val="none" w:sz="0" w:space="0" w:color="auto"/>
            <w:bottom w:val="none" w:sz="0" w:space="0" w:color="auto"/>
            <w:right w:val="none" w:sz="0" w:space="0" w:color="auto"/>
          </w:divBdr>
        </w:div>
        <w:div w:id="1558860973">
          <w:marLeft w:val="480"/>
          <w:marRight w:val="0"/>
          <w:marTop w:val="0"/>
          <w:marBottom w:val="0"/>
          <w:divBdr>
            <w:top w:val="none" w:sz="0" w:space="0" w:color="auto"/>
            <w:left w:val="none" w:sz="0" w:space="0" w:color="auto"/>
            <w:bottom w:val="none" w:sz="0" w:space="0" w:color="auto"/>
            <w:right w:val="none" w:sz="0" w:space="0" w:color="auto"/>
          </w:divBdr>
        </w:div>
        <w:div w:id="327758105">
          <w:marLeft w:val="480"/>
          <w:marRight w:val="0"/>
          <w:marTop w:val="0"/>
          <w:marBottom w:val="0"/>
          <w:divBdr>
            <w:top w:val="none" w:sz="0" w:space="0" w:color="auto"/>
            <w:left w:val="none" w:sz="0" w:space="0" w:color="auto"/>
            <w:bottom w:val="none" w:sz="0" w:space="0" w:color="auto"/>
            <w:right w:val="none" w:sz="0" w:space="0" w:color="auto"/>
          </w:divBdr>
        </w:div>
        <w:div w:id="592125631">
          <w:marLeft w:val="480"/>
          <w:marRight w:val="0"/>
          <w:marTop w:val="0"/>
          <w:marBottom w:val="0"/>
          <w:divBdr>
            <w:top w:val="none" w:sz="0" w:space="0" w:color="auto"/>
            <w:left w:val="none" w:sz="0" w:space="0" w:color="auto"/>
            <w:bottom w:val="none" w:sz="0" w:space="0" w:color="auto"/>
            <w:right w:val="none" w:sz="0" w:space="0" w:color="auto"/>
          </w:divBdr>
        </w:div>
        <w:div w:id="348651769">
          <w:marLeft w:val="480"/>
          <w:marRight w:val="0"/>
          <w:marTop w:val="0"/>
          <w:marBottom w:val="0"/>
          <w:divBdr>
            <w:top w:val="none" w:sz="0" w:space="0" w:color="auto"/>
            <w:left w:val="none" w:sz="0" w:space="0" w:color="auto"/>
            <w:bottom w:val="none" w:sz="0" w:space="0" w:color="auto"/>
            <w:right w:val="none" w:sz="0" w:space="0" w:color="auto"/>
          </w:divBdr>
        </w:div>
        <w:div w:id="1804496773">
          <w:marLeft w:val="480"/>
          <w:marRight w:val="0"/>
          <w:marTop w:val="0"/>
          <w:marBottom w:val="0"/>
          <w:divBdr>
            <w:top w:val="none" w:sz="0" w:space="0" w:color="auto"/>
            <w:left w:val="none" w:sz="0" w:space="0" w:color="auto"/>
            <w:bottom w:val="none" w:sz="0" w:space="0" w:color="auto"/>
            <w:right w:val="none" w:sz="0" w:space="0" w:color="auto"/>
          </w:divBdr>
        </w:div>
        <w:div w:id="1846701225">
          <w:marLeft w:val="480"/>
          <w:marRight w:val="0"/>
          <w:marTop w:val="0"/>
          <w:marBottom w:val="0"/>
          <w:divBdr>
            <w:top w:val="none" w:sz="0" w:space="0" w:color="auto"/>
            <w:left w:val="none" w:sz="0" w:space="0" w:color="auto"/>
            <w:bottom w:val="none" w:sz="0" w:space="0" w:color="auto"/>
            <w:right w:val="none" w:sz="0" w:space="0" w:color="auto"/>
          </w:divBdr>
        </w:div>
        <w:div w:id="1068962427">
          <w:marLeft w:val="480"/>
          <w:marRight w:val="0"/>
          <w:marTop w:val="0"/>
          <w:marBottom w:val="0"/>
          <w:divBdr>
            <w:top w:val="none" w:sz="0" w:space="0" w:color="auto"/>
            <w:left w:val="none" w:sz="0" w:space="0" w:color="auto"/>
            <w:bottom w:val="none" w:sz="0" w:space="0" w:color="auto"/>
            <w:right w:val="none" w:sz="0" w:space="0" w:color="auto"/>
          </w:divBdr>
        </w:div>
        <w:div w:id="183908178">
          <w:marLeft w:val="480"/>
          <w:marRight w:val="0"/>
          <w:marTop w:val="0"/>
          <w:marBottom w:val="0"/>
          <w:divBdr>
            <w:top w:val="none" w:sz="0" w:space="0" w:color="auto"/>
            <w:left w:val="none" w:sz="0" w:space="0" w:color="auto"/>
            <w:bottom w:val="none" w:sz="0" w:space="0" w:color="auto"/>
            <w:right w:val="none" w:sz="0" w:space="0" w:color="auto"/>
          </w:divBdr>
        </w:div>
        <w:div w:id="1622686543">
          <w:marLeft w:val="480"/>
          <w:marRight w:val="0"/>
          <w:marTop w:val="0"/>
          <w:marBottom w:val="0"/>
          <w:divBdr>
            <w:top w:val="none" w:sz="0" w:space="0" w:color="auto"/>
            <w:left w:val="none" w:sz="0" w:space="0" w:color="auto"/>
            <w:bottom w:val="none" w:sz="0" w:space="0" w:color="auto"/>
            <w:right w:val="none" w:sz="0" w:space="0" w:color="auto"/>
          </w:divBdr>
        </w:div>
        <w:div w:id="1684741962">
          <w:marLeft w:val="480"/>
          <w:marRight w:val="0"/>
          <w:marTop w:val="0"/>
          <w:marBottom w:val="0"/>
          <w:divBdr>
            <w:top w:val="none" w:sz="0" w:space="0" w:color="auto"/>
            <w:left w:val="none" w:sz="0" w:space="0" w:color="auto"/>
            <w:bottom w:val="none" w:sz="0" w:space="0" w:color="auto"/>
            <w:right w:val="none" w:sz="0" w:space="0" w:color="auto"/>
          </w:divBdr>
        </w:div>
        <w:div w:id="1805463339">
          <w:marLeft w:val="480"/>
          <w:marRight w:val="0"/>
          <w:marTop w:val="0"/>
          <w:marBottom w:val="0"/>
          <w:divBdr>
            <w:top w:val="none" w:sz="0" w:space="0" w:color="auto"/>
            <w:left w:val="none" w:sz="0" w:space="0" w:color="auto"/>
            <w:bottom w:val="none" w:sz="0" w:space="0" w:color="auto"/>
            <w:right w:val="none" w:sz="0" w:space="0" w:color="auto"/>
          </w:divBdr>
        </w:div>
        <w:div w:id="621107097">
          <w:marLeft w:val="480"/>
          <w:marRight w:val="0"/>
          <w:marTop w:val="0"/>
          <w:marBottom w:val="0"/>
          <w:divBdr>
            <w:top w:val="none" w:sz="0" w:space="0" w:color="auto"/>
            <w:left w:val="none" w:sz="0" w:space="0" w:color="auto"/>
            <w:bottom w:val="none" w:sz="0" w:space="0" w:color="auto"/>
            <w:right w:val="none" w:sz="0" w:space="0" w:color="auto"/>
          </w:divBdr>
        </w:div>
        <w:div w:id="724911981">
          <w:marLeft w:val="480"/>
          <w:marRight w:val="0"/>
          <w:marTop w:val="0"/>
          <w:marBottom w:val="0"/>
          <w:divBdr>
            <w:top w:val="none" w:sz="0" w:space="0" w:color="auto"/>
            <w:left w:val="none" w:sz="0" w:space="0" w:color="auto"/>
            <w:bottom w:val="none" w:sz="0" w:space="0" w:color="auto"/>
            <w:right w:val="none" w:sz="0" w:space="0" w:color="auto"/>
          </w:divBdr>
        </w:div>
        <w:div w:id="1253467273">
          <w:marLeft w:val="480"/>
          <w:marRight w:val="0"/>
          <w:marTop w:val="0"/>
          <w:marBottom w:val="0"/>
          <w:divBdr>
            <w:top w:val="none" w:sz="0" w:space="0" w:color="auto"/>
            <w:left w:val="none" w:sz="0" w:space="0" w:color="auto"/>
            <w:bottom w:val="none" w:sz="0" w:space="0" w:color="auto"/>
            <w:right w:val="none" w:sz="0" w:space="0" w:color="auto"/>
          </w:divBdr>
        </w:div>
        <w:div w:id="2105219217">
          <w:marLeft w:val="480"/>
          <w:marRight w:val="0"/>
          <w:marTop w:val="0"/>
          <w:marBottom w:val="0"/>
          <w:divBdr>
            <w:top w:val="none" w:sz="0" w:space="0" w:color="auto"/>
            <w:left w:val="none" w:sz="0" w:space="0" w:color="auto"/>
            <w:bottom w:val="none" w:sz="0" w:space="0" w:color="auto"/>
            <w:right w:val="none" w:sz="0" w:space="0" w:color="auto"/>
          </w:divBdr>
        </w:div>
        <w:div w:id="1952201936">
          <w:marLeft w:val="480"/>
          <w:marRight w:val="0"/>
          <w:marTop w:val="0"/>
          <w:marBottom w:val="0"/>
          <w:divBdr>
            <w:top w:val="none" w:sz="0" w:space="0" w:color="auto"/>
            <w:left w:val="none" w:sz="0" w:space="0" w:color="auto"/>
            <w:bottom w:val="none" w:sz="0" w:space="0" w:color="auto"/>
            <w:right w:val="none" w:sz="0" w:space="0" w:color="auto"/>
          </w:divBdr>
        </w:div>
        <w:div w:id="229659788">
          <w:marLeft w:val="480"/>
          <w:marRight w:val="0"/>
          <w:marTop w:val="0"/>
          <w:marBottom w:val="0"/>
          <w:divBdr>
            <w:top w:val="none" w:sz="0" w:space="0" w:color="auto"/>
            <w:left w:val="none" w:sz="0" w:space="0" w:color="auto"/>
            <w:bottom w:val="none" w:sz="0" w:space="0" w:color="auto"/>
            <w:right w:val="none" w:sz="0" w:space="0" w:color="auto"/>
          </w:divBdr>
        </w:div>
        <w:div w:id="517156088">
          <w:marLeft w:val="480"/>
          <w:marRight w:val="0"/>
          <w:marTop w:val="0"/>
          <w:marBottom w:val="0"/>
          <w:divBdr>
            <w:top w:val="none" w:sz="0" w:space="0" w:color="auto"/>
            <w:left w:val="none" w:sz="0" w:space="0" w:color="auto"/>
            <w:bottom w:val="none" w:sz="0" w:space="0" w:color="auto"/>
            <w:right w:val="none" w:sz="0" w:space="0" w:color="auto"/>
          </w:divBdr>
        </w:div>
        <w:div w:id="1069693332">
          <w:marLeft w:val="480"/>
          <w:marRight w:val="0"/>
          <w:marTop w:val="0"/>
          <w:marBottom w:val="0"/>
          <w:divBdr>
            <w:top w:val="none" w:sz="0" w:space="0" w:color="auto"/>
            <w:left w:val="none" w:sz="0" w:space="0" w:color="auto"/>
            <w:bottom w:val="none" w:sz="0" w:space="0" w:color="auto"/>
            <w:right w:val="none" w:sz="0" w:space="0" w:color="auto"/>
          </w:divBdr>
        </w:div>
        <w:div w:id="1785347566">
          <w:marLeft w:val="480"/>
          <w:marRight w:val="0"/>
          <w:marTop w:val="0"/>
          <w:marBottom w:val="0"/>
          <w:divBdr>
            <w:top w:val="none" w:sz="0" w:space="0" w:color="auto"/>
            <w:left w:val="none" w:sz="0" w:space="0" w:color="auto"/>
            <w:bottom w:val="none" w:sz="0" w:space="0" w:color="auto"/>
            <w:right w:val="none" w:sz="0" w:space="0" w:color="auto"/>
          </w:divBdr>
        </w:div>
        <w:div w:id="1580863237">
          <w:marLeft w:val="480"/>
          <w:marRight w:val="0"/>
          <w:marTop w:val="0"/>
          <w:marBottom w:val="0"/>
          <w:divBdr>
            <w:top w:val="none" w:sz="0" w:space="0" w:color="auto"/>
            <w:left w:val="none" w:sz="0" w:space="0" w:color="auto"/>
            <w:bottom w:val="none" w:sz="0" w:space="0" w:color="auto"/>
            <w:right w:val="none" w:sz="0" w:space="0" w:color="auto"/>
          </w:divBdr>
        </w:div>
        <w:div w:id="976373359">
          <w:marLeft w:val="480"/>
          <w:marRight w:val="0"/>
          <w:marTop w:val="0"/>
          <w:marBottom w:val="0"/>
          <w:divBdr>
            <w:top w:val="none" w:sz="0" w:space="0" w:color="auto"/>
            <w:left w:val="none" w:sz="0" w:space="0" w:color="auto"/>
            <w:bottom w:val="none" w:sz="0" w:space="0" w:color="auto"/>
            <w:right w:val="none" w:sz="0" w:space="0" w:color="auto"/>
          </w:divBdr>
        </w:div>
      </w:divsChild>
    </w:div>
    <w:div w:id="568466731">
      <w:bodyDiv w:val="1"/>
      <w:marLeft w:val="0"/>
      <w:marRight w:val="0"/>
      <w:marTop w:val="0"/>
      <w:marBottom w:val="0"/>
      <w:divBdr>
        <w:top w:val="none" w:sz="0" w:space="0" w:color="auto"/>
        <w:left w:val="none" w:sz="0" w:space="0" w:color="auto"/>
        <w:bottom w:val="none" w:sz="0" w:space="0" w:color="auto"/>
        <w:right w:val="none" w:sz="0" w:space="0" w:color="auto"/>
      </w:divBdr>
    </w:div>
    <w:div w:id="568733223">
      <w:bodyDiv w:val="1"/>
      <w:marLeft w:val="0"/>
      <w:marRight w:val="0"/>
      <w:marTop w:val="0"/>
      <w:marBottom w:val="0"/>
      <w:divBdr>
        <w:top w:val="none" w:sz="0" w:space="0" w:color="auto"/>
        <w:left w:val="none" w:sz="0" w:space="0" w:color="auto"/>
        <w:bottom w:val="none" w:sz="0" w:space="0" w:color="auto"/>
        <w:right w:val="none" w:sz="0" w:space="0" w:color="auto"/>
      </w:divBdr>
    </w:div>
    <w:div w:id="569267968">
      <w:bodyDiv w:val="1"/>
      <w:marLeft w:val="0"/>
      <w:marRight w:val="0"/>
      <w:marTop w:val="0"/>
      <w:marBottom w:val="0"/>
      <w:divBdr>
        <w:top w:val="none" w:sz="0" w:space="0" w:color="auto"/>
        <w:left w:val="none" w:sz="0" w:space="0" w:color="auto"/>
        <w:bottom w:val="none" w:sz="0" w:space="0" w:color="auto"/>
        <w:right w:val="none" w:sz="0" w:space="0" w:color="auto"/>
      </w:divBdr>
    </w:div>
    <w:div w:id="569655369">
      <w:bodyDiv w:val="1"/>
      <w:marLeft w:val="0"/>
      <w:marRight w:val="0"/>
      <w:marTop w:val="0"/>
      <w:marBottom w:val="0"/>
      <w:divBdr>
        <w:top w:val="none" w:sz="0" w:space="0" w:color="auto"/>
        <w:left w:val="none" w:sz="0" w:space="0" w:color="auto"/>
        <w:bottom w:val="none" w:sz="0" w:space="0" w:color="auto"/>
        <w:right w:val="none" w:sz="0" w:space="0" w:color="auto"/>
      </w:divBdr>
    </w:div>
    <w:div w:id="570309743">
      <w:bodyDiv w:val="1"/>
      <w:marLeft w:val="0"/>
      <w:marRight w:val="0"/>
      <w:marTop w:val="0"/>
      <w:marBottom w:val="0"/>
      <w:divBdr>
        <w:top w:val="none" w:sz="0" w:space="0" w:color="auto"/>
        <w:left w:val="none" w:sz="0" w:space="0" w:color="auto"/>
        <w:bottom w:val="none" w:sz="0" w:space="0" w:color="auto"/>
        <w:right w:val="none" w:sz="0" w:space="0" w:color="auto"/>
      </w:divBdr>
    </w:div>
    <w:div w:id="571045862">
      <w:bodyDiv w:val="1"/>
      <w:marLeft w:val="0"/>
      <w:marRight w:val="0"/>
      <w:marTop w:val="0"/>
      <w:marBottom w:val="0"/>
      <w:divBdr>
        <w:top w:val="none" w:sz="0" w:space="0" w:color="auto"/>
        <w:left w:val="none" w:sz="0" w:space="0" w:color="auto"/>
        <w:bottom w:val="none" w:sz="0" w:space="0" w:color="auto"/>
        <w:right w:val="none" w:sz="0" w:space="0" w:color="auto"/>
      </w:divBdr>
    </w:div>
    <w:div w:id="572273274">
      <w:bodyDiv w:val="1"/>
      <w:marLeft w:val="0"/>
      <w:marRight w:val="0"/>
      <w:marTop w:val="0"/>
      <w:marBottom w:val="0"/>
      <w:divBdr>
        <w:top w:val="none" w:sz="0" w:space="0" w:color="auto"/>
        <w:left w:val="none" w:sz="0" w:space="0" w:color="auto"/>
        <w:bottom w:val="none" w:sz="0" w:space="0" w:color="auto"/>
        <w:right w:val="none" w:sz="0" w:space="0" w:color="auto"/>
      </w:divBdr>
    </w:div>
    <w:div w:id="574555324">
      <w:bodyDiv w:val="1"/>
      <w:marLeft w:val="0"/>
      <w:marRight w:val="0"/>
      <w:marTop w:val="0"/>
      <w:marBottom w:val="0"/>
      <w:divBdr>
        <w:top w:val="none" w:sz="0" w:space="0" w:color="auto"/>
        <w:left w:val="none" w:sz="0" w:space="0" w:color="auto"/>
        <w:bottom w:val="none" w:sz="0" w:space="0" w:color="auto"/>
        <w:right w:val="none" w:sz="0" w:space="0" w:color="auto"/>
      </w:divBdr>
      <w:divsChild>
        <w:div w:id="910964330">
          <w:marLeft w:val="480"/>
          <w:marRight w:val="0"/>
          <w:marTop w:val="0"/>
          <w:marBottom w:val="0"/>
          <w:divBdr>
            <w:top w:val="none" w:sz="0" w:space="0" w:color="auto"/>
            <w:left w:val="none" w:sz="0" w:space="0" w:color="auto"/>
            <w:bottom w:val="none" w:sz="0" w:space="0" w:color="auto"/>
            <w:right w:val="none" w:sz="0" w:space="0" w:color="auto"/>
          </w:divBdr>
        </w:div>
        <w:div w:id="655106358">
          <w:marLeft w:val="480"/>
          <w:marRight w:val="0"/>
          <w:marTop w:val="0"/>
          <w:marBottom w:val="0"/>
          <w:divBdr>
            <w:top w:val="none" w:sz="0" w:space="0" w:color="auto"/>
            <w:left w:val="none" w:sz="0" w:space="0" w:color="auto"/>
            <w:bottom w:val="none" w:sz="0" w:space="0" w:color="auto"/>
            <w:right w:val="none" w:sz="0" w:space="0" w:color="auto"/>
          </w:divBdr>
        </w:div>
        <w:div w:id="1567448949">
          <w:marLeft w:val="480"/>
          <w:marRight w:val="0"/>
          <w:marTop w:val="0"/>
          <w:marBottom w:val="0"/>
          <w:divBdr>
            <w:top w:val="none" w:sz="0" w:space="0" w:color="auto"/>
            <w:left w:val="none" w:sz="0" w:space="0" w:color="auto"/>
            <w:bottom w:val="none" w:sz="0" w:space="0" w:color="auto"/>
            <w:right w:val="none" w:sz="0" w:space="0" w:color="auto"/>
          </w:divBdr>
        </w:div>
        <w:div w:id="1798142161">
          <w:marLeft w:val="480"/>
          <w:marRight w:val="0"/>
          <w:marTop w:val="0"/>
          <w:marBottom w:val="0"/>
          <w:divBdr>
            <w:top w:val="none" w:sz="0" w:space="0" w:color="auto"/>
            <w:left w:val="none" w:sz="0" w:space="0" w:color="auto"/>
            <w:bottom w:val="none" w:sz="0" w:space="0" w:color="auto"/>
            <w:right w:val="none" w:sz="0" w:space="0" w:color="auto"/>
          </w:divBdr>
        </w:div>
        <w:div w:id="1097092936">
          <w:marLeft w:val="480"/>
          <w:marRight w:val="0"/>
          <w:marTop w:val="0"/>
          <w:marBottom w:val="0"/>
          <w:divBdr>
            <w:top w:val="none" w:sz="0" w:space="0" w:color="auto"/>
            <w:left w:val="none" w:sz="0" w:space="0" w:color="auto"/>
            <w:bottom w:val="none" w:sz="0" w:space="0" w:color="auto"/>
            <w:right w:val="none" w:sz="0" w:space="0" w:color="auto"/>
          </w:divBdr>
        </w:div>
        <w:div w:id="588738678">
          <w:marLeft w:val="480"/>
          <w:marRight w:val="0"/>
          <w:marTop w:val="0"/>
          <w:marBottom w:val="0"/>
          <w:divBdr>
            <w:top w:val="none" w:sz="0" w:space="0" w:color="auto"/>
            <w:left w:val="none" w:sz="0" w:space="0" w:color="auto"/>
            <w:bottom w:val="none" w:sz="0" w:space="0" w:color="auto"/>
            <w:right w:val="none" w:sz="0" w:space="0" w:color="auto"/>
          </w:divBdr>
        </w:div>
        <w:div w:id="997344732">
          <w:marLeft w:val="480"/>
          <w:marRight w:val="0"/>
          <w:marTop w:val="0"/>
          <w:marBottom w:val="0"/>
          <w:divBdr>
            <w:top w:val="none" w:sz="0" w:space="0" w:color="auto"/>
            <w:left w:val="none" w:sz="0" w:space="0" w:color="auto"/>
            <w:bottom w:val="none" w:sz="0" w:space="0" w:color="auto"/>
            <w:right w:val="none" w:sz="0" w:space="0" w:color="auto"/>
          </w:divBdr>
        </w:div>
        <w:div w:id="714232507">
          <w:marLeft w:val="480"/>
          <w:marRight w:val="0"/>
          <w:marTop w:val="0"/>
          <w:marBottom w:val="0"/>
          <w:divBdr>
            <w:top w:val="none" w:sz="0" w:space="0" w:color="auto"/>
            <w:left w:val="none" w:sz="0" w:space="0" w:color="auto"/>
            <w:bottom w:val="none" w:sz="0" w:space="0" w:color="auto"/>
            <w:right w:val="none" w:sz="0" w:space="0" w:color="auto"/>
          </w:divBdr>
        </w:div>
        <w:div w:id="449128719">
          <w:marLeft w:val="480"/>
          <w:marRight w:val="0"/>
          <w:marTop w:val="0"/>
          <w:marBottom w:val="0"/>
          <w:divBdr>
            <w:top w:val="none" w:sz="0" w:space="0" w:color="auto"/>
            <w:left w:val="none" w:sz="0" w:space="0" w:color="auto"/>
            <w:bottom w:val="none" w:sz="0" w:space="0" w:color="auto"/>
            <w:right w:val="none" w:sz="0" w:space="0" w:color="auto"/>
          </w:divBdr>
        </w:div>
        <w:div w:id="1790858163">
          <w:marLeft w:val="480"/>
          <w:marRight w:val="0"/>
          <w:marTop w:val="0"/>
          <w:marBottom w:val="0"/>
          <w:divBdr>
            <w:top w:val="none" w:sz="0" w:space="0" w:color="auto"/>
            <w:left w:val="none" w:sz="0" w:space="0" w:color="auto"/>
            <w:bottom w:val="none" w:sz="0" w:space="0" w:color="auto"/>
            <w:right w:val="none" w:sz="0" w:space="0" w:color="auto"/>
          </w:divBdr>
        </w:div>
        <w:div w:id="1584677498">
          <w:marLeft w:val="480"/>
          <w:marRight w:val="0"/>
          <w:marTop w:val="0"/>
          <w:marBottom w:val="0"/>
          <w:divBdr>
            <w:top w:val="none" w:sz="0" w:space="0" w:color="auto"/>
            <w:left w:val="none" w:sz="0" w:space="0" w:color="auto"/>
            <w:bottom w:val="none" w:sz="0" w:space="0" w:color="auto"/>
            <w:right w:val="none" w:sz="0" w:space="0" w:color="auto"/>
          </w:divBdr>
        </w:div>
        <w:div w:id="997271084">
          <w:marLeft w:val="480"/>
          <w:marRight w:val="0"/>
          <w:marTop w:val="0"/>
          <w:marBottom w:val="0"/>
          <w:divBdr>
            <w:top w:val="none" w:sz="0" w:space="0" w:color="auto"/>
            <w:left w:val="none" w:sz="0" w:space="0" w:color="auto"/>
            <w:bottom w:val="none" w:sz="0" w:space="0" w:color="auto"/>
            <w:right w:val="none" w:sz="0" w:space="0" w:color="auto"/>
          </w:divBdr>
        </w:div>
        <w:div w:id="1000500993">
          <w:marLeft w:val="480"/>
          <w:marRight w:val="0"/>
          <w:marTop w:val="0"/>
          <w:marBottom w:val="0"/>
          <w:divBdr>
            <w:top w:val="none" w:sz="0" w:space="0" w:color="auto"/>
            <w:left w:val="none" w:sz="0" w:space="0" w:color="auto"/>
            <w:bottom w:val="none" w:sz="0" w:space="0" w:color="auto"/>
            <w:right w:val="none" w:sz="0" w:space="0" w:color="auto"/>
          </w:divBdr>
        </w:div>
        <w:div w:id="870415942">
          <w:marLeft w:val="480"/>
          <w:marRight w:val="0"/>
          <w:marTop w:val="0"/>
          <w:marBottom w:val="0"/>
          <w:divBdr>
            <w:top w:val="none" w:sz="0" w:space="0" w:color="auto"/>
            <w:left w:val="none" w:sz="0" w:space="0" w:color="auto"/>
            <w:bottom w:val="none" w:sz="0" w:space="0" w:color="auto"/>
            <w:right w:val="none" w:sz="0" w:space="0" w:color="auto"/>
          </w:divBdr>
        </w:div>
        <w:div w:id="1265118087">
          <w:marLeft w:val="480"/>
          <w:marRight w:val="0"/>
          <w:marTop w:val="0"/>
          <w:marBottom w:val="0"/>
          <w:divBdr>
            <w:top w:val="none" w:sz="0" w:space="0" w:color="auto"/>
            <w:left w:val="none" w:sz="0" w:space="0" w:color="auto"/>
            <w:bottom w:val="none" w:sz="0" w:space="0" w:color="auto"/>
            <w:right w:val="none" w:sz="0" w:space="0" w:color="auto"/>
          </w:divBdr>
        </w:div>
        <w:div w:id="878278480">
          <w:marLeft w:val="480"/>
          <w:marRight w:val="0"/>
          <w:marTop w:val="0"/>
          <w:marBottom w:val="0"/>
          <w:divBdr>
            <w:top w:val="none" w:sz="0" w:space="0" w:color="auto"/>
            <w:left w:val="none" w:sz="0" w:space="0" w:color="auto"/>
            <w:bottom w:val="none" w:sz="0" w:space="0" w:color="auto"/>
            <w:right w:val="none" w:sz="0" w:space="0" w:color="auto"/>
          </w:divBdr>
        </w:div>
        <w:div w:id="391850282">
          <w:marLeft w:val="480"/>
          <w:marRight w:val="0"/>
          <w:marTop w:val="0"/>
          <w:marBottom w:val="0"/>
          <w:divBdr>
            <w:top w:val="none" w:sz="0" w:space="0" w:color="auto"/>
            <w:left w:val="none" w:sz="0" w:space="0" w:color="auto"/>
            <w:bottom w:val="none" w:sz="0" w:space="0" w:color="auto"/>
            <w:right w:val="none" w:sz="0" w:space="0" w:color="auto"/>
          </w:divBdr>
        </w:div>
        <w:div w:id="487208169">
          <w:marLeft w:val="480"/>
          <w:marRight w:val="0"/>
          <w:marTop w:val="0"/>
          <w:marBottom w:val="0"/>
          <w:divBdr>
            <w:top w:val="none" w:sz="0" w:space="0" w:color="auto"/>
            <w:left w:val="none" w:sz="0" w:space="0" w:color="auto"/>
            <w:bottom w:val="none" w:sz="0" w:space="0" w:color="auto"/>
            <w:right w:val="none" w:sz="0" w:space="0" w:color="auto"/>
          </w:divBdr>
        </w:div>
        <w:div w:id="500581600">
          <w:marLeft w:val="480"/>
          <w:marRight w:val="0"/>
          <w:marTop w:val="0"/>
          <w:marBottom w:val="0"/>
          <w:divBdr>
            <w:top w:val="none" w:sz="0" w:space="0" w:color="auto"/>
            <w:left w:val="none" w:sz="0" w:space="0" w:color="auto"/>
            <w:bottom w:val="none" w:sz="0" w:space="0" w:color="auto"/>
            <w:right w:val="none" w:sz="0" w:space="0" w:color="auto"/>
          </w:divBdr>
        </w:div>
        <w:div w:id="1644389177">
          <w:marLeft w:val="480"/>
          <w:marRight w:val="0"/>
          <w:marTop w:val="0"/>
          <w:marBottom w:val="0"/>
          <w:divBdr>
            <w:top w:val="none" w:sz="0" w:space="0" w:color="auto"/>
            <w:left w:val="none" w:sz="0" w:space="0" w:color="auto"/>
            <w:bottom w:val="none" w:sz="0" w:space="0" w:color="auto"/>
            <w:right w:val="none" w:sz="0" w:space="0" w:color="auto"/>
          </w:divBdr>
        </w:div>
        <w:div w:id="345905763">
          <w:marLeft w:val="480"/>
          <w:marRight w:val="0"/>
          <w:marTop w:val="0"/>
          <w:marBottom w:val="0"/>
          <w:divBdr>
            <w:top w:val="none" w:sz="0" w:space="0" w:color="auto"/>
            <w:left w:val="none" w:sz="0" w:space="0" w:color="auto"/>
            <w:bottom w:val="none" w:sz="0" w:space="0" w:color="auto"/>
            <w:right w:val="none" w:sz="0" w:space="0" w:color="auto"/>
          </w:divBdr>
        </w:div>
        <w:div w:id="395905482">
          <w:marLeft w:val="480"/>
          <w:marRight w:val="0"/>
          <w:marTop w:val="0"/>
          <w:marBottom w:val="0"/>
          <w:divBdr>
            <w:top w:val="none" w:sz="0" w:space="0" w:color="auto"/>
            <w:left w:val="none" w:sz="0" w:space="0" w:color="auto"/>
            <w:bottom w:val="none" w:sz="0" w:space="0" w:color="auto"/>
            <w:right w:val="none" w:sz="0" w:space="0" w:color="auto"/>
          </w:divBdr>
        </w:div>
        <w:div w:id="267658877">
          <w:marLeft w:val="480"/>
          <w:marRight w:val="0"/>
          <w:marTop w:val="0"/>
          <w:marBottom w:val="0"/>
          <w:divBdr>
            <w:top w:val="none" w:sz="0" w:space="0" w:color="auto"/>
            <w:left w:val="none" w:sz="0" w:space="0" w:color="auto"/>
            <w:bottom w:val="none" w:sz="0" w:space="0" w:color="auto"/>
            <w:right w:val="none" w:sz="0" w:space="0" w:color="auto"/>
          </w:divBdr>
        </w:div>
        <w:div w:id="625699214">
          <w:marLeft w:val="480"/>
          <w:marRight w:val="0"/>
          <w:marTop w:val="0"/>
          <w:marBottom w:val="0"/>
          <w:divBdr>
            <w:top w:val="none" w:sz="0" w:space="0" w:color="auto"/>
            <w:left w:val="none" w:sz="0" w:space="0" w:color="auto"/>
            <w:bottom w:val="none" w:sz="0" w:space="0" w:color="auto"/>
            <w:right w:val="none" w:sz="0" w:space="0" w:color="auto"/>
          </w:divBdr>
        </w:div>
        <w:div w:id="425925703">
          <w:marLeft w:val="480"/>
          <w:marRight w:val="0"/>
          <w:marTop w:val="0"/>
          <w:marBottom w:val="0"/>
          <w:divBdr>
            <w:top w:val="none" w:sz="0" w:space="0" w:color="auto"/>
            <w:left w:val="none" w:sz="0" w:space="0" w:color="auto"/>
            <w:bottom w:val="none" w:sz="0" w:space="0" w:color="auto"/>
            <w:right w:val="none" w:sz="0" w:space="0" w:color="auto"/>
          </w:divBdr>
        </w:div>
        <w:div w:id="1853951264">
          <w:marLeft w:val="480"/>
          <w:marRight w:val="0"/>
          <w:marTop w:val="0"/>
          <w:marBottom w:val="0"/>
          <w:divBdr>
            <w:top w:val="none" w:sz="0" w:space="0" w:color="auto"/>
            <w:left w:val="none" w:sz="0" w:space="0" w:color="auto"/>
            <w:bottom w:val="none" w:sz="0" w:space="0" w:color="auto"/>
            <w:right w:val="none" w:sz="0" w:space="0" w:color="auto"/>
          </w:divBdr>
        </w:div>
        <w:div w:id="930166706">
          <w:marLeft w:val="480"/>
          <w:marRight w:val="0"/>
          <w:marTop w:val="0"/>
          <w:marBottom w:val="0"/>
          <w:divBdr>
            <w:top w:val="none" w:sz="0" w:space="0" w:color="auto"/>
            <w:left w:val="none" w:sz="0" w:space="0" w:color="auto"/>
            <w:bottom w:val="none" w:sz="0" w:space="0" w:color="auto"/>
            <w:right w:val="none" w:sz="0" w:space="0" w:color="auto"/>
          </w:divBdr>
        </w:div>
        <w:div w:id="1139764178">
          <w:marLeft w:val="480"/>
          <w:marRight w:val="0"/>
          <w:marTop w:val="0"/>
          <w:marBottom w:val="0"/>
          <w:divBdr>
            <w:top w:val="none" w:sz="0" w:space="0" w:color="auto"/>
            <w:left w:val="none" w:sz="0" w:space="0" w:color="auto"/>
            <w:bottom w:val="none" w:sz="0" w:space="0" w:color="auto"/>
            <w:right w:val="none" w:sz="0" w:space="0" w:color="auto"/>
          </w:divBdr>
        </w:div>
        <w:div w:id="796533076">
          <w:marLeft w:val="480"/>
          <w:marRight w:val="0"/>
          <w:marTop w:val="0"/>
          <w:marBottom w:val="0"/>
          <w:divBdr>
            <w:top w:val="none" w:sz="0" w:space="0" w:color="auto"/>
            <w:left w:val="none" w:sz="0" w:space="0" w:color="auto"/>
            <w:bottom w:val="none" w:sz="0" w:space="0" w:color="auto"/>
            <w:right w:val="none" w:sz="0" w:space="0" w:color="auto"/>
          </w:divBdr>
        </w:div>
        <w:div w:id="873688020">
          <w:marLeft w:val="480"/>
          <w:marRight w:val="0"/>
          <w:marTop w:val="0"/>
          <w:marBottom w:val="0"/>
          <w:divBdr>
            <w:top w:val="none" w:sz="0" w:space="0" w:color="auto"/>
            <w:left w:val="none" w:sz="0" w:space="0" w:color="auto"/>
            <w:bottom w:val="none" w:sz="0" w:space="0" w:color="auto"/>
            <w:right w:val="none" w:sz="0" w:space="0" w:color="auto"/>
          </w:divBdr>
        </w:div>
        <w:div w:id="1794134291">
          <w:marLeft w:val="480"/>
          <w:marRight w:val="0"/>
          <w:marTop w:val="0"/>
          <w:marBottom w:val="0"/>
          <w:divBdr>
            <w:top w:val="none" w:sz="0" w:space="0" w:color="auto"/>
            <w:left w:val="none" w:sz="0" w:space="0" w:color="auto"/>
            <w:bottom w:val="none" w:sz="0" w:space="0" w:color="auto"/>
            <w:right w:val="none" w:sz="0" w:space="0" w:color="auto"/>
          </w:divBdr>
        </w:div>
      </w:divsChild>
    </w:div>
    <w:div w:id="575211045">
      <w:bodyDiv w:val="1"/>
      <w:marLeft w:val="0"/>
      <w:marRight w:val="0"/>
      <w:marTop w:val="0"/>
      <w:marBottom w:val="0"/>
      <w:divBdr>
        <w:top w:val="none" w:sz="0" w:space="0" w:color="auto"/>
        <w:left w:val="none" w:sz="0" w:space="0" w:color="auto"/>
        <w:bottom w:val="none" w:sz="0" w:space="0" w:color="auto"/>
        <w:right w:val="none" w:sz="0" w:space="0" w:color="auto"/>
      </w:divBdr>
    </w:div>
    <w:div w:id="575213628">
      <w:bodyDiv w:val="1"/>
      <w:marLeft w:val="0"/>
      <w:marRight w:val="0"/>
      <w:marTop w:val="0"/>
      <w:marBottom w:val="0"/>
      <w:divBdr>
        <w:top w:val="none" w:sz="0" w:space="0" w:color="auto"/>
        <w:left w:val="none" w:sz="0" w:space="0" w:color="auto"/>
        <w:bottom w:val="none" w:sz="0" w:space="0" w:color="auto"/>
        <w:right w:val="none" w:sz="0" w:space="0" w:color="auto"/>
      </w:divBdr>
    </w:div>
    <w:div w:id="576208031">
      <w:bodyDiv w:val="1"/>
      <w:marLeft w:val="0"/>
      <w:marRight w:val="0"/>
      <w:marTop w:val="0"/>
      <w:marBottom w:val="0"/>
      <w:divBdr>
        <w:top w:val="none" w:sz="0" w:space="0" w:color="auto"/>
        <w:left w:val="none" w:sz="0" w:space="0" w:color="auto"/>
        <w:bottom w:val="none" w:sz="0" w:space="0" w:color="auto"/>
        <w:right w:val="none" w:sz="0" w:space="0" w:color="auto"/>
      </w:divBdr>
      <w:divsChild>
        <w:div w:id="486551894">
          <w:marLeft w:val="480"/>
          <w:marRight w:val="0"/>
          <w:marTop w:val="0"/>
          <w:marBottom w:val="0"/>
          <w:divBdr>
            <w:top w:val="none" w:sz="0" w:space="0" w:color="auto"/>
            <w:left w:val="none" w:sz="0" w:space="0" w:color="auto"/>
            <w:bottom w:val="none" w:sz="0" w:space="0" w:color="auto"/>
            <w:right w:val="none" w:sz="0" w:space="0" w:color="auto"/>
          </w:divBdr>
        </w:div>
        <w:div w:id="1004668838">
          <w:marLeft w:val="480"/>
          <w:marRight w:val="0"/>
          <w:marTop w:val="0"/>
          <w:marBottom w:val="0"/>
          <w:divBdr>
            <w:top w:val="none" w:sz="0" w:space="0" w:color="auto"/>
            <w:left w:val="none" w:sz="0" w:space="0" w:color="auto"/>
            <w:bottom w:val="none" w:sz="0" w:space="0" w:color="auto"/>
            <w:right w:val="none" w:sz="0" w:space="0" w:color="auto"/>
          </w:divBdr>
        </w:div>
        <w:div w:id="104927712">
          <w:marLeft w:val="480"/>
          <w:marRight w:val="0"/>
          <w:marTop w:val="0"/>
          <w:marBottom w:val="0"/>
          <w:divBdr>
            <w:top w:val="none" w:sz="0" w:space="0" w:color="auto"/>
            <w:left w:val="none" w:sz="0" w:space="0" w:color="auto"/>
            <w:bottom w:val="none" w:sz="0" w:space="0" w:color="auto"/>
            <w:right w:val="none" w:sz="0" w:space="0" w:color="auto"/>
          </w:divBdr>
        </w:div>
        <w:div w:id="1168444715">
          <w:marLeft w:val="480"/>
          <w:marRight w:val="0"/>
          <w:marTop w:val="0"/>
          <w:marBottom w:val="0"/>
          <w:divBdr>
            <w:top w:val="none" w:sz="0" w:space="0" w:color="auto"/>
            <w:left w:val="none" w:sz="0" w:space="0" w:color="auto"/>
            <w:bottom w:val="none" w:sz="0" w:space="0" w:color="auto"/>
            <w:right w:val="none" w:sz="0" w:space="0" w:color="auto"/>
          </w:divBdr>
        </w:div>
        <w:div w:id="873233477">
          <w:marLeft w:val="480"/>
          <w:marRight w:val="0"/>
          <w:marTop w:val="0"/>
          <w:marBottom w:val="0"/>
          <w:divBdr>
            <w:top w:val="none" w:sz="0" w:space="0" w:color="auto"/>
            <w:left w:val="none" w:sz="0" w:space="0" w:color="auto"/>
            <w:bottom w:val="none" w:sz="0" w:space="0" w:color="auto"/>
            <w:right w:val="none" w:sz="0" w:space="0" w:color="auto"/>
          </w:divBdr>
        </w:div>
        <w:div w:id="36318224">
          <w:marLeft w:val="480"/>
          <w:marRight w:val="0"/>
          <w:marTop w:val="0"/>
          <w:marBottom w:val="0"/>
          <w:divBdr>
            <w:top w:val="none" w:sz="0" w:space="0" w:color="auto"/>
            <w:left w:val="none" w:sz="0" w:space="0" w:color="auto"/>
            <w:bottom w:val="none" w:sz="0" w:space="0" w:color="auto"/>
            <w:right w:val="none" w:sz="0" w:space="0" w:color="auto"/>
          </w:divBdr>
        </w:div>
        <w:div w:id="1903759662">
          <w:marLeft w:val="480"/>
          <w:marRight w:val="0"/>
          <w:marTop w:val="0"/>
          <w:marBottom w:val="0"/>
          <w:divBdr>
            <w:top w:val="none" w:sz="0" w:space="0" w:color="auto"/>
            <w:left w:val="none" w:sz="0" w:space="0" w:color="auto"/>
            <w:bottom w:val="none" w:sz="0" w:space="0" w:color="auto"/>
            <w:right w:val="none" w:sz="0" w:space="0" w:color="auto"/>
          </w:divBdr>
        </w:div>
        <w:div w:id="350689011">
          <w:marLeft w:val="480"/>
          <w:marRight w:val="0"/>
          <w:marTop w:val="0"/>
          <w:marBottom w:val="0"/>
          <w:divBdr>
            <w:top w:val="none" w:sz="0" w:space="0" w:color="auto"/>
            <w:left w:val="none" w:sz="0" w:space="0" w:color="auto"/>
            <w:bottom w:val="none" w:sz="0" w:space="0" w:color="auto"/>
            <w:right w:val="none" w:sz="0" w:space="0" w:color="auto"/>
          </w:divBdr>
        </w:div>
        <w:div w:id="1767845592">
          <w:marLeft w:val="480"/>
          <w:marRight w:val="0"/>
          <w:marTop w:val="0"/>
          <w:marBottom w:val="0"/>
          <w:divBdr>
            <w:top w:val="none" w:sz="0" w:space="0" w:color="auto"/>
            <w:left w:val="none" w:sz="0" w:space="0" w:color="auto"/>
            <w:bottom w:val="none" w:sz="0" w:space="0" w:color="auto"/>
            <w:right w:val="none" w:sz="0" w:space="0" w:color="auto"/>
          </w:divBdr>
        </w:div>
        <w:div w:id="693963962">
          <w:marLeft w:val="480"/>
          <w:marRight w:val="0"/>
          <w:marTop w:val="0"/>
          <w:marBottom w:val="0"/>
          <w:divBdr>
            <w:top w:val="none" w:sz="0" w:space="0" w:color="auto"/>
            <w:left w:val="none" w:sz="0" w:space="0" w:color="auto"/>
            <w:bottom w:val="none" w:sz="0" w:space="0" w:color="auto"/>
            <w:right w:val="none" w:sz="0" w:space="0" w:color="auto"/>
          </w:divBdr>
        </w:div>
        <w:div w:id="1119682932">
          <w:marLeft w:val="480"/>
          <w:marRight w:val="0"/>
          <w:marTop w:val="0"/>
          <w:marBottom w:val="0"/>
          <w:divBdr>
            <w:top w:val="none" w:sz="0" w:space="0" w:color="auto"/>
            <w:left w:val="none" w:sz="0" w:space="0" w:color="auto"/>
            <w:bottom w:val="none" w:sz="0" w:space="0" w:color="auto"/>
            <w:right w:val="none" w:sz="0" w:space="0" w:color="auto"/>
          </w:divBdr>
        </w:div>
        <w:div w:id="1204757762">
          <w:marLeft w:val="480"/>
          <w:marRight w:val="0"/>
          <w:marTop w:val="0"/>
          <w:marBottom w:val="0"/>
          <w:divBdr>
            <w:top w:val="none" w:sz="0" w:space="0" w:color="auto"/>
            <w:left w:val="none" w:sz="0" w:space="0" w:color="auto"/>
            <w:bottom w:val="none" w:sz="0" w:space="0" w:color="auto"/>
            <w:right w:val="none" w:sz="0" w:space="0" w:color="auto"/>
          </w:divBdr>
        </w:div>
        <w:div w:id="1520464544">
          <w:marLeft w:val="480"/>
          <w:marRight w:val="0"/>
          <w:marTop w:val="0"/>
          <w:marBottom w:val="0"/>
          <w:divBdr>
            <w:top w:val="none" w:sz="0" w:space="0" w:color="auto"/>
            <w:left w:val="none" w:sz="0" w:space="0" w:color="auto"/>
            <w:bottom w:val="none" w:sz="0" w:space="0" w:color="auto"/>
            <w:right w:val="none" w:sz="0" w:space="0" w:color="auto"/>
          </w:divBdr>
        </w:div>
        <w:div w:id="235364860">
          <w:marLeft w:val="480"/>
          <w:marRight w:val="0"/>
          <w:marTop w:val="0"/>
          <w:marBottom w:val="0"/>
          <w:divBdr>
            <w:top w:val="none" w:sz="0" w:space="0" w:color="auto"/>
            <w:left w:val="none" w:sz="0" w:space="0" w:color="auto"/>
            <w:bottom w:val="none" w:sz="0" w:space="0" w:color="auto"/>
            <w:right w:val="none" w:sz="0" w:space="0" w:color="auto"/>
          </w:divBdr>
        </w:div>
        <w:div w:id="859665242">
          <w:marLeft w:val="480"/>
          <w:marRight w:val="0"/>
          <w:marTop w:val="0"/>
          <w:marBottom w:val="0"/>
          <w:divBdr>
            <w:top w:val="none" w:sz="0" w:space="0" w:color="auto"/>
            <w:left w:val="none" w:sz="0" w:space="0" w:color="auto"/>
            <w:bottom w:val="none" w:sz="0" w:space="0" w:color="auto"/>
            <w:right w:val="none" w:sz="0" w:space="0" w:color="auto"/>
          </w:divBdr>
        </w:div>
        <w:div w:id="1900549573">
          <w:marLeft w:val="480"/>
          <w:marRight w:val="0"/>
          <w:marTop w:val="0"/>
          <w:marBottom w:val="0"/>
          <w:divBdr>
            <w:top w:val="none" w:sz="0" w:space="0" w:color="auto"/>
            <w:left w:val="none" w:sz="0" w:space="0" w:color="auto"/>
            <w:bottom w:val="none" w:sz="0" w:space="0" w:color="auto"/>
            <w:right w:val="none" w:sz="0" w:space="0" w:color="auto"/>
          </w:divBdr>
        </w:div>
        <w:div w:id="804926966">
          <w:marLeft w:val="480"/>
          <w:marRight w:val="0"/>
          <w:marTop w:val="0"/>
          <w:marBottom w:val="0"/>
          <w:divBdr>
            <w:top w:val="none" w:sz="0" w:space="0" w:color="auto"/>
            <w:left w:val="none" w:sz="0" w:space="0" w:color="auto"/>
            <w:bottom w:val="none" w:sz="0" w:space="0" w:color="auto"/>
            <w:right w:val="none" w:sz="0" w:space="0" w:color="auto"/>
          </w:divBdr>
        </w:div>
        <w:div w:id="602153562">
          <w:marLeft w:val="480"/>
          <w:marRight w:val="0"/>
          <w:marTop w:val="0"/>
          <w:marBottom w:val="0"/>
          <w:divBdr>
            <w:top w:val="none" w:sz="0" w:space="0" w:color="auto"/>
            <w:left w:val="none" w:sz="0" w:space="0" w:color="auto"/>
            <w:bottom w:val="none" w:sz="0" w:space="0" w:color="auto"/>
            <w:right w:val="none" w:sz="0" w:space="0" w:color="auto"/>
          </w:divBdr>
        </w:div>
        <w:div w:id="1674796153">
          <w:marLeft w:val="480"/>
          <w:marRight w:val="0"/>
          <w:marTop w:val="0"/>
          <w:marBottom w:val="0"/>
          <w:divBdr>
            <w:top w:val="none" w:sz="0" w:space="0" w:color="auto"/>
            <w:left w:val="none" w:sz="0" w:space="0" w:color="auto"/>
            <w:bottom w:val="none" w:sz="0" w:space="0" w:color="auto"/>
            <w:right w:val="none" w:sz="0" w:space="0" w:color="auto"/>
          </w:divBdr>
        </w:div>
        <w:div w:id="1068263582">
          <w:marLeft w:val="480"/>
          <w:marRight w:val="0"/>
          <w:marTop w:val="0"/>
          <w:marBottom w:val="0"/>
          <w:divBdr>
            <w:top w:val="none" w:sz="0" w:space="0" w:color="auto"/>
            <w:left w:val="none" w:sz="0" w:space="0" w:color="auto"/>
            <w:bottom w:val="none" w:sz="0" w:space="0" w:color="auto"/>
            <w:right w:val="none" w:sz="0" w:space="0" w:color="auto"/>
          </w:divBdr>
        </w:div>
        <w:div w:id="285428778">
          <w:marLeft w:val="480"/>
          <w:marRight w:val="0"/>
          <w:marTop w:val="0"/>
          <w:marBottom w:val="0"/>
          <w:divBdr>
            <w:top w:val="none" w:sz="0" w:space="0" w:color="auto"/>
            <w:left w:val="none" w:sz="0" w:space="0" w:color="auto"/>
            <w:bottom w:val="none" w:sz="0" w:space="0" w:color="auto"/>
            <w:right w:val="none" w:sz="0" w:space="0" w:color="auto"/>
          </w:divBdr>
        </w:div>
        <w:div w:id="234095716">
          <w:marLeft w:val="480"/>
          <w:marRight w:val="0"/>
          <w:marTop w:val="0"/>
          <w:marBottom w:val="0"/>
          <w:divBdr>
            <w:top w:val="none" w:sz="0" w:space="0" w:color="auto"/>
            <w:left w:val="none" w:sz="0" w:space="0" w:color="auto"/>
            <w:bottom w:val="none" w:sz="0" w:space="0" w:color="auto"/>
            <w:right w:val="none" w:sz="0" w:space="0" w:color="auto"/>
          </w:divBdr>
        </w:div>
        <w:div w:id="26571172">
          <w:marLeft w:val="480"/>
          <w:marRight w:val="0"/>
          <w:marTop w:val="0"/>
          <w:marBottom w:val="0"/>
          <w:divBdr>
            <w:top w:val="none" w:sz="0" w:space="0" w:color="auto"/>
            <w:left w:val="none" w:sz="0" w:space="0" w:color="auto"/>
            <w:bottom w:val="none" w:sz="0" w:space="0" w:color="auto"/>
            <w:right w:val="none" w:sz="0" w:space="0" w:color="auto"/>
          </w:divBdr>
        </w:div>
        <w:div w:id="1144350935">
          <w:marLeft w:val="480"/>
          <w:marRight w:val="0"/>
          <w:marTop w:val="0"/>
          <w:marBottom w:val="0"/>
          <w:divBdr>
            <w:top w:val="none" w:sz="0" w:space="0" w:color="auto"/>
            <w:left w:val="none" w:sz="0" w:space="0" w:color="auto"/>
            <w:bottom w:val="none" w:sz="0" w:space="0" w:color="auto"/>
            <w:right w:val="none" w:sz="0" w:space="0" w:color="auto"/>
          </w:divBdr>
        </w:div>
        <w:div w:id="969631044">
          <w:marLeft w:val="480"/>
          <w:marRight w:val="0"/>
          <w:marTop w:val="0"/>
          <w:marBottom w:val="0"/>
          <w:divBdr>
            <w:top w:val="none" w:sz="0" w:space="0" w:color="auto"/>
            <w:left w:val="none" w:sz="0" w:space="0" w:color="auto"/>
            <w:bottom w:val="none" w:sz="0" w:space="0" w:color="auto"/>
            <w:right w:val="none" w:sz="0" w:space="0" w:color="auto"/>
          </w:divBdr>
        </w:div>
        <w:div w:id="2022707117">
          <w:marLeft w:val="480"/>
          <w:marRight w:val="0"/>
          <w:marTop w:val="0"/>
          <w:marBottom w:val="0"/>
          <w:divBdr>
            <w:top w:val="none" w:sz="0" w:space="0" w:color="auto"/>
            <w:left w:val="none" w:sz="0" w:space="0" w:color="auto"/>
            <w:bottom w:val="none" w:sz="0" w:space="0" w:color="auto"/>
            <w:right w:val="none" w:sz="0" w:space="0" w:color="auto"/>
          </w:divBdr>
        </w:div>
        <w:div w:id="1564680466">
          <w:marLeft w:val="480"/>
          <w:marRight w:val="0"/>
          <w:marTop w:val="0"/>
          <w:marBottom w:val="0"/>
          <w:divBdr>
            <w:top w:val="none" w:sz="0" w:space="0" w:color="auto"/>
            <w:left w:val="none" w:sz="0" w:space="0" w:color="auto"/>
            <w:bottom w:val="none" w:sz="0" w:space="0" w:color="auto"/>
            <w:right w:val="none" w:sz="0" w:space="0" w:color="auto"/>
          </w:divBdr>
        </w:div>
        <w:div w:id="1225138896">
          <w:marLeft w:val="480"/>
          <w:marRight w:val="0"/>
          <w:marTop w:val="0"/>
          <w:marBottom w:val="0"/>
          <w:divBdr>
            <w:top w:val="none" w:sz="0" w:space="0" w:color="auto"/>
            <w:left w:val="none" w:sz="0" w:space="0" w:color="auto"/>
            <w:bottom w:val="none" w:sz="0" w:space="0" w:color="auto"/>
            <w:right w:val="none" w:sz="0" w:space="0" w:color="auto"/>
          </w:divBdr>
        </w:div>
        <w:div w:id="354773469">
          <w:marLeft w:val="480"/>
          <w:marRight w:val="0"/>
          <w:marTop w:val="0"/>
          <w:marBottom w:val="0"/>
          <w:divBdr>
            <w:top w:val="none" w:sz="0" w:space="0" w:color="auto"/>
            <w:left w:val="none" w:sz="0" w:space="0" w:color="auto"/>
            <w:bottom w:val="none" w:sz="0" w:space="0" w:color="auto"/>
            <w:right w:val="none" w:sz="0" w:space="0" w:color="auto"/>
          </w:divBdr>
        </w:div>
        <w:div w:id="1961524653">
          <w:marLeft w:val="480"/>
          <w:marRight w:val="0"/>
          <w:marTop w:val="0"/>
          <w:marBottom w:val="0"/>
          <w:divBdr>
            <w:top w:val="none" w:sz="0" w:space="0" w:color="auto"/>
            <w:left w:val="none" w:sz="0" w:space="0" w:color="auto"/>
            <w:bottom w:val="none" w:sz="0" w:space="0" w:color="auto"/>
            <w:right w:val="none" w:sz="0" w:space="0" w:color="auto"/>
          </w:divBdr>
        </w:div>
        <w:div w:id="1931086156">
          <w:marLeft w:val="480"/>
          <w:marRight w:val="0"/>
          <w:marTop w:val="0"/>
          <w:marBottom w:val="0"/>
          <w:divBdr>
            <w:top w:val="none" w:sz="0" w:space="0" w:color="auto"/>
            <w:left w:val="none" w:sz="0" w:space="0" w:color="auto"/>
            <w:bottom w:val="none" w:sz="0" w:space="0" w:color="auto"/>
            <w:right w:val="none" w:sz="0" w:space="0" w:color="auto"/>
          </w:divBdr>
        </w:div>
        <w:div w:id="936520522">
          <w:marLeft w:val="480"/>
          <w:marRight w:val="0"/>
          <w:marTop w:val="0"/>
          <w:marBottom w:val="0"/>
          <w:divBdr>
            <w:top w:val="none" w:sz="0" w:space="0" w:color="auto"/>
            <w:left w:val="none" w:sz="0" w:space="0" w:color="auto"/>
            <w:bottom w:val="none" w:sz="0" w:space="0" w:color="auto"/>
            <w:right w:val="none" w:sz="0" w:space="0" w:color="auto"/>
          </w:divBdr>
        </w:div>
        <w:div w:id="1552301290">
          <w:marLeft w:val="480"/>
          <w:marRight w:val="0"/>
          <w:marTop w:val="0"/>
          <w:marBottom w:val="0"/>
          <w:divBdr>
            <w:top w:val="none" w:sz="0" w:space="0" w:color="auto"/>
            <w:left w:val="none" w:sz="0" w:space="0" w:color="auto"/>
            <w:bottom w:val="none" w:sz="0" w:space="0" w:color="auto"/>
            <w:right w:val="none" w:sz="0" w:space="0" w:color="auto"/>
          </w:divBdr>
        </w:div>
        <w:div w:id="86733684">
          <w:marLeft w:val="480"/>
          <w:marRight w:val="0"/>
          <w:marTop w:val="0"/>
          <w:marBottom w:val="0"/>
          <w:divBdr>
            <w:top w:val="none" w:sz="0" w:space="0" w:color="auto"/>
            <w:left w:val="none" w:sz="0" w:space="0" w:color="auto"/>
            <w:bottom w:val="none" w:sz="0" w:space="0" w:color="auto"/>
            <w:right w:val="none" w:sz="0" w:space="0" w:color="auto"/>
          </w:divBdr>
        </w:div>
        <w:div w:id="1267999949">
          <w:marLeft w:val="480"/>
          <w:marRight w:val="0"/>
          <w:marTop w:val="0"/>
          <w:marBottom w:val="0"/>
          <w:divBdr>
            <w:top w:val="none" w:sz="0" w:space="0" w:color="auto"/>
            <w:left w:val="none" w:sz="0" w:space="0" w:color="auto"/>
            <w:bottom w:val="none" w:sz="0" w:space="0" w:color="auto"/>
            <w:right w:val="none" w:sz="0" w:space="0" w:color="auto"/>
          </w:divBdr>
        </w:div>
        <w:div w:id="1866751296">
          <w:marLeft w:val="480"/>
          <w:marRight w:val="0"/>
          <w:marTop w:val="0"/>
          <w:marBottom w:val="0"/>
          <w:divBdr>
            <w:top w:val="none" w:sz="0" w:space="0" w:color="auto"/>
            <w:left w:val="none" w:sz="0" w:space="0" w:color="auto"/>
            <w:bottom w:val="none" w:sz="0" w:space="0" w:color="auto"/>
            <w:right w:val="none" w:sz="0" w:space="0" w:color="auto"/>
          </w:divBdr>
        </w:div>
        <w:div w:id="1909850207">
          <w:marLeft w:val="480"/>
          <w:marRight w:val="0"/>
          <w:marTop w:val="0"/>
          <w:marBottom w:val="0"/>
          <w:divBdr>
            <w:top w:val="none" w:sz="0" w:space="0" w:color="auto"/>
            <w:left w:val="none" w:sz="0" w:space="0" w:color="auto"/>
            <w:bottom w:val="none" w:sz="0" w:space="0" w:color="auto"/>
            <w:right w:val="none" w:sz="0" w:space="0" w:color="auto"/>
          </w:divBdr>
        </w:div>
        <w:div w:id="841048765">
          <w:marLeft w:val="480"/>
          <w:marRight w:val="0"/>
          <w:marTop w:val="0"/>
          <w:marBottom w:val="0"/>
          <w:divBdr>
            <w:top w:val="none" w:sz="0" w:space="0" w:color="auto"/>
            <w:left w:val="none" w:sz="0" w:space="0" w:color="auto"/>
            <w:bottom w:val="none" w:sz="0" w:space="0" w:color="auto"/>
            <w:right w:val="none" w:sz="0" w:space="0" w:color="auto"/>
          </w:divBdr>
        </w:div>
        <w:div w:id="39213053">
          <w:marLeft w:val="480"/>
          <w:marRight w:val="0"/>
          <w:marTop w:val="0"/>
          <w:marBottom w:val="0"/>
          <w:divBdr>
            <w:top w:val="none" w:sz="0" w:space="0" w:color="auto"/>
            <w:left w:val="none" w:sz="0" w:space="0" w:color="auto"/>
            <w:bottom w:val="none" w:sz="0" w:space="0" w:color="auto"/>
            <w:right w:val="none" w:sz="0" w:space="0" w:color="auto"/>
          </w:divBdr>
        </w:div>
        <w:div w:id="475993038">
          <w:marLeft w:val="480"/>
          <w:marRight w:val="0"/>
          <w:marTop w:val="0"/>
          <w:marBottom w:val="0"/>
          <w:divBdr>
            <w:top w:val="none" w:sz="0" w:space="0" w:color="auto"/>
            <w:left w:val="none" w:sz="0" w:space="0" w:color="auto"/>
            <w:bottom w:val="none" w:sz="0" w:space="0" w:color="auto"/>
            <w:right w:val="none" w:sz="0" w:space="0" w:color="auto"/>
          </w:divBdr>
        </w:div>
        <w:div w:id="1407727257">
          <w:marLeft w:val="480"/>
          <w:marRight w:val="0"/>
          <w:marTop w:val="0"/>
          <w:marBottom w:val="0"/>
          <w:divBdr>
            <w:top w:val="none" w:sz="0" w:space="0" w:color="auto"/>
            <w:left w:val="none" w:sz="0" w:space="0" w:color="auto"/>
            <w:bottom w:val="none" w:sz="0" w:space="0" w:color="auto"/>
            <w:right w:val="none" w:sz="0" w:space="0" w:color="auto"/>
          </w:divBdr>
        </w:div>
        <w:div w:id="840394088">
          <w:marLeft w:val="480"/>
          <w:marRight w:val="0"/>
          <w:marTop w:val="0"/>
          <w:marBottom w:val="0"/>
          <w:divBdr>
            <w:top w:val="none" w:sz="0" w:space="0" w:color="auto"/>
            <w:left w:val="none" w:sz="0" w:space="0" w:color="auto"/>
            <w:bottom w:val="none" w:sz="0" w:space="0" w:color="auto"/>
            <w:right w:val="none" w:sz="0" w:space="0" w:color="auto"/>
          </w:divBdr>
        </w:div>
        <w:div w:id="1849825980">
          <w:marLeft w:val="480"/>
          <w:marRight w:val="0"/>
          <w:marTop w:val="0"/>
          <w:marBottom w:val="0"/>
          <w:divBdr>
            <w:top w:val="none" w:sz="0" w:space="0" w:color="auto"/>
            <w:left w:val="none" w:sz="0" w:space="0" w:color="auto"/>
            <w:bottom w:val="none" w:sz="0" w:space="0" w:color="auto"/>
            <w:right w:val="none" w:sz="0" w:space="0" w:color="auto"/>
          </w:divBdr>
        </w:div>
      </w:divsChild>
    </w:div>
    <w:div w:id="576717934">
      <w:bodyDiv w:val="1"/>
      <w:marLeft w:val="0"/>
      <w:marRight w:val="0"/>
      <w:marTop w:val="0"/>
      <w:marBottom w:val="0"/>
      <w:divBdr>
        <w:top w:val="none" w:sz="0" w:space="0" w:color="auto"/>
        <w:left w:val="none" w:sz="0" w:space="0" w:color="auto"/>
        <w:bottom w:val="none" w:sz="0" w:space="0" w:color="auto"/>
        <w:right w:val="none" w:sz="0" w:space="0" w:color="auto"/>
      </w:divBdr>
    </w:div>
    <w:div w:id="577129114">
      <w:bodyDiv w:val="1"/>
      <w:marLeft w:val="0"/>
      <w:marRight w:val="0"/>
      <w:marTop w:val="0"/>
      <w:marBottom w:val="0"/>
      <w:divBdr>
        <w:top w:val="none" w:sz="0" w:space="0" w:color="auto"/>
        <w:left w:val="none" w:sz="0" w:space="0" w:color="auto"/>
        <w:bottom w:val="none" w:sz="0" w:space="0" w:color="auto"/>
        <w:right w:val="none" w:sz="0" w:space="0" w:color="auto"/>
      </w:divBdr>
    </w:div>
    <w:div w:id="578636040">
      <w:bodyDiv w:val="1"/>
      <w:marLeft w:val="0"/>
      <w:marRight w:val="0"/>
      <w:marTop w:val="0"/>
      <w:marBottom w:val="0"/>
      <w:divBdr>
        <w:top w:val="none" w:sz="0" w:space="0" w:color="auto"/>
        <w:left w:val="none" w:sz="0" w:space="0" w:color="auto"/>
        <w:bottom w:val="none" w:sz="0" w:space="0" w:color="auto"/>
        <w:right w:val="none" w:sz="0" w:space="0" w:color="auto"/>
      </w:divBdr>
    </w:div>
    <w:div w:id="579338308">
      <w:bodyDiv w:val="1"/>
      <w:marLeft w:val="0"/>
      <w:marRight w:val="0"/>
      <w:marTop w:val="0"/>
      <w:marBottom w:val="0"/>
      <w:divBdr>
        <w:top w:val="none" w:sz="0" w:space="0" w:color="auto"/>
        <w:left w:val="none" w:sz="0" w:space="0" w:color="auto"/>
        <w:bottom w:val="none" w:sz="0" w:space="0" w:color="auto"/>
        <w:right w:val="none" w:sz="0" w:space="0" w:color="auto"/>
      </w:divBdr>
    </w:div>
    <w:div w:id="580138608">
      <w:bodyDiv w:val="1"/>
      <w:marLeft w:val="0"/>
      <w:marRight w:val="0"/>
      <w:marTop w:val="0"/>
      <w:marBottom w:val="0"/>
      <w:divBdr>
        <w:top w:val="none" w:sz="0" w:space="0" w:color="auto"/>
        <w:left w:val="none" w:sz="0" w:space="0" w:color="auto"/>
        <w:bottom w:val="none" w:sz="0" w:space="0" w:color="auto"/>
        <w:right w:val="none" w:sz="0" w:space="0" w:color="auto"/>
      </w:divBdr>
    </w:div>
    <w:div w:id="582031421">
      <w:bodyDiv w:val="1"/>
      <w:marLeft w:val="0"/>
      <w:marRight w:val="0"/>
      <w:marTop w:val="0"/>
      <w:marBottom w:val="0"/>
      <w:divBdr>
        <w:top w:val="none" w:sz="0" w:space="0" w:color="auto"/>
        <w:left w:val="none" w:sz="0" w:space="0" w:color="auto"/>
        <w:bottom w:val="none" w:sz="0" w:space="0" w:color="auto"/>
        <w:right w:val="none" w:sz="0" w:space="0" w:color="auto"/>
      </w:divBdr>
    </w:div>
    <w:div w:id="583342005">
      <w:bodyDiv w:val="1"/>
      <w:marLeft w:val="0"/>
      <w:marRight w:val="0"/>
      <w:marTop w:val="0"/>
      <w:marBottom w:val="0"/>
      <w:divBdr>
        <w:top w:val="none" w:sz="0" w:space="0" w:color="auto"/>
        <w:left w:val="none" w:sz="0" w:space="0" w:color="auto"/>
        <w:bottom w:val="none" w:sz="0" w:space="0" w:color="auto"/>
        <w:right w:val="none" w:sz="0" w:space="0" w:color="auto"/>
      </w:divBdr>
    </w:div>
    <w:div w:id="584456709">
      <w:bodyDiv w:val="1"/>
      <w:marLeft w:val="0"/>
      <w:marRight w:val="0"/>
      <w:marTop w:val="0"/>
      <w:marBottom w:val="0"/>
      <w:divBdr>
        <w:top w:val="none" w:sz="0" w:space="0" w:color="auto"/>
        <w:left w:val="none" w:sz="0" w:space="0" w:color="auto"/>
        <w:bottom w:val="none" w:sz="0" w:space="0" w:color="auto"/>
        <w:right w:val="none" w:sz="0" w:space="0" w:color="auto"/>
      </w:divBdr>
    </w:div>
    <w:div w:id="584724698">
      <w:bodyDiv w:val="1"/>
      <w:marLeft w:val="0"/>
      <w:marRight w:val="0"/>
      <w:marTop w:val="0"/>
      <w:marBottom w:val="0"/>
      <w:divBdr>
        <w:top w:val="none" w:sz="0" w:space="0" w:color="auto"/>
        <w:left w:val="none" w:sz="0" w:space="0" w:color="auto"/>
        <w:bottom w:val="none" w:sz="0" w:space="0" w:color="auto"/>
        <w:right w:val="none" w:sz="0" w:space="0" w:color="auto"/>
      </w:divBdr>
    </w:div>
    <w:div w:id="587033718">
      <w:bodyDiv w:val="1"/>
      <w:marLeft w:val="0"/>
      <w:marRight w:val="0"/>
      <w:marTop w:val="0"/>
      <w:marBottom w:val="0"/>
      <w:divBdr>
        <w:top w:val="none" w:sz="0" w:space="0" w:color="auto"/>
        <w:left w:val="none" w:sz="0" w:space="0" w:color="auto"/>
        <w:bottom w:val="none" w:sz="0" w:space="0" w:color="auto"/>
        <w:right w:val="none" w:sz="0" w:space="0" w:color="auto"/>
      </w:divBdr>
      <w:divsChild>
        <w:div w:id="905073525">
          <w:marLeft w:val="480"/>
          <w:marRight w:val="0"/>
          <w:marTop w:val="0"/>
          <w:marBottom w:val="0"/>
          <w:divBdr>
            <w:top w:val="none" w:sz="0" w:space="0" w:color="auto"/>
            <w:left w:val="none" w:sz="0" w:space="0" w:color="auto"/>
            <w:bottom w:val="none" w:sz="0" w:space="0" w:color="auto"/>
            <w:right w:val="none" w:sz="0" w:space="0" w:color="auto"/>
          </w:divBdr>
        </w:div>
        <w:div w:id="1534264280">
          <w:marLeft w:val="480"/>
          <w:marRight w:val="0"/>
          <w:marTop w:val="0"/>
          <w:marBottom w:val="0"/>
          <w:divBdr>
            <w:top w:val="none" w:sz="0" w:space="0" w:color="auto"/>
            <w:left w:val="none" w:sz="0" w:space="0" w:color="auto"/>
            <w:bottom w:val="none" w:sz="0" w:space="0" w:color="auto"/>
            <w:right w:val="none" w:sz="0" w:space="0" w:color="auto"/>
          </w:divBdr>
        </w:div>
        <w:div w:id="249898062">
          <w:marLeft w:val="480"/>
          <w:marRight w:val="0"/>
          <w:marTop w:val="0"/>
          <w:marBottom w:val="0"/>
          <w:divBdr>
            <w:top w:val="none" w:sz="0" w:space="0" w:color="auto"/>
            <w:left w:val="none" w:sz="0" w:space="0" w:color="auto"/>
            <w:bottom w:val="none" w:sz="0" w:space="0" w:color="auto"/>
            <w:right w:val="none" w:sz="0" w:space="0" w:color="auto"/>
          </w:divBdr>
        </w:div>
        <w:div w:id="1258832057">
          <w:marLeft w:val="480"/>
          <w:marRight w:val="0"/>
          <w:marTop w:val="0"/>
          <w:marBottom w:val="0"/>
          <w:divBdr>
            <w:top w:val="none" w:sz="0" w:space="0" w:color="auto"/>
            <w:left w:val="none" w:sz="0" w:space="0" w:color="auto"/>
            <w:bottom w:val="none" w:sz="0" w:space="0" w:color="auto"/>
            <w:right w:val="none" w:sz="0" w:space="0" w:color="auto"/>
          </w:divBdr>
        </w:div>
        <w:div w:id="63456794">
          <w:marLeft w:val="480"/>
          <w:marRight w:val="0"/>
          <w:marTop w:val="0"/>
          <w:marBottom w:val="0"/>
          <w:divBdr>
            <w:top w:val="none" w:sz="0" w:space="0" w:color="auto"/>
            <w:left w:val="none" w:sz="0" w:space="0" w:color="auto"/>
            <w:bottom w:val="none" w:sz="0" w:space="0" w:color="auto"/>
            <w:right w:val="none" w:sz="0" w:space="0" w:color="auto"/>
          </w:divBdr>
        </w:div>
        <w:div w:id="30421147">
          <w:marLeft w:val="480"/>
          <w:marRight w:val="0"/>
          <w:marTop w:val="0"/>
          <w:marBottom w:val="0"/>
          <w:divBdr>
            <w:top w:val="none" w:sz="0" w:space="0" w:color="auto"/>
            <w:left w:val="none" w:sz="0" w:space="0" w:color="auto"/>
            <w:bottom w:val="none" w:sz="0" w:space="0" w:color="auto"/>
            <w:right w:val="none" w:sz="0" w:space="0" w:color="auto"/>
          </w:divBdr>
        </w:div>
        <w:div w:id="910391395">
          <w:marLeft w:val="480"/>
          <w:marRight w:val="0"/>
          <w:marTop w:val="0"/>
          <w:marBottom w:val="0"/>
          <w:divBdr>
            <w:top w:val="none" w:sz="0" w:space="0" w:color="auto"/>
            <w:left w:val="none" w:sz="0" w:space="0" w:color="auto"/>
            <w:bottom w:val="none" w:sz="0" w:space="0" w:color="auto"/>
            <w:right w:val="none" w:sz="0" w:space="0" w:color="auto"/>
          </w:divBdr>
        </w:div>
        <w:div w:id="579370304">
          <w:marLeft w:val="480"/>
          <w:marRight w:val="0"/>
          <w:marTop w:val="0"/>
          <w:marBottom w:val="0"/>
          <w:divBdr>
            <w:top w:val="none" w:sz="0" w:space="0" w:color="auto"/>
            <w:left w:val="none" w:sz="0" w:space="0" w:color="auto"/>
            <w:bottom w:val="none" w:sz="0" w:space="0" w:color="auto"/>
            <w:right w:val="none" w:sz="0" w:space="0" w:color="auto"/>
          </w:divBdr>
        </w:div>
        <w:div w:id="1047724082">
          <w:marLeft w:val="480"/>
          <w:marRight w:val="0"/>
          <w:marTop w:val="0"/>
          <w:marBottom w:val="0"/>
          <w:divBdr>
            <w:top w:val="none" w:sz="0" w:space="0" w:color="auto"/>
            <w:left w:val="none" w:sz="0" w:space="0" w:color="auto"/>
            <w:bottom w:val="none" w:sz="0" w:space="0" w:color="auto"/>
            <w:right w:val="none" w:sz="0" w:space="0" w:color="auto"/>
          </w:divBdr>
        </w:div>
        <w:div w:id="352734708">
          <w:marLeft w:val="480"/>
          <w:marRight w:val="0"/>
          <w:marTop w:val="0"/>
          <w:marBottom w:val="0"/>
          <w:divBdr>
            <w:top w:val="none" w:sz="0" w:space="0" w:color="auto"/>
            <w:left w:val="none" w:sz="0" w:space="0" w:color="auto"/>
            <w:bottom w:val="none" w:sz="0" w:space="0" w:color="auto"/>
            <w:right w:val="none" w:sz="0" w:space="0" w:color="auto"/>
          </w:divBdr>
        </w:div>
        <w:div w:id="463541391">
          <w:marLeft w:val="480"/>
          <w:marRight w:val="0"/>
          <w:marTop w:val="0"/>
          <w:marBottom w:val="0"/>
          <w:divBdr>
            <w:top w:val="none" w:sz="0" w:space="0" w:color="auto"/>
            <w:left w:val="none" w:sz="0" w:space="0" w:color="auto"/>
            <w:bottom w:val="none" w:sz="0" w:space="0" w:color="auto"/>
            <w:right w:val="none" w:sz="0" w:space="0" w:color="auto"/>
          </w:divBdr>
        </w:div>
        <w:div w:id="1052117943">
          <w:marLeft w:val="480"/>
          <w:marRight w:val="0"/>
          <w:marTop w:val="0"/>
          <w:marBottom w:val="0"/>
          <w:divBdr>
            <w:top w:val="none" w:sz="0" w:space="0" w:color="auto"/>
            <w:left w:val="none" w:sz="0" w:space="0" w:color="auto"/>
            <w:bottom w:val="none" w:sz="0" w:space="0" w:color="auto"/>
            <w:right w:val="none" w:sz="0" w:space="0" w:color="auto"/>
          </w:divBdr>
        </w:div>
        <w:div w:id="2037848961">
          <w:marLeft w:val="480"/>
          <w:marRight w:val="0"/>
          <w:marTop w:val="0"/>
          <w:marBottom w:val="0"/>
          <w:divBdr>
            <w:top w:val="none" w:sz="0" w:space="0" w:color="auto"/>
            <w:left w:val="none" w:sz="0" w:space="0" w:color="auto"/>
            <w:bottom w:val="none" w:sz="0" w:space="0" w:color="auto"/>
            <w:right w:val="none" w:sz="0" w:space="0" w:color="auto"/>
          </w:divBdr>
        </w:div>
        <w:div w:id="655032327">
          <w:marLeft w:val="480"/>
          <w:marRight w:val="0"/>
          <w:marTop w:val="0"/>
          <w:marBottom w:val="0"/>
          <w:divBdr>
            <w:top w:val="none" w:sz="0" w:space="0" w:color="auto"/>
            <w:left w:val="none" w:sz="0" w:space="0" w:color="auto"/>
            <w:bottom w:val="none" w:sz="0" w:space="0" w:color="auto"/>
            <w:right w:val="none" w:sz="0" w:space="0" w:color="auto"/>
          </w:divBdr>
        </w:div>
        <w:div w:id="517083881">
          <w:marLeft w:val="480"/>
          <w:marRight w:val="0"/>
          <w:marTop w:val="0"/>
          <w:marBottom w:val="0"/>
          <w:divBdr>
            <w:top w:val="none" w:sz="0" w:space="0" w:color="auto"/>
            <w:left w:val="none" w:sz="0" w:space="0" w:color="auto"/>
            <w:bottom w:val="none" w:sz="0" w:space="0" w:color="auto"/>
            <w:right w:val="none" w:sz="0" w:space="0" w:color="auto"/>
          </w:divBdr>
        </w:div>
        <w:div w:id="1958948125">
          <w:marLeft w:val="480"/>
          <w:marRight w:val="0"/>
          <w:marTop w:val="0"/>
          <w:marBottom w:val="0"/>
          <w:divBdr>
            <w:top w:val="none" w:sz="0" w:space="0" w:color="auto"/>
            <w:left w:val="none" w:sz="0" w:space="0" w:color="auto"/>
            <w:bottom w:val="none" w:sz="0" w:space="0" w:color="auto"/>
            <w:right w:val="none" w:sz="0" w:space="0" w:color="auto"/>
          </w:divBdr>
        </w:div>
        <w:div w:id="1417440147">
          <w:marLeft w:val="480"/>
          <w:marRight w:val="0"/>
          <w:marTop w:val="0"/>
          <w:marBottom w:val="0"/>
          <w:divBdr>
            <w:top w:val="none" w:sz="0" w:space="0" w:color="auto"/>
            <w:left w:val="none" w:sz="0" w:space="0" w:color="auto"/>
            <w:bottom w:val="none" w:sz="0" w:space="0" w:color="auto"/>
            <w:right w:val="none" w:sz="0" w:space="0" w:color="auto"/>
          </w:divBdr>
        </w:div>
        <w:div w:id="123738043">
          <w:marLeft w:val="480"/>
          <w:marRight w:val="0"/>
          <w:marTop w:val="0"/>
          <w:marBottom w:val="0"/>
          <w:divBdr>
            <w:top w:val="none" w:sz="0" w:space="0" w:color="auto"/>
            <w:left w:val="none" w:sz="0" w:space="0" w:color="auto"/>
            <w:bottom w:val="none" w:sz="0" w:space="0" w:color="auto"/>
            <w:right w:val="none" w:sz="0" w:space="0" w:color="auto"/>
          </w:divBdr>
        </w:div>
        <w:div w:id="2136824685">
          <w:marLeft w:val="480"/>
          <w:marRight w:val="0"/>
          <w:marTop w:val="0"/>
          <w:marBottom w:val="0"/>
          <w:divBdr>
            <w:top w:val="none" w:sz="0" w:space="0" w:color="auto"/>
            <w:left w:val="none" w:sz="0" w:space="0" w:color="auto"/>
            <w:bottom w:val="none" w:sz="0" w:space="0" w:color="auto"/>
            <w:right w:val="none" w:sz="0" w:space="0" w:color="auto"/>
          </w:divBdr>
        </w:div>
        <w:div w:id="284196550">
          <w:marLeft w:val="480"/>
          <w:marRight w:val="0"/>
          <w:marTop w:val="0"/>
          <w:marBottom w:val="0"/>
          <w:divBdr>
            <w:top w:val="none" w:sz="0" w:space="0" w:color="auto"/>
            <w:left w:val="none" w:sz="0" w:space="0" w:color="auto"/>
            <w:bottom w:val="none" w:sz="0" w:space="0" w:color="auto"/>
            <w:right w:val="none" w:sz="0" w:space="0" w:color="auto"/>
          </w:divBdr>
        </w:div>
      </w:divsChild>
    </w:div>
    <w:div w:id="587231102">
      <w:bodyDiv w:val="1"/>
      <w:marLeft w:val="0"/>
      <w:marRight w:val="0"/>
      <w:marTop w:val="0"/>
      <w:marBottom w:val="0"/>
      <w:divBdr>
        <w:top w:val="none" w:sz="0" w:space="0" w:color="auto"/>
        <w:left w:val="none" w:sz="0" w:space="0" w:color="auto"/>
        <w:bottom w:val="none" w:sz="0" w:space="0" w:color="auto"/>
        <w:right w:val="none" w:sz="0" w:space="0" w:color="auto"/>
      </w:divBdr>
    </w:div>
    <w:div w:id="587663332">
      <w:bodyDiv w:val="1"/>
      <w:marLeft w:val="0"/>
      <w:marRight w:val="0"/>
      <w:marTop w:val="0"/>
      <w:marBottom w:val="0"/>
      <w:divBdr>
        <w:top w:val="none" w:sz="0" w:space="0" w:color="auto"/>
        <w:left w:val="none" w:sz="0" w:space="0" w:color="auto"/>
        <w:bottom w:val="none" w:sz="0" w:space="0" w:color="auto"/>
        <w:right w:val="none" w:sz="0" w:space="0" w:color="auto"/>
      </w:divBdr>
      <w:divsChild>
        <w:div w:id="1100489416">
          <w:marLeft w:val="480"/>
          <w:marRight w:val="0"/>
          <w:marTop w:val="0"/>
          <w:marBottom w:val="0"/>
          <w:divBdr>
            <w:top w:val="none" w:sz="0" w:space="0" w:color="auto"/>
            <w:left w:val="none" w:sz="0" w:space="0" w:color="auto"/>
            <w:bottom w:val="none" w:sz="0" w:space="0" w:color="auto"/>
            <w:right w:val="none" w:sz="0" w:space="0" w:color="auto"/>
          </w:divBdr>
        </w:div>
        <w:div w:id="1831870961">
          <w:marLeft w:val="480"/>
          <w:marRight w:val="0"/>
          <w:marTop w:val="0"/>
          <w:marBottom w:val="0"/>
          <w:divBdr>
            <w:top w:val="none" w:sz="0" w:space="0" w:color="auto"/>
            <w:left w:val="none" w:sz="0" w:space="0" w:color="auto"/>
            <w:bottom w:val="none" w:sz="0" w:space="0" w:color="auto"/>
            <w:right w:val="none" w:sz="0" w:space="0" w:color="auto"/>
          </w:divBdr>
        </w:div>
        <w:div w:id="1873110704">
          <w:marLeft w:val="480"/>
          <w:marRight w:val="0"/>
          <w:marTop w:val="0"/>
          <w:marBottom w:val="0"/>
          <w:divBdr>
            <w:top w:val="none" w:sz="0" w:space="0" w:color="auto"/>
            <w:left w:val="none" w:sz="0" w:space="0" w:color="auto"/>
            <w:bottom w:val="none" w:sz="0" w:space="0" w:color="auto"/>
            <w:right w:val="none" w:sz="0" w:space="0" w:color="auto"/>
          </w:divBdr>
        </w:div>
        <w:div w:id="1304584837">
          <w:marLeft w:val="480"/>
          <w:marRight w:val="0"/>
          <w:marTop w:val="0"/>
          <w:marBottom w:val="0"/>
          <w:divBdr>
            <w:top w:val="none" w:sz="0" w:space="0" w:color="auto"/>
            <w:left w:val="none" w:sz="0" w:space="0" w:color="auto"/>
            <w:bottom w:val="none" w:sz="0" w:space="0" w:color="auto"/>
            <w:right w:val="none" w:sz="0" w:space="0" w:color="auto"/>
          </w:divBdr>
        </w:div>
        <w:div w:id="1012604481">
          <w:marLeft w:val="480"/>
          <w:marRight w:val="0"/>
          <w:marTop w:val="0"/>
          <w:marBottom w:val="0"/>
          <w:divBdr>
            <w:top w:val="none" w:sz="0" w:space="0" w:color="auto"/>
            <w:left w:val="none" w:sz="0" w:space="0" w:color="auto"/>
            <w:bottom w:val="none" w:sz="0" w:space="0" w:color="auto"/>
            <w:right w:val="none" w:sz="0" w:space="0" w:color="auto"/>
          </w:divBdr>
        </w:div>
        <w:div w:id="1085608064">
          <w:marLeft w:val="480"/>
          <w:marRight w:val="0"/>
          <w:marTop w:val="0"/>
          <w:marBottom w:val="0"/>
          <w:divBdr>
            <w:top w:val="none" w:sz="0" w:space="0" w:color="auto"/>
            <w:left w:val="none" w:sz="0" w:space="0" w:color="auto"/>
            <w:bottom w:val="none" w:sz="0" w:space="0" w:color="auto"/>
            <w:right w:val="none" w:sz="0" w:space="0" w:color="auto"/>
          </w:divBdr>
        </w:div>
        <w:div w:id="1212351467">
          <w:marLeft w:val="480"/>
          <w:marRight w:val="0"/>
          <w:marTop w:val="0"/>
          <w:marBottom w:val="0"/>
          <w:divBdr>
            <w:top w:val="none" w:sz="0" w:space="0" w:color="auto"/>
            <w:left w:val="none" w:sz="0" w:space="0" w:color="auto"/>
            <w:bottom w:val="none" w:sz="0" w:space="0" w:color="auto"/>
            <w:right w:val="none" w:sz="0" w:space="0" w:color="auto"/>
          </w:divBdr>
        </w:div>
        <w:div w:id="1911110888">
          <w:marLeft w:val="480"/>
          <w:marRight w:val="0"/>
          <w:marTop w:val="0"/>
          <w:marBottom w:val="0"/>
          <w:divBdr>
            <w:top w:val="none" w:sz="0" w:space="0" w:color="auto"/>
            <w:left w:val="none" w:sz="0" w:space="0" w:color="auto"/>
            <w:bottom w:val="none" w:sz="0" w:space="0" w:color="auto"/>
            <w:right w:val="none" w:sz="0" w:space="0" w:color="auto"/>
          </w:divBdr>
        </w:div>
        <w:div w:id="15619282">
          <w:marLeft w:val="480"/>
          <w:marRight w:val="0"/>
          <w:marTop w:val="0"/>
          <w:marBottom w:val="0"/>
          <w:divBdr>
            <w:top w:val="none" w:sz="0" w:space="0" w:color="auto"/>
            <w:left w:val="none" w:sz="0" w:space="0" w:color="auto"/>
            <w:bottom w:val="none" w:sz="0" w:space="0" w:color="auto"/>
            <w:right w:val="none" w:sz="0" w:space="0" w:color="auto"/>
          </w:divBdr>
        </w:div>
        <w:div w:id="899369449">
          <w:marLeft w:val="480"/>
          <w:marRight w:val="0"/>
          <w:marTop w:val="0"/>
          <w:marBottom w:val="0"/>
          <w:divBdr>
            <w:top w:val="none" w:sz="0" w:space="0" w:color="auto"/>
            <w:left w:val="none" w:sz="0" w:space="0" w:color="auto"/>
            <w:bottom w:val="none" w:sz="0" w:space="0" w:color="auto"/>
            <w:right w:val="none" w:sz="0" w:space="0" w:color="auto"/>
          </w:divBdr>
        </w:div>
        <w:div w:id="1593009407">
          <w:marLeft w:val="480"/>
          <w:marRight w:val="0"/>
          <w:marTop w:val="0"/>
          <w:marBottom w:val="0"/>
          <w:divBdr>
            <w:top w:val="none" w:sz="0" w:space="0" w:color="auto"/>
            <w:left w:val="none" w:sz="0" w:space="0" w:color="auto"/>
            <w:bottom w:val="none" w:sz="0" w:space="0" w:color="auto"/>
            <w:right w:val="none" w:sz="0" w:space="0" w:color="auto"/>
          </w:divBdr>
        </w:div>
        <w:div w:id="1449815721">
          <w:marLeft w:val="480"/>
          <w:marRight w:val="0"/>
          <w:marTop w:val="0"/>
          <w:marBottom w:val="0"/>
          <w:divBdr>
            <w:top w:val="none" w:sz="0" w:space="0" w:color="auto"/>
            <w:left w:val="none" w:sz="0" w:space="0" w:color="auto"/>
            <w:bottom w:val="none" w:sz="0" w:space="0" w:color="auto"/>
            <w:right w:val="none" w:sz="0" w:space="0" w:color="auto"/>
          </w:divBdr>
        </w:div>
        <w:div w:id="1157067288">
          <w:marLeft w:val="480"/>
          <w:marRight w:val="0"/>
          <w:marTop w:val="0"/>
          <w:marBottom w:val="0"/>
          <w:divBdr>
            <w:top w:val="none" w:sz="0" w:space="0" w:color="auto"/>
            <w:left w:val="none" w:sz="0" w:space="0" w:color="auto"/>
            <w:bottom w:val="none" w:sz="0" w:space="0" w:color="auto"/>
            <w:right w:val="none" w:sz="0" w:space="0" w:color="auto"/>
          </w:divBdr>
        </w:div>
        <w:div w:id="113984798">
          <w:marLeft w:val="480"/>
          <w:marRight w:val="0"/>
          <w:marTop w:val="0"/>
          <w:marBottom w:val="0"/>
          <w:divBdr>
            <w:top w:val="none" w:sz="0" w:space="0" w:color="auto"/>
            <w:left w:val="none" w:sz="0" w:space="0" w:color="auto"/>
            <w:bottom w:val="none" w:sz="0" w:space="0" w:color="auto"/>
            <w:right w:val="none" w:sz="0" w:space="0" w:color="auto"/>
          </w:divBdr>
        </w:div>
        <w:div w:id="244415158">
          <w:marLeft w:val="480"/>
          <w:marRight w:val="0"/>
          <w:marTop w:val="0"/>
          <w:marBottom w:val="0"/>
          <w:divBdr>
            <w:top w:val="none" w:sz="0" w:space="0" w:color="auto"/>
            <w:left w:val="none" w:sz="0" w:space="0" w:color="auto"/>
            <w:bottom w:val="none" w:sz="0" w:space="0" w:color="auto"/>
            <w:right w:val="none" w:sz="0" w:space="0" w:color="auto"/>
          </w:divBdr>
        </w:div>
        <w:div w:id="1374772199">
          <w:marLeft w:val="480"/>
          <w:marRight w:val="0"/>
          <w:marTop w:val="0"/>
          <w:marBottom w:val="0"/>
          <w:divBdr>
            <w:top w:val="none" w:sz="0" w:space="0" w:color="auto"/>
            <w:left w:val="none" w:sz="0" w:space="0" w:color="auto"/>
            <w:bottom w:val="none" w:sz="0" w:space="0" w:color="auto"/>
            <w:right w:val="none" w:sz="0" w:space="0" w:color="auto"/>
          </w:divBdr>
        </w:div>
        <w:div w:id="1668288827">
          <w:marLeft w:val="480"/>
          <w:marRight w:val="0"/>
          <w:marTop w:val="0"/>
          <w:marBottom w:val="0"/>
          <w:divBdr>
            <w:top w:val="none" w:sz="0" w:space="0" w:color="auto"/>
            <w:left w:val="none" w:sz="0" w:space="0" w:color="auto"/>
            <w:bottom w:val="none" w:sz="0" w:space="0" w:color="auto"/>
            <w:right w:val="none" w:sz="0" w:space="0" w:color="auto"/>
          </w:divBdr>
        </w:div>
        <w:div w:id="1683121714">
          <w:marLeft w:val="480"/>
          <w:marRight w:val="0"/>
          <w:marTop w:val="0"/>
          <w:marBottom w:val="0"/>
          <w:divBdr>
            <w:top w:val="none" w:sz="0" w:space="0" w:color="auto"/>
            <w:left w:val="none" w:sz="0" w:space="0" w:color="auto"/>
            <w:bottom w:val="none" w:sz="0" w:space="0" w:color="auto"/>
            <w:right w:val="none" w:sz="0" w:space="0" w:color="auto"/>
          </w:divBdr>
        </w:div>
        <w:div w:id="239952284">
          <w:marLeft w:val="480"/>
          <w:marRight w:val="0"/>
          <w:marTop w:val="0"/>
          <w:marBottom w:val="0"/>
          <w:divBdr>
            <w:top w:val="none" w:sz="0" w:space="0" w:color="auto"/>
            <w:left w:val="none" w:sz="0" w:space="0" w:color="auto"/>
            <w:bottom w:val="none" w:sz="0" w:space="0" w:color="auto"/>
            <w:right w:val="none" w:sz="0" w:space="0" w:color="auto"/>
          </w:divBdr>
        </w:div>
        <w:div w:id="73549731">
          <w:marLeft w:val="480"/>
          <w:marRight w:val="0"/>
          <w:marTop w:val="0"/>
          <w:marBottom w:val="0"/>
          <w:divBdr>
            <w:top w:val="none" w:sz="0" w:space="0" w:color="auto"/>
            <w:left w:val="none" w:sz="0" w:space="0" w:color="auto"/>
            <w:bottom w:val="none" w:sz="0" w:space="0" w:color="auto"/>
            <w:right w:val="none" w:sz="0" w:space="0" w:color="auto"/>
          </w:divBdr>
        </w:div>
        <w:div w:id="1794205832">
          <w:marLeft w:val="480"/>
          <w:marRight w:val="0"/>
          <w:marTop w:val="0"/>
          <w:marBottom w:val="0"/>
          <w:divBdr>
            <w:top w:val="none" w:sz="0" w:space="0" w:color="auto"/>
            <w:left w:val="none" w:sz="0" w:space="0" w:color="auto"/>
            <w:bottom w:val="none" w:sz="0" w:space="0" w:color="auto"/>
            <w:right w:val="none" w:sz="0" w:space="0" w:color="auto"/>
          </w:divBdr>
        </w:div>
        <w:div w:id="36054556">
          <w:marLeft w:val="480"/>
          <w:marRight w:val="0"/>
          <w:marTop w:val="0"/>
          <w:marBottom w:val="0"/>
          <w:divBdr>
            <w:top w:val="none" w:sz="0" w:space="0" w:color="auto"/>
            <w:left w:val="none" w:sz="0" w:space="0" w:color="auto"/>
            <w:bottom w:val="none" w:sz="0" w:space="0" w:color="auto"/>
            <w:right w:val="none" w:sz="0" w:space="0" w:color="auto"/>
          </w:divBdr>
        </w:div>
        <w:div w:id="81613891">
          <w:marLeft w:val="480"/>
          <w:marRight w:val="0"/>
          <w:marTop w:val="0"/>
          <w:marBottom w:val="0"/>
          <w:divBdr>
            <w:top w:val="none" w:sz="0" w:space="0" w:color="auto"/>
            <w:left w:val="none" w:sz="0" w:space="0" w:color="auto"/>
            <w:bottom w:val="none" w:sz="0" w:space="0" w:color="auto"/>
            <w:right w:val="none" w:sz="0" w:space="0" w:color="auto"/>
          </w:divBdr>
        </w:div>
        <w:div w:id="1653408758">
          <w:marLeft w:val="480"/>
          <w:marRight w:val="0"/>
          <w:marTop w:val="0"/>
          <w:marBottom w:val="0"/>
          <w:divBdr>
            <w:top w:val="none" w:sz="0" w:space="0" w:color="auto"/>
            <w:left w:val="none" w:sz="0" w:space="0" w:color="auto"/>
            <w:bottom w:val="none" w:sz="0" w:space="0" w:color="auto"/>
            <w:right w:val="none" w:sz="0" w:space="0" w:color="auto"/>
          </w:divBdr>
        </w:div>
        <w:div w:id="1107508577">
          <w:marLeft w:val="480"/>
          <w:marRight w:val="0"/>
          <w:marTop w:val="0"/>
          <w:marBottom w:val="0"/>
          <w:divBdr>
            <w:top w:val="none" w:sz="0" w:space="0" w:color="auto"/>
            <w:left w:val="none" w:sz="0" w:space="0" w:color="auto"/>
            <w:bottom w:val="none" w:sz="0" w:space="0" w:color="auto"/>
            <w:right w:val="none" w:sz="0" w:space="0" w:color="auto"/>
          </w:divBdr>
        </w:div>
        <w:div w:id="1378704284">
          <w:marLeft w:val="480"/>
          <w:marRight w:val="0"/>
          <w:marTop w:val="0"/>
          <w:marBottom w:val="0"/>
          <w:divBdr>
            <w:top w:val="none" w:sz="0" w:space="0" w:color="auto"/>
            <w:left w:val="none" w:sz="0" w:space="0" w:color="auto"/>
            <w:bottom w:val="none" w:sz="0" w:space="0" w:color="auto"/>
            <w:right w:val="none" w:sz="0" w:space="0" w:color="auto"/>
          </w:divBdr>
        </w:div>
        <w:div w:id="1350913632">
          <w:marLeft w:val="480"/>
          <w:marRight w:val="0"/>
          <w:marTop w:val="0"/>
          <w:marBottom w:val="0"/>
          <w:divBdr>
            <w:top w:val="none" w:sz="0" w:space="0" w:color="auto"/>
            <w:left w:val="none" w:sz="0" w:space="0" w:color="auto"/>
            <w:bottom w:val="none" w:sz="0" w:space="0" w:color="auto"/>
            <w:right w:val="none" w:sz="0" w:space="0" w:color="auto"/>
          </w:divBdr>
        </w:div>
        <w:div w:id="796997341">
          <w:marLeft w:val="480"/>
          <w:marRight w:val="0"/>
          <w:marTop w:val="0"/>
          <w:marBottom w:val="0"/>
          <w:divBdr>
            <w:top w:val="none" w:sz="0" w:space="0" w:color="auto"/>
            <w:left w:val="none" w:sz="0" w:space="0" w:color="auto"/>
            <w:bottom w:val="none" w:sz="0" w:space="0" w:color="auto"/>
            <w:right w:val="none" w:sz="0" w:space="0" w:color="auto"/>
          </w:divBdr>
        </w:div>
        <w:div w:id="2039819598">
          <w:marLeft w:val="480"/>
          <w:marRight w:val="0"/>
          <w:marTop w:val="0"/>
          <w:marBottom w:val="0"/>
          <w:divBdr>
            <w:top w:val="none" w:sz="0" w:space="0" w:color="auto"/>
            <w:left w:val="none" w:sz="0" w:space="0" w:color="auto"/>
            <w:bottom w:val="none" w:sz="0" w:space="0" w:color="auto"/>
            <w:right w:val="none" w:sz="0" w:space="0" w:color="auto"/>
          </w:divBdr>
        </w:div>
        <w:div w:id="1790666509">
          <w:marLeft w:val="480"/>
          <w:marRight w:val="0"/>
          <w:marTop w:val="0"/>
          <w:marBottom w:val="0"/>
          <w:divBdr>
            <w:top w:val="none" w:sz="0" w:space="0" w:color="auto"/>
            <w:left w:val="none" w:sz="0" w:space="0" w:color="auto"/>
            <w:bottom w:val="none" w:sz="0" w:space="0" w:color="auto"/>
            <w:right w:val="none" w:sz="0" w:space="0" w:color="auto"/>
          </w:divBdr>
        </w:div>
        <w:div w:id="1221360740">
          <w:marLeft w:val="480"/>
          <w:marRight w:val="0"/>
          <w:marTop w:val="0"/>
          <w:marBottom w:val="0"/>
          <w:divBdr>
            <w:top w:val="none" w:sz="0" w:space="0" w:color="auto"/>
            <w:left w:val="none" w:sz="0" w:space="0" w:color="auto"/>
            <w:bottom w:val="none" w:sz="0" w:space="0" w:color="auto"/>
            <w:right w:val="none" w:sz="0" w:space="0" w:color="auto"/>
          </w:divBdr>
        </w:div>
        <w:div w:id="1893957106">
          <w:marLeft w:val="480"/>
          <w:marRight w:val="0"/>
          <w:marTop w:val="0"/>
          <w:marBottom w:val="0"/>
          <w:divBdr>
            <w:top w:val="none" w:sz="0" w:space="0" w:color="auto"/>
            <w:left w:val="none" w:sz="0" w:space="0" w:color="auto"/>
            <w:bottom w:val="none" w:sz="0" w:space="0" w:color="auto"/>
            <w:right w:val="none" w:sz="0" w:space="0" w:color="auto"/>
          </w:divBdr>
        </w:div>
        <w:div w:id="725223917">
          <w:marLeft w:val="480"/>
          <w:marRight w:val="0"/>
          <w:marTop w:val="0"/>
          <w:marBottom w:val="0"/>
          <w:divBdr>
            <w:top w:val="none" w:sz="0" w:space="0" w:color="auto"/>
            <w:left w:val="none" w:sz="0" w:space="0" w:color="auto"/>
            <w:bottom w:val="none" w:sz="0" w:space="0" w:color="auto"/>
            <w:right w:val="none" w:sz="0" w:space="0" w:color="auto"/>
          </w:divBdr>
        </w:div>
        <w:div w:id="1482308645">
          <w:marLeft w:val="480"/>
          <w:marRight w:val="0"/>
          <w:marTop w:val="0"/>
          <w:marBottom w:val="0"/>
          <w:divBdr>
            <w:top w:val="none" w:sz="0" w:space="0" w:color="auto"/>
            <w:left w:val="none" w:sz="0" w:space="0" w:color="auto"/>
            <w:bottom w:val="none" w:sz="0" w:space="0" w:color="auto"/>
            <w:right w:val="none" w:sz="0" w:space="0" w:color="auto"/>
          </w:divBdr>
        </w:div>
        <w:div w:id="1319722678">
          <w:marLeft w:val="480"/>
          <w:marRight w:val="0"/>
          <w:marTop w:val="0"/>
          <w:marBottom w:val="0"/>
          <w:divBdr>
            <w:top w:val="none" w:sz="0" w:space="0" w:color="auto"/>
            <w:left w:val="none" w:sz="0" w:space="0" w:color="auto"/>
            <w:bottom w:val="none" w:sz="0" w:space="0" w:color="auto"/>
            <w:right w:val="none" w:sz="0" w:space="0" w:color="auto"/>
          </w:divBdr>
        </w:div>
        <w:div w:id="1819348131">
          <w:marLeft w:val="480"/>
          <w:marRight w:val="0"/>
          <w:marTop w:val="0"/>
          <w:marBottom w:val="0"/>
          <w:divBdr>
            <w:top w:val="none" w:sz="0" w:space="0" w:color="auto"/>
            <w:left w:val="none" w:sz="0" w:space="0" w:color="auto"/>
            <w:bottom w:val="none" w:sz="0" w:space="0" w:color="auto"/>
            <w:right w:val="none" w:sz="0" w:space="0" w:color="auto"/>
          </w:divBdr>
        </w:div>
        <w:div w:id="1221408007">
          <w:marLeft w:val="480"/>
          <w:marRight w:val="0"/>
          <w:marTop w:val="0"/>
          <w:marBottom w:val="0"/>
          <w:divBdr>
            <w:top w:val="none" w:sz="0" w:space="0" w:color="auto"/>
            <w:left w:val="none" w:sz="0" w:space="0" w:color="auto"/>
            <w:bottom w:val="none" w:sz="0" w:space="0" w:color="auto"/>
            <w:right w:val="none" w:sz="0" w:space="0" w:color="auto"/>
          </w:divBdr>
        </w:div>
      </w:divsChild>
    </w:div>
    <w:div w:id="590044627">
      <w:bodyDiv w:val="1"/>
      <w:marLeft w:val="0"/>
      <w:marRight w:val="0"/>
      <w:marTop w:val="0"/>
      <w:marBottom w:val="0"/>
      <w:divBdr>
        <w:top w:val="none" w:sz="0" w:space="0" w:color="auto"/>
        <w:left w:val="none" w:sz="0" w:space="0" w:color="auto"/>
        <w:bottom w:val="none" w:sz="0" w:space="0" w:color="auto"/>
        <w:right w:val="none" w:sz="0" w:space="0" w:color="auto"/>
      </w:divBdr>
    </w:div>
    <w:div w:id="590430148">
      <w:bodyDiv w:val="1"/>
      <w:marLeft w:val="0"/>
      <w:marRight w:val="0"/>
      <w:marTop w:val="0"/>
      <w:marBottom w:val="0"/>
      <w:divBdr>
        <w:top w:val="none" w:sz="0" w:space="0" w:color="auto"/>
        <w:left w:val="none" w:sz="0" w:space="0" w:color="auto"/>
        <w:bottom w:val="none" w:sz="0" w:space="0" w:color="auto"/>
        <w:right w:val="none" w:sz="0" w:space="0" w:color="auto"/>
      </w:divBdr>
    </w:div>
    <w:div w:id="591090539">
      <w:bodyDiv w:val="1"/>
      <w:marLeft w:val="0"/>
      <w:marRight w:val="0"/>
      <w:marTop w:val="0"/>
      <w:marBottom w:val="0"/>
      <w:divBdr>
        <w:top w:val="none" w:sz="0" w:space="0" w:color="auto"/>
        <w:left w:val="none" w:sz="0" w:space="0" w:color="auto"/>
        <w:bottom w:val="none" w:sz="0" w:space="0" w:color="auto"/>
        <w:right w:val="none" w:sz="0" w:space="0" w:color="auto"/>
      </w:divBdr>
    </w:div>
    <w:div w:id="591665313">
      <w:bodyDiv w:val="1"/>
      <w:marLeft w:val="0"/>
      <w:marRight w:val="0"/>
      <w:marTop w:val="0"/>
      <w:marBottom w:val="0"/>
      <w:divBdr>
        <w:top w:val="none" w:sz="0" w:space="0" w:color="auto"/>
        <w:left w:val="none" w:sz="0" w:space="0" w:color="auto"/>
        <w:bottom w:val="none" w:sz="0" w:space="0" w:color="auto"/>
        <w:right w:val="none" w:sz="0" w:space="0" w:color="auto"/>
      </w:divBdr>
    </w:div>
    <w:div w:id="592125486">
      <w:bodyDiv w:val="1"/>
      <w:marLeft w:val="0"/>
      <w:marRight w:val="0"/>
      <w:marTop w:val="0"/>
      <w:marBottom w:val="0"/>
      <w:divBdr>
        <w:top w:val="none" w:sz="0" w:space="0" w:color="auto"/>
        <w:left w:val="none" w:sz="0" w:space="0" w:color="auto"/>
        <w:bottom w:val="none" w:sz="0" w:space="0" w:color="auto"/>
        <w:right w:val="none" w:sz="0" w:space="0" w:color="auto"/>
      </w:divBdr>
    </w:div>
    <w:div w:id="593827989">
      <w:bodyDiv w:val="1"/>
      <w:marLeft w:val="0"/>
      <w:marRight w:val="0"/>
      <w:marTop w:val="0"/>
      <w:marBottom w:val="0"/>
      <w:divBdr>
        <w:top w:val="none" w:sz="0" w:space="0" w:color="auto"/>
        <w:left w:val="none" w:sz="0" w:space="0" w:color="auto"/>
        <w:bottom w:val="none" w:sz="0" w:space="0" w:color="auto"/>
        <w:right w:val="none" w:sz="0" w:space="0" w:color="auto"/>
      </w:divBdr>
    </w:div>
    <w:div w:id="594948085">
      <w:bodyDiv w:val="1"/>
      <w:marLeft w:val="0"/>
      <w:marRight w:val="0"/>
      <w:marTop w:val="0"/>
      <w:marBottom w:val="0"/>
      <w:divBdr>
        <w:top w:val="none" w:sz="0" w:space="0" w:color="auto"/>
        <w:left w:val="none" w:sz="0" w:space="0" w:color="auto"/>
        <w:bottom w:val="none" w:sz="0" w:space="0" w:color="auto"/>
        <w:right w:val="none" w:sz="0" w:space="0" w:color="auto"/>
      </w:divBdr>
    </w:div>
    <w:div w:id="595863028">
      <w:bodyDiv w:val="1"/>
      <w:marLeft w:val="0"/>
      <w:marRight w:val="0"/>
      <w:marTop w:val="0"/>
      <w:marBottom w:val="0"/>
      <w:divBdr>
        <w:top w:val="none" w:sz="0" w:space="0" w:color="auto"/>
        <w:left w:val="none" w:sz="0" w:space="0" w:color="auto"/>
        <w:bottom w:val="none" w:sz="0" w:space="0" w:color="auto"/>
        <w:right w:val="none" w:sz="0" w:space="0" w:color="auto"/>
      </w:divBdr>
    </w:div>
    <w:div w:id="597325220">
      <w:bodyDiv w:val="1"/>
      <w:marLeft w:val="0"/>
      <w:marRight w:val="0"/>
      <w:marTop w:val="0"/>
      <w:marBottom w:val="0"/>
      <w:divBdr>
        <w:top w:val="none" w:sz="0" w:space="0" w:color="auto"/>
        <w:left w:val="none" w:sz="0" w:space="0" w:color="auto"/>
        <w:bottom w:val="none" w:sz="0" w:space="0" w:color="auto"/>
        <w:right w:val="none" w:sz="0" w:space="0" w:color="auto"/>
      </w:divBdr>
    </w:div>
    <w:div w:id="597564785">
      <w:bodyDiv w:val="1"/>
      <w:marLeft w:val="0"/>
      <w:marRight w:val="0"/>
      <w:marTop w:val="0"/>
      <w:marBottom w:val="0"/>
      <w:divBdr>
        <w:top w:val="none" w:sz="0" w:space="0" w:color="auto"/>
        <w:left w:val="none" w:sz="0" w:space="0" w:color="auto"/>
        <w:bottom w:val="none" w:sz="0" w:space="0" w:color="auto"/>
        <w:right w:val="none" w:sz="0" w:space="0" w:color="auto"/>
      </w:divBdr>
    </w:div>
    <w:div w:id="598610676">
      <w:bodyDiv w:val="1"/>
      <w:marLeft w:val="0"/>
      <w:marRight w:val="0"/>
      <w:marTop w:val="0"/>
      <w:marBottom w:val="0"/>
      <w:divBdr>
        <w:top w:val="none" w:sz="0" w:space="0" w:color="auto"/>
        <w:left w:val="none" w:sz="0" w:space="0" w:color="auto"/>
        <w:bottom w:val="none" w:sz="0" w:space="0" w:color="auto"/>
        <w:right w:val="none" w:sz="0" w:space="0" w:color="auto"/>
      </w:divBdr>
    </w:div>
    <w:div w:id="602373873">
      <w:bodyDiv w:val="1"/>
      <w:marLeft w:val="0"/>
      <w:marRight w:val="0"/>
      <w:marTop w:val="0"/>
      <w:marBottom w:val="0"/>
      <w:divBdr>
        <w:top w:val="none" w:sz="0" w:space="0" w:color="auto"/>
        <w:left w:val="none" w:sz="0" w:space="0" w:color="auto"/>
        <w:bottom w:val="none" w:sz="0" w:space="0" w:color="auto"/>
        <w:right w:val="none" w:sz="0" w:space="0" w:color="auto"/>
      </w:divBdr>
    </w:div>
    <w:div w:id="604267904">
      <w:bodyDiv w:val="1"/>
      <w:marLeft w:val="0"/>
      <w:marRight w:val="0"/>
      <w:marTop w:val="0"/>
      <w:marBottom w:val="0"/>
      <w:divBdr>
        <w:top w:val="none" w:sz="0" w:space="0" w:color="auto"/>
        <w:left w:val="none" w:sz="0" w:space="0" w:color="auto"/>
        <w:bottom w:val="none" w:sz="0" w:space="0" w:color="auto"/>
        <w:right w:val="none" w:sz="0" w:space="0" w:color="auto"/>
      </w:divBdr>
    </w:div>
    <w:div w:id="604458953">
      <w:bodyDiv w:val="1"/>
      <w:marLeft w:val="0"/>
      <w:marRight w:val="0"/>
      <w:marTop w:val="0"/>
      <w:marBottom w:val="0"/>
      <w:divBdr>
        <w:top w:val="none" w:sz="0" w:space="0" w:color="auto"/>
        <w:left w:val="none" w:sz="0" w:space="0" w:color="auto"/>
        <w:bottom w:val="none" w:sz="0" w:space="0" w:color="auto"/>
        <w:right w:val="none" w:sz="0" w:space="0" w:color="auto"/>
      </w:divBdr>
    </w:div>
    <w:div w:id="605507670">
      <w:bodyDiv w:val="1"/>
      <w:marLeft w:val="0"/>
      <w:marRight w:val="0"/>
      <w:marTop w:val="0"/>
      <w:marBottom w:val="0"/>
      <w:divBdr>
        <w:top w:val="none" w:sz="0" w:space="0" w:color="auto"/>
        <w:left w:val="none" w:sz="0" w:space="0" w:color="auto"/>
        <w:bottom w:val="none" w:sz="0" w:space="0" w:color="auto"/>
        <w:right w:val="none" w:sz="0" w:space="0" w:color="auto"/>
      </w:divBdr>
    </w:div>
    <w:div w:id="605817503">
      <w:bodyDiv w:val="1"/>
      <w:marLeft w:val="0"/>
      <w:marRight w:val="0"/>
      <w:marTop w:val="0"/>
      <w:marBottom w:val="0"/>
      <w:divBdr>
        <w:top w:val="none" w:sz="0" w:space="0" w:color="auto"/>
        <w:left w:val="none" w:sz="0" w:space="0" w:color="auto"/>
        <w:bottom w:val="none" w:sz="0" w:space="0" w:color="auto"/>
        <w:right w:val="none" w:sz="0" w:space="0" w:color="auto"/>
      </w:divBdr>
      <w:divsChild>
        <w:div w:id="1237936520">
          <w:marLeft w:val="480"/>
          <w:marRight w:val="0"/>
          <w:marTop w:val="0"/>
          <w:marBottom w:val="0"/>
          <w:divBdr>
            <w:top w:val="none" w:sz="0" w:space="0" w:color="auto"/>
            <w:left w:val="none" w:sz="0" w:space="0" w:color="auto"/>
            <w:bottom w:val="none" w:sz="0" w:space="0" w:color="auto"/>
            <w:right w:val="none" w:sz="0" w:space="0" w:color="auto"/>
          </w:divBdr>
        </w:div>
        <w:div w:id="710810175">
          <w:marLeft w:val="480"/>
          <w:marRight w:val="0"/>
          <w:marTop w:val="0"/>
          <w:marBottom w:val="0"/>
          <w:divBdr>
            <w:top w:val="none" w:sz="0" w:space="0" w:color="auto"/>
            <w:left w:val="none" w:sz="0" w:space="0" w:color="auto"/>
            <w:bottom w:val="none" w:sz="0" w:space="0" w:color="auto"/>
            <w:right w:val="none" w:sz="0" w:space="0" w:color="auto"/>
          </w:divBdr>
        </w:div>
        <w:div w:id="1701475147">
          <w:marLeft w:val="480"/>
          <w:marRight w:val="0"/>
          <w:marTop w:val="0"/>
          <w:marBottom w:val="0"/>
          <w:divBdr>
            <w:top w:val="none" w:sz="0" w:space="0" w:color="auto"/>
            <w:left w:val="none" w:sz="0" w:space="0" w:color="auto"/>
            <w:bottom w:val="none" w:sz="0" w:space="0" w:color="auto"/>
            <w:right w:val="none" w:sz="0" w:space="0" w:color="auto"/>
          </w:divBdr>
        </w:div>
        <w:div w:id="891233163">
          <w:marLeft w:val="480"/>
          <w:marRight w:val="0"/>
          <w:marTop w:val="0"/>
          <w:marBottom w:val="0"/>
          <w:divBdr>
            <w:top w:val="none" w:sz="0" w:space="0" w:color="auto"/>
            <w:left w:val="none" w:sz="0" w:space="0" w:color="auto"/>
            <w:bottom w:val="none" w:sz="0" w:space="0" w:color="auto"/>
            <w:right w:val="none" w:sz="0" w:space="0" w:color="auto"/>
          </w:divBdr>
        </w:div>
        <w:div w:id="606347409">
          <w:marLeft w:val="480"/>
          <w:marRight w:val="0"/>
          <w:marTop w:val="0"/>
          <w:marBottom w:val="0"/>
          <w:divBdr>
            <w:top w:val="none" w:sz="0" w:space="0" w:color="auto"/>
            <w:left w:val="none" w:sz="0" w:space="0" w:color="auto"/>
            <w:bottom w:val="none" w:sz="0" w:space="0" w:color="auto"/>
            <w:right w:val="none" w:sz="0" w:space="0" w:color="auto"/>
          </w:divBdr>
        </w:div>
        <w:div w:id="1583447513">
          <w:marLeft w:val="480"/>
          <w:marRight w:val="0"/>
          <w:marTop w:val="0"/>
          <w:marBottom w:val="0"/>
          <w:divBdr>
            <w:top w:val="none" w:sz="0" w:space="0" w:color="auto"/>
            <w:left w:val="none" w:sz="0" w:space="0" w:color="auto"/>
            <w:bottom w:val="none" w:sz="0" w:space="0" w:color="auto"/>
            <w:right w:val="none" w:sz="0" w:space="0" w:color="auto"/>
          </w:divBdr>
        </w:div>
        <w:div w:id="433594190">
          <w:marLeft w:val="480"/>
          <w:marRight w:val="0"/>
          <w:marTop w:val="0"/>
          <w:marBottom w:val="0"/>
          <w:divBdr>
            <w:top w:val="none" w:sz="0" w:space="0" w:color="auto"/>
            <w:left w:val="none" w:sz="0" w:space="0" w:color="auto"/>
            <w:bottom w:val="none" w:sz="0" w:space="0" w:color="auto"/>
            <w:right w:val="none" w:sz="0" w:space="0" w:color="auto"/>
          </w:divBdr>
        </w:div>
        <w:div w:id="377516929">
          <w:marLeft w:val="480"/>
          <w:marRight w:val="0"/>
          <w:marTop w:val="0"/>
          <w:marBottom w:val="0"/>
          <w:divBdr>
            <w:top w:val="none" w:sz="0" w:space="0" w:color="auto"/>
            <w:left w:val="none" w:sz="0" w:space="0" w:color="auto"/>
            <w:bottom w:val="none" w:sz="0" w:space="0" w:color="auto"/>
            <w:right w:val="none" w:sz="0" w:space="0" w:color="auto"/>
          </w:divBdr>
        </w:div>
        <w:div w:id="1479883910">
          <w:marLeft w:val="480"/>
          <w:marRight w:val="0"/>
          <w:marTop w:val="0"/>
          <w:marBottom w:val="0"/>
          <w:divBdr>
            <w:top w:val="none" w:sz="0" w:space="0" w:color="auto"/>
            <w:left w:val="none" w:sz="0" w:space="0" w:color="auto"/>
            <w:bottom w:val="none" w:sz="0" w:space="0" w:color="auto"/>
            <w:right w:val="none" w:sz="0" w:space="0" w:color="auto"/>
          </w:divBdr>
        </w:div>
        <w:div w:id="121731461">
          <w:marLeft w:val="480"/>
          <w:marRight w:val="0"/>
          <w:marTop w:val="0"/>
          <w:marBottom w:val="0"/>
          <w:divBdr>
            <w:top w:val="none" w:sz="0" w:space="0" w:color="auto"/>
            <w:left w:val="none" w:sz="0" w:space="0" w:color="auto"/>
            <w:bottom w:val="none" w:sz="0" w:space="0" w:color="auto"/>
            <w:right w:val="none" w:sz="0" w:space="0" w:color="auto"/>
          </w:divBdr>
        </w:div>
        <w:div w:id="338387323">
          <w:marLeft w:val="480"/>
          <w:marRight w:val="0"/>
          <w:marTop w:val="0"/>
          <w:marBottom w:val="0"/>
          <w:divBdr>
            <w:top w:val="none" w:sz="0" w:space="0" w:color="auto"/>
            <w:left w:val="none" w:sz="0" w:space="0" w:color="auto"/>
            <w:bottom w:val="none" w:sz="0" w:space="0" w:color="auto"/>
            <w:right w:val="none" w:sz="0" w:space="0" w:color="auto"/>
          </w:divBdr>
        </w:div>
        <w:div w:id="1477379908">
          <w:marLeft w:val="480"/>
          <w:marRight w:val="0"/>
          <w:marTop w:val="0"/>
          <w:marBottom w:val="0"/>
          <w:divBdr>
            <w:top w:val="none" w:sz="0" w:space="0" w:color="auto"/>
            <w:left w:val="none" w:sz="0" w:space="0" w:color="auto"/>
            <w:bottom w:val="none" w:sz="0" w:space="0" w:color="auto"/>
            <w:right w:val="none" w:sz="0" w:space="0" w:color="auto"/>
          </w:divBdr>
        </w:div>
        <w:div w:id="1181774445">
          <w:marLeft w:val="480"/>
          <w:marRight w:val="0"/>
          <w:marTop w:val="0"/>
          <w:marBottom w:val="0"/>
          <w:divBdr>
            <w:top w:val="none" w:sz="0" w:space="0" w:color="auto"/>
            <w:left w:val="none" w:sz="0" w:space="0" w:color="auto"/>
            <w:bottom w:val="none" w:sz="0" w:space="0" w:color="auto"/>
            <w:right w:val="none" w:sz="0" w:space="0" w:color="auto"/>
          </w:divBdr>
        </w:div>
        <w:div w:id="1842313079">
          <w:marLeft w:val="480"/>
          <w:marRight w:val="0"/>
          <w:marTop w:val="0"/>
          <w:marBottom w:val="0"/>
          <w:divBdr>
            <w:top w:val="none" w:sz="0" w:space="0" w:color="auto"/>
            <w:left w:val="none" w:sz="0" w:space="0" w:color="auto"/>
            <w:bottom w:val="none" w:sz="0" w:space="0" w:color="auto"/>
            <w:right w:val="none" w:sz="0" w:space="0" w:color="auto"/>
          </w:divBdr>
        </w:div>
        <w:div w:id="1004288308">
          <w:marLeft w:val="480"/>
          <w:marRight w:val="0"/>
          <w:marTop w:val="0"/>
          <w:marBottom w:val="0"/>
          <w:divBdr>
            <w:top w:val="none" w:sz="0" w:space="0" w:color="auto"/>
            <w:left w:val="none" w:sz="0" w:space="0" w:color="auto"/>
            <w:bottom w:val="none" w:sz="0" w:space="0" w:color="auto"/>
            <w:right w:val="none" w:sz="0" w:space="0" w:color="auto"/>
          </w:divBdr>
        </w:div>
        <w:div w:id="454711651">
          <w:marLeft w:val="480"/>
          <w:marRight w:val="0"/>
          <w:marTop w:val="0"/>
          <w:marBottom w:val="0"/>
          <w:divBdr>
            <w:top w:val="none" w:sz="0" w:space="0" w:color="auto"/>
            <w:left w:val="none" w:sz="0" w:space="0" w:color="auto"/>
            <w:bottom w:val="none" w:sz="0" w:space="0" w:color="auto"/>
            <w:right w:val="none" w:sz="0" w:space="0" w:color="auto"/>
          </w:divBdr>
        </w:div>
        <w:div w:id="1513832604">
          <w:marLeft w:val="480"/>
          <w:marRight w:val="0"/>
          <w:marTop w:val="0"/>
          <w:marBottom w:val="0"/>
          <w:divBdr>
            <w:top w:val="none" w:sz="0" w:space="0" w:color="auto"/>
            <w:left w:val="none" w:sz="0" w:space="0" w:color="auto"/>
            <w:bottom w:val="none" w:sz="0" w:space="0" w:color="auto"/>
            <w:right w:val="none" w:sz="0" w:space="0" w:color="auto"/>
          </w:divBdr>
        </w:div>
        <w:div w:id="1128549689">
          <w:marLeft w:val="480"/>
          <w:marRight w:val="0"/>
          <w:marTop w:val="0"/>
          <w:marBottom w:val="0"/>
          <w:divBdr>
            <w:top w:val="none" w:sz="0" w:space="0" w:color="auto"/>
            <w:left w:val="none" w:sz="0" w:space="0" w:color="auto"/>
            <w:bottom w:val="none" w:sz="0" w:space="0" w:color="auto"/>
            <w:right w:val="none" w:sz="0" w:space="0" w:color="auto"/>
          </w:divBdr>
        </w:div>
        <w:div w:id="792865030">
          <w:marLeft w:val="480"/>
          <w:marRight w:val="0"/>
          <w:marTop w:val="0"/>
          <w:marBottom w:val="0"/>
          <w:divBdr>
            <w:top w:val="none" w:sz="0" w:space="0" w:color="auto"/>
            <w:left w:val="none" w:sz="0" w:space="0" w:color="auto"/>
            <w:bottom w:val="none" w:sz="0" w:space="0" w:color="auto"/>
            <w:right w:val="none" w:sz="0" w:space="0" w:color="auto"/>
          </w:divBdr>
        </w:div>
        <w:div w:id="1296181752">
          <w:marLeft w:val="480"/>
          <w:marRight w:val="0"/>
          <w:marTop w:val="0"/>
          <w:marBottom w:val="0"/>
          <w:divBdr>
            <w:top w:val="none" w:sz="0" w:space="0" w:color="auto"/>
            <w:left w:val="none" w:sz="0" w:space="0" w:color="auto"/>
            <w:bottom w:val="none" w:sz="0" w:space="0" w:color="auto"/>
            <w:right w:val="none" w:sz="0" w:space="0" w:color="auto"/>
          </w:divBdr>
        </w:div>
        <w:div w:id="564873034">
          <w:marLeft w:val="480"/>
          <w:marRight w:val="0"/>
          <w:marTop w:val="0"/>
          <w:marBottom w:val="0"/>
          <w:divBdr>
            <w:top w:val="none" w:sz="0" w:space="0" w:color="auto"/>
            <w:left w:val="none" w:sz="0" w:space="0" w:color="auto"/>
            <w:bottom w:val="none" w:sz="0" w:space="0" w:color="auto"/>
            <w:right w:val="none" w:sz="0" w:space="0" w:color="auto"/>
          </w:divBdr>
        </w:div>
        <w:div w:id="88549434">
          <w:marLeft w:val="480"/>
          <w:marRight w:val="0"/>
          <w:marTop w:val="0"/>
          <w:marBottom w:val="0"/>
          <w:divBdr>
            <w:top w:val="none" w:sz="0" w:space="0" w:color="auto"/>
            <w:left w:val="none" w:sz="0" w:space="0" w:color="auto"/>
            <w:bottom w:val="none" w:sz="0" w:space="0" w:color="auto"/>
            <w:right w:val="none" w:sz="0" w:space="0" w:color="auto"/>
          </w:divBdr>
        </w:div>
        <w:div w:id="1034767393">
          <w:marLeft w:val="480"/>
          <w:marRight w:val="0"/>
          <w:marTop w:val="0"/>
          <w:marBottom w:val="0"/>
          <w:divBdr>
            <w:top w:val="none" w:sz="0" w:space="0" w:color="auto"/>
            <w:left w:val="none" w:sz="0" w:space="0" w:color="auto"/>
            <w:bottom w:val="none" w:sz="0" w:space="0" w:color="auto"/>
            <w:right w:val="none" w:sz="0" w:space="0" w:color="auto"/>
          </w:divBdr>
        </w:div>
        <w:div w:id="902058829">
          <w:marLeft w:val="480"/>
          <w:marRight w:val="0"/>
          <w:marTop w:val="0"/>
          <w:marBottom w:val="0"/>
          <w:divBdr>
            <w:top w:val="none" w:sz="0" w:space="0" w:color="auto"/>
            <w:left w:val="none" w:sz="0" w:space="0" w:color="auto"/>
            <w:bottom w:val="none" w:sz="0" w:space="0" w:color="auto"/>
            <w:right w:val="none" w:sz="0" w:space="0" w:color="auto"/>
          </w:divBdr>
        </w:div>
        <w:div w:id="1509173093">
          <w:marLeft w:val="480"/>
          <w:marRight w:val="0"/>
          <w:marTop w:val="0"/>
          <w:marBottom w:val="0"/>
          <w:divBdr>
            <w:top w:val="none" w:sz="0" w:space="0" w:color="auto"/>
            <w:left w:val="none" w:sz="0" w:space="0" w:color="auto"/>
            <w:bottom w:val="none" w:sz="0" w:space="0" w:color="auto"/>
            <w:right w:val="none" w:sz="0" w:space="0" w:color="auto"/>
          </w:divBdr>
        </w:div>
        <w:div w:id="1658924691">
          <w:marLeft w:val="480"/>
          <w:marRight w:val="0"/>
          <w:marTop w:val="0"/>
          <w:marBottom w:val="0"/>
          <w:divBdr>
            <w:top w:val="none" w:sz="0" w:space="0" w:color="auto"/>
            <w:left w:val="none" w:sz="0" w:space="0" w:color="auto"/>
            <w:bottom w:val="none" w:sz="0" w:space="0" w:color="auto"/>
            <w:right w:val="none" w:sz="0" w:space="0" w:color="auto"/>
          </w:divBdr>
        </w:div>
        <w:div w:id="1482112626">
          <w:marLeft w:val="480"/>
          <w:marRight w:val="0"/>
          <w:marTop w:val="0"/>
          <w:marBottom w:val="0"/>
          <w:divBdr>
            <w:top w:val="none" w:sz="0" w:space="0" w:color="auto"/>
            <w:left w:val="none" w:sz="0" w:space="0" w:color="auto"/>
            <w:bottom w:val="none" w:sz="0" w:space="0" w:color="auto"/>
            <w:right w:val="none" w:sz="0" w:space="0" w:color="auto"/>
          </w:divBdr>
        </w:div>
      </w:divsChild>
    </w:div>
    <w:div w:id="605887616">
      <w:bodyDiv w:val="1"/>
      <w:marLeft w:val="0"/>
      <w:marRight w:val="0"/>
      <w:marTop w:val="0"/>
      <w:marBottom w:val="0"/>
      <w:divBdr>
        <w:top w:val="none" w:sz="0" w:space="0" w:color="auto"/>
        <w:left w:val="none" w:sz="0" w:space="0" w:color="auto"/>
        <w:bottom w:val="none" w:sz="0" w:space="0" w:color="auto"/>
        <w:right w:val="none" w:sz="0" w:space="0" w:color="auto"/>
      </w:divBdr>
    </w:div>
    <w:div w:id="606159435">
      <w:bodyDiv w:val="1"/>
      <w:marLeft w:val="0"/>
      <w:marRight w:val="0"/>
      <w:marTop w:val="0"/>
      <w:marBottom w:val="0"/>
      <w:divBdr>
        <w:top w:val="none" w:sz="0" w:space="0" w:color="auto"/>
        <w:left w:val="none" w:sz="0" w:space="0" w:color="auto"/>
        <w:bottom w:val="none" w:sz="0" w:space="0" w:color="auto"/>
        <w:right w:val="none" w:sz="0" w:space="0" w:color="auto"/>
      </w:divBdr>
    </w:div>
    <w:div w:id="606425873">
      <w:bodyDiv w:val="1"/>
      <w:marLeft w:val="0"/>
      <w:marRight w:val="0"/>
      <w:marTop w:val="0"/>
      <w:marBottom w:val="0"/>
      <w:divBdr>
        <w:top w:val="none" w:sz="0" w:space="0" w:color="auto"/>
        <w:left w:val="none" w:sz="0" w:space="0" w:color="auto"/>
        <w:bottom w:val="none" w:sz="0" w:space="0" w:color="auto"/>
        <w:right w:val="none" w:sz="0" w:space="0" w:color="auto"/>
      </w:divBdr>
    </w:div>
    <w:div w:id="607857603">
      <w:bodyDiv w:val="1"/>
      <w:marLeft w:val="0"/>
      <w:marRight w:val="0"/>
      <w:marTop w:val="0"/>
      <w:marBottom w:val="0"/>
      <w:divBdr>
        <w:top w:val="none" w:sz="0" w:space="0" w:color="auto"/>
        <w:left w:val="none" w:sz="0" w:space="0" w:color="auto"/>
        <w:bottom w:val="none" w:sz="0" w:space="0" w:color="auto"/>
        <w:right w:val="none" w:sz="0" w:space="0" w:color="auto"/>
      </w:divBdr>
    </w:div>
    <w:div w:id="607860476">
      <w:bodyDiv w:val="1"/>
      <w:marLeft w:val="0"/>
      <w:marRight w:val="0"/>
      <w:marTop w:val="0"/>
      <w:marBottom w:val="0"/>
      <w:divBdr>
        <w:top w:val="none" w:sz="0" w:space="0" w:color="auto"/>
        <w:left w:val="none" w:sz="0" w:space="0" w:color="auto"/>
        <w:bottom w:val="none" w:sz="0" w:space="0" w:color="auto"/>
        <w:right w:val="none" w:sz="0" w:space="0" w:color="auto"/>
      </w:divBdr>
    </w:div>
    <w:div w:id="608466805">
      <w:bodyDiv w:val="1"/>
      <w:marLeft w:val="0"/>
      <w:marRight w:val="0"/>
      <w:marTop w:val="0"/>
      <w:marBottom w:val="0"/>
      <w:divBdr>
        <w:top w:val="none" w:sz="0" w:space="0" w:color="auto"/>
        <w:left w:val="none" w:sz="0" w:space="0" w:color="auto"/>
        <w:bottom w:val="none" w:sz="0" w:space="0" w:color="auto"/>
        <w:right w:val="none" w:sz="0" w:space="0" w:color="auto"/>
      </w:divBdr>
    </w:div>
    <w:div w:id="610363498">
      <w:bodyDiv w:val="1"/>
      <w:marLeft w:val="0"/>
      <w:marRight w:val="0"/>
      <w:marTop w:val="0"/>
      <w:marBottom w:val="0"/>
      <w:divBdr>
        <w:top w:val="none" w:sz="0" w:space="0" w:color="auto"/>
        <w:left w:val="none" w:sz="0" w:space="0" w:color="auto"/>
        <w:bottom w:val="none" w:sz="0" w:space="0" w:color="auto"/>
        <w:right w:val="none" w:sz="0" w:space="0" w:color="auto"/>
      </w:divBdr>
    </w:div>
    <w:div w:id="610477253">
      <w:bodyDiv w:val="1"/>
      <w:marLeft w:val="0"/>
      <w:marRight w:val="0"/>
      <w:marTop w:val="0"/>
      <w:marBottom w:val="0"/>
      <w:divBdr>
        <w:top w:val="none" w:sz="0" w:space="0" w:color="auto"/>
        <w:left w:val="none" w:sz="0" w:space="0" w:color="auto"/>
        <w:bottom w:val="none" w:sz="0" w:space="0" w:color="auto"/>
        <w:right w:val="none" w:sz="0" w:space="0" w:color="auto"/>
      </w:divBdr>
    </w:div>
    <w:div w:id="611596261">
      <w:bodyDiv w:val="1"/>
      <w:marLeft w:val="0"/>
      <w:marRight w:val="0"/>
      <w:marTop w:val="0"/>
      <w:marBottom w:val="0"/>
      <w:divBdr>
        <w:top w:val="none" w:sz="0" w:space="0" w:color="auto"/>
        <w:left w:val="none" w:sz="0" w:space="0" w:color="auto"/>
        <w:bottom w:val="none" w:sz="0" w:space="0" w:color="auto"/>
        <w:right w:val="none" w:sz="0" w:space="0" w:color="auto"/>
      </w:divBdr>
    </w:div>
    <w:div w:id="612132534">
      <w:bodyDiv w:val="1"/>
      <w:marLeft w:val="0"/>
      <w:marRight w:val="0"/>
      <w:marTop w:val="0"/>
      <w:marBottom w:val="0"/>
      <w:divBdr>
        <w:top w:val="none" w:sz="0" w:space="0" w:color="auto"/>
        <w:left w:val="none" w:sz="0" w:space="0" w:color="auto"/>
        <w:bottom w:val="none" w:sz="0" w:space="0" w:color="auto"/>
        <w:right w:val="none" w:sz="0" w:space="0" w:color="auto"/>
      </w:divBdr>
    </w:div>
    <w:div w:id="612173102">
      <w:bodyDiv w:val="1"/>
      <w:marLeft w:val="0"/>
      <w:marRight w:val="0"/>
      <w:marTop w:val="0"/>
      <w:marBottom w:val="0"/>
      <w:divBdr>
        <w:top w:val="none" w:sz="0" w:space="0" w:color="auto"/>
        <w:left w:val="none" w:sz="0" w:space="0" w:color="auto"/>
        <w:bottom w:val="none" w:sz="0" w:space="0" w:color="auto"/>
        <w:right w:val="none" w:sz="0" w:space="0" w:color="auto"/>
      </w:divBdr>
    </w:div>
    <w:div w:id="612177356">
      <w:bodyDiv w:val="1"/>
      <w:marLeft w:val="0"/>
      <w:marRight w:val="0"/>
      <w:marTop w:val="0"/>
      <w:marBottom w:val="0"/>
      <w:divBdr>
        <w:top w:val="none" w:sz="0" w:space="0" w:color="auto"/>
        <w:left w:val="none" w:sz="0" w:space="0" w:color="auto"/>
        <w:bottom w:val="none" w:sz="0" w:space="0" w:color="auto"/>
        <w:right w:val="none" w:sz="0" w:space="0" w:color="auto"/>
      </w:divBdr>
    </w:div>
    <w:div w:id="612445062">
      <w:bodyDiv w:val="1"/>
      <w:marLeft w:val="0"/>
      <w:marRight w:val="0"/>
      <w:marTop w:val="0"/>
      <w:marBottom w:val="0"/>
      <w:divBdr>
        <w:top w:val="none" w:sz="0" w:space="0" w:color="auto"/>
        <w:left w:val="none" w:sz="0" w:space="0" w:color="auto"/>
        <w:bottom w:val="none" w:sz="0" w:space="0" w:color="auto"/>
        <w:right w:val="none" w:sz="0" w:space="0" w:color="auto"/>
      </w:divBdr>
    </w:div>
    <w:div w:id="612904170">
      <w:bodyDiv w:val="1"/>
      <w:marLeft w:val="0"/>
      <w:marRight w:val="0"/>
      <w:marTop w:val="0"/>
      <w:marBottom w:val="0"/>
      <w:divBdr>
        <w:top w:val="none" w:sz="0" w:space="0" w:color="auto"/>
        <w:left w:val="none" w:sz="0" w:space="0" w:color="auto"/>
        <w:bottom w:val="none" w:sz="0" w:space="0" w:color="auto"/>
        <w:right w:val="none" w:sz="0" w:space="0" w:color="auto"/>
      </w:divBdr>
    </w:div>
    <w:div w:id="613175453">
      <w:bodyDiv w:val="1"/>
      <w:marLeft w:val="0"/>
      <w:marRight w:val="0"/>
      <w:marTop w:val="0"/>
      <w:marBottom w:val="0"/>
      <w:divBdr>
        <w:top w:val="none" w:sz="0" w:space="0" w:color="auto"/>
        <w:left w:val="none" w:sz="0" w:space="0" w:color="auto"/>
        <w:bottom w:val="none" w:sz="0" w:space="0" w:color="auto"/>
        <w:right w:val="none" w:sz="0" w:space="0" w:color="auto"/>
      </w:divBdr>
    </w:div>
    <w:div w:id="616835043">
      <w:bodyDiv w:val="1"/>
      <w:marLeft w:val="0"/>
      <w:marRight w:val="0"/>
      <w:marTop w:val="0"/>
      <w:marBottom w:val="0"/>
      <w:divBdr>
        <w:top w:val="none" w:sz="0" w:space="0" w:color="auto"/>
        <w:left w:val="none" w:sz="0" w:space="0" w:color="auto"/>
        <w:bottom w:val="none" w:sz="0" w:space="0" w:color="auto"/>
        <w:right w:val="none" w:sz="0" w:space="0" w:color="auto"/>
      </w:divBdr>
    </w:div>
    <w:div w:id="617566466">
      <w:bodyDiv w:val="1"/>
      <w:marLeft w:val="0"/>
      <w:marRight w:val="0"/>
      <w:marTop w:val="0"/>
      <w:marBottom w:val="0"/>
      <w:divBdr>
        <w:top w:val="none" w:sz="0" w:space="0" w:color="auto"/>
        <w:left w:val="none" w:sz="0" w:space="0" w:color="auto"/>
        <w:bottom w:val="none" w:sz="0" w:space="0" w:color="auto"/>
        <w:right w:val="none" w:sz="0" w:space="0" w:color="auto"/>
      </w:divBdr>
    </w:div>
    <w:div w:id="618730319">
      <w:bodyDiv w:val="1"/>
      <w:marLeft w:val="0"/>
      <w:marRight w:val="0"/>
      <w:marTop w:val="0"/>
      <w:marBottom w:val="0"/>
      <w:divBdr>
        <w:top w:val="none" w:sz="0" w:space="0" w:color="auto"/>
        <w:left w:val="none" w:sz="0" w:space="0" w:color="auto"/>
        <w:bottom w:val="none" w:sz="0" w:space="0" w:color="auto"/>
        <w:right w:val="none" w:sz="0" w:space="0" w:color="auto"/>
      </w:divBdr>
      <w:divsChild>
        <w:div w:id="1944608208">
          <w:marLeft w:val="480"/>
          <w:marRight w:val="0"/>
          <w:marTop w:val="0"/>
          <w:marBottom w:val="0"/>
          <w:divBdr>
            <w:top w:val="none" w:sz="0" w:space="0" w:color="auto"/>
            <w:left w:val="none" w:sz="0" w:space="0" w:color="auto"/>
            <w:bottom w:val="none" w:sz="0" w:space="0" w:color="auto"/>
            <w:right w:val="none" w:sz="0" w:space="0" w:color="auto"/>
          </w:divBdr>
        </w:div>
        <w:div w:id="633214367">
          <w:marLeft w:val="480"/>
          <w:marRight w:val="0"/>
          <w:marTop w:val="0"/>
          <w:marBottom w:val="0"/>
          <w:divBdr>
            <w:top w:val="none" w:sz="0" w:space="0" w:color="auto"/>
            <w:left w:val="none" w:sz="0" w:space="0" w:color="auto"/>
            <w:bottom w:val="none" w:sz="0" w:space="0" w:color="auto"/>
            <w:right w:val="none" w:sz="0" w:space="0" w:color="auto"/>
          </w:divBdr>
        </w:div>
        <w:div w:id="332804148">
          <w:marLeft w:val="480"/>
          <w:marRight w:val="0"/>
          <w:marTop w:val="0"/>
          <w:marBottom w:val="0"/>
          <w:divBdr>
            <w:top w:val="none" w:sz="0" w:space="0" w:color="auto"/>
            <w:left w:val="none" w:sz="0" w:space="0" w:color="auto"/>
            <w:bottom w:val="none" w:sz="0" w:space="0" w:color="auto"/>
            <w:right w:val="none" w:sz="0" w:space="0" w:color="auto"/>
          </w:divBdr>
        </w:div>
        <w:div w:id="1640959676">
          <w:marLeft w:val="480"/>
          <w:marRight w:val="0"/>
          <w:marTop w:val="0"/>
          <w:marBottom w:val="0"/>
          <w:divBdr>
            <w:top w:val="none" w:sz="0" w:space="0" w:color="auto"/>
            <w:left w:val="none" w:sz="0" w:space="0" w:color="auto"/>
            <w:bottom w:val="none" w:sz="0" w:space="0" w:color="auto"/>
            <w:right w:val="none" w:sz="0" w:space="0" w:color="auto"/>
          </w:divBdr>
        </w:div>
        <w:div w:id="1123843978">
          <w:marLeft w:val="480"/>
          <w:marRight w:val="0"/>
          <w:marTop w:val="0"/>
          <w:marBottom w:val="0"/>
          <w:divBdr>
            <w:top w:val="none" w:sz="0" w:space="0" w:color="auto"/>
            <w:left w:val="none" w:sz="0" w:space="0" w:color="auto"/>
            <w:bottom w:val="none" w:sz="0" w:space="0" w:color="auto"/>
            <w:right w:val="none" w:sz="0" w:space="0" w:color="auto"/>
          </w:divBdr>
        </w:div>
        <w:div w:id="216627069">
          <w:marLeft w:val="480"/>
          <w:marRight w:val="0"/>
          <w:marTop w:val="0"/>
          <w:marBottom w:val="0"/>
          <w:divBdr>
            <w:top w:val="none" w:sz="0" w:space="0" w:color="auto"/>
            <w:left w:val="none" w:sz="0" w:space="0" w:color="auto"/>
            <w:bottom w:val="none" w:sz="0" w:space="0" w:color="auto"/>
            <w:right w:val="none" w:sz="0" w:space="0" w:color="auto"/>
          </w:divBdr>
        </w:div>
        <w:div w:id="449932529">
          <w:marLeft w:val="480"/>
          <w:marRight w:val="0"/>
          <w:marTop w:val="0"/>
          <w:marBottom w:val="0"/>
          <w:divBdr>
            <w:top w:val="none" w:sz="0" w:space="0" w:color="auto"/>
            <w:left w:val="none" w:sz="0" w:space="0" w:color="auto"/>
            <w:bottom w:val="none" w:sz="0" w:space="0" w:color="auto"/>
            <w:right w:val="none" w:sz="0" w:space="0" w:color="auto"/>
          </w:divBdr>
        </w:div>
        <w:div w:id="34892366">
          <w:marLeft w:val="480"/>
          <w:marRight w:val="0"/>
          <w:marTop w:val="0"/>
          <w:marBottom w:val="0"/>
          <w:divBdr>
            <w:top w:val="none" w:sz="0" w:space="0" w:color="auto"/>
            <w:left w:val="none" w:sz="0" w:space="0" w:color="auto"/>
            <w:bottom w:val="none" w:sz="0" w:space="0" w:color="auto"/>
            <w:right w:val="none" w:sz="0" w:space="0" w:color="auto"/>
          </w:divBdr>
        </w:div>
        <w:div w:id="1662081060">
          <w:marLeft w:val="480"/>
          <w:marRight w:val="0"/>
          <w:marTop w:val="0"/>
          <w:marBottom w:val="0"/>
          <w:divBdr>
            <w:top w:val="none" w:sz="0" w:space="0" w:color="auto"/>
            <w:left w:val="none" w:sz="0" w:space="0" w:color="auto"/>
            <w:bottom w:val="none" w:sz="0" w:space="0" w:color="auto"/>
            <w:right w:val="none" w:sz="0" w:space="0" w:color="auto"/>
          </w:divBdr>
        </w:div>
        <w:div w:id="1982029058">
          <w:marLeft w:val="480"/>
          <w:marRight w:val="0"/>
          <w:marTop w:val="0"/>
          <w:marBottom w:val="0"/>
          <w:divBdr>
            <w:top w:val="none" w:sz="0" w:space="0" w:color="auto"/>
            <w:left w:val="none" w:sz="0" w:space="0" w:color="auto"/>
            <w:bottom w:val="none" w:sz="0" w:space="0" w:color="auto"/>
            <w:right w:val="none" w:sz="0" w:space="0" w:color="auto"/>
          </w:divBdr>
        </w:div>
        <w:div w:id="943733438">
          <w:marLeft w:val="480"/>
          <w:marRight w:val="0"/>
          <w:marTop w:val="0"/>
          <w:marBottom w:val="0"/>
          <w:divBdr>
            <w:top w:val="none" w:sz="0" w:space="0" w:color="auto"/>
            <w:left w:val="none" w:sz="0" w:space="0" w:color="auto"/>
            <w:bottom w:val="none" w:sz="0" w:space="0" w:color="auto"/>
            <w:right w:val="none" w:sz="0" w:space="0" w:color="auto"/>
          </w:divBdr>
        </w:div>
        <w:div w:id="705982235">
          <w:marLeft w:val="480"/>
          <w:marRight w:val="0"/>
          <w:marTop w:val="0"/>
          <w:marBottom w:val="0"/>
          <w:divBdr>
            <w:top w:val="none" w:sz="0" w:space="0" w:color="auto"/>
            <w:left w:val="none" w:sz="0" w:space="0" w:color="auto"/>
            <w:bottom w:val="none" w:sz="0" w:space="0" w:color="auto"/>
            <w:right w:val="none" w:sz="0" w:space="0" w:color="auto"/>
          </w:divBdr>
        </w:div>
        <w:div w:id="1962227238">
          <w:marLeft w:val="480"/>
          <w:marRight w:val="0"/>
          <w:marTop w:val="0"/>
          <w:marBottom w:val="0"/>
          <w:divBdr>
            <w:top w:val="none" w:sz="0" w:space="0" w:color="auto"/>
            <w:left w:val="none" w:sz="0" w:space="0" w:color="auto"/>
            <w:bottom w:val="none" w:sz="0" w:space="0" w:color="auto"/>
            <w:right w:val="none" w:sz="0" w:space="0" w:color="auto"/>
          </w:divBdr>
        </w:div>
        <w:div w:id="1698504595">
          <w:marLeft w:val="480"/>
          <w:marRight w:val="0"/>
          <w:marTop w:val="0"/>
          <w:marBottom w:val="0"/>
          <w:divBdr>
            <w:top w:val="none" w:sz="0" w:space="0" w:color="auto"/>
            <w:left w:val="none" w:sz="0" w:space="0" w:color="auto"/>
            <w:bottom w:val="none" w:sz="0" w:space="0" w:color="auto"/>
            <w:right w:val="none" w:sz="0" w:space="0" w:color="auto"/>
          </w:divBdr>
        </w:div>
        <w:div w:id="1356618599">
          <w:marLeft w:val="480"/>
          <w:marRight w:val="0"/>
          <w:marTop w:val="0"/>
          <w:marBottom w:val="0"/>
          <w:divBdr>
            <w:top w:val="none" w:sz="0" w:space="0" w:color="auto"/>
            <w:left w:val="none" w:sz="0" w:space="0" w:color="auto"/>
            <w:bottom w:val="none" w:sz="0" w:space="0" w:color="auto"/>
            <w:right w:val="none" w:sz="0" w:space="0" w:color="auto"/>
          </w:divBdr>
        </w:div>
        <w:div w:id="601883080">
          <w:marLeft w:val="480"/>
          <w:marRight w:val="0"/>
          <w:marTop w:val="0"/>
          <w:marBottom w:val="0"/>
          <w:divBdr>
            <w:top w:val="none" w:sz="0" w:space="0" w:color="auto"/>
            <w:left w:val="none" w:sz="0" w:space="0" w:color="auto"/>
            <w:bottom w:val="none" w:sz="0" w:space="0" w:color="auto"/>
            <w:right w:val="none" w:sz="0" w:space="0" w:color="auto"/>
          </w:divBdr>
        </w:div>
        <w:div w:id="1694962737">
          <w:marLeft w:val="480"/>
          <w:marRight w:val="0"/>
          <w:marTop w:val="0"/>
          <w:marBottom w:val="0"/>
          <w:divBdr>
            <w:top w:val="none" w:sz="0" w:space="0" w:color="auto"/>
            <w:left w:val="none" w:sz="0" w:space="0" w:color="auto"/>
            <w:bottom w:val="none" w:sz="0" w:space="0" w:color="auto"/>
            <w:right w:val="none" w:sz="0" w:space="0" w:color="auto"/>
          </w:divBdr>
        </w:div>
        <w:div w:id="860707606">
          <w:marLeft w:val="480"/>
          <w:marRight w:val="0"/>
          <w:marTop w:val="0"/>
          <w:marBottom w:val="0"/>
          <w:divBdr>
            <w:top w:val="none" w:sz="0" w:space="0" w:color="auto"/>
            <w:left w:val="none" w:sz="0" w:space="0" w:color="auto"/>
            <w:bottom w:val="none" w:sz="0" w:space="0" w:color="auto"/>
            <w:right w:val="none" w:sz="0" w:space="0" w:color="auto"/>
          </w:divBdr>
        </w:div>
        <w:div w:id="2012680893">
          <w:marLeft w:val="480"/>
          <w:marRight w:val="0"/>
          <w:marTop w:val="0"/>
          <w:marBottom w:val="0"/>
          <w:divBdr>
            <w:top w:val="none" w:sz="0" w:space="0" w:color="auto"/>
            <w:left w:val="none" w:sz="0" w:space="0" w:color="auto"/>
            <w:bottom w:val="none" w:sz="0" w:space="0" w:color="auto"/>
            <w:right w:val="none" w:sz="0" w:space="0" w:color="auto"/>
          </w:divBdr>
        </w:div>
        <w:div w:id="1516463109">
          <w:marLeft w:val="480"/>
          <w:marRight w:val="0"/>
          <w:marTop w:val="0"/>
          <w:marBottom w:val="0"/>
          <w:divBdr>
            <w:top w:val="none" w:sz="0" w:space="0" w:color="auto"/>
            <w:left w:val="none" w:sz="0" w:space="0" w:color="auto"/>
            <w:bottom w:val="none" w:sz="0" w:space="0" w:color="auto"/>
            <w:right w:val="none" w:sz="0" w:space="0" w:color="auto"/>
          </w:divBdr>
        </w:div>
        <w:div w:id="1259362815">
          <w:marLeft w:val="480"/>
          <w:marRight w:val="0"/>
          <w:marTop w:val="0"/>
          <w:marBottom w:val="0"/>
          <w:divBdr>
            <w:top w:val="none" w:sz="0" w:space="0" w:color="auto"/>
            <w:left w:val="none" w:sz="0" w:space="0" w:color="auto"/>
            <w:bottom w:val="none" w:sz="0" w:space="0" w:color="auto"/>
            <w:right w:val="none" w:sz="0" w:space="0" w:color="auto"/>
          </w:divBdr>
        </w:div>
      </w:divsChild>
    </w:div>
    <w:div w:id="618995596">
      <w:bodyDiv w:val="1"/>
      <w:marLeft w:val="0"/>
      <w:marRight w:val="0"/>
      <w:marTop w:val="0"/>
      <w:marBottom w:val="0"/>
      <w:divBdr>
        <w:top w:val="none" w:sz="0" w:space="0" w:color="auto"/>
        <w:left w:val="none" w:sz="0" w:space="0" w:color="auto"/>
        <w:bottom w:val="none" w:sz="0" w:space="0" w:color="auto"/>
        <w:right w:val="none" w:sz="0" w:space="0" w:color="auto"/>
      </w:divBdr>
    </w:div>
    <w:div w:id="619145259">
      <w:bodyDiv w:val="1"/>
      <w:marLeft w:val="0"/>
      <w:marRight w:val="0"/>
      <w:marTop w:val="0"/>
      <w:marBottom w:val="0"/>
      <w:divBdr>
        <w:top w:val="none" w:sz="0" w:space="0" w:color="auto"/>
        <w:left w:val="none" w:sz="0" w:space="0" w:color="auto"/>
        <w:bottom w:val="none" w:sz="0" w:space="0" w:color="auto"/>
        <w:right w:val="none" w:sz="0" w:space="0" w:color="auto"/>
      </w:divBdr>
    </w:div>
    <w:div w:id="619580036">
      <w:bodyDiv w:val="1"/>
      <w:marLeft w:val="0"/>
      <w:marRight w:val="0"/>
      <w:marTop w:val="0"/>
      <w:marBottom w:val="0"/>
      <w:divBdr>
        <w:top w:val="none" w:sz="0" w:space="0" w:color="auto"/>
        <w:left w:val="none" w:sz="0" w:space="0" w:color="auto"/>
        <w:bottom w:val="none" w:sz="0" w:space="0" w:color="auto"/>
        <w:right w:val="none" w:sz="0" w:space="0" w:color="auto"/>
      </w:divBdr>
    </w:div>
    <w:div w:id="619609464">
      <w:bodyDiv w:val="1"/>
      <w:marLeft w:val="0"/>
      <w:marRight w:val="0"/>
      <w:marTop w:val="0"/>
      <w:marBottom w:val="0"/>
      <w:divBdr>
        <w:top w:val="none" w:sz="0" w:space="0" w:color="auto"/>
        <w:left w:val="none" w:sz="0" w:space="0" w:color="auto"/>
        <w:bottom w:val="none" w:sz="0" w:space="0" w:color="auto"/>
        <w:right w:val="none" w:sz="0" w:space="0" w:color="auto"/>
      </w:divBdr>
      <w:divsChild>
        <w:div w:id="1507357138">
          <w:marLeft w:val="480"/>
          <w:marRight w:val="0"/>
          <w:marTop w:val="0"/>
          <w:marBottom w:val="0"/>
          <w:divBdr>
            <w:top w:val="none" w:sz="0" w:space="0" w:color="auto"/>
            <w:left w:val="none" w:sz="0" w:space="0" w:color="auto"/>
            <w:bottom w:val="none" w:sz="0" w:space="0" w:color="auto"/>
            <w:right w:val="none" w:sz="0" w:space="0" w:color="auto"/>
          </w:divBdr>
        </w:div>
        <w:div w:id="678586999">
          <w:marLeft w:val="480"/>
          <w:marRight w:val="0"/>
          <w:marTop w:val="0"/>
          <w:marBottom w:val="0"/>
          <w:divBdr>
            <w:top w:val="none" w:sz="0" w:space="0" w:color="auto"/>
            <w:left w:val="none" w:sz="0" w:space="0" w:color="auto"/>
            <w:bottom w:val="none" w:sz="0" w:space="0" w:color="auto"/>
            <w:right w:val="none" w:sz="0" w:space="0" w:color="auto"/>
          </w:divBdr>
        </w:div>
        <w:div w:id="1867909897">
          <w:marLeft w:val="480"/>
          <w:marRight w:val="0"/>
          <w:marTop w:val="0"/>
          <w:marBottom w:val="0"/>
          <w:divBdr>
            <w:top w:val="none" w:sz="0" w:space="0" w:color="auto"/>
            <w:left w:val="none" w:sz="0" w:space="0" w:color="auto"/>
            <w:bottom w:val="none" w:sz="0" w:space="0" w:color="auto"/>
            <w:right w:val="none" w:sz="0" w:space="0" w:color="auto"/>
          </w:divBdr>
        </w:div>
        <w:div w:id="1638990967">
          <w:marLeft w:val="480"/>
          <w:marRight w:val="0"/>
          <w:marTop w:val="0"/>
          <w:marBottom w:val="0"/>
          <w:divBdr>
            <w:top w:val="none" w:sz="0" w:space="0" w:color="auto"/>
            <w:left w:val="none" w:sz="0" w:space="0" w:color="auto"/>
            <w:bottom w:val="none" w:sz="0" w:space="0" w:color="auto"/>
            <w:right w:val="none" w:sz="0" w:space="0" w:color="auto"/>
          </w:divBdr>
        </w:div>
        <w:div w:id="1080714859">
          <w:marLeft w:val="480"/>
          <w:marRight w:val="0"/>
          <w:marTop w:val="0"/>
          <w:marBottom w:val="0"/>
          <w:divBdr>
            <w:top w:val="none" w:sz="0" w:space="0" w:color="auto"/>
            <w:left w:val="none" w:sz="0" w:space="0" w:color="auto"/>
            <w:bottom w:val="none" w:sz="0" w:space="0" w:color="auto"/>
            <w:right w:val="none" w:sz="0" w:space="0" w:color="auto"/>
          </w:divBdr>
        </w:div>
        <w:div w:id="1071467098">
          <w:marLeft w:val="480"/>
          <w:marRight w:val="0"/>
          <w:marTop w:val="0"/>
          <w:marBottom w:val="0"/>
          <w:divBdr>
            <w:top w:val="none" w:sz="0" w:space="0" w:color="auto"/>
            <w:left w:val="none" w:sz="0" w:space="0" w:color="auto"/>
            <w:bottom w:val="none" w:sz="0" w:space="0" w:color="auto"/>
            <w:right w:val="none" w:sz="0" w:space="0" w:color="auto"/>
          </w:divBdr>
        </w:div>
        <w:div w:id="1859275940">
          <w:marLeft w:val="480"/>
          <w:marRight w:val="0"/>
          <w:marTop w:val="0"/>
          <w:marBottom w:val="0"/>
          <w:divBdr>
            <w:top w:val="none" w:sz="0" w:space="0" w:color="auto"/>
            <w:left w:val="none" w:sz="0" w:space="0" w:color="auto"/>
            <w:bottom w:val="none" w:sz="0" w:space="0" w:color="auto"/>
            <w:right w:val="none" w:sz="0" w:space="0" w:color="auto"/>
          </w:divBdr>
        </w:div>
        <w:div w:id="1376806628">
          <w:marLeft w:val="480"/>
          <w:marRight w:val="0"/>
          <w:marTop w:val="0"/>
          <w:marBottom w:val="0"/>
          <w:divBdr>
            <w:top w:val="none" w:sz="0" w:space="0" w:color="auto"/>
            <w:left w:val="none" w:sz="0" w:space="0" w:color="auto"/>
            <w:bottom w:val="none" w:sz="0" w:space="0" w:color="auto"/>
            <w:right w:val="none" w:sz="0" w:space="0" w:color="auto"/>
          </w:divBdr>
        </w:div>
        <w:div w:id="1589193108">
          <w:marLeft w:val="480"/>
          <w:marRight w:val="0"/>
          <w:marTop w:val="0"/>
          <w:marBottom w:val="0"/>
          <w:divBdr>
            <w:top w:val="none" w:sz="0" w:space="0" w:color="auto"/>
            <w:left w:val="none" w:sz="0" w:space="0" w:color="auto"/>
            <w:bottom w:val="none" w:sz="0" w:space="0" w:color="auto"/>
            <w:right w:val="none" w:sz="0" w:space="0" w:color="auto"/>
          </w:divBdr>
        </w:div>
        <w:div w:id="363796188">
          <w:marLeft w:val="480"/>
          <w:marRight w:val="0"/>
          <w:marTop w:val="0"/>
          <w:marBottom w:val="0"/>
          <w:divBdr>
            <w:top w:val="none" w:sz="0" w:space="0" w:color="auto"/>
            <w:left w:val="none" w:sz="0" w:space="0" w:color="auto"/>
            <w:bottom w:val="none" w:sz="0" w:space="0" w:color="auto"/>
            <w:right w:val="none" w:sz="0" w:space="0" w:color="auto"/>
          </w:divBdr>
        </w:div>
        <w:div w:id="1992444617">
          <w:marLeft w:val="480"/>
          <w:marRight w:val="0"/>
          <w:marTop w:val="0"/>
          <w:marBottom w:val="0"/>
          <w:divBdr>
            <w:top w:val="none" w:sz="0" w:space="0" w:color="auto"/>
            <w:left w:val="none" w:sz="0" w:space="0" w:color="auto"/>
            <w:bottom w:val="none" w:sz="0" w:space="0" w:color="auto"/>
            <w:right w:val="none" w:sz="0" w:space="0" w:color="auto"/>
          </w:divBdr>
        </w:div>
        <w:div w:id="259457399">
          <w:marLeft w:val="480"/>
          <w:marRight w:val="0"/>
          <w:marTop w:val="0"/>
          <w:marBottom w:val="0"/>
          <w:divBdr>
            <w:top w:val="none" w:sz="0" w:space="0" w:color="auto"/>
            <w:left w:val="none" w:sz="0" w:space="0" w:color="auto"/>
            <w:bottom w:val="none" w:sz="0" w:space="0" w:color="auto"/>
            <w:right w:val="none" w:sz="0" w:space="0" w:color="auto"/>
          </w:divBdr>
        </w:div>
        <w:div w:id="1001660597">
          <w:marLeft w:val="480"/>
          <w:marRight w:val="0"/>
          <w:marTop w:val="0"/>
          <w:marBottom w:val="0"/>
          <w:divBdr>
            <w:top w:val="none" w:sz="0" w:space="0" w:color="auto"/>
            <w:left w:val="none" w:sz="0" w:space="0" w:color="auto"/>
            <w:bottom w:val="none" w:sz="0" w:space="0" w:color="auto"/>
            <w:right w:val="none" w:sz="0" w:space="0" w:color="auto"/>
          </w:divBdr>
        </w:div>
        <w:div w:id="1217817445">
          <w:marLeft w:val="480"/>
          <w:marRight w:val="0"/>
          <w:marTop w:val="0"/>
          <w:marBottom w:val="0"/>
          <w:divBdr>
            <w:top w:val="none" w:sz="0" w:space="0" w:color="auto"/>
            <w:left w:val="none" w:sz="0" w:space="0" w:color="auto"/>
            <w:bottom w:val="none" w:sz="0" w:space="0" w:color="auto"/>
            <w:right w:val="none" w:sz="0" w:space="0" w:color="auto"/>
          </w:divBdr>
        </w:div>
        <w:div w:id="782772038">
          <w:marLeft w:val="480"/>
          <w:marRight w:val="0"/>
          <w:marTop w:val="0"/>
          <w:marBottom w:val="0"/>
          <w:divBdr>
            <w:top w:val="none" w:sz="0" w:space="0" w:color="auto"/>
            <w:left w:val="none" w:sz="0" w:space="0" w:color="auto"/>
            <w:bottom w:val="none" w:sz="0" w:space="0" w:color="auto"/>
            <w:right w:val="none" w:sz="0" w:space="0" w:color="auto"/>
          </w:divBdr>
        </w:div>
        <w:div w:id="1113279727">
          <w:marLeft w:val="480"/>
          <w:marRight w:val="0"/>
          <w:marTop w:val="0"/>
          <w:marBottom w:val="0"/>
          <w:divBdr>
            <w:top w:val="none" w:sz="0" w:space="0" w:color="auto"/>
            <w:left w:val="none" w:sz="0" w:space="0" w:color="auto"/>
            <w:bottom w:val="none" w:sz="0" w:space="0" w:color="auto"/>
            <w:right w:val="none" w:sz="0" w:space="0" w:color="auto"/>
          </w:divBdr>
        </w:div>
        <w:div w:id="59794463">
          <w:marLeft w:val="480"/>
          <w:marRight w:val="0"/>
          <w:marTop w:val="0"/>
          <w:marBottom w:val="0"/>
          <w:divBdr>
            <w:top w:val="none" w:sz="0" w:space="0" w:color="auto"/>
            <w:left w:val="none" w:sz="0" w:space="0" w:color="auto"/>
            <w:bottom w:val="none" w:sz="0" w:space="0" w:color="auto"/>
            <w:right w:val="none" w:sz="0" w:space="0" w:color="auto"/>
          </w:divBdr>
        </w:div>
        <w:div w:id="757676553">
          <w:marLeft w:val="480"/>
          <w:marRight w:val="0"/>
          <w:marTop w:val="0"/>
          <w:marBottom w:val="0"/>
          <w:divBdr>
            <w:top w:val="none" w:sz="0" w:space="0" w:color="auto"/>
            <w:left w:val="none" w:sz="0" w:space="0" w:color="auto"/>
            <w:bottom w:val="none" w:sz="0" w:space="0" w:color="auto"/>
            <w:right w:val="none" w:sz="0" w:space="0" w:color="auto"/>
          </w:divBdr>
        </w:div>
        <w:div w:id="2055880967">
          <w:marLeft w:val="480"/>
          <w:marRight w:val="0"/>
          <w:marTop w:val="0"/>
          <w:marBottom w:val="0"/>
          <w:divBdr>
            <w:top w:val="none" w:sz="0" w:space="0" w:color="auto"/>
            <w:left w:val="none" w:sz="0" w:space="0" w:color="auto"/>
            <w:bottom w:val="none" w:sz="0" w:space="0" w:color="auto"/>
            <w:right w:val="none" w:sz="0" w:space="0" w:color="auto"/>
          </w:divBdr>
        </w:div>
        <w:div w:id="1078134423">
          <w:marLeft w:val="480"/>
          <w:marRight w:val="0"/>
          <w:marTop w:val="0"/>
          <w:marBottom w:val="0"/>
          <w:divBdr>
            <w:top w:val="none" w:sz="0" w:space="0" w:color="auto"/>
            <w:left w:val="none" w:sz="0" w:space="0" w:color="auto"/>
            <w:bottom w:val="none" w:sz="0" w:space="0" w:color="auto"/>
            <w:right w:val="none" w:sz="0" w:space="0" w:color="auto"/>
          </w:divBdr>
        </w:div>
        <w:div w:id="1292830061">
          <w:marLeft w:val="480"/>
          <w:marRight w:val="0"/>
          <w:marTop w:val="0"/>
          <w:marBottom w:val="0"/>
          <w:divBdr>
            <w:top w:val="none" w:sz="0" w:space="0" w:color="auto"/>
            <w:left w:val="none" w:sz="0" w:space="0" w:color="auto"/>
            <w:bottom w:val="none" w:sz="0" w:space="0" w:color="auto"/>
            <w:right w:val="none" w:sz="0" w:space="0" w:color="auto"/>
          </w:divBdr>
        </w:div>
        <w:div w:id="838885800">
          <w:marLeft w:val="480"/>
          <w:marRight w:val="0"/>
          <w:marTop w:val="0"/>
          <w:marBottom w:val="0"/>
          <w:divBdr>
            <w:top w:val="none" w:sz="0" w:space="0" w:color="auto"/>
            <w:left w:val="none" w:sz="0" w:space="0" w:color="auto"/>
            <w:bottom w:val="none" w:sz="0" w:space="0" w:color="auto"/>
            <w:right w:val="none" w:sz="0" w:space="0" w:color="auto"/>
          </w:divBdr>
        </w:div>
        <w:div w:id="190194528">
          <w:marLeft w:val="480"/>
          <w:marRight w:val="0"/>
          <w:marTop w:val="0"/>
          <w:marBottom w:val="0"/>
          <w:divBdr>
            <w:top w:val="none" w:sz="0" w:space="0" w:color="auto"/>
            <w:left w:val="none" w:sz="0" w:space="0" w:color="auto"/>
            <w:bottom w:val="none" w:sz="0" w:space="0" w:color="auto"/>
            <w:right w:val="none" w:sz="0" w:space="0" w:color="auto"/>
          </w:divBdr>
        </w:div>
        <w:div w:id="779184237">
          <w:marLeft w:val="480"/>
          <w:marRight w:val="0"/>
          <w:marTop w:val="0"/>
          <w:marBottom w:val="0"/>
          <w:divBdr>
            <w:top w:val="none" w:sz="0" w:space="0" w:color="auto"/>
            <w:left w:val="none" w:sz="0" w:space="0" w:color="auto"/>
            <w:bottom w:val="none" w:sz="0" w:space="0" w:color="auto"/>
            <w:right w:val="none" w:sz="0" w:space="0" w:color="auto"/>
          </w:divBdr>
        </w:div>
        <w:div w:id="918754146">
          <w:marLeft w:val="480"/>
          <w:marRight w:val="0"/>
          <w:marTop w:val="0"/>
          <w:marBottom w:val="0"/>
          <w:divBdr>
            <w:top w:val="none" w:sz="0" w:space="0" w:color="auto"/>
            <w:left w:val="none" w:sz="0" w:space="0" w:color="auto"/>
            <w:bottom w:val="none" w:sz="0" w:space="0" w:color="auto"/>
            <w:right w:val="none" w:sz="0" w:space="0" w:color="auto"/>
          </w:divBdr>
        </w:div>
        <w:div w:id="518785734">
          <w:marLeft w:val="480"/>
          <w:marRight w:val="0"/>
          <w:marTop w:val="0"/>
          <w:marBottom w:val="0"/>
          <w:divBdr>
            <w:top w:val="none" w:sz="0" w:space="0" w:color="auto"/>
            <w:left w:val="none" w:sz="0" w:space="0" w:color="auto"/>
            <w:bottom w:val="none" w:sz="0" w:space="0" w:color="auto"/>
            <w:right w:val="none" w:sz="0" w:space="0" w:color="auto"/>
          </w:divBdr>
        </w:div>
        <w:div w:id="1298729846">
          <w:marLeft w:val="480"/>
          <w:marRight w:val="0"/>
          <w:marTop w:val="0"/>
          <w:marBottom w:val="0"/>
          <w:divBdr>
            <w:top w:val="none" w:sz="0" w:space="0" w:color="auto"/>
            <w:left w:val="none" w:sz="0" w:space="0" w:color="auto"/>
            <w:bottom w:val="none" w:sz="0" w:space="0" w:color="auto"/>
            <w:right w:val="none" w:sz="0" w:space="0" w:color="auto"/>
          </w:divBdr>
        </w:div>
        <w:div w:id="754476382">
          <w:marLeft w:val="480"/>
          <w:marRight w:val="0"/>
          <w:marTop w:val="0"/>
          <w:marBottom w:val="0"/>
          <w:divBdr>
            <w:top w:val="none" w:sz="0" w:space="0" w:color="auto"/>
            <w:left w:val="none" w:sz="0" w:space="0" w:color="auto"/>
            <w:bottom w:val="none" w:sz="0" w:space="0" w:color="auto"/>
            <w:right w:val="none" w:sz="0" w:space="0" w:color="auto"/>
          </w:divBdr>
        </w:div>
        <w:div w:id="1956132464">
          <w:marLeft w:val="480"/>
          <w:marRight w:val="0"/>
          <w:marTop w:val="0"/>
          <w:marBottom w:val="0"/>
          <w:divBdr>
            <w:top w:val="none" w:sz="0" w:space="0" w:color="auto"/>
            <w:left w:val="none" w:sz="0" w:space="0" w:color="auto"/>
            <w:bottom w:val="none" w:sz="0" w:space="0" w:color="auto"/>
            <w:right w:val="none" w:sz="0" w:space="0" w:color="auto"/>
          </w:divBdr>
        </w:div>
        <w:div w:id="1844396908">
          <w:marLeft w:val="480"/>
          <w:marRight w:val="0"/>
          <w:marTop w:val="0"/>
          <w:marBottom w:val="0"/>
          <w:divBdr>
            <w:top w:val="none" w:sz="0" w:space="0" w:color="auto"/>
            <w:left w:val="none" w:sz="0" w:space="0" w:color="auto"/>
            <w:bottom w:val="none" w:sz="0" w:space="0" w:color="auto"/>
            <w:right w:val="none" w:sz="0" w:space="0" w:color="auto"/>
          </w:divBdr>
        </w:div>
      </w:divsChild>
    </w:div>
    <w:div w:id="619801063">
      <w:bodyDiv w:val="1"/>
      <w:marLeft w:val="0"/>
      <w:marRight w:val="0"/>
      <w:marTop w:val="0"/>
      <w:marBottom w:val="0"/>
      <w:divBdr>
        <w:top w:val="none" w:sz="0" w:space="0" w:color="auto"/>
        <w:left w:val="none" w:sz="0" w:space="0" w:color="auto"/>
        <w:bottom w:val="none" w:sz="0" w:space="0" w:color="auto"/>
        <w:right w:val="none" w:sz="0" w:space="0" w:color="auto"/>
      </w:divBdr>
    </w:div>
    <w:div w:id="623196678">
      <w:bodyDiv w:val="1"/>
      <w:marLeft w:val="0"/>
      <w:marRight w:val="0"/>
      <w:marTop w:val="0"/>
      <w:marBottom w:val="0"/>
      <w:divBdr>
        <w:top w:val="none" w:sz="0" w:space="0" w:color="auto"/>
        <w:left w:val="none" w:sz="0" w:space="0" w:color="auto"/>
        <w:bottom w:val="none" w:sz="0" w:space="0" w:color="auto"/>
        <w:right w:val="none" w:sz="0" w:space="0" w:color="auto"/>
      </w:divBdr>
    </w:div>
    <w:div w:id="623196753">
      <w:bodyDiv w:val="1"/>
      <w:marLeft w:val="0"/>
      <w:marRight w:val="0"/>
      <w:marTop w:val="0"/>
      <w:marBottom w:val="0"/>
      <w:divBdr>
        <w:top w:val="none" w:sz="0" w:space="0" w:color="auto"/>
        <w:left w:val="none" w:sz="0" w:space="0" w:color="auto"/>
        <w:bottom w:val="none" w:sz="0" w:space="0" w:color="auto"/>
        <w:right w:val="none" w:sz="0" w:space="0" w:color="auto"/>
      </w:divBdr>
    </w:div>
    <w:div w:id="623317613">
      <w:bodyDiv w:val="1"/>
      <w:marLeft w:val="0"/>
      <w:marRight w:val="0"/>
      <w:marTop w:val="0"/>
      <w:marBottom w:val="0"/>
      <w:divBdr>
        <w:top w:val="none" w:sz="0" w:space="0" w:color="auto"/>
        <w:left w:val="none" w:sz="0" w:space="0" w:color="auto"/>
        <w:bottom w:val="none" w:sz="0" w:space="0" w:color="auto"/>
        <w:right w:val="none" w:sz="0" w:space="0" w:color="auto"/>
      </w:divBdr>
    </w:div>
    <w:div w:id="623343442">
      <w:bodyDiv w:val="1"/>
      <w:marLeft w:val="0"/>
      <w:marRight w:val="0"/>
      <w:marTop w:val="0"/>
      <w:marBottom w:val="0"/>
      <w:divBdr>
        <w:top w:val="none" w:sz="0" w:space="0" w:color="auto"/>
        <w:left w:val="none" w:sz="0" w:space="0" w:color="auto"/>
        <w:bottom w:val="none" w:sz="0" w:space="0" w:color="auto"/>
        <w:right w:val="none" w:sz="0" w:space="0" w:color="auto"/>
      </w:divBdr>
    </w:div>
    <w:div w:id="623780198">
      <w:bodyDiv w:val="1"/>
      <w:marLeft w:val="0"/>
      <w:marRight w:val="0"/>
      <w:marTop w:val="0"/>
      <w:marBottom w:val="0"/>
      <w:divBdr>
        <w:top w:val="none" w:sz="0" w:space="0" w:color="auto"/>
        <w:left w:val="none" w:sz="0" w:space="0" w:color="auto"/>
        <w:bottom w:val="none" w:sz="0" w:space="0" w:color="auto"/>
        <w:right w:val="none" w:sz="0" w:space="0" w:color="auto"/>
      </w:divBdr>
    </w:div>
    <w:div w:id="623929402">
      <w:bodyDiv w:val="1"/>
      <w:marLeft w:val="0"/>
      <w:marRight w:val="0"/>
      <w:marTop w:val="0"/>
      <w:marBottom w:val="0"/>
      <w:divBdr>
        <w:top w:val="none" w:sz="0" w:space="0" w:color="auto"/>
        <w:left w:val="none" w:sz="0" w:space="0" w:color="auto"/>
        <w:bottom w:val="none" w:sz="0" w:space="0" w:color="auto"/>
        <w:right w:val="none" w:sz="0" w:space="0" w:color="auto"/>
      </w:divBdr>
    </w:div>
    <w:div w:id="625234889">
      <w:bodyDiv w:val="1"/>
      <w:marLeft w:val="0"/>
      <w:marRight w:val="0"/>
      <w:marTop w:val="0"/>
      <w:marBottom w:val="0"/>
      <w:divBdr>
        <w:top w:val="none" w:sz="0" w:space="0" w:color="auto"/>
        <w:left w:val="none" w:sz="0" w:space="0" w:color="auto"/>
        <w:bottom w:val="none" w:sz="0" w:space="0" w:color="auto"/>
        <w:right w:val="none" w:sz="0" w:space="0" w:color="auto"/>
      </w:divBdr>
    </w:div>
    <w:div w:id="625476062">
      <w:bodyDiv w:val="1"/>
      <w:marLeft w:val="0"/>
      <w:marRight w:val="0"/>
      <w:marTop w:val="0"/>
      <w:marBottom w:val="0"/>
      <w:divBdr>
        <w:top w:val="none" w:sz="0" w:space="0" w:color="auto"/>
        <w:left w:val="none" w:sz="0" w:space="0" w:color="auto"/>
        <w:bottom w:val="none" w:sz="0" w:space="0" w:color="auto"/>
        <w:right w:val="none" w:sz="0" w:space="0" w:color="auto"/>
      </w:divBdr>
    </w:div>
    <w:div w:id="626159611">
      <w:bodyDiv w:val="1"/>
      <w:marLeft w:val="0"/>
      <w:marRight w:val="0"/>
      <w:marTop w:val="0"/>
      <w:marBottom w:val="0"/>
      <w:divBdr>
        <w:top w:val="none" w:sz="0" w:space="0" w:color="auto"/>
        <w:left w:val="none" w:sz="0" w:space="0" w:color="auto"/>
        <w:bottom w:val="none" w:sz="0" w:space="0" w:color="auto"/>
        <w:right w:val="none" w:sz="0" w:space="0" w:color="auto"/>
      </w:divBdr>
    </w:div>
    <w:div w:id="626203663">
      <w:bodyDiv w:val="1"/>
      <w:marLeft w:val="0"/>
      <w:marRight w:val="0"/>
      <w:marTop w:val="0"/>
      <w:marBottom w:val="0"/>
      <w:divBdr>
        <w:top w:val="none" w:sz="0" w:space="0" w:color="auto"/>
        <w:left w:val="none" w:sz="0" w:space="0" w:color="auto"/>
        <w:bottom w:val="none" w:sz="0" w:space="0" w:color="auto"/>
        <w:right w:val="none" w:sz="0" w:space="0" w:color="auto"/>
      </w:divBdr>
    </w:div>
    <w:div w:id="626472920">
      <w:bodyDiv w:val="1"/>
      <w:marLeft w:val="0"/>
      <w:marRight w:val="0"/>
      <w:marTop w:val="0"/>
      <w:marBottom w:val="0"/>
      <w:divBdr>
        <w:top w:val="none" w:sz="0" w:space="0" w:color="auto"/>
        <w:left w:val="none" w:sz="0" w:space="0" w:color="auto"/>
        <w:bottom w:val="none" w:sz="0" w:space="0" w:color="auto"/>
        <w:right w:val="none" w:sz="0" w:space="0" w:color="auto"/>
      </w:divBdr>
    </w:div>
    <w:div w:id="626667092">
      <w:bodyDiv w:val="1"/>
      <w:marLeft w:val="0"/>
      <w:marRight w:val="0"/>
      <w:marTop w:val="0"/>
      <w:marBottom w:val="0"/>
      <w:divBdr>
        <w:top w:val="none" w:sz="0" w:space="0" w:color="auto"/>
        <w:left w:val="none" w:sz="0" w:space="0" w:color="auto"/>
        <w:bottom w:val="none" w:sz="0" w:space="0" w:color="auto"/>
        <w:right w:val="none" w:sz="0" w:space="0" w:color="auto"/>
      </w:divBdr>
    </w:div>
    <w:div w:id="626741693">
      <w:bodyDiv w:val="1"/>
      <w:marLeft w:val="0"/>
      <w:marRight w:val="0"/>
      <w:marTop w:val="0"/>
      <w:marBottom w:val="0"/>
      <w:divBdr>
        <w:top w:val="none" w:sz="0" w:space="0" w:color="auto"/>
        <w:left w:val="none" w:sz="0" w:space="0" w:color="auto"/>
        <w:bottom w:val="none" w:sz="0" w:space="0" w:color="auto"/>
        <w:right w:val="none" w:sz="0" w:space="0" w:color="auto"/>
      </w:divBdr>
    </w:div>
    <w:div w:id="629820005">
      <w:bodyDiv w:val="1"/>
      <w:marLeft w:val="0"/>
      <w:marRight w:val="0"/>
      <w:marTop w:val="0"/>
      <w:marBottom w:val="0"/>
      <w:divBdr>
        <w:top w:val="none" w:sz="0" w:space="0" w:color="auto"/>
        <w:left w:val="none" w:sz="0" w:space="0" w:color="auto"/>
        <w:bottom w:val="none" w:sz="0" w:space="0" w:color="auto"/>
        <w:right w:val="none" w:sz="0" w:space="0" w:color="auto"/>
      </w:divBdr>
    </w:div>
    <w:div w:id="631520507">
      <w:bodyDiv w:val="1"/>
      <w:marLeft w:val="0"/>
      <w:marRight w:val="0"/>
      <w:marTop w:val="0"/>
      <w:marBottom w:val="0"/>
      <w:divBdr>
        <w:top w:val="none" w:sz="0" w:space="0" w:color="auto"/>
        <w:left w:val="none" w:sz="0" w:space="0" w:color="auto"/>
        <w:bottom w:val="none" w:sz="0" w:space="0" w:color="auto"/>
        <w:right w:val="none" w:sz="0" w:space="0" w:color="auto"/>
      </w:divBdr>
    </w:div>
    <w:div w:id="631636072">
      <w:bodyDiv w:val="1"/>
      <w:marLeft w:val="0"/>
      <w:marRight w:val="0"/>
      <w:marTop w:val="0"/>
      <w:marBottom w:val="0"/>
      <w:divBdr>
        <w:top w:val="none" w:sz="0" w:space="0" w:color="auto"/>
        <w:left w:val="none" w:sz="0" w:space="0" w:color="auto"/>
        <w:bottom w:val="none" w:sz="0" w:space="0" w:color="auto"/>
        <w:right w:val="none" w:sz="0" w:space="0" w:color="auto"/>
      </w:divBdr>
    </w:div>
    <w:div w:id="633830813">
      <w:bodyDiv w:val="1"/>
      <w:marLeft w:val="0"/>
      <w:marRight w:val="0"/>
      <w:marTop w:val="0"/>
      <w:marBottom w:val="0"/>
      <w:divBdr>
        <w:top w:val="none" w:sz="0" w:space="0" w:color="auto"/>
        <w:left w:val="none" w:sz="0" w:space="0" w:color="auto"/>
        <w:bottom w:val="none" w:sz="0" w:space="0" w:color="auto"/>
        <w:right w:val="none" w:sz="0" w:space="0" w:color="auto"/>
      </w:divBdr>
    </w:div>
    <w:div w:id="634875998">
      <w:bodyDiv w:val="1"/>
      <w:marLeft w:val="0"/>
      <w:marRight w:val="0"/>
      <w:marTop w:val="0"/>
      <w:marBottom w:val="0"/>
      <w:divBdr>
        <w:top w:val="none" w:sz="0" w:space="0" w:color="auto"/>
        <w:left w:val="none" w:sz="0" w:space="0" w:color="auto"/>
        <w:bottom w:val="none" w:sz="0" w:space="0" w:color="auto"/>
        <w:right w:val="none" w:sz="0" w:space="0" w:color="auto"/>
      </w:divBdr>
    </w:div>
    <w:div w:id="635139455">
      <w:bodyDiv w:val="1"/>
      <w:marLeft w:val="0"/>
      <w:marRight w:val="0"/>
      <w:marTop w:val="0"/>
      <w:marBottom w:val="0"/>
      <w:divBdr>
        <w:top w:val="none" w:sz="0" w:space="0" w:color="auto"/>
        <w:left w:val="none" w:sz="0" w:space="0" w:color="auto"/>
        <w:bottom w:val="none" w:sz="0" w:space="0" w:color="auto"/>
        <w:right w:val="none" w:sz="0" w:space="0" w:color="auto"/>
      </w:divBdr>
      <w:divsChild>
        <w:div w:id="952828566">
          <w:marLeft w:val="480"/>
          <w:marRight w:val="0"/>
          <w:marTop w:val="0"/>
          <w:marBottom w:val="0"/>
          <w:divBdr>
            <w:top w:val="none" w:sz="0" w:space="0" w:color="auto"/>
            <w:left w:val="none" w:sz="0" w:space="0" w:color="auto"/>
            <w:bottom w:val="none" w:sz="0" w:space="0" w:color="auto"/>
            <w:right w:val="none" w:sz="0" w:space="0" w:color="auto"/>
          </w:divBdr>
        </w:div>
        <w:div w:id="850951406">
          <w:marLeft w:val="480"/>
          <w:marRight w:val="0"/>
          <w:marTop w:val="0"/>
          <w:marBottom w:val="0"/>
          <w:divBdr>
            <w:top w:val="none" w:sz="0" w:space="0" w:color="auto"/>
            <w:left w:val="none" w:sz="0" w:space="0" w:color="auto"/>
            <w:bottom w:val="none" w:sz="0" w:space="0" w:color="auto"/>
            <w:right w:val="none" w:sz="0" w:space="0" w:color="auto"/>
          </w:divBdr>
        </w:div>
        <w:div w:id="1892616729">
          <w:marLeft w:val="480"/>
          <w:marRight w:val="0"/>
          <w:marTop w:val="0"/>
          <w:marBottom w:val="0"/>
          <w:divBdr>
            <w:top w:val="none" w:sz="0" w:space="0" w:color="auto"/>
            <w:left w:val="none" w:sz="0" w:space="0" w:color="auto"/>
            <w:bottom w:val="none" w:sz="0" w:space="0" w:color="auto"/>
            <w:right w:val="none" w:sz="0" w:space="0" w:color="auto"/>
          </w:divBdr>
        </w:div>
        <w:div w:id="1735930541">
          <w:marLeft w:val="480"/>
          <w:marRight w:val="0"/>
          <w:marTop w:val="0"/>
          <w:marBottom w:val="0"/>
          <w:divBdr>
            <w:top w:val="none" w:sz="0" w:space="0" w:color="auto"/>
            <w:left w:val="none" w:sz="0" w:space="0" w:color="auto"/>
            <w:bottom w:val="none" w:sz="0" w:space="0" w:color="auto"/>
            <w:right w:val="none" w:sz="0" w:space="0" w:color="auto"/>
          </w:divBdr>
        </w:div>
        <w:div w:id="465246196">
          <w:marLeft w:val="480"/>
          <w:marRight w:val="0"/>
          <w:marTop w:val="0"/>
          <w:marBottom w:val="0"/>
          <w:divBdr>
            <w:top w:val="none" w:sz="0" w:space="0" w:color="auto"/>
            <w:left w:val="none" w:sz="0" w:space="0" w:color="auto"/>
            <w:bottom w:val="none" w:sz="0" w:space="0" w:color="auto"/>
            <w:right w:val="none" w:sz="0" w:space="0" w:color="auto"/>
          </w:divBdr>
        </w:div>
        <w:div w:id="168914365">
          <w:marLeft w:val="480"/>
          <w:marRight w:val="0"/>
          <w:marTop w:val="0"/>
          <w:marBottom w:val="0"/>
          <w:divBdr>
            <w:top w:val="none" w:sz="0" w:space="0" w:color="auto"/>
            <w:left w:val="none" w:sz="0" w:space="0" w:color="auto"/>
            <w:bottom w:val="none" w:sz="0" w:space="0" w:color="auto"/>
            <w:right w:val="none" w:sz="0" w:space="0" w:color="auto"/>
          </w:divBdr>
        </w:div>
        <w:div w:id="569585109">
          <w:marLeft w:val="480"/>
          <w:marRight w:val="0"/>
          <w:marTop w:val="0"/>
          <w:marBottom w:val="0"/>
          <w:divBdr>
            <w:top w:val="none" w:sz="0" w:space="0" w:color="auto"/>
            <w:left w:val="none" w:sz="0" w:space="0" w:color="auto"/>
            <w:bottom w:val="none" w:sz="0" w:space="0" w:color="auto"/>
            <w:right w:val="none" w:sz="0" w:space="0" w:color="auto"/>
          </w:divBdr>
        </w:div>
        <w:div w:id="1627082059">
          <w:marLeft w:val="480"/>
          <w:marRight w:val="0"/>
          <w:marTop w:val="0"/>
          <w:marBottom w:val="0"/>
          <w:divBdr>
            <w:top w:val="none" w:sz="0" w:space="0" w:color="auto"/>
            <w:left w:val="none" w:sz="0" w:space="0" w:color="auto"/>
            <w:bottom w:val="none" w:sz="0" w:space="0" w:color="auto"/>
            <w:right w:val="none" w:sz="0" w:space="0" w:color="auto"/>
          </w:divBdr>
        </w:div>
        <w:div w:id="1287076734">
          <w:marLeft w:val="480"/>
          <w:marRight w:val="0"/>
          <w:marTop w:val="0"/>
          <w:marBottom w:val="0"/>
          <w:divBdr>
            <w:top w:val="none" w:sz="0" w:space="0" w:color="auto"/>
            <w:left w:val="none" w:sz="0" w:space="0" w:color="auto"/>
            <w:bottom w:val="none" w:sz="0" w:space="0" w:color="auto"/>
            <w:right w:val="none" w:sz="0" w:space="0" w:color="auto"/>
          </w:divBdr>
        </w:div>
        <w:div w:id="1649555898">
          <w:marLeft w:val="480"/>
          <w:marRight w:val="0"/>
          <w:marTop w:val="0"/>
          <w:marBottom w:val="0"/>
          <w:divBdr>
            <w:top w:val="none" w:sz="0" w:space="0" w:color="auto"/>
            <w:left w:val="none" w:sz="0" w:space="0" w:color="auto"/>
            <w:bottom w:val="none" w:sz="0" w:space="0" w:color="auto"/>
            <w:right w:val="none" w:sz="0" w:space="0" w:color="auto"/>
          </w:divBdr>
        </w:div>
        <w:div w:id="596259115">
          <w:marLeft w:val="480"/>
          <w:marRight w:val="0"/>
          <w:marTop w:val="0"/>
          <w:marBottom w:val="0"/>
          <w:divBdr>
            <w:top w:val="none" w:sz="0" w:space="0" w:color="auto"/>
            <w:left w:val="none" w:sz="0" w:space="0" w:color="auto"/>
            <w:bottom w:val="none" w:sz="0" w:space="0" w:color="auto"/>
            <w:right w:val="none" w:sz="0" w:space="0" w:color="auto"/>
          </w:divBdr>
        </w:div>
        <w:div w:id="1528593294">
          <w:marLeft w:val="480"/>
          <w:marRight w:val="0"/>
          <w:marTop w:val="0"/>
          <w:marBottom w:val="0"/>
          <w:divBdr>
            <w:top w:val="none" w:sz="0" w:space="0" w:color="auto"/>
            <w:left w:val="none" w:sz="0" w:space="0" w:color="auto"/>
            <w:bottom w:val="none" w:sz="0" w:space="0" w:color="auto"/>
            <w:right w:val="none" w:sz="0" w:space="0" w:color="auto"/>
          </w:divBdr>
        </w:div>
        <w:div w:id="882714100">
          <w:marLeft w:val="480"/>
          <w:marRight w:val="0"/>
          <w:marTop w:val="0"/>
          <w:marBottom w:val="0"/>
          <w:divBdr>
            <w:top w:val="none" w:sz="0" w:space="0" w:color="auto"/>
            <w:left w:val="none" w:sz="0" w:space="0" w:color="auto"/>
            <w:bottom w:val="none" w:sz="0" w:space="0" w:color="auto"/>
            <w:right w:val="none" w:sz="0" w:space="0" w:color="auto"/>
          </w:divBdr>
        </w:div>
        <w:div w:id="637495803">
          <w:marLeft w:val="480"/>
          <w:marRight w:val="0"/>
          <w:marTop w:val="0"/>
          <w:marBottom w:val="0"/>
          <w:divBdr>
            <w:top w:val="none" w:sz="0" w:space="0" w:color="auto"/>
            <w:left w:val="none" w:sz="0" w:space="0" w:color="auto"/>
            <w:bottom w:val="none" w:sz="0" w:space="0" w:color="auto"/>
            <w:right w:val="none" w:sz="0" w:space="0" w:color="auto"/>
          </w:divBdr>
        </w:div>
        <w:div w:id="1981953552">
          <w:marLeft w:val="480"/>
          <w:marRight w:val="0"/>
          <w:marTop w:val="0"/>
          <w:marBottom w:val="0"/>
          <w:divBdr>
            <w:top w:val="none" w:sz="0" w:space="0" w:color="auto"/>
            <w:left w:val="none" w:sz="0" w:space="0" w:color="auto"/>
            <w:bottom w:val="none" w:sz="0" w:space="0" w:color="auto"/>
            <w:right w:val="none" w:sz="0" w:space="0" w:color="auto"/>
          </w:divBdr>
        </w:div>
        <w:div w:id="739401420">
          <w:marLeft w:val="480"/>
          <w:marRight w:val="0"/>
          <w:marTop w:val="0"/>
          <w:marBottom w:val="0"/>
          <w:divBdr>
            <w:top w:val="none" w:sz="0" w:space="0" w:color="auto"/>
            <w:left w:val="none" w:sz="0" w:space="0" w:color="auto"/>
            <w:bottom w:val="none" w:sz="0" w:space="0" w:color="auto"/>
            <w:right w:val="none" w:sz="0" w:space="0" w:color="auto"/>
          </w:divBdr>
        </w:div>
        <w:div w:id="1761024443">
          <w:marLeft w:val="480"/>
          <w:marRight w:val="0"/>
          <w:marTop w:val="0"/>
          <w:marBottom w:val="0"/>
          <w:divBdr>
            <w:top w:val="none" w:sz="0" w:space="0" w:color="auto"/>
            <w:left w:val="none" w:sz="0" w:space="0" w:color="auto"/>
            <w:bottom w:val="none" w:sz="0" w:space="0" w:color="auto"/>
            <w:right w:val="none" w:sz="0" w:space="0" w:color="auto"/>
          </w:divBdr>
        </w:div>
        <w:div w:id="947353357">
          <w:marLeft w:val="480"/>
          <w:marRight w:val="0"/>
          <w:marTop w:val="0"/>
          <w:marBottom w:val="0"/>
          <w:divBdr>
            <w:top w:val="none" w:sz="0" w:space="0" w:color="auto"/>
            <w:left w:val="none" w:sz="0" w:space="0" w:color="auto"/>
            <w:bottom w:val="none" w:sz="0" w:space="0" w:color="auto"/>
            <w:right w:val="none" w:sz="0" w:space="0" w:color="auto"/>
          </w:divBdr>
        </w:div>
        <w:div w:id="1543709098">
          <w:marLeft w:val="480"/>
          <w:marRight w:val="0"/>
          <w:marTop w:val="0"/>
          <w:marBottom w:val="0"/>
          <w:divBdr>
            <w:top w:val="none" w:sz="0" w:space="0" w:color="auto"/>
            <w:left w:val="none" w:sz="0" w:space="0" w:color="auto"/>
            <w:bottom w:val="none" w:sz="0" w:space="0" w:color="auto"/>
            <w:right w:val="none" w:sz="0" w:space="0" w:color="auto"/>
          </w:divBdr>
        </w:div>
        <w:div w:id="336084421">
          <w:marLeft w:val="480"/>
          <w:marRight w:val="0"/>
          <w:marTop w:val="0"/>
          <w:marBottom w:val="0"/>
          <w:divBdr>
            <w:top w:val="none" w:sz="0" w:space="0" w:color="auto"/>
            <w:left w:val="none" w:sz="0" w:space="0" w:color="auto"/>
            <w:bottom w:val="none" w:sz="0" w:space="0" w:color="auto"/>
            <w:right w:val="none" w:sz="0" w:space="0" w:color="auto"/>
          </w:divBdr>
        </w:div>
        <w:div w:id="1508787533">
          <w:marLeft w:val="480"/>
          <w:marRight w:val="0"/>
          <w:marTop w:val="0"/>
          <w:marBottom w:val="0"/>
          <w:divBdr>
            <w:top w:val="none" w:sz="0" w:space="0" w:color="auto"/>
            <w:left w:val="none" w:sz="0" w:space="0" w:color="auto"/>
            <w:bottom w:val="none" w:sz="0" w:space="0" w:color="auto"/>
            <w:right w:val="none" w:sz="0" w:space="0" w:color="auto"/>
          </w:divBdr>
        </w:div>
        <w:div w:id="620841089">
          <w:marLeft w:val="480"/>
          <w:marRight w:val="0"/>
          <w:marTop w:val="0"/>
          <w:marBottom w:val="0"/>
          <w:divBdr>
            <w:top w:val="none" w:sz="0" w:space="0" w:color="auto"/>
            <w:left w:val="none" w:sz="0" w:space="0" w:color="auto"/>
            <w:bottom w:val="none" w:sz="0" w:space="0" w:color="auto"/>
            <w:right w:val="none" w:sz="0" w:space="0" w:color="auto"/>
          </w:divBdr>
        </w:div>
        <w:div w:id="501354298">
          <w:marLeft w:val="480"/>
          <w:marRight w:val="0"/>
          <w:marTop w:val="0"/>
          <w:marBottom w:val="0"/>
          <w:divBdr>
            <w:top w:val="none" w:sz="0" w:space="0" w:color="auto"/>
            <w:left w:val="none" w:sz="0" w:space="0" w:color="auto"/>
            <w:bottom w:val="none" w:sz="0" w:space="0" w:color="auto"/>
            <w:right w:val="none" w:sz="0" w:space="0" w:color="auto"/>
          </w:divBdr>
        </w:div>
        <w:div w:id="948782157">
          <w:marLeft w:val="480"/>
          <w:marRight w:val="0"/>
          <w:marTop w:val="0"/>
          <w:marBottom w:val="0"/>
          <w:divBdr>
            <w:top w:val="none" w:sz="0" w:space="0" w:color="auto"/>
            <w:left w:val="none" w:sz="0" w:space="0" w:color="auto"/>
            <w:bottom w:val="none" w:sz="0" w:space="0" w:color="auto"/>
            <w:right w:val="none" w:sz="0" w:space="0" w:color="auto"/>
          </w:divBdr>
        </w:div>
        <w:div w:id="1783844674">
          <w:marLeft w:val="480"/>
          <w:marRight w:val="0"/>
          <w:marTop w:val="0"/>
          <w:marBottom w:val="0"/>
          <w:divBdr>
            <w:top w:val="none" w:sz="0" w:space="0" w:color="auto"/>
            <w:left w:val="none" w:sz="0" w:space="0" w:color="auto"/>
            <w:bottom w:val="none" w:sz="0" w:space="0" w:color="auto"/>
            <w:right w:val="none" w:sz="0" w:space="0" w:color="auto"/>
          </w:divBdr>
        </w:div>
        <w:div w:id="731661260">
          <w:marLeft w:val="480"/>
          <w:marRight w:val="0"/>
          <w:marTop w:val="0"/>
          <w:marBottom w:val="0"/>
          <w:divBdr>
            <w:top w:val="none" w:sz="0" w:space="0" w:color="auto"/>
            <w:left w:val="none" w:sz="0" w:space="0" w:color="auto"/>
            <w:bottom w:val="none" w:sz="0" w:space="0" w:color="auto"/>
            <w:right w:val="none" w:sz="0" w:space="0" w:color="auto"/>
          </w:divBdr>
        </w:div>
        <w:div w:id="37779977">
          <w:marLeft w:val="480"/>
          <w:marRight w:val="0"/>
          <w:marTop w:val="0"/>
          <w:marBottom w:val="0"/>
          <w:divBdr>
            <w:top w:val="none" w:sz="0" w:space="0" w:color="auto"/>
            <w:left w:val="none" w:sz="0" w:space="0" w:color="auto"/>
            <w:bottom w:val="none" w:sz="0" w:space="0" w:color="auto"/>
            <w:right w:val="none" w:sz="0" w:space="0" w:color="auto"/>
          </w:divBdr>
        </w:div>
        <w:div w:id="1264457715">
          <w:marLeft w:val="480"/>
          <w:marRight w:val="0"/>
          <w:marTop w:val="0"/>
          <w:marBottom w:val="0"/>
          <w:divBdr>
            <w:top w:val="none" w:sz="0" w:space="0" w:color="auto"/>
            <w:left w:val="none" w:sz="0" w:space="0" w:color="auto"/>
            <w:bottom w:val="none" w:sz="0" w:space="0" w:color="auto"/>
            <w:right w:val="none" w:sz="0" w:space="0" w:color="auto"/>
          </w:divBdr>
        </w:div>
        <w:div w:id="1489780968">
          <w:marLeft w:val="480"/>
          <w:marRight w:val="0"/>
          <w:marTop w:val="0"/>
          <w:marBottom w:val="0"/>
          <w:divBdr>
            <w:top w:val="none" w:sz="0" w:space="0" w:color="auto"/>
            <w:left w:val="none" w:sz="0" w:space="0" w:color="auto"/>
            <w:bottom w:val="none" w:sz="0" w:space="0" w:color="auto"/>
            <w:right w:val="none" w:sz="0" w:space="0" w:color="auto"/>
          </w:divBdr>
        </w:div>
        <w:div w:id="659847592">
          <w:marLeft w:val="480"/>
          <w:marRight w:val="0"/>
          <w:marTop w:val="0"/>
          <w:marBottom w:val="0"/>
          <w:divBdr>
            <w:top w:val="none" w:sz="0" w:space="0" w:color="auto"/>
            <w:left w:val="none" w:sz="0" w:space="0" w:color="auto"/>
            <w:bottom w:val="none" w:sz="0" w:space="0" w:color="auto"/>
            <w:right w:val="none" w:sz="0" w:space="0" w:color="auto"/>
          </w:divBdr>
        </w:div>
        <w:div w:id="1067651594">
          <w:marLeft w:val="480"/>
          <w:marRight w:val="0"/>
          <w:marTop w:val="0"/>
          <w:marBottom w:val="0"/>
          <w:divBdr>
            <w:top w:val="none" w:sz="0" w:space="0" w:color="auto"/>
            <w:left w:val="none" w:sz="0" w:space="0" w:color="auto"/>
            <w:bottom w:val="none" w:sz="0" w:space="0" w:color="auto"/>
            <w:right w:val="none" w:sz="0" w:space="0" w:color="auto"/>
          </w:divBdr>
        </w:div>
        <w:div w:id="417942922">
          <w:marLeft w:val="480"/>
          <w:marRight w:val="0"/>
          <w:marTop w:val="0"/>
          <w:marBottom w:val="0"/>
          <w:divBdr>
            <w:top w:val="none" w:sz="0" w:space="0" w:color="auto"/>
            <w:left w:val="none" w:sz="0" w:space="0" w:color="auto"/>
            <w:bottom w:val="none" w:sz="0" w:space="0" w:color="auto"/>
            <w:right w:val="none" w:sz="0" w:space="0" w:color="auto"/>
          </w:divBdr>
        </w:div>
        <w:div w:id="1222906196">
          <w:marLeft w:val="480"/>
          <w:marRight w:val="0"/>
          <w:marTop w:val="0"/>
          <w:marBottom w:val="0"/>
          <w:divBdr>
            <w:top w:val="none" w:sz="0" w:space="0" w:color="auto"/>
            <w:left w:val="none" w:sz="0" w:space="0" w:color="auto"/>
            <w:bottom w:val="none" w:sz="0" w:space="0" w:color="auto"/>
            <w:right w:val="none" w:sz="0" w:space="0" w:color="auto"/>
          </w:divBdr>
        </w:div>
        <w:div w:id="1174033711">
          <w:marLeft w:val="480"/>
          <w:marRight w:val="0"/>
          <w:marTop w:val="0"/>
          <w:marBottom w:val="0"/>
          <w:divBdr>
            <w:top w:val="none" w:sz="0" w:space="0" w:color="auto"/>
            <w:left w:val="none" w:sz="0" w:space="0" w:color="auto"/>
            <w:bottom w:val="none" w:sz="0" w:space="0" w:color="auto"/>
            <w:right w:val="none" w:sz="0" w:space="0" w:color="auto"/>
          </w:divBdr>
        </w:div>
        <w:div w:id="193421909">
          <w:marLeft w:val="480"/>
          <w:marRight w:val="0"/>
          <w:marTop w:val="0"/>
          <w:marBottom w:val="0"/>
          <w:divBdr>
            <w:top w:val="none" w:sz="0" w:space="0" w:color="auto"/>
            <w:left w:val="none" w:sz="0" w:space="0" w:color="auto"/>
            <w:bottom w:val="none" w:sz="0" w:space="0" w:color="auto"/>
            <w:right w:val="none" w:sz="0" w:space="0" w:color="auto"/>
          </w:divBdr>
        </w:div>
        <w:div w:id="2037193340">
          <w:marLeft w:val="480"/>
          <w:marRight w:val="0"/>
          <w:marTop w:val="0"/>
          <w:marBottom w:val="0"/>
          <w:divBdr>
            <w:top w:val="none" w:sz="0" w:space="0" w:color="auto"/>
            <w:left w:val="none" w:sz="0" w:space="0" w:color="auto"/>
            <w:bottom w:val="none" w:sz="0" w:space="0" w:color="auto"/>
            <w:right w:val="none" w:sz="0" w:space="0" w:color="auto"/>
          </w:divBdr>
        </w:div>
        <w:div w:id="685134198">
          <w:marLeft w:val="480"/>
          <w:marRight w:val="0"/>
          <w:marTop w:val="0"/>
          <w:marBottom w:val="0"/>
          <w:divBdr>
            <w:top w:val="none" w:sz="0" w:space="0" w:color="auto"/>
            <w:left w:val="none" w:sz="0" w:space="0" w:color="auto"/>
            <w:bottom w:val="none" w:sz="0" w:space="0" w:color="auto"/>
            <w:right w:val="none" w:sz="0" w:space="0" w:color="auto"/>
          </w:divBdr>
        </w:div>
        <w:div w:id="748380067">
          <w:marLeft w:val="480"/>
          <w:marRight w:val="0"/>
          <w:marTop w:val="0"/>
          <w:marBottom w:val="0"/>
          <w:divBdr>
            <w:top w:val="none" w:sz="0" w:space="0" w:color="auto"/>
            <w:left w:val="none" w:sz="0" w:space="0" w:color="auto"/>
            <w:bottom w:val="none" w:sz="0" w:space="0" w:color="auto"/>
            <w:right w:val="none" w:sz="0" w:space="0" w:color="auto"/>
          </w:divBdr>
        </w:div>
        <w:div w:id="252134167">
          <w:marLeft w:val="480"/>
          <w:marRight w:val="0"/>
          <w:marTop w:val="0"/>
          <w:marBottom w:val="0"/>
          <w:divBdr>
            <w:top w:val="none" w:sz="0" w:space="0" w:color="auto"/>
            <w:left w:val="none" w:sz="0" w:space="0" w:color="auto"/>
            <w:bottom w:val="none" w:sz="0" w:space="0" w:color="auto"/>
            <w:right w:val="none" w:sz="0" w:space="0" w:color="auto"/>
          </w:divBdr>
        </w:div>
        <w:div w:id="1624921692">
          <w:marLeft w:val="480"/>
          <w:marRight w:val="0"/>
          <w:marTop w:val="0"/>
          <w:marBottom w:val="0"/>
          <w:divBdr>
            <w:top w:val="none" w:sz="0" w:space="0" w:color="auto"/>
            <w:left w:val="none" w:sz="0" w:space="0" w:color="auto"/>
            <w:bottom w:val="none" w:sz="0" w:space="0" w:color="auto"/>
            <w:right w:val="none" w:sz="0" w:space="0" w:color="auto"/>
          </w:divBdr>
        </w:div>
        <w:div w:id="645207789">
          <w:marLeft w:val="480"/>
          <w:marRight w:val="0"/>
          <w:marTop w:val="0"/>
          <w:marBottom w:val="0"/>
          <w:divBdr>
            <w:top w:val="none" w:sz="0" w:space="0" w:color="auto"/>
            <w:left w:val="none" w:sz="0" w:space="0" w:color="auto"/>
            <w:bottom w:val="none" w:sz="0" w:space="0" w:color="auto"/>
            <w:right w:val="none" w:sz="0" w:space="0" w:color="auto"/>
          </w:divBdr>
        </w:div>
        <w:div w:id="595988755">
          <w:marLeft w:val="480"/>
          <w:marRight w:val="0"/>
          <w:marTop w:val="0"/>
          <w:marBottom w:val="0"/>
          <w:divBdr>
            <w:top w:val="none" w:sz="0" w:space="0" w:color="auto"/>
            <w:left w:val="none" w:sz="0" w:space="0" w:color="auto"/>
            <w:bottom w:val="none" w:sz="0" w:space="0" w:color="auto"/>
            <w:right w:val="none" w:sz="0" w:space="0" w:color="auto"/>
          </w:divBdr>
        </w:div>
        <w:div w:id="156045535">
          <w:marLeft w:val="480"/>
          <w:marRight w:val="0"/>
          <w:marTop w:val="0"/>
          <w:marBottom w:val="0"/>
          <w:divBdr>
            <w:top w:val="none" w:sz="0" w:space="0" w:color="auto"/>
            <w:left w:val="none" w:sz="0" w:space="0" w:color="auto"/>
            <w:bottom w:val="none" w:sz="0" w:space="0" w:color="auto"/>
            <w:right w:val="none" w:sz="0" w:space="0" w:color="auto"/>
          </w:divBdr>
        </w:div>
        <w:div w:id="1454596903">
          <w:marLeft w:val="480"/>
          <w:marRight w:val="0"/>
          <w:marTop w:val="0"/>
          <w:marBottom w:val="0"/>
          <w:divBdr>
            <w:top w:val="none" w:sz="0" w:space="0" w:color="auto"/>
            <w:left w:val="none" w:sz="0" w:space="0" w:color="auto"/>
            <w:bottom w:val="none" w:sz="0" w:space="0" w:color="auto"/>
            <w:right w:val="none" w:sz="0" w:space="0" w:color="auto"/>
          </w:divBdr>
        </w:div>
        <w:div w:id="1651900876">
          <w:marLeft w:val="480"/>
          <w:marRight w:val="0"/>
          <w:marTop w:val="0"/>
          <w:marBottom w:val="0"/>
          <w:divBdr>
            <w:top w:val="none" w:sz="0" w:space="0" w:color="auto"/>
            <w:left w:val="none" w:sz="0" w:space="0" w:color="auto"/>
            <w:bottom w:val="none" w:sz="0" w:space="0" w:color="auto"/>
            <w:right w:val="none" w:sz="0" w:space="0" w:color="auto"/>
          </w:divBdr>
        </w:div>
        <w:div w:id="70927513">
          <w:marLeft w:val="480"/>
          <w:marRight w:val="0"/>
          <w:marTop w:val="0"/>
          <w:marBottom w:val="0"/>
          <w:divBdr>
            <w:top w:val="none" w:sz="0" w:space="0" w:color="auto"/>
            <w:left w:val="none" w:sz="0" w:space="0" w:color="auto"/>
            <w:bottom w:val="none" w:sz="0" w:space="0" w:color="auto"/>
            <w:right w:val="none" w:sz="0" w:space="0" w:color="auto"/>
          </w:divBdr>
        </w:div>
        <w:div w:id="823090069">
          <w:marLeft w:val="480"/>
          <w:marRight w:val="0"/>
          <w:marTop w:val="0"/>
          <w:marBottom w:val="0"/>
          <w:divBdr>
            <w:top w:val="none" w:sz="0" w:space="0" w:color="auto"/>
            <w:left w:val="none" w:sz="0" w:space="0" w:color="auto"/>
            <w:bottom w:val="none" w:sz="0" w:space="0" w:color="auto"/>
            <w:right w:val="none" w:sz="0" w:space="0" w:color="auto"/>
          </w:divBdr>
        </w:div>
        <w:div w:id="2058507799">
          <w:marLeft w:val="480"/>
          <w:marRight w:val="0"/>
          <w:marTop w:val="0"/>
          <w:marBottom w:val="0"/>
          <w:divBdr>
            <w:top w:val="none" w:sz="0" w:space="0" w:color="auto"/>
            <w:left w:val="none" w:sz="0" w:space="0" w:color="auto"/>
            <w:bottom w:val="none" w:sz="0" w:space="0" w:color="auto"/>
            <w:right w:val="none" w:sz="0" w:space="0" w:color="auto"/>
          </w:divBdr>
        </w:div>
        <w:div w:id="1657218843">
          <w:marLeft w:val="480"/>
          <w:marRight w:val="0"/>
          <w:marTop w:val="0"/>
          <w:marBottom w:val="0"/>
          <w:divBdr>
            <w:top w:val="none" w:sz="0" w:space="0" w:color="auto"/>
            <w:left w:val="none" w:sz="0" w:space="0" w:color="auto"/>
            <w:bottom w:val="none" w:sz="0" w:space="0" w:color="auto"/>
            <w:right w:val="none" w:sz="0" w:space="0" w:color="auto"/>
          </w:divBdr>
        </w:div>
        <w:div w:id="1568881453">
          <w:marLeft w:val="480"/>
          <w:marRight w:val="0"/>
          <w:marTop w:val="0"/>
          <w:marBottom w:val="0"/>
          <w:divBdr>
            <w:top w:val="none" w:sz="0" w:space="0" w:color="auto"/>
            <w:left w:val="none" w:sz="0" w:space="0" w:color="auto"/>
            <w:bottom w:val="none" w:sz="0" w:space="0" w:color="auto"/>
            <w:right w:val="none" w:sz="0" w:space="0" w:color="auto"/>
          </w:divBdr>
        </w:div>
        <w:div w:id="1253391899">
          <w:marLeft w:val="480"/>
          <w:marRight w:val="0"/>
          <w:marTop w:val="0"/>
          <w:marBottom w:val="0"/>
          <w:divBdr>
            <w:top w:val="none" w:sz="0" w:space="0" w:color="auto"/>
            <w:left w:val="none" w:sz="0" w:space="0" w:color="auto"/>
            <w:bottom w:val="none" w:sz="0" w:space="0" w:color="auto"/>
            <w:right w:val="none" w:sz="0" w:space="0" w:color="auto"/>
          </w:divBdr>
        </w:div>
        <w:div w:id="946543827">
          <w:marLeft w:val="480"/>
          <w:marRight w:val="0"/>
          <w:marTop w:val="0"/>
          <w:marBottom w:val="0"/>
          <w:divBdr>
            <w:top w:val="none" w:sz="0" w:space="0" w:color="auto"/>
            <w:left w:val="none" w:sz="0" w:space="0" w:color="auto"/>
            <w:bottom w:val="none" w:sz="0" w:space="0" w:color="auto"/>
            <w:right w:val="none" w:sz="0" w:space="0" w:color="auto"/>
          </w:divBdr>
        </w:div>
        <w:div w:id="1649897906">
          <w:marLeft w:val="480"/>
          <w:marRight w:val="0"/>
          <w:marTop w:val="0"/>
          <w:marBottom w:val="0"/>
          <w:divBdr>
            <w:top w:val="none" w:sz="0" w:space="0" w:color="auto"/>
            <w:left w:val="none" w:sz="0" w:space="0" w:color="auto"/>
            <w:bottom w:val="none" w:sz="0" w:space="0" w:color="auto"/>
            <w:right w:val="none" w:sz="0" w:space="0" w:color="auto"/>
          </w:divBdr>
        </w:div>
        <w:div w:id="1516841684">
          <w:marLeft w:val="480"/>
          <w:marRight w:val="0"/>
          <w:marTop w:val="0"/>
          <w:marBottom w:val="0"/>
          <w:divBdr>
            <w:top w:val="none" w:sz="0" w:space="0" w:color="auto"/>
            <w:left w:val="none" w:sz="0" w:space="0" w:color="auto"/>
            <w:bottom w:val="none" w:sz="0" w:space="0" w:color="auto"/>
            <w:right w:val="none" w:sz="0" w:space="0" w:color="auto"/>
          </w:divBdr>
        </w:div>
      </w:divsChild>
    </w:div>
    <w:div w:id="636496004">
      <w:bodyDiv w:val="1"/>
      <w:marLeft w:val="0"/>
      <w:marRight w:val="0"/>
      <w:marTop w:val="0"/>
      <w:marBottom w:val="0"/>
      <w:divBdr>
        <w:top w:val="none" w:sz="0" w:space="0" w:color="auto"/>
        <w:left w:val="none" w:sz="0" w:space="0" w:color="auto"/>
        <w:bottom w:val="none" w:sz="0" w:space="0" w:color="auto"/>
        <w:right w:val="none" w:sz="0" w:space="0" w:color="auto"/>
      </w:divBdr>
    </w:div>
    <w:div w:id="637614831">
      <w:bodyDiv w:val="1"/>
      <w:marLeft w:val="0"/>
      <w:marRight w:val="0"/>
      <w:marTop w:val="0"/>
      <w:marBottom w:val="0"/>
      <w:divBdr>
        <w:top w:val="none" w:sz="0" w:space="0" w:color="auto"/>
        <w:left w:val="none" w:sz="0" w:space="0" w:color="auto"/>
        <w:bottom w:val="none" w:sz="0" w:space="0" w:color="auto"/>
        <w:right w:val="none" w:sz="0" w:space="0" w:color="auto"/>
      </w:divBdr>
      <w:divsChild>
        <w:div w:id="1385179060">
          <w:marLeft w:val="480"/>
          <w:marRight w:val="0"/>
          <w:marTop w:val="0"/>
          <w:marBottom w:val="0"/>
          <w:divBdr>
            <w:top w:val="none" w:sz="0" w:space="0" w:color="auto"/>
            <w:left w:val="none" w:sz="0" w:space="0" w:color="auto"/>
            <w:bottom w:val="none" w:sz="0" w:space="0" w:color="auto"/>
            <w:right w:val="none" w:sz="0" w:space="0" w:color="auto"/>
          </w:divBdr>
        </w:div>
        <w:div w:id="682980310">
          <w:marLeft w:val="480"/>
          <w:marRight w:val="0"/>
          <w:marTop w:val="0"/>
          <w:marBottom w:val="0"/>
          <w:divBdr>
            <w:top w:val="none" w:sz="0" w:space="0" w:color="auto"/>
            <w:left w:val="none" w:sz="0" w:space="0" w:color="auto"/>
            <w:bottom w:val="none" w:sz="0" w:space="0" w:color="auto"/>
            <w:right w:val="none" w:sz="0" w:space="0" w:color="auto"/>
          </w:divBdr>
        </w:div>
        <w:div w:id="1910194634">
          <w:marLeft w:val="480"/>
          <w:marRight w:val="0"/>
          <w:marTop w:val="0"/>
          <w:marBottom w:val="0"/>
          <w:divBdr>
            <w:top w:val="none" w:sz="0" w:space="0" w:color="auto"/>
            <w:left w:val="none" w:sz="0" w:space="0" w:color="auto"/>
            <w:bottom w:val="none" w:sz="0" w:space="0" w:color="auto"/>
            <w:right w:val="none" w:sz="0" w:space="0" w:color="auto"/>
          </w:divBdr>
        </w:div>
        <w:div w:id="252589484">
          <w:marLeft w:val="480"/>
          <w:marRight w:val="0"/>
          <w:marTop w:val="0"/>
          <w:marBottom w:val="0"/>
          <w:divBdr>
            <w:top w:val="none" w:sz="0" w:space="0" w:color="auto"/>
            <w:left w:val="none" w:sz="0" w:space="0" w:color="auto"/>
            <w:bottom w:val="none" w:sz="0" w:space="0" w:color="auto"/>
            <w:right w:val="none" w:sz="0" w:space="0" w:color="auto"/>
          </w:divBdr>
        </w:div>
        <w:div w:id="575554772">
          <w:marLeft w:val="480"/>
          <w:marRight w:val="0"/>
          <w:marTop w:val="0"/>
          <w:marBottom w:val="0"/>
          <w:divBdr>
            <w:top w:val="none" w:sz="0" w:space="0" w:color="auto"/>
            <w:left w:val="none" w:sz="0" w:space="0" w:color="auto"/>
            <w:bottom w:val="none" w:sz="0" w:space="0" w:color="auto"/>
            <w:right w:val="none" w:sz="0" w:space="0" w:color="auto"/>
          </w:divBdr>
        </w:div>
        <w:div w:id="196358962">
          <w:marLeft w:val="480"/>
          <w:marRight w:val="0"/>
          <w:marTop w:val="0"/>
          <w:marBottom w:val="0"/>
          <w:divBdr>
            <w:top w:val="none" w:sz="0" w:space="0" w:color="auto"/>
            <w:left w:val="none" w:sz="0" w:space="0" w:color="auto"/>
            <w:bottom w:val="none" w:sz="0" w:space="0" w:color="auto"/>
            <w:right w:val="none" w:sz="0" w:space="0" w:color="auto"/>
          </w:divBdr>
        </w:div>
        <w:div w:id="566307979">
          <w:marLeft w:val="480"/>
          <w:marRight w:val="0"/>
          <w:marTop w:val="0"/>
          <w:marBottom w:val="0"/>
          <w:divBdr>
            <w:top w:val="none" w:sz="0" w:space="0" w:color="auto"/>
            <w:left w:val="none" w:sz="0" w:space="0" w:color="auto"/>
            <w:bottom w:val="none" w:sz="0" w:space="0" w:color="auto"/>
            <w:right w:val="none" w:sz="0" w:space="0" w:color="auto"/>
          </w:divBdr>
        </w:div>
        <w:div w:id="1806921305">
          <w:marLeft w:val="480"/>
          <w:marRight w:val="0"/>
          <w:marTop w:val="0"/>
          <w:marBottom w:val="0"/>
          <w:divBdr>
            <w:top w:val="none" w:sz="0" w:space="0" w:color="auto"/>
            <w:left w:val="none" w:sz="0" w:space="0" w:color="auto"/>
            <w:bottom w:val="none" w:sz="0" w:space="0" w:color="auto"/>
            <w:right w:val="none" w:sz="0" w:space="0" w:color="auto"/>
          </w:divBdr>
        </w:div>
        <w:div w:id="103233125">
          <w:marLeft w:val="480"/>
          <w:marRight w:val="0"/>
          <w:marTop w:val="0"/>
          <w:marBottom w:val="0"/>
          <w:divBdr>
            <w:top w:val="none" w:sz="0" w:space="0" w:color="auto"/>
            <w:left w:val="none" w:sz="0" w:space="0" w:color="auto"/>
            <w:bottom w:val="none" w:sz="0" w:space="0" w:color="auto"/>
            <w:right w:val="none" w:sz="0" w:space="0" w:color="auto"/>
          </w:divBdr>
        </w:div>
        <w:div w:id="1214387140">
          <w:marLeft w:val="480"/>
          <w:marRight w:val="0"/>
          <w:marTop w:val="0"/>
          <w:marBottom w:val="0"/>
          <w:divBdr>
            <w:top w:val="none" w:sz="0" w:space="0" w:color="auto"/>
            <w:left w:val="none" w:sz="0" w:space="0" w:color="auto"/>
            <w:bottom w:val="none" w:sz="0" w:space="0" w:color="auto"/>
            <w:right w:val="none" w:sz="0" w:space="0" w:color="auto"/>
          </w:divBdr>
        </w:div>
        <w:div w:id="1490561600">
          <w:marLeft w:val="480"/>
          <w:marRight w:val="0"/>
          <w:marTop w:val="0"/>
          <w:marBottom w:val="0"/>
          <w:divBdr>
            <w:top w:val="none" w:sz="0" w:space="0" w:color="auto"/>
            <w:left w:val="none" w:sz="0" w:space="0" w:color="auto"/>
            <w:bottom w:val="none" w:sz="0" w:space="0" w:color="auto"/>
            <w:right w:val="none" w:sz="0" w:space="0" w:color="auto"/>
          </w:divBdr>
        </w:div>
        <w:div w:id="1631593139">
          <w:marLeft w:val="480"/>
          <w:marRight w:val="0"/>
          <w:marTop w:val="0"/>
          <w:marBottom w:val="0"/>
          <w:divBdr>
            <w:top w:val="none" w:sz="0" w:space="0" w:color="auto"/>
            <w:left w:val="none" w:sz="0" w:space="0" w:color="auto"/>
            <w:bottom w:val="none" w:sz="0" w:space="0" w:color="auto"/>
            <w:right w:val="none" w:sz="0" w:space="0" w:color="auto"/>
          </w:divBdr>
        </w:div>
        <w:div w:id="1276521162">
          <w:marLeft w:val="480"/>
          <w:marRight w:val="0"/>
          <w:marTop w:val="0"/>
          <w:marBottom w:val="0"/>
          <w:divBdr>
            <w:top w:val="none" w:sz="0" w:space="0" w:color="auto"/>
            <w:left w:val="none" w:sz="0" w:space="0" w:color="auto"/>
            <w:bottom w:val="none" w:sz="0" w:space="0" w:color="auto"/>
            <w:right w:val="none" w:sz="0" w:space="0" w:color="auto"/>
          </w:divBdr>
        </w:div>
        <w:div w:id="467286022">
          <w:marLeft w:val="480"/>
          <w:marRight w:val="0"/>
          <w:marTop w:val="0"/>
          <w:marBottom w:val="0"/>
          <w:divBdr>
            <w:top w:val="none" w:sz="0" w:space="0" w:color="auto"/>
            <w:left w:val="none" w:sz="0" w:space="0" w:color="auto"/>
            <w:bottom w:val="none" w:sz="0" w:space="0" w:color="auto"/>
            <w:right w:val="none" w:sz="0" w:space="0" w:color="auto"/>
          </w:divBdr>
        </w:div>
        <w:div w:id="1481145996">
          <w:marLeft w:val="480"/>
          <w:marRight w:val="0"/>
          <w:marTop w:val="0"/>
          <w:marBottom w:val="0"/>
          <w:divBdr>
            <w:top w:val="none" w:sz="0" w:space="0" w:color="auto"/>
            <w:left w:val="none" w:sz="0" w:space="0" w:color="auto"/>
            <w:bottom w:val="none" w:sz="0" w:space="0" w:color="auto"/>
            <w:right w:val="none" w:sz="0" w:space="0" w:color="auto"/>
          </w:divBdr>
        </w:div>
        <w:div w:id="2124181260">
          <w:marLeft w:val="480"/>
          <w:marRight w:val="0"/>
          <w:marTop w:val="0"/>
          <w:marBottom w:val="0"/>
          <w:divBdr>
            <w:top w:val="none" w:sz="0" w:space="0" w:color="auto"/>
            <w:left w:val="none" w:sz="0" w:space="0" w:color="auto"/>
            <w:bottom w:val="none" w:sz="0" w:space="0" w:color="auto"/>
            <w:right w:val="none" w:sz="0" w:space="0" w:color="auto"/>
          </w:divBdr>
        </w:div>
        <w:div w:id="1419398726">
          <w:marLeft w:val="480"/>
          <w:marRight w:val="0"/>
          <w:marTop w:val="0"/>
          <w:marBottom w:val="0"/>
          <w:divBdr>
            <w:top w:val="none" w:sz="0" w:space="0" w:color="auto"/>
            <w:left w:val="none" w:sz="0" w:space="0" w:color="auto"/>
            <w:bottom w:val="none" w:sz="0" w:space="0" w:color="auto"/>
            <w:right w:val="none" w:sz="0" w:space="0" w:color="auto"/>
          </w:divBdr>
        </w:div>
        <w:div w:id="1909656876">
          <w:marLeft w:val="480"/>
          <w:marRight w:val="0"/>
          <w:marTop w:val="0"/>
          <w:marBottom w:val="0"/>
          <w:divBdr>
            <w:top w:val="none" w:sz="0" w:space="0" w:color="auto"/>
            <w:left w:val="none" w:sz="0" w:space="0" w:color="auto"/>
            <w:bottom w:val="none" w:sz="0" w:space="0" w:color="auto"/>
            <w:right w:val="none" w:sz="0" w:space="0" w:color="auto"/>
          </w:divBdr>
        </w:div>
        <w:div w:id="1565022030">
          <w:marLeft w:val="480"/>
          <w:marRight w:val="0"/>
          <w:marTop w:val="0"/>
          <w:marBottom w:val="0"/>
          <w:divBdr>
            <w:top w:val="none" w:sz="0" w:space="0" w:color="auto"/>
            <w:left w:val="none" w:sz="0" w:space="0" w:color="auto"/>
            <w:bottom w:val="none" w:sz="0" w:space="0" w:color="auto"/>
            <w:right w:val="none" w:sz="0" w:space="0" w:color="auto"/>
          </w:divBdr>
        </w:div>
        <w:div w:id="1780906467">
          <w:marLeft w:val="480"/>
          <w:marRight w:val="0"/>
          <w:marTop w:val="0"/>
          <w:marBottom w:val="0"/>
          <w:divBdr>
            <w:top w:val="none" w:sz="0" w:space="0" w:color="auto"/>
            <w:left w:val="none" w:sz="0" w:space="0" w:color="auto"/>
            <w:bottom w:val="none" w:sz="0" w:space="0" w:color="auto"/>
            <w:right w:val="none" w:sz="0" w:space="0" w:color="auto"/>
          </w:divBdr>
        </w:div>
        <w:div w:id="693845846">
          <w:marLeft w:val="480"/>
          <w:marRight w:val="0"/>
          <w:marTop w:val="0"/>
          <w:marBottom w:val="0"/>
          <w:divBdr>
            <w:top w:val="none" w:sz="0" w:space="0" w:color="auto"/>
            <w:left w:val="none" w:sz="0" w:space="0" w:color="auto"/>
            <w:bottom w:val="none" w:sz="0" w:space="0" w:color="auto"/>
            <w:right w:val="none" w:sz="0" w:space="0" w:color="auto"/>
          </w:divBdr>
        </w:div>
        <w:div w:id="1573195566">
          <w:marLeft w:val="480"/>
          <w:marRight w:val="0"/>
          <w:marTop w:val="0"/>
          <w:marBottom w:val="0"/>
          <w:divBdr>
            <w:top w:val="none" w:sz="0" w:space="0" w:color="auto"/>
            <w:left w:val="none" w:sz="0" w:space="0" w:color="auto"/>
            <w:bottom w:val="none" w:sz="0" w:space="0" w:color="auto"/>
            <w:right w:val="none" w:sz="0" w:space="0" w:color="auto"/>
          </w:divBdr>
        </w:div>
        <w:div w:id="1697342997">
          <w:marLeft w:val="480"/>
          <w:marRight w:val="0"/>
          <w:marTop w:val="0"/>
          <w:marBottom w:val="0"/>
          <w:divBdr>
            <w:top w:val="none" w:sz="0" w:space="0" w:color="auto"/>
            <w:left w:val="none" w:sz="0" w:space="0" w:color="auto"/>
            <w:bottom w:val="none" w:sz="0" w:space="0" w:color="auto"/>
            <w:right w:val="none" w:sz="0" w:space="0" w:color="auto"/>
          </w:divBdr>
        </w:div>
        <w:div w:id="1244994082">
          <w:marLeft w:val="480"/>
          <w:marRight w:val="0"/>
          <w:marTop w:val="0"/>
          <w:marBottom w:val="0"/>
          <w:divBdr>
            <w:top w:val="none" w:sz="0" w:space="0" w:color="auto"/>
            <w:left w:val="none" w:sz="0" w:space="0" w:color="auto"/>
            <w:bottom w:val="none" w:sz="0" w:space="0" w:color="auto"/>
            <w:right w:val="none" w:sz="0" w:space="0" w:color="auto"/>
          </w:divBdr>
        </w:div>
        <w:div w:id="164593560">
          <w:marLeft w:val="480"/>
          <w:marRight w:val="0"/>
          <w:marTop w:val="0"/>
          <w:marBottom w:val="0"/>
          <w:divBdr>
            <w:top w:val="none" w:sz="0" w:space="0" w:color="auto"/>
            <w:left w:val="none" w:sz="0" w:space="0" w:color="auto"/>
            <w:bottom w:val="none" w:sz="0" w:space="0" w:color="auto"/>
            <w:right w:val="none" w:sz="0" w:space="0" w:color="auto"/>
          </w:divBdr>
        </w:div>
        <w:div w:id="721294778">
          <w:marLeft w:val="480"/>
          <w:marRight w:val="0"/>
          <w:marTop w:val="0"/>
          <w:marBottom w:val="0"/>
          <w:divBdr>
            <w:top w:val="none" w:sz="0" w:space="0" w:color="auto"/>
            <w:left w:val="none" w:sz="0" w:space="0" w:color="auto"/>
            <w:bottom w:val="none" w:sz="0" w:space="0" w:color="auto"/>
            <w:right w:val="none" w:sz="0" w:space="0" w:color="auto"/>
          </w:divBdr>
        </w:div>
        <w:div w:id="291794613">
          <w:marLeft w:val="480"/>
          <w:marRight w:val="0"/>
          <w:marTop w:val="0"/>
          <w:marBottom w:val="0"/>
          <w:divBdr>
            <w:top w:val="none" w:sz="0" w:space="0" w:color="auto"/>
            <w:left w:val="none" w:sz="0" w:space="0" w:color="auto"/>
            <w:bottom w:val="none" w:sz="0" w:space="0" w:color="auto"/>
            <w:right w:val="none" w:sz="0" w:space="0" w:color="auto"/>
          </w:divBdr>
        </w:div>
        <w:div w:id="1279026316">
          <w:marLeft w:val="480"/>
          <w:marRight w:val="0"/>
          <w:marTop w:val="0"/>
          <w:marBottom w:val="0"/>
          <w:divBdr>
            <w:top w:val="none" w:sz="0" w:space="0" w:color="auto"/>
            <w:left w:val="none" w:sz="0" w:space="0" w:color="auto"/>
            <w:bottom w:val="none" w:sz="0" w:space="0" w:color="auto"/>
            <w:right w:val="none" w:sz="0" w:space="0" w:color="auto"/>
          </w:divBdr>
        </w:div>
        <w:div w:id="1714230167">
          <w:marLeft w:val="480"/>
          <w:marRight w:val="0"/>
          <w:marTop w:val="0"/>
          <w:marBottom w:val="0"/>
          <w:divBdr>
            <w:top w:val="none" w:sz="0" w:space="0" w:color="auto"/>
            <w:left w:val="none" w:sz="0" w:space="0" w:color="auto"/>
            <w:bottom w:val="none" w:sz="0" w:space="0" w:color="auto"/>
            <w:right w:val="none" w:sz="0" w:space="0" w:color="auto"/>
          </w:divBdr>
        </w:div>
        <w:div w:id="457651459">
          <w:marLeft w:val="480"/>
          <w:marRight w:val="0"/>
          <w:marTop w:val="0"/>
          <w:marBottom w:val="0"/>
          <w:divBdr>
            <w:top w:val="none" w:sz="0" w:space="0" w:color="auto"/>
            <w:left w:val="none" w:sz="0" w:space="0" w:color="auto"/>
            <w:bottom w:val="none" w:sz="0" w:space="0" w:color="auto"/>
            <w:right w:val="none" w:sz="0" w:space="0" w:color="auto"/>
          </w:divBdr>
        </w:div>
        <w:div w:id="1066800539">
          <w:marLeft w:val="480"/>
          <w:marRight w:val="0"/>
          <w:marTop w:val="0"/>
          <w:marBottom w:val="0"/>
          <w:divBdr>
            <w:top w:val="none" w:sz="0" w:space="0" w:color="auto"/>
            <w:left w:val="none" w:sz="0" w:space="0" w:color="auto"/>
            <w:bottom w:val="none" w:sz="0" w:space="0" w:color="auto"/>
            <w:right w:val="none" w:sz="0" w:space="0" w:color="auto"/>
          </w:divBdr>
        </w:div>
        <w:div w:id="1885094800">
          <w:marLeft w:val="480"/>
          <w:marRight w:val="0"/>
          <w:marTop w:val="0"/>
          <w:marBottom w:val="0"/>
          <w:divBdr>
            <w:top w:val="none" w:sz="0" w:space="0" w:color="auto"/>
            <w:left w:val="none" w:sz="0" w:space="0" w:color="auto"/>
            <w:bottom w:val="none" w:sz="0" w:space="0" w:color="auto"/>
            <w:right w:val="none" w:sz="0" w:space="0" w:color="auto"/>
          </w:divBdr>
        </w:div>
        <w:div w:id="105539905">
          <w:marLeft w:val="480"/>
          <w:marRight w:val="0"/>
          <w:marTop w:val="0"/>
          <w:marBottom w:val="0"/>
          <w:divBdr>
            <w:top w:val="none" w:sz="0" w:space="0" w:color="auto"/>
            <w:left w:val="none" w:sz="0" w:space="0" w:color="auto"/>
            <w:bottom w:val="none" w:sz="0" w:space="0" w:color="auto"/>
            <w:right w:val="none" w:sz="0" w:space="0" w:color="auto"/>
          </w:divBdr>
        </w:div>
        <w:div w:id="2100170869">
          <w:marLeft w:val="480"/>
          <w:marRight w:val="0"/>
          <w:marTop w:val="0"/>
          <w:marBottom w:val="0"/>
          <w:divBdr>
            <w:top w:val="none" w:sz="0" w:space="0" w:color="auto"/>
            <w:left w:val="none" w:sz="0" w:space="0" w:color="auto"/>
            <w:bottom w:val="none" w:sz="0" w:space="0" w:color="auto"/>
            <w:right w:val="none" w:sz="0" w:space="0" w:color="auto"/>
          </w:divBdr>
        </w:div>
        <w:div w:id="1681466486">
          <w:marLeft w:val="480"/>
          <w:marRight w:val="0"/>
          <w:marTop w:val="0"/>
          <w:marBottom w:val="0"/>
          <w:divBdr>
            <w:top w:val="none" w:sz="0" w:space="0" w:color="auto"/>
            <w:left w:val="none" w:sz="0" w:space="0" w:color="auto"/>
            <w:bottom w:val="none" w:sz="0" w:space="0" w:color="auto"/>
            <w:right w:val="none" w:sz="0" w:space="0" w:color="auto"/>
          </w:divBdr>
        </w:div>
        <w:div w:id="1397515359">
          <w:marLeft w:val="480"/>
          <w:marRight w:val="0"/>
          <w:marTop w:val="0"/>
          <w:marBottom w:val="0"/>
          <w:divBdr>
            <w:top w:val="none" w:sz="0" w:space="0" w:color="auto"/>
            <w:left w:val="none" w:sz="0" w:space="0" w:color="auto"/>
            <w:bottom w:val="none" w:sz="0" w:space="0" w:color="auto"/>
            <w:right w:val="none" w:sz="0" w:space="0" w:color="auto"/>
          </w:divBdr>
        </w:div>
        <w:div w:id="745424293">
          <w:marLeft w:val="480"/>
          <w:marRight w:val="0"/>
          <w:marTop w:val="0"/>
          <w:marBottom w:val="0"/>
          <w:divBdr>
            <w:top w:val="none" w:sz="0" w:space="0" w:color="auto"/>
            <w:left w:val="none" w:sz="0" w:space="0" w:color="auto"/>
            <w:bottom w:val="none" w:sz="0" w:space="0" w:color="auto"/>
            <w:right w:val="none" w:sz="0" w:space="0" w:color="auto"/>
          </w:divBdr>
        </w:div>
        <w:div w:id="1816531458">
          <w:marLeft w:val="480"/>
          <w:marRight w:val="0"/>
          <w:marTop w:val="0"/>
          <w:marBottom w:val="0"/>
          <w:divBdr>
            <w:top w:val="none" w:sz="0" w:space="0" w:color="auto"/>
            <w:left w:val="none" w:sz="0" w:space="0" w:color="auto"/>
            <w:bottom w:val="none" w:sz="0" w:space="0" w:color="auto"/>
            <w:right w:val="none" w:sz="0" w:space="0" w:color="auto"/>
          </w:divBdr>
        </w:div>
        <w:div w:id="1390303421">
          <w:marLeft w:val="480"/>
          <w:marRight w:val="0"/>
          <w:marTop w:val="0"/>
          <w:marBottom w:val="0"/>
          <w:divBdr>
            <w:top w:val="none" w:sz="0" w:space="0" w:color="auto"/>
            <w:left w:val="none" w:sz="0" w:space="0" w:color="auto"/>
            <w:bottom w:val="none" w:sz="0" w:space="0" w:color="auto"/>
            <w:right w:val="none" w:sz="0" w:space="0" w:color="auto"/>
          </w:divBdr>
        </w:div>
        <w:div w:id="1576016539">
          <w:marLeft w:val="480"/>
          <w:marRight w:val="0"/>
          <w:marTop w:val="0"/>
          <w:marBottom w:val="0"/>
          <w:divBdr>
            <w:top w:val="none" w:sz="0" w:space="0" w:color="auto"/>
            <w:left w:val="none" w:sz="0" w:space="0" w:color="auto"/>
            <w:bottom w:val="none" w:sz="0" w:space="0" w:color="auto"/>
            <w:right w:val="none" w:sz="0" w:space="0" w:color="auto"/>
          </w:divBdr>
        </w:div>
        <w:div w:id="1031567659">
          <w:marLeft w:val="480"/>
          <w:marRight w:val="0"/>
          <w:marTop w:val="0"/>
          <w:marBottom w:val="0"/>
          <w:divBdr>
            <w:top w:val="none" w:sz="0" w:space="0" w:color="auto"/>
            <w:left w:val="none" w:sz="0" w:space="0" w:color="auto"/>
            <w:bottom w:val="none" w:sz="0" w:space="0" w:color="auto"/>
            <w:right w:val="none" w:sz="0" w:space="0" w:color="auto"/>
          </w:divBdr>
        </w:div>
        <w:div w:id="340862969">
          <w:marLeft w:val="480"/>
          <w:marRight w:val="0"/>
          <w:marTop w:val="0"/>
          <w:marBottom w:val="0"/>
          <w:divBdr>
            <w:top w:val="none" w:sz="0" w:space="0" w:color="auto"/>
            <w:left w:val="none" w:sz="0" w:space="0" w:color="auto"/>
            <w:bottom w:val="none" w:sz="0" w:space="0" w:color="auto"/>
            <w:right w:val="none" w:sz="0" w:space="0" w:color="auto"/>
          </w:divBdr>
        </w:div>
        <w:div w:id="56175295">
          <w:marLeft w:val="480"/>
          <w:marRight w:val="0"/>
          <w:marTop w:val="0"/>
          <w:marBottom w:val="0"/>
          <w:divBdr>
            <w:top w:val="none" w:sz="0" w:space="0" w:color="auto"/>
            <w:left w:val="none" w:sz="0" w:space="0" w:color="auto"/>
            <w:bottom w:val="none" w:sz="0" w:space="0" w:color="auto"/>
            <w:right w:val="none" w:sz="0" w:space="0" w:color="auto"/>
          </w:divBdr>
        </w:div>
        <w:div w:id="2054765053">
          <w:marLeft w:val="480"/>
          <w:marRight w:val="0"/>
          <w:marTop w:val="0"/>
          <w:marBottom w:val="0"/>
          <w:divBdr>
            <w:top w:val="none" w:sz="0" w:space="0" w:color="auto"/>
            <w:left w:val="none" w:sz="0" w:space="0" w:color="auto"/>
            <w:bottom w:val="none" w:sz="0" w:space="0" w:color="auto"/>
            <w:right w:val="none" w:sz="0" w:space="0" w:color="auto"/>
          </w:divBdr>
        </w:div>
      </w:divsChild>
    </w:div>
    <w:div w:id="637732697">
      <w:bodyDiv w:val="1"/>
      <w:marLeft w:val="0"/>
      <w:marRight w:val="0"/>
      <w:marTop w:val="0"/>
      <w:marBottom w:val="0"/>
      <w:divBdr>
        <w:top w:val="none" w:sz="0" w:space="0" w:color="auto"/>
        <w:left w:val="none" w:sz="0" w:space="0" w:color="auto"/>
        <w:bottom w:val="none" w:sz="0" w:space="0" w:color="auto"/>
        <w:right w:val="none" w:sz="0" w:space="0" w:color="auto"/>
      </w:divBdr>
    </w:div>
    <w:div w:id="638149927">
      <w:bodyDiv w:val="1"/>
      <w:marLeft w:val="0"/>
      <w:marRight w:val="0"/>
      <w:marTop w:val="0"/>
      <w:marBottom w:val="0"/>
      <w:divBdr>
        <w:top w:val="none" w:sz="0" w:space="0" w:color="auto"/>
        <w:left w:val="none" w:sz="0" w:space="0" w:color="auto"/>
        <w:bottom w:val="none" w:sz="0" w:space="0" w:color="auto"/>
        <w:right w:val="none" w:sz="0" w:space="0" w:color="auto"/>
      </w:divBdr>
    </w:div>
    <w:div w:id="638220867">
      <w:bodyDiv w:val="1"/>
      <w:marLeft w:val="0"/>
      <w:marRight w:val="0"/>
      <w:marTop w:val="0"/>
      <w:marBottom w:val="0"/>
      <w:divBdr>
        <w:top w:val="none" w:sz="0" w:space="0" w:color="auto"/>
        <w:left w:val="none" w:sz="0" w:space="0" w:color="auto"/>
        <w:bottom w:val="none" w:sz="0" w:space="0" w:color="auto"/>
        <w:right w:val="none" w:sz="0" w:space="0" w:color="auto"/>
      </w:divBdr>
    </w:div>
    <w:div w:id="639268064">
      <w:bodyDiv w:val="1"/>
      <w:marLeft w:val="0"/>
      <w:marRight w:val="0"/>
      <w:marTop w:val="0"/>
      <w:marBottom w:val="0"/>
      <w:divBdr>
        <w:top w:val="none" w:sz="0" w:space="0" w:color="auto"/>
        <w:left w:val="none" w:sz="0" w:space="0" w:color="auto"/>
        <w:bottom w:val="none" w:sz="0" w:space="0" w:color="auto"/>
        <w:right w:val="none" w:sz="0" w:space="0" w:color="auto"/>
      </w:divBdr>
    </w:div>
    <w:div w:id="639655022">
      <w:bodyDiv w:val="1"/>
      <w:marLeft w:val="0"/>
      <w:marRight w:val="0"/>
      <w:marTop w:val="0"/>
      <w:marBottom w:val="0"/>
      <w:divBdr>
        <w:top w:val="none" w:sz="0" w:space="0" w:color="auto"/>
        <w:left w:val="none" w:sz="0" w:space="0" w:color="auto"/>
        <w:bottom w:val="none" w:sz="0" w:space="0" w:color="auto"/>
        <w:right w:val="none" w:sz="0" w:space="0" w:color="auto"/>
      </w:divBdr>
    </w:div>
    <w:div w:id="639774159">
      <w:bodyDiv w:val="1"/>
      <w:marLeft w:val="0"/>
      <w:marRight w:val="0"/>
      <w:marTop w:val="0"/>
      <w:marBottom w:val="0"/>
      <w:divBdr>
        <w:top w:val="none" w:sz="0" w:space="0" w:color="auto"/>
        <w:left w:val="none" w:sz="0" w:space="0" w:color="auto"/>
        <w:bottom w:val="none" w:sz="0" w:space="0" w:color="auto"/>
        <w:right w:val="none" w:sz="0" w:space="0" w:color="auto"/>
      </w:divBdr>
      <w:divsChild>
        <w:div w:id="1223560847">
          <w:marLeft w:val="480"/>
          <w:marRight w:val="0"/>
          <w:marTop w:val="0"/>
          <w:marBottom w:val="0"/>
          <w:divBdr>
            <w:top w:val="none" w:sz="0" w:space="0" w:color="auto"/>
            <w:left w:val="none" w:sz="0" w:space="0" w:color="auto"/>
            <w:bottom w:val="none" w:sz="0" w:space="0" w:color="auto"/>
            <w:right w:val="none" w:sz="0" w:space="0" w:color="auto"/>
          </w:divBdr>
        </w:div>
        <w:div w:id="74129927">
          <w:marLeft w:val="480"/>
          <w:marRight w:val="0"/>
          <w:marTop w:val="0"/>
          <w:marBottom w:val="0"/>
          <w:divBdr>
            <w:top w:val="none" w:sz="0" w:space="0" w:color="auto"/>
            <w:left w:val="none" w:sz="0" w:space="0" w:color="auto"/>
            <w:bottom w:val="none" w:sz="0" w:space="0" w:color="auto"/>
            <w:right w:val="none" w:sz="0" w:space="0" w:color="auto"/>
          </w:divBdr>
        </w:div>
        <w:div w:id="62992638">
          <w:marLeft w:val="480"/>
          <w:marRight w:val="0"/>
          <w:marTop w:val="0"/>
          <w:marBottom w:val="0"/>
          <w:divBdr>
            <w:top w:val="none" w:sz="0" w:space="0" w:color="auto"/>
            <w:left w:val="none" w:sz="0" w:space="0" w:color="auto"/>
            <w:bottom w:val="none" w:sz="0" w:space="0" w:color="auto"/>
            <w:right w:val="none" w:sz="0" w:space="0" w:color="auto"/>
          </w:divBdr>
        </w:div>
        <w:div w:id="162597910">
          <w:marLeft w:val="480"/>
          <w:marRight w:val="0"/>
          <w:marTop w:val="0"/>
          <w:marBottom w:val="0"/>
          <w:divBdr>
            <w:top w:val="none" w:sz="0" w:space="0" w:color="auto"/>
            <w:left w:val="none" w:sz="0" w:space="0" w:color="auto"/>
            <w:bottom w:val="none" w:sz="0" w:space="0" w:color="auto"/>
            <w:right w:val="none" w:sz="0" w:space="0" w:color="auto"/>
          </w:divBdr>
        </w:div>
        <w:div w:id="1162085376">
          <w:marLeft w:val="480"/>
          <w:marRight w:val="0"/>
          <w:marTop w:val="0"/>
          <w:marBottom w:val="0"/>
          <w:divBdr>
            <w:top w:val="none" w:sz="0" w:space="0" w:color="auto"/>
            <w:left w:val="none" w:sz="0" w:space="0" w:color="auto"/>
            <w:bottom w:val="none" w:sz="0" w:space="0" w:color="auto"/>
            <w:right w:val="none" w:sz="0" w:space="0" w:color="auto"/>
          </w:divBdr>
        </w:div>
        <w:div w:id="2081905957">
          <w:marLeft w:val="480"/>
          <w:marRight w:val="0"/>
          <w:marTop w:val="0"/>
          <w:marBottom w:val="0"/>
          <w:divBdr>
            <w:top w:val="none" w:sz="0" w:space="0" w:color="auto"/>
            <w:left w:val="none" w:sz="0" w:space="0" w:color="auto"/>
            <w:bottom w:val="none" w:sz="0" w:space="0" w:color="auto"/>
            <w:right w:val="none" w:sz="0" w:space="0" w:color="auto"/>
          </w:divBdr>
        </w:div>
        <w:div w:id="1900434046">
          <w:marLeft w:val="480"/>
          <w:marRight w:val="0"/>
          <w:marTop w:val="0"/>
          <w:marBottom w:val="0"/>
          <w:divBdr>
            <w:top w:val="none" w:sz="0" w:space="0" w:color="auto"/>
            <w:left w:val="none" w:sz="0" w:space="0" w:color="auto"/>
            <w:bottom w:val="none" w:sz="0" w:space="0" w:color="auto"/>
            <w:right w:val="none" w:sz="0" w:space="0" w:color="auto"/>
          </w:divBdr>
        </w:div>
        <w:div w:id="1531727320">
          <w:marLeft w:val="480"/>
          <w:marRight w:val="0"/>
          <w:marTop w:val="0"/>
          <w:marBottom w:val="0"/>
          <w:divBdr>
            <w:top w:val="none" w:sz="0" w:space="0" w:color="auto"/>
            <w:left w:val="none" w:sz="0" w:space="0" w:color="auto"/>
            <w:bottom w:val="none" w:sz="0" w:space="0" w:color="auto"/>
            <w:right w:val="none" w:sz="0" w:space="0" w:color="auto"/>
          </w:divBdr>
        </w:div>
        <w:div w:id="2103837581">
          <w:marLeft w:val="480"/>
          <w:marRight w:val="0"/>
          <w:marTop w:val="0"/>
          <w:marBottom w:val="0"/>
          <w:divBdr>
            <w:top w:val="none" w:sz="0" w:space="0" w:color="auto"/>
            <w:left w:val="none" w:sz="0" w:space="0" w:color="auto"/>
            <w:bottom w:val="none" w:sz="0" w:space="0" w:color="auto"/>
            <w:right w:val="none" w:sz="0" w:space="0" w:color="auto"/>
          </w:divBdr>
        </w:div>
        <w:div w:id="1085809560">
          <w:marLeft w:val="480"/>
          <w:marRight w:val="0"/>
          <w:marTop w:val="0"/>
          <w:marBottom w:val="0"/>
          <w:divBdr>
            <w:top w:val="none" w:sz="0" w:space="0" w:color="auto"/>
            <w:left w:val="none" w:sz="0" w:space="0" w:color="auto"/>
            <w:bottom w:val="none" w:sz="0" w:space="0" w:color="auto"/>
            <w:right w:val="none" w:sz="0" w:space="0" w:color="auto"/>
          </w:divBdr>
        </w:div>
        <w:div w:id="214585655">
          <w:marLeft w:val="480"/>
          <w:marRight w:val="0"/>
          <w:marTop w:val="0"/>
          <w:marBottom w:val="0"/>
          <w:divBdr>
            <w:top w:val="none" w:sz="0" w:space="0" w:color="auto"/>
            <w:left w:val="none" w:sz="0" w:space="0" w:color="auto"/>
            <w:bottom w:val="none" w:sz="0" w:space="0" w:color="auto"/>
            <w:right w:val="none" w:sz="0" w:space="0" w:color="auto"/>
          </w:divBdr>
        </w:div>
        <w:div w:id="1163930274">
          <w:marLeft w:val="480"/>
          <w:marRight w:val="0"/>
          <w:marTop w:val="0"/>
          <w:marBottom w:val="0"/>
          <w:divBdr>
            <w:top w:val="none" w:sz="0" w:space="0" w:color="auto"/>
            <w:left w:val="none" w:sz="0" w:space="0" w:color="auto"/>
            <w:bottom w:val="none" w:sz="0" w:space="0" w:color="auto"/>
            <w:right w:val="none" w:sz="0" w:space="0" w:color="auto"/>
          </w:divBdr>
        </w:div>
        <w:div w:id="495190204">
          <w:marLeft w:val="480"/>
          <w:marRight w:val="0"/>
          <w:marTop w:val="0"/>
          <w:marBottom w:val="0"/>
          <w:divBdr>
            <w:top w:val="none" w:sz="0" w:space="0" w:color="auto"/>
            <w:left w:val="none" w:sz="0" w:space="0" w:color="auto"/>
            <w:bottom w:val="none" w:sz="0" w:space="0" w:color="auto"/>
            <w:right w:val="none" w:sz="0" w:space="0" w:color="auto"/>
          </w:divBdr>
        </w:div>
        <w:div w:id="1153596976">
          <w:marLeft w:val="480"/>
          <w:marRight w:val="0"/>
          <w:marTop w:val="0"/>
          <w:marBottom w:val="0"/>
          <w:divBdr>
            <w:top w:val="none" w:sz="0" w:space="0" w:color="auto"/>
            <w:left w:val="none" w:sz="0" w:space="0" w:color="auto"/>
            <w:bottom w:val="none" w:sz="0" w:space="0" w:color="auto"/>
            <w:right w:val="none" w:sz="0" w:space="0" w:color="auto"/>
          </w:divBdr>
        </w:div>
        <w:div w:id="733814943">
          <w:marLeft w:val="480"/>
          <w:marRight w:val="0"/>
          <w:marTop w:val="0"/>
          <w:marBottom w:val="0"/>
          <w:divBdr>
            <w:top w:val="none" w:sz="0" w:space="0" w:color="auto"/>
            <w:left w:val="none" w:sz="0" w:space="0" w:color="auto"/>
            <w:bottom w:val="none" w:sz="0" w:space="0" w:color="auto"/>
            <w:right w:val="none" w:sz="0" w:space="0" w:color="auto"/>
          </w:divBdr>
        </w:div>
        <w:div w:id="2079938159">
          <w:marLeft w:val="480"/>
          <w:marRight w:val="0"/>
          <w:marTop w:val="0"/>
          <w:marBottom w:val="0"/>
          <w:divBdr>
            <w:top w:val="none" w:sz="0" w:space="0" w:color="auto"/>
            <w:left w:val="none" w:sz="0" w:space="0" w:color="auto"/>
            <w:bottom w:val="none" w:sz="0" w:space="0" w:color="auto"/>
            <w:right w:val="none" w:sz="0" w:space="0" w:color="auto"/>
          </w:divBdr>
        </w:div>
        <w:div w:id="255211507">
          <w:marLeft w:val="480"/>
          <w:marRight w:val="0"/>
          <w:marTop w:val="0"/>
          <w:marBottom w:val="0"/>
          <w:divBdr>
            <w:top w:val="none" w:sz="0" w:space="0" w:color="auto"/>
            <w:left w:val="none" w:sz="0" w:space="0" w:color="auto"/>
            <w:bottom w:val="none" w:sz="0" w:space="0" w:color="auto"/>
            <w:right w:val="none" w:sz="0" w:space="0" w:color="auto"/>
          </w:divBdr>
        </w:div>
        <w:div w:id="2111851690">
          <w:marLeft w:val="480"/>
          <w:marRight w:val="0"/>
          <w:marTop w:val="0"/>
          <w:marBottom w:val="0"/>
          <w:divBdr>
            <w:top w:val="none" w:sz="0" w:space="0" w:color="auto"/>
            <w:left w:val="none" w:sz="0" w:space="0" w:color="auto"/>
            <w:bottom w:val="none" w:sz="0" w:space="0" w:color="auto"/>
            <w:right w:val="none" w:sz="0" w:space="0" w:color="auto"/>
          </w:divBdr>
        </w:div>
        <w:div w:id="1174497376">
          <w:marLeft w:val="480"/>
          <w:marRight w:val="0"/>
          <w:marTop w:val="0"/>
          <w:marBottom w:val="0"/>
          <w:divBdr>
            <w:top w:val="none" w:sz="0" w:space="0" w:color="auto"/>
            <w:left w:val="none" w:sz="0" w:space="0" w:color="auto"/>
            <w:bottom w:val="none" w:sz="0" w:space="0" w:color="auto"/>
            <w:right w:val="none" w:sz="0" w:space="0" w:color="auto"/>
          </w:divBdr>
        </w:div>
        <w:div w:id="1687635302">
          <w:marLeft w:val="480"/>
          <w:marRight w:val="0"/>
          <w:marTop w:val="0"/>
          <w:marBottom w:val="0"/>
          <w:divBdr>
            <w:top w:val="none" w:sz="0" w:space="0" w:color="auto"/>
            <w:left w:val="none" w:sz="0" w:space="0" w:color="auto"/>
            <w:bottom w:val="none" w:sz="0" w:space="0" w:color="auto"/>
            <w:right w:val="none" w:sz="0" w:space="0" w:color="auto"/>
          </w:divBdr>
        </w:div>
        <w:div w:id="1895773982">
          <w:marLeft w:val="480"/>
          <w:marRight w:val="0"/>
          <w:marTop w:val="0"/>
          <w:marBottom w:val="0"/>
          <w:divBdr>
            <w:top w:val="none" w:sz="0" w:space="0" w:color="auto"/>
            <w:left w:val="none" w:sz="0" w:space="0" w:color="auto"/>
            <w:bottom w:val="none" w:sz="0" w:space="0" w:color="auto"/>
            <w:right w:val="none" w:sz="0" w:space="0" w:color="auto"/>
          </w:divBdr>
        </w:div>
        <w:div w:id="1473210">
          <w:marLeft w:val="480"/>
          <w:marRight w:val="0"/>
          <w:marTop w:val="0"/>
          <w:marBottom w:val="0"/>
          <w:divBdr>
            <w:top w:val="none" w:sz="0" w:space="0" w:color="auto"/>
            <w:left w:val="none" w:sz="0" w:space="0" w:color="auto"/>
            <w:bottom w:val="none" w:sz="0" w:space="0" w:color="auto"/>
            <w:right w:val="none" w:sz="0" w:space="0" w:color="auto"/>
          </w:divBdr>
        </w:div>
        <w:div w:id="1458067016">
          <w:marLeft w:val="480"/>
          <w:marRight w:val="0"/>
          <w:marTop w:val="0"/>
          <w:marBottom w:val="0"/>
          <w:divBdr>
            <w:top w:val="none" w:sz="0" w:space="0" w:color="auto"/>
            <w:left w:val="none" w:sz="0" w:space="0" w:color="auto"/>
            <w:bottom w:val="none" w:sz="0" w:space="0" w:color="auto"/>
            <w:right w:val="none" w:sz="0" w:space="0" w:color="auto"/>
          </w:divBdr>
        </w:div>
        <w:div w:id="789208921">
          <w:marLeft w:val="480"/>
          <w:marRight w:val="0"/>
          <w:marTop w:val="0"/>
          <w:marBottom w:val="0"/>
          <w:divBdr>
            <w:top w:val="none" w:sz="0" w:space="0" w:color="auto"/>
            <w:left w:val="none" w:sz="0" w:space="0" w:color="auto"/>
            <w:bottom w:val="none" w:sz="0" w:space="0" w:color="auto"/>
            <w:right w:val="none" w:sz="0" w:space="0" w:color="auto"/>
          </w:divBdr>
        </w:div>
        <w:div w:id="103428455">
          <w:marLeft w:val="480"/>
          <w:marRight w:val="0"/>
          <w:marTop w:val="0"/>
          <w:marBottom w:val="0"/>
          <w:divBdr>
            <w:top w:val="none" w:sz="0" w:space="0" w:color="auto"/>
            <w:left w:val="none" w:sz="0" w:space="0" w:color="auto"/>
            <w:bottom w:val="none" w:sz="0" w:space="0" w:color="auto"/>
            <w:right w:val="none" w:sz="0" w:space="0" w:color="auto"/>
          </w:divBdr>
        </w:div>
        <w:div w:id="1112363747">
          <w:marLeft w:val="480"/>
          <w:marRight w:val="0"/>
          <w:marTop w:val="0"/>
          <w:marBottom w:val="0"/>
          <w:divBdr>
            <w:top w:val="none" w:sz="0" w:space="0" w:color="auto"/>
            <w:left w:val="none" w:sz="0" w:space="0" w:color="auto"/>
            <w:bottom w:val="none" w:sz="0" w:space="0" w:color="auto"/>
            <w:right w:val="none" w:sz="0" w:space="0" w:color="auto"/>
          </w:divBdr>
        </w:div>
        <w:div w:id="1817258085">
          <w:marLeft w:val="480"/>
          <w:marRight w:val="0"/>
          <w:marTop w:val="0"/>
          <w:marBottom w:val="0"/>
          <w:divBdr>
            <w:top w:val="none" w:sz="0" w:space="0" w:color="auto"/>
            <w:left w:val="none" w:sz="0" w:space="0" w:color="auto"/>
            <w:bottom w:val="none" w:sz="0" w:space="0" w:color="auto"/>
            <w:right w:val="none" w:sz="0" w:space="0" w:color="auto"/>
          </w:divBdr>
        </w:div>
        <w:div w:id="773211989">
          <w:marLeft w:val="480"/>
          <w:marRight w:val="0"/>
          <w:marTop w:val="0"/>
          <w:marBottom w:val="0"/>
          <w:divBdr>
            <w:top w:val="none" w:sz="0" w:space="0" w:color="auto"/>
            <w:left w:val="none" w:sz="0" w:space="0" w:color="auto"/>
            <w:bottom w:val="none" w:sz="0" w:space="0" w:color="auto"/>
            <w:right w:val="none" w:sz="0" w:space="0" w:color="auto"/>
          </w:divBdr>
        </w:div>
        <w:div w:id="803428866">
          <w:marLeft w:val="480"/>
          <w:marRight w:val="0"/>
          <w:marTop w:val="0"/>
          <w:marBottom w:val="0"/>
          <w:divBdr>
            <w:top w:val="none" w:sz="0" w:space="0" w:color="auto"/>
            <w:left w:val="none" w:sz="0" w:space="0" w:color="auto"/>
            <w:bottom w:val="none" w:sz="0" w:space="0" w:color="auto"/>
            <w:right w:val="none" w:sz="0" w:space="0" w:color="auto"/>
          </w:divBdr>
        </w:div>
        <w:div w:id="728260221">
          <w:marLeft w:val="480"/>
          <w:marRight w:val="0"/>
          <w:marTop w:val="0"/>
          <w:marBottom w:val="0"/>
          <w:divBdr>
            <w:top w:val="none" w:sz="0" w:space="0" w:color="auto"/>
            <w:left w:val="none" w:sz="0" w:space="0" w:color="auto"/>
            <w:bottom w:val="none" w:sz="0" w:space="0" w:color="auto"/>
            <w:right w:val="none" w:sz="0" w:space="0" w:color="auto"/>
          </w:divBdr>
        </w:div>
        <w:div w:id="2111585980">
          <w:marLeft w:val="480"/>
          <w:marRight w:val="0"/>
          <w:marTop w:val="0"/>
          <w:marBottom w:val="0"/>
          <w:divBdr>
            <w:top w:val="none" w:sz="0" w:space="0" w:color="auto"/>
            <w:left w:val="none" w:sz="0" w:space="0" w:color="auto"/>
            <w:bottom w:val="none" w:sz="0" w:space="0" w:color="auto"/>
            <w:right w:val="none" w:sz="0" w:space="0" w:color="auto"/>
          </w:divBdr>
        </w:div>
        <w:div w:id="1267277455">
          <w:marLeft w:val="480"/>
          <w:marRight w:val="0"/>
          <w:marTop w:val="0"/>
          <w:marBottom w:val="0"/>
          <w:divBdr>
            <w:top w:val="none" w:sz="0" w:space="0" w:color="auto"/>
            <w:left w:val="none" w:sz="0" w:space="0" w:color="auto"/>
            <w:bottom w:val="none" w:sz="0" w:space="0" w:color="auto"/>
            <w:right w:val="none" w:sz="0" w:space="0" w:color="auto"/>
          </w:divBdr>
        </w:div>
        <w:div w:id="1696227030">
          <w:marLeft w:val="480"/>
          <w:marRight w:val="0"/>
          <w:marTop w:val="0"/>
          <w:marBottom w:val="0"/>
          <w:divBdr>
            <w:top w:val="none" w:sz="0" w:space="0" w:color="auto"/>
            <w:left w:val="none" w:sz="0" w:space="0" w:color="auto"/>
            <w:bottom w:val="none" w:sz="0" w:space="0" w:color="auto"/>
            <w:right w:val="none" w:sz="0" w:space="0" w:color="auto"/>
          </w:divBdr>
        </w:div>
        <w:div w:id="1385835904">
          <w:marLeft w:val="480"/>
          <w:marRight w:val="0"/>
          <w:marTop w:val="0"/>
          <w:marBottom w:val="0"/>
          <w:divBdr>
            <w:top w:val="none" w:sz="0" w:space="0" w:color="auto"/>
            <w:left w:val="none" w:sz="0" w:space="0" w:color="auto"/>
            <w:bottom w:val="none" w:sz="0" w:space="0" w:color="auto"/>
            <w:right w:val="none" w:sz="0" w:space="0" w:color="auto"/>
          </w:divBdr>
        </w:div>
        <w:div w:id="788400784">
          <w:marLeft w:val="480"/>
          <w:marRight w:val="0"/>
          <w:marTop w:val="0"/>
          <w:marBottom w:val="0"/>
          <w:divBdr>
            <w:top w:val="none" w:sz="0" w:space="0" w:color="auto"/>
            <w:left w:val="none" w:sz="0" w:space="0" w:color="auto"/>
            <w:bottom w:val="none" w:sz="0" w:space="0" w:color="auto"/>
            <w:right w:val="none" w:sz="0" w:space="0" w:color="auto"/>
          </w:divBdr>
        </w:div>
        <w:div w:id="1179999980">
          <w:marLeft w:val="480"/>
          <w:marRight w:val="0"/>
          <w:marTop w:val="0"/>
          <w:marBottom w:val="0"/>
          <w:divBdr>
            <w:top w:val="none" w:sz="0" w:space="0" w:color="auto"/>
            <w:left w:val="none" w:sz="0" w:space="0" w:color="auto"/>
            <w:bottom w:val="none" w:sz="0" w:space="0" w:color="auto"/>
            <w:right w:val="none" w:sz="0" w:space="0" w:color="auto"/>
          </w:divBdr>
        </w:div>
        <w:div w:id="966397620">
          <w:marLeft w:val="480"/>
          <w:marRight w:val="0"/>
          <w:marTop w:val="0"/>
          <w:marBottom w:val="0"/>
          <w:divBdr>
            <w:top w:val="none" w:sz="0" w:space="0" w:color="auto"/>
            <w:left w:val="none" w:sz="0" w:space="0" w:color="auto"/>
            <w:bottom w:val="none" w:sz="0" w:space="0" w:color="auto"/>
            <w:right w:val="none" w:sz="0" w:space="0" w:color="auto"/>
          </w:divBdr>
        </w:div>
        <w:div w:id="379745754">
          <w:marLeft w:val="480"/>
          <w:marRight w:val="0"/>
          <w:marTop w:val="0"/>
          <w:marBottom w:val="0"/>
          <w:divBdr>
            <w:top w:val="none" w:sz="0" w:space="0" w:color="auto"/>
            <w:left w:val="none" w:sz="0" w:space="0" w:color="auto"/>
            <w:bottom w:val="none" w:sz="0" w:space="0" w:color="auto"/>
            <w:right w:val="none" w:sz="0" w:space="0" w:color="auto"/>
          </w:divBdr>
        </w:div>
        <w:div w:id="1612009660">
          <w:marLeft w:val="480"/>
          <w:marRight w:val="0"/>
          <w:marTop w:val="0"/>
          <w:marBottom w:val="0"/>
          <w:divBdr>
            <w:top w:val="none" w:sz="0" w:space="0" w:color="auto"/>
            <w:left w:val="none" w:sz="0" w:space="0" w:color="auto"/>
            <w:bottom w:val="none" w:sz="0" w:space="0" w:color="auto"/>
            <w:right w:val="none" w:sz="0" w:space="0" w:color="auto"/>
          </w:divBdr>
        </w:div>
        <w:div w:id="1351419091">
          <w:marLeft w:val="480"/>
          <w:marRight w:val="0"/>
          <w:marTop w:val="0"/>
          <w:marBottom w:val="0"/>
          <w:divBdr>
            <w:top w:val="none" w:sz="0" w:space="0" w:color="auto"/>
            <w:left w:val="none" w:sz="0" w:space="0" w:color="auto"/>
            <w:bottom w:val="none" w:sz="0" w:space="0" w:color="auto"/>
            <w:right w:val="none" w:sz="0" w:space="0" w:color="auto"/>
          </w:divBdr>
        </w:div>
        <w:div w:id="557934206">
          <w:marLeft w:val="480"/>
          <w:marRight w:val="0"/>
          <w:marTop w:val="0"/>
          <w:marBottom w:val="0"/>
          <w:divBdr>
            <w:top w:val="none" w:sz="0" w:space="0" w:color="auto"/>
            <w:left w:val="none" w:sz="0" w:space="0" w:color="auto"/>
            <w:bottom w:val="none" w:sz="0" w:space="0" w:color="auto"/>
            <w:right w:val="none" w:sz="0" w:space="0" w:color="auto"/>
          </w:divBdr>
        </w:div>
        <w:div w:id="649945805">
          <w:marLeft w:val="480"/>
          <w:marRight w:val="0"/>
          <w:marTop w:val="0"/>
          <w:marBottom w:val="0"/>
          <w:divBdr>
            <w:top w:val="none" w:sz="0" w:space="0" w:color="auto"/>
            <w:left w:val="none" w:sz="0" w:space="0" w:color="auto"/>
            <w:bottom w:val="none" w:sz="0" w:space="0" w:color="auto"/>
            <w:right w:val="none" w:sz="0" w:space="0" w:color="auto"/>
          </w:divBdr>
        </w:div>
        <w:div w:id="183398728">
          <w:marLeft w:val="480"/>
          <w:marRight w:val="0"/>
          <w:marTop w:val="0"/>
          <w:marBottom w:val="0"/>
          <w:divBdr>
            <w:top w:val="none" w:sz="0" w:space="0" w:color="auto"/>
            <w:left w:val="none" w:sz="0" w:space="0" w:color="auto"/>
            <w:bottom w:val="none" w:sz="0" w:space="0" w:color="auto"/>
            <w:right w:val="none" w:sz="0" w:space="0" w:color="auto"/>
          </w:divBdr>
        </w:div>
        <w:div w:id="93943655">
          <w:marLeft w:val="480"/>
          <w:marRight w:val="0"/>
          <w:marTop w:val="0"/>
          <w:marBottom w:val="0"/>
          <w:divBdr>
            <w:top w:val="none" w:sz="0" w:space="0" w:color="auto"/>
            <w:left w:val="none" w:sz="0" w:space="0" w:color="auto"/>
            <w:bottom w:val="none" w:sz="0" w:space="0" w:color="auto"/>
            <w:right w:val="none" w:sz="0" w:space="0" w:color="auto"/>
          </w:divBdr>
        </w:div>
        <w:div w:id="1685278127">
          <w:marLeft w:val="480"/>
          <w:marRight w:val="0"/>
          <w:marTop w:val="0"/>
          <w:marBottom w:val="0"/>
          <w:divBdr>
            <w:top w:val="none" w:sz="0" w:space="0" w:color="auto"/>
            <w:left w:val="none" w:sz="0" w:space="0" w:color="auto"/>
            <w:bottom w:val="none" w:sz="0" w:space="0" w:color="auto"/>
            <w:right w:val="none" w:sz="0" w:space="0" w:color="auto"/>
          </w:divBdr>
        </w:div>
        <w:div w:id="1496261347">
          <w:marLeft w:val="480"/>
          <w:marRight w:val="0"/>
          <w:marTop w:val="0"/>
          <w:marBottom w:val="0"/>
          <w:divBdr>
            <w:top w:val="none" w:sz="0" w:space="0" w:color="auto"/>
            <w:left w:val="none" w:sz="0" w:space="0" w:color="auto"/>
            <w:bottom w:val="none" w:sz="0" w:space="0" w:color="auto"/>
            <w:right w:val="none" w:sz="0" w:space="0" w:color="auto"/>
          </w:divBdr>
        </w:div>
        <w:div w:id="38474922">
          <w:marLeft w:val="480"/>
          <w:marRight w:val="0"/>
          <w:marTop w:val="0"/>
          <w:marBottom w:val="0"/>
          <w:divBdr>
            <w:top w:val="none" w:sz="0" w:space="0" w:color="auto"/>
            <w:left w:val="none" w:sz="0" w:space="0" w:color="auto"/>
            <w:bottom w:val="none" w:sz="0" w:space="0" w:color="auto"/>
            <w:right w:val="none" w:sz="0" w:space="0" w:color="auto"/>
          </w:divBdr>
        </w:div>
        <w:div w:id="1213152346">
          <w:marLeft w:val="480"/>
          <w:marRight w:val="0"/>
          <w:marTop w:val="0"/>
          <w:marBottom w:val="0"/>
          <w:divBdr>
            <w:top w:val="none" w:sz="0" w:space="0" w:color="auto"/>
            <w:left w:val="none" w:sz="0" w:space="0" w:color="auto"/>
            <w:bottom w:val="none" w:sz="0" w:space="0" w:color="auto"/>
            <w:right w:val="none" w:sz="0" w:space="0" w:color="auto"/>
          </w:divBdr>
        </w:div>
        <w:div w:id="1593120808">
          <w:marLeft w:val="480"/>
          <w:marRight w:val="0"/>
          <w:marTop w:val="0"/>
          <w:marBottom w:val="0"/>
          <w:divBdr>
            <w:top w:val="none" w:sz="0" w:space="0" w:color="auto"/>
            <w:left w:val="none" w:sz="0" w:space="0" w:color="auto"/>
            <w:bottom w:val="none" w:sz="0" w:space="0" w:color="auto"/>
            <w:right w:val="none" w:sz="0" w:space="0" w:color="auto"/>
          </w:divBdr>
        </w:div>
        <w:div w:id="878862685">
          <w:marLeft w:val="480"/>
          <w:marRight w:val="0"/>
          <w:marTop w:val="0"/>
          <w:marBottom w:val="0"/>
          <w:divBdr>
            <w:top w:val="none" w:sz="0" w:space="0" w:color="auto"/>
            <w:left w:val="none" w:sz="0" w:space="0" w:color="auto"/>
            <w:bottom w:val="none" w:sz="0" w:space="0" w:color="auto"/>
            <w:right w:val="none" w:sz="0" w:space="0" w:color="auto"/>
          </w:divBdr>
        </w:div>
        <w:div w:id="1138455887">
          <w:marLeft w:val="480"/>
          <w:marRight w:val="0"/>
          <w:marTop w:val="0"/>
          <w:marBottom w:val="0"/>
          <w:divBdr>
            <w:top w:val="none" w:sz="0" w:space="0" w:color="auto"/>
            <w:left w:val="none" w:sz="0" w:space="0" w:color="auto"/>
            <w:bottom w:val="none" w:sz="0" w:space="0" w:color="auto"/>
            <w:right w:val="none" w:sz="0" w:space="0" w:color="auto"/>
          </w:divBdr>
        </w:div>
        <w:div w:id="206337902">
          <w:marLeft w:val="480"/>
          <w:marRight w:val="0"/>
          <w:marTop w:val="0"/>
          <w:marBottom w:val="0"/>
          <w:divBdr>
            <w:top w:val="none" w:sz="0" w:space="0" w:color="auto"/>
            <w:left w:val="none" w:sz="0" w:space="0" w:color="auto"/>
            <w:bottom w:val="none" w:sz="0" w:space="0" w:color="auto"/>
            <w:right w:val="none" w:sz="0" w:space="0" w:color="auto"/>
          </w:divBdr>
        </w:div>
        <w:div w:id="1735856794">
          <w:marLeft w:val="480"/>
          <w:marRight w:val="0"/>
          <w:marTop w:val="0"/>
          <w:marBottom w:val="0"/>
          <w:divBdr>
            <w:top w:val="none" w:sz="0" w:space="0" w:color="auto"/>
            <w:left w:val="none" w:sz="0" w:space="0" w:color="auto"/>
            <w:bottom w:val="none" w:sz="0" w:space="0" w:color="auto"/>
            <w:right w:val="none" w:sz="0" w:space="0" w:color="auto"/>
          </w:divBdr>
        </w:div>
        <w:div w:id="526795438">
          <w:marLeft w:val="480"/>
          <w:marRight w:val="0"/>
          <w:marTop w:val="0"/>
          <w:marBottom w:val="0"/>
          <w:divBdr>
            <w:top w:val="none" w:sz="0" w:space="0" w:color="auto"/>
            <w:left w:val="none" w:sz="0" w:space="0" w:color="auto"/>
            <w:bottom w:val="none" w:sz="0" w:space="0" w:color="auto"/>
            <w:right w:val="none" w:sz="0" w:space="0" w:color="auto"/>
          </w:divBdr>
        </w:div>
      </w:divsChild>
    </w:div>
    <w:div w:id="640310987">
      <w:bodyDiv w:val="1"/>
      <w:marLeft w:val="0"/>
      <w:marRight w:val="0"/>
      <w:marTop w:val="0"/>
      <w:marBottom w:val="0"/>
      <w:divBdr>
        <w:top w:val="none" w:sz="0" w:space="0" w:color="auto"/>
        <w:left w:val="none" w:sz="0" w:space="0" w:color="auto"/>
        <w:bottom w:val="none" w:sz="0" w:space="0" w:color="auto"/>
        <w:right w:val="none" w:sz="0" w:space="0" w:color="auto"/>
      </w:divBdr>
    </w:div>
    <w:div w:id="642000912">
      <w:bodyDiv w:val="1"/>
      <w:marLeft w:val="0"/>
      <w:marRight w:val="0"/>
      <w:marTop w:val="0"/>
      <w:marBottom w:val="0"/>
      <w:divBdr>
        <w:top w:val="none" w:sz="0" w:space="0" w:color="auto"/>
        <w:left w:val="none" w:sz="0" w:space="0" w:color="auto"/>
        <w:bottom w:val="none" w:sz="0" w:space="0" w:color="auto"/>
        <w:right w:val="none" w:sz="0" w:space="0" w:color="auto"/>
      </w:divBdr>
    </w:div>
    <w:div w:id="642586899">
      <w:bodyDiv w:val="1"/>
      <w:marLeft w:val="0"/>
      <w:marRight w:val="0"/>
      <w:marTop w:val="0"/>
      <w:marBottom w:val="0"/>
      <w:divBdr>
        <w:top w:val="none" w:sz="0" w:space="0" w:color="auto"/>
        <w:left w:val="none" w:sz="0" w:space="0" w:color="auto"/>
        <w:bottom w:val="none" w:sz="0" w:space="0" w:color="auto"/>
        <w:right w:val="none" w:sz="0" w:space="0" w:color="auto"/>
      </w:divBdr>
    </w:div>
    <w:div w:id="642974255">
      <w:bodyDiv w:val="1"/>
      <w:marLeft w:val="0"/>
      <w:marRight w:val="0"/>
      <w:marTop w:val="0"/>
      <w:marBottom w:val="0"/>
      <w:divBdr>
        <w:top w:val="none" w:sz="0" w:space="0" w:color="auto"/>
        <w:left w:val="none" w:sz="0" w:space="0" w:color="auto"/>
        <w:bottom w:val="none" w:sz="0" w:space="0" w:color="auto"/>
        <w:right w:val="none" w:sz="0" w:space="0" w:color="auto"/>
      </w:divBdr>
    </w:div>
    <w:div w:id="647320112">
      <w:bodyDiv w:val="1"/>
      <w:marLeft w:val="0"/>
      <w:marRight w:val="0"/>
      <w:marTop w:val="0"/>
      <w:marBottom w:val="0"/>
      <w:divBdr>
        <w:top w:val="none" w:sz="0" w:space="0" w:color="auto"/>
        <w:left w:val="none" w:sz="0" w:space="0" w:color="auto"/>
        <w:bottom w:val="none" w:sz="0" w:space="0" w:color="auto"/>
        <w:right w:val="none" w:sz="0" w:space="0" w:color="auto"/>
      </w:divBdr>
    </w:div>
    <w:div w:id="647441722">
      <w:bodyDiv w:val="1"/>
      <w:marLeft w:val="0"/>
      <w:marRight w:val="0"/>
      <w:marTop w:val="0"/>
      <w:marBottom w:val="0"/>
      <w:divBdr>
        <w:top w:val="none" w:sz="0" w:space="0" w:color="auto"/>
        <w:left w:val="none" w:sz="0" w:space="0" w:color="auto"/>
        <w:bottom w:val="none" w:sz="0" w:space="0" w:color="auto"/>
        <w:right w:val="none" w:sz="0" w:space="0" w:color="auto"/>
      </w:divBdr>
      <w:divsChild>
        <w:div w:id="8990144">
          <w:marLeft w:val="480"/>
          <w:marRight w:val="0"/>
          <w:marTop w:val="0"/>
          <w:marBottom w:val="0"/>
          <w:divBdr>
            <w:top w:val="none" w:sz="0" w:space="0" w:color="auto"/>
            <w:left w:val="none" w:sz="0" w:space="0" w:color="auto"/>
            <w:bottom w:val="none" w:sz="0" w:space="0" w:color="auto"/>
            <w:right w:val="none" w:sz="0" w:space="0" w:color="auto"/>
          </w:divBdr>
        </w:div>
        <w:div w:id="514996326">
          <w:marLeft w:val="480"/>
          <w:marRight w:val="0"/>
          <w:marTop w:val="0"/>
          <w:marBottom w:val="0"/>
          <w:divBdr>
            <w:top w:val="none" w:sz="0" w:space="0" w:color="auto"/>
            <w:left w:val="none" w:sz="0" w:space="0" w:color="auto"/>
            <w:bottom w:val="none" w:sz="0" w:space="0" w:color="auto"/>
            <w:right w:val="none" w:sz="0" w:space="0" w:color="auto"/>
          </w:divBdr>
        </w:div>
        <w:div w:id="865873806">
          <w:marLeft w:val="480"/>
          <w:marRight w:val="0"/>
          <w:marTop w:val="0"/>
          <w:marBottom w:val="0"/>
          <w:divBdr>
            <w:top w:val="none" w:sz="0" w:space="0" w:color="auto"/>
            <w:left w:val="none" w:sz="0" w:space="0" w:color="auto"/>
            <w:bottom w:val="none" w:sz="0" w:space="0" w:color="auto"/>
            <w:right w:val="none" w:sz="0" w:space="0" w:color="auto"/>
          </w:divBdr>
        </w:div>
        <w:div w:id="1054499693">
          <w:marLeft w:val="480"/>
          <w:marRight w:val="0"/>
          <w:marTop w:val="0"/>
          <w:marBottom w:val="0"/>
          <w:divBdr>
            <w:top w:val="none" w:sz="0" w:space="0" w:color="auto"/>
            <w:left w:val="none" w:sz="0" w:space="0" w:color="auto"/>
            <w:bottom w:val="none" w:sz="0" w:space="0" w:color="auto"/>
            <w:right w:val="none" w:sz="0" w:space="0" w:color="auto"/>
          </w:divBdr>
        </w:div>
        <w:div w:id="243301808">
          <w:marLeft w:val="480"/>
          <w:marRight w:val="0"/>
          <w:marTop w:val="0"/>
          <w:marBottom w:val="0"/>
          <w:divBdr>
            <w:top w:val="none" w:sz="0" w:space="0" w:color="auto"/>
            <w:left w:val="none" w:sz="0" w:space="0" w:color="auto"/>
            <w:bottom w:val="none" w:sz="0" w:space="0" w:color="auto"/>
            <w:right w:val="none" w:sz="0" w:space="0" w:color="auto"/>
          </w:divBdr>
        </w:div>
        <w:div w:id="1124933068">
          <w:marLeft w:val="480"/>
          <w:marRight w:val="0"/>
          <w:marTop w:val="0"/>
          <w:marBottom w:val="0"/>
          <w:divBdr>
            <w:top w:val="none" w:sz="0" w:space="0" w:color="auto"/>
            <w:left w:val="none" w:sz="0" w:space="0" w:color="auto"/>
            <w:bottom w:val="none" w:sz="0" w:space="0" w:color="auto"/>
            <w:right w:val="none" w:sz="0" w:space="0" w:color="auto"/>
          </w:divBdr>
        </w:div>
        <w:div w:id="1680307125">
          <w:marLeft w:val="480"/>
          <w:marRight w:val="0"/>
          <w:marTop w:val="0"/>
          <w:marBottom w:val="0"/>
          <w:divBdr>
            <w:top w:val="none" w:sz="0" w:space="0" w:color="auto"/>
            <w:left w:val="none" w:sz="0" w:space="0" w:color="auto"/>
            <w:bottom w:val="none" w:sz="0" w:space="0" w:color="auto"/>
            <w:right w:val="none" w:sz="0" w:space="0" w:color="auto"/>
          </w:divBdr>
        </w:div>
        <w:div w:id="279411834">
          <w:marLeft w:val="480"/>
          <w:marRight w:val="0"/>
          <w:marTop w:val="0"/>
          <w:marBottom w:val="0"/>
          <w:divBdr>
            <w:top w:val="none" w:sz="0" w:space="0" w:color="auto"/>
            <w:left w:val="none" w:sz="0" w:space="0" w:color="auto"/>
            <w:bottom w:val="none" w:sz="0" w:space="0" w:color="auto"/>
            <w:right w:val="none" w:sz="0" w:space="0" w:color="auto"/>
          </w:divBdr>
        </w:div>
        <w:div w:id="1667174896">
          <w:marLeft w:val="480"/>
          <w:marRight w:val="0"/>
          <w:marTop w:val="0"/>
          <w:marBottom w:val="0"/>
          <w:divBdr>
            <w:top w:val="none" w:sz="0" w:space="0" w:color="auto"/>
            <w:left w:val="none" w:sz="0" w:space="0" w:color="auto"/>
            <w:bottom w:val="none" w:sz="0" w:space="0" w:color="auto"/>
            <w:right w:val="none" w:sz="0" w:space="0" w:color="auto"/>
          </w:divBdr>
        </w:div>
        <w:div w:id="1268735075">
          <w:marLeft w:val="480"/>
          <w:marRight w:val="0"/>
          <w:marTop w:val="0"/>
          <w:marBottom w:val="0"/>
          <w:divBdr>
            <w:top w:val="none" w:sz="0" w:space="0" w:color="auto"/>
            <w:left w:val="none" w:sz="0" w:space="0" w:color="auto"/>
            <w:bottom w:val="none" w:sz="0" w:space="0" w:color="auto"/>
            <w:right w:val="none" w:sz="0" w:space="0" w:color="auto"/>
          </w:divBdr>
        </w:div>
        <w:div w:id="1734966822">
          <w:marLeft w:val="480"/>
          <w:marRight w:val="0"/>
          <w:marTop w:val="0"/>
          <w:marBottom w:val="0"/>
          <w:divBdr>
            <w:top w:val="none" w:sz="0" w:space="0" w:color="auto"/>
            <w:left w:val="none" w:sz="0" w:space="0" w:color="auto"/>
            <w:bottom w:val="none" w:sz="0" w:space="0" w:color="auto"/>
            <w:right w:val="none" w:sz="0" w:space="0" w:color="auto"/>
          </w:divBdr>
        </w:div>
        <w:div w:id="980186310">
          <w:marLeft w:val="480"/>
          <w:marRight w:val="0"/>
          <w:marTop w:val="0"/>
          <w:marBottom w:val="0"/>
          <w:divBdr>
            <w:top w:val="none" w:sz="0" w:space="0" w:color="auto"/>
            <w:left w:val="none" w:sz="0" w:space="0" w:color="auto"/>
            <w:bottom w:val="none" w:sz="0" w:space="0" w:color="auto"/>
            <w:right w:val="none" w:sz="0" w:space="0" w:color="auto"/>
          </w:divBdr>
        </w:div>
        <w:div w:id="82654998">
          <w:marLeft w:val="480"/>
          <w:marRight w:val="0"/>
          <w:marTop w:val="0"/>
          <w:marBottom w:val="0"/>
          <w:divBdr>
            <w:top w:val="none" w:sz="0" w:space="0" w:color="auto"/>
            <w:left w:val="none" w:sz="0" w:space="0" w:color="auto"/>
            <w:bottom w:val="none" w:sz="0" w:space="0" w:color="auto"/>
            <w:right w:val="none" w:sz="0" w:space="0" w:color="auto"/>
          </w:divBdr>
        </w:div>
        <w:div w:id="504788247">
          <w:marLeft w:val="480"/>
          <w:marRight w:val="0"/>
          <w:marTop w:val="0"/>
          <w:marBottom w:val="0"/>
          <w:divBdr>
            <w:top w:val="none" w:sz="0" w:space="0" w:color="auto"/>
            <w:left w:val="none" w:sz="0" w:space="0" w:color="auto"/>
            <w:bottom w:val="none" w:sz="0" w:space="0" w:color="auto"/>
            <w:right w:val="none" w:sz="0" w:space="0" w:color="auto"/>
          </w:divBdr>
        </w:div>
        <w:div w:id="1530604030">
          <w:marLeft w:val="480"/>
          <w:marRight w:val="0"/>
          <w:marTop w:val="0"/>
          <w:marBottom w:val="0"/>
          <w:divBdr>
            <w:top w:val="none" w:sz="0" w:space="0" w:color="auto"/>
            <w:left w:val="none" w:sz="0" w:space="0" w:color="auto"/>
            <w:bottom w:val="none" w:sz="0" w:space="0" w:color="auto"/>
            <w:right w:val="none" w:sz="0" w:space="0" w:color="auto"/>
          </w:divBdr>
        </w:div>
        <w:div w:id="752431934">
          <w:marLeft w:val="480"/>
          <w:marRight w:val="0"/>
          <w:marTop w:val="0"/>
          <w:marBottom w:val="0"/>
          <w:divBdr>
            <w:top w:val="none" w:sz="0" w:space="0" w:color="auto"/>
            <w:left w:val="none" w:sz="0" w:space="0" w:color="auto"/>
            <w:bottom w:val="none" w:sz="0" w:space="0" w:color="auto"/>
            <w:right w:val="none" w:sz="0" w:space="0" w:color="auto"/>
          </w:divBdr>
        </w:div>
        <w:div w:id="572618821">
          <w:marLeft w:val="480"/>
          <w:marRight w:val="0"/>
          <w:marTop w:val="0"/>
          <w:marBottom w:val="0"/>
          <w:divBdr>
            <w:top w:val="none" w:sz="0" w:space="0" w:color="auto"/>
            <w:left w:val="none" w:sz="0" w:space="0" w:color="auto"/>
            <w:bottom w:val="none" w:sz="0" w:space="0" w:color="auto"/>
            <w:right w:val="none" w:sz="0" w:space="0" w:color="auto"/>
          </w:divBdr>
        </w:div>
        <w:div w:id="1345012673">
          <w:marLeft w:val="480"/>
          <w:marRight w:val="0"/>
          <w:marTop w:val="0"/>
          <w:marBottom w:val="0"/>
          <w:divBdr>
            <w:top w:val="none" w:sz="0" w:space="0" w:color="auto"/>
            <w:left w:val="none" w:sz="0" w:space="0" w:color="auto"/>
            <w:bottom w:val="none" w:sz="0" w:space="0" w:color="auto"/>
            <w:right w:val="none" w:sz="0" w:space="0" w:color="auto"/>
          </w:divBdr>
        </w:div>
        <w:div w:id="1415473565">
          <w:marLeft w:val="480"/>
          <w:marRight w:val="0"/>
          <w:marTop w:val="0"/>
          <w:marBottom w:val="0"/>
          <w:divBdr>
            <w:top w:val="none" w:sz="0" w:space="0" w:color="auto"/>
            <w:left w:val="none" w:sz="0" w:space="0" w:color="auto"/>
            <w:bottom w:val="none" w:sz="0" w:space="0" w:color="auto"/>
            <w:right w:val="none" w:sz="0" w:space="0" w:color="auto"/>
          </w:divBdr>
        </w:div>
        <w:div w:id="397165924">
          <w:marLeft w:val="480"/>
          <w:marRight w:val="0"/>
          <w:marTop w:val="0"/>
          <w:marBottom w:val="0"/>
          <w:divBdr>
            <w:top w:val="none" w:sz="0" w:space="0" w:color="auto"/>
            <w:left w:val="none" w:sz="0" w:space="0" w:color="auto"/>
            <w:bottom w:val="none" w:sz="0" w:space="0" w:color="auto"/>
            <w:right w:val="none" w:sz="0" w:space="0" w:color="auto"/>
          </w:divBdr>
        </w:div>
        <w:div w:id="927932828">
          <w:marLeft w:val="480"/>
          <w:marRight w:val="0"/>
          <w:marTop w:val="0"/>
          <w:marBottom w:val="0"/>
          <w:divBdr>
            <w:top w:val="none" w:sz="0" w:space="0" w:color="auto"/>
            <w:left w:val="none" w:sz="0" w:space="0" w:color="auto"/>
            <w:bottom w:val="none" w:sz="0" w:space="0" w:color="auto"/>
            <w:right w:val="none" w:sz="0" w:space="0" w:color="auto"/>
          </w:divBdr>
        </w:div>
        <w:div w:id="949052166">
          <w:marLeft w:val="480"/>
          <w:marRight w:val="0"/>
          <w:marTop w:val="0"/>
          <w:marBottom w:val="0"/>
          <w:divBdr>
            <w:top w:val="none" w:sz="0" w:space="0" w:color="auto"/>
            <w:left w:val="none" w:sz="0" w:space="0" w:color="auto"/>
            <w:bottom w:val="none" w:sz="0" w:space="0" w:color="auto"/>
            <w:right w:val="none" w:sz="0" w:space="0" w:color="auto"/>
          </w:divBdr>
        </w:div>
        <w:div w:id="1538811891">
          <w:marLeft w:val="480"/>
          <w:marRight w:val="0"/>
          <w:marTop w:val="0"/>
          <w:marBottom w:val="0"/>
          <w:divBdr>
            <w:top w:val="none" w:sz="0" w:space="0" w:color="auto"/>
            <w:left w:val="none" w:sz="0" w:space="0" w:color="auto"/>
            <w:bottom w:val="none" w:sz="0" w:space="0" w:color="auto"/>
            <w:right w:val="none" w:sz="0" w:space="0" w:color="auto"/>
          </w:divBdr>
        </w:div>
      </w:divsChild>
    </w:div>
    <w:div w:id="647979916">
      <w:bodyDiv w:val="1"/>
      <w:marLeft w:val="0"/>
      <w:marRight w:val="0"/>
      <w:marTop w:val="0"/>
      <w:marBottom w:val="0"/>
      <w:divBdr>
        <w:top w:val="none" w:sz="0" w:space="0" w:color="auto"/>
        <w:left w:val="none" w:sz="0" w:space="0" w:color="auto"/>
        <w:bottom w:val="none" w:sz="0" w:space="0" w:color="auto"/>
        <w:right w:val="none" w:sz="0" w:space="0" w:color="auto"/>
      </w:divBdr>
    </w:div>
    <w:div w:id="648249303">
      <w:bodyDiv w:val="1"/>
      <w:marLeft w:val="0"/>
      <w:marRight w:val="0"/>
      <w:marTop w:val="0"/>
      <w:marBottom w:val="0"/>
      <w:divBdr>
        <w:top w:val="none" w:sz="0" w:space="0" w:color="auto"/>
        <w:left w:val="none" w:sz="0" w:space="0" w:color="auto"/>
        <w:bottom w:val="none" w:sz="0" w:space="0" w:color="auto"/>
        <w:right w:val="none" w:sz="0" w:space="0" w:color="auto"/>
      </w:divBdr>
    </w:div>
    <w:div w:id="648755723">
      <w:bodyDiv w:val="1"/>
      <w:marLeft w:val="0"/>
      <w:marRight w:val="0"/>
      <w:marTop w:val="0"/>
      <w:marBottom w:val="0"/>
      <w:divBdr>
        <w:top w:val="none" w:sz="0" w:space="0" w:color="auto"/>
        <w:left w:val="none" w:sz="0" w:space="0" w:color="auto"/>
        <w:bottom w:val="none" w:sz="0" w:space="0" w:color="auto"/>
        <w:right w:val="none" w:sz="0" w:space="0" w:color="auto"/>
      </w:divBdr>
    </w:div>
    <w:div w:id="650334625">
      <w:bodyDiv w:val="1"/>
      <w:marLeft w:val="0"/>
      <w:marRight w:val="0"/>
      <w:marTop w:val="0"/>
      <w:marBottom w:val="0"/>
      <w:divBdr>
        <w:top w:val="none" w:sz="0" w:space="0" w:color="auto"/>
        <w:left w:val="none" w:sz="0" w:space="0" w:color="auto"/>
        <w:bottom w:val="none" w:sz="0" w:space="0" w:color="auto"/>
        <w:right w:val="none" w:sz="0" w:space="0" w:color="auto"/>
      </w:divBdr>
    </w:div>
    <w:div w:id="650600782">
      <w:bodyDiv w:val="1"/>
      <w:marLeft w:val="0"/>
      <w:marRight w:val="0"/>
      <w:marTop w:val="0"/>
      <w:marBottom w:val="0"/>
      <w:divBdr>
        <w:top w:val="none" w:sz="0" w:space="0" w:color="auto"/>
        <w:left w:val="none" w:sz="0" w:space="0" w:color="auto"/>
        <w:bottom w:val="none" w:sz="0" w:space="0" w:color="auto"/>
        <w:right w:val="none" w:sz="0" w:space="0" w:color="auto"/>
      </w:divBdr>
    </w:div>
    <w:div w:id="650863210">
      <w:bodyDiv w:val="1"/>
      <w:marLeft w:val="0"/>
      <w:marRight w:val="0"/>
      <w:marTop w:val="0"/>
      <w:marBottom w:val="0"/>
      <w:divBdr>
        <w:top w:val="none" w:sz="0" w:space="0" w:color="auto"/>
        <w:left w:val="none" w:sz="0" w:space="0" w:color="auto"/>
        <w:bottom w:val="none" w:sz="0" w:space="0" w:color="auto"/>
        <w:right w:val="none" w:sz="0" w:space="0" w:color="auto"/>
      </w:divBdr>
    </w:div>
    <w:div w:id="651181160">
      <w:bodyDiv w:val="1"/>
      <w:marLeft w:val="0"/>
      <w:marRight w:val="0"/>
      <w:marTop w:val="0"/>
      <w:marBottom w:val="0"/>
      <w:divBdr>
        <w:top w:val="none" w:sz="0" w:space="0" w:color="auto"/>
        <w:left w:val="none" w:sz="0" w:space="0" w:color="auto"/>
        <w:bottom w:val="none" w:sz="0" w:space="0" w:color="auto"/>
        <w:right w:val="none" w:sz="0" w:space="0" w:color="auto"/>
      </w:divBdr>
      <w:divsChild>
        <w:div w:id="758143018">
          <w:marLeft w:val="480"/>
          <w:marRight w:val="0"/>
          <w:marTop w:val="0"/>
          <w:marBottom w:val="0"/>
          <w:divBdr>
            <w:top w:val="none" w:sz="0" w:space="0" w:color="auto"/>
            <w:left w:val="none" w:sz="0" w:space="0" w:color="auto"/>
            <w:bottom w:val="none" w:sz="0" w:space="0" w:color="auto"/>
            <w:right w:val="none" w:sz="0" w:space="0" w:color="auto"/>
          </w:divBdr>
        </w:div>
        <w:div w:id="1328634591">
          <w:marLeft w:val="480"/>
          <w:marRight w:val="0"/>
          <w:marTop w:val="0"/>
          <w:marBottom w:val="0"/>
          <w:divBdr>
            <w:top w:val="none" w:sz="0" w:space="0" w:color="auto"/>
            <w:left w:val="none" w:sz="0" w:space="0" w:color="auto"/>
            <w:bottom w:val="none" w:sz="0" w:space="0" w:color="auto"/>
            <w:right w:val="none" w:sz="0" w:space="0" w:color="auto"/>
          </w:divBdr>
        </w:div>
        <w:div w:id="7952319">
          <w:marLeft w:val="480"/>
          <w:marRight w:val="0"/>
          <w:marTop w:val="0"/>
          <w:marBottom w:val="0"/>
          <w:divBdr>
            <w:top w:val="none" w:sz="0" w:space="0" w:color="auto"/>
            <w:left w:val="none" w:sz="0" w:space="0" w:color="auto"/>
            <w:bottom w:val="none" w:sz="0" w:space="0" w:color="auto"/>
            <w:right w:val="none" w:sz="0" w:space="0" w:color="auto"/>
          </w:divBdr>
        </w:div>
        <w:div w:id="1045174785">
          <w:marLeft w:val="480"/>
          <w:marRight w:val="0"/>
          <w:marTop w:val="0"/>
          <w:marBottom w:val="0"/>
          <w:divBdr>
            <w:top w:val="none" w:sz="0" w:space="0" w:color="auto"/>
            <w:left w:val="none" w:sz="0" w:space="0" w:color="auto"/>
            <w:bottom w:val="none" w:sz="0" w:space="0" w:color="auto"/>
            <w:right w:val="none" w:sz="0" w:space="0" w:color="auto"/>
          </w:divBdr>
        </w:div>
        <w:div w:id="1699307339">
          <w:marLeft w:val="480"/>
          <w:marRight w:val="0"/>
          <w:marTop w:val="0"/>
          <w:marBottom w:val="0"/>
          <w:divBdr>
            <w:top w:val="none" w:sz="0" w:space="0" w:color="auto"/>
            <w:left w:val="none" w:sz="0" w:space="0" w:color="auto"/>
            <w:bottom w:val="none" w:sz="0" w:space="0" w:color="auto"/>
            <w:right w:val="none" w:sz="0" w:space="0" w:color="auto"/>
          </w:divBdr>
        </w:div>
        <w:div w:id="744227605">
          <w:marLeft w:val="480"/>
          <w:marRight w:val="0"/>
          <w:marTop w:val="0"/>
          <w:marBottom w:val="0"/>
          <w:divBdr>
            <w:top w:val="none" w:sz="0" w:space="0" w:color="auto"/>
            <w:left w:val="none" w:sz="0" w:space="0" w:color="auto"/>
            <w:bottom w:val="none" w:sz="0" w:space="0" w:color="auto"/>
            <w:right w:val="none" w:sz="0" w:space="0" w:color="auto"/>
          </w:divBdr>
        </w:div>
        <w:div w:id="1915313939">
          <w:marLeft w:val="480"/>
          <w:marRight w:val="0"/>
          <w:marTop w:val="0"/>
          <w:marBottom w:val="0"/>
          <w:divBdr>
            <w:top w:val="none" w:sz="0" w:space="0" w:color="auto"/>
            <w:left w:val="none" w:sz="0" w:space="0" w:color="auto"/>
            <w:bottom w:val="none" w:sz="0" w:space="0" w:color="auto"/>
            <w:right w:val="none" w:sz="0" w:space="0" w:color="auto"/>
          </w:divBdr>
        </w:div>
        <w:div w:id="1280457519">
          <w:marLeft w:val="480"/>
          <w:marRight w:val="0"/>
          <w:marTop w:val="0"/>
          <w:marBottom w:val="0"/>
          <w:divBdr>
            <w:top w:val="none" w:sz="0" w:space="0" w:color="auto"/>
            <w:left w:val="none" w:sz="0" w:space="0" w:color="auto"/>
            <w:bottom w:val="none" w:sz="0" w:space="0" w:color="auto"/>
            <w:right w:val="none" w:sz="0" w:space="0" w:color="auto"/>
          </w:divBdr>
        </w:div>
        <w:div w:id="1077246998">
          <w:marLeft w:val="480"/>
          <w:marRight w:val="0"/>
          <w:marTop w:val="0"/>
          <w:marBottom w:val="0"/>
          <w:divBdr>
            <w:top w:val="none" w:sz="0" w:space="0" w:color="auto"/>
            <w:left w:val="none" w:sz="0" w:space="0" w:color="auto"/>
            <w:bottom w:val="none" w:sz="0" w:space="0" w:color="auto"/>
            <w:right w:val="none" w:sz="0" w:space="0" w:color="auto"/>
          </w:divBdr>
        </w:div>
        <w:div w:id="1092779435">
          <w:marLeft w:val="480"/>
          <w:marRight w:val="0"/>
          <w:marTop w:val="0"/>
          <w:marBottom w:val="0"/>
          <w:divBdr>
            <w:top w:val="none" w:sz="0" w:space="0" w:color="auto"/>
            <w:left w:val="none" w:sz="0" w:space="0" w:color="auto"/>
            <w:bottom w:val="none" w:sz="0" w:space="0" w:color="auto"/>
            <w:right w:val="none" w:sz="0" w:space="0" w:color="auto"/>
          </w:divBdr>
        </w:div>
        <w:div w:id="2042052167">
          <w:marLeft w:val="480"/>
          <w:marRight w:val="0"/>
          <w:marTop w:val="0"/>
          <w:marBottom w:val="0"/>
          <w:divBdr>
            <w:top w:val="none" w:sz="0" w:space="0" w:color="auto"/>
            <w:left w:val="none" w:sz="0" w:space="0" w:color="auto"/>
            <w:bottom w:val="none" w:sz="0" w:space="0" w:color="auto"/>
            <w:right w:val="none" w:sz="0" w:space="0" w:color="auto"/>
          </w:divBdr>
        </w:div>
        <w:div w:id="1331635308">
          <w:marLeft w:val="480"/>
          <w:marRight w:val="0"/>
          <w:marTop w:val="0"/>
          <w:marBottom w:val="0"/>
          <w:divBdr>
            <w:top w:val="none" w:sz="0" w:space="0" w:color="auto"/>
            <w:left w:val="none" w:sz="0" w:space="0" w:color="auto"/>
            <w:bottom w:val="none" w:sz="0" w:space="0" w:color="auto"/>
            <w:right w:val="none" w:sz="0" w:space="0" w:color="auto"/>
          </w:divBdr>
        </w:div>
        <w:div w:id="2083873170">
          <w:marLeft w:val="480"/>
          <w:marRight w:val="0"/>
          <w:marTop w:val="0"/>
          <w:marBottom w:val="0"/>
          <w:divBdr>
            <w:top w:val="none" w:sz="0" w:space="0" w:color="auto"/>
            <w:left w:val="none" w:sz="0" w:space="0" w:color="auto"/>
            <w:bottom w:val="none" w:sz="0" w:space="0" w:color="auto"/>
            <w:right w:val="none" w:sz="0" w:space="0" w:color="auto"/>
          </w:divBdr>
        </w:div>
        <w:div w:id="485560566">
          <w:marLeft w:val="480"/>
          <w:marRight w:val="0"/>
          <w:marTop w:val="0"/>
          <w:marBottom w:val="0"/>
          <w:divBdr>
            <w:top w:val="none" w:sz="0" w:space="0" w:color="auto"/>
            <w:left w:val="none" w:sz="0" w:space="0" w:color="auto"/>
            <w:bottom w:val="none" w:sz="0" w:space="0" w:color="auto"/>
            <w:right w:val="none" w:sz="0" w:space="0" w:color="auto"/>
          </w:divBdr>
        </w:div>
        <w:div w:id="1149833083">
          <w:marLeft w:val="480"/>
          <w:marRight w:val="0"/>
          <w:marTop w:val="0"/>
          <w:marBottom w:val="0"/>
          <w:divBdr>
            <w:top w:val="none" w:sz="0" w:space="0" w:color="auto"/>
            <w:left w:val="none" w:sz="0" w:space="0" w:color="auto"/>
            <w:bottom w:val="none" w:sz="0" w:space="0" w:color="auto"/>
            <w:right w:val="none" w:sz="0" w:space="0" w:color="auto"/>
          </w:divBdr>
        </w:div>
        <w:div w:id="855272794">
          <w:marLeft w:val="480"/>
          <w:marRight w:val="0"/>
          <w:marTop w:val="0"/>
          <w:marBottom w:val="0"/>
          <w:divBdr>
            <w:top w:val="none" w:sz="0" w:space="0" w:color="auto"/>
            <w:left w:val="none" w:sz="0" w:space="0" w:color="auto"/>
            <w:bottom w:val="none" w:sz="0" w:space="0" w:color="auto"/>
            <w:right w:val="none" w:sz="0" w:space="0" w:color="auto"/>
          </w:divBdr>
        </w:div>
        <w:div w:id="639188268">
          <w:marLeft w:val="480"/>
          <w:marRight w:val="0"/>
          <w:marTop w:val="0"/>
          <w:marBottom w:val="0"/>
          <w:divBdr>
            <w:top w:val="none" w:sz="0" w:space="0" w:color="auto"/>
            <w:left w:val="none" w:sz="0" w:space="0" w:color="auto"/>
            <w:bottom w:val="none" w:sz="0" w:space="0" w:color="auto"/>
            <w:right w:val="none" w:sz="0" w:space="0" w:color="auto"/>
          </w:divBdr>
        </w:div>
        <w:div w:id="471948866">
          <w:marLeft w:val="480"/>
          <w:marRight w:val="0"/>
          <w:marTop w:val="0"/>
          <w:marBottom w:val="0"/>
          <w:divBdr>
            <w:top w:val="none" w:sz="0" w:space="0" w:color="auto"/>
            <w:left w:val="none" w:sz="0" w:space="0" w:color="auto"/>
            <w:bottom w:val="none" w:sz="0" w:space="0" w:color="auto"/>
            <w:right w:val="none" w:sz="0" w:space="0" w:color="auto"/>
          </w:divBdr>
        </w:div>
        <w:div w:id="1273053879">
          <w:marLeft w:val="480"/>
          <w:marRight w:val="0"/>
          <w:marTop w:val="0"/>
          <w:marBottom w:val="0"/>
          <w:divBdr>
            <w:top w:val="none" w:sz="0" w:space="0" w:color="auto"/>
            <w:left w:val="none" w:sz="0" w:space="0" w:color="auto"/>
            <w:bottom w:val="none" w:sz="0" w:space="0" w:color="auto"/>
            <w:right w:val="none" w:sz="0" w:space="0" w:color="auto"/>
          </w:divBdr>
        </w:div>
        <w:div w:id="2117602749">
          <w:marLeft w:val="480"/>
          <w:marRight w:val="0"/>
          <w:marTop w:val="0"/>
          <w:marBottom w:val="0"/>
          <w:divBdr>
            <w:top w:val="none" w:sz="0" w:space="0" w:color="auto"/>
            <w:left w:val="none" w:sz="0" w:space="0" w:color="auto"/>
            <w:bottom w:val="none" w:sz="0" w:space="0" w:color="auto"/>
            <w:right w:val="none" w:sz="0" w:space="0" w:color="auto"/>
          </w:divBdr>
        </w:div>
        <w:div w:id="1588154172">
          <w:marLeft w:val="480"/>
          <w:marRight w:val="0"/>
          <w:marTop w:val="0"/>
          <w:marBottom w:val="0"/>
          <w:divBdr>
            <w:top w:val="none" w:sz="0" w:space="0" w:color="auto"/>
            <w:left w:val="none" w:sz="0" w:space="0" w:color="auto"/>
            <w:bottom w:val="none" w:sz="0" w:space="0" w:color="auto"/>
            <w:right w:val="none" w:sz="0" w:space="0" w:color="auto"/>
          </w:divBdr>
        </w:div>
        <w:div w:id="1229456835">
          <w:marLeft w:val="480"/>
          <w:marRight w:val="0"/>
          <w:marTop w:val="0"/>
          <w:marBottom w:val="0"/>
          <w:divBdr>
            <w:top w:val="none" w:sz="0" w:space="0" w:color="auto"/>
            <w:left w:val="none" w:sz="0" w:space="0" w:color="auto"/>
            <w:bottom w:val="none" w:sz="0" w:space="0" w:color="auto"/>
            <w:right w:val="none" w:sz="0" w:space="0" w:color="auto"/>
          </w:divBdr>
        </w:div>
        <w:div w:id="667909275">
          <w:marLeft w:val="480"/>
          <w:marRight w:val="0"/>
          <w:marTop w:val="0"/>
          <w:marBottom w:val="0"/>
          <w:divBdr>
            <w:top w:val="none" w:sz="0" w:space="0" w:color="auto"/>
            <w:left w:val="none" w:sz="0" w:space="0" w:color="auto"/>
            <w:bottom w:val="none" w:sz="0" w:space="0" w:color="auto"/>
            <w:right w:val="none" w:sz="0" w:space="0" w:color="auto"/>
          </w:divBdr>
        </w:div>
        <w:div w:id="2047097953">
          <w:marLeft w:val="480"/>
          <w:marRight w:val="0"/>
          <w:marTop w:val="0"/>
          <w:marBottom w:val="0"/>
          <w:divBdr>
            <w:top w:val="none" w:sz="0" w:space="0" w:color="auto"/>
            <w:left w:val="none" w:sz="0" w:space="0" w:color="auto"/>
            <w:bottom w:val="none" w:sz="0" w:space="0" w:color="auto"/>
            <w:right w:val="none" w:sz="0" w:space="0" w:color="auto"/>
          </w:divBdr>
        </w:div>
        <w:div w:id="1421098132">
          <w:marLeft w:val="480"/>
          <w:marRight w:val="0"/>
          <w:marTop w:val="0"/>
          <w:marBottom w:val="0"/>
          <w:divBdr>
            <w:top w:val="none" w:sz="0" w:space="0" w:color="auto"/>
            <w:left w:val="none" w:sz="0" w:space="0" w:color="auto"/>
            <w:bottom w:val="none" w:sz="0" w:space="0" w:color="auto"/>
            <w:right w:val="none" w:sz="0" w:space="0" w:color="auto"/>
          </w:divBdr>
        </w:div>
        <w:div w:id="1816756199">
          <w:marLeft w:val="480"/>
          <w:marRight w:val="0"/>
          <w:marTop w:val="0"/>
          <w:marBottom w:val="0"/>
          <w:divBdr>
            <w:top w:val="none" w:sz="0" w:space="0" w:color="auto"/>
            <w:left w:val="none" w:sz="0" w:space="0" w:color="auto"/>
            <w:bottom w:val="none" w:sz="0" w:space="0" w:color="auto"/>
            <w:right w:val="none" w:sz="0" w:space="0" w:color="auto"/>
          </w:divBdr>
        </w:div>
        <w:div w:id="79303619">
          <w:marLeft w:val="480"/>
          <w:marRight w:val="0"/>
          <w:marTop w:val="0"/>
          <w:marBottom w:val="0"/>
          <w:divBdr>
            <w:top w:val="none" w:sz="0" w:space="0" w:color="auto"/>
            <w:left w:val="none" w:sz="0" w:space="0" w:color="auto"/>
            <w:bottom w:val="none" w:sz="0" w:space="0" w:color="auto"/>
            <w:right w:val="none" w:sz="0" w:space="0" w:color="auto"/>
          </w:divBdr>
        </w:div>
        <w:div w:id="2139646205">
          <w:marLeft w:val="480"/>
          <w:marRight w:val="0"/>
          <w:marTop w:val="0"/>
          <w:marBottom w:val="0"/>
          <w:divBdr>
            <w:top w:val="none" w:sz="0" w:space="0" w:color="auto"/>
            <w:left w:val="none" w:sz="0" w:space="0" w:color="auto"/>
            <w:bottom w:val="none" w:sz="0" w:space="0" w:color="auto"/>
            <w:right w:val="none" w:sz="0" w:space="0" w:color="auto"/>
          </w:divBdr>
        </w:div>
        <w:div w:id="1226523453">
          <w:marLeft w:val="480"/>
          <w:marRight w:val="0"/>
          <w:marTop w:val="0"/>
          <w:marBottom w:val="0"/>
          <w:divBdr>
            <w:top w:val="none" w:sz="0" w:space="0" w:color="auto"/>
            <w:left w:val="none" w:sz="0" w:space="0" w:color="auto"/>
            <w:bottom w:val="none" w:sz="0" w:space="0" w:color="auto"/>
            <w:right w:val="none" w:sz="0" w:space="0" w:color="auto"/>
          </w:divBdr>
        </w:div>
        <w:div w:id="844831270">
          <w:marLeft w:val="480"/>
          <w:marRight w:val="0"/>
          <w:marTop w:val="0"/>
          <w:marBottom w:val="0"/>
          <w:divBdr>
            <w:top w:val="none" w:sz="0" w:space="0" w:color="auto"/>
            <w:left w:val="none" w:sz="0" w:space="0" w:color="auto"/>
            <w:bottom w:val="none" w:sz="0" w:space="0" w:color="auto"/>
            <w:right w:val="none" w:sz="0" w:space="0" w:color="auto"/>
          </w:divBdr>
        </w:div>
        <w:div w:id="1965890903">
          <w:marLeft w:val="480"/>
          <w:marRight w:val="0"/>
          <w:marTop w:val="0"/>
          <w:marBottom w:val="0"/>
          <w:divBdr>
            <w:top w:val="none" w:sz="0" w:space="0" w:color="auto"/>
            <w:left w:val="none" w:sz="0" w:space="0" w:color="auto"/>
            <w:bottom w:val="none" w:sz="0" w:space="0" w:color="auto"/>
            <w:right w:val="none" w:sz="0" w:space="0" w:color="auto"/>
          </w:divBdr>
        </w:div>
        <w:div w:id="1877738389">
          <w:marLeft w:val="480"/>
          <w:marRight w:val="0"/>
          <w:marTop w:val="0"/>
          <w:marBottom w:val="0"/>
          <w:divBdr>
            <w:top w:val="none" w:sz="0" w:space="0" w:color="auto"/>
            <w:left w:val="none" w:sz="0" w:space="0" w:color="auto"/>
            <w:bottom w:val="none" w:sz="0" w:space="0" w:color="auto"/>
            <w:right w:val="none" w:sz="0" w:space="0" w:color="auto"/>
          </w:divBdr>
        </w:div>
        <w:div w:id="1572501046">
          <w:marLeft w:val="480"/>
          <w:marRight w:val="0"/>
          <w:marTop w:val="0"/>
          <w:marBottom w:val="0"/>
          <w:divBdr>
            <w:top w:val="none" w:sz="0" w:space="0" w:color="auto"/>
            <w:left w:val="none" w:sz="0" w:space="0" w:color="auto"/>
            <w:bottom w:val="none" w:sz="0" w:space="0" w:color="auto"/>
            <w:right w:val="none" w:sz="0" w:space="0" w:color="auto"/>
          </w:divBdr>
        </w:div>
        <w:div w:id="183977936">
          <w:marLeft w:val="480"/>
          <w:marRight w:val="0"/>
          <w:marTop w:val="0"/>
          <w:marBottom w:val="0"/>
          <w:divBdr>
            <w:top w:val="none" w:sz="0" w:space="0" w:color="auto"/>
            <w:left w:val="none" w:sz="0" w:space="0" w:color="auto"/>
            <w:bottom w:val="none" w:sz="0" w:space="0" w:color="auto"/>
            <w:right w:val="none" w:sz="0" w:space="0" w:color="auto"/>
          </w:divBdr>
        </w:div>
        <w:div w:id="459495116">
          <w:marLeft w:val="480"/>
          <w:marRight w:val="0"/>
          <w:marTop w:val="0"/>
          <w:marBottom w:val="0"/>
          <w:divBdr>
            <w:top w:val="none" w:sz="0" w:space="0" w:color="auto"/>
            <w:left w:val="none" w:sz="0" w:space="0" w:color="auto"/>
            <w:bottom w:val="none" w:sz="0" w:space="0" w:color="auto"/>
            <w:right w:val="none" w:sz="0" w:space="0" w:color="auto"/>
          </w:divBdr>
        </w:div>
        <w:div w:id="690378984">
          <w:marLeft w:val="480"/>
          <w:marRight w:val="0"/>
          <w:marTop w:val="0"/>
          <w:marBottom w:val="0"/>
          <w:divBdr>
            <w:top w:val="none" w:sz="0" w:space="0" w:color="auto"/>
            <w:left w:val="none" w:sz="0" w:space="0" w:color="auto"/>
            <w:bottom w:val="none" w:sz="0" w:space="0" w:color="auto"/>
            <w:right w:val="none" w:sz="0" w:space="0" w:color="auto"/>
          </w:divBdr>
        </w:div>
        <w:div w:id="1915964585">
          <w:marLeft w:val="480"/>
          <w:marRight w:val="0"/>
          <w:marTop w:val="0"/>
          <w:marBottom w:val="0"/>
          <w:divBdr>
            <w:top w:val="none" w:sz="0" w:space="0" w:color="auto"/>
            <w:left w:val="none" w:sz="0" w:space="0" w:color="auto"/>
            <w:bottom w:val="none" w:sz="0" w:space="0" w:color="auto"/>
            <w:right w:val="none" w:sz="0" w:space="0" w:color="auto"/>
          </w:divBdr>
        </w:div>
        <w:div w:id="313222800">
          <w:marLeft w:val="480"/>
          <w:marRight w:val="0"/>
          <w:marTop w:val="0"/>
          <w:marBottom w:val="0"/>
          <w:divBdr>
            <w:top w:val="none" w:sz="0" w:space="0" w:color="auto"/>
            <w:left w:val="none" w:sz="0" w:space="0" w:color="auto"/>
            <w:bottom w:val="none" w:sz="0" w:space="0" w:color="auto"/>
            <w:right w:val="none" w:sz="0" w:space="0" w:color="auto"/>
          </w:divBdr>
        </w:div>
        <w:div w:id="2065912015">
          <w:marLeft w:val="480"/>
          <w:marRight w:val="0"/>
          <w:marTop w:val="0"/>
          <w:marBottom w:val="0"/>
          <w:divBdr>
            <w:top w:val="none" w:sz="0" w:space="0" w:color="auto"/>
            <w:left w:val="none" w:sz="0" w:space="0" w:color="auto"/>
            <w:bottom w:val="none" w:sz="0" w:space="0" w:color="auto"/>
            <w:right w:val="none" w:sz="0" w:space="0" w:color="auto"/>
          </w:divBdr>
        </w:div>
      </w:divsChild>
    </w:div>
    <w:div w:id="651641885">
      <w:bodyDiv w:val="1"/>
      <w:marLeft w:val="0"/>
      <w:marRight w:val="0"/>
      <w:marTop w:val="0"/>
      <w:marBottom w:val="0"/>
      <w:divBdr>
        <w:top w:val="none" w:sz="0" w:space="0" w:color="auto"/>
        <w:left w:val="none" w:sz="0" w:space="0" w:color="auto"/>
        <w:bottom w:val="none" w:sz="0" w:space="0" w:color="auto"/>
        <w:right w:val="none" w:sz="0" w:space="0" w:color="auto"/>
      </w:divBdr>
    </w:div>
    <w:div w:id="652415071">
      <w:bodyDiv w:val="1"/>
      <w:marLeft w:val="0"/>
      <w:marRight w:val="0"/>
      <w:marTop w:val="0"/>
      <w:marBottom w:val="0"/>
      <w:divBdr>
        <w:top w:val="none" w:sz="0" w:space="0" w:color="auto"/>
        <w:left w:val="none" w:sz="0" w:space="0" w:color="auto"/>
        <w:bottom w:val="none" w:sz="0" w:space="0" w:color="auto"/>
        <w:right w:val="none" w:sz="0" w:space="0" w:color="auto"/>
      </w:divBdr>
    </w:div>
    <w:div w:id="653145335">
      <w:bodyDiv w:val="1"/>
      <w:marLeft w:val="0"/>
      <w:marRight w:val="0"/>
      <w:marTop w:val="0"/>
      <w:marBottom w:val="0"/>
      <w:divBdr>
        <w:top w:val="none" w:sz="0" w:space="0" w:color="auto"/>
        <w:left w:val="none" w:sz="0" w:space="0" w:color="auto"/>
        <w:bottom w:val="none" w:sz="0" w:space="0" w:color="auto"/>
        <w:right w:val="none" w:sz="0" w:space="0" w:color="auto"/>
      </w:divBdr>
    </w:div>
    <w:div w:id="653991257">
      <w:bodyDiv w:val="1"/>
      <w:marLeft w:val="0"/>
      <w:marRight w:val="0"/>
      <w:marTop w:val="0"/>
      <w:marBottom w:val="0"/>
      <w:divBdr>
        <w:top w:val="none" w:sz="0" w:space="0" w:color="auto"/>
        <w:left w:val="none" w:sz="0" w:space="0" w:color="auto"/>
        <w:bottom w:val="none" w:sz="0" w:space="0" w:color="auto"/>
        <w:right w:val="none" w:sz="0" w:space="0" w:color="auto"/>
      </w:divBdr>
    </w:div>
    <w:div w:id="654721073">
      <w:bodyDiv w:val="1"/>
      <w:marLeft w:val="0"/>
      <w:marRight w:val="0"/>
      <w:marTop w:val="0"/>
      <w:marBottom w:val="0"/>
      <w:divBdr>
        <w:top w:val="none" w:sz="0" w:space="0" w:color="auto"/>
        <w:left w:val="none" w:sz="0" w:space="0" w:color="auto"/>
        <w:bottom w:val="none" w:sz="0" w:space="0" w:color="auto"/>
        <w:right w:val="none" w:sz="0" w:space="0" w:color="auto"/>
      </w:divBdr>
    </w:div>
    <w:div w:id="655036795">
      <w:bodyDiv w:val="1"/>
      <w:marLeft w:val="0"/>
      <w:marRight w:val="0"/>
      <w:marTop w:val="0"/>
      <w:marBottom w:val="0"/>
      <w:divBdr>
        <w:top w:val="none" w:sz="0" w:space="0" w:color="auto"/>
        <w:left w:val="none" w:sz="0" w:space="0" w:color="auto"/>
        <w:bottom w:val="none" w:sz="0" w:space="0" w:color="auto"/>
        <w:right w:val="none" w:sz="0" w:space="0" w:color="auto"/>
      </w:divBdr>
    </w:div>
    <w:div w:id="657198118">
      <w:bodyDiv w:val="1"/>
      <w:marLeft w:val="0"/>
      <w:marRight w:val="0"/>
      <w:marTop w:val="0"/>
      <w:marBottom w:val="0"/>
      <w:divBdr>
        <w:top w:val="none" w:sz="0" w:space="0" w:color="auto"/>
        <w:left w:val="none" w:sz="0" w:space="0" w:color="auto"/>
        <w:bottom w:val="none" w:sz="0" w:space="0" w:color="auto"/>
        <w:right w:val="none" w:sz="0" w:space="0" w:color="auto"/>
      </w:divBdr>
    </w:div>
    <w:div w:id="659504007">
      <w:bodyDiv w:val="1"/>
      <w:marLeft w:val="0"/>
      <w:marRight w:val="0"/>
      <w:marTop w:val="0"/>
      <w:marBottom w:val="0"/>
      <w:divBdr>
        <w:top w:val="none" w:sz="0" w:space="0" w:color="auto"/>
        <w:left w:val="none" w:sz="0" w:space="0" w:color="auto"/>
        <w:bottom w:val="none" w:sz="0" w:space="0" w:color="auto"/>
        <w:right w:val="none" w:sz="0" w:space="0" w:color="auto"/>
      </w:divBdr>
    </w:div>
    <w:div w:id="660279350">
      <w:bodyDiv w:val="1"/>
      <w:marLeft w:val="0"/>
      <w:marRight w:val="0"/>
      <w:marTop w:val="0"/>
      <w:marBottom w:val="0"/>
      <w:divBdr>
        <w:top w:val="none" w:sz="0" w:space="0" w:color="auto"/>
        <w:left w:val="none" w:sz="0" w:space="0" w:color="auto"/>
        <w:bottom w:val="none" w:sz="0" w:space="0" w:color="auto"/>
        <w:right w:val="none" w:sz="0" w:space="0" w:color="auto"/>
      </w:divBdr>
    </w:div>
    <w:div w:id="662775739">
      <w:bodyDiv w:val="1"/>
      <w:marLeft w:val="0"/>
      <w:marRight w:val="0"/>
      <w:marTop w:val="0"/>
      <w:marBottom w:val="0"/>
      <w:divBdr>
        <w:top w:val="none" w:sz="0" w:space="0" w:color="auto"/>
        <w:left w:val="none" w:sz="0" w:space="0" w:color="auto"/>
        <w:bottom w:val="none" w:sz="0" w:space="0" w:color="auto"/>
        <w:right w:val="none" w:sz="0" w:space="0" w:color="auto"/>
      </w:divBdr>
      <w:divsChild>
        <w:div w:id="619847920">
          <w:marLeft w:val="480"/>
          <w:marRight w:val="0"/>
          <w:marTop w:val="0"/>
          <w:marBottom w:val="0"/>
          <w:divBdr>
            <w:top w:val="none" w:sz="0" w:space="0" w:color="auto"/>
            <w:left w:val="none" w:sz="0" w:space="0" w:color="auto"/>
            <w:bottom w:val="none" w:sz="0" w:space="0" w:color="auto"/>
            <w:right w:val="none" w:sz="0" w:space="0" w:color="auto"/>
          </w:divBdr>
        </w:div>
        <w:div w:id="455755038">
          <w:marLeft w:val="480"/>
          <w:marRight w:val="0"/>
          <w:marTop w:val="0"/>
          <w:marBottom w:val="0"/>
          <w:divBdr>
            <w:top w:val="none" w:sz="0" w:space="0" w:color="auto"/>
            <w:left w:val="none" w:sz="0" w:space="0" w:color="auto"/>
            <w:bottom w:val="none" w:sz="0" w:space="0" w:color="auto"/>
            <w:right w:val="none" w:sz="0" w:space="0" w:color="auto"/>
          </w:divBdr>
        </w:div>
        <w:div w:id="708267167">
          <w:marLeft w:val="480"/>
          <w:marRight w:val="0"/>
          <w:marTop w:val="0"/>
          <w:marBottom w:val="0"/>
          <w:divBdr>
            <w:top w:val="none" w:sz="0" w:space="0" w:color="auto"/>
            <w:left w:val="none" w:sz="0" w:space="0" w:color="auto"/>
            <w:bottom w:val="none" w:sz="0" w:space="0" w:color="auto"/>
            <w:right w:val="none" w:sz="0" w:space="0" w:color="auto"/>
          </w:divBdr>
        </w:div>
        <w:div w:id="338384801">
          <w:marLeft w:val="480"/>
          <w:marRight w:val="0"/>
          <w:marTop w:val="0"/>
          <w:marBottom w:val="0"/>
          <w:divBdr>
            <w:top w:val="none" w:sz="0" w:space="0" w:color="auto"/>
            <w:left w:val="none" w:sz="0" w:space="0" w:color="auto"/>
            <w:bottom w:val="none" w:sz="0" w:space="0" w:color="auto"/>
            <w:right w:val="none" w:sz="0" w:space="0" w:color="auto"/>
          </w:divBdr>
        </w:div>
        <w:div w:id="1880437376">
          <w:marLeft w:val="480"/>
          <w:marRight w:val="0"/>
          <w:marTop w:val="0"/>
          <w:marBottom w:val="0"/>
          <w:divBdr>
            <w:top w:val="none" w:sz="0" w:space="0" w:color="auto"/>
            <w:left w:val="none" w:sz="0" w:space="0" w:color="auto"/>
            <w:bottom w:val="none" w:sz="0" w:space="0" w:color="auto"/>
            <w:right w:val="none" w:sz="0" w:space="0" w:color="auto"/>
          </w:divBdr>
        </w:div>
        <w:div w:id="2095080807">
          <w:marLeft w:val="480"/>
          <w:marRight w:val="0"/>
          <w:marTop w:val="0"/>
          <w:marBottom w:val="0"/>
          <w:divBdr>
            <w:top w:val="none" w:sz="0" w:space="0" w:color="auto"/>
            <w:left w:val="none" w:sz="0" w:space="0" w:color="auto"/>
            <w:bottom w:val="none" w:sz="0" w:space="0" w:color="auto"/>
            <w:right w:val="none" w:sz="0" w:space="0" w:color="auto"/>
          </w:divBdr>
        </w:div>
        <w:div w:id="1086808740">
          <w:marLeft w:val="480"/>
          <w:marRight w:val="0"/>
          <w:marTop w:val="0"/>
          <w:marBottom w:val="0"/>
          <w:divBdr>
            <w:top w:val="none" w:sz="0" w:space="0" w:color="auto"/>
            <w:left w:val="none" w:sz="0" w:space="0" w:color="auto"/>
            <w:bottom w:val="none" w:sz="0" w:space="0" w:color="auto"/>
            <w:right w:val="none" w:sz="0" w:space="0" w:color="auto"/>
          </w:divBdr>
        </w:div>
        <w:div w:id="1596471585">
          <w:marLeft w:val="480"/>
          <w:marRight w:val="0"/>
          <w:marTop w:val="0"/>
          <w:marBottom w:val="0"/>
          <w:divBdr>
            <w:top w:val="none" w:sz="0" w:space="0" w:color="auto"/>
            <w:left w:val="none" w:sz="0" w:space="0" w:color="auto"/>
            <w:bottom w:val="none" w:sz="0" w:space="0" w:color="auto"/>
            <w:right w:val="none" w:sz="0" w:space="0" w:color="auto"/>
          </w:divBdr>
        </w:div>
        <w:div w:id="1277519691">
          <w:marLeft w:val="480"/>
          <w:marRight w:val="0"/>
          <w:marTop w:val="0"/>
          <w:marBottom w:val="0"/>
          <w:divBdr>
            <w:top w:val="none" w:sz="0" w:space="0" w:color="auto"/>
            <w:left w:val="none" w:sz="0" w:space="0" w:color="auto"/>
            <w:bottom w:val="none" w:sz="0" w:space="0" w:color="auto"/>
            <w:right w:val="none" w:sz="0" w:space="0" w:color="auto"/>
          </w:divBdr>
        </w:div>
        <w:div w:id="1326713579">
          <w:marLeft w:val="480"/>
          <w:marRight w:val="0"/>
          <w:marTop w:val="0"/>
          <w:marBottom w:val="0"/>
          <w:divBdr>
            <w:top w:val="none" w:sz="0" w:space="0" w:color="auto"/>
            <w:left w:val="none" w:sz="0" w:space="0" w:color="auto"/>
            <w:bottom w:val="none" w:sz="0" w:space="0" w:color="auto"/>
            <w:right w:val="none" w:sz="0" w:space="0" w:color="auto"/>
          </w:divBdr>
        </w:div>
        <w:div w:id="1624654687">
          <w:marLeft w:val="480"/>
          <w:marRight w:val="0"/>
          <w:marTop w:val="0"/>
          <w:marBottom w:val="0"/>
          <w:divBdr>
            <w:top w:val="none" w:sz="0" w:space="0" w:color="auto"/>
            <w:left w:val="none" w:sz="0" w:space="0" w:color="auto"/>
            <w:bottom w:val="none" w:sz="0" w:space="0" w:color="auto"/>
            <w:right w:val="none" w:sz="0" w:space="0" w:color="auto"/>
          </w:divBdr>
        </w:div>
        <w:div w:id="972832374">
          <w:marLeft w:val="480"/>
          <w:marRight w:val="0"/>
          <w:marTop w:val="0"/>
          <w:marBottom w:val="0"/>
          <w:divBdr>
            <w:top w:val="none" w:sz="0" w:space="0" w:color="auto"/>
            <w:left w:val="none" w:sz="0" w:space="0" w:color="auto"/>
            <w:bottom w:val="none" w:sz="0" w:space="0" w:color="auto"/>
            <w:right w:val="none" w:sz="0" w:space="0" w:color="auto"/>
          </w:divBdr>
        </w:div>
        <w:div w:id="1098871212">
          <w:marLeft w:val="480"/>
          <w:marRight w:val="0"/>
          <w:marTop w:val="0"/>
          <w:marBottom w:val="0"/>
          <w:divBdr>
            <w:top w:val="none" w:sz="0" w:space="0" w:color="auto"/>
            <w:left w:val="none" w:sz="0" w:space="0" w:color="auto"/>
            <w:bottom w:val="none" w:sz="0" w:space="0" w:color="auto"/>
            <w:right w:val="none" w:sz="0" w:space="0" w:color="auto"/>
          </w:divBdr>
        </w:div>
        <w:div w:id="2022508839">
          <w:marLeft w:val="480"/>
          <w:marRight w:val="0"/>
          <w:marTop w:val="0"/>
          <w:marBottom w:val="0"/>
          <w:divBdr>
            <w:top w:val="none" w:sz="0" w:space="0" w:color="auto"/>
            <w:left w:val="none" w:sz="0" w:space="0" w:color="auto"/>
            <w:bottom w:val="none" w:sz="0" w:space="0" w:color="auto"/>
            <w:right w:val="none" w:sz="0" w:space="0" w:color="auto"/>
          </w:divBdr>
        </w:div>
        <w:div w:id="963845981">
          <w:marLeft w:val="480"/>
          <w:marRight w:val="0"/>
          <w:marTop w:val="0"/>
          <w:marBottom w:val="0"/>
          <w:divBdr>
            <w:top w:val="none" w:sz="0" w:space="0" w:color="auto"/>
            <w:left w:val="none" w:sz="0" w:space="0" w:color="auto"/>
            <w:bottom w:val="none" w:sz="0" w:space="0" w:color="auto"/>
            <w:right w:val="none" w:sz="0" w:space="0" w:color="auto"/>
          </w:divBdr>
        </w:div>
        <w:div w:id="852455592">
          <w:marLeft w:val="480"/>
          <w:marRight w:val="0"/>
          <w:marTop w:val="0"/>
          <w:marBottom w:val="0"/>
          <w:divBdr>
            <w:top w:val="none" w:sz="0" w:space="0" w:color="auto"/>
            <w:left w:val="none" w:sz="0" w:space="0" w:color="auto"/>
            <w:bottom w:val="none" w:sz="0" w:space="0" w:color="auto"/>
            <w:right w:val="none" w:sz="0" w:space="0" w:color="auto"/>
          </w:divBdr>
        </w:div>
        <w:div w:id="2044549960">
          <w:marLeft w:val="480"/>
          <w:marRight w:val="0"/>
          <w:marTop w:val="0"/>
          <w:marBottom w:val="0"/>
          <w:divBdr>
            <w:top w:val="none" w:sz="0" w:space="0" w:color="auto"/>
            <w:left w:val="none" w:sz="0" w:space="0" w:color="auto"/>
            <w:bottom w:val="none" w:sz="0" w:space="0" w:color="auto"/>
            <w:right w:val="none" w:sz="0" w:space="0" w:color="auto"/>
          </w:divBdr>
        </w:div>
        <w:div w:id="2134395717">
          <w:marLeft w:val="480"/>
          <w:marRight w:val="0"/>
          <w:marTop w:val="0"/>
          <w:marBottom w:val="0"/>
          <w:divBdr>
            <w:top w:val="none" w:sz="0" w:space="0" w:color="auto"/>
            <w:left w:val="none" w:sz="0" w:space="0" w:color="auto"/>
            <w:bottom w:val="none" w:sz="0" w:space="0" w:color="auto"/>
            <w:right w:val="none" w:sz="0" w:space="0" w:color="auto"/>
          </w:divBdr>
        </w:div>
        <w:div w:id="787360839">
          <w:marLeft w:val="480"/>
          <w:marRight w:val="0"/>
          <w:marTop w:val="0"/>
          <w:marBottom w:val="0"/>
          <w:divBdr>
            <w:top w:val="none" w:sz="0" w:space="0" w:color="auto"/>
            <w:left w:val="none" w:sz="0" w:space="0" w:color="auto"/>
            <w:bottom w:val="none" w:sz="0" w:space="0" w:color="auto"/>
            <w:right w:val="none" w:sz="0" w:space="0" w:color="auto"/>
          </w:divBdr>
        </w:div>
        <w:div w:id="650207563">
          <w:marLeft w:val="480"/>
          <w:marRight w:val="0"/>
          <w:marTop w:val="0"/>
          <w:marBottom w:val="0"/>
          <w:divBdr>
            <w:top w:val="none" w:sz="0" w:space="0" w:color="auto"/>
            <w:left w:val="none" w:sz="0" w:space="0" w:color="auto"/>
            <w:bottom w:val="none" w:sz="0" w:space="0" w:color="auto"/>
            <w:right w:val="none" w:sz="0" w:space="0" w:color="auto"/>
          </w:divBdr>
        </w:div>
        <w:div w:id="428744985">
          <w:marLeft w:val="480"/>
          <w:marRight w:val="0"/>
          <w:marTop w:val="0"/>
          <w:marBottom w:val="0"/>
          <w:divBdr>
            <w:top w:val="none" w:sz="0" w:space="0" w:color="auto"/>
            <w:left w:val="none" w:sz="0" w:space="0" w:color="auto"/>
            <w:bottom w:val="none" w:sz="0" w:space="0" w:color="auto"/>
            <w:right w:val="none" w:sz="0" w:space="0" w:color="auto"/>
          </w:divBdr>
        </w:div>
        <w:div w:id="1083835291">
          <w:marLeft w:val="480"/>
          <w:marRight w:val="0"/>
          <w:marTop w:val="0"/>
          <w:marBottom w:val="0"/>
          <w:divBdr>
            <w:top w:val="none" w:sz="0" w:space="0" w:color="auto"/>
            <w:left w:val="none" w:sz="0" w:space="0" w:color="auto"/>
            <w:bottom w:val="none" w:sz="0" w:space="0" w:color="auto"/>
            <w:right w:val="none" w:sz="0" w:space="0" w:color="auto"/>
          </w:divBdr>
        </w:div>
        <w:div w:id="1802846947">
          <w:marLeft w:val="480"/>
          <w:marRight w:val="0"/>
          <w:marTop w:val="0"/>
          <w:marBottom w:val="0"/>
          <w:divBdr>
            <w:top w:val="none" w:sz="0" w:space="0" w:color="auto"/>
            <w:left w:val="none" w:sz="0" w:space="0" w:color="auto"/>
            <w:bottom w:val="none" w:sz="0" w:space="0" w:color="auto"/>
            <w:right w:val="none" w:sz="0" w:space="0" w:color="auto"/>
          </w:divBdr>
        </w:div>
        <w:div w:id="378820665">
          <w:marLeft w:val="480"/>
          <w:marRight w:val="0"/>
          <w:marTop w:val="0"/>
          <w:marBottom w:val="0"/>
          <w:divBdr>
            <w:top w:val="none" w:sz="0" w:space="0" w:color="auto"/>
            <w:left w:val="none" w:sz="0" w:space="0" w:color="auto"/>
            <w:bottom w:val="none" w:sz="0" w:space="0" w:color="auto"/>
            <w:right w:val="none" w:sz="0" w:space="0" w:color="auto"/>
          </w:divBdr>
        </w:div>
        <w:div w:id="356542914">
          <w:marLeft w:val="480"/>
          <w:marRight w:val="0"/>
          <w:marTop w:val="0"/>
          <w:marBottom w:val="0"/>
          <w:divBdr>
            <w:top w:val="none" w:sz="0" w:space="0" w:color="auto"/>
            <w:left w:val="none" w:sz="0" w:space="0" w:color="auto"/>
            <w:bottom w:val="none" w:sz="0" w:space="0" w:color="auto"/>
            <w:right w:val="none" w:sz="0" w:space="0" w:color="auto"/>
          </w:divBdr>
        </w:div>
        <w:div w:id="1751538768">
          <w:marLeft w:val="480"/>
          <w:marRight w:val="0"/>
          <w:marTop w:val="0"/>
          <w:marBottom w:val="0"/>
          <w:divBdr>
            <w:top w:val="none" w:sz="0" w:space="0" w:color="auto"/>
            <w:left w:val="none" w:sz="0" w:space="0" w:color="auto"/>
            <w:bottom w:val="none" w:sz="0" w:space="0" w:color="auto"/>
            <w:right w:val="none" w:sz="0" w:space="0" w:color="auto"/>
          </w:divBdr>
        </w:div>
        <w:div w:id="130942804">
          <w:marLeft w:val="480"/>
          <w:marRight w:val="0"/>
          <w:marTop w:val="0"/>
          <w:marBottom w:val="0"/>
          <w:divBdr>
            <w:top w:val="none" w:sz="0" w:space="0" w:color="auto"/>
            <w:left w:val="none" w:sz="0" w:space="0" w:color="auto"/>
            <w:bottom w:val="none" w:sz="0" w:space="0" w:color="auto"/>
            <w:right w:val="none" w:sz="0" w:space="0" w:color="auto"/>
          </w:divBdr>
        </w:div>
        <w:div w:id="814957456">
          <w:marLeft w:val="480"/>
          <w:marRight w:val="0"/>
          <w:marTop w:val="0"/>
          <w:marBottom w:val="0"/>
          <w:divBdr>
            <w:top w:val="none" w:sz="0" w:space="0" w:color="auto"/>
            <w:left w:val="none" w:sz="0" w:space="0" w:color="auto"/>
            <w:bottom w:val="none" w:sz="0" w:space="0" w:color="auto"/>
            <w:right w:val="none" w:sz="0" w:space="0" w:color="auto"/>
          </w:divBdr>
        </w:div>
        <w:div w:id="241259459">
          <w:marLeft w:val="480"/>
          <w:marRight w:val="0"/>
          <w:marTop w:val="0"/>
          <w:marBottom w:val="0"/>
          <w:divBdr>
            <w:top w:val="none" w:sz="0" w:space="0" w:color="auto"/>
            <w:left w:val="none" w:sz="0" w:space="0" w:color="auto"/>
            <w:bottom w:val="none" w:sz="0" w:space="0" w:color="auto"/>
            <w:right w:val="none" w:sz="0" w:space="0" w:color="auto"/>
          </w:divBdr>
        </w:div>
        <w:div w:id="219563169">
          <w:marLeft w:val="480"/>
          <w:marRight w:val="0"/>
          <w:marTop w:val="0"/>
          <w:marBottom w:val="0"/>
          <w:divBdr>
            <w:top w:val="none" w:sz="0" w:space="0" w:color="auto"/>
            <w:left w:val="none" w:sz="0" w:space="0" w:color="auto"/>
            <w:bottom w:val="none" w:sz="0" w:space="0" w:color="auto"/>
            <w:right w:val="none" w:sz="0" w:space="0" w:color="auto"/>
          </w:divBdr>
        </w:div>
        <w:div w:id="1730110136">
          <w:marLeft w:val="480"/>
          <w:marRight w:val="0"/>
          <w:marTop w:val="0"/>
          <w:marBottom w:val="0"/>
          <w:divBdr>
            <w:top w:val="none" w:sz="0" w:space="0" w:color="auto"/>
            <w:left w:val="none" w:sz="0" w:space="0" w:color="auto"/>
            <w:bottom w:val="none" w:sz="0" w:space="0" w:color="auto"/>
            <w:right w:val="none" w:sz="0" w:space="0" w:color="auto"/>
          </w:divBdr>
        </w:div>
        <w:div w:id="1135371530">
          <w:marLeft w:val="480"/>
          <w:marRight w:val="0"/>
          <w:marTop w:val="0"/>
          <w:marBottom w:val="0"/>
          <w:divBdr>
            <w:top w:val="none" w:sz="0" w:space="0" w:color="auto"/>
            <w:left w:val="none" w:sz="0" w:space="0" w:color="auto"/>
            <w:bottom w:val="none" w:sz="0" w:space="0" w:color="auto"/>
            <w:right w:val="none" w:sz="0" w:space="0" w:color="auto"/>
          </w:divBdr>
        </w:div>
        <w:div w:id="1534537660">
          <w:marLeft w:val="480"/>
          <w:marRight w:val="0"/>
          <w:marTop w:val="0"/>
          <w:marBottom w:val="0"/>
          <w:divBdr>
            <w:top w:val="none" w:sz="0" w:space="0" w:color="auto"/>
            <w:left w:val="none" w:sz="0" w:space="0" w:color="auto"/>
            <w:bottom w:val="none" w:sz="0" w:space="0" w:color="auto"/>
            <w:right w:val="none" w:sz="0" w:space="0" w:color="auto"/>
          </w:divBdr>
        </w:div>
        <w:div w:id="1619874915">
          <w:marLeft w:val="480"/>
          <w:marRight w:val="0"/>
          <w:marTop w:val="0"/>
          <w:marBottom w:val="0"/>
          <w:divBdr>
            <w:top w:val="none" w:sz="0" w:space="0" w:color="auto"/>
            <w:left w:val="none" w:sz="0" w:space="0" w:color="auto"/>
            <w:bottom w:val="none" w:sz="0" w:space="0" w:color="auto"/>
            <w:right w:val="none" w:sz="0" w:space="0" w:color="auto"/>
          </w:divBdr>
        </w:div>
        <w:div w:id="1775053605">
          <w:marLeft w:val="480"/>
          <w:marRight w:val="0"/>
          <w:marTop w:val="0"/>
          <w:marBottom w:val="0"/>
          <w:divBdr>
            <w:top w:val="none" w:sz="0" w:space="0" w:color="auto"/>
            <w:left w:val="none" w:sz="0" w:space="0" w:color="auto"/>
            <w:bottom w:val="none" w:sz="0" w:space="0" w:color="auto"/>
            <w:right w:val="none" w:sz="0" w:space="0" w:color="auto"/>
          </w:divBdr>
        </w:div>
        <w:div w:id="1113020037">
          <w:marLeft w:val="480"/>
          <w:marRight w:val="0"/>
          <w:marTop w:val="0"/>
          <w:marBottom w:val="0"/>
          <w:divBdr>
            <w:top w:val="none" w:sz="0" w:space="0" w:color="auto"/>
            <w:left w:val="none" w:sz="0" w:space="0" w:color="auto"/>
            <w:bottom w:val="none" w:sz="0" w:space="0" w:color="auto"/>
            <w:right w:val="none" w:sz="0" w:space="0" w:color="auto"/>
          </w:divBdr>
        </w:div>
        <w:div w:id="1183009278">
          <w:marLeft w:val="480"/>
          <w:marRight w:val="0"/>
          <w:marTop w:val="0"/>
          <w:marBottom w:val="0"/>
          <w:divBdr>
            <w:top w:val="none" w:sz="0" w:space="0" w:color="auto"/>
            <w:left w:val="none" w:sz="0" w:space="0" w:color="auto"/>
            <w:bottom w:val="none" w:sz="0" w:space="0" w:color="auto"/>
            <w:right w:val="none" w:sz="0" w:space="0" w:color="auto"/>
          </w:divBdr>
        </w:div>
        <w:div w:id="775490426">
          <w:marLeft w:val="480"/>
          <w:marRight w:val="0"/>
          <w:marTop w:val="0"/>
          <w:marBottom w:val="0"/>
          <w:divBdr>
            <w:top w:val="none" w:sz="0" w:space="0" w:color="auto"/>
            <w:left w:val="none" w:sz="0" w:space="0" w:color="auto"/>
            <w:bottom w:val="none" w:sz="0" w:space="0" w:color="auto"/>
            <w:right w:val="none" w:sz="0" w:space="0" w:color="auto"/>
          </w:divBdr>
        </w:div>
        <w:div w:id="1361735731">
          <w:marLeft w:val="480"/>
          <w:marRight w:val="0"/>
          <w:marTop w:val="0"/>
          <w:marBottom w:val="0"/>
          <w:divBdr>
            <w:top w:val="none" w:sz="0" w:space="0" w:color="auto"/>
            <w:left w:val="none" w:sz="0" w:space="0" w:color="auto"/>
            <w:bottom w:val="none" w:sz="0" w:space="0" w:color="auto"/>
            <w:right w:val="none" w:sz="0" w:space="0" w:color="auto"/>
          </w:divBdr>
        </w:div>
        <w:div w:id="92829005">
          <w:marLeft w:val="480"/>
          <w:marRight w:val="0"/>
          <w:marTop w:val="0"/>
          <w:marBottom w:val="0"/>
          <w:divBdr>
            <w:top w:val="none" w:sz="0" w:space="0" w:color="auto"/>
            <w:left w:val="none" w:sz="0" w:space="0" w:color="auto"/>
            <w:bottom w:val="none" w:sz="0" w:space="0" w:color="auto"/>
            <w:right w:val="none" w:sz="0" w:space="0" w:color="auto"/>
          </w:divBdr>
        </w:div>
        <w:div w:id="1105686800">
          <w:marLeft w:val="480"/>
          <w:marRight w:val="0"/>
          <w:marTop w:val="0"/>
          <w:marBottom w:val="0"/>
          <w:divBdr>
            <w:top w:val="none" w:sz="0" w:space="0" w:color="auto"/>
            <w:left w:val="none" w:sz="0" w:space="0" w:color="auto"/>
            <w:bottom w:val="none" w:sz="0" w:space="0" w:color="auto"/>
            <w:right w:val="none" w:sz="0" w:space="0" w:color="auto"/>
          </w:divBdr>
        </w:div>
        <w:div w:id="291062508">
          <w:marLeft w:val="480"/>
          <w:marRight w:val="0"/>
          <w:marTop w:val="0"/>
          <w:marBottom w:val="0"/>
          <w:divBdr>
            <w:top w:val="none" w:sz="0" w:space="0" w:color="auto"/>
            <w:left w:val="none" w:sz="0" w:space="0" w:color="auto"/>
            <w:bottom w:val="none" w:sz="0" w:space="0" w:color="auto"/>
            <w:right w:val="none" w:sz="0" w:space="0" w:color="auto"/>
          </w:divBdr>
        </w:div>
        <w:div w:id="1930038646">
          <w:marLeft w:val="480"/>
          <w:marRight w:val="0"/>
          <w:marTop w:val="0"/>
          <w:marBottom w:val="0"/>
          <w:divBdr>
            <w:top w:val="none" w:sz="0" w:space="0" w:color="auto"/>
            <w:left w:val="none" w:sz="0" w:space="0" w:color="auto"/>
            <w:bottom w:val="none" w:sz="0" w:space="0" w:color="auto"/>
            <w:right w:val="none" w:sz="0" w:space="0" w:color="auto"/>
          </w:divBdr>
        </w:div>
        <w:div w:id="1925218049">
          <w:marLeft w:val="480"/>
          <w:marRight w:val="0"/>
          <w:marTop w:val="0"/>
          <w:marBottom w:val="0"/>
          <w:divBdr>
            <w:top w:val="none" w:sz="0" w:space="0" w:color="auto"/>
            <w:left w:val="none" w:sz="0" w:space="0" w:color="auto"/>
            <w:bottom w:val="none" w:sz="0" w:space="0" w:color="auto"/>
            <w:right w:val="none" w:sz="0" w:space="0" w:color="auto"/>
          </w:divBdr>
        </w:div>
        <w:div w:id="122039257">
          <w:marLeft w:val="480"/>
          <w:marRight w:val="0"/>
          <w:marTop w:val="0"/>
          <w:marBottom w:val="0"/>
          <w:divBdr>
            <w:top w:val="none" w:sz="0" w:space="0" w:color="auto"/>
            <w:left w:val="none" w:sz="0" w:space="0" w:color="auto"/>
            <w:bottom w:val="none" w:sz="0" w:space="0" w:color="auto"/>
            <w:right w:val="none" w:sz="0" w:space="0" w:color="auto"/>
          </w:divBdr>
        </w:div>
        <w:div w:id="1025710629">
          <w:marLeft w:val="480"/>
          <w:marRight w:val="0"/>
          <w:marTop w:val="0"/>
          <w:marBottom w:val="0"/>
          <w:divBdr>
            <w:top w:val="none" w:sz="0" w:space="0" w:color="auto"/>
            <w:left w:val="none" w:sz="0" w:space="0" w:color="auto"/>
            <w:bottom w:val="none" w:sz="0" w:space="0" w:color="auto"/>
            <w:right w:val="none" w:sz="0" w:space="0" w:color="auto"/>
          </w:divBdr>
        </w:div>
        <w:div w:id="221645290">
          <w:marLeft w:val="480"/>
          <w:marRight w:val="0"/>
          <w:marTop w:val="0"/>
          <w:marBottom w:val="0"/>
          <w:divBdr>
            <w:top w:val="none" w:sz="0" w:space="0" w:color="auto"/>
            <w:left w:val="none" w:sz="0" w:space="0" w:color="auto"/>
            <w:bottom w:val="none" w:sz="0" w:space="0" w:color="auto"/>
            <w:right w:val="none" w:sz="0" w:space="0" w:color="auto"/>
          </w:divBdr>
        </w:div>
        <w:div w:id="1447308718">
          <w:marLeft w:val="480"/>
          <w:marRight w:val="0"/>
          <w:marTop w:val="0"/>
          <w:marBottom w:val="0"/>
          <w:divBdr>
            <w:top w:val="none" w:sz="0" w:space="0" w:color="auto"/>
            <w:left w:val="none" w:sz="0" w:space="0" w:color="auto"/>
            <w:bottom w:val="none" w:sz="0" w:space="0" w:color="auto"/>
            <w:right w:val="none" w:sz="0" w:space="0" w:color="auto"/>
          </w:divBdr>
        </w:div>
        <w:div w:id="2091269012">
          <w:marLeft w:val="480"/>
          <w:marRight w:val="0"/>
          <w:marTop w:val="0"/>
          <w:marBottom w:val="0"/>
          <w:divBdr>
            <w:top w:val="none" w:sz="0" w:space="0" w:color="auto"/>
            <w:left w:val="none" w:sz="0" w:space="0" w:color="auto"/>
            <w:bottom w:val="none" w:sz="0" w:space="0" w:color="auto"/>
            <w:right w:val="none" w:sz="0" w:space="0" w:color="auto"/>
          </w:divBdr>
        </w:div>
        <w:div w:id="722555868">
          <w:marLeft w:val="480"/>
          <w:marRight w:val="0"/>
          <w:marTop w:val="0"/>
          <w:marBottom w:val="0"/>
          <w:divBdr>
            <w:top w:val="none" w:sz="0" w:space="0" w:color="auto"/>
            <w:left w:val="none" w:sz="0" w:space="0" w:color="auto"/>
            <w:bottom w:val="none" w:sz="0" w:space="0" w:color="auto"/>
            <w:right w:val="none" w:sz="0" w:space="0" w:color="auto"/>
          </w:divBdr>
        </w:div>
        <w:div w:id="1067993133">
          <w:marLeft w:val="480"/>
          <w:marRight w:val="0"/>
          <w:marTop w:val="0"/>
          <w:marBottom w:val="0"/>
          <w:divBdr>
            <w:top w:val="none" w:sz="0" w:space="0" w:color="auto"/>
            <w:left w:val="none" w:sz="0" w:space="0" w:color="auto"/>
            <w:bottom w:val="none" w:sz="0" w:space="0" w:color="auto"/>
            <w:right w:val="none" w:sz="0" w:space="0" w:color="auto"/>
          </w:divBdr>
        </w:div>
        <w:div w:id="171921297">
          <w:marLeft w:val="480"/>
          <w:marRight w:val="0"/>
          <w:marTop w:val="0"/>
          <w:marBottom w:val="0"/>
          <w:divBdr>
            <w:top w:val="none" w:sz="0" w:space="0" w:color="auto"/>
            <w:left w:val="none" w:sz="0" w:space="0" w:color="auto"/>
            <w:bottom w:val="none" w:sz="0" w:space="0" w:color="auto"/>
            <w:right w:val="none" w:sz="0" w:space="0" w:color="auto"/>
          </w:divBdr>
        </w:div>
        <w:div w:id="2113937267">
          <w:marLeft w:val="480"/>
          <w:marRight w:val="0"/>
          <w:marTop w:val="0"/>
          <w:marBottom w:val="0"/>
          <w:divBdr>
            <w:top w:val="none" w:sz="0" w:space="0" w:color="auto"/>
            <w:left w:val="none" w:sz="0" w:space="0" w:color="auto"/>
            <w:bottom w:val="none" w:sz="0" w:space="0" w:color="auto"/>
            <w:right w:val="none" w:sz="0" w:space="0" w:color="auto"/>
          </w:divBdr>
        </w:div>
        <w:div w:id="522519635">
          <w:marLeft w:val="480"/>
          <w:marRight w:val="0"/>
          <w:marTop w:val="0"/>
          <w:marBottom w:val="0"/>
          <w:divBdr>
            <w:top w:val="none" w:sz="0" w:space="0" w:color="auto"/>
            <w:left w:val="none" w:sz="0" w:space="0" w:color="auto"/>
            <w:bottom w:val="none" w:sz="0" w:space="0" w:color="auto"/>
            <w:right w:val="none" w:sz="0" w:space="0" w:color="auto"/>
          </w:divBdr>
        </w:div>
        <w:div w:id="2022120248">
          <w:marLeft w:val="480"/>
          <w:marRight w:val="0"/>
          <w:marTop w:val="0"/>
          <w:marBottom w:val="0"/>
          <w:divBdr>
            <w:top w:val="none" w:sz="0" w:space="0" w:color="auto"/>
            <w:left w:val="none" w:sz="0" w:space="0" w:color="auto"/>
            <w:bottom w:val="none" w:sz="0" w:space="0" w:color="auto"/>
            <w:right w:val="none" w:sz="0" w:space="0" w:color="auto"/>
          </w:divBdr>
        </w:div>
        <w:div w:id="1031220849">
          <w:marLeft w:val="480"/>
          <w:marRight w:val="0"/>
          <w:marTop w:val="0"/>
          <w:marBottom w:val="0"/>
          <w:divBdr>
            <w:top w:val="none" w:sz="0" w:space="0" w:color="auto"/>
            <w:left w:val="none" w:sz="0" w:space="0" w:color="auto"/>
            <w:bottom w:val="none" w:sz="0" w:space="0" w:color="auto"/>
            <w:right w:val="none" w:sz="0" w:space="0" w:color="auto"/>
          </w:divBdr>
        </w:div>
        <w:div w:id="1155535498">
          <w:marLeft w:val="480"/>
          <w:marRight w:val="0"/>
          <w:marTop w:val="0"/>
          <w:marBottom w:val="0"/>
          <w:divBdr>
            <w:top w:val="none" w:sz="0" w:space="0" w:color="auto"/>
            <w:left w:val="none" w:sz="0" w:space="0" w:color="auto"/>
            <w:bottom w:val="none" w:sz="0" w:space="0" w:color="auto"/>
            <w:right w:val="none" w:sz="0" w:space="0" w:color="auto"/>
          </w:divBdr>
        </w:div>
        <w:div w:id="1358196054">
          <w:marLeft w:val="480"/>
          <w:marRight w:val="0"/>
          <w:marTop w:val="0"/>
          <w:marBottom w:val="0"/>
          <w:divBdr>
            <w:top w:val="none" w:sz="0" w:space="0" w:color="auto"/>
            <w:left w:val="none" w:sz="0" w:space="0" w:color="auto"/>
            <w:bottom w:val="none" w:sz="0" w:space="0" w:color="auto"/>
            <w:right w:val="none" w:sz="0" w:space="0" w:color="auto"/>
          </w:divBdr>
        </w:div>
      </w:divsChild>
    </w:div>
    <w:div w:id="663897780">
      <w:bodyDiv w:val="1"/>
      <w:marLeft w:val="0"/>
      <w:marRight w:val="0"/>
      <w:marTop w:val="0"/>
      <w:marBottom w:val="0"/>
      <w:divBdr>
        <w:top w:val="none" w:sz="0" w:space="0" w:color="auto"/>
        <w:left w:val="none" w:sz="0" w:space="0" w:color="auto"/>
        <w:bottom w:val="none" w:sz="0" w:space="0" w:color="auto"/>
        <w:right w:val="none" w:sz="0" w:space="0" w:color="auto"/>
      </w:divBdr>
    </w:div>
    <w:div w:id="664237132">
      <w:bodyDiv w:val="1"/>
      <w:marLeft w:val="0"/>
      <w:marRight w:val="0"/>
      <w:marTop w:val="0"/>
      <w:marBottom w:val="0"/>
      <w:divBdr>
        <w:top w:val="none" w:sz="0" w:space="0" w:color="auto"/>
        <w:left w:val="none" w:sz="0" w:space="0" w:color="auto"/>
        <w:bottom w:val="none" w:sz="0" w:space="0" w:color="auto"/>
        <w:right w:val="none" w:sz="0" w:space="0" w:color="auto"/>
      </w:divBdr>
    </w:div>
    <w:div w:id="665279194">
      <w:bodyDiv w:val="1"/>
      <w:marLeft w:val="0"/>
      <w:marRight w:val="0"/>
      <w:marTop w:val="0"/>
      <w:marBottom w:val="0"/>
      <w:divBdr>
        <w:top w:val="none" w:sz="0" w:space="0" w:color="auto"/>
        <w:left w:val="none" w:sz="0" w:space="0" w:color="auto"/>
        <w:bottom w:val="none" w:sz="0" w:space="0" w:color="auto"/>
        <w:right w:val="none" w:sz="0" w:space="0" w:color="auto"/>
      </w:divBdr>
    </w:div>
    <w:div w:id="665324730">
      <w:bodyDiv w:val="1"/>
      <w:marLeft w:val="0"/>
      <w:marRight w:val="0"/>
      <w:marTop w:val="0"/>
      <w:marBottom w:val="0"/>
      <w:divBdr>
        <w:top w:val="none" w:sz="0" w:space="0" w:color="auto"/>
        <w:left w:val="none" w:sz="0" w:space="0" w:color="auto"/>
        <w:bottom w:val="none" w:sz="0" w:space="0" w:color="auto"/>
        <w:right w:val="none" w:sz="0" w:space="0" w:color="auto"/>
      </w:divBdr>
    </w:div>
    <w:div w:id="666446336">
      <w:bodyDiv w:val="1"/>
      <w:marLeft w:val="0"/>
      <w:marRight w:val="0"/>
      <w:marTop w:val="0"/>
      <w:marBottom w:val="0"/>
      <w:divBdr>
        <w:top w:val="none" w:sz="0" w:space="0" w:color="auto"/>
        <w:left w:val="none" w:sz="0" w:space="0" w:color="auto"/>
        <w:bottom w:val="none" w:sz="0" w:space="0" w:color="auto"/>
        <w:right w:val="none" w:sz="0" w:space="0" w:color="auto"/>
      </w:divBdr>
    </w:div>
    <w:div w:id="668293483">
      <w:bodyDiv w:val="1"/>
      <w:marLeft w:val="0"/>
      <w:marRight w:val="0"/>
      <w:marTop w:val="0"/>
      <w:marBottom w:val="0"/>
      <w:divBdr>
        <w:top w:val="none" w:sz="0" w:space="0" w:color="auto"/>
        <w:left w:val="none" w:sz="0" w:space="0" w:color="auto"/>
        <w:bottom w:val="none" w:sz="0" w:space="0" w:color="auto"/>
        <w:right w:val="none" w:sz="0" w:space="0" w:color="auto"/>
      </w:divBdr>
    </w:div>
    <w:div w:id="668488812">
      <w:bodyDiv w:val="1"/>
      <w:marLeft w:val="0"/>
      <w:marRight w:val="0"/>
      <w:marTop w:val="0"/>
      <w:marBottom w:val="0"/>
      <w:divBdr>
        <w:top w:val="none" w:sz="0" w:space="0" w:color="auto"/>
        <w:left w:val="none" w:sz="0" w:space="0" w:color="auto"/>
        <w:bottom w:val="none" w:sz="0" w:space="0" w:color="auto"/>
        <w:right w:val="none" w:sz="0" w:space="0" w:color="auto"/>
      </w:divBdr>
    </w:div>
    <w:div w:id="668672963">
      <w:bodyDiv w:val="1"/>
      <w:marLeft w:val="0"/>
      <w:marRight w:val="0"/>
      <w:marTop w:val="0"/>
      <w:marBottom w:val="0"/>
      <w:divBdr>
        <w:top w:val="none" w:sz="0" w:space="0" w:color="auto"/>
        <w:left w:val="none" w:sz="0" w:space="0" w:color="auto"/>
        <w:bottom w:val="none" w:sz="0" w:space="0" w:color="auto"/>
        <w:right w:val="none" w:sz="0" w:space="0" w:color="auto"/>
      </w:divBdr>
    </w:div>
    <w:div w:id="669257347">
      <w:bodyDiv w:val="1"/>
      <w:marLeft w:val="0"/>
      <w:marRight w:val="0"/>
      <w:marTop w:val="0"/>
      <w:marBottom w:val="0"/>
      <w:divBdr>
        <w:top w:val="none" w:sz="0" w:space="0" w:color="auto"/>
        <w:left w:val="none" w:sz="0" w:space="0" w:color="auto"/>
        <w:bottom w:val="none" w:sz="0" w:space="0" w:color="auto"/>
        <w:right w:val="none" w:sz="0" w:space="0" w:color="auto"/>
      </w:divBdr>
    </w:div>
    <w:div w:id="669528375">
      <w:bodyDiv w:val="1"/>
      <w:marLeft w:val="0"/>
      <w:marRight w:val="0"/>
      <w:marTop w:val="0"/>
      <w:marBottom w:val="0"/>
      <w:divBdr>
        <w:top w:val="none" w:sz="0" w:space="0" w:color="auto"/>
        <w:left w:val="none" w:sz="0" w:space="0" w:color="auto"/>
        <w:bottom w:val="none" w:sz="0" w:space="0" w:color="auto"/>
        <w:right w:val="none" w:sz="0" w:space="0" w:color="auto"/>
      </w:divBdr>
    </w:div>
    <w:div w:id="670137306">
      <w:bodyDiv w:val="1"/>
      <w:marLeft w:val="0"/>
      <w:marRight w:val="0"/>
      <w:marTop w:val="0"/>
      <w:marBottom w:val="0"/>
      <w:divBdr>
        <w:top w:val="none" w:sz="0" w:space="0" w:color="auto"/>
        <w:left w:val="none" w:sz="0" w:space="0" w:color="auto"/>
        <w:bottom w:val="none" w:sz="0" w:space="0" w:color="auto"/>
        <w:right w:val="none" w:sz="0" w:space="0" w:color="auto"/>
      </w:divBdr>
    </w:div>
    <w:div w:id="672493452">
      <w:bodyDiv w:val="1"/>
      <w:marLeft w:val="0"/>
      <w:marRight w:val="0"/>
      <w:marTop w:val="0"/>
      <w:marBottom w:val="0"/>
      <w:divBdr>
        <w:top w:val="none" w:sz="0" w:space="0" w:color="auto"/>
        <w:left w:val="none" w:sz="0" w:space="0" w:color="auto"/>
        <w:bottom w:val="none" w:sz="0" w:space="0" w:color="auto"/>
        <w:right w:val="none" w:sz="0" w:space="0" w:color="auto"/>
      </w:divBdr>
    </w:div>
    <w:div w:id="674842822">
      <w:bodyDiv w:val="1"/>
      <w:marLeft w:val="0"/>
      <w:marRight w:val="0"/>
      <w:marTop w:val="0"/>
      <w:marBottom w:val="0"/>
      <w:divBdr>
        <w:top w:val="none" w:sz="0" w:space="0" w:color="auto"/>
        <w:left w:val="none" w:sz="0" w:space="0" w:color="auto"/>
        <w:bottom w:val="none" w:sz="0" w:space="0" w:color="auto"/>
        <w:right w:val="none" w:sz="0" w:space="0" w:color="auto"/>
      </w:divBdr>
    </w:div>
    <w:div w:id="677925242">
      <w:bodyDiv w:val="1"/>
      <w:marLeft w:val="0"/>
      <w:marRight w:val="0"/>
      <w:marTop w:val="0"/>
      <w:marBottom w:val="0"/>
      <w:divBdr>
        <w:top w:val="none" w:sz="0" w:space="0" w:color="auto"/>
        <w:left w:val="none" w:sz="0" w:space="0" w:color="auto"/>
        <w:bottom w:val="none" w:sz="0" w:space="0" w:color="auto"/>
        <w:right w:val="none" w:sz="0" w:space="0" w:color="auto"/>
      </w:divBdr>
    </w:div>
    <w:div w:id="678386501">
      <w:bodyDiv w:val="1"/>
      <w:marLeft w:val="0"/>
      <w:marRight w:val="0"/>
      <w:marTop w:val="0"/>
      <w:marBottom w:val="0"/>
      <w:divBdr>
        <w:top w:val="none" w:sz="0" w:space="0" w:color="auto"/>
        <w:left w:val="none" w:sz="0" w:space="0" w:color="auto"/>
        <w:bottom w:val="none" w:sz="0" w:space="0" w:color="auto"/>
        <w:right w:val="none" w:sz="0" w:space="0" w:color="auto"/>
      </w:divBdr>
    </w:div>
    <w:div w:id="679238988">
      <w:bodyDiv w:val="1"/>
      <w:marLeft w:val="0"/>
      <w:marRight w:val="0"/>
      <w:marTop w:val="0"/>
      <w:marBottom w:val="0"/>
      <w:divBdr>
        <w:top w:val="none" w:sz="0" w:space="0" w:color="auto"/>
        <w:left w:val="none" w:sz="0" w:space="0" w:color="auto"/>
        <w:bottom w:val="none" w:sz="0" w:space="0" w:color="auto"/>
        <w:right w:val="none" w:sz="0" w:space="0" w:color="auto"/>
      </w:divBdr>
    </w:div>
    <w:div w:id="679428516">
      <w:bodyDiv w:val="1"/>
      <w:marLeft w:val="0"/>
      <w:marRight w:val="0"/>
      <w:marTop w:val="0"/>
      <w:marBottom w:val="0"/>
      <w:divBdr>
        <w:top w:val="none" w:sz="0" w:space="0" w:color="auto"/>
        <w:left w:val="none" w:sz="0" w:space="0" w:color="auto"/>
        <w:bottom w:val="none" w:sz="0" w:space="0" w:color="auto"/>
        <w:right w:val="none" w:sz="0" w:space="0" w:color="auto"/>
      </w:divBdr>
    </w:div>
    <w:div w:id="680352598">
      <w:bodyDiv w:val="1"/>
      <w:marLeft w:val="0"/>
      <w:marRight w:val="0"/>
      <w:marTop w:val="0"/>
      <w:marBottom w:val="0"/>
      <w:divBdr>
        <w:top w:val="none" w:sz="0" w:space="0" w:color="auto"/>
        <w:left w:val="none" w:sz="0" w:space="0" w:color="auto"/>
        <w:bottom w:val="none" w:sz="0" w:space="0" w:color="auto"/>
        <w:right w:val="none" w:sz="0" w:space="0" w:color="auto"/>
      </w:divBdr>
    </w:div>
    <w:div w:id="681515352">
      <w:bodyDiv w:val="1"/>
      <w:marLeft w:val="0"/>
      <w:marRight w:val="0"/>
      <w:marTop w:val="0"/>
      <w:marBottom w:val="0"/>
      <w:divBdr>
        <w:top w:val="none" w:sz="0" w:space="0" w:color="auto"/>
        <w:left w:val="none" w:sz="0" w:space="0" w:color="auto"/>
        <w:bottom w:val="none" w:sz="0" w:space="0" w:color="auto"/>
        <w:right w:val="none" w:sz="0" w:space="0" w:color="auto"/>
      </w:divBdr>
    </w:div>
    <w:div w:id="682123860">
      <w:bodyDiv w:val="1"/>
      <w:marLeft w:val="0"/>
      <w:marRight w:val="0"/>
      <w:marTop w:val="0"/>
      <w:marBottom w:val="0"/>
      <w:divBdr>
        <w:top w:val="none" w:sz="0" w:space="0" w:color="auto"/>
        <w:left w:val="none" w:sz="0" w:space="0" w:color="auto"/>
        <w:bottom w:val="none" w:sz="0" w:space="0" w:color="auto"/>
        <w:right w:val="none" w:sz="0" w:space="0" w:color="auto"/>
      </w:divBdr>
    </w:div>
    <w:div w:id="684595572">
      <w:bodyDiv w:val="1"/>
      <w:marLeft w:val="0"/>
      <w:marRight w:val="0"/>
      <w:marTop w:val="0"/>
      <w:marBottom w:val="0"/>
      <w:divBdr>
        <w:top w:val="none" w:sz="0" w:space="0" w:color="auto"/>
        <w:left w:val="none" w:sz="0" w:space="0" w:color="auto"/>
        <w:bottom w:val="none" w:sz="0" w:space="0" w:color="auto"/>
        <w:right w:val="none" w:sz="0" w:space="0" w:color="auto"/>
      </w:divBdr>
    </w:div>
    <w:div w:id="684869954">
      <w:bodyDiv w:val="1"/>
      <w:marLeft w:val="0"/>
      <w:marRight w:val="0"/>
      <w:marTop w:val="0"/>
      <w:marBottom w:val="0"/>
      <w:divBdr>
        <w:top w:val="none" w:sz="0" w:space="0" w:color="auto"/>
        <w:left w:val="none" w:sz="0" w:space="0" w:color="auto"/>
        <w:bottom w:val="none" w:sz="0" w:space="0" w:color="auto"/>
        <w:right w:val="none" w:sz="0" w:space="0" w:color="auto"/>
      </w:divBdr>
    </w:div>
    <w:div w:id="686829181">
      <w:bodyDiv w:val="1"/>
      <w:marLeft w:val="0"/>
      <w:marRight w:val="0"/>
      <w:marTop w:val="0"/>
      <w:marBottom w:val="0"/>
      <w:divBdr>
        <w:top w:val="none" w:sz="0" w:space="0" w:color="auto"/>
        <w:left w:val="none" w:sz="0" w:space="0" w:color="auto"/>
        <w:bottom w:val="none" w:sz="0" w:space="0" w:color="auto"/>
        <w:right w:val="none" w:sz="0" w:space="0" w:color="auto"/>
      </w:divBdr>
    </w:div>
    <w:div w:id="688600077">
      <w:bodyDiv w:val="1"/>
      <w:marLeft w:val="0"/>
      <w:marRight w:val="0"/>
      <w:marTop w:val="0"/>
      <w:marBottom w:val="0"/>
      <w:divBdr>
        <w:top w:val="none" w:sz="0" w:space="0" w:color="auto"/>
        <w:left w:val="none" w:sz="0" w:space="0" w:color="auto"/>
        <w:bottom w:val="none" w:sz="0" w:space="0" w:color="auto"/>
        <w:right w:val="none" w:sz="0" w:space="0" w:color="auto"/>
      </w:divBdr>
    </w:div>
    <w:div w:id="688724955">
      <w:bodyDiv w:val="1"/>
      <w:marLeft w:val="0"/>
      <w:marRight w:val="0"/>
      <w:marTop w:val="0"/>
      <w:marBottom w:val="0"/>
      <w:divBdr>
        <w:top w:val="none" w:sz="0" w:space="0" w:color="auto"/>
        <w:left w:val="none" w:sz="0" w:space="0" w:color="auto"/>
        <w:bottom w:val="none" w:sz="0" w:space="0" w:color="auto"/>
        <w:right w:val="none" w:sz="0" w:space="0" w:color="auto"/>
      </w:divBdr>
    </w:div>
    <w:div w:id="689113430">
      <w:bodyDiv w:val="1"/>
      <w:marLeft w:val="0"/>
      <w:marRight w:val="0"/>
      <w:marTop w:val="0"/>
      <w:marBottom w:val="0"/>
      <w:divBdr>
        <w:top w:val="none" w:sz="0" w:space="0" w:color="auto"/>
        <w:left w:val="none" w:sz="0" w:space="0" w:color="auto"/>
        <w:bottom w:val="none" w:sz="0" w:space="0" w:color="auto"/>
        <w:right w:val="none" w:sz="0" w:space="0" w:color="auto"/>
      </w:divBdr>
    </w:div>
    <w:div w:id="689262964">
      <w:bodyDiv w:val="1"/>
      <w:marLeft w:val="0"/>
      <w:marRight w:val="0"/>
      <w:marTop w:val="0"/>
      <w:marBottom w:val="0"/>
      <w:divBdr>
        <w:top w:val="none" w:sz="0" w:space="0" w:color="auto"/>
        <w:left w:val="none" w:sz="0" w:space="0" w:color="auto"/>
        <w:bottom w:val="none" w:sz="0" w:space="0" w:color="auto"/>
        <w:right w:val="none" w:sz="0" w:space="0" w:color="auto"/>
      </w:divBdr>
    </w:div>
    <w:div w:id="689795798">
      <w:bodyDiv w:val="1"/>
      <w:marLeft w:val="0"/>
      <w:marRight w:val="0"/>
      <w:marTop w:val="0"/>
      <w:marBottom w:val="0"/>
      <w:divBdr>
        <w:top w:val="none" w:sz="0" w:space="0" w:color="auto"/>
        <w:left w:val="none" w:sz="0" w:space="0" w:color="auto"/>
        <w:bottom w:val="none" w:sz="0" w:space="0" w:color="auto"/>
        <w:right w:val="none" w:sz="0" w:space="0" w:color="auto"/>
      </w:divBdr>
    </w:div>
    <w:div w:id="689994715">
      <w:bodyDiv w:val="1"/>
      <w:marLeft w:val="0"/>
      <w:marRight w:val="0"/>
      <w:marTop w:val="0"/>
      <w:marBottom w:val="0"/>
      <w:divBdr>
        <w:top w:val="none" w:sz="0" w:space="0" w:color="auto"/>
        <w:left w:val="none" w:sz="0" w:space="0" w:color="auto"/>
        <w:bottom w:val="none" w:sz="0" w:space="0" w:color="auto"/>
        <w:right w:val="none" w:sz="0" w:space="0" w:color="auto"/>
      </w:divBdr>
      <w:divsChild>
        <w:div w:id="63261943">
          <w:marLeft w:val="480"/>
          <w:marRight w:val="0"/>
          <w:marTop w:val="0"/>
          <w:marBottom w:val="0"/>
          <w:divBdr>
            <w:top w:val="none" w:sz="0" w:space="0" w:color="auto"/>
            <w:left w:val="none" w:sz="0" w:space="0" w:color="auto"/>
            <w:bottom w:val="none" w:sz="0" w:space="0" w:color="auto"/>
            <w:right w:val="none" w:sz="0" w:space="0" w:color="auto"/>
          </w:divBdr>
        </w:div>
        <w:div w:id="781850789">
          <w:marLeft w:val="480"/>
          <w:marRight w:val="0"/>
          <w:marTop w:val="0"/>
          <w:marBottom w:val="0"/>
          <w:divBdr>
            <w:top w:val="none" w:sz="0" w:space="0" w:color="auto"/>
            <w:left w:val="none" w:sz="0" w:space="0" w:color="auto"/>
            <w:bottom w:val="none" w:sz="0" w:space="0" w:color="auto"/>
            <w:right w:val="none" w:sz="0" w:space="0" w:color="auto"/>
          </w:divBdr>
        </w:div>
        <w:div w:id="1926258150">
          <w:marLeft w:val="480"/>
          <w:marRight w:val="0"/>
          <w:marTop w:val="0"/>
          <w:marBottom w:val="0"/>
          <w:divBdr>
            <w:top w:val="none" w:sz="0" w:space="0" w:color="auto"/>
            <w:left w:val="none" w:sz="0" w:space="0" w:color="auto"/>
            <w:bottom w:val="none" w:sz="0" w:space="0" w:color="auto"/>
            <w:right w:val="none" w:sz="0" w:space="0" w:color="auto"/>
          </w:divBdr>
        </w:div>
        <w:div w:id="1743478234">
          <w:marLeft w:val="480"/>
          <w:marRight w:val="0"/>
          <w:marTop w:val="0"/>
          <w:marBottom w:val="0"/>
          <w:divBdr>
            <w:top w:val="none" w:sz="0" w:space="0" w:color="auto"/>
            <w:left w:val="none" w:sz="0" w:space="0" w:color="auto"/>
            <w:bottom w:val="none" w:sz="0" w:space="0" w:color="auto"/>
            <w:right w:val="none" w:sz="0" w:space="0" w:color="auto"/>
          </w:divBdr>
        </w:div>
        <w:div w:id="620381298">
          <w:marLeft w:val="480"/>
          <w:marRight w:val="0"/>
          <w:marTop w:val="0"/>
          <w:marBottom w:val="0"/>
          <w:divBdr>
            <w:top w:val="none" w:sz="0" w:space="0" w:color="auto"/>
            <w:left w:val="none" w:sz="0" w:space="0" w:color="auto"/>
            <w:bottom w:val="none" w:sz="0" w:space="0" w:color="auto"/>
            <w:right w:val="none" w:sz="0" w:space="0" w:color="auto"/>
          </w:divBdr>
        </w:div>
        <w:div w:id="1701781850">
          <w:marLeft w:val="480"/>
          <w:marRight w:val="0"/>
          <w:marTop w:val="0"/>
          <w:marBottom w:val="0"/>
          <w:divBdr>
            <w:top w:val="none" w:sz="0" w:space="0" w:color="auto"/>
            <w:left w:val="none" w:sz="0" w:space="0" w:color="auto"/>
            <w:bottom w:val="none" w:sz="0" w:space="0" w:color="auto"/>
            <w:right w:val="none" w:sz="0" w:space="0" w:color="auto"/>
          </w:divBdr>
        </w:div>
        <w:div w:id="40860203">
          <w:marLeft w:val="480"/>
          <w:marRight w:val="0"/>
          <w:marTop w:val="0"/>
          <w:marBottom w:val="0"/>
          <w:divBdr>
            <w:top w:val="none" w:sz="0" w:space="0" w:color="auto"/>
            <w:left w:val="none" w:sz="0" w:space="0" w:color="auto"/>
            <w:bottom w:val="none" w:sz="0" w:space="0" w:color="auto"/>
            <w:right w:val="none" w:sz="0" w:space="0" w:color="auto"/>
          </w:divBdr>
        </w:div>
        <w:div w:id="54281028">
          <w:marLeft w:val="480"/>
          <w:marRight w:val="0"/>
          <w:marTop w:val="0"/>
          <w:marBottom w:val="0"/>
          <w:divBdr>
            <w:top w:val="none" w:sz="0" w:space="0" w:color="auto"/>
            <w:left w:val="none" w:sz="0" w:space="0" w:color="auto"/>
            <w:bottom w:val="none" w:sz="0" w:space="0" w:color="auto"/>
            <w:right w:val="none" w:sz="0" w:space="0" w:color="auto"/>
          </w:divBdr>
        </w:div>
        <w:div w:id="752244793">
          <w:marLeft w:val="480"/>
          <w:marRight w:val="0"/>
          <w:marTop w:val="0"/>
          <w:marBottom w:val="0"/>
          <w:divBdr>
            <w:top w:val="none" w:sz="0" w:space="0" w:color="auto"/>
            <w:left w:val="none" w:sz="0" w:space="0" w:color="auto"/>
            <w:bottom w:val="none" w:sz="0" w:space="0" w:color="auto"/>
            <w:right w:val="none" w:sz="0" w:space="0" w:color="auto"/>
          </w:divBdr>
        </w:div>
        <w:div w:id="756563253">
          <w:marLeft w:val="480"/>
          <w:marRight w:val="0"/>
          <w:marTop w:val="0"/>
          <w:marBottom w:val="0"/>
          <w:divBdr>
            <w:top w:val="none" w:sz="0" w:space="0" w:color="auto"/>
            <w:left w:val="none" w:sz="0" w:space="0" w:color="auto"/>
            <w:bottom w:val="none" w:sz="0" w:space="0" w:color="auto"/>
            <w:right w:val="none" w:sz="0" w:space="0" w:color="auto"/>
          </w:divBdr>
        </w:div>
        <w:div w:id="685791504">
          <w:marLeft w:val="480"/>
          <w:marRight w:val="0"/>
          <w:marTop w:val="0"/>
          <w:marBottom w:val="0"/>
          <w:divBdr>
            <w:top w:val="none" w:sz="0" w:space="0" w:color="auto"/>
            <w:left w:val="none" w:sz="0" w:space="0" w:color="auto"/>
            <w:bottom w:val="none" w:sz="0" w:space="0" w:color="auto"/>
            <w:right w:val="none" w:sz="0" w:space="0" w:color="auto"/>
          </w:divBdr>
        </w:div>
        <w:div w:id="1653942293">
          <w:marLeft w:val="480"/>
          <w:marRight w:val="0"/>
          <w:marTop w:val="0"/>
          <w:marBottom w:val="0"/>
          <w:divBdr>
            <w:top w:val="none" w:sz="0" w:space="0" w:color="auto"/>
            <w:left w:val="none" w:sz="0" w:space="0" w:color="auto"/>
            <w:bottom w:val="none" w:sz="0" w:space="0" w:color="auto"/>
            <w:right w:val="none" w:sz="0" w:space="0" w:color="auto"/>
          </w:divBdr>
        </w:div>
        <w:div w:id="821506930">
          <w:marLeft w:val="480"/>
          <w:marRight w:val="0"/>
          <w:marTop w:val="0"/>
          <w:marBottom w:val="0"/>
          <w:divBdr>
            <w:top w:val="none" w:sz="0" w:space="0" w:color="auto"/>
            <w:left w:val="none" w:sz="0" w:space="0" w:color="auto"/>
            <w:bottom w:val="none" w:sz="0" w:space="0" w:color="auto"/>
            <w:right w:val="none" w:sz="0" w:space="0" w:color="auto"/>
          </w:divBdr>
        </w:div>
        <w:div w:id="1079063574">
          <w:marLeft w:val="480"/>
          <w:marRight w:val="0"/>
          <w:marTop w:val="0"/>
          <w:marBottom w:val="0"/>
          <w:divBdr>
            <w:top w:val="none" w:sz="0" w:space="0" w:color="auto"/>
            <w:left w:val="none" w:sz="0" w:space="0" w:color="auto"/>
            <w:bottom w:val="none" w:sz="0" w:space="0" w:color="auto"/>
            <w:right w:val="none" w:sz="0" w:space="0" w:color="auto"/>
          </w:divBdr>
        </w:div>
        <w:div w:id="998729396">
          <w:marLeft w:val="480"/>
          <w:marRight w:val="0"/>
          <w:marTop w:val="0"/>
          <w:marBottom w:val="0"/>
          <w:divBdr>
            <w:top w:val="none" w:sz="0" w:space="0" w:color="auto"/>
            <w:left w:val="none" w:sz="0" w:space="0" w:color="auto"/>
            <w:bottom w:val="none" w:sz="0" w:space="0" w:color="auto"/>
            <w:right w:val="none" w:sz="0" w:space="0" w:color="auto"/>
          </w:divBdr>
        </w:div>
        <w:div w:id="580454822">
          <w:marLeft w:val="480"/>
          <w:marRight w:val="0"/>
          <w:marTop w:val="0"/>
          <w:marBottom w:val="0"/>
          <w:divBdr>
            <w:top w:val="none" w:sz="0" w:space="0" w:color="auto"/>
            <w:left w:val="none" w:sz="0" w:space="0" w:color="auto"/>
            <w:bottom w:val="none" w:sz="0" w:space="0" w:color="auto"/>
            <w:right w:val="none" w:sz="0" w:space="0" w:color="auto"/>
          </w:divBdr>
        </w:div>
        <w:div w:id="962350022">
          <w:marLeft w:val="480"/>
          <w:marRight w:val="0"/>
          <w:marTop w:val="0"/>
          <w:marBottom w:val="0"/>
          <w:divBdr>
            <w:top w:val="none" w:sz="0" w:space="0" w:color="auto"/>
            <w:left w:val="none" w:sz="0" w:space="0" w:color="auto"/>
            <w:bottom w:val="none" w:sz="0" w:space="0" w:color="auto"/>
            <w:right w:val="none" w:sz="0" w:space="0" w:color="auto"/>
          </w:divBdr>
        </w:div>
        <w:div w:id="330333688">
          <w:marLeft w:val="480"/>
          <w:marRight w:val="0"/>
          <w:marTop w:val="0"/>
          <w:marBottom w:val="0"/>
          <w:divBdr>
            <w:top w:val="none" w:sz="0" w:space="0" w:color="auto"/>
            <w:left w:val="none" w:sz="0" w:space="0" w:color="auto"/>
            <w:bottom w:val="none" w:sz="0" w:space="0" w:color="auto"/>
            <w:right w:val="none" w:sz="0" w:space="0" w:color="auto"/>
          </w:divBdr>
        </w:div>
        <w:div w:id="990672672">
          <w:marLeft w:val="480"/>
          <w:marRight w:val="0"/>
          <w:marTop w:val="0"/>
          <w:marBottom w:val="0"/>
          <w:divBdr>
            <w:top w:val="none" w:sz="0" w:space="0" w:color="auto"/>
            <w:left w:val="none" w:sz="0" w:space="0" w:color="auto"/>
            <w:bottom w:val="none" w:sz="0" w:space="0" w:color="auto"/>
            <w:right w:val="none" w:sz="0" w:space="0" w:color="auto"/>
          </w:divBdr>
        </w:div>
        <w:div w:id="840923679">
          <w:marLeft w:val="480"/>
          <w:marRight w:val="0"/>
          <w:marTop w:val="0"/>
          <w:marBottom w:val="0"/>
          <w:divBdr>
            <w:top w:val="none" w:sz="0" w:space="0" w:color="auto"/>
            <w:left w:val="none" w:sz="0" w:space="0" w:color="auto"/>
            <w:bottom w:val="none" w:sz="0" w:space="0" w:color="auto"/>
            <w:right w:val="none" w:sz="0" w:space="0" w:color="auto"/>
          </w:divBdr>
        </w:div>
        <w:div w:id="845436701">
          <w:marLeft w:val="480"/>
          <w:marRight w:val="0"/>
          <w:marTop w:val="0"/>
          <w:marBottom w:val="0"/>
          <w:divBdr>
            <w:top w:val="none" w:sz="0" w:space="0" w:color="auto"/>
            <w:left w:val="none" w:sz="0" w:space="0" w:color="auto"/>
            <w:bottom w:val="none" w:sz="0" w:space="0" w:color="auto"/>
            <w:right w:val="none" w:sz="0" w:space="0" w:color="auto"/>
          </w:divBdr>
        </w:div>
        <w:div w:id="172034266">
          <w:marLeft w:val="480"/>
          <w:marRight w:val="0"/>
          <w:marTop w:val="0"/>
          <w:marBottom w:val="0"/>
          <w:divBdr>
            <w:top w:val="none" w:sz="0" w:space="0" w:color="auto"/>
            <w:left w:val="none" w:sz="0" w:space="0" w:color="auto"/>
            <w:bottom w:val="none" w:sz="0" w:space="0" w:color="auto"/>
            <w:right w:val="none" w:sz="0" w:space="0" w:color="auto"/>
          </w:divBdr>
        </w:div>
        <w:div w:id="601036725">
          <w:marLeft w:val="480"/>
          <w:marRight w:val="0"/>
          <w:marTop w:val="0"/>
          <w:marBottom w:val="0"/>
          <w:divBdr>
            <w:top w:val="none" w:sz="0" w:space="0" w:color="auto"/>
            <w:left w:val="none" w:sz="0" w:space="0" w:color="auto"/>
            <w:bottom w:val="none" w:sz="0" w:space="0" w:color="auto"/>
            <w:right w:val="none" w:sz="0" w:space="0" w:color="auto"/>
          </w:divBdr>
        </w:div>
        <w:div w:id="1991056774">
          <w:marLeft w:val="480"/>
          <w:marRight w:val="0"/>
          <w:marTop w:val="0"/>
          <w:marBottom w:val="0"/>
          <w:divBdr>
            <w:top w:val="none" w:sz="0" w:space="0" w:color="auto"/>
            <w:left w:val="none" w:sz="0" w:space="0" w:color="auto"/>
            <w:bottom w:val="none" w:sz="0" w:space="0" w:color="auto"/>
            <w:right w:val="none" w:sz="0" w:space="0" w:color="auto"/>
          </w:divBdr>
        </w:div>
        <w:div w:id="753479822">
          <w:marLeft w:val="480"/>
          <w:marRight w:val="0"/>
          <w:marTop w:val="0"/>
          <w:marBottom w:val="0"/>
          <w:divBdr>
            <w:top w:val="none" w:sz="0" w:space="0" w:color="auto"/>
            <w:left w:val="none" w:sz="0" w:space="0" w:color="auto"/>
            <w:bottom w:val="none" w:sz="0" w:space="0" w:color="auto"/>
            <w:right w:val="none" w:sz="0" w:space="0" w:color="auto"/>
          </w:divBdr>
        </w:div>
        <w:div w:id="1461336104">
          <w:marLeft w:val="480"/>
          <w:marRight w:val="0"/>
          <w:marTop w:val="0"/>
          <w:marBottom w:val="0"/>
          <w:divBdr>
            <w:top w:val="none" w:sz="0" w:space="0" w:color="auto"/>
            <w:left w:val="none" w:sz="0" w:space="0" w:color="auto"/>
            <w:bottom w:val="none" w:sz="0" w:space="0" w:color="auto"/>
            <w:right w:val="none" w:sz="0" w:space="0" w:color="auto"/>
          </w:divBdr>
        </w:div>
        <w:div w:id="1912496691">
          <w:marLeft w:val="480"/>
          <w:marRight w:val="0"/>
          <w:marTop w:val="0"/>
          <w:marBottom w:val="0"/>
          <w:divBdr>
            <w:top w:val="none" w:sz="0" w:space="0" w:color="auto"/>
            <w:left w:val="none" w:sz="0" w:space="0" w:color="auto"/>
            <w:bottom w:val="none" w:sz="0" w:space="0" w:color="auto"/>
            <w:right w:val="none" w:sz="0" w:space="0" w:color="auto"/>
          </w:divBdr>
        </w:div>
        <w:div w:id="1985042170">
          <w:marLeft w:val="480"/>
          <w:marRight w:val="0"/>
          <w:marTop w:val="0"/>
          <w:marBottom w:val="0"/>
          <w:divBdr>
            <w:top w:val="none" w:sz="0" w:space="0" w:color="auto"/>
            <w:left w:val="none" w:sz="0" w:space="0" w:color="auto"/>
            <w:bottom w:val="none" w:sz="0" w:space="0" w:color="auto"/>
            <w:right w:val="none" w:sz="0" w:space="0" w:color="auto"/>
          </w:divBdr>
        </w:div>
        <w:div w:id="1232736130">
          <w:marLeft w:val="480"/>
          <w:marRight w:val="0"/>
          <w:marTop w:val="0"/>
          <w:marBottom w:val="0"/>
          <w:divBdr>
            <w:top w:val="none" w:sz="0" w:space="0" w:color="auto"/>
            <w:left w:val="none" w:sz="0" w:space="0" w:color="auto"/>
            <w:bottom w:val="none" w:sz="0" w:space="0" w:color="auto"/>
            <w:right w:val="none" w:sz="0" w:space="0" w:color="auto"/>
          </w:divBdr>
        </w:div>
        <w:div w:id="31076278">
          <w:marLeft w:val="480"/>
          <w:marRight w:val="0"/>
          <w:marTop w:val="0"/>
          <w:marBottom w:val="0"/>
          <w:divBdr>
            <w:top w:val="none" w:sz="0" w:space="0" w:color="auto"/>
            <w:left w:val="none" w:sz="0" w:space="0" w:color="auto"/>
            <w:bottom w:val="none" w:sz="0" w:space="0" w:color="auto"/>
            <w:right w:val="none" w:sz="0" w:space="0" w:color="auto"/>
          </w:divBdr>
        </w:div>
        <w:div w:id="1575159990">
          <w:marLeft w:val="480"/>
          <w:marRight w:val="0"/>
          <w:marTop w:val="0"/>
          <w:marBottom w:val="0"/>
          <w:divBdr>
            <w:top w:val="none" w:sz="0" w:space="0" w:color="auto"/>
            <w:left w:val="none" w:sz="0" w:space="0" w:color="auto"/>
            <w:bottom w:val="none" w:sz="0" w:space="0" w:color="auto"/>
            <w:right w:val="none" w:sz="0" w:space="0" w:color="auto"/>
          </w:divBdr>
        </w:div>
        <w:div w:id="797341445">
          <w:marLeft w:val="480"/>
          <w:marRight w:val="0"/>
          <w:marTop w:val="0"/>
          <w:marBottom w:val="0"/>
          <w:divBdr>
            <w:top w:val="none" w:sz="0" w:space="0" w:color="auto"/>
            <w:left w:val="none" w:sz="0" w:space="0" w:color="auto"/>
            <w:bottom w:val="none" w:sz="0" w:space="0" w:color="auto"/>
            <w:right w:val="none" w:sz="0" w:space="0" w:color="auto"/>
          </w:divBdr>
        </w:div>
        <w:div w:id="556402440">
          <w:marLeft w:val="480"/>
          <w:marRight w:val="0"/>
          <w:marTop w:val="0"/>
          <w:marBottom w:val="0"/>
          <w:divBdr>
            <w:top w:val="none" w:sz="0" w:space="0" w:color="auto"/>
            <w:left w:val="none" w:sz="0" w:space="0" w:color="auto"/>
            <w:bottom w:val="none" w:sz="0" w:space="0" w:color="auto"/>
            <w:right w:val="none" w:sz="0" w:space="0" w:color="auto"/>
          </w:divBdr>
        </w:div>
        <w:div w:id="1526401208">
          <w:marLeft w:val="480"/>
          <w:marRight w:val="0"/>
          <w:marTop w:val="0"/>
          <w:marBottom w:val="0"/>
          <w:divBdr>
            <w:top w:val="none" w:sz="0" w:space="0" w:color="auto"/>
            <w:left w:val="none" w:sz="0" w:space="0" w:color="auto"/>
            <w:bottom w:val="none" w:sz="0" w:space="0" w:color="auto"/>
            <w:right w:val="none" w:sz="0" w:space="0" w:color="auto"/>
          </w:divBdr>
        </w:div>
        <w:div w:id="2064790113">
          <w:marLeft w:val="480"/>
          <w:marRight w:val="0"/>
          <w:marTop w:val="0"/>
          <w:marBottom w:val="0"/>
          <w:divBdr>
            <w:top w:val="none" w:sz="0" w:space="0" w:color="auto"/>
            <w:left w:val="none" w:sz="0" w:space="0" w:color="auto"/>
            <w:bottom w:val="none" w:sz="0" w:space="0" w:color="auto"/>
            <w:right w:val="none" w:sz="0" w:space="0" w:color="auto"/>
          </w:divBdr>
        </w:div>
        <w:div w:id="977338396">
          <w:marLeft w:val="480"/>
          <w:marRight w:val="0"/>
          <w:marTop w:val="0"/>
          <w:marBottom w:val="0"/>
          <w:divBdr>
            <w:top w:val="none" w:sz="0" w:space="0" w:color="auto"/>
            <w:left w:val="none" w:sz="0" w:space="0" w:color="auto"/>
            <w:bottom w:val="none" w:sz="0" w:space="0" w:color="auto"/>
            <w:right w:val="none" w:sz="0" w:space="0" w:color="auto"/>
          </w:divBdr>
        </w:div>
        <w:div w:id="1152679527">
          <w:marLeft w:val="480"/>
          <w:marRight w:val="0"/>
          <w:marTop w:val="0"/>
          <w:marBottom w:val="0"/>
          <w:divBdr>
            <w:top w:val="none" w:sz="0" w:space="0" w:color="auto"/>
            <w:left w:val="none" w:sz="0" w:space="0" w:color="auto"/>
            <w:bottom w:val="none" w:sz="0" w:space="0" w:color="auto"/>
            <w:right w:val="none" w:sz="0" w:space="0" w:color="auto"/>
          </w:divBdr>
        </w:div>
        <w:div w:id="1884708031">
          <w:marLeft w:val="480"/>
          <w:marRight w:val="0"/>
          <w:marTop w:val="0"/>
          <w:marBottom w:val="0"/>
          <w:divBdr>
            <w:top w:val="none" w:sz="0" w:space="0" w:color="auto"/>
            <w:left w:val="none" w:sz="0" w:space="0" w:color="auto"/>
            <w:bottom w:val="none" w:sz="0" w:space="0" w:color="auto"/>
            <w:right w:val="none" w:sz="0" w:space="0" w:color="auto"/>
          </w:divBdr>
        </w:div>
        <w:div w:id="550504051">
          <w:marLeft w:val="480"/>
          <w:marRight w:val="0"/>
          <w:marTop w:val="0"/>
          <w:marBottom w:val="0"/>
          <w:divBdr>
            <w:top w:val="none" w:sz="0" w:space="0" w:color="auto"/>
            <w:left w:val="none" w:sz="0" w:space="0" w:color="auto"/>
            <w:bottom w:val="none" w:sz="0" w:space="0" w:color="auto"/>
            <w:right w:val="none" w:sz="0" w:space="0" w:color="auto"/>
          </w:divBdr>
        </w:div>
        <w:div w:id="1979913251">
          <w:marLeft w:val="480"/>
          <w:marRight w:val="0"/>
          <w:marTop w:val="0"/>
          <w:marBottom w:val="0"/>
          <w:divBdr>
            <w:top w:val="none" w:sz="0" w:space="0" w:color="auto"/>
            <w:left w:val="none" w:sz="0" w:space="0" w:color="auto"/>
            <w:bottom w:val="none" w:sz="0" w:space="0" w:color="auto"/>
            <w:right w:val="none" w:sz="0" w:space="0" w:color="auto"/>
          </w:divBdr>
        </w:div>
        <w:div w:id="25494726">
          <w:marLeft w:val="480"/>
          <w:marRight w:val="0"/>
          <w:marTop w:val="0"/>
          <w:marBottom w:val="0"/>
          <w:divBdr>
            <w:top w:val="none" w:sz="0" w:space="0" w:color="auto"/>
            <w:left w:val="none" w:sz="0" w:space="0" w:color="auto"/>
            <w:bottom w:val="none" w:sz="0" w:space="0" w:color="auto"/>
            <w:right w:val="none" w:sz="0" w:space="0" w:color="auto"/>
          </w:divBdr>
        </w:div>
        <w:div w:id="614363988">
          <w:marLeft w:val="480"/>
          <w:marRight w:val="0"/>
          <w:marTop w:val="0"/>
          <w:marBottom w:val="0"/>
          <w:divBdr>
            <w:top w:val="none" w:sz="0" w:space="0" w:color="auto"/>
            <w:left w:val="none" w:sz="0" w:space="0" w:color="auto"/>
            <w:bottom w:val="none" w:sz="0" w:space="0" w:color="auto"/>
            <w:right w:val="none" w:sz="0" w:space="0" w:color="auto"/>
          </w:divBdr>
        </w:div>
        <w:div w:id="5056910">
          <w:marLeft w:val="480"/>
          <w:marRight w:val="0"/>
          <w:marTop w:val="0"/>
          <w:marBottom w:val="0"/>
          <w:divBdr>
            <w:top w:val="none" w:sz="0" w:space="0" w:color="auto"/>
            <w:left w:val="none" w:sz="0" w:space="0" w:color="auto"/>
            <w:bottom w:val="none" w:sz="0" w:space="0" w:color="auto"/>
            <w:right w:val="none" w:sz="0" w:space="0" w:color="auto"/>
          </w:divBdr>
        </w:div>
        <w:div w:id="1041713316">
          <w:marLeft w:val="480"/>
          <w:marRight w:val="0"/>
          <w:marTop w:val="0"/>
          <w:marBottom w:val="0"/>
          <w:divBdr>
            <w:top w:val="none" w:sz="0" w:space="0" w:color="auto"/>
            <w:left w:val="none" w:sz="0" w:space="0" w:color="auto"/>
            <w:bottom w:val="none" w:sz="0" w:space="0" w:color="auto"/>
            <w:right w:val="none" w:sz="0" w:space="0" w:color="auto"/>
          </w:divBdr>
        </w:div>
        <w:div w:id="1280574887">
          <w:marLeft w:val="480"/>
          <w:marRight w:val="0"/>
          <w:marTop w:val="0"/>
          <w:marBottom w:val="0"/>
          <w:divBdr>
            <w:top w:val="none" w:sz="0" w:space="0" w:color="auto"/>
            <w:left w:val="none" w:sz="0" w:space="0" w:color="auto"/>
            <w:bottom w:val="none" w:sz="0" w:space="0" w:color="auto"/>
            <w:right w:val="none" w:sz="0" w:space="0" w:color="auto"/>
          </w:divBdr>
        </w:div>
        <w:div w:id="1547638267">
          <w:marLeft w:val="480"/>
          <w:marRight w:val="0"/>
          <w:marTop w:val="0"/>
          <w:marBottom w:val="0"/>
          <w:divBdr>
            <w:top w:val="none" w:sz="0" w:space="0" w:color="auto"/>
            <w:left w:val="none" w:sz="0" w:space="0" w:color="auto"/>
            <w:bottom w:val="none" w:sz="0" w:space="0" w:color="auto"/>
            <w:right w:val="none" w:sz="0" w:space="0" w:color="auto"/>
          </w:divBdr>
        </w:div>
        <w:div w:id="1199247228">
          <w:marLeft w:val="480"/>
          <w:marRight w:val="0"/>
          <w:marTop w:val="0"/>
          <w:marBottom w:val="0"/>
          <w:divBdr>
            <w:top w:val="none" w:sz="0" w:space="0" w:color="auto"/>
            <w:left w:val="none" w:sz="0" w:space="0" w:color="auto"/>
            <w:bottom w:val="none" w:sz="0" w:space="0" w:color="auto"/>
            <w:right w:val="none" w:sz="0" w:space="0" w:color="auto"/>
          </w:divBdr>
        </w:div>
        <w:div w:id="584538484">
          <w:marLeft w:val="480"/>
          <w:marRight w:val="0"/>
          <w:marTop w:val="0"/>
          <w:marBottom w:val="0"/>
          <w:divBdr>
            <w:top w:val="none" w:sz="0" w:space="0" w:color="auto"/>
            <w:left w:val="none" w:sz="0" w:space="0" w:color="auto"/>
            <w:bottom w:val="none" w:sz="0" w:space="0" w:color="auto"/>
            <w:right w:val="none" w:sz="0" w:space="0" w:color="auto"/>
          </w:divBdr>
        </w:div>
        <w:div w:id="1804032256">
          <w:marLeft w:val="480"/>
          <w:marRight w:val="0"/>
          <w:marTop w:val="0"/>
          <w:marBottom w:val="0"/>
          <w:divBdr>
            <w:top w:val="none" w:sz="0" w:space="0" w:color="auto"/>
            <w:left w:val="none" w:sz="0" w:space="0" w:color="auto"/>
            <w:bottom w:val="none" w:sz="0" w:space="0" w:color="auto"/>
            <w:right w:val="none" w:sz="0" w:space="0" w:color="auto"/>
          </w:divBdr>
        </w:div>
        <w:div w:id="1922830797">
          <w:marLeft w:val="480"/>
          <w:marRight w:val="0"/>
          <w:marTop w:val="0"/>
          <w:marBottom w:val="0"/>
          <w:divBdr>
            <w:top w:val="none" w:sz="0" w:space="0" w:color="auto"/>
            <w:left w:val="none" w:sz="0" w:space="0" w:color="auto"/>
            <w:bottom w:val="none" w:sz="0" w:space="0" w:color="auto"/>
            <w:right w:val="none" w:sz="0" w:space="0" w:color="auto"/>
          </w:divBdr>
        </w:div>
        <w:div w:id="1900628521">
          <w:marLeft w:val="480"/>
          <w:marRight w:val="0"/>
          <w:marTop w:val="0"/>
          <w:marBottom w:val="0"/>
          <w:divBdr>
            <w:top w:val="none" w:sz="0" w:space="0" w:color="auto"/>
            <w:left w:val="none" w:sz="0" w:space="0" w:color="auto"/>
            <w:bottom w:val="none" w:sz="0" w:space="0" w:color="auto"/>
            <w:right w:val="none" w:sz="0" w:space="0" w:color="auto"/>
          </w:divBdr>
        </w:div>
        <w:div w:id="884487111">
          <w:marLeft w:val="480"/>
          <w:marRight w:val="0"/>
          <w:marTop w:val="0"/>
          <w:marBottom w:val="0"/>
          <w:divBdr>
            <w:top w:val="none" w:sz="0" w:space="0" w:color="auto"/>
            <w:left w:val="none" w:sz="0" w:space="0" w:color="auto"/>
            <w:bottom w:val="none" w:sz="0" w:space="0" w:color="auto"/>
            <w:right w:val="none" w:sz="0" w:space="0" w:color="auto"/>
          </w:divBdr>
        </w:div>
        <w:div w:id="1601140196">
          <w:marLeft w:val="480"/>
          <w:marRight w:val="0"/>
          <w:marTop w:val="0"/>
          <w:marBottom w:val="0"/>
          <w:divBdr>
            <w:top w:val="none" w:sz="0" w:space="0" w:color="auto"/>
            <w:left w:val="none" w:sz="0" w:space="0" w:color="auto"/>
            <w:bottom w:val="none" w:sz="0" w:space="0" w:color="auto"/>
            <w:right w:val="none" w:sz="0" w:space="0" w:color="auto"/>
          </w:divBdr>
        </w:div>
        <w:div w:id="1644771757">
          <w:marLeft w:val="480"/>
          <w:marRight w:val="0"/>
          <w:marTop w:val="0"/>
          <w:marBottom w:val="0"/>
          <w:divBdr>
            <w:top w:val="none" w:sz="0" w:space="0" w:color="auto"/>
            <w:left w:val="none" w:sz="0" w:space="0" w:color="auto"/>
            <w:bottom w:val="none" w:sz="0" w:space="0" w:color="auto"/>
            <w:right w:val="none" w:sz="0" w:space="0" w:color="auto"/>
          </w:divBdr>
        </w:div>
        <w:div w:id="727654392">
          <w:marLeft w:val="480"/>
          <w:marRight w:val="0"/>
          <w:marTop w:val="0"/>
          <w:marBottom w:val="0"/>
          <w:divBdr>
            <w:top w:val="none" w:sz="0" w:space="0" w:color="auto"/>
            <w:left w:val="none" w:sz="0" w:space="0" w:color="auto"/>
            <w:bottom w:val="none" w:sz="0" w:space="0" w:color="auto"/>
            <w:right w:val="none" w:sz="0" w:space="0" w:color="auto"/>
          </w:divBdr>
        </w:div>
        <w:div w:id="1908223326">
          <w:marLeft w:val="480"/>
          <w:marRight w:val="0"/>
          <w:marTop w:val="0"/>
          <w:marBottom w:val="0"/>
          <w:divBdr>
            <w:top w:val="none" w:sz="0" w:space="0" w:color="auto"/>
            <w:left w:val="none" w:sz="0" w:space="0" w:color="auto"/>
            <w:bottom w:val="none" w:sz="0" w:space="0" w:color="auto"/>
            <w:right w:val="none" w:sz="0" w:space="0" w:color="auto"/>
          </w:divBdr>
        </w:div>
        <w:div w:id="2008289820">
          <w:marLeft w:val="480"/>
          <w:marRight w:val="0"/>
          <w:marTop w:val="0"/>
          <w:marBottom w:val="0"/>
          <w:divBdr>
            <w:top w:val="none" w:sz="0" w:space="0" w:color="auto"/>
            <w:left w:val="none" w:sz="0" w:space="0" w:color="auto"/>
            <w:bottom w:val="none" w:sz="0" w:space="0" w:color="auto"/>
            <w:right w:val="none" w:sz="0" w:space="0" w:color="auto"/>
          </w:divBdr>
        </w:div>
        <w:div w:id="1271082352">
          <w:marLeft w:val="480"/>
          <w:marRight w:val="0"/>
          <w:marTop w:val="0"/>
          <w:marBottom w:val="0"/>
          <w:divBdr>
            <w:top w:val="none" w:sz="0" w:space="0" w:color="auto"/>
            <w:left w:val="none" w:sz="0" w:space="0" w:color="auto"/>
            <w:bottom w:val="none" w:sz="0" w:space="0" w:color="auto"/>
            <w:right w:val="none" w:sz="0" w:space="0" w:color="auto"/>
          </w:divBdr>
        </w:div>
      </w:divsChild>
    </w:div>
    <w:div w:id="691227243">
      <w:bodyDiv w:val="1"/>
      <w:marLeft w:val="0"/>
      <w:marRight w:val="0"/>
      <w:marTop w:val="0"/>
      <w:marBottom w:val="0"/>
      <w:divBdr>
        <w:top w:val="none" w:sz="0" w:space="0" w:color="auto"/>
        <w:left w:val="none" w:sz="0" w:space="0" w:color="auto"/>
        <w:bottom w:val="none" w:sz="0" w:space="0" w:color="auto"/>
        <w:right w:val="none" w:sz="0" w:space="0" w:color="auto"/>
      </w:divBdr>
    </w:div>
    <w:div w:id="691876202">
      <w:bodyDiv w:val="1"/>
      <w:marLeft w:val="0"/>
      <w:marRight w:val="0"/>
      <w:marTop w:val="0"/>
      <w:marBottom w:val="0"/>
      <w:divBdr>
        <w:top w:val="none" w:sz="0" w:space="0" w:color="auto"/>
        <w:left w:val="none" w:sz="0" w:space="0" w:color="auto"/>
        <w:bottom w:val="none" w:sz="0" w:space="0" w:color="auto"/>
        <w:right w:val="none" w:sz="0" w:space="0" w:color="auto"/>
      </w:divBdr>
    </w:div>
    <w:div w:id="692920598">
      <w:bodyDiv w:val="1"/>
      <w:marLeft w:val="0"/>
      <w:marRight w:val="0"/>
      <w:marTop w:val="0"/>
      <w:marBottom w:val="0"/>
      <w:divBdr>
        <w:top w:val="none" w:sz="0" w:space="0" w:color="auto"/>
        <w:left w:val="none" w:sz="0" w:space="0" w:color="auto"/>
        <w:bottom w:val="none" w:sz="0" w:space="0" w:color="auto"/>
        <w:right w:val="none" w:sz="0" w:space="0" w:color="auto"/>
      </w:divBdr>
    </w:div>
    <w:div w:id="693075898">
      <w:bodyDiv w:val="1"/>
      <w:marLeft w:val="0"/>
      <w:marRight w:val="0"/>
      <w:marTop w:val="0"/>
      <w:marBottom w:val="0"/>
      <w:divBdr>
        <w:top w:val="none" w:sz="0" w:space="0" w:color="auto"/>
        <w:left w:val="none" w:sz="0" w:space="0" w:color="auto"/>
        <w:bottom w:val="none" w:sz="0" w:space="0" w:color="auto"/>
        <w:right w:val="none" w:sz="0" w:space="0" w:color="auto"/>
      </w:divBdr>
    </w:div>
    <w:div w:id="693920264">
      <w:bodyDiv w:val="1"/>
      <w:marLeft w:val="0"/>
      <w:marRight w:val="0"/>
      <w:marTop w:val="0"/>
      <w:marBottom w:val="0"/>
      <w:divBdr>
        <w:top w:val="none" w:sz="0" w:space="0" w:color="auto"/>
        <w:left w:val="none" w:sz="0" w:space="0" w:color="auto"/>
        <w:bottom w:val="none" w:sz="0" w:space="0" w:color="auto"/>
        <w:right w:val="none" w:sz="0" w:space="0" w:color="auto"/>
      </w:divBdr>
    </w:div>
    <w:div w:id="695883669">
      <w:bodyDiv w:val="1"/>
      <w:marLeft w:val="0"/>
      <w:marRight w:val="0"/>
      <w:marTop w:val="0"/>
      <w:marBottom w:val="0"/>
      <w:divBdr>
        <w:top w:val="none" w:sz="0" w:space="0" w:color="auto"/>
        <w:left w:val="none" w:sz="0" w:space="0" w:color="auto"/>
        <w:bottom w:val="none" w:sz="0" w:space="0" w:color="auto"/>
        <w:right w:val="none" w:sz="0" w:space="0" w:color="auto"/>
      </w:divBdr>
    </w:div>
    <w:div w:id="697389010">
      <w:bodyDiv w:val="1"/>
      <w:marLeft w:val="0"/>
      <w:marRight w:val="0"/>
      <w:marTop w:val="0"/>
      <w:marBottom w:val="0"/>
      <w:divBdr>
        <w:top w:val="none" w:sz="0" w:space="0" w:color="auto"/>
        <w:left w:val="none" w:sz="0" w:space="0" w:color="auto"/>
        <w:bottom w:val="none" w:sz="0" w:space="0" w:color="auto"/>
        <w:right w:val="none" w:sz="0" w:space="0" w:color="auto"/>
      </w:divBdr>
    </w:div>
    <w:div w:id="698358305">
      <w:bodyDiv w:val="1"/>
      <w:marLeft w:val="0"/>
      <w:marRight w:val="0"/>
      <w:marTop w:val="0"/>
      <w:marBottom w:val="0"/>
      <w:divBdr>
        <w:top w:val="none" w:sz="0" w:space="0" w:color="auto"/>
        <w:left w:val="none" w:sz="0" w:space="0" w:color="auto"/>
        <w:bottom w:val="none" w:sz="0" w:space="0" w:color="auto"/>
        <w:right w:val="none" w:sz="0" w:space="0" w:color="auto"/>
      </w:divBdr>
    </w:div>
    <w:div w:id="700983771">
      <w:bodyDiv w:val="1"/>
      <w:marLeft w:val="0"/>
      <w:marRight w:val="0"/>
      <w:marTop w:val="0"/>
      <w:marBottom w:val="0"/>
      <w:divBdr>
        <w:top w:val="none" w:sz="0" w:space="0" w:color="auto"/>
        <w:left w:val="none" w:sz="0" w:space="0" w:color="auto"/>
        <w:bottom w:val="none" w:sz="0" w:space="0" w:color="auto"/>
        <w:right w:val="none" w:sz="0" w:space="0" w:color="auto"/>
      </w:divBdr>
    </w:div>
    <w:div w:id="701050515">
      <w:bodyDiv w:val="1"/>
      <w:marLeft w:val="0"/>
      <w:marRight w:val="0"/>
      <w:marTop w:val="0"/>
      <w:marBottom w:val="0"/>
      <w:divBdr>
        <w:top w:val="none" w:sz="0" w:space="0" w:color="auto"/>
        <w:left w:val="none" w:sz="0" w:space="0" w:color="auto"/>
        <w:bottom w:val="none" w:sz="0" w:space="0" w:color="auto"/>
        <w:right w:val="none" w:sz="0" w:space="0" w:color="auto"/>
      </w:divBdr>
    </w:div>
    <w:div w:id="701783452">
      <w:bodyDiv w:val="1"/>
      <w:marLeft w:val="0"/>
      <w:marRight w:val="0"/>
      <w:marTop w:val="0"/>
      <w:marBottom w:val="0"/>
      <w:divBdr>
        <w:top w:val="none" w:sz="0" w:space="0" w:color="auto"/>
        <w:left w:val="none" w:sz="0" w:space="0" w:color="auto"/>
        <w:bottom w:val="none" w:sz="0" w:space="0" w:color="auto"/>
        <w:right w:val="none" w:sz="0" w:space="0" w:color="auto"/>
      </w:divBdr>
    </w:div>
    <w:div w:id="701977655">
      <w:bodyDiv w:val="1"/>
      <w:marLeft w:val="0"/>
      <w:marRight w:val="0"/>
      <w:marTop w:val="0"/>
      <w:marBottom w:val="0"/>
      <w:divBdr>
        <w:top w:val="none" w:sz="0" w:space="0" w:color="auto"/>
        <w:left w:val="none" w:sz="0" w:space="0" w:color="auto"/>
        <w:bottom w:val="none" w:sz="0" w:space="0" w:color="auto"/>
        <w:right w:val="none" w:sz="0" w:space="0" w:color="auto"/>
      </w:divBdr>
    </w:div>
    <w:div w:id="702049539">
      <w:bodyDiv w:val="1"/>
      <w:marLeft w:val="0"/>
      <w:marRight w:val="0"/>
      <w:marTop w:val="0"/>
      <w:marBottom w:val="0"/>
      <w:divBdr>
        <w:top w:val="none" w:sz="0" w:space="0" w:color="auto"/>
        <w:left w:val="none" w:sz="0" w:space="0" w:color="auto"/>
        <w:bottom w:val="none" w:sz="0" w:space="0" w:color="auto"/>
        <w:right w:val="none" w:sz="0" w:space="0" w:color="auto"/>
      </w:divBdr>
    </w:div>
    <w:div w:id="703016983">
      <w:bodyDiv w:val="1"/>
      <w:marLeft w:val="0"/>
      <w:marRight w:val="0"/>
      <w:marTop w:val="0"/>
      <w:marBottom w:val="0"/>
      <w:divBdr>
        <w:top w:val="none" w:sz="0" w:space="0" w:color="auto"/>
        <w:left w:val="none" w:sz="0" w:space="0" w:color="auto"/>
        <w:bottom w:val="none" w:sz="0" w:space="0" w:color="auto"/>
        <w:right w:val="none" w:sz="0" w:space="0" w:color="auto"/>
      </w:divBdr>
    </w:div>
    <w:div w:id="703209297">
      <w:bodyDiv w:val="1"/>
      <w:marLeft w:val="0"/>
      <w:marRight w:val="0"/>
      <w:marTop w:val="0"/>
      <w:marBottom w:val="0"/>
      <w:divBdr>
        <w:top w:val="none" w:sz="0" w:space="0" w:color="auto"/>
        <w:left w:val="none" w:sz="0" w:space="0" w:color="auto"/>
        <w:bottom w:val="none" w:sz="0" w:space="0" w:color="auto"/>
        <w:right w:val="none" w:sz="0" w:space="0" w:color="auto"/>
      </w:divBdr>
    </w:div>
    <w:div w:id="703822819">
      <w:bodyDiv w:val="1"/>
      <w:marLeft w:val="0"/>
      <w:marRight w:val="0"/>
      <w:marTop w:val="0"/>
      <w:marBottom w:val="0"/>
      <w:divBdr>
        <w:top w:val="none" w:sz="0" w:space="0" w:color="auto"/>
        <w:left w:val="none" w:sz="0" w:space="0" w:color="auto"/>
        <w:bottom w:val="none" w:sz="0" w:space="0" w:color="auto"/>
        <w:right w:val="none" w:sz="0" w:space="0" w:color="auto"/>
      </w:divBdr>
    </w:div>
    <w:div w:id="705132396">
      <w:bodyDiv w:val="1"/>
      <w:marLeft w:val="0"/>
      <w:marRight w:val="0"/>
      <w:marTop w:val="0"/>
      <w:marBottom w:val="0"/>
      <w:divBdr>
        <w:top w:val="none" w:sz="0" w:space="0" w:color="auto"/>
        <w:left w:val="none" w:sz="0" w:space="0" w:color="auto"/>
        <w:bottom w:val="none" w:sz="0" w:space="0" w:color="auto"/>
        <w:right w:val="none" w:sz="0" w:space="0" w:color="auto"/>
      </w:divBdr>
    </w:div>
    <w:div w:id="705179099">
      <w:bodyDiv w:val="1"/>
      <w:marLeft w:val="0"/>
      <w:marRight w:val="0"/>
      <w:marTop w:val="0"/>
      <w:marBottom w:val="0"/>
      <w:divBdr>
        <w:top w:val="none" w:sz="0" w:space="0" w:color="auto"/>
        <w:left w:val="none" w:sz="0" w:space="0" w:color="auto"/>
        <w:bottom w:val="none" w:sz="0" w:space="0" w:color="auto"/>
        <w:right w:val="none" w:sz="0" w:space="0" w:color="auto"/>
      </w:divBdr>
    </w:div>
    <w:div w:id="705523706">
      <w:bodyDiv w:val="1"/>
      <w:marLeft w:val="0"/>
      <w:marRight w:val="0"/>
      <w:marTop w:val="0"/>
      <w:marBottom w:val="0"/>
      <w:divBdr>
        <w:top w:val="none" w:sz="0" w:space="0" w:color="auto"/>
        <w:left w:val="none" w:sz="0" w:space="0" w:color="auto"/>
        <w:bottom w:val="none" w:sz="0" w:space="0" w:color="auto"/>
        <w:right w:val="none" w:sz="0" w:space="0" w:color="auto"/>
      </w:divBdr>
    </w:div>
    <w:div w:id="706948580">
      <w:bodyDiv w:val="1"/>
      <w:marLeft w:val="0"/>
      <w:marRight w:val="0"/>
      <w:marTop w:val="0"/>
      <w:marBottom w:val="0"/>
      <w:divBdr>
        <w:top w:val="none" w:sz="0" w:space="0" w:color="auto"/>
        <w:left w:val="none" w:sz="0" w:space="0" w:color="auto"/>
        <w:bottom w:val="none" w:sz="0" w:space="0" w:color="auto"/>
        <w:right w:val="none" w:sz="0" w:space="0" w:color="auto"/>
      </w:divBdr>
    </w:div>
    <w:div w:id="707411351">
      <w:bodyDiv w:val="1"/>
      <w:marLeft w:val="0"/>
      <w:marRight w:val="0"/>
      <w:marTop w:val="0"/>
      <w:marBottom w:val="0"/>
      <w:divBdr>
        <w:top w:val="none" w:sz="0" w:space="0" w:color="auto"/>
        <w:left w:val="none" w:sz="0" w:space="0" w:color="auto"/>
        <w:bottom w:val="none" w:sz="0" w:space="0" w:color="auto"/>
        <w:right w:val="none" w:sz="0" w:space="0" w:color="auto"/>
      </w:divBdr>
    </w:div>
    <w:div w:id="707534174">
      <w:bodyDiv w:val="1"/>
      <w:marLeft w:val="0"/>
      <w:marRight w:val="0"/>
      <w:marTop w:val="0"/>
      <w:marBottom w:val="0"/>
      <w:divBdr>
        <w:top w:val="none" w:sz="0" w:space="0" w:color="auto"/>
        <w:left w:val="none" w:sz="0" w:space="0" w:color="auto"/>
        <w:bottom w:val="none" w:sz="0" w:space="0" w:color="auto"/>
        <w:right w:val="none" w:sz="0" w:space="0" w:color="auto"/>
      </w:divBdr>
    </w:div>
    <w:div w:id="710375946">
      <w:bodyDiv w:val="1"/>
      <w:marLeft w:val="0"/>
      <w:marRight w:val="0"/>
      <w:marTop w:val="0"/>
      <w:marBottom w:val="0"/>
      <w:divBdr>
        <w:top w:val="none" w:sz="0" w:space="0" w:color="auto"/>
        <w:left w:val="none" w:sz="0" w:space="0" w:color="auto"/>
        <w:bottom w:val="none" w:sz="0" w:space="0" w:color="auto"/>
        <w:right w:val="none" w:sz="0" w:space="0" w:color="auto"/>
      </w:divBdr>
    </w:div>
    <w:div w:id="711879246">
      <w:bodyDiv w:val="1"/>
      <w:marLeft w:val="0"/>
      <w:marRight w:val="0"/>
      <w:marTop w:val="0"/>
      <w:marBottom w:val="0"/>
      <w:divBdr>
        <w:top w:val="none" w:sz="0" w:space="0" w:color="auto"/>
        <w:left w:val="none" w:sz="0" w:space="0" w:color="auto"/>
        <w:bottom w:val="none" w:sz="0" w:space="0" w:color="auto"/>
        <w:right w:val="none" w:sz="0" w:space="0" w:color="auto"/>
      </w:divBdr>
    </w:div>
    <w:div w:id="714618193">
      <w:bodyDiv w:val="1"/>
      <w:marLeft w:val="0"/>
      <w:marRight w:val="0"/>
      <w:marTop w:val="0"/>
      <w:marBottom w:val="0"/>
      <w:divBdr>
        <w:top w:val="none" w:sz="0" w:space="0" w:color="auto"/>
        <w:left w:val="none" w:sz="0" w:space="0" w:color="auto"/>
        <w:bottom w:val="none" w:sz="0" w:space="0" w:color="auto"/>
        <w:right w:val="none" w:sz="0" w:space="0" w:color="auto"/>
      </w:divBdr>
    </w:div>
    <w:div w:id="717440281">
      <w:bodyDiv w:val="1"/>
      <w:marLeft w:val="0"/>
      <w:marRight w:val="0"/>
      <w:marTop w:val="0"/>
      <w:marBottom w:val="0"/>
      <w:divBdr>
        <w:top w:val="none" w:sz="0" w:space="0" w:color="auto"/>
        <w:left w:val="none" w:sz="0" w:space="0" w:color="auto"/>
        <w:bottom w:val="none" w:sz="0" w:space="0" w:color="auto"/>
        <w:right w:val="none" w:sz="0" w:space="0" w:color="auto"/>
      </w:divBdr>
    </w:div>
    <w:div w:id="717703441">
      <w:bodyDiv w:val="1"/>
      <w:marLeft w:val="0"/>
      <w:marRight w:val="0"/>
      <w:marTop w:val="0"/>
      <w:marBottom w:val="0"/>
      <w:divBdr>
        <w:top w:val="none" w:sz="0" w:space="0" w:color="auto"/>
        <w:left w:val="none" w:sz="0" w:space="0" w:color="auto"/>
        <w:bottom w:val="none" w:sz="0" w:space="0" w:color="auto"/>
        <w:right w:val="none" w:sz="0" w:space="0" w:color="auto"/>
      </w:divBdr>
    </w:div>
    <w:div w:id="720131978">
      <w:bodyDiv w:val="1"/>
      <w:marLeft w:val="0"/>
      <w:marRight w:val="0"/>
      <w:marTop w:val="0"/>
      <w:marBottom w:val="0"/>
      <w:divBdr>
        <w:top w:val="none" w:sz="0" w:space="0" w:color="auto"/>
        <w:left w:val="none" w:sz="0" w:space="0" w:color="auto"/>
        <w:bottom w:val="none" w:sz="0" w:space="0" w:color="auto"/>
        <w:right w:val="none" w:sz="0" w:space="0" w:color="auto"/>
      </w:divBdr>
    </w:div>
    <w:div w:id="721949605">
      <w:bodyDiv w:val="1"/>
      <w:marLeft w:val="0"/>
      <w:marRight w:val="0"/>
      <w:marTop w:val="0"/>
      <w:marBottom w:val="0"/>
      <w:divBdr>
        <w:top w:val="none" w:sz="0" w:space="0" w:color="auto"/>
        <w:left w:val="none" w:sz="0" w:space="0" w:color="auto"/>
        <w:bottom w:val="none" w:sz="0" w:space="0" w:color="auto"/>
        <w:right w:val="none" w:sz="0" w:space="0" w:color="auto"/>
      </w:divBdr>
    </w:div>
    <w:div w:id="723913832">
      <w:bodyDiv w:val="1"/>
      <w:marLeft w:val="0"/>
      <w:marRight w:val="0"/>
      <w:marTop w:val="0"/>
      <w:marBottom w:val="0"/>
      <w:divBdr>
        <w:top w:val="none" w:sz="0" w:space="0" w:color="auto"/>
        <w:left w:val="none" w:sz="0" w:space="0" w:color="auto"/>
        <w:bottom w:val="none" w:sz="0" w:space="0" w:color="auto"/>
        <w:right w:val="none" w:sz="0" w:space="0" w:color="auto"/>
      </w:divBdr>
    </w:div>
    <w:div w:id="724255006">
      <w:bodyDiv w:val="1"/>
      <w:marLeft w:val="0"/>
      <w:marRight w:val="0"/>
      <w:marTop w:val="0"/>
      <w:marBottom w:val="0"/>
      <w:divBdr>
        <w:top w:val="none" w:sz="0" w:space="0" w:color="auto"/>
        <w:left w:val="none" w:sz="0" w:space="0" w:color="auto"/>
        <w:bottom w:val="none" w:sz="0" w:space="0" w:color="auto"/>
        <w:right w:val="none" w:sz="0" w:space="0" w:color="auto"/>
      </w:divBdr>
      <w:divsChild>
        <w:div w:id="1994747949">
          <w:marLeft w:val="480"/>
          <w:marRight w:val="0"/>
          <w:marTop w:val="0"/>
          <w:marBottom w:val="0"/>
          <w:divBdr>
            <w:top w:val="none" w:sz="0" w:space="0" w:color="auto"/>
            <w:left w:val="none" w:sz="0" w:space="0" w:color="auto"/>
            <w:bottom w:val="none" w:sz="0" w:space="0" w:color="auto"/>
            <w:right w:val="none" w:sz="0" w:space="0" w:color="auto"/>
          </w:divBdr>
        </w:div>
        <w:div w:id="554317247">
          <w:marLeft w:val="480"/>
          <w:marRight w:val="0"/>
          <w:marTop w:val="0"/>
          <w:marBottom w:val="0"/>
          <w:divBdr>
            <w:top w:val="none" w:sz="0" w:space="0" w:color="auto"/>
            <w:left w:val="none" w:sz="0" w:space="0" w:color="auto"/>
            <w:bottom w:val="none" w:sz="0" w:space="0" w:color="auto"/>
            <w:right w:val="none" w:sz="0" w:space="0" w:color="auto"/>
          </w:divBdr>
        </w:div>
        <w:div w:id="2094662580">
          <w:marLeft w:val="480"/>
          <w:marRight w:val="0"/>
          <w:marTop w:val="0"/>
          <w:marBottom w:val="0"/>
          <w:divBdr>
            <w:top w:val="none" w:sz="0" w:space="0" w:color="auto"/>
            <w:left w:val="none" w:sz="0" w:space="0" w:color="auto"/>
            <w:bottom w:val="none" w:sz="0" w:space="0" w:color="auto"/>
            <w:right w:val="none" w:sz="0" w:space="0" w:color="auto"/>
          </w:divBdr>
        </w:div>
        <w:div w:id="215555815">
          <w:marLeft w:val="480"/>
          <w:marRight w:val="0"/>
          <w:marTop w:val="0"/>
          <w:marBottom w:val="0"/>
          <w:divBdr>
            <w:top w:val="none" w:sz="0" w:space="0" w:color="auto"/>
            <w:left w:val="none" w:sz="0" w:space="0" w:color="auto"/>
            <w:bottom w:val="none" w:sz="0" w:space="0" w:color="auto"/>
            <w:right w:val="none" w:sz="0" w:space="0" w:color="auto"/>
          </w:divBdr>
        </w:div>
        <w:div w:id="57940740">
          <w:marLeft w:val="480"/>
          <w:marRight w:val="0"/>
          <w:marTop w:val="0"/>
          <w:marBottom w:val="0"/>
          <w:divBdr>
            <w:top w:val="none" w:sz="0" w:space="0" w:color="auto"/>
            <w:left w:val="none" w:sz="0" w:space="0" w:color="auto"/>
            <w:bottom w:val="none" w:sz="0" w:space="0" w:color="auto"/>
            <w:right w:val="none" w:sz="0" w:space="0" w:color="auto"/>
          </w:divBdr>
        </w:div>
        <w:div w:id="1702243290">
          <w:marLeft w:val="480"/>
          <w:marRight w:val="0"/>
          <w:marTop w:val="0"/>
          <w:marBottom w:val="0"/>
          <w:divBdr>
            <w:top w:val="none" w:sz="0" w:space="0" w:color="auto"/>
            <w:left w:val="none" w:sz="0" w:space="0" w:color="auto"/>
            <w:bottom w:val="none" w:sz="0" w:space="0" w:color="auto"/>
            <w:right w:val="none" w:sz="0" w:space="0" w:color="auto"/>
          </w:divBdr>
        </w:div>
        <w:div w:id="1564288789">
          <w:marLeft w:val="480"/>
          <w:marRight w:val="0"/>
          <w:marTop w:val="0"/>
          <w:marBottom w:val="0"/>
          <w:divBdr>
            <w:top w:val="none" w:sz="0" w:space="0" w:color="auto"/>
            <w:left w:val="none" w:sz="0" w:space="0" w:color="auto"/>
            <w:bottom w:val="none" w:sz="0" w:space="0" w:color="auto"/>
            <w:right w:val="none" w:sz="0" w:space="0" w:color="auto"/>
          </w:divBdr>
        </w:div>
        <w:div w:id="1815754006">
          <w:marLeft w:val="480"/>
          <w:marRight w:val="0"/>
          <w:marTop w:val="0"/>
          <w:marBottom w:val="0"/>
          <w:divBdr>
            <w:top w:val="none" w:sz="0" w:space="0" w:color="auto"/>
            <w:left w:val="none" w:sz="0" w:space="0" w:color="auto"/>
            <w:bottom w:val="none" w:sz="0" w:space="0" w:color="auto"/>
            <w:right w:val="none" w:sz="0" w:space="0" w:color="auto"/>
          </w:divBdr>
        </w:div>
        <w:div w:id="800809572">
          <w:marLeft w:val="480"/>
          <w:marRight w:val="0"/>
          <w:marTop w:val="0"/>
          <w:marBottom w:val="0"/>
          <w:divBdr>
            <w:top w:val="none" w:sz="0" w:space="0" w:color="auto"/>
            <w:left w:val="none" w:sz="0" w:space="0" w:color="auto"/>
            <w:bottom w:val="none" w:sz="0" w:space="0" w:color="auto"/>
            <w:right w:val="none" w:sz="0" w:space="0" w:color="auto"/>
          </w:divBdr>
        </w:div>
        <w:div w:id="1321499165">
          <w:marLeft w:val="480"/>
          <w:marRight w:val="0"/>
          <w:marTop w:val="0"/>
          <w:marBottom w:val="0"/>
          <w:divBdr>
            <w:top w:val="none" w:sz="0" w:space="0" w:color="auto"/>
            <w:left w:val="none" w:sz="0" w:space="0" w:color="auto"/>
            <w:bottom w:val="none" w:sz="0" w:space="0" w:color="auto"/>
            <w:right w:val="none" w:sz="0" w:space="0" w:color="auto"/>
          </w:divBdr>
        </w:div>
        <w:div w:id="1693065018">
          <w:marLeft w:val="480"/>
          <w:marRight w:val="0"/>
          <w:marTop w:val="0"/>
          <w:marBottom w:val="0"/>
          <w:divBdr>
            <w:top w:val="none" w:sz="0" w:space="0" w:color="auto"/>
            <w:left w:val="none" w:sz="0" w:space="0" w:color="auto"/>
            <w:bottom w:val="none" w:sz="0" w:space="0" w:color="auto"/>
            <w:right w:val="none" w:sz="0" w:space="0" w:color="auto"/>
          </w:divBdr>
        </w:div>
        <w:div w:id="400713577">
          <w:marLeft w:val="480"/>
          <w:marRight w:val="0"/>
          <w:marTop w:val="0"/>
          <w:marBottom w:val="0"/>
          <w:divBdr>
            <w:top w:val="none" w:sz="0" w:space="0" w:color="auto"/>
            <w:left w:val="none" w:sz="0" w:space="0" w:color="auto"/>
            <w:bottom w:val="none" w:sz="0" w:space="0" w:color="auto"/>
            <w:right w:val="none" w:sz="0" w:space="0" w:color="auto"/>
          </w:divBdr>
        </w:div>
        <w:div w:id="1087312103">
          <w:marLeft w:val="480"/>
          <w:marRight w:val="0"/>
          <w:marTop w:val="0"/>
          <w:marBottom w:val="0"/>
          <w:divBdr>
            <w:top w:val="none" w:sz="0" w:space="0" w:color="auto"/>
            <w:left w:val="none" w:sz="0" w:space="0" w:color="auto"/>
            <w:bottom w:val="none" w:sz="0" w:space="0" w:color="auto"/>
            <w:right w:val="none" w:sz="0" w:space="0" w:color="auto"/>
          </w:divBdr>
        </w:div>
        <w:div w:id="1993679871">
          <w:marLeft w:val="480"/>
          <w:marRight w:val="0"/>
          <w:marTop w:val="0"/>
          <w:marBottom w:val="0"/>
          <w:divBdr>
            <w:top w:val="none" w:sz="0" w:space="0" w:color="auto"/>
            <w:left w:val="none" w:sz="0" w:space="0" w:color="auto"/>
            <w:bottom w:val="none" w:sz="0" w:space="0" w:color="auto"/>
            <w:right w:val="none" w:sz="0" w:space="0" w:color="auto"/>
          </w:divBdr>
        </w:div>
        <w:div w:id="2083523200">
          <w:marLeft w:val="480"/>
          <w:marRight w:val="0"/>
          <w:marTop w:val="0"/>
          <w:marBottom w:val="0"/>
          <w:divBdr>
            <w:top w:val="none" w:sz="0" w:space="0" w:color="auto"/>
            <w:left w:val="none" w:sz="0" w:space="0" w:color="auto"/>
            <w:bottom w:val="none" w:sz="0" w:space="0" w:color="auto"/>
            <w:right w:val="none" w:sz="0" w:space="0" w:color="auto"/>
          </w:divBdr>
        </w:div>
        <w:div w:id="1352491840">
          <w:marLeft w:val="480"/>
          <w:marRight w:val="0"/>
          <w:marTop w:val="0"/>
          <w:marBottom w:val="0"/>
          <w:divBdr>
            <w:top w:val="none" w:sz="0" w:space="0" w:color="auto"/>
            <w:left w:val="none" w:sz="0" w:space="0" w:color="auto"/>
            <w:bottom w:val="none" w:sz="0" w:space="0" w:color="auto"/>
            <w:right w:val="none" w:sz="0" w:space="0" w:color="auto"/>
          </w:divBdr>
        </w:div>
        <w:div w:id="927539875">
          <w:marLeft w:val="480"/>
          <w:marRight w:val="0"/>
          <w:marTop w:val="0"/>
          <w:marBottom w:val="0"/>
          <w:divBdr>
            <w:top w:val="none" w:sz="0" w:space="0" w:color="auto"/>
            <w:left w:val="none" w:sz="0" w:space="0" w:color="auto"/>
            <w:bottom w:val="none" w:sz="0" w:space="0" w:color="auto"/>
            <w:right w:val="none" w:sz="0" w:space="0" w:color="auto"/>
          </w:divBdr>
        </w:div>
        <w:div w:id="1350565971">
          <w:marLeft w:val="480"/>
          <w:marRight w:val="0"/>
          <w:marTop w:val="0"/>
          <w:marBottom w:val="0"/>
          <w:divBdr>
            <w:top w:val="none" w:sz="0" w:space="0" w:color="auto"/>
            <w:left w:val="none" w:sz="0" w:space="0" w:color="auto"/>
            <w:bottom w:val="none" w:sz="0" w:space="0" w:color="auto"/>
            <w:right w:val="none" w:sz="0" w:space="0" w:color="auto"/>
          </w:divBdr>
        </w:div>
        <w:div w:id="2139180488">
          <w:marLeft w:val="480"/>
          <w:marRight w:val="0"/>
          <w:marTop w:val="0"/>
          <w:marBottom w:val="0"/>
          <w:divBdr>
            <w:top w:val="none" w:sz="0" w:space="0" w:color="auto"/>
            <w:left w:val="none" w:sz="0" w:space="0" w:color="auto"/>
            <w:bottom w:val="none" w:sz="0" w:space="0" w:color="auto"/>
            <w:right w:val="none" w:sz="0" w:space="0" w:color="auto"/>
          </w:divBdr>
        </w:div>
        <w:div w:id="258484858">
          <w:marLeft w:val="480"/>
          <w:marRight w:val="0"/>
          <w:marTop w:val="0"/>
          <w:marBottom w:val="0"/>
          <w:divBdr>
            <w:top w:val="none" w:sz="0" w:space="0" w:color="auto"/>
            <w:left w:val="none" w:sz="0" w:space="0" w:color="auto"/>
            <w:bottom w:val="none" w:sz="0" w:space="0" w:color="auto"/>
            <w:right w:val="none" w:sz="0" w:space="0" w:color="auto"/>
          </w:divBdr>
        </w:div>
      </w:divsChild>
    </w:div>
    <w:div w:id="724335400">
      <w:bodyDiv w:val="1"/>
      <w:marLeft w:val="0"/>
      <w:marRight w:val="0"/>
      <w:marTop w:val="0"/>
      <w:marBottom w:val="0"/>
      <w:divBdr>
        <w:top w:val="none" w:sz="0" w:space="0" w:color="auto"/>
        <w:left w:val="none" w:sz="0" w:space="0" w:color="auto"/>
        <w:bottom w:val="none" w:sz="0" w:space="0" w:color="auto"/>
        <w:right w:val="none" w:sz="0" w:space="0" w:color="auto"/>
      </w:divBdr>
    </w:div>
    <w:div w:id="725420903">
      <w:bodyDiv w:val="1"/>
      <w:marLeft w:val="0"/>
      <w:marRight w:val="0"/>
      <w:marTop w:val="0"/>
      <w:marBottom w:val="0"/>
      <w:divBdr>
        <w:top w:val="none" w:sz="0" w:space="0" w:color="auto"/>
        <w:left w:val="none" w:sz="0" w:space="0" w:color="auto"/>
        <w:bottom w:val="none" w:sz="0" w:space="0" w:color="auto"/>
        <w:right w:val="none" w:sz="0" w:space="0" w:color="auto"/>
      </w:divBdr>
    </w:div>
    <w:div w:id="726610972">
      <w:bodyDiv w:val="1"/>
      <w:marLeft w:val="0"/>
      <w:marRight w:val="0"/>
      <w:marTop w:val="0"/>
      <w:marBottom w:val="0"/>
      <w:divBdr>
        <w:top w:val="none" w:sz="0" w:space="0" w:color="auto"/>
        <w:left w:val="none" w:sz="0" w:space="0" w:color="auto"/>
        <w:bottom w:val="none" w:sz="0" w:space="0" w:color="auto"/>
        <w:right w:val="none" w:sz="0" w:space="0" w:color="auto"/>
      </w:divBdr>
    </w:div>
    <w:div w:id="726997498">
      <w:bodyDiv w:val="1"/>
      <w:marLeft w:val="0"/>
      <w:marRight w:val="0"/>
      <w:marTop w:val="0"/>
      <w:marBottom w:val="0"/>
      <w:divBdr>
        <w:top w:val="none" w:sz="0" w:space="0" w:color="auto"/>
        <w:left w:val="none" w:sz="0" w:space="0" w:color="auto"/>
        <w:bottom w:val="none" w:sz="0" w:space="0" w:color="auto"/>
        <w:right w:val="none" w:sz="0" w:space="0" w:color="auto"/>
      </w:divBdr>
    </w:div>
    <w:div w:id="727075103">
      <w:bodyDiv w:val="1"/>
      <w:marLeft w:val="0"/>
      <w:marRight w:val="0"/>
      <w:marTop w:val="0"/>
      <w:marBottom w:val="0"/>
      <w:divBdr>
        <w:top w:val="none" w:sz="0" w:space="0" w:color="auto"/>
        <w:left w:val="none" w:sz="0" w:space="0" w:color="auto"/>
        <w:bottom w:val="none" w:sz="0" w:space="0" w:color="auto"/>
        <w:right w:val="none" w:sz="0" w:space="0" w:color="auto"/>
      </w:divBdr>
    </w:div>
    <w:div w:id="727387688">
      <w:bodyDiv w:val="1"/>
      <w:marLeft w:val="0"/>
      <w:marRight w:val="0"/>
      <w:marTop w:val="0"/>
      <w:marBottom w:val="0"/>
      <w:divBdr>
        <w:top w:val="none" w:sz="0" w:space="0" w:color="auto"/>
        <w:left w:val="none" w:sz="0" w:space="0" w:color="auto"/>
        <w:bottom w:val="none" w:sz="0" w:space="0" w:color="auto"/>
        <w:right w:val="none" w:sz="0" w:space="0" w:color="auto"/>
      </w:divBdr>
    </w:div>
    <w:div w:id="727651410">
      <w:bodyDiv w:val="1"/>
      <w:marLeft w:val="0"/>
      <w:marRight w:val="0"/>
      <w:marTop w:val="0"/>
      <w:marBottom w:val="0"/>
      <w:divBdr>
        <w:top w:val="none" w:sz="0" w:space="0" w:color="auto"/>
        <w:left w:val="none" w:sz="0" w:space="0" w:color="auto"/>
        <w:bottom w:val="none" w:sz="0" w:space="0" w:color="auto"/>
        <w:right w:val="none" w:sz="0" w:space="0" w:color="auto"/>
      </w:divBdr>
    </w:div>
    <w:div w:id="728386168">
      <w:bodyDiv w:val="1"/>
      <w:marLeft w:val="0"/>
      <w:marRight w:val="0"/>
      <w:marTop w:val="0"/>
      <w:marBottom w:val="0"/>
      <w:divBdr>
        <w:top w:val="none" w:sz="0" w:space="0" w:color="auto"/>
        <w:left w:val="none" w:sz="0" w:space="0" w:color="auto"/>
        <w:bottom w:val="none" w:sz="0" w:space="0" w:color="auto"/>
        <w:right w:val="none" w:sz="0" w:space="0" w:color="auto"/>
      </w:divBdr>
    </w:div>
    <w:div w:id="728579101">
      <w:bodyDiv w:val="1"/>
      <w:marLeft w:val="0"/>
      <w:marRight w:val="0"/>
      <w:marTop w:val="0"/>
      <w:marBottom w:val="0"/>
      <w:divBdr>
        <w:top w:val="none" w:sz="0" w:space="0" w:color="auto"/>
        <w:left w:val="none" w:sz="0" w:space="0" w:color="auto"/>
        <w:bottom w:val="none" w:sz="0" w:space="0" w:color="auto"/>
        <w:right w:val="none" w:sz="0" w:space="0" w:color="auto"/>
      </w:divBdr>
    </w:div>
    <w:div w:id="730733004">
      <w:bodyDiv w:val="1"/>
      <w:marLeft w:val="0"/>
      <w:marRight w:val="0"/>
      <w:marTop w:val="0"/>
      <w:marBottom w:val="0"/>
      <w:divBdr>
        <w:top w:val="none" w:sz="0" w:space="0" w:color="auto"/>
        <w:left w:val="none" w:sz="0" w:space="0" w:color="auto"/>
        <w:bottom w:val="none" w:sz="0" w:space="0" w:color="auto"/>
        <w:right w:val="none" w:sz="0" w:space="0" w:color="auto"/>
      </w:divBdr>
    </w:div>
    <w:div w:id="731198030">
      <w:bodyDiv w:val="1"/>
      <w:marLeft w:val="0"/>
      <w:marRight w:val="0"/>
      <w:marTop w:val="0"/>
      <w:marBottom w:val="0"/>
      <w:divBdr>
        <w:top w:val="none" w:sz="0" w:space="0" w:color="auto"/>
        <w:left w:val="none" w:sz="0" w:space="0" w:color="auto"/>
        <w:bottom w:val="none" w:sz="0" w:space="0" w:color="auto"/>
        <w:right w:val="none" w:sz="0" w:space="0" w:color="auto"/>
      </w:divBdr>
    </w:div>
    <w:div w:id="731277165">
      <w:bodyDiv w:val="1"/>
      <w:marLeft w:val="0"/>
      <w:marRight w:val="0"/>
      <w:marTop w:val="0"/>
      <w:marBottom w:val="0"/>
      <w:divBdr>
        <w:top w:val="none" w:sz="0" w:space="0" w:color="auto"/>
        <w:left w:val="none" w:sz="0" w:space="0" w:color="auto"/>
        <w:bottom w:val="none" w:sz="0" w:space="0" w:color="auto"/>
        <w:right w:val="none" w:sz="0" w:space="0" w:color="auto"/>
      </w:divBdr>
    </w:div>
    <w:div w:id="731583793">
      <w:bodyDiv w:val="1"/>
      <w:marLeft w:val="0"/>
      <w:marRight w:val="0"/>
      <w:marTop w:val="0"/>
      <w:marBottom w:val="0"/>
      <w:divBdr>
        <w:top w:val="none" w:sz="0" w:space="0" w:color="auto"/>
        <w:left w:val="none" w:sz="0" w:space="0" w:color="auto"/>
        <w:bottom w:val="none" w:sz="0" w:space="0" w:color="auto"/>
        <w:right w:val="none" w:sz="0" w:space="0" w:color="auto"/>
      </w:divBdr>
    </w:div>
    <w:div w:id="733895847">
      <w:bodyDiv w:val="1"/>
      <w:marLeft w:val="0"/>
      <w:marRight w:val="0"/>
      <w:marTop w:val="0"/>
      <w:marBottom w:val="0"/>
      <w:divBdr>
        <w:top w:val="none" w:sz="0" w:space="0" w:color="auto"/>
        <w:left w:val="none" w:sz="0" w:space="0" w:color="auto"/>
        <w:bottom w:val="none" w:sz="0" w:space="0" w:color="auto"/>
        <w:right w:val="none" w:sz="0" w:space="0" w:color="auto"/>
      </w:divBdr>
    </w:div>
    <w:div w:id="734010599">
      <w:bodyDiv w:val="1"/>
      <w:marLeft w:val="0"/>
      <w:marRight w:val="0"/>
      <w:marTop w:val="0"/>
      <w:marBottom w:val="0"/>
      <w:divBdr>
        <w:top w:val="none" w:sz="0" w:space="0" w:color="auto"/>
        <w:left w:val="none" w:sz="0" w:space="0" w:color="auto"/>
        <w:bottom w:val="none" w:sz="0" w:space="0" w:color="auto"/>
        <w:right w:val="none" w:sz="0" w:space="0" w:color="auto"/>
      </w:divBdr>
    </w:div>
    <w:div w:id="734158480">
      <w:bodyDiv w:val="1"/>
      <w:marLeft w:val="0"/>
      <w:marRight w:val="0"/>
      <w:marTop w:val="0"/>
      <w:marBottom w:val="0"/>
      <w:divBdr>
        <w:top w:val="none" w:sz="0" w:space="0" w:color="auto"/>
        <w:left w:val="none" w:sz="0" w:space="0" w:color="auto"/>
        <w:bottom w:val="none" w:sz="0" w:space="0" w:color="auto"/>
        <w:right w:val="none" w:sz="0" w:space="0" w:color="auto"/>
      </w:divBdr>
    </w:div>
    <w:div w:id="734205679">
      <w:bodyDiv w:val="1"/>
      <w:marLeft w:val="0"/>
      <w:marRight w:val="0"/>
      <w:marTop w:val="0"/>
      <w:marBottom w:val="0"/>
      <w:divBdr>
        <w:top w:val="none" w:sz="0" w:space="0" w:color="auto"/>
        <w:left w:val="none" w:sz="0" w:space="0" w:color="auto"/>
        <w:bottom w:val="none" w:sz="0" w:space="0" w:color="auto"/>
        <w:right w:val="none" w:sz="0" w:space="0" w:color="auto"/>
      </w:divBdr>
    </w:div>
    <w:div w:id="734354074">
      <w:bodyDiv w:val="1"/>
      <w:marLeft w:val="0"/>
      <w:marRight w:val="0"/>
      <w:marTop w:val="0"/>
      <w:marBottom w:val="0"/>
      <w:divBdr>
        <w:top w:val="none" w:sz="0" w:space="0" w:color="auto"/>
        <w:left w:val="none" w:sz="0" w:space="0" w:color="auto"/>
        <w:bottom w:val="none" w:sz="0" w:space="0" w:color="auto"/>
        <w:right w:val="none" w:sz="0" w:space="0" w:color="auto"/>
      </w:divBdr>
    </w:div>
    <w:div w:id="734547576">
      <w:bodyDiv w:val="1"/>
      <w:marLeft w:val="0"/>
      <w:marRight w:val="0"/>
      <w:marTop w:val="0"/>
      <w:marBottom w:val="0"/>
      <w:divBdr>
        <w:top w:val="none" w:sz="0" w:space="0" w:color="auto"/>
        <w:left w:val="none" w:sz="0" w:space="0" w:color="auto"/>
        <w:bottom w:val="none" w:sz="0" w:space="0" w:color="auto"/>
        <w:right w:val="none" w:sz="0" w:space="0" w:color="auto"/>
      </w:divBdr>
    </w:div>
    <w:div w:id="734746288">
      <w:bodyDiv w:val="1"/>
      <w:marLeft w:val="0"/>
      <w:marRight w:val="0"/>
      <w:marTop w:val="0"/>
      <w:marBottom w:val="0"/>
      <w:divBdr>
        <w:top w:val="none" w:sz="0" w:space="0" w:color="auto"/>
        <w:left w:val="none" w:sz="0" w:space="0" w:color="auto"/>
        <w:bottom w:val="none" w:sz="0" w:space="0" w:color="auto"/>
        <w:right w:val="none" w:sz="0" w:space="0" w:color="auto"/>
      </w:divBdr>
    </w:div>
    <w:div w:id="736050687">
      <w:bodyDiv w:val="1"/>
      <w:marLeft w:val="0"/>
      <w:marRight w:val="0"/>
      <w:marTop w:val="0"/>
      <w:marBottom w:val="0"/>
      <w:divBdr>
        <w:top w:val="none" w:sz="0" w:space="0" w:color="auto"/>
        <w:left w:val="none" w:sz="0" w:space="0" w:color="auto"/>
        <w:bottom w:val="none" w:sz="0" w:space="0" w:color="auto"/>
        <w:right w:val="none" w:sz="0" w:space="0" w:color="auto"/>
      </w:divBdr>
    </w:div>
    <w:div w:id="736980335">
      <w:bodyDiv w:val="1"/>
      <w:marLeft w:val="0"/>
      <w:marRight w:val="0"/>
      <w:marTop w:val="0"/>
      <w:marBottom w:val="0"/>
      <w:divBdr>
        <w:top w:val="none" w:sz="0" w:space="0" w:color="auto"/>
        <w:left w:val="none" w:sz="0" w:space="0" w:color="auto"/>
        <w:bottom w:val="none" w:sz="0" w:space="0" w:color="auto"/>
        <w:right w:val="none" w:sz="0" w:space="0" w:color="auto"/>
      </w:divBdr>
    </w:div>
    <w:div w:id="737633792">
      <w:bodyDiv w:val="1"/>
      <w:marLeft w:val="0"/>
      <w:marRight w:val="0"/>
      <w:marTop w:val="0"/>
      <w:marBottom w:val="0"/>
      <w:divBdr>
        <w:top w:val="none" w:sz="0" w:space="0" w:color="auto"/>
        <w:left w:val="none" w:sz="0" w:space="0" w:color="auto"/>
        <w:bottom w:val="none" w:sz="0" w:space="0" w:color="auto"/>
        <w:right w:val="none" w:sz="0" w:space="0" w:color="auto"/>
      </w:divBdr>
    </w:div>
    <w:div w:id="740370699">
      <w:bodyDiv w:val="1"/>
      <w:marLeft w:val="0"/>
      <w:marRight w:val="0"/>
      <w:marTop w:val="0"/>
      <w:marBottom w:val="0"/>
      <w:divBdr>
        <w:top w:val="none" w:sz="0" w:space="0" w:color="auto"/>
        <w:left w:val="none" w:sz="0" w:space="0" w:color="auto"/>
        <w:bottom w:val="none" w:sz="0" w:space="0" w:color="auto"/>
        <w:right w:val="none" w:sz="0" w:space="0" w:color="auto"/>
      </w:divBdr>
    </w:div>
    <w:div w:id="740566378">
      <w:bodyDiv w:val="1"/>
      <w:marLeft w:val="0"/>
      <w:marRight w:val="0"/>
      <w:marTop w:val="0"/>
      <w:marBottom w:val="0"/>
      <w:divBdr>
        <w:top w:val="none" w:sz="0" w:space="0" w:color="auto"/>
        <w:left w:val="none" w:sz="0" w:space="0" w:color="auto"/>
        <w:bottom w:val="none" w:sz="0" w:space="0" w:color="auto"/>
        <w:right w:val="none" w:sz="0" w:space="0" w:color="auto"/>
      </w:divBdr>
    </w:div>
    <w:div w:id="740567432">
      <w:bodyDiv w:val="1"/>
      <w:marLeft w:val="0"/>
      <w:marRight w:val="0"/>
      <w:marTop w:val="0"/>
      <w:marBottom w:val="0"/>
      <w:divBdr>
        <w:top w:val="none" w:sz="0" w:space="0" w:color="auto"/>
        <w:left w:val="none" w:sz="0" w:space="0" w:color="auto"/>
        <w:bottom w:val="none" w:sz="0" w:space="0" w:color="auto"/>
        <w:right w:val="none" w:sz="0" w:space="0" w:color="auto"/>
      </w:divBdr>
    </w:div>
    <w:div w:id="740761852">
      <w:bodyDiv w:val="1"/>
      <w:marLeft w:val="0"/>
      <w:marRight w:val="0"/>
      <w:marTop w:val="0"/>
      <w:marBottom w:val="0"/>
      <w:divBdr>
        <w:top w:val="none" w:sz="0" w:space="0" w:color="auto"/>
        <w:left w:val="none" w:sz="0" w:space="0" w:color="auto"/>
        <w:bottom w:val="none" w:sz="0" w:space="0" w:color="auto"/>
        <w:right w:val="none" w:sz="0" w:space="0" w:color="auto"/>
      </w:divBdr>
    </w:div>
    <w:div w:id="743182578">
      <w:bodyDiv w:val="1"/>
      <w:marLeft w:val="0"/>
      <w:marRight w:val="0"/>
      <w:marTop w:val="0"/>
      <w:marBottom w:val="0"/>
      <w:divBdr>
        <w:top w:val="none" w:sz="0" w:space="0" w:color="auto"/>
        <w:left w:val="none" w:sz="0" w:space="0" w:color="auto"/>
        <w:bottom w:val="none" w:sz="0" w:space="0" w:color="auto"/>
        <w:right w:val="none" w:sz="0" w:space="0" w:color="auto"/>
      </w:divBdr>
    </w:div>
    <w:div w:id="745999399">
      <w:bodyDiv w:val="1"/>
      <w:marLeft w:val="0"/>
      <w:marRight w:val="0"/>
      <w:marTop w:val="0"/>
      <w:marBottom w:val="0"/>
      <w:divBdr>
        <w:top w:val="none" w:sz="0" w:space="0" w:color="auto"/>
        <w:left w:val="none" w:sz="0" w:space="0" w:color="auto"/>
        <w:bottom w:val="none" w:sz="0" w:space="0" w:color="auto"/>
        <w:right w:val="none" w:sz="0" w:space="0" w:color="auto"/>
      </w:divBdr>
    </w:div>
    <w:div w:id="746802074">
      <w:bodyDiv w:val="1"/>
      <w:marLeft w:val="0"/>
      <w:marRight w:val="0"/>
      <w:marTop w:val="0"/>
      <w:marBottom w:val="0"/>
      <w:divBdr>
        <w:top w:val="none" w:sz="0" w:space="0" w:color="auto"/>
        <w:left w:val="none" w:sz="0" w:space="0" w:color="auto"/>
        <w:bottom w:val="none" w:sz="0" w:space="0" w:color="auto"/>
        <w:right w:val="none" w:sz="0" w:space="0" w:color="auto"/>
      </w:divBdr>
    </w:div>
    <w:div w:id="747383110">
      <w:bodyDiv w:val="1"/>
      <w:marLeft w:val="0"/>
      <w:marRight w:val="0"/>
      <w:marTop w:val="0"/>
      <w:marBottom w:val="0"/>
      <w:divBdr>
        <w:top w:val="none" w:sz="0" w:space="0" w:color="auto"/>
        <w:left w:val="none" w:sz="0" w:space="0" w:color="auto"/>
        <w:bottom w:val="none" w:sz="0" w:space="0" w:color="auto"/>
        <w:right w:val="none" w:sz="0" w:space="0" w:color="auto"/>
      </w:divBdr>
    </w:div>
    <w:div w:id="748309809">
      <w:bodyDiv w:val="1"/>
      <w:marLeft w:val="0"/>
      <w:marRight w:val="0"/>
      <w:marTop w:val="0"/>
      <w:marBottom w:val="0"/>
      <w:divBdr>
        <w:top w:val="none" w:sz="0" w:space="0" w:color="auto"/>
        <w:left w:val="none" w:sz="0" w:space="0" w:color="auto"/>
        <w:bottom w:val="none" w:sz="0" w:space="0" w:color="auto"/>
        <w:right w:val="none" w:sz="0" w:space="0" w:color="auto"/>
      </w:divBdr>
    </w:div>
    <w:div w:id="750390603">
      <w:bodyDiv w:val="1"/>
      <w:marLeft w:val="0"/>
      <w:marRight w:val="0"/>
      <w:marTop w:val="0"/>
      <w:marBottom w:val="0"/>
      <w:divBdr>
        <w:top w:val="none" w:sz="0" w:space="0" w:color="auto"/>
        <w:left w:val="none" w:sz="0" w:space="0" w:color="auto"/>
        <w:bottom w:val="none" w:sz="0" w:space="0" w:color="auto"/>
        <w:right w:val="none" w:sz="0" w:space="0" w:color="auto"/>
      </w:divBdr>
    </w:div>
    <w:div w:id="751320765">
      <w:bodyDiv w:val="1"/>
      <w:marLeft w:val="0"/>
      <w:marRight w:val="0"/>
      <w:marTop w:val="0"/>
      <w:marBottom w:val="0"/>
      <w:divBdr>
        <w:top w:val="none" w:sz="0" w:space="0" w:color="auto"/>
        <w:left w:val="none" w:sz="0" w:space="0" w:color="auto"/>
        <w:bottom w:val="none" w:sz="0" w:space="0" w:color="auto"/>
        <w:right w:val="none" w:sz="0" w:space="0" w:color="auto"/>
      </w:divBdr>
    </w:div>
    <w:div w:id="751706674">
      <w:bodyDiv w:val="1"/>
      <w:marLeft w:val="0"/>
      <w:marRight w:val="0"/>
      <w:marTop w:val="0"/>
      <w:marBottom w:val="0"/>
      <w:divBdr>
        <w:top w:val="none" w:sz="0" w:space="0" w:color="auto"/>
        <w:left w:val="none" w:sz="0" w:space="0" w:color="auto"/>
        <w:bottom w:val="none" w:sz="0" w:space="0" w:color="auto"/>
        <w:right w:val="none" w:sz="0" w:space="0" w:color="auto"/>
      </w:divBdr>
    </w:div>
    <w:div w:id="751898162">
      <w:bodyDiv w:val="1"/>
      <w:marLeft w:val="0"/>
      <w:marRight w:val="0"/>
      <w:marTop w:val="0"/>
      <w:marBottom w:val="0"/>
      <w:divBdr>
        <w:top w:val="none" w:sz="0" w:space="0" w:color="auto"/>
        <w:left w:val="none" w:sz="0" w:space="0" w:color="auto"/>
        <w:bottom w:val="none" w:sz="0" w:space="0" w:color="auto"/>
        <w:right w:val="none" w:sz="0" w:space="0" w:color="auto"/>
      </w:divBdr>
    </w:div>
    <w:div w:id="751969252">
      <w:bodyDiv w:val="1"/>
      <w:marLeft w:val="0"/>
      <w:marRight w:val="0"/>
      <w:marTop w:val="0"/>
      <w:marBottom w:val="0"/>
      <w:divBdr>
        <w:top w:val="none" w:sz="0" w:space="0" w:color="auto"/>
        <w:left w:val="none" w:sz="0" w:space="0" w:color="auto"/>
        <w:bottom w:val="none" w:sz="0" w:space="0" w:color="auto"/>
        <w:right w:val="none" w:sz="0" w:space="0" w:color="auto"/>
      </w:divBdr>
    </w:div>
    <w:div w:id="752512637">
      <w:bodyDiv w:val="1"/>
      <w:marLeft w:val="0"/>
      <w:marRight w:val="0"/>
      <w:marTop w:val="0"/>
      <w:marBottom w:val="0"/>
      <w:divBdr>
        <w:top w:val="none" w:sz="0" w:space="0" w:color="auto"/>
        <w:left w:val="none" w:sz="0" w:space="0" w:color="auto"/>
        <w:bottom w:val="none" w:sz="0" w:space="0" w:color="auto"/>
        <w:right w:val="none" w:sz="0" w:space="0" w:color="auto"/>
      </w:divBdr>
    </w:div>
    <w:div w:id="753209248">
      <w:bodyDiv w:val="1"/>
      <w:marLeft w:val="0"/>
      <w:marRight w:val="0"/>
      <w:marTop w:val="0"/>
      <w:marBottom w:val="0"/>
      <w:divBdr>
        <w:top w:val="none" w:sz="0" w:space="0" w:color="auto"/>
        <w:left w:val="none" w:sz="0" w:space="0" w:color="auto"/>
        <w:bottom w:val="none" w:sz="0" w:space="0" w:color="auto"/>
        <w:right w:val="none" w:sz="0" w:space="0" w:color="auto"/>
      </w:divBdr>
    </w:div>
    <w:div w:id="753820831">
      <w:bodyDiv w:val="1"/>
      <w:marLeft w:val="0"/>
      <w:marRight w:val="0"/>
      <w:marTop w:val="0"/>
      <w:marBottom w:val="0"/>
      <w:divBdr>
        <w:top w:val="none" w:sz="0" w:space="0" w:color="auto"/>
        <w:left w:val="none" w:sz="0" w:space="0" w:color="auto"/>
        <w:bottom w:val="none" w:sz="0" w:space="0" w:color="auto"/>
        <w:right w:val="none" w:sz="0" w:space="0" w:color="auto"/>
      </w:divBdr>
    </w:div>
    <w:div w:id="754933914">
      <w:bodyDiv w:val="1"/>
      <w:marLeft w:val="0"/>
      <w:marRight w:val="0"/>
      <w:marTop w:val="0"/>
      <w:marBottom w:val="0"/>
      <w:divBdr>
        <w:top w:val="none" w:sz="0" w:space="0" w:color="auto"/>
        <w:left w:val="none" w:sz="0" w:space="0" w:color="auto"/>
        <w:bottom w:val="none" w:sz="0" w:space="0" w:color="auto"/>
        <w:right w:val="none" w:sz="0" w:space="0" w:color="auto"/>
      </w:divBdr>
    </w:div>
    <w:div w:id="756487886">
      <w:bodyDiv w:val="1"/>
      <w:marLeft w:val="0"/>
      <w:marRight w:val="0"/>
      <w:marTop w:val="0"/>
      <w:marBottom w:val="0"/>
      <w:divBdr>
        <w:top w:val="none" w:sz="0" w:space="0" w:color="auto"/>
        <w:left w:val="none" w:sz="0" w:space="0" w:color="auto"/>
        <w:bottom w:val="none" w:sz="0" w:space="0" w:color="auto"/>
        <w:right w:val="none" w:sz="0" w:space="0" w:color="auto"/>
      </w:divBdr>
    </w:div>
    <w:div w:id="758058917">
      <w:bodyDiv w:val="1"/>
      <w:marLeft w:val="0"/>
      <w:marRight w:val="0"/>
      <w:marTop w:val="0"/>
      <w:marBottom w:val="0"/>
      <w:divBdr>
        <w:top w:val="none" w:sz="0" w:space="0" w:color="auto"/>
        <w:left w:val="none" w:sz="0" w:space="0" w:color="auto"/>
        <w:bottom w:val="none" w:sz="0" w:space="0" w:color="auto"/>
        <w:right w:val="none" w:sz="0" w:space="0" w:color="auto"/>
      </w:divBdr>
    </w:div>
    <w:div w:id="759134800">
      <w:bodyDiv w:val="1"/>
      <w:marLeft w:val="0"/>
      <w:marRight w:val="0"/>
      <w:marTop w:val="0"/>
      <w:marBottom w:val="0"/>
      <w:divBdr>
        <w:top w:val="none" w:sz="0" w:space="0" w:color="auto"/>
        <w:left w:val="none" w:sz="0" w:space="0" w:color="auto"/>
        <w:bottom w:val="none" w:sz="0" w:space="0" w:color="auto"/>
        <w:right w:val="none" w:sz="0" w:space="0" w:color="auto"/>
      </w:divBdr>
    </w:div>
    <w:div w:id="761295695">
      <w:bodyDiv w:val="1"/>
      <w:marLeft w:val="0"/>
      <w:marRight w:val="0"/>
      <w:marTop w:val="0"/>
      <w:marBottom w:val="0"/>
      <w:divBdr>
        <w:top w:val="none" w:sz="0" w:space="0" w:color="auto"/>
        <w:left w:val="none" w:sz="0" w:space="0" w:color="auto"/>
        <w:bottom w:val="none" w:sz="0" w:space="0" w:color="auto"/>
        <w:right w:val="none" w:sz="0" w:space="0" w:color="auto"/>
      </w:divBdr>
    </w:div>
    <w:div w:id="761485708">
      <w:bodyDiv w:val="1"/>
      <w:marLeft w:val="0"/>
      <w:marRight w:val="0"/>
      <w:marTop w:val="0"/>
      <w:marBottom w:val="0"/>
      <w:divBdr>
        <w:top w:val="none" w:sz="0" w:space="0" w:color="auto"/>
        <w:left w:val="none" w:sz="0" w:space="0" w:color="auto"/>
        <w:bottom w:val="none" w:sz="0" w:space="0" w:color="auto"/>
        <w:right w:val="none" w:sz="0" w:space="0" w:color="auto"/>
      </w:divBdr>
    </w:div>
    <w:div w:id="761486175">
      <w:bodyDiv w:val="1"/>
      <w:marLeft w:val="0"/>
      <w:marRight w:val="0"/>
      <w:marTop w:val="0"/>
      <w:marBottom w:val="0"/>
      <w:divBdr>
        <w:top w:val="none" w:sz="0" w:space="0" w:color="auto"/>
        <w:left w:val="none" w:sz="0" w:space="0" w:color="auto"/>
        <w:bottom w:val="none" w:sz="0" w:space="0" w:color="auto"/>
        <w:right w:val="none" w:sz="0" w:space="0" w:color="auto"/>
      </w:divBdr>
    </w:div>
    <w:div w:id="762531596">
      <w:bodyDiv w:val="1"/>
      <w:marLeft w:val="0"/>
      <w:marRight w:val="0"/>
      <w:marTop w:val="0"/>
      <w:marBottom w:val="0"/>
      <w:divBdr>
        <w:top w:val="none" w:sz="0" w:space="0" w:color="auto"/>
        <w:left w:val="none" w:sz="0" w:space="0" w:color="auto"/>
        <w:bottom w:val="none" w:sz="0" w:space="0" w:color="auto"/>
        <w:right w:val="none" w:sz="0" w:space="0" w:color="auto"/>
      </w:divBdr>
    </w:div>
    <w:div w:id="763305428">
      <w:bodyDiv w:val="1"/>
      <w:marLeft w:val="0"/>
      <w:marRight w:val="0"/>
      <w:marTop w:val="0"/>
      <w:marBottom w:val="0"/>
      <w:divBdr>
        <w:top w:val="none" w:sz="0" w:space="0" w:color="auto"/>
        <w:left w:val="none" w:sz="0" w:space="0" w:color="auto"/>
        <w:bottom w:val="none" w:sz="0" w:space="0" w:color="auto"/>
        <w:right w:val="none" w:sz="0" w:space="0" w:color="auto"/>
      </w:divBdr>
    </w:div>
    <w:div w:id="763839701">
      <w:bodyDiv w:val="1"/>
      <w:marLeft w:val="0"/>
      <w:marRight w:val="0"/>
      <w:marTop w:val="0"/>
      <w:marBottom w:val="0"/>
      <w:divBdr>
        <w:top w:val="none" w:sz="0" w:space="0" w:color="auto"/>
        <w:left w:val="none" w:sz="0" w:space="0" w:color="auto"/>
        <w:bottom w:val="none" w:sz="0" w:space="0" w:color="auto"/>
        <w:right w:val="none" w:sz="0" w:space="0" w:color="auto"/>
      </w:divBdr>
    </w:div>
    <w:div w:id="765074729">
      <w:bodyDiv w:val="1"/>
      <w:marLeft w:val="0"/>
      <w:marRight w:val="0"/>
      <w:marTop w:val="0"/>
      <w:marBottom w:val="0"/>
      <w:divBdr>
        <w:top w:val="none" w:sz="0" w:space="0" w:color="auto"/>
        <w:left w:val="none" w:sz="0" w:space="0" w:color="auto"/>
        <w:bottom w:val="none" w:sz="0" w:space="0" w:color="auto"/>
        <w:right w:val="none" w:sz="0" w:space="0" w:color="auto"/>
      </w:divBdr>
    </w:div>
    <w:div w:id="765348842">
      <w:bodyDiv w:val="1"/>
      <w:marLeft w:val="0"/>
      <w:marRight w:val="0"/>
      <w:marTop w:val="0"/>
      <w:marBottom w:val="0"/>
      <w:divBdr>
        <w:top w:val="none" w:sz="0" w:space="0" w:color="auto"/>
        <w:left w:val="none" w:sz="0" w:space="0" w:color="auto"/>
        <w:bottom w:val="none" w:sz="0" w:space="0" w:color="auto"/>
        <w:right w:val="none" w:sz="0" w:space="0" w:color="auto"/>
      </w:divBdr>
    </w:div>
    <w:div w:id="766342305">
      <w:bodyDiv w:val="1"/>
      <w:marLeft w:val="0"/>
      <w:marRight w:val="0"/>
      <w:marTop w:val="0"/>
      <w:marBottom w:val="0"/>
      <w:divBdr>
        <w:top w:val="none" w:sz="0" w:space="0" w:color="auto"/>
        <w:left w:val="none" w:sz="0" w:space="0" w:color="auto"/>
        <w:bottom w:val="none" w:sz="0" w:space="0" w:color="auto"/>
        <w:right w:val="none" w:sz="0" w:space="0" w:color="auto"/>
      </w:divBdr>
    </w:div>
    <w:div w:id="769547370">
      <w:bodyDiv w:val="1"/>
      <w:marLeft w:val="0"/>
      <w:marRight w:val="0"/>
      <w:marTop w:val="0"/>
      <w:marBottom w:val="0"/>
      <w:divBdr>
        <w:top w:val="none" w:sz="0" w:space="0" w:color="auto"/>
        <w:left w:val="none" w:sz="0" w:space="0" w:color="auto"/>
        <w:bottom w:val="none" w:sz="0" w:space="0" w:color="auto"/>
        <w:right w:val="none" w:sz="0" w:space="0" w:color="auto"/>
      </w:divBdr>
    </w:div>
    <w:div w:id="769853370">
      <w:bodyDiv w:val="1"/>
      <w:marLeft w:val="0"/>
      <w:marRight w:val="0"/>
      <w:marTop w:val="0"/>
      <w:marBottom w:val="0"/>
      <w:divBdr>
        <w:top w:val="none" w:sz="0" w:space="0" w:color="auto"/>
        <w:left w:val="none" w:sz="0" w:space="0" w:color="auto"/>
        <w:bottom w:val="none" w:sz="0" w:space="0" w:color="auto"/>
        <w:right w:val="none" w:sz="0" w:space="0" w:color="auto"/>
      </w:divBdr>
    </w:div>
    <w:div w:id="770399187">
      <w:bodyDiv w:val="1"/>
      <w:marLeft w:val="0"/>
      <w:marRight w:val="0"/>
      <w:marTop w:val="0"/>
      <w:marBottom w:val="0"/>
      <w:divBdr>
        <w:top w:val="none" w:sz="0" w:space="0" w:color="auto"/>
        <w:left w:val="none" w:sz="0" w:space="0" w:color="auto"/>
        <w:bottom w:val="none" w:sz="0" w:space="0" w:color="auto"/>
        <w:right w:val="none" w:sz="0" w:space="0" w:color="auto"/>
      </w:divBdr>
    </w:div>
    <w:div w:id="771244060">
      <w:bodyDiv w:val="1"/>
      <w:marLeft w:val="0"/>
      <w:marRight w:val="0"/>
      <w:marTop w:val="0"/>
      <w:marBottom w:val="0"/>
      <w:divBdr>
        <w:top w:val="none" w:sz="0" w:space="0" w:color="auto"/>
        <w:left w:val="none" w:sz="0" w:space="0" w:color="auto"/>
        <w:bottom w:val="none" w:sz="0" w:space="0" w:color="auto"/>
        <w:right w:val="none" w:sz="0" w:space="0" w:color="auto"/>
      </w:divBdr>
    </w:div>
    <w:div w:id="773135149">
      <w:bodyDiv w:val="1"/>
      <w:marLeft w:val="0"/>
      <w:marRight w:val="0"/>
      <w:marTop w:val="0"/>
      <w:marBottom w:val="0"/>
      <w:divBdr>
        <w:top w:val="none" w:sz="0" w:space="0" w:color="auto"/>
        <w:left w:val="none" w:sz="0" w:space="0" w:color="auto"/>
        <w:bottom w:val="none" w:sz="0" w:space="0" w:color="auto"/>
        <w:right w:val="none" w:sz="0" w:space="0" w:color="auto"/>
      </w:divBdr>
    </w:div>
    <w:div w:id="773400546">
      <w:bodyDiv w:val="1"/>
      <w:marLeft w:val="0"/>
      <w:marRight w:val="0"/>
      <w:marTop w:val="0"/>
      <w:marBottom w:val="0"/>
      <w:divBdr>
        <w:top w:val="none" w:sz="0" w:space="0" w:color="auto"/>
        <w:left w:val="none" w:sz="0" w:space="0" w:color="auto"/>
        <w:bottom w:val="none" w:sz="0" w:space="0" w:color="auto"/>
        <w:right w:val="none" w:sz="0" w:space="0" w:color="auto"/>
      </w:divBdr>
    </w:div>
    <w:div w:id="773865848">
      <w:bodyDiv w:val="1"/>
      <w:marLeft w:val="0"/>
      <w:marRight w:val="0"/>
      <w:marTop w:val="0"/>
      <w:marBottom w:val="0"/>
      <w:divBdr>
        <w:top w:val="none" w:sz="0" w:space="0" w:color="auto"/>
        <w:left w:val="none" w:sz="0" w:space="0" w:color="auto"/>
        <w:bottom w:val="none" w:sz="0" w:space="0" w:color="auto"/>
        <w:right w:val="none" w:sz="0" w:space="0" w:color="auto"/>
      </w:divBdr>
    </w:div>
    <w:div w:id="773937479">
      <w:bodyDiv w:val="1"/>
      <w:marLeft w:val="0"/>
      <w:marRight w:val="0"/>
      <w:marTop w:val="0"/>
      <w:marBottom w:val="0"/>
      <w:divBdr>
        <w:top w:val="none" w:sz="0" w:space="0" w:color="auto"/>
        <w:left w:val="none" w:sz="0" w:space="0" w:color="auto"/>
        <w:bottom w:val="none" w:sz="0" w:space="0" w:color="auto"/>
        <w:right w:val="none" w:sz="0" w:space="0" w:color="auto"/>
      </w:divBdr>
    </w:div>
    <w:div w:id="776020763">
      <w:bodyDiv w:val="1"/>
      <w:marLeft w:val="0"/>
      <w:marRight w:val="0"/>
      <w:marTop w:val="0"/>
      <w:marBottom w:val="0"/>
      <w:divBdr>
        <w:top w:val="none" w:sz="0" w:space="0" w:color="auto"/>
        <w:left w:val="none" w:sz="0" w:space="0" w:color="auto"/>
        <w:bottom w:val="none" w:sz="0" w:space="0" w:color="auto"/>
        <w:right w:val="none" w:sz="0" w:space="0" w:color="auto"/>
      </w:divBdr>
    </w:div>
    <w:div w:id="777485814">
      <w:bodyDiv w:val="1"/>
      <w:marLeft w:val="0"/>
      <w:marRight w:val="0"/>
      <w:marTop w:val="0"/>
      <w:marBottom w:val="0"/>
      <w:divBdr>
        <w:top w:val="none" w:sz="0" w:space="0" w:color="auto"/>
        <w:left w:val="none" w:sz="0" w:space="0" w:color="auto"/>
        <w:bottom w:val="none" w:sz="0" w:space="0" w:color="auto"/>
        <w:right w:val="none" w:sz="0" w:space="0" w:color="auto"/>
      </w:divBdr>
      <w:divsChild>
        <w:div w:id="459689896">
          <w:marLeft w:val="480"/>
          <w:marRight w:val="0"/>
          <w:marTop w:val="0"/>
          <w:marBottom w:val="0"/>
          <w:divBdr>
            <w:top w:val="none" w:sz="0" w:space="0" w:color="auto"/>
            <w:left w:val="none" w:sz="0" w:space="0" w:color="auto"/>
            <w:bottom w:val="none" w:sz="0" w:space="0" w:color="auto"/>
            <w:right w:val="none" w:sz="0" w:space="0" w:color="auto"/>
          </w:divBdr>
        </w:div>
        <w:div w:id="1913931321">
          <w:marLeft w:val="480"/>
          <w:marRight w:val="0"/>
          <w:marTop w:val="0"/>
          <w:marBottom w:val="0"/>
          <w:divBdr>
            <w:top w:val="none" w:sz="0" w:space="0" w:color="auto"/>
            <w:left w:val="none" w:sz="0" w:space="0" w:color="auto"/>
            <w:bottom w:val="none" w:sz="0" w:space="0" w:color="auto"/>
            <w:right w:val="none" w:sz="0" w:space="0" w:color="auto"/>
          </w:divBdr>
        </w:div>
        <w:div w:id="133185494">
          <w:marLeft w:val="480"/>
          <w:marRight w:val="0"/>
          <w:marTop w:val="0"/>
          <w:marBottom w:val="0"/>
          <w:divBdr>
            <w:top w:val="none" w:sz="0" w:space="0" w:color="auto"/>
            <w:left w:val="none" w:sz="0" w:space="0" w:color="auto"/>
            <w:bottom w:val="none" w:sz="0" w:space="0" w:color="auto"/>
            <w:right w:val="none" w:sz="0" w:space="0" w:color="auto"/>
          </w:divBdr>
        </w:div>
        <w:div w:id="373122501">
          <w:marLeft w:val="480"/>
          <w:marRight w:val="0"/>
          <w:marTop w:val="0"/>
          <w:marBottom w:val="0"/>
          <w:divBdr>
            <w:top w:val="none" w:sz="0" w:space="0" w:color="auto"/>
            <w:left w:val="none" w:sz="0" w:space="0" w:color="auto"/>
            <w:bottom w:val="none" w:sz="0" w:space="0" w:color="auto"/>
            <w:right w:val="none" w:sz="0" w:space="0" w:color="auto"/>
          </w:divBdr>
        </w:div>
        <w:div w:id="1302230905">
          <w:marLeft w:val="480"/>
          <w:marRight w:val="0"/>
          <w:marTop w:val="0"/>
          <w:marBottom w:val="0"/>
          <w:divBdr>
            <w:top w:val="none" w:sz="0" w:space="0" w:color="auto"/>
            <w:left w:val="none" w:sz="0" w:space="0" w:color="auto"/>
            <w:bottom w:val="none" w:sz="0" w:space="0" w:color="auto"/>
            <w:right w:val="none" w:sz="0" w:space="0" w:color="auto"/>
          </w:divBdr>
        </w:div>
        <w:div w:id="92096687">
          <w:marLeft w:val="480"/>
          <w:marRight w:val="0"/>
          <w:marTop w:val="0"/>
          <w:marBottom w:val="0"/>
          <w:divBdr>
            <w:top w:val="none" w:sz="0" w:space="0" w:color="auto"/>
            <w:left w:val="none" w:sz="0" w:space="0" w:color="auto"/>
            <w:bottom w:val="none" w:sz="0" w:space="0" w:color="auto"/>
            <w:right w:val="none" w:sz="0" w:space="0" w:color="auto"/>
          </w:divBdr>
        </w:div>
        <w:div w:id="77603481">
          <w:marLeft w:val="480"/>
          <w:marRight w:val="0"/>
          <w:marTop w:val="0"/>
          <w:marBottom w:val="0"/>
          <w:divBdr>
            <w:top w:val="none" w:sz="0" w:space="0" w:color="auto"/>
            <w:left w:val="none" w:sz="0" w:space="0" w:color="auto"/>
            <w:bottom w:val="none" w:sz="0" w:space="0" w:color="auto"/>
            <w:right w:val="none" w:sz="0" w:space="0" w:color="auto"/>
          </w:divBdr>
        </w:div>
        <w:div w:id="1819298721">
          <w:marLeft w:val="480"/>
          <w:marRight w:val="0"/>
          <w:marTop w:val="0"/>
          <w:marBottom w:val="0"/>
          <w:divBdr>
            <w:top w:val="none" w:sz="0" w:space="0" w:color="auto"/>
            <w:left w:val="none" w:sz="0" w:space="0" w:color="auto"/>
            <w:bottom w:val="none" w:sz="0" w:space="0" w:color="auto"/>
            <w:right w:val="none" w:sz="0" w:space="0" w:color="auto"/>
          </w:divBdr>
        </w:div>
        <w:div w:id="1904559555">
          <w:marLeft w:val="480"/>
          <w:marRight w:val="0"/>
          <w:marTop w:val="0"/>
          <w:marBottom w:val="0"/>
          <w:divBdr>
            <w:top w:val="none" w:sz="0" w:space="0" w:color="auto"/>
            <w:left w:val="none" w:sz="0" w:space="0" w:color="auto"/>
            <w:bottom w:val="none" w:sz="0" w:space="0" w:color="auto"/>
            <w:right w:val="none" w:sz="0" w:space="0" w:color="auto"/>
          </w:divBdr>
        </w:div>
        <w:div w:id="1566332608">
          <w:marLeft w:val="480"/>
          <w:marRight w:val="0"/>
          <w:marTop w:val="0"/>
          <w:marBottom w:val="0"/>
          <w:divBdr>
            <w:top w:val="none" w:sz="0" w:space="0" w:color="auto"/>
            <w:left w:val="none" w:sz="0" w:space="0" w:color="auto"/>
            <w:bottom w:val="none" w:sz="0" w:space="0" w:color="auto"/>
            <w:right w:val="none" w:sz="0" w:space="0" w:color="auto"/>
          </w:divBdr>
        </w:div>
        <w:div w:id="500438702">
          <w:marLeft w:val="480"/>
          <w:marRight w:val="0"/>
          <w:marTop w:val="0"/>
          <w:marBottom w:val="0"/>
          <w:divBdr>
            <w:top w:val="none" w:sz="0" w:space="0" w:color="auto"/>
            <w:left w:val="none" w:sz="0" w:space="0" w:color="auto"/>
            <w:bottom w:val="none" w:sz="0" w:space="0" w:color="auto"/>
            <w:right w:val="none" w:sz="0" w:space="0" w:color="auto"/>
          </w:divBdr>
        </w:div>
        <w:div w:id="474567858">
          <w:marLeft w:val="480"/>
          <w:marRight w:val="0"/>
          <w:marTop w:val="0"/>
          <w:marBottom w:val="0"/>
          <w:divBdr>
            <w:top w:val="none" w:sz="0" w:space="0" w:color="auto"/>
            <w:left w:val="none" w:sz="0" w:space="0" w:color="auto"/>
            <w:bottom w:val="none" w:sz="0" w:space="0" w:color="auto"/>
            <w:right w:val="none" w:sz="0" w:space="0" w:color="auto"/>
          </w:divBdr>
        </w:div>
        <w:div w:id="1671369111">
          <w:marLeft w:val="480"/>
          <w:marRight w:val="0"/>
          <w:marTop w:val="0"/>
          <w:marBottom w:val="0"/>
          <w:divBdr>
            <w:top w:val="none" w:sz="0" w:space="0" w:color="auto"/>
            <w:left w:val="none" w:sz="0" w:space="0" w:color="auto"/>
            <w:bottom w:val="none" w:sz="0" w:space="0" w:color="auto"/>
            <w:right w:val="none" w:sz="0" w:space="0" w:color="auto"/>
          </w:divBdr>
        </w:div>
        <w:div w:id="1310787580">
          <w:marLeft w:val="480"/>
          <w:marRight w:val="0"/>
          <w:marTop w:val="0"/>
          <w:marBottom w:val="0"/>
          <w:divBdr>
            <w:top w:val="none" w:sz="0" w:space="0" w:color="auto"/>
            <w:left w:val="none" w:sz="0" w:space="0" w:color="auto"/>
            <w:bottom w:val="none" w:sz="0" w:space="0" w:color="auto"/>
            <w:right w:val="none" w:sz="0" w:space="0" w:color="auto"/>
          </w:divBdr>
        </w:div>
        <w:div w:id="1223710402">
          <w:marLeft w:val="480"/>
          <w:marRight w:val="0"/>
          <w:marTop w:val="0"/>
          <w:marBottom w:val="0"/>
          <w:divBdr>
            <w:top w:val="none" w:sz="0" w:space="0" w:color="auto"/>
            <w:left w:val="none" w:sz="0" w:space="0" w:color="auto"/>
            <w:bottom w:val="none" w:sz="0" w:space="0" w:color="auto"/>
            <w:right w:val="none" w:sz="0" w:space="0" w:color="auto"/>
          </w:divBdr>
        </w:div>
        <w:div w:id="59720472">
          <w:marLeft w:val="480"/>
          <w:marRight w:val="0"/>
          <w:marTop w:val="0"/>
          <w:marBottom w:val="0"/>
          <w:divBdr>
            <w:top w:val="none" w:sz="0" w:space="0" w:color="auto"/>
            <w:left w:val="none" w:sz="0" w:space="0" w:color="auto"/>
            <w:bottom w:val="none" w:sz="0" w:space="0" w:color="auto"/>
            <w:right w:val="none" w:sz="0" w:space="0" w:color="auto"/>
          </w:divBdr>
        </w:div>
        <w:div w:id="2141993486">
          <w:marLeft w:val="480"/>
          <w:marRight w:val="0"/>
          <w:marTop w:val="0"/>
          <w:marBottom w:val="0"/>
          <w:divBdr>
            <w:top w:val="none" w:sz="0" w:space="0" w:color="auto"/>
            <w:left w:val="none" w:sz="0" w:space="0" w:color="auto"/>
            <w:bottom w:val="none" w:sz="0" w:space="0" w:color="auto"/>
            <w:right w:val="none" w:sz="0" w:space="0" w:color="auto"/>
          </w:divBdr>
        </w:div>
        <w:div w:id="859856570">
          <w:marLeft w:val="480"/>
          <w:marRight w:val="0"/>
          <w:marTop w:val="0"/>
          <w:marBottom w:val="0"/>
          <w:divBdr>
            <w:top w:val="none" w:sz="0" w:space="0" w:color="auto"/>
            <w:left w:val="none" w:sz="0" w:space="0" w:color="auto"/>
            <w:bottom w:val="none" w:sz="0" w:space="0" w:color="auto"/>
            <w:right w:val="none" w:sz="0" w:space="0" w:color="auto"/>
          </w:divBdr>
        </w:div>
        <w:div w:id="943923307">
          <w:marLeft w:val="480"/>
          <w:marRight w:val="0"/>
          <w:marTop w:val="0"/>
          <w:marBottom w:val="0"/>
          <w:divBdr>
            <w:top w:val="none" w:sz="0" w:space="0" w:color="auto"/>
            <w:left w:val="none" w:sz="0" w:space="0" w:color="auto"/>
            <w:bottom w:val="none" w:sz="0" w:space="0" w:color="auto"/>
            <w:right w:val="none" w:sz="0" w:space="0" w:color="auto"/>
          </w:divBdr>
        </w:div>
        <w:div w:id="858473292">
          <w:marLeft w:val="480"/>
          <w:marRight w:val="0"/>
          <w:marTop w:val="0"/>
          <w:marBottom w:val="0"/>
          <w:divBdr>
            <w:top w:val="none" w:sz="0" w:space="0" w:color="auto"/>
            <w:left w:val="none" w:sz="0" w:space="0" w:color="auto"/>
            <w:bottom w:val="none" w:sz="0" w:space="0" w:color="auto"/>
            <w:right w:val="none" w:sz="0" w:space="0" w:color="auto"/>
          </w:divBdr>
        </w:div>
        <w:div w:id="1607038103">
          <w:marLeft w:val="480"/>
          <w:marRight w:val="0"/>
          <w:marTop w:val="0"/>
          <w:marBottom w:val="0"/>
          <w:divBdr>
            <w:top w:val="none" w:sz="0" w:space="0" w:color="auto"/>
            <w:left w:val="none" w:sz="0" w:space="0" w:color="auto"/>
            <w:bottom w:val="none" w:sz="0" w:space="0" w:color="auto"/>
            <w:right w:val="none" w:sz="0" w:space="0" w:color="auto"/>
          </w:divBdr>
        </w:div>
        <w:div w:id="1663775840">
          <w:marLeft w:val="480"/>
          <w:marRight w:val="0"/>
          <w:marTop w:val="0"/>
          <w:marBottom w:val="0"/>
          <w:divBdr>
            <w:top w:val="none" w:sz="0" w:space="0" w:color="auto"/>
            <w:left w:val="none" w:sz="0" w:space="0" w:color="auto"/>
            <w:bottom w:val="none" w:sz="0" w:space="0" w:color="auto"/>
            <w:right w:val="none" w:sz="0" w:space="0" w:color="auto"/>
          </w:divBdr>
        </w:div>
        <w:div w:id="1460031921">
          <w:marLeft w:val="480"/>
          <w:marRight w:val="0"/>
          <w:marTop w:val="0"/>
          <w:marBottom w:val="0"/>
          <w:divBdr>
            <w:top w:val="none" w:sz="0" w:space="0" w:color="auto"/>
            <w:left w:val="none" w:sz="0" w:space="0" w:color="auto"/>
            <w:bottom w:val="none" w:sz="0" w:space="0" w:color="auto"/>
            <w:right w:val="none" w:sz="0" w:space="0" w:color="auto"/>
          </w:divBdr>
        </w:div>
        <w:div w:id="295835709">
          <w:marLeft w:val="480"/>
          <w:marRight w:val="0"/>
          <w:marTop w:val="0"/>
          <w:marBottom w:val="0"/>
          <w:divBdr>
            <w:top w:val="none" w:sz="0" w:space="0" w:color="auto"/>
            <w:left w:val="none" w:sz="0" w:space="0" w:color="auto"/>
            <w:bottom w:val="none" w:sz="0" w:space="0" w:color="auto"/>
            <w:right w:val="none" w:sz="0" w:space="0" w:color="auto"/>
          </w:divBdr>
        </w:div>
        <w:div w:id="1827358190">
          <w:marLeft w:val="480"/>
          <w:marRight w:val="0"/>
          <w:marTop w:val="0"/>
          <w:marBottom w:val="0"/>
          <w:divBdr>
            <w:top w:val="none" w:sz="0" w:space="0" w:color="auto"/>
            <w:left w:val="none" w:sz="0" w:space="0" w:color="auto"/>
            <w:bottom w:val="none" w:sz="0" w:space="0" w:color="auto"/>
            <w:right w:val="none" w:sz="0" w:space="0" w:color="auto"/>
          </w:divBdr>
        </w:div>
        <w:div w:id="1604649116">
          <w:marLeft w:val="480"/>
          <w:marRight w:val="0"/>
          <w:marTop w:val="0"/>
          <w:marBottom w:val="0"/>
          <w:divBdr>
            <w:top w:val="none" w:sz="0" w:space="0" w:color="auto"/>
            <w:left w:val="none" w:sz="0" w:space="0" w:color="auto"/>
            <w:bottom w:val="none" w:sz="0" w:space="0" w:color="auto"/>
            <w:right w:val="none" w:sz="0" w:space="0" w:color="auto"/>
          </w:divBdr>
        </w:div>
        <w:div w:id="1534078426">
          <w:marLeft w:val="480"/>
          <w:marRight w:val="0"/>
          <w:marTop w:val="0"/>
          <w:marBottom w:val="0"/>
          <w:divBdr>
            <w:top w:val="none" w:sz="0" w:space="0" w:color="auto"/>
            <w:left w:val="none" w:sz="0" w:space="0" w:color="auto"/>
            <w:bottom w:val="none" w:sz="0" w:space="0" w:color="auto"/>
            <w:right w:val="none" w:sz="0" w:space="0" w:color="auto"/>
          </w:divBdr>
        </w:div>
        <w:div w:id="398480403">
          <w:marLeft w:val="480"/>
          <w:marRight w:val="0"/>
          <w:marTop w:val="0"/>
          <w:marBottom w:val="0"/>
          <w:divBdr>
            <w:top w:val="none" w:sz="0" w:space="0" w:color="auto"/>
            <w:left w:val="none" w:sz="0" w:space="0" w:color="auto"/>
            <w:bottom w:val="none" w:sz="0" w:space="0" w:color="auto"/>
            <w:right w:val="none" w:sz="0" w:space="0" w:color="auto"/>
          </w:divBdr>
        </w:div>
        <w:div w:id="1903523423">
          <w:marLeft w:val="480"/>
          <w:marRight w:val="0"/>
          <w:marTop w:val="0"/>
          <w:marBottom w:val="0"/>
          <w:divBdr>
            <w:top w:val="none" w:sz="0" w:space="0" w:color="auto"/>
            <w:left w:val="none" w:sz="0" w:space="0" w:color="auto"/>
            <w:bottom w:val="none" w:sz="0" w:space="0" w:color="auto"/>
            <w:right w:val="none" w:sz="0" w:space="0" w:color="auto"/>
          </w:divBdr>
        </w:div>
        <w:div w:id="1334256927">
          <w:marLeft w:val="480"/>
          <w:marRight w:val="0"/>
          <w:marTop w:val="0"/>
          <w:marBottom w:val="0"/>
          <w:divBdr>
            <w:top w:val="none" w:sz="0" w:space="0" w:color="auto"/>
            <w:left w:val="none" w:sz="0" w:space="0" w:color="auto"/>
            <w:bottom w:val="none" w:sz="0" w:space="0" w:color="auto"/>
            <w:right w:val="none" w:sz="0" w:space="0" w:color="auto"/>
          </w:divBdr>
        </w:div>
        <w:div w:id="931090625">
          <w:marLeft w:val="480"/>
          <w:marRight w:val="0"/>
          <w:marTop w:val="0"/>
          <w:marBottom w:val="0"/>
          <w:divBdr>
            <w:top w:val="none" w:sz="0" w:space="0" w:color="auto"/>
            <w:left w:val="none" w:sz="0" w:space="0" w:color="auto"/>
            <w:bottom w:val="none" w:sz="0" w:space="0" w:color="auto"/>
            <w:right w:val="none" w:sz="0" w:space="0" w:color="auto"/>
          </w:divBdr>
        </w:div>
        <w:div w:id="203449161">
          <w:marLeft w:val="480"/>
          <w:marRight w:val="0"/>
          <w:marTop w:val="0"/>
          <w:marBottom w:val="0"/>
          <w:divBdr>
            <w:top w:val="none" w:sz="0" w:space="0" w:color="auto"/>
            <w:left w:val="none" w:sz="0" w:space="0" w:color="auto"/>
            <w:bottom w:val="none" w:sz="0" w:space="0" w:color="auto"/>
            <w:right w:val="none" w:sz="0" w:space="0" w:color="auto"/>
          </w:divBdr>
        </w:div>
        <w:div w:id="161236968">
          <w:marLeft w:val="480"/>
          <w:marRight w:val="0"/>
          <w:marTop w:val="0"/>
          <w:marBottom w:val="0"/>
          <w:divBdr>
            <w:top w:val="none" w:sz="0" w:space="0" w:color="auto"/>
            <w:left w:val="none" w:sz="0" w:space="0" w:color="auto"/>
            <w:bottom w:val="none" w:sz="0" w:space="0" w:color="auto"/>
            <w:right w:val="none" w:sz="0" w:space="0" w:color="auto"/>
          </w:divBdr>
        </w:div>
        <w:div w:id="820342265">
          <w:marLeft w:val="480"/>
          <w:marRight w:val="0"/>
          <w:marTop w:val="0"/>
          <w:marBottom w:val="0"/>
          <w:divBdr>
            <w:top w:val="none" w:sz="0" w:space="0" w:color="auto"/>
            <w:left w:val="none" w:sz="0" w:space="0" w:color="auto"/>
            <w:bottom w:val="none" w:sz="0" w:space="0" w:color="auto"/>
            <w:right w:val="none" w:sz="0" w:space="0" w:color="auto"/>
          </w:divBdr>
        </w:div>
        <w:div w:id="87235499">
          <w:marLeft w:val="480"/>
          <w:marRight w:val="0"/>
          <w:marTop w:val="0"/>
          <w:marBottom w:val="0"/>
          <w:divBdr>
            <w:top w:val="none" w:sz="0" w:space="0" w:color="auto"/>
            <w:left w:val="none" w:sz="0" w:space="0" w:color="auto"/>
            <w:bottom w:val="none" w:sz="0" w:space="0" w:color="auto"/>
            <w:right w:val="none" w:sz="0" w:space="0" w:color="auto"/>
          </w:divBdr>
        </w:div>
        <w:div w:id="1827936917">
          <w:marLeft w:val="480"/>
          <w:marRight w:val="0"/>
          <w:marTop w:val="0"/>
          <w:marBottom w:val="0"/>
          <w:divBdr>
            <w:top w:val="none" w:sz="0" w:space="0" w:color="auto"/>
            <w:left w:val="none" w:sz="0" w:space="0" w:color="auto"/>
            <w:bottom w:val="none" w:sz="0" w:space="0" w:color="auto"/>
            <w:right w:val="none" w:sz="0" w:space="0" w:color="auto"/>
          </w:divBdr>
        </w:div>
        <w:div w:id="1561667487">
          <w:marLeft w:val="480"/>
          <w:marRight w:val="0"/>
          <w:marTop w:val="0"/>
          <w:marBottom w:val="0"/>
          <w:divBdr>
            <w:top w:val="none" w:sz="0" w:space="0" w:color="auto"/>
            <w:left w:val="none" w:sz="0" w:space="0" w:color="auto"/>
            <w:bottom w:val="none" w:sz="0" w:space="0" w:color="auto"/>
            <w:right w:val="none" w:sz="0" w:space="0" w:color="auto"/>
          </w:divBdr>
        </w:div>
        <w:div w:id="165873912">
          <w:marLeft w:val="480"/>
          <w:marRight w:val="0"/>
          <w:marTop w:val="0"/>
          <w:marBottom w:val="0"/>
          <w:divBdr>
            <w:top w:val="none" w:sz="0" w:space="0" w:color="auto"/>
            <w:left w:val="none" w:sz="0" w:space="0" w:color="auto"/>
            <w:bottom w:val="none" w:sz="0" w:space="0" w:color="auto"/>
            <w:right w:val="none" w:sz="0" w:space="0" w:color="auto"/>
          </w:divBdr>
        </w:div>
        <w:div w:id="342785038">
          <w:marLeft w:val="480"/>
          <w:marRight w:val="0"/>
          <w:marTop w:val="0"/>
          <w:marBottom w:val="0"/>
          <w:divBdr>
            <w:top w:val="none" w:sz="0" w:space="0" w:color="auto"/>
            <w:left w:val="none" w:sz="0" w:space="0" w:color="auto"/>
            <w:bottom w:val="none" w:sz="0" w:space="0" w:color="auto"/>
            <w:right w:val="none" w:sz="0" w:space="0" w:color="auto"/>
          </w:divBdr>
        </w:div>
        <w:div w:id="1557738063">
          <w:marLeft w:val="480"/>
          <w:marRight w:val="0"/>
          <w:marTop w:val="0"/>
          <w:marBottom w:val="0"/>
          <w:divBdr>
            <w:top w:val="none" w:sz="0" w:space="0" w:color="auto"/>
            <w:left w:val="none" w:sz="0" w:space="0" w:color="auto"/>
            <w:bottom w:val="none" w:sz="0" w:space="0" w:color="auto"/>
            <w:right w:val="none" w:sz="0" w:space="0" w:color="auto"/>
          </w:divBdr>
        </w:div>
        <w:div w:id="348917817">
          <w:marLeft w:val="480"/>
          <w:marRight w:val="0"/>
          <w:marTop w:val="0"/>
          <w:marBottom w:val="0"/>
          <w:divBdr>
            <w:top w:val="none" w:sz="0" w:space="0" w:color="auto"/>
            <w:left w:val="none" w:sz="0" w:space="0" w:color="auto"/>
            <w:bottom w:val="none" w:sz="0" w:space="0" w:color="auto"/>
            <w:right w:val="none" w:sz="0" w:space="0" w:color="auto"/>
          </w:divBdr>
        </w:div>
        <w:div w:id="1725909619">
          <w:marLeft w:val="480"/>
          <w:marRight w:val="0"/>
          <w:marTop w:val="0"/>
          <w:marBottom w:val="0"/>
          <w:divBdr>
            <w:top w:val="none" w:sz="0" w:space="0" w:color="auto"/>
            <w:left w:val="none" w:sz="0" w:space="0" w:color="auto"/>
            <w:bottom w:val="none" w:sz="0" w:space="0" w:color="auto"/>
            <w:right w:val="none" w:sz="0" w:space="0" w:color="auto"/>
          </w:divBdr>
        </w:div>
        <w:div w:id="830562254">
          <w:marLeft w:val="480"/>
          <w:marRight w:val="0"/>
          <w:marTop w:val="0"/>
          <w:marBottom w:val="0"/>
          <w:divBdr>
            <w:top w:val="none" w:sz="0" w:space="0" w:color="auto"/>
            <w:left w:val="none" w:sz="0" w:space="0" w:color="auto"/>
            <w:bottom w:val="none" w:sz="0" w:space="0" w:color="auto"/>
            <w:right w:val="none" w:sz="0" w:space="0" w:color="auto"/>
          </w:divBdr>
        </w:div>
        <w:div w:id="2036812154">
          <w:marLeft w:val="480"/>
          <w:marRight w:val="0"/>
          <w:marTop w:val="0"/>
          <w:marBottom w:val="0"/>
          <w:divBdr>
            <w:top w:val="none" w:sz="0" w:space="0" w:color="auto"/>
            <w:left w:val="none" w:sz="0" w:space="0" w:color="auto"/>
            <w:bottom w:val="none" w:sz="0" w:space="0" w:color="auto"/>
            <w:right w:val="none" w:sz="0" w:space="0" w:color="auto"/>
          </w:divBdr>
        </w:div>
        <w:div w:id="1909337225">
          <w:marLeft w:val="480"/>
          <w:marRight w:val="0"/>
          <w:marTop w:val="0"/>
          <w:marBottom w:val="0"/>
          <w:divBdr>
            <w:top w:val="none" w:sz="0" w:space="0" w:color="auto"/>
            <w:left w:val="none" w:sz="0" w:space="0" w:color="auto"/>
            <w:bottom w:val="none" w:sz="0" w:space="0" w:color="auto"/>
            <w:right w:val="none" w:sz="0" w:space="0" w:color="auto"/>
          </w:divBdr>
        </w:div>
        <w:div w:id="285624757">
          <w:marLeft w:val="480"/>
          <w:marRight w:val="0"/>
          <w:marTop w:val="0"/>
          <w:marBottom w:val="0"/>
          <w:divBdr>
            <w:top w:val="none" w:sz="0" w:space="0" w:color="auto"/>
            <w:left w:val="none" w:sz="0" w:space="0" w:color="auto"/>
            <w:bottom w:val="none" w:sz="0" w:space="0" w:color="auto"/>
            <w:right w:val="none" w:sz="0" w:space="0" w:color="auto"/>
          </w:divBdr>
        </w:div>
        <w:div w:id="1129740515">
          <w:marLeft w:val="480"/>
          <w:marRight w:val="0"/>
          <w:marTop w:val="0"/>
          <w:marBottom w:val="0"/>
          <w:divBdr>
            <w:top w:val="none" w:sz="0" w:space="0" w:color="auto"/>
            <w:left w:val="none" w:sz="0" w:space="0" w:color="auto"/>
            <w:bottom w:val="none" w:sz="0" w:space="0" w:color="auto"/>
            <w:right w:val="none" w:sz="0" w:space="0" w:color="auto"/>
          </w:divBdr>
        </w:div>
        <w:div w:id="906694740">
          <w:marLeft w:val="480"/>
          <w:marRight w:val="0"/>
          <w:marTop w:val="0"/>
          <w:marBottom w:val="0"/>
          <w:divBdr>
            <w:top w:val="none" w:sz="0" w:space="0" w:color="auto"/>
            <w:left w:val="none" w:sz="0" w:space="0" w:color="auto"/>
            <w:bottom w:val="none" w:sz="0" w:space="0" w:color="auto"/>
            <w:right w:val="none" w:sz="0" w:space="0" w:color="auto"/>
          </w:divBdr>
        </w:div>
        <w:div w:id="88164344">
          <w:marLeft w:val="480"/>
          <w:marRight w:val="0"/>
          <w:marTop w:val="0"/>
          <w:marBottom w:val="0"/>
          <w:divBdr>
            <w:top w:val="none" w:sz="0" w:space="0" w:color="auto"/>
            <w:left w:val="none" w:sz="0" w:space="0" w:color="auto"/>
            <w:bottom w:val="none" w:sz="0" w:space="0" w:color="auto"/>
            <w:right w:val="none" w:sz="0" w:space="0" w:color="auto"/>
          </w:divBdr>
        </w:div>
        <w:div w:id="293292827">
          <w:marLeft w:val="480"/>
          <w:marRight w:val="0"/>
          <w:marTop w:val="0"/>
          <w:marBottom w:val="0"/>
          <w:divBdr>
            <w:top w:val="none" w:sz="0" w:space="0" w:color="auto"/>
            <w:left w:val="none" w:sz="0" w:space="0" w:color="auto"/>
            <w:bottom w:val="none" w:sz="0" w:space="0" w:color="auto"/>
            <w:right w:val="none" w:sz="0" w:space="0" w:color="auto"/>
          </w:divBdr>
        </w:div>
        <w:div w:id="1889680041">
          <w:marLeft w:val="480"/>
          <w:marRight w:val="0"/>
          <w:marTop w:val="0"/>
          <w:marBottom w:val="0"/>
          <w:divBdr>
            <w:top w:val="none" w:sz="0" w:space="0" w:color="auto"/>
            <w:left w:val="none" w:sz="0" w:space="0" w:color="auto"/>
            <w:bottom w:val="none" w:sz="0" w:space="0" w:color="auto"/>
            <w:right w:val="none" w:sz="0" w:space="0" w:color="auto"/>
          </w:divBdr>
        </w:div>
        <w:div w:id="77673703">
          <w:marLeft w:val="480"/>
          <w:marRight w:val="0"/>
          <w:marTop w:val="0"/>
          <w:marBottom w:val="0"/>
          <w:divBdr>
            <w:top w:val="none" w:sz="0" w:space="0" w:color="auto"/>
            <w:left w:val="none" w:sz="0" w:space="0" w:color="auto"/>
            <w:bottom w:val="none" w:sz="0" w:space="0" w:color="auto"/>
            <w:right w:val="none" w:sz="0" w:space="0" w:color="auto"/>
          </w:divBdr>
        </w:div>
        <w:div w:id="537858017">
          <w:marLeft w:val="480"/>
          <w:marRight w:val="0"/>
          <w:marTop w:val="0"/>
          <w:marBottom w:val="0"/>
          <w:divBdr>
            <w:top w:val="none" w:sz="0" w:space="0" w:color="auto"/>
            <w:left w:val="none" w:sz="0" w:space="0" w:color="auto"/>
            <w:bottom w:val="none" w:sz="0" w:space="0" w:color="auto"/>
            <w:right w:val="none" w:sz="0" w:space="0" w:color="auto"/>
          </w:divBdr>
        </w:div>
      </w:divsChild>
    </w:div>
    <w:div w:id="777919329">
      <w:bodyDiv w:val="1"/>
      <w:marLeft w:val="0"/>
      <w:marRight w:val="0"/>
      <w:marTop w:val="0"/>
      <w:marBottom w:val="0"/>
      <w:divBdr>
        <w:top w:val="none" w:sz="0" w:space="0" w:color="auto"/>
        <w:left w:val="none" w:sz="0" w:space="0" w:color="auto"/>
        <w:bottom w:val="none" w:sz="0" w:space="0" w:color="auto"/>
        <w:right w:val="none" w:sz="0" w:space="0" w:color="auto"/>
      </w:divBdr>
    </w:div>
    <w:div w:id="778182405">
      <w:bodyDiv w:val="1"/>
      <w:marLeft w:val="0"/>
      <w:marRight w:val="0"/>
      <w:marTop w:val="0"/>
      <w:marBottom w:val="0"/>
      <w:divBdr>
        <w:top w:val="none" w:sz="0" w:space="0" w:color="auto"/>
        <w:left w:val="none" w:sz="0" w:space="0" w:color="auto"/>
        <w:bottom w:val="none" w:sz="0" w:space="0" w:color="auto"/>
        <w:right w:val="none" w:sz="0" w:space="0" w:color="auto"/>
      </w:divBdr>
    </w:div>
    <w:div w:id="780026813">
      <w:bodyDiv w:val="1"/>
      <w:marLeft w:val="0"/>
      <w:marRight w:val="0"/>
      <w:marTop w:val="0"/>
      <w:marBottom w:val="0"/>
      <w:divBdr>
        <w:top w:val="none" w:sz="0" w:space="0" w:color="auto"/>
        <w:left w:val="none" w:sz="0" w:space="0" w:color="auto"/>
        <w:bottom w:val="none" w:sz="0" w:space="0" w:color="auto"/>
        <w:right w:val="none" w:sz="0" w:space="0" w:color="auto"/>
      </w:divBdr>
    </w:div>
    <w:div w:id="780226620">
      <w:bodyDiv w:val="1"/>
      <w:marLeft w:val="0"/>
      <w:marRight w:val="0"/>
      <w:marTop w:val="0"/>
      <w:marBottom w:val="0"/>
      <w:divBdr>
        <w:top w:val="none" w:sz="0" w:space="0" w:color="auto"/>
        <w:left w:val="none" w:sz="0" w:space="0" w:color="auto"/>
        <w:bottom w:val="none" w:sz="0" w:space="0" w:color="auto"/>
        <w:right w:val="none" w:sz="0" w:space="0" w:color="auto"/>
      </w:divBdr>
    </w:div>
    <w:div w:id="781194491">
      <w:bodyDiv w:val="1"/>
      <w:marLeft w:val="0"/>
      <w:marRight w:val="0"/>
      <w:marTop w:val="0"/>
      <w:marBottom w:val="0"/>
      <w:divBdr>
        <w:top w:val="none" w:sz="0" w:space="0" w:color="auto"/>
        <w:left w:val="none" w:sz="0" w:space="0" w:color="auto"/>
        <w:bottom w:val="none" w:sz="0" w:space="0" w:color="auto"/>
        <w:right w:val="none" w:sz="0" w:space="0" w:color="auto"/>
      </w:divBdr>
    </w:div>
    <w:div w:id="781387823">
      <w:bodyDiv w:val="1"/>
      <w:marLeft w:val="0"/>
      <w:marRight w:val="0"/>
      <w:marTop w:val="0"/>
      <w:marBottom w:val="0"/>
      <w:divBdr>
        <w:top w:val="none" w:sz="0" w:space="0" w:color="auto"/>
        <w:left w:val="none" w:sz="0" w:space="0" w:color="auto"/>
        <w:bottom w:val="none" w:sz="0" w:space="0" w:color="auto"/>
        <w:right w:val="none" w:sz="0" w:space="0" w:color="auto"/>
      </w:divBdr>
    </w:div>
    <w:div w:id="782188725">
      <w:bodyDiv w:val="1"/>
      <w:marLeft w:val="0"/>
      <w:marRight w:val="0"/>
      <w:marTop w:val="0"/>
      <w:marBottom w:val="0"/>
      <w:divBdr>
        <w:top w:val="none" w:sz="0" w:space="0" w:color="auto"/>
        <w:left w:val="none" w:sz="0" w:space="0" w:color="auto"/>
        <w:bottom w:val="none" w:sz="0" w:space="0" w:color="auto"/>
        <w:right w:val="none" w:sz="0" w:space="0" w:color="auto"/>
      </w:divBdr>
    </w:div>
    <w:div w:id="782963546">
      <w:bodyDiv w:val="1"/>
      <w:marLeft w:val="0"/>
      <w:marRight w:val="0"/>
      <w:marTop w:val="0"/>
      <w:marBottom w:val="0"/>
      <w:divBdr>
        <w:top w:val="none" w:sz="0" w:space="0" w:color="auto"/>
        <w:left w:val="none" w:sz="0" w:space="0" w:color="auto"/>
        <w:bottom w:val="none" w:sz="0" w:space="0" w:color="auto"/>
        <w:right w:val="none" w:sz="0" w:space="0" w:color="auto"/>
      </w:divBdr>
    </w:div>
    <w:div w:id="783158238">
      <w:bodyDiv w:val="1"/>
      <w:marLeft w:val="0"/>
      <w:marRight w:val="0"/>
      <w:marTop w:val="0"/>
      <w:marBottom w:val="0"/>
      <w:divBdr>
        <w:top w:val="none" w:sz="0" w:space="0" w:color="auto"/>
        <w:left w:val="none" w:sz="0" w:space="0" w:color="auto"/>
        <w:bottom w:val="none" w:sz="0" w:space="0" w:color="auto"/>
        <w:right w:val="none" w:sz="0" w:space="0" w:color="auto"/>
      </w:divBdr>
    </w:div>
    <w:div w:id="783966220">
      <w:bodyDiv w:val="1"/>
      <w:marLeft w:val="0"/>
      <w:marRight w:val="0"/>
      <w:marTop w:val="0"/>
      <w:marBottom w:val="0"/>
      <w:divBdr>
        <w:top w:val="none" w:sz="0" w:space="0" w:color="auto"/>
        <w:left w:val="none" w:sz="0" w:space="0" w:color="auto"/>
        <w:bottom w:val="none" w:sz="0" w:space="0" w:color="auto"/>
        <w:right w:val="none" w:sz="0" w:space="0" w:color="auto"/>
      </w:divBdr>
    </w:div>
    <w:div w:id="785005821">
      <w:bodyDiv w:val="1"/>
      <w:marLeft w:val="0"/>
      <w:marRight w:val="0"/>
      <w:marTop w:val="0"/>
      <w:marBottom w:val="0"/>
      <w:divBdr>
        <w:top w:val="none" w:sz="0" w:space="0" w:color="auto"/>
        <w:left w:val="none" w:sz="0" w:space="0" w:color="auto"/>
        <w:bottom w:val="none" w:sz="0" w:space="0" w:color="auto"/>
        <w:right w:val="none" w:sz="0" w:space="0" w:color="auto"/>
      </w:divBdr>
    </w:div>
    <w:div w:id="785074908">
      <w:bodyDiv w:val="1"/>
      <w:marLeft w:val="0"/>
      <w:marRight w:val="0"/>
      <w:marTop w:val="0"/>
      <w:marBottom w:val="0"/>
      <w:divBdr>
        <w:top w:val="none" w:sz="0" w:space="0" w:color="auto"/>
        <w:left w:val="none" w:sz="0" w:space="0" w:color="auto"/>
        <w:bottom w:val="none" w:sz="0" w:space="0" w:color="auto"/>
        <w:right w:val="none" w:sz="0" w:space="0" w:color="auto"/>
      </w:divBdr>
    </w:div>
    <w:div w:id="785781375">
      <w:bodyDiv w:val="1"/>
      <w:marLeft w:val="0"/>
      <w:marRight w:val="0"/>
      <w:marTop w:val="0"/>
      <w:marBottom w:val="0"/>
      <w:divBdr>
        <w:top w:val="none" w:sz="0" w:space="0" w:color="auto"/>
        <w:left w:val="none" w:sz="0" w:space="0" w:color="auto"/>
        <w:bottom w:val="none" w:sz="0" w:space="0" w:color="auto"/>
        <w:right w:val="none" w:sz="0" w:space="0" w:color="auto"/>
      </w:divBdr>
    </w:div>
    <w:div w:id="786774047">
      <w:bodyDiv w:val="1"/>
      <w:marLeft w:val="0"/>
      <w:marRight w:val="0"/>
      <w:marTop w:val="0"/>
      <w:marBottom w:val="0"/>
      <w:divBdr>
        <w:top w:val="none" w:sz="0" w:space="0" w:color="auto"/>
        <w:left w:val="none" w:sz="0" w:space="0" w:color="auto"/>
        <w:bottom w:val="none" w:sz="0" w:space="0" w:color="auto"/>
        <w:right w:val="none" w:sz="0" w:space="0" w:color="auto"/>
      </w:divBdr>
      <w:divsChild>
        <w:div w:id="810945879">
          <w:marLeft w:val="480"/>
          <w:marRight w:val="0"/>
          <w:marTop w:val="0"/>
          <w:marBottom w:val="0"/>
          <w:divBdr>
            <w:top w:val="none" w:sz="0" w:space="0" w:color="auto"/>
            <w:left w:val="none" w:sz="0" w:space="0" w:color="auto"/>
            <w:bottom w:val="none" w:sz="0" w:space="0" w:color="auto"/>
            <w:right w:val="none" w:sz="0" w:space="0" w:color="auto"/>
          </w:divBdr>
        </w:div>
        <w:div w:id="843206992">
          <w:marLeft w:val="480"/>
          <w:marRight w:val="0"/>
          <w:marTop w:val="0"/>
          <w:marBottom w:val="0"/>
          <w:divBdr>
            <w:top w:val="none" w:sz="0" w:space="0" w:color="auto"/>
            <w:left w:val="none" w:sz="0" w:space="0" w:color="auto"/>
            <w:bottom w:val="none" w:sz="0" w:space="0" w:color="auto"/>
            <w:right w:val="none" w:sz="0" w:space="0" w:color="auto"/>
          </w:divBdr>
        </w:div>
        <w:div w:id="1390376931">
          <w:marLeft w:val="480"/>
          <w:marRight w:val="0"/>
          <w:marTop w:val="0"/>
          <w:marBottom w:val="0"/>
          <w:divBdr>
            <w:top w:val="none" w:sz="0" w:space="0" w:color="auto"/>
            <w:left w:val="none" w:sz="0" w:space="0" w:color="auto"/>
            <w:bottom w:val="none" w:sz="0" w:space="0" w:color="auto"/>
            <w:right w:val="none" w:sz="0" w:space="0" w:color="auto"/>
          </w:divBdr>
        </w:div>
        <w:div w:id="1000963011">
          <w:marLeft w:val="480"/>
          <w:marRight w:val="0"/>
          <w:marTop w:val="0"/>
          <w:marBottom w:val="0"/>
          <w:divBdr>
            <w:top w:val="none" w:sz="0" w:space="0" w:color="auto"/>
            <w:left w:val="none" w:sz="0" w:space="0" w:color="auto"/>
            <w:bottom w:val="none" w:sz="0" w:space="0" w:color="auto"/>
            <w:right w:val="none" w:sz="0" w:space="0" w:color="auto"/>
          </w:divBdr>
        </w:div>
        <w:div w:id="1920018400">
          <w:marLeft w:val="480"/>
          <w:marRight w:val="0"/>
          <w:marTop w:val="0"/>
          <w:marBottom w:val="0"/>
          <w:divBdr>
            <w:top w:val="none" w:sz="0" w:space="0" w:color="auto"/>
            <w:left w:val="none" w:sz="0" w:space="0" w:color="auto"/>
            <w:bottom w:val="none" w:sz="0" w:space="0" w:color="auto"/>
            <w:right w:val="none" w:sz="0" w:space="0" w:color="auto"/>
          </w:divBdr>
        </w:div>
        <w:div w:id="1623684115">
          <w:marLeft w:val="480"/>
          <w:marRight w:val="0"/>
          <w:marTop w:val="0"/>
          <w:marBottom w:val="0"/>
          <w:divBdr>
            <w:top w:val="none" w:sz="0" w:space="0" w:color="auto"/>
            <w:left w:val="none" w:sz="0" w:space="0" w:color="auto"/>
            <w:bottom w:val="none" w:sz="0" w:space="0" w:color="auto"/>
            <w:right w:val="none" w:sz="0" w:space="0" w:color="auto"/>
          </w:divBdr>
        </w:div>
        <w:div w:id="819541540">
          <w:marLeft w:val="480"/>
          <w:marRight w:val="0"/>
          <w:marTop w:val="0"/>
          <w:marBottom w:val="0"/>
          <w:divBdr>
            <w:top w:val="none" w:sz="0" w:space="0" w:color="auto"/>
            <w:left w:val="none" w:sz="0" w:space="0" w:color="auto"/>
            <w:bottom w:val="none" w:sz="0" w:space="0" w:color="auto"/>
            <w:right w:val="none" w:sz="0" w:space="0" w:color="auto"/>
          </w:divBdr>
        </w:div>
        <w:div w:id="1600790978">
          <w:marLeft w:val="480"/>
          <w:marRight w:val="0"/>
          <w:marTop w:val="0"/>
          <w:marBottom w:val="0"/>
          <w:divBdr>
            <w:top w:val="none" w:sz="0" w:space="0" w:color="auto"/>
            <w:left w:val="none" w:sz="0" w:space="0" w:color="auto"/>
            <w:bottom w:val="none" w:sz="0" w:space="0" w:color="auto"/>
            <w:right w:val="none" w:sz="0" w:space="0" w:color="auto"/>
          </w:divBdr>
        </w:div>
        <w:div w:id="518735308">
          <w:marLeft w:val="480"/>
          <w:marRight w:val="0"/>
          <w:marTop w:val="0"/>
          <w:marBottom w:val="0"/>
          <w:divBdr>
            <w:top w:val="none" w:sz="0" w:space="0" w:color="auto"/>
            <w:left w:val="none" w:sz="0" w:space="0" w:color="auto"/>
            <w:bottom w:val="none" w:sz="0" w:space="0" w:color="auto"/>
            <w:right w:val="none" w:sz="0" w:space="0" w:color="auto"/>
          </w:divBdr>
        </w:div>
        <w:div w:id="753821886">
          <w:marLeft w:val="480"/>
          <w:marRight w:val="0"/>
          <w:marTop w:val="0"/>
          <w:marBottom w:val="0"/>
          <w:divBdr>
            <w:top w:val="none" w:sz="0" w:space="0" w:color="auto"/>
            <w:left w:val="none" w:sz="0" w:space="0" w:color="auto"/>
            <w:bottom w:val="none" w:sz="0" w:space="0" w:color="auto"/>
            <w:right w:val="none" w:sz="0" w:space="0" w:color="auto"/>
          </w:divBdr>
        </w:div>
        <w:div w:id="1794205972">
          <w:marLeft w:val="480"/>
          <w:marRight w:val="0"/>
          <w:marTop w:val="0"/>
          <w:marBottom w:val="0"/>
          <w:divBdr>
            <w:top w:val="none" w:sz="0" w:space="0" w:color="auto"/>
            <w:left w:val="none" w:sz="0" w:space="0" w:color="auto"/>
            <w:bottom w:val="none" w:sz="0" w:space="0" w:color="auto"/>
            <w:right w:val="none" w:sz="0" w:space="0" w:color="auto"/>
          </w:divBdr>
        </w:div>
        <w:div w:id="1655992088">
          <w:marLeft w:val="480"/>
          <w:marRight w:val="0"/>
          <w:marTop w:val="0"/>
          <w:marBottom w:val="0"/>
          <w:divBdr>
            <w:top w:val="none" w:sz="0" w:space="0" w:color="auto"/>
            <w:left w:val="none" w:sz="0" w:space="0" w:color="auto"/>
            <w:bottom w:val="none" w:sz="0" w:space="0" w:color="auto"/>
            <w:right w:val="none" w:sz="0" w:space="0" w:color="auto"/>
          </w:divBdr>
        </w:div>
        <w:div w:id="82799161">
          <w:marLeft w:val="480"/>
          <w:marRight w:val="0"/>
          <w:marTop w:val="0"/>
          <w:marBottom w:val="0"/>
          <w:divBdr>
            <w:top w:val="none" w:sz="0" w:space="0" w:color="auto"/>
            <w:left w:val="none" w:sz="0" w:space="0" w:color="auto"/>
            <w:bottom w:val="none" w:sz="0" w:space="0" w:color="auto"/>
            <w:right w:val="none" w:sz="0" w:space="0" w:color="auto"/>
          </w:divBdr>
        </w:div>
        <w:div w:id="1377850975">
          <w:marLeft w:val="480"/>
          <w:marRight w:val="0"/>
          <w:marTop w:val="0"/>
          <w:marBottom w:val="0"/>
          <w:divBdr>
            <w:top w:val="none" w:sz="0" w:space="0" w:color="auto"/>
            <w:left w:val="none" w:sz="0" w:space="0" w:color="auto"/>
            <w:bottom w:val="none" w:sz="0" w:space="0" w:color="auto"/>
            <w:right w:val="none" w:sz="0" w:space="0" w:color="auto"/>
          </w:divBdr>
        </w:div>
        <w:div w:id="1947107254">
          <w:marLeft w:val="480"/>
          <w:marRight w:val="0"/>
          <w:marTop w:val="0"/>
          <w:marBottom w:val="0"/>
          <w:divBdr>
            <w:top w:val="none" w:sz="0" w:space="0" w:color="auto"/>
            <w:left w:val="none" w:sz="0" w:space="0" w:color="auto"/>
            <w:bottom w:val="none" w:sz="0" w:space="0" w:color="auto"/>
            <w:right w:val="none" w:sz="0" w:space="0" w:color="auto"/>
          </w:divBdr>
        </w:div>
        <w:div w:id="667750997">
          <w:marLeft w:val="480"/>
          <w:marRight w:val="0"/>
          <w:marTop w:val="0"/>
          <w:marBottom w:val="0"/>
          <w:divBdr>
            <w:top w:val="none" w:sz="0" w:space="0" w:color="auto"/>
            <w:left w:val="none" w:sz="0" w:space="0" w:color="auto"/>
            <w:bottom w:val="none" w:sz="0" w:space="0" w:color="auto"/>
            <w:right w:val="none" w:sz="0" w:space="0" w:color="auto"/>
          </w:divBdr>
        </w:div>
        <w:div w:id="931008339">
          <w:marLeft w:val="480"/>
          <w:marRight w:val="0"/>
          <w:marTop w:val="0"/>
          <w:marBottom w:val="0"/>
          <w:divBdr>
            <w:top w:val="none" w:sz="0" w:space="0" w:color="auto"/>
            <w:left w:val="none" w:sz="0" w:space="0" w:color="auto"/>
            <w:bottom w:val="none" w:sz="0" w:space="0" w:color="auto"/>
            <w:right w:val="none" w:sz="0" w:space="0" w:color="auto"/>
          </w:divBdr>
        </w:div>
        <w:div w:id="1485854397">
          <w:marLeft w:val="480"/>
          <w:marRight w:val="0"/>
          <w:marTop w:val="0"/>
          <w:marBottom w:val="0"/>
          <w:divBdr>
            <w:top w:val="none" w:sz="0" w:space="0" w:color="auto"/>
            <w:left w:val="none" w:sz="0" w:space="0" w:color="auto"/>
            <w:bottom w:val="none" w:sz="0" w:space="0" w:color="auto"/>
            <w:right w:val="none" w:sz="0" w:space="0" w:color="auto"/>
          </w:divBdr>
        </w:div>
        <w:div w:id="766391070">
          <w:marLeft w:val="480"/>
          <w:marRight w:val="0"/>
          <w:marTop w:val="0"/>
          <w:marBottom w:val="0"/>
          <w:divBdr>
            <w:top w:val="none" w:sz="0" w:space="0" w:color="auto"/>
            <w:left w:val="none" w:sz="0" w:space="0" w:color="auto"/>
            <w:bottom w:val="none" w:sz="0" w:space="0" w:color="auto"/>
            <w:right w:val="none" w:sz="0" w:space="0" w:color="auto"/>
          </w:divBdr>
        </w:div>
        <w:div w:id="2016221055">
          <w:marLeft w:val="480"/>
          <w:marRight w:val="0"/>
          <w:marTop w:val="0"/>
          <w:marBottom w:val="0"/>
          <w:divBdr>
            <w:top w:val="none" w:sz="0" w:space="0" w:color="auto"/>
            <w:left w:val="none" w:sz="0" w:space="0" w:color="auto"/>
            <w:bottom w:val="none" w:sz="0" w:space="0" w:color="auto"/>
            <w:right w:val="none" w:sz="0" w:space="0" w:color="auto"/>
          </w:divBdr>
        </w:div>
        <w:div w:id="1871183900">
          <w:marLeft w:val="480"/>
          <w:marRight w:val="0"/>
          <w:marTop w:val="0"/>
          <w:marBottom w:val="0"/>
          <w:divBdr>
            <w:top w:val="none" w:sz="0" w:space="0" w:color="auto"/>
            <w:left w:val="none" w:sz="0" w:space="0" w:color="auto"/>
            <w:bottom w:val="none" w:sz="0" w:space="0" w:color="auto"/>
            <w:right w:val="none" w:sz="0" w:space="0" w:color="auto"/>
          </w:divBdr>
        </w:div>
        <w:div w:id="1262953780">
          <w:marLeft w:val="480"/>
          <w:marRight w:val="0"/>
          <w:marTop w:val="0"/>
          <w:marBottom w:val="0"/>
          <w:divBdr>
            <w:top w:val="none" w:sz="0" w:space="0" w:color="auto"/>
            <w:left w:val="none" w:sz="0" w:space="0" w:color="auto"/>
            <w:bottom w:val="none" w:sz="0" w:space="0" w:color="auto"/>
            <w:right w:val="none" w:sz="0" w:space="0" w:color="auto"/>
          </w:divBdr>
        </w:div>
      </w:divsChild>
    </w:div>
    <w:div w:id="788086150">
      <w:bodyDiv w:val="1"/>
      <w:marLeft w:val="0"/>
      <w:marRight w:val="0"/>
      <w:marTop w:val="0"/>
      <w:marBottom w:val="0"/>
      <w:divBdr>
        <w:top w:val="none" w:sz="0" w:space="0" w:color="auto"/>
        <w:left w:val="none" w:sz="0" w:space="0" w:color="auto"/>
        <w:bottom w:val="none" w:sz="0" w:space="0" w:color="auto"/>
        <w:right w:val="none" w:sz="0" w:space="0" w:color="auto"/>
      </w:divBdr>
    </w:div>
    <w:div w:id="788671861">
      <w:bodyDiv w:val="1"/>
      <w:marLeft w:val="0"/>
      <w:marRight w:val="0"/>
      <w:marTop w:val="0"/>
      <w:marBottom w:val="0"/>
      <w:divBdr>
        <w:top w:val="none" w:sz="0" w:space="0" w:color="auto"/>
        <w:left w:val="none" w:sz="0" w:space="0" w:color="auto"/>
        <w:bottom w:val="none" w:sz="0" w:space="0" w:color="auto"/>
        <w:right w:val="none" w:sz="0" w:space="0" w:color="auto"/>
      </w:divBdr>
    </w:div>
    <w:div w:id="790636876">
      <w:bodyDiv w:val="1"/>
      <w:marLeft w:val="0"/>
      <w:marRight w:val="0"/>
      <w:marTop w:val="0"/>
      <w:marBottom w:val="0"/>
      <w:divBdr>
        <w:top w:val="none" w:sz="0" w:space="0" w:color="auto"/>
        <w:left w:val="none" w:sz="0" w:space="0" w:color="auto"/>
        <w:bottom w:val="none" w:sz="0" w:space="0" w:color="auto"/>
        <w:right w:val="none" w:sz="0" w:space="0" w:color="auto"/>
      </w:divBdr>
    </w:div>
    <w:div w:id="791048702">
      <w:bodyDiv w:val="1"/>
      <w:marLeft w:val="0"/>
      <w:marRight w:val="0"/>
      <w:marTop w:val="0"/>
      <w:marBottom w:val="0"/>
      <w:divBdr>
        <w:top w:val="none" w:sz="0" w:space="0" w:color="auto"/>
        <w:left w:val="none" w:sz="0" w:space="0" w:color="auto"/>
        <w:bottom w:val="none" w:sz="0" w:space="0" w:color="auto"/>
        <w:right w:val="none" w:sz="0" w:space="0" w:color="auto"/>
      </w:divBdr>
    </w:div>
    <w:div w:id="793602606">
      <w:bodyDiv w:val="1"/>
      <w:marLeft w:val="0"/>
      <w:marRight w:val="0"/>
      <w:marTop w:val="0"/>
      <w:marBottom w:val="0"/>
      <w:divBdr>
        <w:top w:val="none" w:sz="0" w:space="0" w:color="auto"/>
        <w:left w:val="none" w:sz="0" w:space="0" w:color="auto"/>
        <w:bottom w:val="none" w:sz="0" w:space="0" w:color="auto"/>
        <w:right w:val="none" w:sz="0" w:space="0" w:color="auto"/>
      </w:divBdr>
    </w:div>
    <w:div w:id="794101308">
      <w:bodyDiv w:val="1"/>
      <w:marLeft w:val="0"/>
      <w:marRight w:val="0"/>
      <w:marTop w:val="0"/>
      <w:marBottom w:val="0"/>
      <w:divBdr>
        <w:top w:val="none" w:sz="0" w:space="0" w:color="auto"/>
        <w:left w:val="none" w:sz="0" w:space="0" w:color="auto"/>
        <w:bottom w:val="none" w:sz="0" w:space="0" w:color="auto"/>
        <w:right w:val="none" w:sz="0" w:space="0" w:color="auto"/>
      </w:divBdr>
    </w:div>
    <w:div w:id="794711746">
      <w:bodyDiv w:val="1"/>
      <w:marLeft w:val="0"/>
      <w:marRight w:val="0"/>
      <w:marTop w:val="0"/>
      <w:marBottom w:val="0"/>
      <w:divBdr>
        <w:top w:val="none" w:sz="0" w:space="0" w:color="auto"/>
        <w:left w:val="none" w:sz="0" w:space="0" w:color="auto"/>
        <w:bottom w:val="none" w:sz="0" w:space="0" w:color="auto"/>
        <w:right w:val="none" w:sz="0" w:space="0" w:color="auto"/>
      </w:divBdr>
    </w:div>
    <w:div w:id="795215296">
      <w:bodyDiv w:val="1"/>
      <w:marLeft w:val="0"/>
      <w:marRight w:val="0"/>
      <w:marTop w:val="0"/>
      <w:marBottom w:val="0"/>
      <w:divBdr>
        <w:top w:val="none" w:sz="0" w:space="0" w:color="auto"/>
        <w:left w:val="none" w:sz="0" w:space="0" w:color="auto"/>
        <w:bottom w:val="none" w:sz="0" w:space="0" w:color="auto"/>
        <w:right w:val="none" w:sz="0" w:space="0" w:color="auto"/>
      </w:divBdr>
      <w:divsChild>
        <w:div w:id="1157377888">
          <w:marLeft w:val="480"/>
          <w:marRight w:val="0"/>
          <w:marTop w:val="0"/>
          <w:marBottom w:val="0"/>
          <w:divBdr>
            <w:top w:val="none" w:sz="0" w:space="0" w:color="auto"/>
            <w:left w:val="none" w:sz="0" w:space="0" w:color="auto"/>
            <w:bottom w:val="none" w:sz="0" w:space="0" w:color="auto"/>
            <w:right w:val="none" w:sz="0" w:space="0" w:color="auto"/>
          </w:divBdr>
        </w:div>
        <w:div w:id="144323081">
          <w:marLeft w:val="480"/>
          <w:marRight w:val="0"/>
          <w:marTop w:val="0"/>
          <w:marBottom w:val="0"/>
          <w:divBdr>
            <w:top w:val="none" w:sz="0" w:space="0" w:color="auto"/>
            <w:left w:val="none" w:sz="0" w:space="0" w:color="auto"/>
            <w:bottom w:val="none" w:sz="0" w:space="0" w:color="auto"/>
            <w:right w:val="none" w:sz="0" w:space="0" w:color="auto"/>
          </w:divBdr>
        </w:div>
        <w:div w:id="342900347">
          <w:marLeft w:val="480"/>
          <w:marRight w:val="0"/>
          <w:marTop w:val="0"/>
          <w:marBottom w:val="0"/>
          <w:divBdr>
            <w:top w:val="none" w:sz="0" w:space="0" w:color="auto"/>
            <w:left w:val="none" w:sz="0" w:space="0" w:color="auto"/>
            <w:bottom w:val="none" w:sz="0" w:space="0" w:color="auto"/>
            <w:right w:val="none" w:sz="0" w:space="0" w:color="auto"/>
          </w:divBdr>
        </w:div>
        <w:div w:id="494226981">
          <w:marLeft w:val="480"/>
          <w:marRight w:val="0"/>
          <w:marTop w:val="0"/>
          <w:marBottom w:val="0"/>
          <w:divBdr>
            <w:top w:val="none" w:sz="0" w:space="0" w:color="auto"/>
            <w:left w:val="none" w:sz="0" w:space="0" w:color="auto"/>
            <w:bottom w:val="none" w:sz="0" w:space="0" w:color="auto"/>
            <w:right w:val="none" w:sz="0" w:space="0" w:color="auto"/>
          </w:divBdr>
        </w:div>
        <w:div w:id="217936067">
          <w:marLeft w:val="480"/>
          <w:marRight w:val="0"/>
          <w:marTop w:val="0"/>
          <w:marBottom w:val="0"/>
          <w:divBdr>
            <w:top w:val="none" w:sz="0" w:space="0" w:color="auto"/>
            <w:left w:val="none" w:sz="0" w:space="0" w:color="auto"/>
            <w:bottom w:val="none" w:sz="0" w:space="0" w:color="auto"/>
            <w:right w:val="none" w:sz="0" w:space="0" w:color="auto"/>
          </w:divBdr>
        </w:div>
        <w:div w:id="402266689">
          <w:marLeft w:val="480"/>
          <w:marRight w:val="0"/>
          <w:marTop w:val="0"/>
          <w:marBottom w:val="0"/>
          <w:divBdr>
            <w:top w:val="none" w:sz="0" w:space="0" w:color="auto"/>
            <w:left w:val="none" w:sz="0" w:space="0" w:color="auto"/>
            <w:bottom w:val="none" w:sz="0" w:space="0" w:color="auto"/>
            <w:right w:val="none" w:sz="0" w:space="0" w:color="auto"/>
          </w:divBdr>
        </w:div>
        <w:div w:id="1093939202">
          <w:marLeft w:val="480"/>
          <w:marRight w:val="0"/>
          <w:marTop w:val="0"/>
          <w:marBottom w:val="0"/>
          <w:divBdr>
            <w:top w:val="none" w:sz="0" w:space="0" w:color="auto"/>
            <w:left w:val="none" w:sz="0" w:space="0" w:color="auto"/>
            <w:bottom w:val="none" w:sz="0" w:space="0" w:color="auto"/>
            <w:right w:val="none" w:sz="0" w:space="0" w:color="auto"/>
          </w:divBdr>
        </w:div>
        <w:div w:id="1679120347">
          <w:marLeft w:val="480"/>
          <w:marRight w:val="0"/>
          <w:marTop w:val="0"/>
          <w:marBottom w:val="0"/>
          <w:divBdr>
            <w:top w:val="none" w:sz="0" w:space="0" w:color="auto"/>
            <w:left w:val="none" w:sz="0" w:space="0" w:color="auto"/>
            <w:bottom w:val="none" w:sz="0" w:space="0" w:color="auto"/>
            <w:right w:val="none" w:sz="0" w:space="0" w:color="auto"/>
          </w:divBdr>
        </w:div>
        <w:div w:id="18507190">
          <w:marLeft w:val="480"/>
          <w:marRight w:val="0"/>
          <w:marTop w:val="0"/>
          <w:marBottom w:val="0"/>
          <w:divBdr>
            <w:top w:val="none" w:sz="0" w:space="0" w:color="auto"/>
            <w:left w:val="none" w:sz="0" w:space="0" w:color="auto"/>
            <w:bottom w:val="none" w:sz="0" w:space="0" w:color="auto"/>
            <w:right w:val="none" w:sz="0" w:space="0" w:color="auto"/>
          </w:divBdr>
        </w:div>
        <w:div w:id="707950722">
          <w:marLeft w:val="480"/>
          <w:marRight w:val="0"/>
          <w:marTop w:val="0"/>
          <w:marBottom w:val="0"/>
          <w:divBdr>
            <w:top w:val="none" w:sz="0" w:space="0" w:color="auto"/>
            <w:left w:val="none" w:sz="0" w:space="0" w:color="auto"/>
            <w:bottom w:val="none" w:sz="0" w:space="0" w:color="auto"/>
            <w:right w:val="none" w:sz="0" w:space="0" w:color="auto"/>
          </w:divBdr>
        </w:div>
        <w:div w:id="1012881386">
          <w:marLeft w:val="480"/>
          <w:marRight w:val="0"/>
          <w:marTop w:val="0"/>
          <w:marBottom w:val="0"/>
          <w:divBdr>
            <w:top w:val="none" w:sz="0" w:space="0" w:color="auto"/>
            <w:left w:val="none" w:sz="0" w:space="0" w:color="auto"/>
            <w:bottom w:val="none" w:sz="0" w:space="0" w:color="auto"/>
            <w:right w:val="none" w:sz="0" w:space="0" w:color="auto"/>
          </w:divBdr>
        </w:div>
        <w:div w:id="1588997604">
          <w:marLeft w:val="480"/>
          <w:marRight w:val="0"/>
          <w:marTop w:val="0"/>
          <w:marBottom w:val="0"/>
          <w:divBdr>
            <w:top w:val="none" w:sz="0" w:space="0" w:color="auto"/>
            <w:left w:val="none" w:sz="0" w:space="0" w:color="auto"/>
            <w:bottom w:val="none" w:sz="0" w:space="0" w:color="auto"/>
            <w:right w:val="none" w:sz="0" w:space="0" w:color="auto"/>
          </w:divBdr>
        </w:div>
        <w:div w:id="417680914">
          <w:marLeft w:val="480"/>
          <w:marRight w:val="0"/>
          <w:marTop w:val="0"/>
          <w:marBottom w:val="0"/>
          <w:divBdr>
            <w:top w:val="none" w:sz="0" w:space="0" w:color="auto"/>
            <w:left w:val="none" w:sz="0" w:space="0" w:color="auto"/>
            <w:bottom w:val="none" w:sz="0" w:space="0" w:color="auto"/>
            <w:right w:val="none" w:sz="0" w:space="0" w:color="auto"/>
          </w:divBdr>
        </w:div>
        <w:div w:id="970794022">
          <w:marLeft w:val="480"/>
          <w:marRight w:val="0"/>
          <w:marTop w:val="0"/>
          <w:marBottom w:val="0"/>
          <w:divBdr>
            <w:top w:val="none" w:sz="0" w:space="0" w:color="auto"/>
            <w:left w:val="none" w:sz="0" w:space="0" w:color="auto"/>
            <w:bottom w:val="none" w:sz="0" w:space="0" w:color="auto"/>
            <w:right w:val="none" w:sz="0" w:space="0" w:color="auto"/>
          </w:divBdr>
        </w:div>
        <w:div w:id="1587299415">
          <w:marLeft w:val="480"/>
          <w:marRight w:val="0"/>
          <w:marTop w:val="0"/>
          <w:marBottom w:val="0"/>
          <w:divBdr>
            <w:top w:val="none" w:sz="0" w:space="0" w:color="auto"/>
            <w:left w:val="none" w:sz="0" w:space="0" w:color="auto"/>
            <w:bottom w:val="none" w:sz="0" w:space="0" w:color="auto"/>
            <w:right w:val="none" w:sz="0" w:space="0" w:color="auto"/>
          </w:divBdr>
        </w:div>
        <w:div w:id="1247837213">
          <w:marLeft w:val="480"/>
          <w:marRight w:val="0"/>
          <w:marTop w:val="0"/>
          <w:marBottom w:val="0"/>
          <w:divBdr>
            <w:top w:val="none" w:sz="0" w:space="0" w:color="auto"/>
            <w:left w:val="none" w:sz="0" w:space="0" w:color="auto"/>
            <w:bottom w:val="none" w:sz="0" w:space="0" w:color="auto"/>
            <w:right w:val="none" w:sz="0" w:space="0" w:color="auto"/>
          </w:divBdr>
        </w:div>
        <w:div w:id="288098280">
          <w:marLeft w:val="480"/>
          <w:marRight w:val="0"/>
          <w:marTop w:val="0"/>
          <w:marBottom w:val="0"/>
          <w:divBdr>
            <w:top w:val="none" w:sz="0" w:space="0" w:color="auto"/>
            <w:left w:val="none" w:sz="0" w:space="0" w:color="auto"/>
            <w:bottom w:val="none" w:sz="0" w:space="0" w:color="auto"/>
            <w:right w:val="none" w:sz="0" w:space="0" w:color="auto"/>
          </w:divBdr>
        </w:div>
        <w:div w:id="1792741225">
          <w:marLeft w:val="480"/>
          <w:marRight w:val="0"/>
          <w:marTop w:val="0"/>
          <w:marBottom w:val="0"/>
          <w:divBdr>
            <w:top w:val="none" w:sz="0" w:space="0" w:color="auto"/>
            <w:left w:val="none" w:sz="0" w:space="0" w:color="auto"/>
            <w:bottom w:val="none" w:sz="0" w:space="0" w:color="auto"/>
            <w:right w:val="none" w:sz="0" w:space="0" w:color="auto"/>
          </w:divBdr>
        </w:div>
        <w:div w:id="1231111373">
          <w:marLeft w:val="480"/>
          <w:marRight w:val="0"/>
          <w:marTop w:val="0"/>
          <w:marBottom w:val="0"/>
          <w:divBdr>
            <w:top w:val="none" w:sz="0" w:space="0" w:color="auto"/>
            <w:left w:val="none" w:sz="0" w:space="0" w:color="auto"/>
            <w:bottom w:val="none" w:sz="0" w:space="0" w:color="auto"/>
            <w:right w:val="none" w:sz="0" w:space="0" w:color="auto"/>
          </w:divBdr>
        </w:div>
        <w:div w:id="34962562">
          <w:marLeft w:val="480"/>
          <w:marRight w:val="0"/>
          <w:marTop w:val="0"/>
          <w:marBottom w:val="0"/>
          <w:divBdr>
            <w:top w:val="none" w:sz="0" w:space="0" w:color="auto"/>
            <w:left w:val="none" w:sz="0" w:space="0" w:color="auto"/>
            <w:bottom w:val="none" w:sz="0" w:space="0" w:color="auto"/>
            <w:right w:val="none" w:sz="0" w:space="0" w:color="auto"/>
          </w:divBdr>
        </w:div>
      </w:divsChild>
    </w:div>
    <w:div w:id="795219592">
      <w:bodyDiv w:val="1"/>
      <w:marLeft w:val="0"/>
      <w:marRight w:val="0"/>
      <w:marTop w:val="0"/>
      <w:marBottom w:val="0"/>
      <w:divBdr>
        <w:top w:val="none" w:sz="0" w:space="0" w:color="auto"/>
        <w:left w:val="none" w:sz="0" w:space="0" w:color="auto"/>
        <w:bottom w:val="none" w:sz="0" w:space="0" w:color="auto"/>
        <w:right w:val="none" w:sz="0" w:space="0" w:color="auto"/>
      </w:divBdr>
    </w:div>
    <w:div w:id="795487677">
      <w:bodyDiv w:val="1"/>
      <w:marLeft w:val="0"/>
      <w:marRight w:val="0"/>
      <w:marTop w:val="0"/>
      <w:marBottom w:val="0"/>
      <w:divBdr>
        <w:top w:val="none" w:sz="0" w:space="0" w:color="auto"/>
        <w:left w:val="none" w:sz="0" w:space="0" w:color="auto"/>
        <w:bottom w:val="none" w:sz="0" w:space="0" w:color="auto"/>
        <w:right w:val="none" w:sz="0" w:space="0" w:color="auto"/>
      </w:divBdr>
    </w:div>
    <w:div w:id="796608601">
      <w:bodyDiv w:val="1"/>
      <w:marLeft w:val="0"/>
      <w:marRight w:val="0"/>
      <w:marTop w:val="0"/>
      <w:marBottom w:val="0"/>
      <w:divBdr>
        <w:top w:val="none" w:sz="0" w:space="0" w:color="auto"/>
        <w:left w:val="none" w:sz="0" w:space="0" w:color="auto"/>
        <w:bottom w:val="none" w:sz="0" w:space="0" w:color="auto"/>
        <w:right w:val="none" w:sz="0" w:space="0" w:color="auto"/>
      </w:divBdr>
    </w:div>
    <w:div w:id="798645554">
      <w:bodyDiv w:val="1"/>
      <w:marLeft w:val="0"/>
      <w:marRight w:val="0"/>
      <w:marTop w:val="0"/>
      <w:marBottom w:val="0"/>
      <w:divBdr>
        <w:top w:val="none" w:sz="0" w:space="0" w:color="auto"/>
        <w:left w:val="none" w:sz="0" w:space="0" w:color="auto"/>
        <w:bottom w:val="none" w:sz="0" w:space="0" w:color="auto"/>
        <w:right w:val="none" w:sz="0" w:space="0" w:color="auto"/>
      </w:divBdr>
    </w:div>
    <w:div w:id="798837853">
      <w:bodyDiv w:val="1"/>
      <w:marLeft w:val="0"/>
      <w:marRight w:val="0"/>
      <w:marTop w:val="0"/>
      <w:marBottom w:val="0"/>
      <w:divBdr>
        <w:top w:val="none" w:sz="0" w:space="0" w:color="auto"/>
        <w:left w:val="none" w:sz="0" w:space="0" w:color="auto"/>
        <w:bottom w:val="none" w:sz="0" w:space="0" w:color="auto"/>
        <w:right w:val="none" w:sz="0" w:space="0" w:color="auto"/>
      </w:divBdr>
      <w:divsChild>
        <w:div w:id="1863468632">
          <w:marLeft w:val="480"/>
          <w:marRight w:val="0"/>
          <w:marTop w:val="0"/>
          <w:marBottom w:val="0"/>
          <w:divBdr>
            <w:top w:val="none" w:sz="0" w:space="0" w:color="auto"/>
            <w:left w:val="none" w:sz="0" w:space="0" w:color="auto"/>
            <w:bottom w:val="none" w:sz="0" w:space="0" w:color="auto"/>
            <w:right w:val="none" w:sz="0" w:space="0" w:color="auto"/>
          </w:divBdr>
        </w:div>
        <w:div w:id="612900738">
          <w:marLeft w:val="480"/>
          <w:marRight w:val="0"/>
          <w:marTop w:val="0"/>
          <w:marBottom w:val="0"/>
          <w:divBdr>
            <w:top w:val="none" w:sz="0" w:space="0" w:color="auto"/>
            <w:left w:val="none" w:sz="0" w:space="0" w:color="auto"/>
            <w:bottom w:val="none" w:sz="0" w:space="0" w:color="auto"/>
            <w:right w:val="none" w:sz="0" w:space="0" w:color="auto"/>
          </w:divBdr>
        </w:div>
        <w:div w:id="212690931">
          <w:marLeft w:val="480"/>
          <w:marRight w:val="0"/>
          <w:marTop w:val="0"/>
          <w:marBottom w:val="0"/>
          <w:divBdr>
            <w:top w:val="none" w:sz="0" w:space="0" w:color="auto"/>
            <w:left w:val="none" w:sz="0" w:space="0" w:color="auto"/>
            <w:bottom w:val="none" w:sz="0" w:space="0" w:color="auto"/>
            <w:right w:val="none" w:sz="0" w:space="0" w:color="auto"/>
          </w:divBdr>
        </w:div>
        <w:div w:id="123735705">
          <w:marLeft w:val="480"/>
          <w:marRight w:val="0"/>
          <w:marTop w:val="0"/>
          <w:marBottom w:val="0"/>
          <w:divBdr>
            <w:top w:val="none" w:sz="0" w:space="0" w:color="auto"/>
            <w:left w:val="none" w:sz="0" w:space="0" w:color="auto"/>
            <w:bottom w:val="none" w:sz="0" w:space="0" w:color="auto"/>
            <w:right w:val="none" w:sz="0" w:space="0" w:color="auto"/>
          </w:divBdr>
        </w:div>
        <w:div w:id="1858153605">
          <w:marLeft w:val="480"/>
          <w:marRight w:val="0"/>
          <w:marTop w:val="0"/>
          <w:marBottom w:val="0"/>
          <w:divBdr>
            <w:top w:val="none" w:sz="0" w:space="0" w:color="auto"/>
            <w:left w:val="none" w:sz="0" w:space="0" w:color="auto"/>
            <w:bottom w:val="none" w:sz="0" w:space="0" w:color="auto"/>
            <w:right w:val="none" w:sz="0" w:space="0" w:color="auto"/>
          </w:divBdr>
        </w:div>
        <w:div w:id="2043288033">
          <w:marLeft w:val="480"/>
          <w:marRight w:val="0"/>
          <w:marTop w:val="0"/>
          <w:marBottom w:val="0"/>
          <w:divBdr>
            <w:top w:val="none" w:sz="0" w:space="0" w:color="auto"/>
            <w:left w:val="none" w:sz="0" w:space="0" w:color="auto"/>
            <w:bottom w:val="none" w:sz="0" w:space="0" w:color="auto"/>
            <w:right w:val="none" w:sz="0" w:space="0" w:color="auto"/>
          </w:divBdr>
        </w:div>
        <w:div w:id="246353364">
          <w:marLeft w:val="480"/>
          <w:marRight w:val="0"/>
          <w:marTop w:val="0"/>
          <w:marBottom w:val="0"/>
          <w:divBdr>
            <w:top w:val="none" w:sz="0" w:space="0" w:color="auto"/>
            <w:left w:val="none" w:sz="0" w:space="0" w:color="auto"/>
            <w:bottom w:val="none" w:sz="0" w:space="0" w:color="auto"/>
            <w:right w:val="none" w:sz="0" w:space="0" w:color="auto"/>
          </w:divBdr>
        </w:div>
        <w:div w:id="1124076930">
          <w:marLeft w:val="480"/>
          <w:marRight w:val="0"/>
          <w:marTop w:val="0"/>
          <w:marBottom w:val="0"/>
          <w:divBdr>
            <w:top w:val="none" w:sz="0" w:space="0" w:color="auto"/>
            <w:left w:val="none" w:sz="0" w:space="0" w:color="auto"/>
            <w:bottom w:val="none" w:sz="0" w:space="0" w:color="auto"/>
            <w:right w:val="none" w:sz="0" w:space="0" w:color="auto"/>
          </w:divBdr>
        </w:div>
        <w:div w:id="497574096">
          <w:marLeft w:val="480"/>
          <w:marRight w:val="0"/>
          <w:marTop w:val="0"/>
          <w:marBottom w:val="0"/>
          <w:divBdr>
            <w:top w:val="none" w:sz="0" w:space="0" w:color="auto"/>
            <w:left w:val="none" w:sz="0" w:space="0" w:color="auto"/>
            <w:bottom w:val="none" w:sz="0" w:space="0" w:color="auto"/>
            <w:right w:val="none" w:sz="0" w:space="0" w:color="auto"/>
          </w:divBdr>
        </w:div>
        <w:div w:id="504370364">
          <w:marLeft w:val="480"/>
          <w:marRight w:val="0"/>
          <w:marTop w:val="0"/>
          <w:marBottom w:val="0"/>
          <w:divBdr>
            <w:top w:val="none" w:sz="0" w:space="0" w:color="auto"/>
            <w:left w:val="none" w:sz="0" w:space="0" w:color="auto"/>
            <w:bottom w:val="none" w:sz="0" w:space="0" w:color="auto"/>
            <w:right w:val="none" w:sz="0" w:space="0" w:color="auto"/>
          </w:divBdr>
        </w:div>
        <w:div w:id="1420519884">
          <w:marLeft w:val="480"/>
          <w:marRight w:val="0"/>
          <w:marTop w:val="0"/>
          <w:marBottom w:val="0"/>
          <w:divBdr>
            <w:top w:val="none" w:sz="0" w:space="0" w:color="auto"/>
            <w:left w:val="none" w:sz="0" w:space="0" w:color="auto"/>
            <w:bottom w:val="none" w:sz="0" w:space="0" w:color="auto"/>
            <w:right w:val="none" w:sz="0" w:space="0" w:color="auto"/>
          </w:divBdr>
        </w:div>
        <w:div w:id="714768184">
          <w:marLeft w:val="480"/>
          <w:marRight w:val="0"/>
          <w:marTop w:val="0"/>
          <w:marBottom w:val="0"/>
          <w:divBdr>
            <w:top w:val="none" w:sz="0" w:space="0" w:color="auto"/>
            <w:left w:val="none" w:sz="0" w:space="0" w:color="auto"/>
            <w:bottom w:val="none" w:sz="0" w:space="0" w:color="auto"/>
            <w:right w:val="none" w:sz="0" w:space="0" w:color="auto"/>
          </w:divBdr>
        </w:div>
        <w:div w:id="1739130828">
          <w:marLeft w:val="480"/>
          <w:marRight w:val="0"/>
          <w:marTop w:val="0"/>
          <w:marBottom w:val="0"/>
          <w:divBdr>
            <w:top w:val="none" w:sz="0" w:space="0" w:color="auto"/>
            <w:left w:val="none" w:sz="0" w:space="0" w:color="auto"/>
            <w:bottom w:val="none" w:sz="0" w:space="0" w:color="auto"/>
            <w:right w:val="none" w:sz="0" w:space="0" w:color="auto"/>
          </w:divBdr>
        </w:div>
        <w:div w:id="1665668554">
          <w:marLeft w:val="480"/>
          <w:marRight w:val="0"/>
          <w:marTop w:val="0"/>
          <w:marBottom w:val="0"/>
          <w:divBdr>
            <w:top w:val="none" w:sz="0" w:space="0" w:color="auto"/>
            <w:left w:val="none" w:sz="0" w:space="0" w:color="auto"/>
            <w:bottom w:val="none" w:sz="0" w:space="0" w:color="auto"/>
            <w:right w:val="none" w:sz="0" w:space="0" w:color="auto"/>
          </w:divBdr>
        </w:div>
        <w:div w:id="547760816">
          <w:marLeft w:val="480"/>
          <w:marRight w:val="0"/>
          <w:marTop w:val="0"/>
          <w:marBottom w:val="0"/>
          <w:divBdr>
            <w:top w:val="none" w:sz="0" w:space="0" w:color="auto"/>
            <w:left w:val="none" w:sz="0" w:space="0" w:color="auto"/>
            <w:bottom w:val="none" w:sz="0" w:space="0" w:color="auto"/>
            <w:right w:val="none" w:sz="0" w:space="0" w:color="auto"/>
          </w:divBdr>
        </w:div>
        <w:div w:id="1326740647">
          <w:marLeft w:val="480"/>
          <w:marRight w:val="0"/>
          <w:marTop w:val="0"/>
          <w:marBottom w:val="0"/>
          <w:divBdr>
            <w:top w:val="none" w:sz="0" w:space="0" w:color="auto"/>
            <w:left w:val="none" w:sz="0" w:space="0" w:color="auto"/>
            <w:bottom w:val="none" w:sz="0" w:space="0" w:color="auto"/>
            <w:right w:val="none" w:sz="0" w:space="0" w:color="auto"/>
          </w:divBdr>
        </w:div>
        <w:div w:id="1376812915">
          <w:marLeft w:val="480"/>
          <w:marRight w:val="0"/>
          <w:marTop w:val="0"/>
          <w:marBottom w:val="0"/>
          <w:divBdr>
            <w:top w:val="none" w:sz="0" w:space="0" w:color="auto"/>
            <w:left w:val="none" w:sz="0" w:space="0" w:color="auto"/>
            <w:bottom w:val="none" w:sz="0" w:space="0" w:color="auto"/>
            <w:right w:val="none" w:sz="0" w:space="0" w:color="auto"/>
          </w:divBdr>
        </w:div>
        <w:div w:id="730349121">
          <w:marLeft w:val="480"/>
          <w:marRight w:val="0"/>
          <w:marTop w:val="0"/>
          <w:marBottom w:val="0"/>
          <w:divBdr>
            <w:top w:val="none" w:sz="0" w:space="0" w:color="auto"/>
            <w:left w:val="none" w:sz="0" w:space="0" w:color="auto"/>
            <w:bottom w:val="none" w:sz="0" w:space="0" w:color="auto"/>
            <w:right w:val="none" w:sz="0" w:space="0" w:color="auto"/>
          </w:divBdr>
        </w:div>
        <w:div w:id="337387104">
          <w:marLeft w:val="480"/>
          <w:marRight w:val="0"/>
          <w:marTop w:val="0"/>
          <w:marBottom w:val="0"/>
          <w:divBdr>
            <w:top w:val="none" w:sz="0" w:space="0" w:color="auto"/>
            <w:left w:val="none" w:sz="0" w:space="0" w:color="auto"/>
            <w:bottom w:val="none" w:sz="0" w:space="0" w:color="auto"/>
            <w:right w:val="none" w:sz="0" w:space="0" w:color="auto"/>
          </w:divBdr>
        </w:div>
        <w:div w:id="1362853533">
          <w:marLeft w:val="480"/>
          <w:marRight w:val="0"/>
          <w:marTop w:val="0"/>
          <w:marBottom w:val="0"/>
          <w:divBdr>
            <w:top w:val="none" w:sz="0" w:space="0" w:color="auto"/>
            <w:left w:val="none" w:sz="0" w:space="0" w:color="auto"/>
            <w:bottom w:val="none" w:sz="0" w:space="0" w:color="auto"/>
            <w:right w:val="none" w:sz="0" w:space="0" w:color="auto"/>
          </w:divBdr>
        </w:div>
        <w:div w:id="1314410053">
          <w:marLeft w:val="480"/>
          <w:marRight w:val="0"/>
          <w:marTop w:val="0"/>
          <w:marBottom w:val="0"/>
          <w:divBdr>
            <w:top w:val="none" w:sz="0" w:space="0" w:color="auto"/>
            <w:left w:val="none" w:sz="0" w:space="0" w:color="auto"/>
            <w:bottom w:val="none" w:sz="0" w:space="0" w:color="auto"/>
            <w:right w:val="none" w:sz="0" w:space="0" w:color="auto"/>
          </w:divBdr>
        </w:div>
        <w:div w:id="662858925">
          <w:marLeft w:val="480"/>
          <w:marRight w:val="0"/>
          <w:marTop w:val="0"/>
          <w:marBottom w:val="0"/>
          <w:divBdr>
            <w:top w:val="none" w:sz="0" w:space="0" w:color="auto"/>
            <w:left w:val="none" w:sz="0" w:space="0" w:color="auto"/>
            <w:bottom w:val="none" w:sz="0" w:space="0" w:color="auto"/>
            <w:right w:val="none" w:sz="0" w:space="0" w:color="auto"/>
          </w:divBdr>
        </w:div>
        <w:div w:id="1028722933">
          <w:marLeft w:val="480"/>
          <w:marRight w:val="0"/>
          <w:marTop w:val="0"/>
          <w:marBottom w:val="0"/>
          <w:divBdr>
            <w:top w:val="none" w:sz="0" w:space="0" w:color="auto"/>
            <w:left w:val="none" w:sz="0" w:space="0" w:color="auto"/>
            <w:bottom w:val="none" w:sz="0" w:space="0" w:color="auto"/>
            <w:right w:val="none" w:sz="0" w:space="0" w:color="auto"/>
          </w:divBdr>
        </w:div>
        <w:div w:id="1139765459">
          <w:marLeft w:val="480"/>
          <w:marRight w:val="0"/>
          <w:marTop w:val="0"/>
          <w:marBottom w:val="0"/>
          <w:divBdr>
            <w:top w:val="none" w:sz="0" w:space="0" w:color="auto"/>
            <w:left w:val="none" w:sz="0" w:space="0" w:color="auto"/>
            <w:bottom w:val="none" w:sz="0" w:space="0" w:color="auto"/>
            <w:right w:val="none" w:sz="0" w:space="0" w:color="auto"/>
          </w:divBdr>
        </w:div>
        <w:div w:id="457142436">
          <w:marLeft w:val="480"/>
          <w:marRight w:val="0"/>
          <w:marTop w:val="0"/>
          <w:marBottom w:val="0"/>
          <w:divBdr>
            <w:top w:val="none" w:sz="0" w:space="0" w:color="auto"/>
            <w:left w:val="none" w:sz="0" w:space="0" w:color="auto"/>
            <w:bottom w:val="none" w:sz="0" w:space="0" w:color="auto"/>
            <w:right w:val="none" w:sz="0" w:space="0" w:color="auto"/>
          </w:divBdr>
        </w:div>
        <w:div w:id="851458341">
          <w:marLeft w:val="480"/>
          <w:marRight w:val="0"/>
          <w:marTop w:val="0"/>
          <w:marBottom w:val="0"/>
          <w:divBdr>
            <w:top w:val="none" w:sz="0" w:space="0" w:color="auto"/>
            <w:left w:val="none" w:sz="0" w:space="0" w:color="auto"/>
            <w:bottom w:val="none" w:sz="0" w:space="0" w:color="auto"/>
            <w:right w:val="none" w:sz="0" w:space="0" w:color="auto"/>
          </w:divBdr>
        </w:div>
        <w:div w:id="445775992">
          <w:marLeft w:val="480"/>
          <w:marRight w:val="0"/>
          <w:marTop w:val="0"/>
          <w:marBottom w:val="0"/>
          <w:divBdr>
            <w:top w:val="none" w:sz="0" w:space="0" w:color="auto"/>
            <w:left w:val="none" w:sz="0" w:space="0" w:color="auto"/>
            <w:bottom w:val="none" w:sz="0" w:space="0" w:color="auto"/>
            <w:right w:val="none" w:sz="0" w:space="0" w:color="auto"/>
          </w:divBdr>
        </w:div>
        <w:div w:id="1114833434">
          <w:marLeft w:val="480"/>
          <w:marRight w:val="0"/>
          <w:marTop w:val="0"/>
          <w:marBottom w:val="0"/>
          <w:divBdr>
            <w:top w:val="none" w:sz="0" w:space="0" w:color="auto"/>
            <w:left w:val="none" w:sz="0" w:space="0" w:color="auto"/>
            <w:bottom w:val="none" w:sz="0" w:space="0" w:color="auto"/>
            <w:right w:val="none" w:sz="0" w:space="0" w:color="auto"/>
          </w:divBdr>
        </w:div>
        <w:div w:id="822891439">
          <w:marLeft w:val="480"/>
          <w:marRight w:val="0"/>
          <w:marTop w:val="0"/>
          <w:marBottom w:val="0"/>
          <w:divBdr>
            <w:top w:val="none" w:sz="0" w:space="0" w:color="auto"/>
            <w:left w:val="none" w:sz="0" w:space="0" w:color="auto"/>
            <w:bottom w:val="none" w:sz="0" w:space="0" w:color="auto"/>
            <w:right w:val="none" w:sz="0" w:space="0" w:color="auto"/>
          </w:divBdr>
        </w:div>
        <w:div w:id="883446671">
          <w:marLeft w:val="480"/>
          <w:marRight w:val="0"/>
          <w:marTop w:val="0"/>
          <w:marBottom w:val="0"/>
          <w:divBdr>
            <w:top w:val="none" w:sz="0" w:space="0" w:color="auto"/>
            <w:left w:val="none" w:sz="0" w:space="0" w:color="auto"/>
            <w:bottom w:val="none" w:sz="0" w:space="0" w:color="auto"/>
            <w:right w:val="none" w:sz="0" w:space="0" w:color="auto"/>
          </w:divBdr>
        </w:div>
        <w:div w:id="767774077">
          <w:marLeft w:val="480"/>
          <w:marRight w:val="0"/>
          <w:marTop w:val="0"/>
          <w:marBottom w:val="0"/>
          <w:divBdr>
            <w:top w:val="none" w:sz="0" w:space="0" w:color="auto"/>
            <w:left w:val="none" w:sz="0" w:space="0" w:color="auto"/>
            <w:bottom w:val="none" w:sz="0" w:space="0" w:color="auto"/>
            <w:right w:val="none" w:sz="0" w:space="0" w:color="auto"/>
          </w:divBdr>
        </w:div>
        <w:div w:id="1840801884">
          <w:marLeft w:val="480"/>
          <w:marRight w:val="0"/>
          <w:marTop w:val="0"/>
          <w:marBottom w:val="0"/>
          <w:divBdr>
            <w:top w:val="none" w:sz="0" w:space="0" w:color="auto"/>
            <w:left w:val="none" w:sz="0" w:space="0" w:color="auto"/>
            <w:bottom w:val="none" w:sz="0" w:space="0" w:color="auto"/>
            <w:right w:val="none" w:sz="0" w:space="0" w:color="auto"/>
          </w:divBdr>
        </w:div>
        <w:div w:id="1610045255">
          <w:marLeft w:val="480"/>
          <w:marRight w:val="0"/>
          <w:marTop w:val="0"/>
          <w:marBottom w:val="0"/>
          <w:divBdr>
            <w:top w:val="none" w:sz="0" w:space="0" w:color="auto"/>
            <w:left w:val="none" w:sz="0" w:space="0" w:color="auto"/>
            <w:bottom w:val="none" w:sz="0" w:space="0" w:color="auto"/>
            <w:right w:val="none" w:sz="0" w:space="0" w:color="auto"/>
          </w:divBdr>
        </w:div>
        <w:div w:id="1342127655">
          <w:marLeft w:val="480"/>
          <w:marRight w:val="0"/>
          <w:marTop w:val="0"/>
          <w:marBottom w:val="0"/>
          <w:divBdr>
            <w:top w:val="none" w:sz="0" w:space="0" w:color="auto"/>
            <w:left w:val="none" w:sz="0" w:space="0" w:color="auto"/>
            <w:bottom w:val="none" w:sz="0" w:space="0" w:color="auto"/>
            <w:right w:val="none" w:sz="0" w:space="0" w:color="auto"/>
          </w:divBdr>
        </w:div>
        <w:div w:id="40251071">
          <w:marLeft w:val="480"/>
          <w:marRight w:val="0"/>
          <w:marTop w:val="0"/>
          <w:marBottom w:val="0"/>
          <w:divBdr>
            <w:top w:val="none" w:sz="0" w:space="0" w:color="auto"/>
            <w:left w:val="none" w:sz="0" w:space="0" w:color="auto"/>
            <w:bottom w:val="none" w:sz="0" w:space="0" w:color="auto"/>
            <w:right w:val="none" w:sz="0" w:space="0" w:color="auto"/>
          </w:divBdr>
        </w:div>
        <w:div w:id="1165895694">
          <w:marLeft w:val="480"/>
          <w:marRight w:val="0"/>
          <w:marTop w:val="0"/>
          <w:marBottom w:val="0"/>
          <w:divBdr>
            <w:top w:val="none" w:sz="0" w:space="0" w:color="auto"/>
            <w:left w:val="none" w:sz="0" w:space="0" w:color="auto"/>
            <w:bottom w:val="none" w:sz="0" w:space="0" w:color="auto"/>
            <w:right w:val="none" w:sz="0" w:space="0" w:color="auto"/>
          </w:divBdr>
        </w:div>
        <w:div w:id="62997399">
          <w:marLeft w:val="480"/>
          <w:marRight w:val="0"/>
          <w:marTop w:val="0"/>
          <w:marBottom w:val="0"/>
          <w:divBdr>
            <w:top w:val="none" w:sz="0" w:space="0" w:color="auto"/>
            <w:left w:val="none" w:sz="0" w:space="0" w:color="auto"/>
            <w:bottom w:val="none" w:sz="0" w:space="0" w:color="auto"/>
            <w:right w:val="none" w:sz="0" w:space="0" w:color="auto"/>
          </w:divBdr>
        </w:div>
        <w:div w:id="212153752">
          <w:marLeft w:val="480"/>
          <w:marRight w:val="0"/>
          <w:marTop w:val="0"/>
          <w:marBottom w:val="0"/>
          <w:divBdr>
            <w:top w:val="none" w:sz="0" w:space="0" w:color="auto"/>
            <w:left w:val="none" w:sz="0" w:space="0" w:color="auto"/>
            <w:bottom w:val="none" w:sz="0" w:space="0" w:color="auto"/>
            <w:right w:val="none" w:sz="0" w:space="0" w:color="auto"/>
          </w:divBdr>
        </w:div>
        <w:div w:id="1724518046">
          <w:marLeft w:val="480"/>
          <w:marRight w:val="0"/>
          <w:marTop w:val="0"/>
          <w:marBottom w:val="0"/>
          <w:divBdr>
            <w:top w:val="none" w:sz="0" w:space="0" w:color="auto"/>
            <w:left w:val="none" w:sz="0" w:space="0" w:color="auto"/>
            <w:bottom w:val="none" w:sz="0" w:space="0" w:color="auto"/>
            <w:right w:val="none" w:sz="0" w:space="0" w:color="auto"/>
          </w:divBdr>
        </w:div>
        <w:div w:id="2030907526">
          <w:marLeft w:val="480"/>
          <w:marRight w:val="0"/>
          <w:marTop w:val="0"/>
          <w:marBottom w:val="0"/>
          <w:divBdr>
            <w:top w:val="none" w:sz="0" w:space="0" w:color="auto"/>
            <w:left w:val="none" w:sz="0" w:space="0" w:color="auto"/>
            <w:bottom w:val="none" w:sz="0" w:space="0" w:color="auto"/>
            <w:right w:val="none" w:sz="0" w:space="0" w:color="auto"/>
          </w:divBdr>
        </w:div>
        <w:div w:id="804782934">
          <w:marLeft w:val="480"/>
          <w:marRight w:val="0"/>
          <w:marTop w:val="0"/>
          <w:marBottom w:val="0"/>
          <w:divBdr>
            <w:top w:val="none" w:sz="0" w:space="0" w:color="auto"/>
            <w:left w:val="none" w:sz="0" w:space="0" w:color="auto"/>
            <w:bottom w:val="none" w:sz="0" w:space="0" w:color="auto"/>
            <w:right w:val="none" w:sz="0" w:space="0" w:color="auto"/>
          </w:divBdr>
        </w:div>
      </w:divsChild>
    </w:div>
    <w:div w:id="798885017">
      <w:bodyDiv w:val="1"/>
      <w:marLeft w:val="0"/>
      <w:marRight w:val="0"/>
      <w:marTop w:val="0"/>
      <w:marBottom w:val="0"/>
      <w:divBdr>
        <w:top w:val="none" w:sz="0" w:space="0" w:color="auto"/>
        <w:left w:val="none" w:sz="0" w:space="0" w:color="auto"/>
        <w:bottom w:val="none" w:sz="0" w:space="0" w:color="auto"/>
        <w:right w:val="none" w:sz="0" w:space="0" w:color="auto"/>
      </w:divBdr>
    </w:div>
    <w:div w:id="800608952">
      <w:bodyDiv w:val="1"/>
      <w:marLeft w:val="0"/>
      <w:marRight w:val="0"/>
      <w:marTop w:val="0"/>
      <w:marBottom w:val="0"/>
      <w:divBdr>
        <w:top w:val="none" w:sz="0" w:space="0" w:color="auto"/>
        <w:left w:val="none" w:sz="0" w:space="0" w:color="auto"/>
        <w:bottom w:val="none" w:sz="0" w:space="0" w:color="auto"/>
        <w:right w:val="none" w:sz="0" w:space="0" w:color="auto"/>
      </w:divBdr>
    </w:div>
    <w:div w:id="800611095">
      <w:bodyDiv w:val="1"/>
      <w:marLeft w:val="0"/>
      <w:marRight w:val="0"/>
      <w:marTop w:val="0"/>
      <w:marBottom w:val="0"/>
      <w:divBdr>
        <w:top w:val="none" w:sz="0" w:space="0" w:color="auto"/>
        <w:left w:val="none" w:sz="0" w:space="0" w:color="auto"/>
        <w:bottom w:val="none" w:sz="0" w:space="0" w:color="auto"/>
        <w:right w:val="none" w:sz="0" w:space="0" w:color="auto"/>
      </w:divBdr>
    </w:div>
    <w:div w:id="800613189">
      <w:bodyDiv w:val="1"/>
      <w:marLeft w:val="0"/>
      <w:marRight w:val="0"/>
      <w:marTop w:val="0"/>
      <w:marBottom w:val="0"/>
      <w:divBdr>
        <w:top w:val="none" w:sz="0" w:space="0" w:color="auto"/>
        <w:left w:val="none" w:sz="0" w:space="0" w:color="auto"/>
        <w:bottom w:val="none" w:sz="0" w:space="0" w:color="auto"/>
        <w:right w:val="none" w:sz="0" w:space="0" w:color="auto"/>
      </w:divBdr>
    </w:div>
    <w:div w:id="800920130">
      <w:bodyDiv w:val="1"/>
      <w:marLeft w:val="0"/>
      <w:marRight w:val="0"/>
      <w:marTop w:val="0"/>
      <w:marBottom w:val="0"/>
      <w:divBdr>
        <w:top w:val="none" w:sz="0" w:space="0" w:color="auto"/>
        <w:left w:val="none" w:sz="0" w:space="0" w:color="auto"/>
        <w:bottom w:val="none" w:sz="0" w:space="0" w:color="auto"/>
        <w:right w:val="none" w:sz="0" w:space="0" w:color="auto"/>
      </w:divBdr>
    </w:div>
    <w:div w:id="801119129">
      <w:bodyDiv w:val="1"/>
      <w:marLeft w:val="0"/>
      <w:marRight w:val="0"/>
      <w:marTop w:val="0"/>
      <w:marBottom w:val="0"/>
      <w:divBdr>
        <w:top w:val="none" w:sz="0" w:space="0" w:color="auto"/>
        <w:left w:val="none" w:sz="0" w:space="0" w:color="auto"/>
        <w:bottom w:val="none" w:sz="0" w:space="0" w:color="auto"/>
        <w:right w:val="none" w:sz="0" w:space="0" w:color="auto"/>
      </w:divBdr>
    </w:div>
    <w:div w:id="801462463">
      <w:bodyDiv w:val="1"/>
      <w:marLeft w:val="0"/>
      <w:marRight w:val="0"/>
      <w:marTop w:val="0"/>
      <w:marBottom w:val="0"/>
      <w:divBdr>
        <w:top w:val="none" w:sz="0" w:space="0" w:color="auto"/>
        <w:left w:val="none" w:sz="0" w:space="0" w:color="auto"/>
        <w:bottom w:val="none" w:sz="0" w:space="0" w:color="auto"/>
        <w:right w:val="none" w:sz="0" w:space="0" w:color="auto"/>
      </w:divBdr>
    </w:div>
    <w:div w:id="801508399">
      <w:bodyDiv w:val="1"/>
      <w:marLeft w:val="0"/>
      <w:marRight w:val="0"/>
      <w:marTop w:val="0"/>
      <w:marBottom w:val="0"/>
      <w:divBdr>
        <w:top w:val="none" w:sz="0" w:space="0" w:color="auto"/>
        <w:left w:val="none" w:sz="0" w:space="0" w:color="auto"/>
        <w:bottom w:val="none" w:sz="0" w:space="0" w:color="auto"/>
        <w:right w:val="none" w:sz="0" w:space="0" w:color="auto"/>
      </w:divBdr>
      <w:divsChild>
        <w:div w:id="1136145896">
          <w:marLeft w:val="480"/>
          <w:marRight w:val="0"/>
          <w:marTop w:val="0"/>
          <w:marBottom w:val="0"/>
          <w:divBdr>
            <w:top w:val="none" w:sz="0" w:space="0" w:color="auto"/>
            <w:left w:val="none" w:sz="0" w:space="0" w:color="auto"/>
            <w:bottom w:val="none" w:sz="0" w:space="0" w:color="auto"/>
            <w:right w:val="none" w:sz="0" w:space="0" w:color="auto"/>
          </w:divBdr>
        </w:div>
        <w:div w:id="509485386">
          <w:marLeft w:val="480"/>
          <w:marRight w:val="0"/>
          <w:marTop w:val="0"/>
          <w:marBottom w:val="0"/>
          <w:divBdr>
            <w:top w:val="none" w:sz="0" w:space="0" w:color="auto"/>
            <w:left w:val="none" w:sz="0" w:space="0" w:color="auto"/>
            <w:bottom w:val="none" w:sz="0" w:space="0" w:color="auto"/>
            <w:right w:val="none" w:sz="0" w:space="0" w:color="auto"/>
          </w:divBdr>
        </w:div>
        <w:div w:id="841816644">
          <w:marLeft w:val="480"/>
          <w:marRight w:val="0"/>
          <w:marTop w:val="0"/>
          <w:marBottom w:val="0"/>
          <w:divBdr>
            <w:top w:val="none" w:sz="0" w:space="0" w:color="auto"/>
            <w:left w:val="none" w:sz="0" w:space="0" w:color="auto"/>
            <w:bottom w:val="none" w:sz="0" w:space="0" w:color="auto"/>
            <w:right w:val="none" w:sz="0" w:space="0" w:color="auto"/>
          </w:divBdr>
        </w:div>
        <w:div w:id="719399989">
          <w:marLeft w:val="480"/>
          <w:marRight w:val="0"/>
          <w:marTop w:val="0"/>
          <w:marBottom w:val="0"/>
          <w:divBdr>
            <w:top w:val="none" w:sz="0" w:space="0" w:color="auto"/>
            <w:left w:val="none" w:sz="0" w:space="0" w:color="auto"/>
            <w:bottom w:val="none" w:sz="0" w:space="0" w:color="auto"/>
            <w:right w:val="none" w:sz="0" w:space="0" w:color="auto"/>
          </w:divBdr>
        </w:div>
        <w:div w:id="22634493">
          <w:marLeft w:val="480"/>
          <w:marRight w:val="0"/>
          <w:marTop w:val="0"/>
          <w:marBottom w:val="0"/>
          <w:divBdr>
            <w:top w:val="none" w:sz="0" w:space="0" w:color="auto"/>
            <w:left w:val="none" w:sz="0" w:space="0" w:color="auto"/>
            <w:bottom w:val="none" w:sz="0" w:space="0" w:color="auto"/>
            <w:right w:val="none" w:sz="0" w:space="0" w:color="auto"/>
          </w:divBdr>
        </w:div>
        <w:div w:id="16737407">
          <w:marLeft w:val="480"/>
          <w:marRight w:val="0"/>
          <w:marTop w:val="0"/>
          <w:marBottom w:val="0"/>
          <w:divBdr>
            <w:top w:val="none" w:sz="0" w:space="0" w:color="auto"/>
            <w:left w:val="none" w:sz="0" w:space="0" w:color="auto"/>
            <w:bottom w:val="none" w:sz="0" w:space="0" w:color="auto"/>
            <w:right w:val="none" w:sz="0" w:space="0" w:color="auto"/>
          </w:divBdr>
        </w:div>
        <w:div w:id="2006737881">
          <w:marLeft w:val="480"/>
          <w:marRight w:val="0"/>
          <w:marTop w:val="0"/>
          <w:marBottom w:val="0"/>
          <w:divBdr>
            <w:top w:val="none" w:sz="0" w:space="0" w:color="auto"/>
            <w:left w:val="none" w:sz="0" w:space="0" w:color="auto"/>
            <w:bottom w:val="none" w:sz="0" w:space="0" w:color="auto"/>
            <w:right w:val="none" w:sz="0" w:space="0" w:color="auto"/>
          </w:divBdr>
        </w:div>
        <w:div w:id="445004224">
          <w:marLeft w:val="480"/>
          <w:marRight w:val="0"/>
          <w:marTop w:val="0"/>
          <w:marBottom w:val="0"/>
          <w:divBdr>
            <w:top w:val="none" w:sz="0" w:space="0" w:color="auto"/>
            <w:left w:val="none" w:sz="0" w:space="0" w:color="auto"/>
            <w:bottom w:val="none" w:sz="0" w:space="0" w:color="auto"/>
            <w:right w:val="none" w:sz="0" w:space="0" w:color="auto"/>
          </w:divBdr>
        </w:div>
        <w:div w:id="304354305">
          <w:marLeft w:val="480"/>
          <w:marRight w:val="0"/>
          <w:marTop w:val="0"/>
          <w:marBottom w:val="0"/>
          <w:divBdr>
            <w:top w:val="none" w:sz="0" w:space="0" w:color="auto"/>
            <w:left w:val="none" w:sz="0" w:space="0" w:color="auto"/>
            <w:bottom w:val="none" w:sz="0" w:space="0" w:color="auto"/>
            <w:right w:val="none" w:sz="0" w:space="0" w:color="auto"/>
          </w:divBdr>
        </w:div>
        <w:div w:id="1708138895">
          <w:marLeft w:val="480"/>
          <w:marRight w:val="0"/>
          <w:marTop w:val="0"/>
          <w:marBottom w:val="0"/>
          <w:divBdr>
            <w:top w:val="none" w:sz="0" w:space="0" w:color="auto"/>
            <w:left w:val="none" w:sz="0" w:space="0" w:color="auto"/>
            <w:bottom w:val="none" w:sz="0" w:space="0" w:color="auto"/>
            <w:right w:val="none" w:sz="0" w:space="0" w:color="auto"/>
          </w:divBdr>
        </w:div>
        <w:div w:id="1944192456">
          <w:marLeft w:val="480"/>
          <w:marRight w:val="0"/>
          <w:marTop w:val="0"/>
          <w:marBottom w:val="0"/>
          <w:divBdr>
            <w:top w:val="none" w:sz="0" w:space="0" w:color="auto"/>
            <w:left w:val="none" w:sz="0" w:space="0" w:color="auto"/>
            <w:bottom w:val="none" w:sz="0" w:space="0" w:color="auto"/>
            <w:right w:val="none" w:sz="0" w:space="0" w:color="auto"/>
          </w:divBdr>
        </w:div>
        <w:div w:id="1622951434">
          <w:marLeft w:val="480"/>
          <w:marRight w:val="0"/>
          <w:marTop w:val="0"/>
          <w:marBottom w:val="0"/>
          <w:divBdr>
            <w:top w:val="none" w:sz="0" w:space="0" w:color="auto"/>
            <w:left w:val="none" w:sz="0" w:space="0" w:color="auto"/>
            <w:bottom w:val="none" w:sz="0" w:space="0" w:color="auto"/>
            <w:right w:val="none" w:sz="0" w:space="0" w:color="auto"/>
          </w:divBdr>
        </w:div>
        <w:div w:id="2015918083">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518154596">
          <w:marLeft w:val="480"/>
          <w:marRight w:val="0"/>
          <w:marTop w:val="0"/>
          <w:marBottom w:val="0"/>
          <w:divBdr>
            <w:top w:val="none" w:sz="0" w:space="0" w:color="auto"/>
            <w:left w:val="none" w:sz="0" w:space="0" w:color="auto"/>
            <w:bottom w:val="none" w:sz="0" w:space="0" w:color="auto"/>
            <w:right w:val="none" w:sz="0" w:space="0" w:color="auto"/>
          </w:divBdr>
        </w:div>
        <w:div w:id="336468539">
          <w:marLeft w:val="480"/>
          <w:marRight w:val="0"/>
          <w:marTop w:val="0"/>
          <w:marBottom w:val="0"/>
          <w:divBdr>
            <w:top w:val="none" w:sz="0" w:space="0" w:color="auto"/>
            <w:left w:val="none" w:sz="0" w:space="0" w:color="auto"/>
            <w:bottom w:val="none" w:sz="0" w:space="0" w:color="auto"/>
            <w:right w:val="none" w:sz="0" w:space="0" w:color="auto"/>
          </w:divBdr>
        </w:div>
        <w:div w:id="1691953159">
          <w:marLeft w:val="480"/>
          <w:marRight w:val="0"/>
          <w:marTop w:val="0"/>
          <w:marBottom w:val="0"/>
          <w:divBdr>
            <w:top w:val="none" w:sz="0" w:space="0" w:color="auto"/>
            <w:left w:val="none" w:sz="0" w:space="0" w:color="auto"/>
            <w:bottom w:val="none" w:sz="0" w:space="0" w:color="auto"/>
            <w:right w:val="none" w:sz="0" w:space="0" w:color="auto"/>
          </w:divBdr>
        </w:div>
        <w:div w:id="556671283">
          <w:marLeft w:val="480"/>
          <w:marRight w:val="0"/>
          <w:marTop w:val="0"/>
          <w:marBottom w:val="0"/>
          <w:divBdr>
            <w:top w:val="none" w:sz="0" w:space="0" w:color="auto"/>
            <w:left w:val="none" w:sz="0" w:space="0" w:color="auto"/>
            <w:bottom w:val="none" w:sz="0" w:space="0" w:color="auto"/>
            <w:right w:val="none" w:sz="0" w:space="0" w:color="auto"/>
          </w:divBdr>
        </w:div>
        <w:div w:id="708189965">
          <w:marLeft w:val="480"/>
          <w:marRight w:val="0"/>
          <w:marTop w:val="0"/>
          <w:marBottom w:val="0"/>
          <w:divBdr>
            <w:top w:val="none" w:sz="0" w:space="0" w:color="auto"/>
            <w:left w:val="none" w:sz="0" w:space="0" w:color="auto"/>
            <w:bottom w:val="none" w:sz="0" w:space="0" w:color="auto"/>
            <w:right w:val="none" w:sz="0" w:space="0" w:color="auto"/>
          </w:divBdr>
        </w:div>
        <w:div w:id="1169170832">
          <w:marLeft w:val="480"/>
          <w:marRight w:val="0"/>
          <w:marTop w:val="0"/>
          <w:marBottom w:val="0"/>
          <w:divBdr>
            <w:top w:val="none" w:sz="0" w:space="0" w:color="auto"/>
            <w:left w:val="none" w:sz="0" w:space="0" w:color="auto"/>
            <w:bottom w:val="none" w:sz="0" w:space="0" w:color="auto"/>
            <w:right w:val="none" w:sz="0" w:space="0" w:color="auto"/>
          </w:divBdr>
        </w:div>
        <w:div w:id="835611435">
          <w:marLeft w:val="480"/>
          <w:marRight w:val="0"/>
          <w:marTop w:val="0"/>
          <w:marBottom w:val="0"/>
          <w:divBdr>
            <w:top w:val="none" w:sz="0" w:space="0" w:color="auto"/>
            <w:left w:val="none" w:sz="0" w:space="0" w:color="auto"/>
            <w:bottom w:val="none" w:sz="0" w:space="0" w:color="auto"/>
            <w:right w:val="none" w:sz="0" w:space="0" w:color="auto"/>
          </w:divBdr>
        </w:div>
        <w:div w:id="9068885">
          <w:marLeft w:val="480"/>
          <w:marRight w:val="0"/>
          <w:marTop w:val="0"/>
          <w:marBottom w:val="0"/>
          <w:divBdr>
            <w:top w:val="none" w:sz="0" w:space="0" w:color="auto"/>
            <w:left w:val="none" w:sz="0" w:space="0" w:color="auto"/>
            <w:bottom w:val="none" w:sz="0" w:space="0" w:color="auto"/>
            <w:right w:val="none" w:sz="0" w:space="0" w:color="auto"/>
          </w:divBdr>
        </w:div>
        <w:div w:id="277176667">
          <w:marLeft w:val="480"/>
          <w:marRight w:val="0"/>
          <w:marTop w:val="0"/>
          <w:marBottom w:val="0"/>
          <w:divBdr>
            <w:top w:val="none" w:sz="0" w:space="0" w:color="auto"/>
            <w:left w:val="none" w:sz="0" w:space="0" w:color="auto"/>
            <w:bottom w:val="none" w:sz="0" w:space="0" w:color="auto"/>
            <w:right w:val="none" w:sz="0" w:space="0" w:color="auto"/>
          </w:divBdr>
        </w:div>
        <w:div w:id="2111663428">
          <w:marLeft w:val="480"/>
          <w:marRight w:val="0"/>
          <w:marTop w:val="0"/>
          <w:marBottom w:val="0"/>
          <w:divBdr>
            <w:top w:val="none" w:sz="0" w:space="0" w:color="auto"/>
            <w:left w:val="none" w:sz="0" w:space="0" w:color="auto"/>
            <w:bottom w:val="none" w:sz="0" w:space="0" w:color="auto"/>
            <w:right w:val="none" w:sz="0" w:space="0" w:color="auto"/>
          </w:divBdr>
        </w:div>
        <w:div w:id="2118285011">
          <w:marLeft w:val="480"/>
          <w:marRight w:val="0"/>
          <w:marTop w:val="0"/>
          <w:marBottom w:val="0"/>
          <w:divBdr>
            <w:top w:val="none" w:sz="0" w:space="0" w:color="auto"/>
            <w:left w:val="none" w:sz="0" w:space="0" w:color="auto"/>
            <w:bottom w:val="none" w:sz="0" w:space="0" w:color="auto"/>
            <w:right w:val="none" w:sz="0" w:space="0" w:color="auto"/>
          </w:divBdr>
        </w:div>
        <w:div w:id="622462342">
          <w:marLeft w:val="480"/>
          <w:marRight w:val="0"/>
          <w:marTop w:val="0"/>
          <w:marBottom w:val="0"/>
          <w:divBdr>
            <w:top w:val="none" w:sz="0" w:space="0" w:color="auto"/>
            <w:left w:val="none" w:sz="0" w:space="0" w:color="auto"/>
            <w:bottom w:val="none" w:sz="0" w:space="0" w:color="auto"/>
            <w:right w:val="none" w:sz="0" w:space="0" w:color="auto"/>
          </w:divBdr>
        </w:div>
        <w:div w:id="1868911237">
          <w:marLeft w:val="480"/>
          <w:marRight w:val="0"/>
          <w:marTop w:val="0"/>
          <w:marBottom w:val="0"/>
          <w:divBdr>
            <w:top w:val="none" w:sz="0" w:space="0" w:color="auto"/>
            <w:left w:val="none" w:sz="0" w:space="0" w:color="auto"/>
            <w:bottom w:val="none" w:sz="0" w:space="0" w:color="auto"/>
            <w:right w:val="none" w:sz="0" w:space="0" w:color="auto"/>
          </w:divBdr>
        </w:div>
        <w:div w:id="1234973011">
          <w:marLeft w:val="480"/>
          <w:marRight w:val="0"/>
          <w:marTop w:val="0"/>
          <w:marBottom w:val="0"/>
          <w:divBdr>
            <w:top w:val="none" w:sz="0" w:space="0" w:color="auto"/>
            <w:left w:val="none" w:sz="0" w:space="0" w:color="auto"/>
            <w:bottom w:val="none" w:sz="0" w:space="0" w:color="auto"/>
            <w:right w:val="none" w:sz="0" w:space="0" w:color="auto"/>
          </w:divBdr>
        </w:div>
        <w:div w:id="1294822231">
          <w:marLeft w:val="480"/>
          <w:marRight w:val="0"/>
          <w:marTop w:val="0"/>
          <w:marBottom w:val="0"/>
          <w:divBdr>
            <w:top w:val="none" w:sz="0" w:space="0" w:color="auto"/>
            <w:left w:val="none" w:sz="0" w:space="0" w:color="auto"/>
            <w:bottom w:val="none" w:sz="0" w:space="0" w:color="auto"/>
            <w:right w:val="none" w:sz="0" w:space="0" w:color="auto"/>
          </w:divBdr>
        </w:div>
        <w:div w:id="367336964">
          <w:marLeft w:val="480"/>
          <w:marRight w:val="0"/>
          <w:marTop w:val="0"/>
          <w:marBottom w:val="0"/>
          <w:divBdr>
            <w:top w:val="none" w:sz="0" w:space="0" w:color="auto"/>
            <w:left w:val="none" w:sz="0" w:space="0" w:color="auto"/>
            <w:bottom w:val="none" w:sz="0" w:space="0" w:color="auto"/>
            <w:right w:val="none" w:sz="0" w:space="0" w:color="auto"/>
          </w:divBdr>
        </w:div>
        <w:div w:id="81924128">
          <w:marLeft w:val="480"/>
          <w:marRight w:val="0"/>
          <w:marTop w:val="0"/>
          <w:marBottom w:val="0"/>
          <w:divBdr>
            <w:top w:val="none" w:sz="0" w:space="0" w:color="auto"/>
            <w:left w:val="none" w:sz="0" w:space="0" w:color="auto"/>
            <w:bottom w:val="none" w:sz="0" w:space="0" w:color="auto"/>
            <w:right w:val="none" w:sz="0" w:space="0" w:color="auto"/>
          </w:divBdr>
        </w:div>
        <w:div w:id="787623149">
          <w:marLeft w:val="480"/>
          <w:marRight w:val="0"/>
          <w:marTop w:val="0"/>
          <w:marBottom w:val="0"/>
          <w:divBdr>
            <w:top w:val="none" w:sz="0" w:space="0" w:color="auto"/>
            <w:left w:val="none" w:sz="0" w:space="0" w:color="auto"/>
            <w:bottom w:val="none" w:sz="0" w:space="0" w:color="auto"/>
            <w:right w:val="none" w:sz="0" w:space="0" w:color="auto"/>
          </w:divBdr>
        </w:div>
        <w:div w:id="72318493">
          <w:marLeft w:val="480"/>
          <w:marRight w:val="0"/>
          <w:marTop w:val="0"/>
          <w:marBottom w:val="0"/>
          <w:divBdr>
            <w:top w:val="none" w:sz="0" w:space="0" w:color="auto"/>
            <w:left w:val="none" w:sz="0" w:space="0" w:color="auto"/>
            <w:bottom w:val="none" w:sz="0" w:space="0" w:color="auto"/>
            <w:right w:val="none" w:sz="0" w:space="0" w:color="auto"/>
          </w:divBdr>
        </w:div>
        <w:div w:id="1150366563">
          <w:marLeft w:val="480"/>
          <w:marRight w:val="0"/>
          <w:marTop w:val="0"/>
          <w:marBottom w:val="0"/>
          <w:divBdr>
            <w:top w:val="none" w:sz="0" w:space="0" w:color="auto"/>
            <w:left w:val="none" w:sz="0" w:space="0" w:color="auto"/>
            <w:bottom w:val="none" w:sz="0" w:space="0" w:color="auto"/>
            <w:right w:val="none" w:sz="0" w:space="0" w:color="auto"/>
          </w:divBdr>
        </w:div>
        <w:div w:id="1750495143">
          <w:marLeft w:val="480"/>
          <w:marRight w:val="0"/>
          <w:marTop w:val="0"/>
          <w:marBottom w:val="0"/>
          <w:divBdr>
            <w:top w:val="none" w:sz="0" w:space="0" w:color="auto"/>
            <w:left w:val="none" w:sz="0" w:space="0" w:color="auto"/>
            <w:bottom w:val="none" w:sz="0" w:space="0" w:color="auto"/>
            <w:right w:val="none" w:sz="0" w:space="0" w:color="auto"/>
          </w:divBdr>
        </w:div>
        <w:div w:id="1972511467">
          <w:marLeft w:val="480"/>
          <w:marRight w:val="0"/>
          <w:marTop w:val="0"/>
          <w:marBottom w:val="0"/>
          <w:divBdr>
            <w:top w:val="none" w:sz="0" w:space="0" w:color="auto"/>
            <w:left w:val="none" w:sz="0" w:space="0" w:color="auto"/>
            <w:bottom w:val="none" w:sz="0" w:space="0" w:color="auto"/>
            <w:right w:val="none" w:sz="0" w:space="0" w:color="auto"/>
          </w:divBdr>
        </w:div>
        <w:div w:id="435715289">
          <w:marLeft w:val="480"/>
          <w:marRight w:val="0"/>
          <w:marTop w:val="0"/>
          <w:marBottom w:val="0"/>
          <w:divBdr>
            <w:top w:val="none" w:sz="0" w:space="0" w:color="auto"/>
            <w:left w:val="none" w:sz="0" w:space="0" w:color="auto"/>
            <w:bottom w:val="none" w:sz="0" w:space="0" w:color="auto"/>
            <w:right w:val="none" w:sz="0" w:space="0" w:color="auto"/>
          </w:divBdr>
        </w:div>
        <w:div w:id="834954057">
          <w:marLeft w:val="480"/>
          <w:marRight w:val="0"/>
          <w:marTop w:val="0"/>
          <w:marBottom w:val="0"/>
          <w:divBdr>
            <w:top w:val="none" w:sz="0" w:space="0" w:color="auto"/>
            <w:left w:val="none" w:sz="0" w:space="0" w:color="auto"/>
            <w:bottom w:val="none" w:sz="0" w:space="0" w:color="auto"/>
            <w:right w:val="none" w:sz="0" w:space="0" w:color="auto"/>
          </w:divBdr>
        </w:div>
        <w:div w:id="205988325">
          <w:marLeft w:val="480"/>
          <w:marRight w:val="0"/>
          <w:marTop w:val="0"/>
          <w:marBottom w:val="0"/>
          <w:divBdr>
            <w:top w:val="none" w:sz="0" w:space="0" w:color="auto"/>
            <w:left w:val="none" w:sz="0" w:space="0" w:color="auto"/>
            <w:bottom w:val="none" w:sz="0" w:space="0" w:color="auto"/>
            <w:right w:val="none" w:sz="0" w:space="0" w:color="auto"/>
          </w:divBdr>
        </w:div>
        <w:div w:id="1490367812">
          <w:marLeft w:val="480"/>
          <w:marRight w:val="0"/>
          <w:marTop w:val="0"/>
          <w:marBottom w:val="0"/>
          <w:divBdr>
            <w:top w:val="none" w:sz="0" w:space="0" w:color="auto"/>
            <w:left w:val="none" w:sz="0" w:space="0" w:color="auto"/>
            <w:bottom w:val="none" w:sz="0" w:space="0" w:color="auto"/>
            <w:right w:val="none" w:sz="0" w:space="0" w:color="auto"/>
          </w:divBdr>
        </w:div>
        <w:div w:id="327908928">
          <w:marLeft w:val="480"/>
          <w:marRight w:val="0"/>
          <w:marTop w:val="0"/>
          <w:marBottom w:val="0"/>
          <w:divBdr>
            <w:top w:val="none" w:sz="0" w:space="0" w:color="auto"/>
            <w:left w:val="none" w:sz="0" w:space="0" w:color="auto"/>
            <w:bottom w:val="none" w:sz="0" w:space="0" w:color="auto"/>
            <w:right w:val="none" w:sz="0" w:space="0" w:color="auto"/>
          </w:divBdr>
        </w:div>
        <w:div w:id="463935311">
          <w:marLeft w:val="480"/>
          <w:marRight w:val="0"/>
          <w:marTop w:val="0"/>
          <w:marBottom w:val="0"/>
          <w:divBdr>
            <w:top w:val="none" w:sz="0" w:space="0" w:color="auto"/>
            <w:left w:val="none" w:sz="0" w:space="0" w:color="auto"/>
            <w:bottom w:val="none" w:sz="0" w:space="0" w:color="auto"/>
            <w:right w:val="none" w:sz="0" w:space="0" w:color="auto"/>
          </w:divBdr>
        </w:div>
      </w:divsChild>
    </w:div>
    <w:div w:id="802117781">
      <w:bodyDiv w:val="1"/>
      <w:marLeft w:val="0"/>
      <w:marRight w:val="0"/>
      <w:marTop w:val="0"/>
      <w:marBottom w:val="0"/>
      <w:divBdr>
        <w:top w:val="none" w:sz="0" w:space="0" w:color="auto"/>
        <w:left w:val="none" w:sz="0" w:space="0" w:color="auto"/>
        <w:bottom w:val="none" w:sz="0" w:space="0" w:color="auto"/>
        <w:right w:val="none" w:sz="0" w:space="0" w:color="auto"/>
      </w:divBdr>
    </w:div>
    <w:div w:id="802119713">
      <w:bodyDiv w:val="1"/>
      <w:marLeft w:val="0"/>
      <w:marRight w:val="0"/>
      <w:marTop w:val="0"/>
      <w:marBottom w:val="0"/>
      <w:divBdr>
        <w:top w:val="none" w:sz="0" w:space="0" w:color="auto"/>
        <w:left w:val="none" w:sz="0" w:space="0" w:color="auto"/>
        <w:bottom w:val="none" w:sz="0" w:space="0" w:color="auto"/>
        <w:right w:val="none" w:sz="0" w:space="0" w:color="auto"/>
      </w:divBdr>
    </w:div>
    <w:div w:id="802234331">
      <w:bodyDiv w:val="1"/>
      <w:marLeft w:val="0"/>
      <w:marRight w:val="0"/>
      <w:marTop w:val="0"/>
      <w:marBottom w:val="0"/>
      <w:divBdr>
        <w:top w:val="none" w:sz="0" w:space="0" w:color="auto"/>
        <w:left w:val="none" w:sz="0" w:space="0" w:color="auto"/>
        <w:bottom w:val="none" w:sz="0" w:space="0" w:color="auto"/>
        <w:right w:val="none" w:sz="0" w:space="0" w:color="auto"/>
      </w:divBdr>
    </w:div>
    <w:div w:id="802695637">
      <w:bodyDiv w:val="1"/>
      <w:marLeft w:val="0"/>
      <w:marRight w:val="0"/>
      <w:marTop w:val="0"/>
      <w:marBottom w:val="0"/>
      <w:divBdr>
        <w:top w:val="none" w:sz="0" w:space="0" w:color="auto"/>
        <w:left w:val="none" w:sz="0" w:space="0" w:color="auto"/>
        <w:bottom w:val="none" w:sz="0" w:space="0" w:color="auto"/>
        <w:right w:val="none" w:sz="0" w:space="0" w:color="auto"/>
      </w:divBdr>
    </w:div>
    <w:div w:id="803158355">
      <w:bodyDiv w:val="1"/>
      <w:marLeft w:val="0"/>
      <w:marRight w:val="0"/>
      <w:marTop w:val="0"/>
      <w:marBottom w:val="0"/>
      <w:divBdr>
        <w:top w:val="none" w:sz="0" w:space="0" w:color="auto"/>
        <w:left w:val="none" w:sz="0" w:space="0" w:color="auto"/>
        <w:bottom w:val="none" w:sz="0" w:space="0" w:color="auto"/>
        <w:right w:val="none" w:sz="0" w:space="0" w:color="auto"/>
      </w:divBdr>
    </w:div>
    <w:div w:id="804196178">
      <w:bodyDiv w:val="1"/>
      <w:marLeft w:val="0"/>
      <w:marRight w:val="0"/>
      <w:marTop w:val="0"/>
      <w:marBottom w:val="0"/>
      <w:divBdr>
        <w:top w:val="none" w:sz="0" w:space="0" w:color="auto"/>
        <w:left w:val="none" w:sz="0" w:space="0" w:color="auto"/>
        <w:bottom w:val="none" w:sz="0" w:space="0" w:color="auto"/>
        <w:right w:val="none" w:sz="0" w:space="0" w:color="auto"/>
      </w:divBdr>
    </w:div>
    <w:div w:id="805701123">
      <w:bodyDiv w:val="1"/>
      <w:marLeft w:val="0"/>
      <w:marRight w:val="0"/>
      <w:marTop w:val="0"/>
      <w:marBottom w:val="0"/>
      <w:divBdr>
        <w:top w:val="none" w:sz="0" w:space="0" w:color="auto"/>
        <w:left w:val="none" w:sz="0" w:space="0" w:color="auto"/>
        <w:bottom w:val="none" w:sz="0" w:space="0" w:color="auto"/>
        <w:right w:val="none" w:sz="0" w:space="0" w:color="auto"/>
      </w:divBdr>
    </w:div>
    <w:div w:id="805708920">
      <w:bodyDiv w:val="1"/>
      <w:marLeft w:val="0"/>
      <w:marRight w:val="0"/>
      <w:marTop w:val="0"/>
      <w:marBottom w:val="0"/>
      <w:divBdr>
        <w:top w:val="none" w:sz="0" w:space="0" w:color="auto"/>
        <w:left w:val="none" w:sz="0" w:space="0" w:color="auto"/>
        <w:bottom w:val="none" w:sz="0" w:space="0" w:color="auto"/>
        <w:right w:val="none" w:sz="0" w:space="0" w:color="auto"/>
      </w:divBdr>
      <w:divsChild>
        <w:div w:id="2025933785">
          <w:marLeft w:val="480"/>
          <w:marRight w:val="0"/>
          <w:marTop w:val="0"/>
          <w:marBottom w:val="0"/>
          <w:divBdr>
            <w:top w:val="none" w:sz="0" w:space="0" w:color="auto"/>
            <w:left w:val="none" w:sz="0" w:space="0" w:color="auto"/>
            <w:bottom w:val="none" w:sz="0" w:space="0" w:color="auto"/>
            <w:right w:val="none" w:sz="0" w:space="0" w:color="auto"/>
          </w:divBdr>
        </w:div>
        <w:div w:id="139466550">
          <w:marLeft w:val="480"/>
          <w:marRight w:val="0"/>
          <w:marTop w:val="0"/>
          <w:marBottom w:val="0"/>
          <w:divBdr>
            <w:top w:val="none" w:sz="0" w:space="0" w:color="auto"/>
            <w:left w:val="none" w:sz="0" w:space="0" w:color="auto"/>
            <w:bottom w:val="none" w:sz="0" w:space="0" w:color="auto"/>
            <w:right w:val="none" w:sz="0" w:space="0" w:color="auto"/>
          </w:divBdr>
        </w:div>
        <w:div w:id="1031498623">
          <w:marLeft w:val="480"/>
          <w:marRight w:val="0"/>
          <w:marTop w:val="0"/>
          <w:marBottom w:val="0"/>
          <w:divBdr>
            <w:top w:val="none" w:sz="0" w:space="0" w:color="auto"/>
            <w:left w:val="none" w:sz="0" w:space="0" w:color="auto"/>
            <w:bottom w:val="none" w:sz="0" w:space="0" w:color="auto"/>
            <w:right w:val="none" w:sz="0" w:space="0" w:color="auto"/>
          </w:divBdr>
        </w:div>
        <w:div w:id="1632440894">
          <w:marLeft w:val="480"/>
          <w:marRight w:val="0"/>
          <w:marTop w:val="0"/>
          <w:marBottom w:val="0"/>
          <w:divBdr>
            <w:top w:val="none" w:sz="0" w:space="0" w:color="auto"/>
            <w:left w:val="none" w:sz="0" w:space="0" w:color="auto"/>
            <w:bottom w:val="none" w:sz="0" w:space="0" w:color="auto"/>
            <w:right w:val="none" w:sz="0" w:space="0" w:color="auto"/>
          </w:divBdr>
        </w:div>
        <w:div w:id="522400062">
          <w:marLeft w:val="480"/>
          <w:marRight w:val="0"/>
          <w:marTop w:val="0"/>
          <w:marBottom w:val="0"/>
          <w:divBdr>
            <w:top w:val="none" w:sz="0" w:space="0" w:color="auto"/>
            <w:left w:val="none" w:sz="0" w:space="0" w:color="auto"/>
            <w:bottom w:val="none" w:sz="0" w:space="0" w:color="auto"/>
            <w:right w:val="none" w:sz="0" w:space="0" w:color="auto"/>
          </w:divBdr>
        </w:div>
        <w:div w:id="119569641">
          <w:marLeft w:val="480"/>
          <w:marRight w:val="0"/>
          <w:marTop w:val="0"/>
          <w:marBottom w:val="0"/>
          <w:divBdr>
            <w:top w:val="none" w:sz="0" w:space="0" w:color="auto"/>
            <w:left w:val="none" w:sz="0" w:space="0" w:color="auto"/>
            <w:bottom w:val="none" w:sz="0" w:space="0" w:color="auto"/>
            <w:right w:val="none" w:sz="0" w:space="0" w:color="auto"/>
          </w:divBdr>
        </w:div>
        <w:div w:id="486046943">
          <w:marLeft w:val="480"/>
          <w:marRight w:val="0"/>
          <w:marTop w:val="0"/>
          <w:marBottom w:val="0"/>
          <w:divBdr>
            <w:top w:val="none" w:sz="0" w:space="0" w:color="auto"/>
            <w:left w:val="none" w:sz="0" w:space="0" w:color="auto"/>
            <w:bottom w:val="none" w:sz="0" w:space="0" w:color="auto"/>
            <w:right w:val="none" w:sz="0" w:space="0" w:color="auto"/>
          </w:divBdr>
        </w:div>
        <w:div w:id="2127843634">
          <w:marLeft w:val="480"/>
          <w:marRight w:val="0"/>
          <w:marTop w:val="0"/>
          <w:marBottom w:val="0"/>
          <w:divBdr>
            <w:top w:val="none" w:sz="0" w:space="0" w:color="auto"/>
            <w:left w:val="none" w:sz="0" w:space="0" w:color="auto"/>
            <w:bottom w:val="none" w:sz="0" w:space="0" w:color="auto"/>
            <w:right w:val="none" w:sz="0" w:space="0" w:color="auto"/>
          </w:divBdr>
        </w:div>
        <w:div w:id="1108810734">
          <w:marLeft w:val="480"/>
          <w:marRight w:val="0"/>
          <w:marTop w:val="0"/>
          <w:marBottom w:val="0"/>
          <w:divBdr>
            <w:top w:val="none" w:sz="0" w:space="0" w:color="auto"/>
            <w:left w:val="none" w:sz="0" w:space="0" w:color="auto"/>
            <w:bottom w:val="none" w:sz="0" w:space="0" w:color="auto"/>
            <w:right w:val="none" w:sz="0" w:space="0" w:color="auto"/>
          </w:divBdr>
        </w:div>
        <w:div w:id="84425188">
          <w:marLeft w:val="480"/>
          <w:marRight w:val="0"/>
          <w:marTop w:val="0"/>
          <w:marBottom w:val="0"/>
          <w:divBdr>
            <w:top w:val="none" w:sz="0" w:space="0" w:color="auto"/>
            <w:left w:val="none" w:sz="0" w:space="0" w:color="auto"/>
            <w:bottom w:val="none" w:sz="0" w:space="0" w:color="auto"/>
            <w:right w:val="none" w:sz="0" w:space="0" w:color="auto"/>
          </w:divBdr>
        </w:div>
        <w:div w:id="1197087441">
          <w:marLeft w:val="480"/>
          <w:marRight w:val="0"/>
          <w:marTop w:val="0"/>
          <w:marBottom w:val="0"/>
          <w:divBdr>
            <w:top w:val="none" w:sz="0" w:space="0" w:color="auto"/>
            <w:left w:val="none" w:sz="0" w:space="0" w:color="auto"/>
            <w:bottom w:val="none" w:sz="0" w:space="0" w:color="auto"/>
            <w:right w:val="none" w:sz="0" w:space="0" w:color="auto"/>
          </w:divBdr>
        </w:div>
        <w:div w:id="2049866487">
          <w:marLeft w:val="480"/>
          <w:marRight w:val="0"/>
          <w:marTop w:val="0"/>
          <w:marBottom w:val="0"/>
          <w:divBdr>
            <w:top w:val="none" w:sz="0" w:space="0" w:color="auto"/>
            <w:left w:val="none" w:sz="0" w:space="0" w:color="auto"/>
            <w:bottom w:val="none" w:sz="0" w:space="0" w:color="auto"/>
            <w:right w:val="none" w:sz="0" w:space="0" w:color="auto"/>
          </w:divBdr>
        </w:div>
        <w:div w:id="307369357">
          <w:marLeft w:val="480"/>
          <w:marRight w:val="0"/>
          <w:marTop w:val="0"/>
          <w:marBottom w:val="0"/>
          <w:divBdr>
            <w:top w:val="none" w:sz="0" w:space="0" w:color="auto"/>
            <w:left w:val="none" w:sz="0" w:space="0" w:color="auto"/>
            <w:bottom w:val="none" w:sz="0" w:space="0" w:color="auto"/>
            <w:right w:val="none" w:sz="0" w:space="0" w:color="auto"/>
          </w:divBdr>
        </w:div>
        <w:div w:id="336151376">
          <w:marLeft w:val="480"/>
          <w:marRight w:val="0"/>
          <w:marTop w:val="0"/>
          <w:marBottom w:val="0"/>
          <w:divBdr>
            <w:top w:val="none" w:sz="0" w:space="0" w:color="auto"/>
            <w:left w:val="none" w:sz="0" w:space="0" w:color="auto"/>
            <w:bottom w:val="none" w:sz="0" w:space="0" w:color="auto"/>
            <w:right w:val="none" w:sz="0" w:space="0" w:color="auto"/>
          </w:divBdr>
        </w:div>
        <w:div w:id="1331786628">
          <w:marLeft w:val="480"/>
          <w:marRight w:val="0"/>
          <w:marTop w:val="0"/>
          <w:marBottom w:val="0"/>
          <w:divBdr>
            <w:top w:val="none" w:sz="0" w:space="0" w:color="auto"/>
            <w:left w:val="none" w:sz="0" w:space="0" w:color="auto"/>
            <w:bottom w:val="none" w:sz="0" w:space="0" w:color="auto"/>
            <w:right w:val="none" w:sz="0" w:space="0" w:color="auto"/>
          </w:divBdr>
        </w:div>
        <w:div w:id="60300275">
          <w:marLeft w:val="480"/>
          <w:marRight w:val="0"/>
          <w:marTop w:val="0"/>
          <w:marBottom w:val="0"/>
          <w:divBdr>
            <w:top w:val="none" w:sz="0" w:space="0" w:color="auto"/>
            <w:left w:val="none" w:sz="0" w:space="0" w:color="auto"/>
            <w:bottom w:val="none" w:sz="0" w:space="0" w:color="auto"/>
            <w:right w:val="none" w:sz="0" w:space="0" w:color="auto"/>
          </w:divBdr>
        </w:div>
        <w:div w:id="1217468536">
          <w:marLeft w:val="480"/>
          <w:marRight w:val="0"/>
          <w:marTop w:val="0"/>
          <w:marBottom w:val="0"/>
          <w:divBdr>
            <w:top w:val="none" w:sz="0" w:space="0" w:color="auto"/>
            <w:left w:val="none" w:sz="0" w:space="0" w:color="auto"/>
            <w:bottom w:val="none" w:sz="0" w:space="0" w:color="auto"/>
            <w:right w:val="none" w:sz="0" w:space="0" w:color="auto"/>
          </w:divBdr>
        </w:div>
      </w:divsChild>
    </w:div>
    <w:div w:id="805778031">
      <w:bodyDiv w:val="1"/>
      <w:marLeft w:val="0"/>
      <w:marRight w:val="0"/>
      <w:marTop w:val="0"/>
      <w:marBottom w:val="0"/>
      <w:divBdr>
        <w:top w:val="none" w:sz="0" w:space="0" w:color="auto"/>
        <w:left w:val="none" w:sz="0" w:space="0" w:color="auto"/>
        <w:bottom w:val="none" w:sz="0" w:space="0" w:color="auto"/>
        <w:right w:val="none" w:sz="0" w:space="0" w:color="auto"/>
      </w:divBdr>
    </w:div>
    <w:div w:id="806317730">
      <w:bodyDiv w:val="1"/>
      <w:marLeft w:val="0"/>
      <w:marRight w:val="0"/>
      <w:marTop w:val="0"/>
      <w:marBottom w:val="0"/>
      <w:divBdr>
        <w:top w:val="none" w:sz="0" w:space="0" w:color="auto"/>
        <w:left w:val="none" w:sz="0" w:space="0" w:color="auto"/>
        <w:bottom w:val="none" w:sz="0" w:space="0" w:color="auto"/>
        <w:right w:val="none" w:sz="0" w:space="0" w:color="auto"/>
      </w:divBdr>
    </w:div>
    <w:div w:id="807405510">
      <w:bodyDiv w:val="1"/>
      <w:marLeft w:val="0"/>
      <w:marRight w:val="0"/>
      <w:marTop w:val="0"/>
      <w:marBottom w:val="0"/>
      <w:divBdr>
        <w:top w:val="none" w:sz="0" w:space="0" w:color="auto"/>
        <w:left w:val="none" w:sz="0" w:space="0" w:color="auto"/>
        <w:bottom w:val="none" w:sz="0" w:space="0" w:color="auto"/>
        <w:right w:val="none" w:sz="0" w:space="0" w:color="auto"/>
      </w:divBdr>
    </w:div>
    <w:div w:id="807474380">
      <w:bodyDiv w:val="1"/>
      <w:marLeft w:val="0"/>
      <w:marRight w:val="0"/>
      <w:marTop w:val="0"/>
      <w:marBottom w:val="0"/>
      <w:divBdr>
        <w:top w:val="none" w:sz="0" w:space="0" w:color="auto"/>
        <w:left w:val="none" w:sz="0" w:space="0" w:color="auto"/>
        <w:bottom w:val="none" w:sz="0" w:space="0" w:color="auto"/>
        <w:right w:val="none" w:sz="0" w:space="0" w:color="auto"/>
      </w:divBdr>
    </w:div>
    <w:div w:id="809323675">
      <w:bodyDiv w:val="1"/>
      <w:marLeft w:val="0"/>
      <w:marRight w:val="0"/>
      <w:marTop w:val="0"/>
      <w:marBottom w:val="0"/>
      <w:divBdr>
        <w:top w:val="none" w:sz="0" w:space="0" w:color="auto"/>
        <w:left w:val="none" w:sz="0" w:space="0" w:color="auto"/>
        <w:bottom w:val="none" w:sz="0" w:space="0" w:color="auto"/>
        <w:right w:val="none" w:sz="0" w:space="0" w:color="auto"/>
      </w:divBdr>
      <w:divsChild>
        <w:div w:id="302776473">
          <w:marLeft w:val="480"/>
          <w:marRight w:val="0"/>
          <w:marTop w:val="0"/>
          <w:marBottom w:val="0"/>
          <w:divBdr>
            <w:top w:val="none" w:sz="0" w:space="0" w:color="auto"/>
            <w:left w:val="none" w:sz="0" w:space="0" w:color="auto"/>
            <w:bottom w:val="none" w:sz="0" w:space="0" w:color="auto"/>
            <w:right w:val="none" w:sz="0" w:space="0" w:color="auto"/>
          </w:divBdr>
        </w:div>
        <w:div w:id="1767725035">
          <w:marLeft w:val="480"/>
          <w:marRight w:val="0"/>
          <w:marTop w:val="0"/>
          <w:marBottom w:val="0"/>
          <w:divBdr>
            <w:top w:val="none" w:sz="0" w:space="0" w:color="auto"/>
            <w:left w:val="none" w:sz="0" w:space="0" w:color="auto"/>
            <w:bottom w:val="none" w:sz="0" w:space="0" w:color="auto"/>
            <w:right w:val="none" w:sz="0" w:space="0" w:color="auto"/>
          </w:divBdr>
        </w:div>
        <w:div w:id="1989941669">
          <w:marLeft w:val="480"/>
          <w:marRight w:val="0"/>
          <w:marTop w:val="0"/>
          <w:marBottom w:val="0"/>
          <w:divBdr>
            <w:top w:val="none" w:sz="0" w:space="0" w:color="auto"/>
            <w:left w:val="none" w:sz="0" w:space="0" w:color="auto"/>
            <w:bottom w:val="none" w:sz="0" w:space="0" w:color="auto"/>
            <w:right w:val="none" w:sz="0" w:space="0" w:color="auto"/>
          </w:divBdr>
        </w:div>
        <w:div w:id="1180466459">
          <w:marLeft w:val="480"/>
          <w:marRight w:val="0"/>
          <w:marTop w:val="0"/>
          <w:marBottom w:val="0"/>
          <w:divBdr>
            <w:top w:val="none" w:sz="0" w:space="0" w:color="auto"/>
            <w:left w:val="none" w:sz="0" w:space="0" w:color="auto"/>
            <w:bottom w:val="none" w:sz="0" w:space="0" w:color="auto"/>
            <w:right w:val="none" w:sz="0" w:space="0" w:color="auto"/>
          </w:divBdr>
        </w:div>
        <w:div w:id="1942371479">
          <w:marLeft w:val="480"/>
          <w:marRight w:val="0"/>
          <w:marTop w:val="0"/>
          <w:marBottom w:val="0"/>
          <w:divBdr>
            <w:top w:val="none" w:sz="0" w:space="0" w:color="auto"/>
            <w:left w:val="none" w:sz="0" w:space="0" w:color="auto"/>
            <w:bottom w:val="none" w:sz="0" w:space="0" w:color="auto"/>
            <w:right w:val="none" w:sz="0" w:space="0" w:color="auto"/>
          </w:divBdr>
        </w:div>
        <w:div w:id="545991624">
          <w:marLeft w:val="480"/>
          <w:marRight w:val="0"/>
          <w:marTop w:val="0"/>
          <w:marBottom w:val="0"/>
          <w:divBdr>
            <w:top w:val="none" w:sz="0" w:space="0" w:color="auto"/>
            <w:left w:val="none" w:sz="0" w:space="0" w:color="auto"/>
            <w:bottom w:val="none" w:sz="0" w:space="0" w:color="auto"/>
            <w:right w:val="none" w:sz="0" w:space="0" w:color="auto"/>
          </w:divBdr>
        </w:div>
        <w:div w:id="749161634">
          <w:marLeft w:val="480"/>
          <w:marRight w:val="0"/>
          <w:marTop w:val="0"/>
          <w:marBottom w:val="0"/>
          <w:divBdr>
            <w:top w:val="none" w:sz="0" w:space="0" w:color="auto"/>
            <w:left w:val="none" w:sz="0" w:space="0" w:color="auto"/>
            <w:bottom w:val="none" w:sz="0" w:space="0" w:color="auto"/>
            <w:right w:val="none" w:sz="0" w:space="0" w:color="auto"/>
          </w:divBdr>
        </w:div>
        <w:div w:id="962658367">
          <w:marLeft w:val="480"/>
          <w:marRight w:val="0"/>
          <w:marTop w:val="0"/>
          <w:marBottom w:val="0"/>
          <w:divBdr>
            <w:top w:val="none" w:sz="0" w:space="0" w:color="auto"/>
            <w:left w:val="none" w:sz="0" w:space="0" w:color="auto"/>
            <w:bottom w:val="none" w:sz="0" w:space="0" w:color="auto"/>
            <w:right w:val="none" w:sz="0" w:space="0" w:color="auto"/>
          </w:divBdr>
        </w:div>
        <w:div w:id="1321695756">
          <w:marLeft w:val="480"/>
          <w:marRight w:val="0"/>
          <w:marTop w:val="0"/>
          <w:marBottom w:val="0"/>
          <w:divBdr>
            <w:top w:val="none" w:sz="0" w:space="0" w:color="auto"/>
            <w:left w:val="none" w:sz="0" w:space="0" w:color="auto"/>
            <w:bottom w:val="none" w:sz="0" w:space="0" w:color="auto"/>
            <w:right w:val="none" w:sz="0" w:space="0" w:color="auto"/>
          </w:divBdr>
        </w:div>
        <w:div w:id="1014265936">
          <w:marLeft w:val="480"/>
          <w:marRight w:val="0"/>
          <w:marTop w:val="0"/>
          <w:marBottom w:val="0"/>
          <w:divBdr>
            <w:top w:val="none" w:sz="0" w:space="0" w:color="auto"/>
            <w:left w:val="none" w:sz="0" w:space="0" w:color="auto"/>
            <w:bottom w:val="none" w:sz="0" w:space="0" w:color="auto"/>
            <w:right w:val="none" w:sz="0" w:space="0" w:color="auto"/>
          </w:divBdr>
        </w:div>
        <w:div w:id="2038308267">
          <w:marLeft w:val="480"/>
          <w:marRight w:val="0"/>
          <w:marTop w:val="0"/>
          <w:marBottom w:val="0"/>
          <w:divBdr>
            <w:top w:val="none" w:sz="0" w:space="0" w:color="auto"/>
            <w:left w:val="none" w:sz="0" w:space="0" w:color="auto"/>
            <w:bottom w:val="none" w:sz="0" w:space="0" w:color="auto"/>
            <w:right w:val="none" w:sz="0" w:space="0" w:color="auto"/>
          </w:divBdr>
        </w:div>
        <w:div w:id="403572409">
          <w:marLeft w:val="480"/>
          <w:marRight w:val="0"/>
          <w:marTop w:val="0"/>
          <w:marBottom w:val="0"/>
          <w:divBdr>
            <w:top w:val="none" w:sz="0" w:space="0" w:color="auto"/>
            <w:left w:val="none" w:sz="0" w:space="0" w:color="auto"/>
            <w:bottom w:val="none" w:sz="0" w:space="0" w:color="auto"/>
            <w:right w:val="none" w:sz="0" w:space="0" w:color="auto"/>
          </w:divBdr>
        </w:div>
        <w:div w:id="1825900773">
          <w:marLeft w:val="480"/>
          <w:marRight w:val="0"/>
          <w:marTop w:val="0"/>
          <w:marBottom w:val="0"/>
          <w:divBdr>
            <w:top w:val="none" w:sz="0" w:space="0" w:color="auto"/>
            <w:left w:val="none" w:sz="0" w:space="0" w:color="auto"/>
            <w:bottom w:val="none" w:sz="0" w:space="0" w:color="auto"/>
            <w:right w:val="none" w:sz="0" w:space="0" w:color="auto"/>
          </w:divBdr>
        </w:div>
        <w:div w:id="910043022">
          <w:marLeft w:val="480"/>
          <w:marRight w:val="0"/>
          <w:marTop w:val="0"/>
          <w:marBottom w:val="0"/>
          <w:divBdr>
            <w:top w:val="none" w:sz="0" w:space="0" w:color="auto"/>
            <w:left w:val="none" w:sz="0" w:space="0" w:color="auto"/>
            <w:bottom w:val="none" w:sz="0" w:space="0" w:color="auto"/>
            <w:right w:val="none" w:sz="0" w:space="0" w:color="auto"/>
          </w:divBdr>
        </w:div>
        <w:div w:id="1952736096">
          <w:marLeft w:val="480"/>
          <w:marRight w:val="0"/>
          <w:marTop w:val="0"/>
          <w:marBottom w:val="0"/>
          <w:divBdr>
            <w:top w:val="none" w:sz="0" w:space="0" w:color="auto"/>
            <w:left w:val="none" w:sz="0" w:space="0" w:color="auto"/>
            <w:bottom w:val="none" w:sz="0" w:space="0" w:color="auto"/>
            <w:right w:val="none" w:sz="0" w:space="0" w:color="auto"/>
          </w:divBdr>
        </w:div>
        <w:div w:id="1129081731">
          <w:marLeft w:val="480"/>
          <w:marRight w:val="0"/>
          <w:marTop w:val="0"/>
          <w:marBottom w:val="0"/>
          <w:divBdr>
            <w:top w:val="none" w:sz="0" w:space="0" w:color="auto"/>
            <w:left w:val="none" w:sz="0" w:space="0" w:color="auto"/>
            <w:bottom w:val="none" w:sz="0" w:space="0" w:color="auto"/>
            <w:right w:val="none" w:sz="0" w:space="0" w:color="auto"/>
          </w:divBdr>
        </w:div>
        <w:div w:id="1300300148">
          <w:marLeft w:val="480"/>
          <w:marRight w:val="0"/>
          <w:marTop w:val="0"/>
          <w:marBottom w:val="0"/>
          <w:divBdr>
            <w:top w:val="none" w:sz="0" w:space="0" w:color="auto"/>
            <w:left w:val="none" w:sz="0" w:space="0" w:color="auto"/>
            <w:bottom w:val="none" w:sz="0" w:space="0" w:color="auto"/>
            <w:right w:val="none" w:sz="0" w:space="0" w:color="auto"/>
          </w:divBdr>
        </w:div>
        <w:div w:id="1624340994">
          <w:marLeft w:val="480"/>
          <w:marRight w:val="0"/>
          <w:marTop w:val="0"/>
          <w:marBottom w:val="0"/>
          <w:divBdr>
            <w:top w:val="none" w:sz="0" w:space="0" w:color="auto"/>
            <w:left w:val="none" w:sz="0" w:space="0" w:color="auto"/>
            <w:bottom w:val="none" w:sz="0" w:space="0" w:color="auto"/>
            <w:right w:val="none" w:sz="0" w:space="0" w:color="auto"/>
          </w:divBdr>
        </w:div>
        <w:div w:id="1974092962">
          <w:marLeft w:val="480"/>
          <w:marRight w:val="0"/>
          <w:marTop w:val="0"/>
          <w:marBottom w:val="0"/>
          <w:divBdr>
            <w:top w:val="none" w:sz="0" w:space="0" w:color="auto"/>
            <w:left w:val="none" w:sz="0" w:space="0" w:color="auto"/>
            <w:bottom w:val="none" w:sz="0" w:space="0" w:color="auto"/>
            <w:right w:val="none" w:sz="0" w:space="0" w:color="auto"/>
          </w:divBdr>
        </w:div>
        <w:div w:id="1297178475">
          <w:marLeft w:val="480"/>
          <w:marRight w:val="0"/>
          <w:marTop w:val="0"/>
          <w:marBottom w:val="0"/>
          <w:divBdr>
            <w:top w:val="none" w:sz="0" w:space="0" w:color="auto"/>
            <w:left w:val="none" w:sz="0" w:space="0" w:color="auto"/>
            <w:bottom w:val="none" w:sz="0" w:space="0" w:color="auto"/>
            <w:right w:val="none" w:sz="0" w:space="0" w:color="auto"/>
          </w:divBdr>
        </w:div>
        <w:div w:id="1913658176">
          <w:marLeft w:val="480"/>
          <w:marRight w:val="0"/>
          <w:marTop w:val="0"/>
          <w:marBottom w:val="0"/>
          <w:divBdr>
            <w:top w:val="none" w:sz="0" w:space="0" w:color="auto"/>
            <w:left w:val="none" w:sz="0" w:space="0" w:color="auto"/>
            <w:bottom w:val="none" w:sz="0" w:space="0" w:color="auto"/>
            <w:right w:val="none" w:sz="0" w:space="0" w:color="auto"/>
          </w:divBdr>
        </w:div>
        <w:div w:id="1482310361">
          <w:marLeft w:val="480"/>
          <w:marRight w:val="0"/>
          <w:marTop w:val="0"/>
          <w:marBottom w:val="0"/>
          <w:divBdr>
            <w:top w:val="none" w:sz="0" w:space="0" w:color="auto"/>
            <w:left w:val="none" w:sz="0" w:space="0" w:color="auto"/>
            <w:bottom w:val="none" w:sz="0" w:space="0" w:color="auto"/>
            <w:right w:val="none" w:sz="0" w:space="0" w:color="auto"/>
          </w:divBdr>
        </w:div>
        <w:div w:id="1097217722">
          <w:marLeft w:val="480"/>
          <w:marRight w:val="0"/>
          <w:marTop w:val="0"/>
          <w:marBottom w:val="0"/>
          <w:divBdr>
            <w:top w:val="none" w:sz="0" w:space="0" w:color="auto"/>
            <w:left w:val="none" w:sz="0" w:space="0" w:color="auto"/>
            <w:bottom w:val="none" w:sz="0" w:space="0" w:color="auto"/>
            <w:right w:val="none" w:sz="0" w:space="0" w:color="auto"/>
          </w:divBdr>
        </w:div>
        <w:div w:id="666053484">
          <w:marLeft w:val="480"/>
          <w:marRight w:val="0"/>
          <w:marTop w:val="0"/>
          <w:marBottom w:val="0"/>
          <w:divBdr>
            <w:top w:val="none" w:sz="0" w:space="0" w:color="auto"/>
            <w:left w:val="none" w:sz="0" w:space="0" w:color="auto"/>
            <w:bottom w:val="none" w:sz="0" w:space="0" w:color="auto"/>
            <w:right w:val="none" w:sz="0" w:space="0" w:color="auto"/>
          </w:divBdr>
        </w:div>
        <w:div w:id="1967351814">
          <w:marLeft w:val="480"/>
          <w:marRight w:val="0"/>
          <w:marTop w:val="0"/>
          <w:marBottom w:val="0"/>
          <w:divBdr>
            <w:top w:val="none" w:sz="0" w:space="0" w:color="auto"/>
            <w:left w:val="none" w:sz="0" w:space="0" w:color="auto"/>
            <w:bottom w:val="none" w:sz="0" w:space="0" w:color="auto"/>
            <w:right w:val="none" w:sz="0" w:space="0" w:color="auto"/>
          </w:divBdr>
        </w:div>
        <w:div w:id="1297955196">
          <w:marLeft w:val="480"/>
          <w:marRight w:val="0"/>
          <w:marTop w:val="0"/>
          <w:marBottom w:val="0"/>
          <w:divBdr>
            <w:top w:val="none" w:sz="0" w:space="0" w:color="auto"/>
            <w:left w:val="none" w:sz="0" w:space="0" w:color="auto"/>
            <w:bottom w:val="none" w:sz="0" w:space="0" w:color="auto"/>
            <w:right w:val="none" w:sz="0" w:space="0" w:color="auto"/>
          </w:divBdr>
        </w:div>
      </w:divsChild>
    </w:div>
    <w:div w:id="809634055">
      <w:bodyDiv w:val="1"/>
      <w:marLeft w:val="0"/>
      <w:marRight w:val="0"/>
      <w:marTop w:val="0"/>
      <w:marBottom w:val="0"/>
      <w:divBdr>
        <w:top w:val="none" w:sz="0" w:space="0" w:color="auto"/>
        <w:left w:val="none" w:sz="0" w:space="0" w:color="auto"/>
        <w:bottom w:val="none" w:sz="0" w:space="0" w:color="auto"/>
        <w:right w:val="none" w:sz="0" w:space="0" w:color="auto"/>
      </w:divBdr>
    </w:div>
    <w:div w:id="809664036">
      <w:bodyDiv w:val="1"/>
      <w:marLeft w:val="0"/>
      <w:marRight w:val="0"/>
      <w:marTop w:val="0"/>
      <w:marBottom w:val="0"/>
      <w:divBdr>
        <w:top w:val="none" w:sz="0" w:space="0" w:color="auto"/>
        <w:left w:val="none" w:sz="0" w:space="0" w:color="auto"/>
        <w:bottom w:val="none" w:sz="0" w:space="0" w:color="auto"/>
        <w:right w:val="none" w:sz="0" w:space="0" w:color="auto"/>
      </w:divBdr>
    </w:div>
    <w:div w:id="810512682">
      <w:bodyDiv w:val="1"/>
      <w:marLeft w:val="0"/>
      <w:marRight w:val="0"/>
      <w:marTop w:val="0"/>
      <w:marBottom w:val="0"/>
      <w:divBdr>
        <w:top w:val="none" w:sz="0" w:space="0" w:color="auto"/>
        <w:left w:val="none" w:sz="0" w:space="0" w:color="auto"/>
        <w:bottom w:val="none" w:sz="0" w:space="0" w:color="auto"/>
        <w:right w:val="none" w:sz="0" w:space="0" w:color="auto"/>
      </w:divBdr>
    </w:div>
    <w:div w:id="811290603">
      <w:bodyDiv w:val="1"/>
      <w:marLeft w:val="0"/>
      <w:marRight w:val="0"/>
      <w:marTop w:val="0"/>
      <w:marBottom w:val="0"/>
      <w:divBdr>
        <w:top w:val="none" w:sz="0" w:space="0" w:color="auto"/>
        <w:left w:val="none" w:sz="0" w:space="0" w:color="auto"/>
        <w:bottom w:val="none" w:sz="0" w:space="0" w:color="auto"/>
        <w:right w:val="none" w:sz="0" w:space="0" w:color="auto"/>
      </w:divBdr>
      <w:divsChild>
        <w:div w:id="2107383128">
          <w:marLeft w:val="480"/>
          <w:marRight w:val="0"/>
          <w:marTop w:val="0"/>
          <w:marBottom w:val="0"/>
          <w:divBdr>
            <w:top w:val="none" w:sz="0" w:space="0" w:color="auto"/>
            <w:left w:val="none" w:sz="0" w:space="0" w:color="auto"/>
            <w:bottom w:val="none" w:sz="0" w:space="0" w:color="auto"/>
            <w:right w:val="none" w:sz="0" w:space="0" w:color="auto"/>
          </w:divBdr>
        </w:div>
        <w:div w:id="616714225">
          <w:marLeft w:val="480"/>
          <w:marRight w:val="0"/>
          <w:marTop w:val="0"/>
          <w:marBottom w:val="0"/>
          <w:divBdr>
            <w:top w:val="none" w:sz="0" w:space="0" w:color="auto"/>
            <w:left w:val="none" w:sz="0" w:space="0" w:color="auto"/>
            <w:bottom w:val="none" w:sz="0" w:space="0" w:color="auto"/>
            <w:right w:val="none" w:sz="0" w:space="0" w:color="auto"/>
          </w:divBdr>
        </w:div>
        <w:div w:id="1228029327">
          <w:marLeft w:val="480"/>
          <w:marRight w:val="0"/>
          <w:marTop w:val="0"/>
          <w:marBottom w:val="0"/>
          <w:divBdr>
            <w:top w:val="none" w:sz="0" w:space="0" w:color="auto"/>
            <w:left w:val="none" w:sz="0" w:space="0" w:color="auto"/>
            <w:bottom w:val="none" w:sz="0" w:space="0" w:color="auto"/>
            <w:right w:val="none" w:sz="0" w:space="0" w:color="auto"/>
          </w:divBdr>
        </w:div>
        <w:div w:id="1969168660">
          <w:marLeft w:val="480"/>
          <w:marRight w:val="0"/>
          <w:marTop w:val="0"/>
          <w:marBottom w:val="0"/>
          <w:divBdr>
            <w:top w:val="none" w:sz="0" w:space="0" w:color="auto"/>
            <w:left w:val="none" w:sz="0" w:space="0" w:color="auto"/>
            <w:bottom w:val="none" w:sz="0" w:space="0" w:color="auto"/>
            <w:right w:val="none" w:sz="0" w:space="0" w:color="auto"/>
          </w:divBdr>
        </w:div>
        <w:div w:id="1037900078">
          <w:marLeft w:val="480"/>
          <w:marRight w:val="0"/>
          <w:marTop w:val="0"/>
          <w:marBottom w:val="0"/>
          <w:divBdr>
            <w:top w:val="none" w:sz="0" w:space="0" w:color="auto"/>
            <w:left w:val="none" w:sz="0" w:space="0" w:color="auto"/>
            <w:bottom w:val="none" w:sz="0" w:space="0" w:color="auto"/>
            <w:right w:val="none" w:sz="0" w:space="0" w:color="auto"/>
          </w:divBdr>
        </w:div>
        <w:div w:id="1461075523">
          <w:marLeft w:val="480"/>
          <w:marRight w:val="0"/>
          <w:marTop w:val="0"/>
          <w:marBottom w:val="0"/>
          <w:divBdr>
            <w:top w:val="none" w:sz="0" w:space="0" w:color="auto"/>
            <w:left w:val="none" w:sz="0" w:space="0" w:color="auto"/>
            <w:bottom w:val="none" w:sz="0" w:space="0" w:color="auto"/>
            <w:right w:val="none" w:sz="0" w:space="0" w:color="auto"/>
          </w:divBdr>
        </w:div>
        <w:div w:id="1090275283">
          <w:marLeft w:val="480"/>
          <w:marRight w:val="0"/>
          <w:marTop w:val="0"/>
          <w:marBottom w:val="0"/>
          <w:divBdr>
            <w:top w:val="none" w:sz="0" w:space="0" w:color="auto"/>
            <w:left w:val="none" w:sz="0" w:space="0" w:color="auto"/>
            <w:bottom w:val="none" w:sz="0" w:space="0" w:color="auto"/>
            <w:right w:val="none" w:sz="0" w:space="0" w:color="auto"/>
          </w:divBdr>
        </w:div>
        <w:div w:id="288166995">
          <w:marLeft w:val="480"/>
          <w:marRight w:val="0"/>
          <w:marTop w:val="0"/>
          <w:marBottom w:val="0"/>
          <w:divBdr>
            <w:top w:val="none" w:sz="0" w:space="0" w:color="auto"/>
            <w:left w:val="none" w:sz="0" w:space="0" w:color="auto"/>
            <w:bottom w:val="none" w:sz="0" w:space="0" w:color="auto"/>
            <w:right w:val="none" w:sz="0" w:space="0" w:color="auto"/>
          </w:divBdr>
        </w:div>
        <w:div w:id="1655256042">
          <w:marLeft w:val="480"/>
          <w:marRight w:val="0"/>
          <w:marTop w:val="0"/>
          <w:marBottom w:val="0"/>
          <w:divBdr>
            <w:top w:val="none" w:sz="0" w:space="0" w:color="auto"/>
            <w:left w:val="none" w:sz="0" w:space="0" w:color="auto"/>
            <w:bottom w:val="none" w:sz="0" w:space="0" w:color="auto"/>
            <w:right w:val="none" w:sz="0" w:space="0" w:color="auto"/>
          </w:divBdr>
        </w:div>
        <w:div w:id="719867927">
          <w:marLeft w:val="480"/>
          <w:marRight w:val="0"/>
          <w:marTop w:val="0"/>
          <w:marBottom w:val="0"/>
          <w:divBdr>
            <w:top w:val="none" w:sz="0" w:space="0" w:color="auto"/>
            <w:left w:val="none" w:sz="0" w:space="0" w:color="auto"/>
            <w:bottom w:val="none" w:sz="0" w:space="0" w:color="auto"/>
            <w:right w:val="none" w:sz="0" w:space="0" w:color="auto"/>
          </w:divBdr>
        </w:div>
        <w:div w:id="2059428086">
          <w:marLeft w:val="480"/>
          <w:marRight w:val="0"/>
          <w:marTop w:val="0"/>
          <w:marBottom w:val="0"/>
          <w:divBdr>
            <w:top w:val="none" w:sz="0" w:space="0" w:color="auto"/>
            <w:left w:val="none" w:sz="0" w:space="0" w:color="auto"/>
            <w:bottom w:val="none" w:sz="0" w:space="0" w:color="auto"/>
            <w:right w:val="none" w:sz="0" w:space="0" w:color="auto"/>
          </w:divBdr>
        </w:div>
        <w:div w:id="1633093697">
          <w:marLeft w:val="480"/>
          <w:marRight w:val="0"/>
          <w:marTop w:val="0"/>
          <w:marBottom w:val="0"/>
          <w:divBdr>
            <w:top w:val="none" w:sz="0" w:space="0" w:color="auto"/>
            <w:left w:val="none" w:sz="0" w:space="0" w:color="auto"/>
            <w:bottom w:val="none" w:sz="0" w:space="0" w:color="auto"/>
            <w:right w:val="none" w:sz="0" w:space="0" w:color="auto"/>
          </w:divBdr>
        </w:div>
        <w:div w:id="1597864095">
          <w:marLeft w:val="480"/>
          <w:marRight w:val="0"/>
          <w:marTop w:val="0"/>
          <w:marBottom w:val="0"/>
          <w:divBdr>
            <w:top w:val="none" w:sz="0" w:space="0" w:color="auto"/>
            <w:left w:val="none" w:sz="0" w:space="0" w:color="auto"/>
            <w:bottom w:val="none" w:sz="0" w:space="0" w:color="auto"/>
            <w:right w:val="none" w:sz="0" w:space="0" w:color="auto"/>
          </w:divBdr>
        </w:div>
        <w:div w:id="357632407">
          <w:marLeft w:val="480"/>
          <w:marRight w:val="0"/>
          <w:marTop w:val="0"/>
          <w:marBottom w:val="0"/>
          <w:divBdr>
            <w:top w:val="none" w:sz="0" w:space="0" w:color="auto"/>
            <w:left w:val="none" w:sz="0" w:space="0" w:color="auto"/>
            <w:bottom w:val="none" w:sz="0" w:space="0" w:color="auto"/>
            <w:right w:val="none" w:sz="0" w:space="0" w:color="auto"/>
          </w:divBdr>
        </w:div>
        <w:div w:id="93523096">
          <w:marLeft w:val="480"/>
          <w:marRight w:val="0"/>
          <w:marTop w:val="0"/>
          <w:marBottom w:val="0"/>
          <w:divBdr>
            <w:top w:val="none" w:sz="0" w:space="0" w:color="auto"/>
            <w:left w:val="none" w:sz="0" w:space="0" w:color="auto"/>
            <w:bottom w:val="none" w:sz="0" w:space="0" w:color="auto"/>
            <w:right w:val="none" w:sz="0" w:space="0" w:color="auto"/>
          </w:divBdr>
        </w:div>
        <w:div w:id="1410351149">
          <w:marLeft w:val="480"/>
          <w:marRight w:val="0"/>
          <w:marTop w:val="0"/>
          <w:marBottom w:val="0"/>
          <w:divBdr>
            <w:top w:val="none" w:sz="0" w:space="0" w:color="auto"/>
            <w:left w:val="none" w:sz="0" w:space="0" w:color="auto"/>
            <w:bottom w:val="none" w:sz="0" w:space="0" w:color="auto"/>
            <w:right w:val="none" w:sz="0" w:space="0" w:color="auto"/>
          </w:divBdr>
        </w:div>
        <w:div w:id="719477525">
          <w:marLeft w:val="480"/>
          <w:marRight w:val="0"/>
          <w:marTop w:val="0"/>
          <w:marBottom w:val="0"/>
          <w:divBdr>
            <w:top w:val="none" w:sz="0" w:space="0" w:color="auto"/>
            <w:left w:val="none" w:sz="0" w:space="0" w:color="auto"/>
            <w:bottom w:val="none" w:sz="0" w:space="0" w:color="auto"/>
            <w:right w:val="none" w:sz="0" w:space="0" w:color="auto"/>
          </w:divBdr>
        </w:div>
        <w:div w:id="245923559">
          <w:marLeft w:val="480"/>
          <w:marRight w:val="0"/>
          <w:marTop w:val="0"/>
          <w:marBottom w:val="0"/>
          <w:divBdr>
            <w:top w:val="none" w:sz="0" w:space="0" w:color="auto"/>
            <w:left w:val="none" w:sz="0" w:space="0" w:color="auto"/>
            <w:bottom w:val="none" w:sz="0" w:space="0" w:color="auto"/>
            <w:right w:val="none" w:sz="0" w:space="0" w:color="auto"/>
          </w:divBdr>
        </w:div>
        <w:div w:id="1133593247">
          <w:marLeft w:val="480"/>
          <w:marRight w:val="0"/>
          <w:marTop w:val="0"/>
          <w:marBottom w:val="0"/>
          <w:divBdr>
            <w:top w:val="none" w:sz="0" w:space="0" w:color="auto"/>
            <w:left w:val="none" w:sz="0" w:space="0" w:color="auto"/>
            <w:bottom w:val="none" w:sz="0" w:space="0" w:color="auto"/>
            <w:right w:val="none" w:sz="0" w:space="0" w:color="auto"/>
          </w:divBdr>
        </w:div>
        <w:div w:id="1347827042">
          <w:marLeft w:val="480"/>
          <w:marRight w:val="0"/>
          <w:marTop w:val="0"/>
          <w:marBottom w:val="0"/>
          <w:divBdr>
            <w:top w:val="none" w:sz="0" w:space="0" w:color="auto"/>
            <w:left w:val="none" w:sz="0" w:space="0" w:color="auto"/>
            <w:bottom w:val="none" w:sz="0" w:space="0" w:color="auto"/>
            <w:right w:val="none" w:sz="0" w:space="0" w:color="auto"/>
          </w:divBdr>
        </w:div>
      </w:divsChild>
    </w:div>
    <w:div w:id="813763360">
      <w:bodyDiv w:val="1"/>
      <w:marLeft w:val="0"/>
      <w:marRight w:val="0"/>
      <w:marTop w:val="0"/>
      <w:marBottom w:val="0"/>
      <w:divBdr>
        <w:top w:val="none" w:sz="0" w:space="0" w:color="auto"/>
        <w:left w:val="none" w:sz="0" w:space="0" w:color="auto"/>
        <w:bottom w:val="none" w:sz="0" w:space="0" w:color="auto"/>
        <w:right w:val="none" w:sz="0" w:space="0" w:color="auto"/>
      </w:divBdr>
    </w:div>
    <w:div w:id="813838671">
      <w:bodyDiv w:val="1"/>
      <w:marLeft w:val="0"/>
      <w:marRight w:val="0"/>
      <w:marTop w:val="0"/>
      <w:marBottom w:val="0"/>
      <w:divBdr>
        <w:top w:val="none" w:sz="0" w:space="0" w:color="auto"/>
        <w:left w:val="none" w:sz="0" w:space="0" w:color="auto"/>
        <w:bottom w:val="none" w:sz="0" w:space="0" w:color="auto"/>
        <w:right w:val="none" w:sz="0" w:space="0" w:color="auto"/>
      </w:divBdr>
    </w:div>
    <w:div w:id="814220002">
      <w:bodyDiv w:val="1"/>
      <w:marLeft w:val="0"/>
      <w:marRight w:val="0"/>
      <w:marTop w:val="0"/>
      <w:marBottom w:val="0"/>
      <w:divBdr>
        <w:top w:val="none" w:sz="0" w:space="0" w:color="auto"/>
        <w:left w:val="none" w:sz="0" w:space="0" w:color="auto"/>
        <w:bottom w:val="none" w:sz="0" w:space="0" w:color="auto"/>
        <w:right w:val="none" w:sz="0" w:space="0" w:color="auto"/>
      </w:divBdr>
    </w:div>
    <w:div w:id="815609935">
      <w:bodyDiv w:val="1"/>
      <w:marLeft w:val="0"/>
      <w:marRight w:val="0"/>
      <w:marTop w:val="0"/>
      <w:marBottom w:val="0"/>
      <w:divBdr>
        <w:top w:val="none" w:sz="0" w:space="0" w:color="auto"/>
        <w:left w:val="none" w:sz="0" w:space="0" w:color="auto"/>
        <w:bottom w:val="none" w:sz="0" w:space="0" w:color="auto"/>
        <w:right w:val="none" w:sz="0" w:space="0" w:color="auto"/>
      </w:divBdr>
    </w:div>
    <w:div w:id="816529369">
      <w:bodyDiv w:val="1"/>
      <w:marLeft w:val="0"/>
      <w:marRight w:val="0"/>
      <w:marTop w:val="0"/>
      <w:marBottom w:val="0"/>
      <w:divBdr>
        <w:top w:val="none" w:sz="0" w:space="0" w:color="auto"/>
        <w:left w:val="none" w:sz="0" w:space="0" w:color="auto"/>
        <w:bottom w:val="none" w:sz="0" w:space="0" w:color="auto"/>
        <w:right w:val="none" w:sz="0" w:space="0" w:color="auto"/>
      </w:divBdr>
    </w:div>
    <w:div w:id="818225331">
      <w:bodyDiv w:val="1"/>
      <w:marLeft w:val="0"/>
      <w:marRight w:val="0"/>
      <w:marTop w:val="0"/>
      <w:marBottom w:val="0"/>
      <w:divBdr>
        <w:top w:val="none" w:sz="0" w:space="0" w:color="auto"/>
        <w:left w:val="none" w:sz="0" w:space="0" w:color="auto"/>
        <w:bottom w:val="none" w:sz="0" w:space="0" w:color="auto"/>
        <w:right w:val="none" w:sz="0" w:space="0" w:color="auto"/>
      </w:divBdr>
    </w:div>
    <w:div w:id="819734677">
      <w:bodyDiv w:val="1"/>
      <w:marLeft w:val="0"/>
      <w:marRight w:val="0"/>
      <w:marTop w:val="0"/>
      <w:marBottom w:val="0"/>
      <w:divBdr>
        <w:top w:val="none" w:sz="0" w:space="0" w:color="auto"/>
        <w:left w:val="none" w:sz="0" w:space="0" w:color="auto"/>
        <w:bottom w:val="none" w:sz="0" w:space="0" w:color="auto"/>
        <w:right w:val="none" w:sz="0" w:space="0" w:color="auto"/>
      </w:divBdr>
    </w:div>
    <w:div w:id="821240605">
      <w:bodyDiv w:val="1"/>
      <w:marLeft w:val="0"/>
      <w:marRight w:val="0"/>
      <w:marTop w:val="0"/>
      <w:marBottom w:val="0"/>
      <w:divBdr>
        <w:top w:val="none" w:sz="0" w:space="0" w:color="auto"/>
        <w:left w:val="none" w:sz="0" w:space="0" w:color="auto"/>
        <w:bottom w:val="none" w:sz="0" w:space="0" w:color="auto"/>
        <w:right w:val="none" w:sz="0" w:space="0" w:color="auto"/>
      </w:divBdr>
      <w:divsChild>
        <w:div w:id="1974166846">
          <w:marLeft w:val="480"/>
          <w:marRight w:val="0"/>
          <w:marTop w:val="0"/>
          <w:marBottom w:val="0"/>
          <w:divBdr>
            <w:top w:val="none" w:sz="0" w:space="0" w:color="auto"/>
            <w:left w:val="none" w:sz="0" w:space="0" w:color="auto"/>
            <w:bottom w:val="none" w:sz="0" w:space="0" w:color="auto"/>
            <w:right w:val="none" w:sz="0" w:space="0" w:color="auto"/>
          </w:divBdr>
        </w:div>
        <w:div w:id="1608078096">
          <w:marLeft w:val="480"/>
          <w:marRight w:val="0"/>
          <w:marTop w:val="0"/>
          <w:marBottom w:val="0"/>
          <w:divBdr>
            <w:top w:val="none" w:sz="0" w:space="0" w:color="auto"/>
            <w:left w:val="none" w:sz="0" w:space="0" w:color="auto"/>
            <w:bottom w:val="none" w:sz="0" w:space="0" w:color="auto"/>
            <w:right w:val="none" w:sz="0" w:space="0" w:color="auto"/>
          </w:divBdr>
        </w:div>
        <w:div w:id="1229418258">
          <w:marLeft w:val="480"/>
          <w:marRight w:val="0"/>
          <w:marTop w:val="0"/>
          <w:marBottom w:val="0"/>
          <w:divBdr>
            <w:top w:val="none" w:sz="0" w:space="0" w:color="auto"/>
            <w:left w:val="none" w:sz="0" w:space="0" w:color="auto"/>
            <w:bottom w:val="none" w:sz="0" w:space="0" w:color="auto"/>
            <w:right w:val="none" w:sz="0" w:space="0" w:color="auto"/>
          </w:divBdr>
        </w:div>
        <w:div w:id="1003777495">
          <w:marLeft w:val="480"/>
          <w:marRight w:val="0"/>
          <w:marTop w:val="0"/>
          <w:marBottom w:val="0"/>
          <w:divBdr>
            <w:top w:val="none" w:sz="0" w:space="0" w:color="auto"/>
            <w:left w:val="none" w:sz="0" w:space="0" w:color="auto"/>
            <w:bottom w:val="none" w:sz="0" w:space="0" w:color="auto"/>
            <w:right w:val="none" w:sz="0" w:space="0" w:color="auto"/>
          </w:divBdr>
        </w:div>
        <w:div w:id="656763540">
          <w:marLeft w:val="480"/>
          <w:marRight w:val="0"/>
          <w:marTop w:val="0"/>
          <w:marBottom w:val="0"/>
          <w:divBdr>
            <w:top w:val="none" w:sz="0" w:space="0" w:color="auto"/>
            <w:left w:val="none" w:sz="0" w:space="0" w:color="auto"/>
            <w:bottom w:val="none" w:sz="0" w:space="0" w:color="auto"/>
            <w:right w:val="none" w:sz="0" w:space="0" w:color="auto"/>
          </w:divBdr>
        </w:div>
        <w:div w:id="1282764786">
          <w:marLeft w:val="480"/>
          <w:marRight w:val="0"/>
          <w:marTop w:val="0"/>
          <w:marBottom w:val="0"/>
          <w:divBdr>
            <w:top w:val="none" w:sz="0" w:space="0" w:color="auto"/>
            <w:left w:val="none" w:sz="0" w:space="0" w:color="auto"/>
            <w:bottom w:val="none" w:sz="0" w:space="0" w:color="auto"/>
            <w:right w:val="none" w:sz="0" w:space="0" w:color="auto"/>
          </w:divBdr>
        </w:div>
        <w:div w:id="1620841329">
          <w:marLeft w:val="480"/>
          <w:marRight w:val="0"/>
          <w:marTop w:val="0"/>
          <w:marBottom w:val="0"/>
          <w:divBdr>
            <w:top w:val="none" w:sz="0" w:space="0" w:color="auto"/>
            <w:left w:val="none" w:sz="0" w:space="0" w:color="auto"/>
            <w:bottom w:val="none" w:sz="0" w:space="0" w:color="auto"/>
            <w:right w:val="none" w:sz="0" w:space="0" w:color="auto"/>
          </w:divBdr>
        </w:div>
        <w:div w:id="624890237">
          <w:marLeft w:val="480"/>
          <w:marRight w:val="0"/>
          <w:marTop w:val="0"/>
          <w:marBottom w:val="0"/>
          <w:divBdr>
            <w:top w:val="none" w:sz="0" w:space="0" w:color="auto"/>
            <w:left w:val="none" w:sz="0" w:space="0" w:color="auto"/>
            <w:bottom w:val="none" w:sz="0" w:space="0" w:color="auto"/>
            <w:right w:val="none" w:sz="0" w:space="0" w:color="auto"/>
          </w:divBdr>
        </w:div>
        <w:div w:id="1004431619">
          <w:marLeft w:val="480"/>
          <w:marRight w:val="0"/>
          <w:marTop w:val="0"/>
          <w:marBottom w:val="0"/>
          <w:divBdr>
            <w:top w:val="none" w:sz="0" w:space="0" w:color="auto"/>
            <w:left w:val="none" w:sz="0" w:space="0" w:color="auto"/>
            <w:bottom w:val="none" w:sz="0" w:space="0" w:color="auto"/>
            <w:right w:val="none" w:sz="0" w:space="0" w:color="auto"/>
          </w:divBdr>
        </w:div>
        <w:div w:id="1309819129">
          <w:marLeft w:val="480"/>
          <w:marRight w:val="0"/>
          <w:marTop w:val="0"/>
          <w:marBottom w:val="0"/>
          <w:divBdr>
            <w:top w:val="none" w:sz="0" w:space="0" w:color="auto"/>
            <w:left w:val="none" w:sz="0" w:space="0" w:color="auto"/>
            <w:bottom w:val="none" w:sz="0" w:space="0" w:color="auto"/>
            <w:right w:val="none" w:sz="0" w:space="0" w:color="auto"/>
          </w:divBdr>
        </w:div>
        <w:div w:id="64844773">
          <w:marLeft w:val="480"/>
          <w:marRight w:val="0"/>
          <w:marTop w:val="0"/>
          <w:marBottom w:val="0"/>
          <w:divBdr>
            <w:top w:val="none" w:sz="0" w:space="0" w:color="auto"/>
            <w:left w:val="none" w:sz="0" w:space="0" w:color="auto"/>
            <w:bottom w:val="none" w:sz="0" w:space="0" w:color="auto"/>
            <w:right w:val="none" w:sz="0" w:space="0" w:color="auto"/>
          </w:divBdr>
        </w:div>
        <w:div w:id="1911498504">
          <w:marLeft w:val="480"/>
          <w:marRight w:val="0"/>
          <w:marTop w:val="0"/>
          <w:marBottom w:val="0"/>
          <w:divBdr>
            <w:top w:val="none" w:sz="0" w:space="0" w:color="auto"/>
            <w:left w:val="none" w:sz="0" w:space="0" w:color="auto"/>
            <w:bottom w:val="none" w:sz="0" w:space="0" w:color="auto"/>
            <w:right w:val="none" w:sz="0" w:space="0" w:color="auto"/>
          </w:divBdr>
        </w:div>
        <w:div w:id="201673460">
          <w:marLeft w:val="480"/>
          <w:marRight w:val="0"/>
          <w:marTop w:val="0"/>
          <w:marBottom w:val="0"/>
          <w:divBdr>
            <w:top w:val="none" w:sz="0" w:space="0" w:color="auto"/>
            <w:left w:val="none" w:sz="0" w:space="0" w:color="auto"/>
            <w:bottom w:val="none" w:sz="0" w:space="0" w:color="auto"/>
            <w:right w:val="none" w:sz="0" w:space="0" w:color="auto"/>
          </w:divBdr>
        </w:div>
        <w:div w:id="2054495540">
          <w:marLeft w:val="480"/>
          <w:marRight w:val="0"/>
          <w:marTop w:val="0"/>
          <w:marBottom w:val="0"/>
          <w:divBdr>
            <w:top w:val="none" w:sz="0" w:space="0" w:color="auto"/>
            <w:left w:val="none" w:sz="0" w:space="0" w:color="auto"/>
            <w:bottom w:val="none" w:sz="0" w:space="0" w:color="auto"/>
            <w:right w:val="none" w:sz="0" w:space="0" w:color="auto"/>
          </w:divBdr>
        </w:div>
        <w:div w:id="536701273">
          <w:marLeft w:val="480"/>
          <w:marRight w:val="0"/>
          <w:marTop w:val="0"/>
          <w:marBottom w:val="0"/>
          <w:divBdr>
            <w:top w:val="none" w:sz="0" w:space="0" w:color="auto"/>
            <w:left w:val="none" w:sz="0" w:space="0" w:color="auto"/>
            <w:bottom w:val="none" w:sz="0" w:space="0" w:color="auto"/>
            <w:right w:val="none" w:sz="0" w:space="0" w:color="auto"/>
          </w:divBdr>
        </w:div>
        <w:div w:id="989482384">
          <w:marLeft w:val="480"/>
          <w:marRight w:val="0"/>
          <w:marTop w:val="0"/>
          <w:marBottom w:val="0"/>
          <w:divBdr>
            <w:top w:val="none" w:sz="0" w:space="0" w:color="auto"/>
            <w:left w:val="none" w:sz="0" w:space="0" w:color="auto"/>
            <w:bottom w:val="none" w:sz="0" w:space="0" w:color="auto"/>
            <w:right w:val="none" w:sz="0" w:space="0" w:color="auto"/>
          </w:divBdr>
        </w:div>
        <w:div w:id="1885363606">
          <w:marLeft w:val="480"/>
          <w:marRight w:val="0"/>
          <w:marTop w:val="0"/>
          <w:marBottom w:val="0"/>
          <w:divBdr>
            <w:top w:val="none" w:sz="0" w:space="0" w:color="auto"/>
            <w:left w:val="none" w:sz="0" w:space="0" w:color="auto"/>
            <w:bottom w:val="none" w:sz="0" w:space="0" w:color="auto"/>
            <w:right w:val="none" w:sz="0" w:space="0" w:color="auto"/>
          </w:divBdr>
        </w:div>
        <w:div w:id="232394714">
          <w:marLeft w:val="480"/>
          <w:marRight w:val="0"/>
          <w:marTop w:val="0"/>
          <w:marBottom w:val="0"/>
          <w:divBdr>
            <w:top w:val="none" w:sz="0" w:space="0" w:color="auto"/>
            <w:left w:val="none" w:sz="0" w:space="0" w:color="auto"/>
            <w:bottom w:val="none" w:sz="0" w:space="0" w:color="auto"/>
            <w:right w:val="none" w:sz="0" w:space="0" w:color="auto"/>
          </w:divBdr>
        </w:div>
        <w:div w:id="2071616481">
          <w:marLeft w:val="480"/>
          <w:marRight w:val="0"/>
          <w:marTop w:val="0"/>
          <w:marBottom w:val="0"/>
          <w:divBdr>
            <w:top w:val="none" w:sz="0" w:space="0" w:color="auto"/>
            <w:left w:val="none" w:sz="0" w:space="0" w:color="auto"/>
            <w:bottom w:val="none" w:sz="0" w:space="0" w:color="auto"/>
            <w:right w:val="none" w:sz="0" w:space="0" w:color="auto"/>
          </w:divBdr>
        </w:div>
        <w:div w:id="435639562">
          <w:marLeft w:val="480"/>
          <w:marRight w:val="0"/>
          <w:marTop w:val="0"/>
          <w:marBottom w:val="0"/>
          <w:divBdr>
            <w:top w:val="none" w:sz="0" w:space="0" w:color="auto"/>
            <w:left w:val="none" w:sz="0" w:space="0" w:color="auto"/>
            <w:bottom w:val="none" w:sz="0" w:space="0" w:color="auto"/>
            <w:right w:val="none" w:sz="0" w:space="0" w:color="auto"/>
          </w:divBdr>
        </w:div>
        <w:div w:id="1127309183">
          <w:marLeft w:val="480"/>
          <w:marRight w:val="0"/>
          <w:marTop w:val="0"/>
          <w:marBottom w:val="0"/>
          <w:divBdr>
            <w:top w:val="none" w:sz="0" w:space="0" w:color="auto"/>
            <w:left w:val="none" w:sz="0" w:space="0" w:color="auto"/>
            <w:bottom w:val="none" w:sz="0" w:space="0" w:color="auto"/>
            <w:right w:val="none" w:sz="0" w:space="0" w:color="auto"/>
          </w:divBdr>
        </w:div>
        <w:div w:id="159934959">
          <w:marLeft w:val="480"/>
          <w:marRight w:val="0"/>
          <w:marTop w:val="0"/>
          <w:marBottom w:val="0"/>
          <w:divBdr>
            <w:top w:val="none" w:sz="0" w:space="0" w:color="auto"/>
            <w:left w:val="none" w:sz="0" w:space="0" w:color="auto"/>
            <w:bottom w:val="none" w:sz="0" w:space="0" w:color="auto"/>
            <w:right w:val="none" w:sz="0" w:space="0" w:color="auto"/>
          </w:divBdr>
        </w:div>
        <w:div w:id="79109837">
          <w:marLeft w:val="480"/>
          <w:marRight w:val="0"/>
          <w:marTop w:val="0"/>
          <w:marBottom w:val="0"/>
          <w:divBdr>
            <w:top w:val="none" w:sz="0" w:space="0" w:color="auto"/>
            <w:left w:val="none" w:sz="0" w:space="0" w:color="auto"/>
            <w:bottom w:val="none" w:sz="0" w:space="0" w:color="auto"/>
            <w:right w:val="none" w:sz="0" w:space="0" w:color="auto"/>
          </w:divBdr>
        </w:div>
        <w:div w:id="2140680818">
          <w:marLeft w:val="480"/>
          <w:marRight w:val="0"/>
          <w:marTop w:val="0"/>
          <w:marBottom w:val="0"/>
          <w:divBdr>
            <w:top w:val="none" w:sz="0" w:space="0" w:color="auto"/>
            <w:left w:val="none" w:sz="0" w:space="0" w:color="auto"/>
            <w:bottom w:val="none" w:sz="0" w:space="0" w:color="auto"/>
            <w:right w:val="none" w:sz="0" w:space="0" w:color="auto"/>
          </w:divBdr>
        </w:div>
        <w:div w:id="476800963">
          <w:marLeft w:val="480"/>
          <w:marRight w:val="0"/>
          <w:marTop w:val="0"/>
          <w:marBottom w:val="0"/>
          <w:divBdr>
            <w:top w:val="none" w:sz="0" w:space="0" w:color="auto"/>
            <w:left w:val="none" w:sz="0" w:space="0" w:color="auto"/>
            <w:bottom w:val="none" w:sz="0" w:space="0" w:color="auto"/>
            <w:right w:val="none" w:sz="0" w:space="0" w:color="auto"/>
          </w:divBdr>
        </w:div>
        <w:div w:id="685130536">
          <w:marLeft w:val="480"/>
          <w:marRight w:val="0"/>
          <w:marTop w:val="0"/>
          <w:marBottom w:val="0"/>
          <w:divBdr>
            <w:top w:val="none" w:sz="0" w:space="0" w:color="auto"/>
            <w:left w:val="none" w:sz="0" w:space="0" w:color="auto"/>
            <w:bottom w:val="none" w:sz="0" w:space="0" w:color="auto"/>
            <w:right w:val="none" w:sz="0" w:space="0" w:color="auto"/>
          </w:divBdr>
        </w:div>
        <w:div w:id="358118133">
          <w:marLeft w:val="480"/>
          <w:marRight w:val="0"/>
          <w:marTop w:val="0"/>
          <w:marBottom w:val="0"/>
          <w:divBdr>
            <w:top w:val="none" w:sz="0" w:space="0" w:color="auto"/>
            <w:left w:val="none" w:sz="0" w:space="0" w:color="auto"/>
            <w:bottom w:val="none" w:sz="0" w:space="0" w:color="auto"/>
            <w:right w:val="none" w:sz="0" w:space="0" w:color="auto"/>
          </w:divBdr>
        </w:div>
        <w:div w:id="380133183">
          <w:marLeft w:val="480"/>
          <w:marRight w:val="0"/>
          <w:marTop w:val="0"/>
          <w:marBottom w:val="0"/>
          <w:divBdr>
            <w:top w:val="none" w:sz="0" w:space="0" w:color="auto"/>
            <w:left w:val="none" w:sz="0" w:space="0" w:color="auto"/>
            <w:bottom w:val="none" w:sz="0" w:space="0" w:color="auto"/>
            <w:right w:val="none" w:sz="0" w:space="0" w:color="auto"/>
          </w:divBdr>
        </w:div>
        <w:div w:id="559557059">
          <w:marLeft w:val="480"/>
          <w:marRight w:val="0"/>
          <w:marTop w:val="0"/>
          <w:marBottom w:val="0"/>
          <w:divBdr>
            <w:top w:val="none" w:sz="0" w:space="0" w:color="auto"/>
            <w:left w:val="none" w:sz="0" w:space="0" w:color="auto"/>
            <w:bottom w:val="none" w:sz="0" w:space="0" w:color="auto"/>
            <w:right w:val="none" w:sz="0" w:space="0" w:color="auto"/>
          </w:divBdr>
        </w:div>
        <w:div w:id="1846747868">
          <w:marLeft w:val="480"/>
          <w:marRight w:val="0"/>
          <w:marTop w:val="0"/>
          <w:marBottom w:val="0"/>
          <w:divBdr>
            <w:top w:val="none" w:sz="0" w:space="0" w:color="auto"/>
            <w:left w:val="none" w:sz="0" w:space="0" w:color="auto"/>
            <w:bottom w:val="none" w:sz="0" w:space="0" w:color="auto"/>
            <w:right w:val="none" w:sz="0" w:space="0" w:color="auto"/>
          </w:divBdr>
        </w:div>
        <w:div w:id="837309937">
          <w:marLeft w:val="480"/>
          <w:marRight w:val="0"/>
          <w:marTop w:val="0"/>
          <w:marBottom w:val="0"/>
          <w:divBdr>
            <w:top w:val="none" w:sz="0" w:space="0" w:color="auto"/>
            <w:left w:val="none" w:sz="0" w:space="0" w:color="auto"/>
            <w:bottom w:val="none" w:sz="0" w:space="0" w:color="auto"/>
            <w:right w:val="none" w:sz="0" w:space="0" w:color="auto"/>
          </w:divBdr>
        </w:div>
        <w:div w:id="1779835806">
          <w:marLeft w:val="480"/>
          <w:marRight w:val="0"/>
          <w:marTop w:val="0"/>
          <w:marBottom w:val="0"/>
          <w:divBdr>
            <w:top w:val="none" w:sz="0" w:space="0" w:color="auto"/>
            <w:left w:val="none" w:sz="0" w:space="0" w:color="auto"/>
            <w:bottom w:val="none" w:sz="0" w:space="0" w:color="auto"/>
            <w:right w:val="none" w:sz="0" w:space="0" w:color="auto"/>
          </w:divBdr>
        </w:div>
        <w:div w:id="1042940640">
          <w:marLeft w:val="480"/>
          <w:marRight w:val="0"/>
          <w:marTop w:val="0"/>
          <w:marBottom w:val="0"/>
          <w:divBdr>
            <w:top w:val="none" w:sz="0" w:space="0" w:color="auto"/>
            <w:left w:val="none" w:sz="0" w:space="0" w:color="auto"/>
            <w:bottom w:val="none" w:sz="0" w:space="0" w:color="auto"/>
            <w:right w:val="none" w:sz="0" w:space="0" w:color="auto"/>
          </w:divBdr>
        </w:div>
        <w:div w:id="1824856483">
          <w:marLeft w:val="480"/>
          <w:marRight w:val="0"/>
          <w:marTop w:val="0"/>
          <w:marBottom w:val="0"/>
          <w:divBdr>
            <w:top w:val="none" w:sz="0" w:space="0" w:color="auto"/>
            <w:left w:val="none" w:sz="0" w:space="0" w:color="auto"/>
            <w:bottom w:val="none" w:sz="0" w:space="0" w:color="auto"/>
            <w:right w:val="none" w:sz="0" w:space="0" w:color="auto"/>
          </w:divBdr>
        </w:div>
        <w:div w:id="1634407210">
          <w:marLeft w:val="480"/>
          <w:marRight w:val="0"/>
          <w:marTop w:val="0"/>
          <w:marBottom w:val="0"/>
          <w:divBdr>
            <w:top w:val="none" w:sz="0" w:space="0" w:color="auto"/>
            <w:left w:val="none" w:sz="0" w:space="0" w:color="auto"/>
            <w:bottom w:val="none" w:sz="0" w:space="0" w:color="auto"/>
            <w:right w:val="none" w:sz="0" w:space="0" w:color="auto"/>
          </w:divBdr>
        </w:div>
        <w:div w:id="338850138">
          <w:marLeft w:val="480"/>
          <w:marRight w:val="0"/>
          <w:marTop w:val="0"/>
          <w:marBottom w:val="0"/>
          <w:divBdr>
            <w:top w:val="none" w:sz="0" w:space="0" w:color="auto"/>
            <w:left w:val="none" w:sz="0" w:space="0" w:color="auto"/>
            <w:bottom w:val="none" w:sz="0" w:space="0" w:color="auto"/>
            <w:right w:val="none" w:sz="0" w:space="0" w:color="auto"/>
          </w:divBdr>
        </w:div>
        <w:div w:id="1649553952">
          <w:marLeft w:val="480"/>
          <w:marRight w:val="0"/>
          <w:marTop w:val="0"/>
          <w:marBottom w:val="0"/>
          <w:divBdr>
            <w:top w:val="none" w:sz="0" w:space="0" w:color="auto"/>
            <w:left w:val="none" w:sz="0" w:space="0" w:color="auto"/>
            <w:bottom w:val="none" w:sz="0" w:space="0" w:color="auto"/>
            <w:right w:val="none" w:sz="0" w:space="0" w:color="auto"/>
          </w:divBdr>
        </w:div>
        <w:div w:id="1553930715">
          <w:marLeft w:val="480"/>
          <w:marRight w:val="0"/>
          <w:marTop w:val="0"/>
          <w:marBottom w:val="0"/>
          <w:divBdr>
            <w:top w:val="none" w:sz="0" w:space="0" w:color="auto"/>
            <w:left w:val="none" w:sz="0" w:space="0" w:color="auto"/>
            <w:bottom w:val="none" w:sz="0" w:space="0" w:color="auto"/>
            <w:right w:val="none" w:sz="0" w:space="0" w:color="auto"/>
          </w:divBdr>
        </w:div>
        <w:div w:id="1645230219">
          <w:marLeft w:val="480"/>
          <w:marRight w:val="0"/>
          <w:marTop w:val="0"/>
          <w:marBottom w:val="0"/>
          <w:divBdr>
            <w:top w:val="none" w:sz="0" w:space="0" w:color="auto"/>
            <w:left w:val="none" w:sz="0" w:space="0" w:color="auto"/>
            <w:bottom w:val="none" w:sz="0" w:space="0" w:color="auto"/>
            <w:right w:val="none" w:sz="0" w:space="0" w:color="auto"/>
          </w:divBdr>
        </w:div>
        <w:div w:id="867331763">
          <w:marLeft w:val="480"/>
          <w:marRight w:val="0"/>
          <w:marTop w:val="0"/>
          <w:marBottom w:val="0"/>
          <w:divBdr>
            <w:top w:val="none" w:sz="0" w:space="0" w:color="auto"/>
            <w:left w:val="none" w:sz="0" w:space="0" w:color="auto"/>
            <w:bottom w:val="none" w:sz="0" w:space="0" w:color="auto"/>
            <w:right w:val="none" w:sz="0" w:space="0" w:color="auto"/>
          </w:divBdr>
        </w:div>
        <w:div w:id="1523086495">
          <w:marLeft w:val="480"/>
          <w:marRight w:val="0"/>
          <w:marTop w:val="0"/>
          <w:marBottom w:val="0"/>
          <w:divBdr>
            <w:top w:val="none" w:sz="0" w:space="0" w:color="auto"/>
            <w:left w:val="none" w:sz="0" w:space="0" w:color="auto"/>
            <w:bottom w:val="none" w:sz="0" w:space="0" w:color="auto"/>
            <w:right w:val="none" w:sz="0" w:space="0" w:color="auto"/>
          </w:divBdr>
        </w:div>
        <w:div w:id="909533737">
          <w:marLeft w:val="480"/>
          <w:marRight w:val="0"/>
          <w:marTop w:val="0"/>
          <w:marBottom w:val="0"/>
          <w:divBdr>
            <w:top w:val="none" w:sz="0" w:space="0" w:color="auto"/>
            <w:left w:val="none" w:sz="0" w:space="0" w:color="auto"/>
            <w:bottom w:val="none" w:sz="0" w:space="0" w:color="auto"/>
            <w:right w:val="none" w:sz="0" w:space="0" w:color="auto"/>
          </w:divBdr>
        </w:div>
        <w:div w:id="457530494">
          <w:marLeft w:val="480"/>
          <w:marRight w:val="0"/>
          <w:marTop w:val="0"/>
          <w:marBottom w:val="0"/>
          <w:divBdr>
            <w:top w:val="none" w:sz="0" w:space="0" w:color="auto"/>
            <w:left w:val="none" w:sz="0" w:space="0" w:color="auto"/>
            <w:bottom w:val="none" w:sz="0" w:space="0" w:color="auto"/>
            <w:right w:val="none" w:sz="0" w:space="0" w:color="auto"/>
          </w:divBdr>
        </w:div>
        <w:div w:id="1061829805">
          <w:marLeft w:val="480"/>
          <w:marRight w:val="0"/>
          <w:marTop w:val="0"/>
          <w:marBottom w:val="0"/>
          <w:divBdr>
            <w:top w:val="none" w:sz="0" w:space="0" w:color="auto"/>
            <w:left w:val="none" w:sz="0" w:space="0" w:color="auto"/>
            <w:bottom w:val="none" w:sz="0" w:space="0" w:color="auto"/>
            <w:right w:val="none" w:sz="0" w:space="0" w:color="auto"/>
          </w:divBdr>
        </w:div>
        <w:div w:id="1520198380">
          <w:marLeft w:val="480"/>
          <w:marRight w:val="0"/>
          <w:marTop w:val="0"/>
          <w:marBottom w:val="0"/>
          <w:divBdr>
            <w:top w:val="none" w:sz="0" w:space="0" w:color="auto"/>
            <w:left w:val="none" w:sz="0" w:space="0" w:color="auto"/>
            <w:bottom w:val="none" w:sz="0" w:space="0" w:color="auto"/>
            <w:right w:val="none" w:sz="0" w:space="0" w:color="auto"/>
          </w:divBdr>
        </w:div>
      </w:divsChild>
    </w:div>
    <w:div w:id="822509377">
      <w:bodyDiv w:val="1"/>
      <w:marLeft w:val="0"/>
      <w:marRight w:val="0"/>
      <w:marTop w:val="0"/>
      <w:marBottom w:val="0"/>
      <w:divBdr>
        <w:top w:val="none" w:sz="0" w:space="0" w:color="auto"/>
        <w:left w:val="none" w:sz="0" w:space="0" w:color="auto"/>
        <w:bottom w:val="none" w:sz="0" w:space="0" w:color="auto"/>
        <w:right w:val="none" w:sz="0" w:space="0" w:color="auto"/>
      </w:divBdr>
    </w:div>
    <w:div w:id="823162861">
      <w:bodyDiv w:val="1"/>
      <w:marLeft w:val="0"/>
      <w:marRight w:val="0"/>
      <w:marTop w:val="0"/>
      <w:marBottom w:val="0"/>
      <w:divBdr>
        <w:top w:val="none" w:sz="0" w:space="0" w:color="auto"/>
        <w:left w:val="none" w:sz="0" w:space="0" w:color="auto"/>
        <w:bottom w:val="none" w:sz="0" w:space="0" w:color="auto"/>
        <w:right w:val="none" w:sz="0" w:space="0" w:color="auto"/>
      </w:divBdr>
    </w:div>
    <w:div w:id="824127786">
      <w:bodyDiv w:val="1"/>
      <w:marLeft w:val="0"/>
      <w:marRight w:val="0"/>
      <w:marTop w:val="0"/>
      <w:marBottom w:val="0"/>
      <w:divBdr>
        <w:top w:val="none" w:sz="0" w:space="0" w:color="auto"/>
        <w:left w:val="none" w:sz="0" w:space="0" w:color="auto"/>
        <w:bottom w:val="none" w:sz="0" w:space="0" w:color="auto"/>
        <w:right w:val="none" w:sz="0" w:space="0" w:color="auto"/>
      </w:divBdr>
    </w:div>
    <w:div w:id="824395320">
      <w:bodyDiv w:val="1"/>
      <w:marLeft w:val="0"/>
      <w:marRight w:val="0"/>
      <w:marTop w:val="0"/>
      <w:marBottom w:val="0"/>
      <w:divBdr>
        <w:top w:val="none" w:sz="0" w:space="0" w:color="auto"/>
        <w:left w:val="none" w:sz="0" w:space="0" w:color="auto"/>
        <w:bottom w:val="none" w:sz="0" w:space="0" w:color="auto"/>
        <w:right w:val="none" w:sz="0" w:space="0" w:color="auto"/>
      </w:divBdr>
    </w:div>
    <w:div w:id="825050021">
      <w:bodyDiv w:val="1"/>
      <w:marLeft w:val="0"/>
      <w:marRight w:val="0"/>
      <w:marTop w:val="0"/>
      <w:marBottom w:val="0"/>
      <w:divBdr>
        <w:top w:val="none" w:sz="0" w:space="0" w:color="auto"/>
        <w:left w:val="none" w:sz="0" w:space="0" w:color="auto"/>
        <w:bottom w:val="none" w:sz="0" w:space="0" w:color="auto"/>
        <w:right w:val="none" w:sz="0" w:space="0" w:color="auto"/>
      </w:divBdr>
    </w:div>
    <w:div w:id="826364200">
      <w:bodyDiv w:val="1"/>
      <w:marLeft w:val="0"/>
      <w:marRight w:val="0"/>
      <w:marTop w:val="0"/>
      <w:marBottom w:val="0"/>
      <w:divBdr>
        <w:top w:val="none" w:sz="0" w:space="0" w:color="auto"/>
        <w:left w:val="none" w:sz="0" w:space="0" w:color="auto"/>
        <w:bottom w:val="none" w:sz="0" w:space="0" w:color="auto"/>
        <w:right w:val="none" w:sz="0" w:space="0" w:color="auto"/>
      </w:divBdr>
    </w:div>
    <w:div w:id="827745133">
      <w:bodyDiv w:val="1"/>
      <w:marLeft w:val="0"/>
      <w:marRight w:val="0"/>
      <w:marTop w:val="0"/>
      <w:marBottom w:val="0"/>
      <w:divBdr>
        <w:top w:val="none" w:sz="0" w:space="0" w:color="auto"/>
        <w:left w:val="none" w:sz="0" w:space="0" w:color="auto"/>
        <w:bottom w:val="none" w:sz="0" w:space="0" w:color="auto"/>
        <w:right w:val="none" w:sz="0" w:space="0" w:color="auto"/>
      </w:divBdr>
    </w:div>
    <w:div w:id="827794776">
      <w:bodyDiv w:val="1"/>
      <w:marLeft w:val="0"/>
      <w:marRight w:val="0"/>
      <w:marTop w:val="0"/>
      <w:marBottom w:val="0"/>
      <w:divBdr>
        <w:top w:val="none" w:sz="0" w:space="0" w:color="auto"/>
        <w:left w:val="none" w:sz="0" w:space="0" w:color="auto"/>
        <w:bottom w:val="none" w:sz="0" w:space="0" w:color="auto"/>
        <w:right w:val="none" w:sz="0" w:space="0" w:color="auto"/>
      </w:divBdr>
      <w:divsChild>
        <w:div w:id="1183125220">
          <w:marLeft w:val="480"/>
          <w:marRight w:val="0"/>
          <w:marTop w:val="0"/>
          <w:marBottom w:val="0"/>
          <w:divBdr>
            <w:top w:val="none" w:sz="0" w:space="0" w:color="auto"/>
            <w:left w:val="none" w:sz="0" w:space="0" w:color="auto"/>
            <w:bottom w:val="none" w:sz="0" w:space="0" w:color="auto"/>
            <w:right w:val="none" w:sz="0" w:space="0" w:color="auto"/>
          </w:divBdr>
        </w:div>
        <w:div w:id="1339310449">
          <w:marLeft w:val="480"/>
          <w:marRight w:val="0"/>
          <w:marTop w:val="0"/>
          <w:marBottom w:val="0"/>
          <w:divBdr>
            <w:top w:val="none" w:sz="0" w:space="0" w:color="auto"/>
            <w:left w:val="none" w:sz="0" w:space="0" w:color="auto"/>
            <w:bottom w:val="none" w:sz="0" w:space="0" w:color="auto"/>
            <w:right w:val="none" w:sz="0" w:space="0" w:color="auto"/>
          </w:divBdr>
        </w:div>
        <w:div w:id="1091850830">
          <w:marLeft w:val="480"/>
          <w:marRight w:val="0"/>
          <w:marTop w:val="0"/>
          <w:marBottom w:val="0"/>
          <w:divBdr>
            <w:top w:val="none" w:sz="0" w:space="0" w:color="auto"/>
            <w:left w:val="none" w:sz="0" w:space="0" w:color="auto"/>
            <w:bottom w:val="none" w:sz="0" w:space="0" w:color="auto"/>
            <w:right w:val="none" w:sz="0" w:space="0" w:color="auto"/>
          </w:divBdr>
        </w:div>
        <w:div w:id="3633852">
          <w:marLeft w:val="480"/>
          <w:marRight w:val="0"/>
          <w:marTop w:val="0"/>
          <w:marBottom w:val="0"/>
          <w:divBdr>
            <w:top w:val="none" w:sz="0" w:space="0" w:color="auto"/>
            <w:left w:val="none" w:sz="0" w:space="0" w:color="auto"/>
            <w:bottom w:val="none" w:sz="0" w:space="0" w:color="auto"/>
            <w:right w:val="none" w:sz="0" w:space="0" w:color="auto"/>
          </w:divBdr>
        </w:div>
        <w:div w:id="441414335">
          <w:marLeft w:val="480"/>
          <w:marRight w:val="0"/>
          <w:marTop w:val="0"/>
          <w:marBottom w:val="0"/>
          <w:divBdr>
            <w:top w:val="none" w:sz="0" w:space="0" w:color="auto"/>
            <w:left w:val="none" w:sz="0" w:space="0" w:color="auto"/>
            <w:bottom w:val="none" w:sz="0" w:space="0" w:color="auto"/>
            <w:right w:val="none" w:sz="0" w:space="0" w:color="auto"/>
          </w:divBdr>
        </w:div>
        <w:div w:id="547179875">
          <w:marLeft w:val="480"/>
          <w:marRight w:val="0"/>
          <w:marTop w:val="0"/>
          <w:marBottom w:val="0"/>
          <w:divBdr>
            <w:top w:val="none" w:sz="0" w:space="0" w:color="auto"/>
            <w:left w:val="none" w:sz="0" w:space="0" w:color="auto"/>
            <w:bottom w:val="none" w:sz="0" w:space="0" w:color="auto"/>
            <w:right w:val="none" w:sz="0" w:space="0" w:color="auto"/>
          </w:divBdr>
        </w:div>
        <w:div w:id="1815173126">
          <w:marLeft w:val="480"/>
          <w:marRight w:val="0"/>
          <w:marTop w:val="0"/>
          <w:marBottom w:val="0"/>
          <w:divBdr>
            <w:top w:val="none" w:sz="0" w:space="0" w:color="auto"/>
            <w:left w:val="none" w:sz="0" w:space="0" w:color="auto"/>
            <w:bottom w:val="none" w:sz="0" w:space="0" w:color="auto"/>
            <w:right w:val="none" w:sz="0" w:space="0" w:color="auto"/>
          </w:divBdr>
        </w:div>
        <w:div w:id="200480142">
          <w:marLeft w:val="480"/>
          <w:marRight w:val="0"/>
          <w:marTop w:val="0"/>
          <w:marBottom w:val="0"/>
          <w:divBdr>
            <w:top w:val="none" w:sz="0" w:space="0" w:color="auto"/>
            <w:left w:val="none" w:sz="0" w:space="0" w:color="auto"/>
            <w:bottom w:val="none" w:sz="0" w:space="0" w:color="auto"/>
            <w:right w:val="none" w:sz="0" w:space="0" w:color="auto"/>
          </w:divBdr>
        </w:div>
        <w:div w:id="1101222667">
          <w:marLeft w:val="480"/>
          <w:marRight w:val="0"/>
          <w:marTop w:val="0"/>
          <w:marBottom w:val="0"/>
          <w:divBdr>
            <w:top w:val="none" w:sz="0" w:space="0" w:color="auto"/>
            <w:left w:val="none" w:sz="0" w:space="0" w:color="auto"/>
            <w:bottom w:val="none" w:sz="0" w:space="0" w:color="auto"/>
            <w:right w:val="none" w:sz="0" w:space="0" w:color="auto"/>
          </w:divBdr>
        </w:div>
        <w:div w:id="2001881642">
          <w:marLeft w:val="480"/>
          <w:marRight w:val="0"/>
          <w:marTop w:val="0"/>
          <w:marBottom w:val="0"/>
          <w:divBdr>
            <w:top w:val="none" w:sz="0" w:space="0" w:color="auto"/>
            <w:left w:val="none" w:sz="0" w:space="0" w:color="auto"/>
            <w:bottom w:val="none" w:sz="0" w:space="0" w:color="auto"/>
            <w:right w:val="none" w:sz="0" w:space="0" w:color="auto"/>
          </w:divBdr>
        </w:div>
        <w:div w:id="687875446">
          <w:marLeft w:val="480"/>
          <w:marRight w:val="0"/>
          <w:marTop w:val="0"/>
          <w:marBottom w:val="0"/>
          <w:divBdr>
            <w:top w:val="none" w:sz="0" w:space="0" w:color="auto"/>
            <w:left w:val="none" w:sz="0" w:space="0" w:color="auto"/>
            <w:bottom w:val="none" w:sz="0" w:space="0" w:color="auto"/>
            <w:right w:val="none" w:sz="0" w:space="0" w:color="auto"/>
          </w:divBdr>
        </w:div>
        <w:div w:id="1641571820">
          <w:marLeft w:val="480"/>
          <w:marRight w:val="0"/>
          <w:marTop w:val="0"/>
          <w:marBottom w:val="0"/>
          <w:divBdr>
            <w:top w:val="none" w:sz="0" w:space="0" w:color="auto"/>
            <w:left w:val="none" w:sz="0" w:space="0" w:color="auto"/>
            <w:bottom w:val="none" w:sz="0" w:space="0" w:color="auto"/>
            <w:right w:val="none" w:sz="0" w:space="0" w:color="auto"/>
          </w:divBdr>
        </w:div>
        <w:div w:id="566456256">
          <w:marLeft w:val="480"/>
          <w:marRight w:val="0"/>
          <w:marTop w:val="0"/>
          <w:marBottom w:val="0"/>
          <w:divBdr>
            <w:top w:val="none" w:sz="0" w:space="0" w:color="auto"/>
            <w:left w:val="none" w:sz="0" w:space="0" w:color="auto"/>
            <w:bottom w:val="none" w:sz="0" w:space="0" w:color="auto"/>
            <w:right w:val="none" w:sz="0" w:space="0" w:color="auto"/>
          </w:divBdr>
        </w:div>
        <w:div w:id="1354762978">
          <w:marLeft w:val="480"/>
          <w:marRight w:val="0"/>
          <w:marTop w:val="0"/>
          <w:marBottom w:val="0"/>
          <w:divBdr>
            <w:top w:val="none" w:sz="0" w:space="0" w:color="auto"/>
            <w:left w:val="none" w:sz="0" w:space="0" w:color="auto"/>
            <w:bottom w:val="none" w:sz="0" w:space="0" w:color="auto"/>
            <w:right w:val="none" w:sz="0" w:space="0" w:color="auto"/>
          </w:divBdr>
        </w:div>
        <w:div w:id="1045907628">
          <w:marLeft w:val="480"/>
          <w:marRight w:val="0"/>
          <w:marTop w:val="0"/>
          <w:marBottom w:val="0"/>
          <w:divBdr>
            <w:top w:val="none" w:sz="0" w:space="0" w:color="auto"/>
            <w:left w:val="none" w:sz="0" w:space="0" w:color="auto"/>
            <w:bottom w:val="none" w:sz="0" w:space="0" w:color="auto"/>
            <w:right w:val="none" w:sz="0" w:space="0" w:color="auto"/>
          </w:divBdr>
        </w:div>
        <w:div w:id="623930091">
          <w:marLeft w:val="480"/>
          <w:marRight w:val="0"/>
          <w:marTop w:val="0"/>
          <w:marBottom w:val="0"/>
          <w:divBdr>
            <w:top w:val="none" w:sz="0" w:space="0" w:color="auto"/>
            <w:left w:val="none" w:sz="0" w:space="0" w:color="auto"/>
            <w:bottom w:val="none" w:sz="0" w:space="0" w:color="auto"/>
            <w:right w:val="none" w:sz="0" w:space="0" w:color="auto"/>
          </w:divBdr>
        </w:div>
        <w:div w:id="1335455262">
          <w:marLeft w:val="480"/>
          <w:marRight w:val="0"/>
          <w:marTop w:val="0"/>
          <w:marBottom w:val="0"/>
          <w:divBdr>
            <w:top w:val="none" w:sz="0" w:space="0" w:color="auto"/>
            <w:left w:val="none" w:sz="0" w:space="0" w:color="auto"/>
            <w:bottom w:val="none" w:sz="0" w:space="0" w:color="auto"/>
            <w:right w:val="none" w:sz="0" w:space="0" w:color="auto"/>
          </w:divBdr>
        </w:div>
        <w:div w:id="347951669">
          <w:marLeft w:val="480"/>
          <w:marRight w:val="0"/>
          <w:marTop w:val="0"/>
          <w:marBottom w:val="0"/>
          <w:divBdr>
            <w:top w:val="none" w:sz="0" w:space="0" w:color="auto"/>
            <w:left w:val="none" w:sz="0" w:space="0" w:color="auto"/>
            <w:bottom w:val="none" w:sz="0" w:space="0" w:color="auto"/>
            <w:right w:val="none" w:sz="0" w:space="0" w:color="auto"/>
          </w:divBdr>
        </w:div>
        <w:div w:id="428476935">
          <w:marLeft w:val="480"/>
          <w:marRight w:val="0"/>
          <w:marTop w:val="0"/>
          <w:marBottom w:val="0"/>
          <w:divBdr>
            <w:top w:val="none" w:sz="0" w:space="0" w:color="auto"/>
            <w:left w:val="none" w:sz="0" w:space="0" w:color="auto"/>
            <w:bottom w:val="none" w:sz="0" w:space="0" w:color="auto"/>
            <w:right w:val="none" w:sz="0" w:space="0" w:color="auto"/>
          </w:divBdr>
        </w:div>
        <w:div w:id="581568371">
          <w:marLeft w:val="480"/>
          <w:marRight w:val="0"/>
          <w:marTop w:val="0"/>
          <w:marBottom w:val="0"/>
          <w:divBdr>
            <w:top w:val="none" w:sz="0" w:space="0" w:color="auto"/>
            <w:left w:val="none" w:sz="0" w:space="0" w:color="auto"/>
            <w:bottom w:val="none" w:sz="0" w:space="0" w:color="auto"/>
            <w:right w:val="none" w:sz="0" w:space="0" w:color="auto"/>
          </w:divBdr>
        </w:div>
        <w:div w:id="1049959659">
          <w:marLeft w:val="480"/>
          <w:marRight w:val="0"/>
          <w:marTop w:val="0"/>
          <w:marBottom w:val="0"/>
          <w:divBdr>
            <w:top w:val="none" w:sz="0" w:space="0" w:color="auto"/>
            <w:left w:val="none" w:sz="0" w:space="0" w:color="auto"/>
            <w:bottom w:val="none" w:sz="0" w:space="0" w:color="auto"/>
            <w:right w:val="none" w:sz="0" w:space="0" w:color="auto"/>
          </w:divBdr>
        </w:div>
        <w:div w:id="151800495">
          <w:marLeft w:val="480"/>
          <w:marRight w:val="0"/>
          <w:marTop w:val="0"/>
          <w:marBottom w:val="0"/>
          <w:divBdr>
            <w:top w:val="none" w:sz="0" w:space="0" w:color="auto"/>
            <w:left w:val="none" w:sz="0" w:space="0" w:color="auto"/>
            <w:bottom w:val="none" w:sz="0" w:space="0" w:color="auto"/>
            <w:right w:val="none" w:sz="0" w:space="0" w:color="auto"/>
          </w:divBdr>
        </w:div>
        <w:div w:id="1129975788">
          <w:marLeft w:val="480"/>
          <w:marRight w:val="0"/>
          <w:marTop w:val="0"/>
          <w:marBottom w:val="0"/>
          <w:divBdr>
            <w:top w:val="none" w:sz="0" w:space="0" w:color="auto"/>
            <w:left w:val="none" w:sz="0" w:space="0" w:color="auto"/>
            <w:bottom w:val="none" w:sz="0" w:space="0" w:color="auto"/>
            <w:right w:val="none" w:sz="0" w:space="0" w:color="auto"/>
          </w:divBdr>
        </w:div>
        <w:div w:id="646671755">
          <w:marLeft w:val="480"/>
          <w:marRight w:val="0"/>
          <w:marTop w:val="0"/>
          <w:marBottom w:val="0"/>
          <w:divBdr>
            <w:top w:val="none" w:sz="0" w:space="0" w:color="auto"/>
            <w:left w:val="none" w:sz="0" w:space="0" w:color="auto"/>
            <w:bottom w:val="none" w:sz="0" w:space="0" w:color="auto"/>
            <w:right w:val="none" w:sz="0" w:space="0" w:color="auto"/>
          </w:divBdr>
        </w:div>
        <w:div w:id="676613710">
          <w:marLeft w:val="480"/>
          <w:marRight w:val="0"/>
          <w:marTop w:val="0"/>
          <w:marBottom w:val="0"/>
          <w:divBdr>
            <w:top w:val="none" w:sz="0" w:space="0" w:color="auto"/>
            <w:left w:val="none" w:sz="0" w:space="0" w:color="auto"/>
            <w:bottom w:val="none" w:sz="0" w:space="0" w:color="auto"/>
            <w:right w:val="none" w:sz="0" w:space="0" w:color="auto"/>
          </w:divBdr>
        </w:div>
        <w:div w:id="1973975568">
          <w:marLeft w:val="480"/>
          <w:marRight w:val="0"/>
          <w:marTop w:val="0"/>
          <w:marBottom w:val="0"/>
          <w:divBdr>
            <w:top w:val="none" w:sz="0" w:space="0" w:color="auto"/>
            <w:left w:val="none" w:sz="0" w:space="0" w:color="auto"/>
            <w:bottom w:val="none" w:sz="0" w:space="0" w:color="auto"/>
            <w:right w:val="none" w:sz="0" w:space="0" w:color="auto"/>
          </w:divBdr>
        </w:div>
        <w:div w:id="1737630099">
          <w:marLeft w:val="480"/>
          <w:marRight w:val="0"/>
          <w:marTop w:val="0"/>
          <w:marBottom w:val="0"/>
          <w:divBdr>
            <w:top w:val="none" w:sz="0" w:space="0" w:color="auto"/>
            <w:left w:val="none" w:sz="0" w:space="0" w:color="auto"/>
            <w:bottom w:val="none" w:sz="0" w:space="0" w:color="auto"/>
            <w:right w:val="none" w:sz="0" w:space="0" w:color="auto"/>
          </w:divBdr>
        </w:div>
        <w:div w:id="2114546689">
          <w:marLeft w:val="480"/>
          <w:marRight w:val="0"/>
          <w:marTop w:val="0"/>
          <w:marBottom w:val="0"/>
          <w:divBdr>
            <w:top w:val="none" w:sz="0" w:space="0" w:color="auto"/>
            <w:left w:val="none" w:sz="0" w:space="0" w:color="auto"/>
            <w:bottom w:val="none" w:sz="0" w:space="0" w:color="auto"/>
            <w:right w:val="none" w:sz="0" w:space="0" w:color="auto"/>
          </w:divBdr>
        </w:div>
        <w:div w:id="845635556">
          <w:marLeft w:val="480"/>
          <w:marRight w:val="0"/>
          <w:marTop w:val="0"/>
          <w:marBottom w:val="0"/>
          <w:divBdr>
            <w:top w:val="none" w:sz="0" w:space="0" w:color="auto"/>
            <w:left w:val="none" w:sz="0" w:space="0" w:color="auto"/>
            <w:bottom w:val="none" w:sz="0" w:space="0" w:color="auto"/>
            <w:right w:val="none" w:sz="0" w:space="0" w:color="auto"/>
          </w:divBdr>
        </w:div>
        <w:div w:id="170225988">
          <w:marLeft w:val="480"/>
          <w:marRight w:val="0"/>
          <w:marTop w:val="0"/>
          <w:marBottom w:val="0"/>
          <w:divBdr>
            <w:top w:val="none" w:sz="0" w:space="0" w:color="auto"/>
            <w:left w:val="none" w:sz="0" w:space="0" w:color="auto"/>
            <w:bottom w:val="none" w:sz="0" w:space="0" w:color="auto"/>
            <w:right w:val="none" w:sz="0" w:space="0" w:color="auto"/>
          </w:divBdr>
        </w:div>
        <w:div w:id="1533886582">
          <w:marLeft w:val="480"/>
          <w:marRight w:val="0"/>
          <w:marTop w:val="0"/>
          <w:marBottom w:val="0"/>
          <w:divBdr>
            <w:top w:val="none" w:sz="0" w:space="0" w:color="auto"/>
            <w:left w:val="none" w:sz="0" w:space="0" w:color="auto"/>
            <w:bottom w:val="none" w:sz="0" w:space="0" w:color="auto"/>
            <w:right w:val="none" w:sz="0" w:space="0" w:color="auto"/>
          </w:divBdr>
        </w:div>
        <w:div w:id="2083327469">
          <w:marLeft w:val="480"/>
          <w:marRight w:val="0"/>
          <w:marTop w:val="0"/>
          <w:marBottom w:val="0"/>
          <w:divBdr>
            <w:top w:val="none" w:sz="0" w:space="0" w:color="auto"/>
            <w:left w:val="none" w:sz="0" w:space="0" w:color="auto"/>
            <w:bottom w:val="none" w:sz="0" w:space="0" w:color="auto"/>
            <w:right w:val="none" w:sz="0" w:space="0" w:color="auto"/>
          </w:divBdr>
        </w:div>
        <w:div w:id="1697996194">
          <w:marLeft w:val="480"/>
          <w:marRight w:val="0"/>
          <w:marTop w:val="0"/>
          <w:marBottom w:val="0"/>
          <w:divBdr>
            <w:top w:val="none" w:sz="0" w:space="0" w:color="auto"/>
            <w:left w:val="none" w:sz="0" w:space="0" w:color="auto"/>
            <w:bottom w:val="none" w:sz="0" w:space="0" w:color="auto"/>
            <w:right w:val="none" w:sz="0" w:space="0" w:color="auto"/>
          </w:divBdr>
        </w:div>
        <w:div w:id="1774279946">
          <w:marLeft w:val="480"/>
          <w:marRight w:val="0"/>
          <w:marTop w:val="0"/>
          <w:marBottom w:val="0"/>
          <w:divBdr>
            <w:top w:val="none" w:sz="0" w:space="0" w:color="auto"/>
            <w:left w:val="none" w:sz="0" w:space="0" w:color="auto"/>
            <w:bottom w:val="none" w:sz="0" w:space="0" w:color="auto"/>
            <w:right w:val="none" w:sz="0" w:space="0" w:color="auto"/>
          </w:divBdr>
        </w:div>
        <w:div w:id="337541268">
          <w:marLeft w:val="480"/>
          <w:marRight w:val="0"/>
          <w:marTop w:val="0"/>
          <w:marBottom w:val="0"/>
          <w:divBdr>
            <w:top w:val="none" w:sz="0" w:space="0" w:color="auto"/>
            <w:left w:val="none" w:sz="0" w:space="0" w:color="auto"/>
            <w:bottom w:val="none" w:sz="0" w:space="0" w:color="auto"/>
            <w:right w:val="none" w:sz="0" w:space="0" w:color="auto"/>
          </w:divBdr>
        </w:div>
        <w:div w:id="519006410">
          <w:marLeft w:val="480"/>
          <w:marRight w:val="0"/>
          <w:marTop w:val="0"/>
          <w:marBottom w:val="0"/>
          <w:divBdr>
            <w:top w:val="none" w:sz="0" w:space="0" w:color="auto"/>
            <w:left w:val="none" w:sz="0" w:space="0" w:color="auto"/>
            <w:bottom w:val="none" w:sz="0" w:space="0" w:color="auto"/>
            <w:right w:val="none" w:sz="0" w:space="0" w:color="auto"/>
          </w:divBdr>
        </w:div>
        <w:div w:id="58867400">
          <w:marLeft w:val="480"/>
          <w:marRight w:val="0"/>
          <w:marTop w:val="0"/>
          <w:marBottom w:val="0"/>
          <w:divBdr>
            <w:top w:val="none" w:sz="0" w:space="0" w:color="auto"/>
            <w:left w:val="none" w:sz="0" w:space="0" w:color="auto"/>
            <w:bottom w:val="none" w:sz="0" w:space="0" w:color="auto"/>
            <w:right w:val="none" w:sz="0" w:space="0" w:color="auto"/>
          </w:divBdr>
        </w:div>
        <w:div w:id="2121491085">
          <w:marLeft w:val="480"/>
          <w:marRight w:val="0"/>
          <w:marTop w:val="0"/>
          <w:marBottom w:val="0"/>
          <w:divBdr>
            <w:top w:val="none" w:sz="0" w:space="0" w:color="auto"/>
            <w:left w:val="none" w:sz="0" w:space="0" w:color="auto"/>
            <w:bottom w:val="none" w:sz="0" w:space="0" w:color="auto"/>
            <w:right w:val="none" w:sz="0" w:space="0" w:color="auto"/>
          </w:divBdr>
        </w:div>
        <w:div w:id="846292954">
          <w:marLeft w:val="480"/>
          <w:marRight w:val="0"/>
          <w:marTop w:val="0"/>
          <w:marBottom w:val="0"/>
          <w:divBdr>
            <w:top w:val="none" w:sz="0" w:space="0" w:color="auto"/>
            <w:left w:val="none" w:sz="0" w:space="0" w:color="auto"/>
            <w:bottom w:val="none" w:sz="0" w:space="0" w:color="auto"/>
            <w:right w:val="none" w:sz="0" w:space="0" w:color="auto"/>
          </w:divBdr>
        </w:div>
        <w:div w:id="2122995800">
          <w:marLeft w:val="480"/>
          <w:marRight w:val="0"/>
          <w:marTop w:val="0"/>
          <w:marBottom w:val="0"/>
          <w:divBdr>
            <w:top w:val="none" w:sz="0" w:space="0" w:color="auto"/>
            <w:left w:val="none" w:sz="0" w:space="0" w:color="auto"/>
            <w:bottom w:val="none" w:sz="0" w:space="0" w:color="auto"/>
            <w:right w:val="none" w:sz="0" w:space="0" w:color="auto"/>
          </w:divBdr>
        </w:div>
        <w:div w:id="1877234042">
          <w:marLeft w:val="480"/>
          <w:marRight w:val="0"/>
          <w:marTop w:val="0"/>
          <w:marBottom w:val="0"/>
          <w:divBdr>
            <w:top w:val="none" w:sz="0" w:space="0" w:color="auto"/>
            <w:left w:val="none" w:sz="0" w:space="0" w:color="auto"/>
            <w:bottom w:val="none" w:sz="0" w:space="0" w:color="auto"/>
            <w:right w:val="none" w:sz="0" w:space="0" w:color="auto"/>
          </w:divBdr>
        </w:div>
        <w:div w:id="1565027981">
          <w:marLeft w:val="480"/>
          <w:marRight w:val="0"/>
          <w:marTop w:val="0"/>
          <w:marBottom w:val="0"/>
          <w:divBdr>
            <w:top w:val="none" w:sz="0" w:space="0" w:color="auto"/>
            <w:left w:val="none" w:sz="0" w:space="0" w:color="auto"/>
            <w:bottom w:val="none" w:sz="0" w:space="0" w:color="auto"/>
            <w:right w:val="none" w:sz="0" w:space="0" w:color="auto"/>
          </w:divBdr>
        </w:div>
        <w:div w:id="1402874164">
          <w:marLeft w:val="480"/>
          <w:marRight w:val="0"/>
          <w:marTop w:val="0"/>
          <w:marBottom w:val="0"/>
          <w:divBdr>
            <w:top w:val="none" w:sz="0" w:space="0" w:color="auto"/>
            <w:left w:val="none" w:sz="0" w:space="0" w:color="auto"/>
            <w:bottom w:val="none" w:sz="0" w:space="0" w:color="auto"/>
            <w:right w:val="none" w:sz="0" w:space="0" w:color="auto"/>
          </w:divBdr>
        </w:div>
        <w:div w:id="1781021861">
          <w:marLeft w:val="480"/>
          <w:marRight w:val="0"/>
          <w:marTop w:val="0"/>
          <w:marBottom w:val="0"/>
          <w:divBdr>
            <w:top w:val="none" w:sz="0" w:space="0" w:color="auto"/>
            <w:left w:val="none" w:sz="0" w:space="0" w:color="auto"/>
            <w:bottom w:val="none" w:sz="0" w:space="0" w:color="auto"/>
            <w:right w:val="none" w:sz="0" w:space="0" w:color="auto"/>
          </w:divBdr>
        </w:div>
        <w:div w:id="786311272">
          <w:marLeft w:val="480"/>
          <w:marRight w:val="0"/>
          <w:marTop w:val="0"/>
          <w:marBottom w:val="0"/>
          <w:divBdr>
            <w:top w:val="none" w:sz="0" w:space="0" w:color="auto"/>
            <w:left w:val="none" w:sz="0" w:space="0" w:color="auto"/>
            <w:bottom w:val="none" w:sz="0" w:space="0" w:color="auto"/>
            <w:right w:val="none" w:sz="0" w:space="0" w:color="auto"/>
          </w:divBdr>
        </w:div>
      </w:divsChild>
    </w:div>
    <w:div w:id="828059450">
      <w:bodyDiv w:val="1"/>
      <w:marLeft w:val="0"/>
      <w:marRight w:val="0"/>
      <w:marTop w:val="0"/>
      <w:marBottom w:val="0"/>
      <w:divBdr>
        <w:top w:val="none" w:sz="0" w:space="0" w:color="auto"/>
        <w:left w:val="none" w:sz="0" w:space="0" w:color="auto"/>
        <w:bottom w:val="none" w:sz="0" w:space="0" w:color="auto"/>
        <w:right w:val="none" w:sz="0" w:space="0" w:color="auto"/>
      </w:divBdr>
    </w:div>
    <w:div w:id="828980335">
      <w:bodyDiv w:val="1"/>
      <w:marLeft w:val="0"/>
      <w:marRight w:val="0"/>
      <w:marTop w:val="0"/>
      <w:marBottom w:val="0"/>
      <w:divBdr>
        <w:top w:val="none" w:sz="0" w:space="0" w:color="auto"/>
        <w:left w:val="none" w:sz="0" w:space="0" w:color="auto"/>
        <w:bottom w:val="none" w:sz="0" w:space="0" w:color="auto"/>
        <w:right w:val="none" w:sz="0" w:space="0" w:color="auto"/>
      </w:divBdr>
    </w:div>
    <w:div w:id="830215424">
      <w:bodyDiv w:val="1"/>
      <w:marLeft w:val="0"/>
      <w:marRight w:val="0"/>
      <w:marTop w:val="0"/>
      <w:marBottom w:val="0"/>
      <w:divBdr>
        <w:top w:val="none" w:sz="0" w:space="0" w:color="auto"/>
        <w:left w:val="none" w:sz="0" w:space="0" w:color="auto"/>
        <w:bottom w:val="none" w:sz="0" w:space="0" w:color="auto"/>
        <w:right w:val="none" w:sz="0" w:space="0" w:color="auto"/>
      </w:divBdr>
    </w:div>
    <w:div w:id="830634158">
      <w:bodyDiv w:val="1"/>
      <w:marLeft w:val="0"/>
      <w:marRight w:val="0"/>
      <w:marTop w:val="0"/>
      <w:marBottom w:val="0"/>
      <w:divBdr>
        <w:top w:val="none" w:sz="0" w:space="0" w:color="auto"/>
        <w:left w:val="none" w:sz="0" w:space="0" w:color="auto"/>
        <w:bottom w:val="none" w:sz="0" w:space="0" w:color="auto"/>
        <w:right w:val="none" w:sz="0" w:space="0" w:color="auto"/>
      </w:divBdr>
    </w:div>
    <w:div w:id="831140765">
      <w:bodyDiv w:val="1"/>
      <w:marLeft w:val="0"/>
      <w:marRight w:val="0"/>
      <w:marTop w:val="0"/>
      <w:marBottom w:val="0"/>
      <w:divBdr>
        <w:top w:val="none" w:sz="0" w:space="0" w:color="auto"/>
        <w:left w:val="none" w:sz="0" w:space="0" w:color="auto"/>
        <w:bottom w:val="none" w:sz="0" w:space="0" w:color="auto"/>
        <w:right w:val="none" w:sz="0" w:space="0" w:color="auto"/>
      </w:divBdr>
    </w:div>
    <w:div w:id="831533358">
      <w:bodyDiv w:val="1"/>
      <w:marLeft w:val="0"/>
      <w:marRight w:val="0"/>
      <w:marTop w:val="0"/>
      <w:marBottom w:val="0"/>
      <w:divBdr>
        <w:top w:val="none" w:sz="0" w:space="0" w:color="auto"/>
        <w:left w:val="none" w:sz="0" w:space="0" w:color="auto"/>
        <w:bottom w:val="none" w:sz="0" w:space="0" w:color="auto"/>
        <w:right w:val="none" w:sz="0" w:space="0" w:color="auto"/>
      </w:divBdr>
    </w:div>
    <w:div w:id="832452400">
      <w:bodyDiv w:val="1"/>
      <w:marLeft w:val="0"/>
      <w:marRight w:val="0"/>
      <w:marTop w:val="0"/>
      <w:marBottom w:val="0"/>
      <w:divBdr>
        <w:top w:val="none" w:sz="0" w:space="0" w:color="auto"/>
        <w:left w:val="none" w:sz="0" w:space="0" w:color="auto"/>
        <w:bottom w:val="none" w:sz="0" w:space="0" w:color="auto"/>
        <w:right w:val="none" w:sz="0" w:space="0" w:color="auto"/>
      </w:divBdr>
    </w:div>
    <w:div w:id="832918396">
      <w:bodyDiv w:val="1"/>
      <w:marLeft w:val="0"/>
      <w:marRight w:val="0"/>
      <w:marTop w:val="0"/>
      <w:marBottom w:val="0"/>
      <w:divBdr>
        <w:top w:val="none" w:sz="0" w:space="0" w:color="auto"/>
        <w:left w:val="none" w:sz="0" w:space="0" w:color="auto"/>
        <w:bottom w:val="none" w:sz="0" w:space="0" w:color="auto"/>
        <w:right w:val="none" w:sz="0" w:space="0" w:color="auto"/>
      </w:divBdr>
    </w:div>
    <w:div w:id="833105552">
      <w:bodyDiv w:val="1"/>
      <w:marLeft w:val="0"/>
      <w:marRight w:val="0"/>
      <w:marTop w:val="0"/>
      <w:marBottom w:val="0"/>
      <w:divBdr>
        <w:top w:val="none" w:sz="0" w:space="0" w:color="auto"/>
        <w:left w:val="none" w:sz="0" w:space="0" w:color="auto"/>
        <w:bottom w:val="none" w:sz="0" w:space="0" w:color="auto"/>
        <w:right w:val="none" w:sz="0" w:space="0" w:color="auto"/>
      </w:divBdr>
    </w:div>
    <w:div w:id="833686738">
      <w:bodyDiv w:val="1"/>
      <w:marLeft w:val="0"/>
      <w:marRight w:val="0"/>
      <w:marTop w:val="0"/>
      <w:marBottom w:val="0"/>
      <w:divBdr>
        <w:top w:val="none" w:sz="0" w:space="0" w:color="auto"/>
        <w:left w:val="none" w:sz="0" w:space="0" w:color="auto"/>
        <w:bottom w:val="none" w:sz="0" w:space="0" w:color="auto"/>
        <w:right w:val="none" w:sz="0" w:space="0" w:color="auto"/>
      </w:divBdr>
    </w:div>
    <w:div w:id="834034901">
      <w:bodyDiv w:val="1"/>
      <w:marLeft w:val="0"/>
      <w:marRight w:val="0"/>
      <w:marTop w:val="0"/>
      <w:marBottom w:val="0"/>
      <w:divBdr>
        <w:top w:val="none" w:sz="0" w:space="0" w:color="auto"/>
        <w:left w:val="none" w:sz="0" w:space="0" w:color="auto"/>
        <w:bottom w:val="none" w:sz="0" w:space="0" w:color="auto"/>
        <w:right w:val="none" w:sz="0" w:space="0" w:color="auto"/>
      </w:divBdr>
    </w:div>
    <w:div w:id="835076284">
      <w:bodyDiv w:val="1"/>
      <w:marLeft w:val="0"/>
      <w:marRight w:val="0"/>
      <w:marTop w:val="0"/>
      <w:marBottom w:val="0"/>
      <w:divBdr>
        <w:top w:val="none" w:sz="0" w:space="0" w:color="auto"/>
        <w:left w:val="none" w:sz="0" w:space="0" w:color="auto"/>
        <w:bottom w:val="none" w:sz="0" w:space="0" w:color="auto"/>
        <w:right w:val="none" w:sz="0" w:space="0" w:color="auto"/>
      </w:divBdr>
    </w:div>
    <w:div w:id="837116823">
      <w:bodyDiv w:val="1"/>
      <w:marLeft w:val="0"/>
      <w:marRight w:val="0"/>
      <w:marTop w:val="0"/>
      <w:marBottom w:val="0"/>
      <w:divBdr>
        <w:top w:val="none" w:sz="0" w:space="0" w:color="auto"/>
        <w:left w:val="none" w:sz="0" w:space="0" w:color="auto"/>
        <w:bottom w:val="none" w:sz="0" w:space="0" w:color="auto"/>
        <w:right w:val="none" w:sz="0" w:space="0" w:color="auto"/>
      </w:divBdr>
    </w:div>
    <w:div w:id="837306064">
      <w:bodyDiv w:val="1"/>
      <w:marLeft w:val="0"/>
      <w:marRight w:val="0"/>
      <w:marTop w:val="0"/>
      <w:marBottom w:val="0"/>
      <w:divBdr>
        <w:top w:val="none" w:sz="0" w:space="0" w:color="auto"/>
        <w:left w:val="none" w:sz="0" w:space="0" w:color="auto"/>
        <w:bottom w:val="none" w:sz="0" w:space="0" w:color="auto"/>
        <w:right w:val="none" w:sz="0" w:space="0" w:color="auto"/>
      </w:divBdr>
    </w:div>
    <w:div w:id="838036595">
      <w:bodyDiv w:val="1"/>
      <w:marLeft w:val="0"/>
      <w:marRight w:val="0"/>
      <w:marTop w:val="0"/>
      <w:marBottom w:val="0"/>
      <w:divBdr>
        <w:top w:val="none" w:sz="0" w:space="0" w:color="auto"/>
        <w:left w:val="none" w:sz="0" w:space="0" w:color="auto"/>
        <w:bottom w:val="none" w:sz="0" w:space="0" w:color="auto"/>
        <w:right w:val="none" w:sz="0" w:space="0" w:color="auto"/>
      </w:divBdr>
    </w:div>
    <w:div w:id="838040922">
      <w:bodyDiv w:val="1"/>
      <w:marLeft w:val="0"/>
      <w:marRight w:val="0"/>
      <w:marTop w:val="0"/>
      <w:marBottom w:val="0"/>
      <w:divBdr>
        <w:top w:val="none" w:sz="0" w:space="0" w:color="auto"/>
        <w:left w:val="none" w:sz="0" w:space="0" w:color="auto"/>
        <w:bottom w:val="none" w:sz="0" w:space="0" w:color="auto"/>
        <w:right w:val="none" w:sz="0" w:space="0" w:color="auto"/>
      </w:divBdr>
    </w:div>
    <w:div w:id="838693498">
      <w:bodyDiv w:val="1"/>
      <w:marLeft w:val="0"/>
      <w:marRight w:val="0"/>
      <w:marTop w:val="0"/>
      <w:marBottom w:val="0"/>
      <w:divBdr>
        <w:top w:val="none" w:sz="0" w:space="0" w:color="auto"/>
        <w:left w:val="none" w:sz="0" w:space="0" w:color="auto"/>
        <w:bottom w:val="none" w:sz="0" w:space="0" w:color="auto"/>
        <w:right w:val="none" w:sz="0" w:space="0" w:color="auto"/>
      </w:divBdr>
    </w:div>
    <w:div w:id="839125474">
      <w:bodyDiv w:val="1"/>
      <w:marLeft w:val="0"/>
      <w:marRight w:val="0"/>
      <w:marTop w:val="0"/>
      <w:marBottom w:val="0"/>
      <w:divBdr>
        <w:top w:val="none" w:sz="0" w:space="0" w:color="auto"/>
        <w:left w:val="none" w:sz="0" w:space="0" w:color="auto"/>
        <w:bottom w:val="none" w:sz="0" w:space="0" w:color="auto"/>
        <w:right w:val="none" w:sz="0" w:space="0" w:color="auto"/>
      </w:divBdr>
    </w:div>
    <w:div w:id="839926989">
      <w:bodyDiv w:val="1"/>
      <w:marLeft w:val="0"/>
      <w:marRight w:val="0"/>
      <w:marTop w:val="0"/>
      <w:marBottom w:val="0"/>
      <w:divBdr>
        <w:top w:val="none" w:sz="0" w:space="0" w:color="auto"/>
        <w:left w:val="none" w:sz="0" w:space="0" w:color="auto"/>
        <w:bottom w:val="none" w:sz="0" w:space="0" w:color="auto"/>
        <w:right w:val="none" w:sz="0" w:space="0" w:color="auto"/>
      </w:divBdr>
    </w:div>
    <w:div w:id="840579880">
      <w:bodyDiv w:val="1"/>
      <w:marLeft w:val="0"/>
      <w:marRight w:val="0"/>
      <w:marTop w:val="0"/>
      <w:marBottom w:val="0"/>
      <w:divBdr>
        <w:top w:val="none" w:sz="0" w:space="0" w:color="auto"/>
        <w:left w:val="none" w:sz="0" w:space="0" w:color="auto"/>
        <w:bottom w:val="none" w:sz="0" w:space="0" w:color="auto"/>
        <w:right w:val="none" w:sz="0" w:space="0" w:color="auto"/>
      </w:divBdr>
    </w:div>
    <w:div w:id="840630324">
      <w:bodyDiv w:val="1"/>
      <w:marLeft w:val="0"/>
      <w:marRight w:val="0"/>
      <w:marTop w:val="0"/>
      <w:marBottom w:val="0"/>
      <w:divBdr>
        <w:top w:val="none" w:sz="0" w:space="0" w:color="auto"/>
        <w:left w:val="none" w:sz="0" w:space="0" w:color="auto"/>
        <w:bottom w:val="none" w:sz="0" w:space="0" w:color="auto"/>
        <w:right w:val="none" w:sz="0" w:space="0" w:color="auto"/>
      </w:divBdr>
    </w:div>
    <w:div w:id="841354517">
      <w:bodyDiv w:val="1"/>
      <w:marLeft w:val="0"/>
      <w:marRight w:val="0"/>
      <w:marTop w:val="0"/>
      <w:marBottom w:val="0"/>
      <w:divBdr>
        <w:top w:val="none" w:sz="0" w:space="0" w:color="auto"/>
        <w:left w:val="none" w:sz="0" w:space="0" w:color="auto"/>
        <w:bottom w:val="none" w:sz="0" w:space="0" w:color="auto"/>
        <w:right w:val="none" w:sz="0" w:space="0" w:color="auto"/>
      </w:divBdr>
    </w:div>
    <w:div w:id="841508403">
      <w:bodyDiv w:val="1"/>
      <w:marLeft w:val="0"/>
      <w:marRight w:val="0"/>
      <w:marTop w:val="0"/>
      <w:marBottom w:val="0"/>
      <w:divBdr>
        <w:top w:val="none" w:sz="0" w:space="0" w:color="auto"/>
        <w:left w:val="none" w:sz="0" w:space="0" w:color="auto"/>
        <w:bottom w:val="none" w:sz="0" w:space="0" w:color="auto"/>
        <w:right w:val="none" w:sz="0" w:space="0" w:color="auto"/>
      </w:divBdr>
    </w:div>
    <w:div w:id="843008362">
      <w:bodyDiv w:val="1"/>
      <w:marLeft w:val="0"/>
      <w:marRight w:val="0"/>
      <w:marTop w:val="0"/>
      <w:marBottom w:val="0"/>
      <w:divBdr>
        <w:top w:val="none" w:sz="0" w:space="0" w:color="auto"/>
        <w:left w:val="none" w:sz="0" w:space="0" w:color="auto"/>
        <w:bottom w:val="none" w:sz="0" w:space="0" w:color="auto"/>
        <w:right w:val="none" w:sz="0" w:space="0" w:color="auto"/>
      </w:divBdr>
    </w:div>
    <w:div w:id="843283882">
      <w:bodyDiv w:val="1"/>
      <w:marLeft w:val="0"/>
      <w:marRight w:val="0"/>
      <w:marTop w:val="0"/>
      <w:marBottom w:val="0"/>
      <w:divBdr>
        <w:top w:val="none" w:sz="0" w:space="0" w:color="auto"/>
        <w:left w:val="none" w:sz="0" w:space="0" w:color="auto"/>
        <w:bottom w:val="none" w:sz="0" w:space="0" w:color="auto"/>
        <w:right w:val="none" w:sz="0" w:space="0" w:color="auto"/>
      </w:divBdr>
    </w:div>
    <w:div w:id="845948135">
      <w:bodyDiv w:val="1"/>
      <w:marLeft w:val="0"/>
      <w:marRight w:val="0"/>
      <w:marTop w:val="0"/>
      <w:marBottom w:val="0"/>
      <w:divBdr>
        <w:top w:val="none" w:sz="0" w:space="0" w:color="auto"/>
        <w:left w:val="none" w:sz="0" w:space="0" w:color="auto"/>
        <w:bottom w:val="none" w:sz="0" w:space="0" w:color="auto"/>
        <w:right w:val="none" w:sz="0" w:space="0" w:color="auto"/>
      </w:divBdr>
    </w:div>
    <w:div w:id="846404926">
      <w:bodyDiv w:val="1"/>
      <w:marLeft w:val="0"/>
      <w:marRight w:val="0"/>
      <w:marTop w:val="0"/>
      <w:marBottom w:val="0"/>
      <w:divBdr>
        <w:top w:val="none" w:sz="0" w:space="0" w:color="auto"/>
        <w:left w:val="none" w:sz="0" w:space="0" w:color="auto"/>
        <w:bottom w:val="none" w:sz="0" w:space="0" w:color="auto"/>
        <w:right w:val="none" w:sz="0" w:space="0" w:color="auto"/>
      </w:divBdr>
    </w:div>
    <w:div w:id="846678819">
      <w:bodyDiv w:val="1"/>
      <w:marLeft w:val="0"/>
      <w:marRight w:val="0"/>
      <w:marTop w:val="0"/>
      <w:marBottom w:val="0"/>
      <w:divBdr>
        <w:top w:val="none" w:sz="0" w:space="0" w:color="auto"/>
        <w:left w:val="none" w:sz="0" w:space="0" w:color="auto"/>
        <w:bottom w:val="none" w:sz="0" w:space="0" w:color="auto"/>
        <w:right w:val="none" w:sz="0" w:space="0" w:color="auto"/>
      </w:divBdr>
    </w:div>
    <w:div w:id="846942671">
      <w:bodyDiv w:val="1"/>
      <w:marLeft w:val="0"/>
      <w:marRight w:val="0"/>
      <w:marTop w:val="0"/>
      <w:marBottom w:val="0"/>
      <w:divBdr>
        <w:top w:val="none" w:sz="0" w:space="0" w:color="auto"/>
        <w:left w:val="none" w:sz="0" w:space="0" w:color="auto"/>
        <w:bottom w:val="none" w:sz="0" w:space="0" w:color="auto"/>
        <w:right w:val="none" w:sz="0" w:space="0" w:color="auto"/>
      </w:divBdr>
      <w:divsChild>
        <w:div w:id="1636833068">
          <w:marLeft w:val="480"/>
          <w:marRight w:val="0"/>
          <w:marTop w:val="0"/>
          <w:marBottom w:val="0"/>
          <w:divBdr>
            <w:top w:val="none" w:sz="0" w:space="0" w:color="auto"/>
            <w:left w:val="none" w:sz="0" w:space="0" w:color="auto"/>
            <w:bottom w:val="none" w:sz="0" w:space="0" w:color="auto"/>
            <w:right w:val="none" w:sz="0" w:space="0" w:color="auto"/>
          </w:divBdr>
        </w:div>
        <w:div w:id="1966110129">
          <w:marLeft w:val="480"/>
          <w:marRight w:val="0"/>
          <w:marTop w:val="0"/>
          <w:marBottom w:val="0"/>
          <w:divBdr>
            <w:top w:val="none" w:sz="0" w:space="0" w:color="auto"/>
            <w:left w:val="none" w:sz="0" w:space="0" w:color="auto"/>
            <w:bottom w:val="none" w:sz="0" w:space="0" w:color="auto"/>
            <w:right w:val="none" w:sz="0" w:space="0" w:color="auto"/>
          </w:divBdr>
        </w:div>
        <w:div w:id="566844240">
          <w:marLeft w:val="480"/>
          <w:marRight w:val="0"/>
          <w:marTop w:val="0"/>
          <w:marBottom w:val="0"/>
          <w:divBdr>
            <w:top w:val="none" w:sz="0" w:space="0" w:color="auto"/>
            <w:left w:val="none" w:sz="0" w:space="0" w:color="auto"/>
            <w:bottom w:val="none" w:sz="0" w:space="0" w:color="auto"/>
            <w:right w:val="none" w:sz="0" w:space="0" w:color="auto"/>
          </w:divBdr>
        </w:div>
        <w:div w:id="657422941">
          <w:marLeft w:val="480"/>
          <w:marRight w:val="0"/>
          <w:marTop w:val="0"/>
          <w:marBottom w:val="0"/>
          <w:divBdr>
            <w:top w:val="none" w:sz="0" w:space="0" w:color="auto"/>
            <w:left w:val="none" w:sz="0" w:space="0" w:color="auto"/>
            <w:bottom w:val="none" w:sz="0" w:space="0" w:color="auto"/>
            <w:right w:val="none" w:sz="0" w:space="0" w:color="auto"/>
          </w:divBdr>
        </w:div>
        <w:div w:id="1920823951">
          <w:marLeft w:val="480"/>
          <w:marRight w:val="0"/>
          <w:marTop w:val="0"/>
          <w:marBottom w:val="0"/>
          <w:divBdr>
            <w:top w:val="none" w:sz="0" w:space="0" w:color="auto"/>
            <w:left w:val="none" w:sz="0" w:space="0" w:color="auto"/>
            <w:bottom w:val="none" w:sz="0" w:space="0" w:color="auto"/>
            <w:right w:val="none" w:sz="0" w:space="0" w:color="auto"/>
          </w:divBdr>
        </w:div>
        <w:div w:id="291834770">
          <w:marLeft w:val="480"/>
          <w:marRight w:val="0"/>
          <w:marTop w:val="0"/>
          <w:marBottom w:val="0"/>
          <w:divBdr>
            <w:top w:val="none" w:sz="0" w:space="0" w:color="auto"/>
            <w:left w:val="none" w:sz="0" w:space="0" w:color="auto"/>
            <w:bottom w:val="none" w:sz="0" w:space="0" w:color="auto"/>
            <w:right w:val="none" w:sz="0" w:space="0" w:color="auto"/>
          </w:divBdr>
        </w:div>
        <w:div w:id="1528758442">
          <w:marLeft w:val="480"/>
          <w:marRight w:val="0"/>
          <w:marTop w:val="0"/>
          <w:marBottom w:val="0"/>
          <w:divBdr>
            <w:top w:val="none" w:sz="0" w:space="0" w:color="auto"/>
            <w:left w:val="none" w:sz="0" w:space="0" w:color="auto"/>
            <w:bottom w:val="none" w:sz="0" w:space="0" w:color="auto"/>
            <w:right w:val="none" w:sz="0" w:space="0" w:color="auto"/>
          </w:divBdr>
        </w:div>
        <w:div w:id="1893688882">
          <w:marLeft w:val="480"/>
          <w:marRight w:val="0"/>
          <w:marTop w:val="0"/>
          <w:marBottom w:val="0"/>
          <w:divBdr>
            <w:top w:val="none" w:sz="0" w:space="0" w:color="auto"/>
            <w:left w:val="none" w:sz="0" w:space="0" w:color="auto"/>
            <w:bottom w:val="none" w:sz="0" w:space="0" w:color="auto"/>
            <w:right w:val="none" w:sz="0" w:space="0" w:color="auto"/>
          </w:divBdr>
        </w:div>
        <w:div w:id="966279710">
          <w:marLeft w:val="480"/>
          <w:marRight w:val="0"/>
          <w:marTop w:val="0"/>
          <w:marBottom w:val="0"/>
          <w:divBdr>
            <w:top w:val="none" w:sz="0" w:space="0" w:color="auto"/>
            <w:left w:val="none" w:sz="0" w:space="0" w:color="auto"/>
            <w:bottom w:val="none" w:sz="0" w:space="0" w:color="auto"/>
            <w:right w:val="none" w:sz="0" w:space="0" w:color="auto"/>
          </w:divBdr>
        </w:div>
        <w:div w:id="416485731">
          <w:marLeft w:val="480"/>
          <w:marRight w:val="0"/>
          <w:marTop w:val="0"/>
          <w:marBottom w:val="0"/>
          <w:divBdr>
            <w:top w:val="none" w:sz="0" w:space="0" w:color="auto"/>
            <w:left w:val="none" w:sz="0" w:space="0" w:color="auto"/>
            <w:bottom w:val="none" w:sz="0" w:space="0" w:color="auto"/>
            <w:right w:val="none" w:sz="0" w:space="0" w:color="auto"/>
          </w:divBdr>
        </w:div>
        <w:div w:id="2100978127">
          <w:marLeft w:val="480"/>
          <w:marRight w:val="0"/>
          <w:marTop w:val="0"/>
          <w:marBottom w:val="0"/>
          <w:divBdr>
            <w:top w:val="none" w:sz="0" w:space="0" w:color="auto"/>
            <w:left w:val="none" w:sz="0" w:space="0" w:color="auto"/>
            <w:bottom w:val="none" w:sz="0" w:space="0" w:color="auto"/>
            <w:right w:val="none" w:sz="0" w:space="0" w:color="auto"/>
          </w:divBdr>
        </w:div>
        <w:div w:id="1794203751">
          <w:marLeft w:val="480"/>
          <w:marRight w:val="0"/>
          <w:marTop w:val="0"/>
          <w:marBottom w:val="0"/>
          <w:divBdr>
            <w:top w:val="none" w:sz="0" w:space="0" w:color="auto"/>
            <w:left w:val="none" w:sz="0" w:space="0" w:color="auto"/>
            <w:bottom w:val="none" w:sz="0" w:space="0" w:color="auto"/>
            <w:right w:val="none" w:sz="0" w:space="0" w:color="auto"/>
          </w:divBdr>
        </w:div>
        <w:div w:id="1656571447">
          <w:marLeft w:val="480"/>
          <w:marRight w:val="0"/>
          <w:marTop w:val="0"/>
          <w:marBottom w:val="0"/>
          <w:divBdr>
            <w:top w:val="none" w:sz="0" w:space="0" w:color="auto"/>
            <w:left w:val="none" w:sz="0" w:space="0" w:color="auto"/>
            <w:bottom w:val="none" w:sz="0" w:space="0" w:color="auto"/>
            <w:right w:val="none" w:sz="0" w:space="0" w:color="auto"/>
          </w:divBdr>
        </w:div>
        <w:div w:id="1542673268">
          <w:marLeft w:val="480"/>
          <w:marRight w:val="0"/>
          <w:marTop w:val="0"/>
          <w:marBottom w:val="0"/>
          <w:divBdr>
            <w:top w:val="none" w:sz="0" w:space="0" w:color="auto"/>
            <w:left w:val="none" w:sz="0" w:space="0" w:color="auto"/>
            <w:bottom w:val="none" w:sz="0" w:space="0" w:color="auto"/>
            <w:right w:val="none" w:sz="0" w:space="0" w:color="auto"/>
          </w:divBdr>
        </w:div>
        <w:div w:id="489954729">
          <w:marLeft w:val="480"/>
          <w:marRight w:val="0"/>
          <w:marTop w:val="0"/>
          <w:marBottom w:val="0"/>
          <w:divBdr>
            <w:top w:val="none" w:sz="0" w:space="0" w:color="auto"/>
            <w:left w:val="none" w:sz="0" w:space="0" w:color="auto"/>
            <w:bottom w:val="none" w:sz="0" w:space="0" w:color="auto"/>
            <w:right w:val="none" w:sz="0" w:space="0" w:color="auto"/>
          </w:divBdr>
        </w:div>
        <w:div w:id="1885867256">
          <w:marLeft w:val="480"/>
          <w:marRight w:val="0"/>
          <w:marTop w:val="0"/>
          <w:marBottom w:val="0"/>
          <w:divBdr>
            <w:top w:val="none" w:sz="0" w:space="0" w:color="auto"/>
            <w:left w:val="none" w:sz="0" w:space="0" w:color="auto"/>
            <w:bottom w:val="none" w:sz="0" w:space="0" w:color="auto"/>
            <w:right w:val="none" w:sz="0" w:space="0" w:color="auto"/>
          </w:divBdr>
        </w:div>
        <w:div w:id="2137605713">
          <w:marLeft w:val="480"/>
          <w:marRight w:val="0"/>
          <w:marTop w:val="0"/>
          <w:marBottom w:val="0"/>
          <w:divBdr>
            <w:top w:val="none" w:sz="0" w:space="0" w:color="auto"/>
            <w:left w:val="none" w:sz="0" w:space="0" w:color="auto"/>
            <w:bottom w:val="none" w:sz="0" w:space="0" w:color="auto"/>
            <w:right w:val="none" w:sz="0" w:space="0" w:color="auto"/>
          </w:divBdr>
        </w:div>
        <w:div w:id="671300427">
          <w:marLeft w:val="480"/>
          <w:marRight w:val="0"/>
          <w:marTop w:val="0"/>
          <w:marBottom w:val="0"/>
          <w:divBdr>
            <w:top w:val="none" w:sz="0" w:space="0" w:color="auto"/>
            <w:left w:val="none" w:sz="0" w:space="0" w:color="auto"/>
            <w:bottom w:val="none" w:sz="0" w:space="0" w:color="auto"/>
            <w:right w:val="none" w:sz="0" w:space="0" w:color="auto"/>
          </w:divBdr>
        </w:div>
        <w:div w:id="1359549804">
          <w:marLeft w:val="480"/>
          <w:marRight w:val="0"/>
          <w:marTop w:val="0"/>
          <w:marBottom w:val="0"/>
          <w:divBdr>
            <w:top w:val="none" w:sz="0" w:space="0" w:color="auto"/>
            <w:left w:val="none" w:sz="0" w:space="0" w:color="auto"/>
            <w:bottom w:val="none" w:sz="0" w:space="0" w:color="auto"/>
            <w:right w:val="none" w:sz="0" w:space="0" w:color="auto"/>
          </w:divBdr>
        </w:div>
        <w:div w:id="1550528462">
          <w:marLeft w:val="480"/>
          <w:marRight w:val="0"/>
          <w:marTop w:val="0"/>
          <w:marBottom w:val="0"/>
          <w:divBdr>
            <w:top w:val="none" w:sz="0" w:space="0" w:color="auto"/>
            <w:left w:val="none" w:sz="0" w:space="0" w:color="auto"/>
            <w:bottom w:val="none" w:sz="0" w:space="0" w:color="auto"/>
            <w:right w:val="none" w:sz="0" w:space="0" w:color="auto"/>
          </w:divBdr>
        </w:div>
        <w:div w:id="419915641">
          <w:marLeft w:val="480"/>
          <w:marRight w:val="0"/>
          <w:marTop w:val="0"/>
          <w:marBottom w:val="0"/>
          <w:divBdr>
            <w:top w:val="none" w:sz="0" w:space="0" w:color="auto"/>
            <w:left w:val="none" w:sz="0" w:space="0" w:color="auto"/>
            <w:bottom w:val="none" w:sz="0" w:space="0" w:color="auto"/>
            <w:right w:val="none" w:sz="0" w:space="0" w:color="auto"/>
          </w:divBdr>
        </w:div>
        <w:div w:id="697121508">
          <w:marLeft w:val="480"/>
          <w:marRight w:val="0"/>
          <w:marTop w:val="0"/>
          <w:marBottom w:val="0"/>
          <w:divBdr>
            <w:top w:val="none" w:sz="0" w:space="0" w:color="auto"/>
            <w:left w:val="none" w:sz="0" w:space="0" w:color="auto"/>
            <w:bottom w:val="none" w:sz="0" w:space="0" w:color="auto"/>
            <w:right w:val="none" w:sz="0" w:space="0" w:color="auto"/>
          </w:divBdr>
        </w:div>
        <w:div w:id="1597981163">
          <w:marLeft w:val="480"/>
          <w:marRight w:val="0"/>
          <w:marTop w:val="0"/>
          <w:marBottom w:val="0"/>
          <w:divBdr>
            <w:top w:val="none" w:sz="0" w:space="0" w:color="auto"/>
            <w:left w:val="none" w:sz="0" w:space="0" w:color="auto"/>
            <w:bottom w:val="none" w:sz="0" w:space="0" w:color="auto"/>
            <w:right w:val="none" w:sz="0" w:space="0" w:color="auto"/>
          </w:divBdr>
        </w:div>
        <w:div w:id="2089384183">
          <w:marLeft w:val="480"/>
          <w:marRight w:val="0"/>
          <w:marTop w:val="0"/>
          <w:marBottom w:val="0"/>
          <w:divBdr>
            <w:top w:val="none" w:sz="0" w:space="0" w:color="auto"/>
            <w:left w:val="none" w:sz="0" w:space="0" w:color="auto"/>
            <w:bottom w:val="none" w:sz="0" w:space="0" w:color="auto"/>
            <w:right w:val="none" w:sz="0" w:space="0" w:color="auto"/>
          </w:divBdr>
        </w:div>
        <w:div w:id="990329415">
          <w:marLeft w:val="480"/>
          <w:marRight w:val="0"/>
          <w:marTop w:val="0"/>
          <w:marBottom w:val="0"/>
          <w:divBdr>
            <w:top w:val="none" w:sz="0" w:space="0" w:color="auto"/>
            <w:left w:val="none" w:sz="0" w:space="0" w:color="auto"/>
            <w:bottom w:val="none" w:sz="0" w:space="0" w:color="auto"/>
            <w:right w:val="none" w:sz="0" w:space="0" w:color="auto"/>
          </w:divBdr>
        </w:div>
        <w:div w:id="1582058641">
          <w:marLeft w:val="480"/>
          <w:marRight w:val="0"/>
          <w:marTop w:val="0"/>
          <w:marBottom w:val="0"/>
          <w:divBdr>
            <w:top w:val="none" w:sz="0" w:space="0" w:color="auto"/>
            <w:left w:val="none" w:sz="0" w:space="0" w:color="auto"/>
            <w:bottom w:val="none" w:sz="0" w:space="0" w:color="auto"/>
            <w:right w:val="none" w:sz="0" w:space="0" w:color="auto"/>
          </w:divBdr>
        </w:div>
        <w:div w:id="1981689227">
          <w:marLeft w:val="480"/>
          <w:marRight w:val="0"/>
          <w:marTop w:val="0"/>
          <w:marBottom w:val="0"/>
          <w:divBdr>
            <w:top w:val="none" w:sz="0" w:space="0" w:color="auto"/>
            <w:left w:val="none" w:sz="0" w:space="0" w:color="auto"/>
            <w:bottom w:val="none" w:sz="0" w:space="0" w:color="auto"/>
            <w:right w:val="none" w:sz="0" w:space="0" w:color="auto"/>
          </w:divBdr>
        </w:div>
        <w:div w:id="932593500">
          <w:marLeft w:val="480"/>
          <w:marRight w:val="0"/>
          <w:marTop w:val="0"/>
          <w:marBottom w:val="0"/>
          <w:divBdr>
            <w:top w:val="none" w:sz="0" w:space="0" w:color="auto"/>
            <w:left w:val="none" w:sz="0" w:space="0" w:color="auto"/>
            <w:bottom w:val="none" w:sz="0" w:space="0" w:color="auto"/>
            <w:right w:val="none" w:sz="0" w:space="0" w:color="auto"/>
          </w:divBdr>
        </w:div>
        <w:div w:id="1056389766">
          <w:marLeft w:val="480"/>
          <w:marRight w:val="0"/>
          <w:marTop w:val="0"/>
          <w:marBottom w:val="0"/>
          <w:divBdr>
            <w:top w:val="none" w:sz="0" w:space="0" w:color="auto"/>
            <w:left w:val="none" w:sz="0" w:space="0" w:color="auto"/>
            <w:bottom w:val="none" w:sz="0" w:space="0" w:color="auto"/>
            <w:right w:val="none" w:sz="0" w:space="0" w:color="auto"/>
          </w:divBdr>
        </w:div>
      </w:divsChild>
    </w:div>
    <w:div w:id="847135979">
      <w:bodyDiv w:val="1"/>
      <w:marLeft w:val="0"/>
      <w:marRight w:val="0"/>
      <w:marTop w:val="0"/>
      <w:marBottom w:val="0"/>
      <w:divBdr>
        <w:top w:val="none" w:sz="0" w:space="0" w:color="auto"/>
        <w:left w:val="none" w:sz="0" w:space="0" w:color="auto"/>
        <w:bottom w:val="none" w:sz="0" w:space="0" w:color="auto"/>
        <w:right w:val="none" w:sz="0" w:space="0" w:color="auto"/>
      </w:divBdr>
    </w:div>
    <w:div w:id="850147132">
      <w:bodyDiv w:val="1"/>
      <w:marLeft w:val="0"/>
      <w:marRight w:val="0"/>
      <w:marTop w:val="0"/>
      <w:marBottom w:val="0"/>
      <w:divBdr>
        <w:top w:val="none" w:sz="0" w:space="0" w:color="auto"/>
        <w:left w:val="none" w:sz="0" w:space="0" w:color="auto"/>
        <w:bottom w:val="none" w:sz="0" w:space="0" w:color="auto"/>
        <w:right w:val="none" w:sz="0" w:space="0" w:color="auto"/>
      </w:divBdr>
    </w:div>
    <w:div w:id="850527764">
      <w:bodyDiv w:val="1"/>
      <w:marLeft w:val="0"/>
      <w:marRight w:val="0"/>
      <w:marTop w:val="0"/>
      <w:marBottom w:val="0"/>
      <w:divBdr>
        <w:top w:val="none" w:sz="0" w:space="0" w:color="auto"/>
        <w:left w:val="none" w:sz="0" w:space="0" w:color="auto"/>
        <w:bottom w:val="none" w:sz="0" w:space="0" w:color="auto"/>
        <w:right w:val="none" w:sz="0" w:space="0" w:color="auto"/>
      </w:divBdr>
    </w:div>
    <w:div w:id="851577283">
      <w:bodyDiv w:val="1"/>
      <w:marLeft w:val="0"/>
      <w:marRight w:val="0"/>
      <w:marTop w:val="0"/>
      <w:marBottom w:val="0"/>
      <w:divBdr>
        <w:top w:val="none" w:sz="0" w:space="0" w:color="auto"/>
        <w:left w:val="none" w:sz="0" w:space="0" w:color="auto"/>
        <w:bottom w:val="none" w:sz="0" w:space="0" w:color="auto"/>
        <w:right w:val="none" w:sz="0" w:space="0" w:color="auto"/>
      </w:divBdr>
    </w:div>
    <w:div w:id="851844057">
      <w:bodyDiv w:val="1"/>
      <w:marLeft w:val="0"/>
      <w:marRight w:val="0"/>
      <w:marTop w:val="0"/>
      <w:marBottom w:val="0"/>
      <w:divBdr>
        <w:top w:val="none" w:sz="0" w:space="0" w:color="auto"/>
        <w:left w:val="none" w:sz="0" w:space="0" w:color="auto"/>
        <w:bottom w:val="none" w:sz="0" w:space="0" w:color="auto"/>
        <w:right w:val="none" w:sz="0" w:space="0" w:color="auto"/>
      </w:divBdr>
    </w:div>
    <w:div w:id="852497471">
      <w:bodyDiv w:val="1"/>
      <w:marLeft w:val="0"/>
      <w:marRight w:val="0"/>
      <w:marTop w:val="0"/>
      <w:marBottom w:val="0"/>
      <w:divBdr>
        <w:top w:val="none" w:sz="0" w:space="0" w:color="auto"/>
        <w:left w:val="none" w:sz="0" w:space="0" w:color="auto"/>
        <w:bottom w:val="none" w:sz="0" w:space="0" w:color="auto"/>
        <w:right w:val="none" w:sz="0" w:space="0" w:color="auto"/>
      </w:divBdr>
    </w:div>
    <w:div w:id="853878444">
      <w:bodyDiv w:val="1"/>
      <w:marLeft w:val="0"/>
      <w:marRight w:val="0"/>
      <w:marTop w:val="0"/>
      <w:marBottom w:val="0"/>
      <w:divBdr>
        <w:top w:val="none" w:sz="0" w:space="0" w:color="auto"/>
        <w:left w:val="none" w:sz="0" w:space="0" w:color="auto"/>
        <w:bottom w:val="none" w:sz="0" w:space="0" w:color="auto"/>
        <w:right w:val="none" w:sz="0" w:space="0" w:color="auto"/>
      </w:divBdr>
    </w:div>
    <w:div w:id="854418114">
      <w:bodyDiv w:val="1"/>
      <w:marLeft w:val="0"/>
      <w:marRight w:val="0"/>
      <w:marTop w:val="0"/>
      <w:marBottom w:val="0"/>
      <w:divBdr>
        <w:top w:val="none" w:sz="0" w:space="0" w:color="auto"/>
        <w:left w:val="none" w:sz="0" w:space="0" w:color="auto"/>
        <w:bottom w:val="none" w:sz="0" w:space="0" w:color="auto"/>
        <w:right w:val="none" w:sz="0" w:space="0" w:color="auto"/>
      </w:divBdr>
    </w:div>
    <w:div w:id="854687351">
      <w:bodyDiv w:val="1"/>
      <w:marLeft w:val="0"/>
      <w:marRight w:val="0"/>
      <w:marTop w:val="0"/>
      <w:marBottom w:val="0"/>
      <w:divBdr>
        <w:top w:val="none" w:sz="0" w:space="0" w:color="auto"/>
        <w:left w:val="none" w:sz="0" w:space="0" w:color="auto"/>
        <w:bottom w:val="none" w:sz="0" w:space="0" w:color="auto"/>
        <w:right w:val="none" w:sz="0" w:space="0" w:color="auto"/>
      </w:divBdr>
    </w:div>
    <w:div w:id="854804584">
      <w:bodyDiv w:val="1"/>
      <w:marLeft w:val="0"/>
      <w:marRight w:val="0"/>
      <w:marTop w:val="0"/>
      <w:marBottom w:val="0"/>
      <w:divBdr>
        <w:top w:val="none" w:sz="0" w:space="0" w:color="auto"/>
        <w:left w:val="none" w:sz="0" w:space="0" w:color="auto"/>
        <w:bottom w:val="none" w:sz="0" w:space="0" w:color="auto"/>
        <w:right w:val="none" w:sz="0" w:space="0" w:color="auto"/>
      </w:divBdr>
    </w:div>
    <w:div w:id="855271049">
      <w:bodyDiv w:val="1"/>
      <w:marLeft w:val="0"/>
      <w:marRight w:val="0"/>
      <w:marTop w:val="0"/>
      <w:marBottom w:val="0"/>
      <w:divBdr>
        <w:top w:val="none" w:sz="0" w:space="0" w:color="auto"/>
        <w:left w:val="none" w:sz="0" w:space="0" w:color="auto"/>
        <w:bottom w:val="none" w:sz="0" w:space="0" w:color="auto"/>
        <w:right w:val="none" w:sz="0" w:space="0" w:color="auto"/>
      </w:divBdr>
    </w:div>
    <w:div w:id="855726958">
      <w:bodyDiv w:val="1"/>
      <w:marLeft w:val="0"/>
      <w:marRight w:val="0"/>
      <w:marTop w:val="0"/>
      <w:marBottom w:val="0"/>
      <w:divBdr>
        <w:top w:val="none" w:sz="0" w:space="0" w:color="auto"/>
        <w:left w:val="none" w:sz="0" w:space="0" w:color="auto"/>
        <w:bottom w:val="none" w:sz="0" w:space="0" w:color="auto"/>
        <w:right w:val="none" w:sz="0" w:space="0" w:color="auto"/>
      </w:divBdr>
    </w:div>
    <w:div w:id="856425050">
      <w:bodyDiv w:val="1"/>
      <w:marLeft w:val="0"/>
      <w:marRight w:val="0"/>
      <w:marTop w:val="0"/>
      <w:marBottom w:val="0"/>
      <w:divBdr>
        <w:top w:val="none" w:sz="0" w:space="0" w:color="auto"/>
        <w:left w:val="none" w:sz="0" w:space="0" w:color="auto"/>
        <w:bottom w:val="none" w:sz="0" w:space="0" w:color="auto"/>
        <w:right w:val="none" w:sz="0" w:space="0" w:color="auto"/>
      </w:divBdr>
    </w:div>
    <w:div w:id="856699892">
      <w:bodyDiv w:val="1"/>
      <w:marLeft w:val="0"/>
      <w:marRight w:val="0"/>
      <w:marTop w:val="0"/>
      <w:marBottom w:val="0"/>
      <w:divBdr>
        <w:top w:val="none" w:sz="0" w:space="0" w:color="auto"/>
        <w:left w:val="none" w:sz="0" w:space="0" w:color="auto"/>
        <w:bottom w:val="none" w:sz="0" w:space="0" w:color="auto"/>
        <w:right w:val="none" w:sz="0" w:space="0" w:color="auto"/>
      </w:divBdr>
    </w:div>
    <w:div w:id="856770884">
      <w:bodyDiv w:val="1"/>
      <w:marLeft w:val="0"/>
      <w:marRight w:val="0"/>
      <w:marTop w:val="0"/>
      <w:marBottom w:val="0"/>
      <w:divBdr>
        <w:top w:val="none" w:sz="0" w:space="0" w:color="auto"/>
        <w:left w:val="none" w:sz="0" w:space="0" w:color="auto"/>
        <w:bottom w:val="none" w:sz="0" w:space="0" w:color="auto"/>
        <w:right w:val="none" w:sz="0" w:space="0" w:color="auto"/>
      </w:divBdr>
    </w:div>
    <w:div w:id="858391724">
      <w:bodyDiv w:val="1"/>
      <w:marLeft w:val="0"/>
      <w:marRight w:val="0"/>
      <w:marTop w:val="0"/>
      <w:marBottom w:val="0"/>
      <w:divBdr>
        <w:top w:val="none" w:sz="0" w:space="0" w:color="auto"/>
        <w:left w:val="none" w:sz="0" w:space="0" w:color="auto"/>
        <w:bottom w:val="none" w:sz="0" w:space="0" w:color="auto"/>
        <w:right w:val="none" w:sz="0" w:space="0" w:color="auto"/>
      </w:divBdr>
    </w:div>
    <w:div w:id="859930366">
      <w:bodyDiv w:val="1"/>
      <w:marLeft w:val="0"/>
      <w:marRight w:val="0"/>
      <w:marTop w:val="0"/>
      <w:marBottom w:val="0"/>
      <w:divBdr>
        <w:top w:val="none" w:sz="0" w:space="0" w:color="auto"/>
        <w:left w:val="none" w:sz="0" w:space="0" w:color="auto"/>
        <w:bottom w:val="none" w:sz="0" w:space="0" w:color="auto"/>
        <w:right w:val="none" w:sz="0" w:space="0" w:color="auto"/>
      </w:divBdr>
    </w:div>
    <w:div w:id="860317736">
      <w:bodyDiv w:val="1"/>
      <w:marLeft w:val="0"/>
      <w:marRight w:val="0"/>
      <w:marTop w:val="0"/>
      <w:marBottom w:val="0"/>
      <w:divBdr>
        <w:top w:val="none" w:sz="0" w:space="0" w:color="auto"/>
        <w:left w:val="none" w:sz="0" w:space="0" w:color="auto"/>
        <w:bottom w:val="none" w:sz="0" w:space="0" w:color="auto"/>
        <w:right w:val="none" w:sz="0" w:space="0" w:color="auto"/>
      </w:divBdr>
    </w:div>
    <w:div w:id="860894187">
      <w:bodyDiv w:val="1"/>
      <w:marLeft w:val="0"/>
      <w:marRight w:val="0"/>
      <w:marTop w:val="0"/>
      <w:marBottom w:val="0"/>
      <w:divBdr>
        <w:top w:val="none" w:sz="0" w:space="0" w:color="auto"/>
        <w:left w:val="none" w:sz="0" w:space="0" w:color="auto"/>
        <w:bottom w:val="none" w:sz="0" w:space="0" w:color="auto"/>
        <w:right w:val="none" w:sz="0" w:space="0" w:color="auto"/>
      </w:divBdr>
    </w:div>
    <w:div w:id="860972887">
      <w:bodyDiv w:val="1"/>
      <w:marLeft w:val="0"/>
      <w:marRight w:val="0"/>
      <w:marTop w:val="0"/>
      <w:marBottom w:val="0"/>
      <w:divBdr>
        <w:top w:val="none" w:sz="0" w:space="0" w:color="auto"/>
        <w:left w:val="none" w:sz="0" w:space="0" w:color="auto"/>
        <w:bottom w:val="none" w:sz="0" w:space="0" w:color="auto"/>
        <w:right w:val="none" w:sz="0" w:space="0" w:color="auto"/>
      </w:divBdr>
    </w:div>
    <w:div w:id="862208441">
      <w:bodyDiv w:val="1"/>
      <w:marLeft w:val="0"/>
      <w:marRight w:val="0"/>
      <w:marTop w:val="0"/>
      <w:marBottom w:val="0"/>
      <w:divBdr>
        <w:top w:val="none" w:sz="0" w:space="0" w:color="auto"/>
        <w:left w:val="none" w:sz="0" w:space="0" w:color="auto"/>
        <w:bottom w:val="none" w:sz="0" w:space="0" w:color="auto"/>
        <w:right w:val="none" w:sz="0" w:space="0" w:color="auto"/>
      </w:divBdr>
    </w:div>
    <w:div w:id="862401811">
      <w:bodyDiv w:val="1"/>
      <w:marLeft w:val="0"/>
      <w:marRight w:val="0"/>
      <w:marTop w:val="0"/>
      <w:marBottom w:val="0"/>
      <w:divBdr>
        <w:top w:val="none" w:sz="0" w:space="0" w:color="auto"/>
        <w:left w:val="none" w:sz="0" w:space="0" w:color="auto"/>
        <w:bottom w:val="none" w:sz="0" w:space="0" w:color="auto"/>
        <w:right w:val="none" w:sz="0" w:space="0" w:color="auto"/>
      </w:divBdr>
    </w:div>
    <w:div w:id="862673708">
      <w:bodyDiv w:val="1"/>
      <w:marLeft w:val="0"/>
      <w:marRight w:val="0"/>
      <w:marTop w:val="0"/>
      <w:marBottom w:val="0"/>
      <w:divBdr>
        <w:top w:val="none" w:sz="0" w:space="0" w:color="auto"/>
        <w:left w:val="none" w:sz="0" w:space="0" w:color="auto"/>
        <w:bottom w:val="none" w:sz="0" w:space="0" w:color="auto"/>
        <w:right w:val="none" w:sz="0" w:space="0" w:color="auto"/>
      </w:divBdr>
    </w:div>
    <w:div w:id="862747605">
      <w:bodyDiv w:val="1"/>
      <w:marLeft w:val="0"/>
      <w:marRight w:val="0"/>
      <w:marTop w:val="0"/>
      <w:marBottom w:val="0"/>
      <w:divBdr>
        <w:top w:val="none" w:sz="0" w:space="0" w:color="auto"/>
        <w:left w:val="none" w:sz="0" w:space="0" w:color="auto"/>
        <w:bottom w:val="none" w:sz="0" w:space="0" w:color="auto"/>
        <w:right w:val="none" w:sz="0" w:space="0" w:color="auto"/>
      </w:divBdr>
    </w:div>
    <w:div w:id="865101280">
      <w:bodyDiv w:val="1"/>
      <w:marLeft w:val="0"/>
      <w:marRight w:val="0"/>
      <w:marTop w:val="0"/>
      <w:marBottom w:val="0"/>
      <w:divBdr>
        <w:top w:val="none" w:sz="0" w:space="0" w:color="auto"/>
        <w:left w:val="none" w:sz="0" w:space="0" w:color="auto"/>
        <w:bottom w:val="none" w:sz="0" w:space="0" w:color="auto"/>
        <w:right w:val="none" w:sz="0" w:space="0" w:color="auto"/>
      </w:divBdr>
    </w:div>
    <w:div w:id="865606339">
      <w:bodyDiv w:val="1"/>
      <w:marLeft w:val="0"/>
      <w:marRight w:val="0"/>
      <w:marTop w:val="0"/>
      <w:marBottom w:val="0"/>
      <w:divBdr>
        <w:top w:val="none" w:sz="0" w:space="0" w:color="auto"/>
        <w:left w:val="none" w:sz="0" w:space="0" w:color="auto"/>
        <w:bottom w:val="none" w:sz="0" w:space="0" w:color="auto"/>
        <w:right w:val="none" w:sz="0" w:space="0" w:color="auto"/>
      </w:divBdr>
    </w:div>
    <w:div w:id="865673636">
      <w:bodyDiv w:val="1"/>
      <w:marLeft w:val="0"/>
      <w:marRight w:val="0"/>
      <w:marTop w:val="0"/>
      <w:marBottom w:val="0"/>
      <w:divBdr>
        <w:top w:val="none" w:sz="0" w:space="0" w:color="auto"/>
        <w:left w:val="none" w:sz="0" w:space="0" w:color="auto"/>
        <w:bottom w:val="none" w:sz="0" w:space="0" w:color="auto"/>
        <w:right w:val="none" w:sz="0" w:space="0" w:color="auto"/>
      </w:divBdr>
    </w:div>
    <w:div w:id="865871361">
      <w:bodyDiv w:val="1"/>
      <w:marLeft w:val="0"/>
      <w:marRight w:val="0"/>
      <w:marTop w:val="0"/>
      <w:marBottom w:val="0"/>
      <w:divBdr>
        <w:top w:val="none" w:sz="0" w:space="0" w:color="auto"/>
        <w:left w:val="none" w:sz="0" w:space="0" w:color="auto"/>
        <w:bottom w:val="none" w:sz="0" w:space="0" w:color="auto"/>
        <w:right w:val="none" w:sz="0" w:space="0" w:color="auto"/>
      </w:divBdr>
    </w:div>
    <w:div w:id="866065117">
      <w:bodyDiv w:val="1"/>
      <w:marLeft w:val="0"/>
      <w:marRight w:val="0"/>
      <w:marTop w:val="0"/>
      <w:marBottom w:val="0"/>
      <w:divBdr>
        <w:top w:val="none" w:sz="0" w:space="0" w:color="auto"/>
        <w:left w:val="none" w:sz="0" w:space="0" w:color="auto"/>
        <w:bottom w:val="none" w:sz="0" w:space="0" w:color="auto"/>
        <w:right w:val="none" w:sz="0" w:space="0" w:color="auto"/>
      </w:divBdr>
    </w:div>
    <w:div w:id="867912930">
      <w:bodyDiv w:val="1"/>
      <w:marLeft w:val="0"/>
      <w:marRight w:val="0"/>
      <w:marTop w:val="0"/>
      <w:marBottom w:val="0"/>
      <w:divBdr>
        <w:top w:val="none" w:sz="0" w:space="0" w:color="auto"/>
        <w:left w:val="none" w:sz="0" w:space="0" w:color="auto"/>
        <w:bottom w:val="none" w:sz="0" w:space="0" w:color="auto"/>
        <w:right w:val="none" w:sz="0" w:space="0" w:color="auto"/>
      </w:divBdr>
    </w:div>
    <w:div w:id="869025878">
      <w:bodyDiv w:val="1"/>
      <w:marLeft w:val="0"/>
      <w:marRight w:val="0"/>
      <w:marTop w:val="0"/>
      <w:marBottom w:val="0"/>
      <w:divBdr>
        <w:top w:val="none" w:sz="0" w:space="0" w:color="auto"/>
        <w:left w:val="none" w:sz="0" w:space="0" w:color="auto"/>
        <w:bottom w:val="none" w:sz="0" w:space="0" w:color="auto"/>
        <w:right w:val="none" w:sz="0" w:space="0" w:color="auto"/>
      </w:divBdr>
    </w:div>
    <w:div w:id="871192855">
      <w:bodyDiv w:val="1"/>
      <w:marLeft w:val="0"/>
      <w:marRight w:val="0"/>
      <w:marTop w:val="0"/>
      <w:marBottom w:val="0"/>
      <w:divBdr>
        <w:top w:val="none" w:sz="0" w:space="0" w:color="auto"/>
        <w:left w:val="none" w:sz="0" w:space="0" w:color="auto"/>
        <w:bottom w:val="none" w:sz="0" w:space="0" w:color="auto"/>
        <w:right w:val="none" w:sz="0" w:space="0" w:color="auto"/>
      </w:divBdr>
    </w:div>
    <w:div w:id="871963193">
      <w:bodyDiv w:val="1"/>
      <w:marLeft w:val="0"/>
      <w:marRight w:val="0"/>
      <w:marTop w:val="0"/>
      <w:marBottom w:val="0"/>
      <w:divBdr>
        <w:top w:val="none" w:sz="0" w:space="0" w:color="auto"/>
        <w:left w:val="none" w:sz="0" w:space="0" w:color="auto"/>
        <w:bottom w:val="none" w:sz="0" w:space="0" w:color="auto"/>
        <w:right w:val="none" w:sz="0" w:space="0" w:color="auto"/>
      </w:divBdr>
      <w:divsChild>
        <w:div w:id="2139568134">
          <w:marLeft w:val="480"/>
          <w:marRight w:val="0"/>
          <w:marTop w:val="0"/>
          <w:marBottom w:val="0"/>
          <w:divBdr>
            <w:top w:val="none" w:sz="0" w:space="0" w:color="auto"/>
            <w:left w:val="none" w:sz="0" w:space="0" w:color="auto"/>
            <w:bottom w:val="none" w:sz="0" w:space="0" w:color="auto"/>
            <w:right w:val="none" w:sz="0" w:space="0" w:color="auto"/>
          </w:divBdr>
        </w:div>
        <w:div w:id="1387293380">
          <w:marLeft w:val="480"/>
          <w:marRight w:val="0"/>
          <w:marTop w:val="0"/>
          <w:marBottom w:val="0"/>
          <w:divBdr>
            <w:top w:val="none" w:sz="0" w:space="0" w:color="auto"/>
            <w:left w:val="none" w:sz="0" w:space="0" w:color="auto"/>
            <w:bottom w:val="none" w:sz="0" w:space="0" w:color="auto"/>
            <w:right w:val="none" w:sz="0" w:space="0" w:color="auto"/>
          </w:divBdr>
        </w:div>
        <w:div w:id="484857283">
          <w:marLeft w:val="480"/>
          <w:marRight w:val="0"/>
          <w:marTop w:val="0"/>
          <w:marBottom w:val="0"/>
          <w:divBdr>
            <w:top w:val="none" w:sz="0" w:space="0" w:color="auto"/>
            <w:left w:val="none" w:sz="0" w:space="0" w:color="auto"/>
            <w:bottom w:val="none" w:sz="0" w:space="0" w:color="auto"/>
            <w:right w:val="none" w:sz="0" w:space="0" w:color="auto"/>
          </w:divBdr>
        </w:div>
        <w:div w:id="219093944">
          <w:marLeft w:val="480"/>
          <w:marRight w:val="0"/>
          <w:marTop w:val="0"/>
          <w:marBottom w:val="0"/>
          <w:divBdr>
            <w:top w:val="none" w:sz="0" w:space="0" w:color="auto"/>
            <w:left w:val="none" w:sz="0" w:space="0" w:color="auto"/>
            <w:bottom w:val="none" w:sz="0" w:space="0" w:color="auto"/>
            <w:right w:val="none" w:sz="0" w:space="0" w:color="auto"/>
          </w:divBdr>
        </w:div>
        <w:div w:id="722405574">
          <w:marLeft w:val="480"/>
          <w:marRight w:val="0"/>
          <w:marTop w:val="0"/>
          <w:marBottom w:val="0"/>
          <w:divBdr>
            <w:top w:val="none" w:sz="0" w:space="0" w:color="auto"/>
            <w:left w:val="none" w:sz="0" w:space="0" w:color="auto"/>
            <w:bottom w:val="none" w:sz="0" w:space="0" w:color="auto"/>
            <w:right w:val="none" w:sz="0" w:space="0" w:color="auto"/>
          </w:divBdr>
        </w:div>
        <w:div w:id="494960459">
          <w:marLeft w:val="480"/>
          <w:marRight w:val="0"/>
          <w:marTop w:val="0"/>
          <w:marBottom w:val="0"/>
          <w:divBdr>
            <w:top w:val="none" w:sz="0" w:space="0" w:color="auto"/>
            <w:left w:val="none" w:sz="0" w:space="0" w:color="auto"/>
            <w:bottom w:val="none" w:sz="0" w:space="0" w:color="auto"/>
            <w:right w:val="none" w:sz="0" w:space="0" w:color="auto"/>
          </w:divBdr>
        </w:div>
        <w:div w:id="863399978">
          <w:marLeft w:val="480"/>
          <w:marRight w:val="0"/>
          <w:marTop w:val="0"/>
          <w:marBottom w:val="0"/>
          <w:divBdr>
            <w:top w:val="none" w:sz="0" w:space="0" w:color="auto"/>
            <w:left w:val="none" w:sz="0" w:space="0" w:color="auto"/>
            <w:bottom w:val="none" w:sz="0" w:space="0" w:color="auto"/>
            <w:right w:val="none" w:sz="0" w:space="0" w:color="auto"/>
          </w:divBdr>
        </w:div>
        <w:div w:id="835462716">
          <w:marLeft w:val="480"/>
          <w:marRight w:val="0"/>
          <w:marTop w:val="0"/>
          <w:marBottom w:val="0"/>
          <w:divBdr>
            <w:top w:val="none" w:sz="0" w:space="0" w:color="auto"/>
            <w:left w:val="none" w:sz="0" w:space="0" w:color="auto"/>
            <w:bottom w:val="none" w:sz="0" w:space="0" w:color="auto"/>
            <w:right w:val="none" w:sz="0" w:space="0" w:color="auto"/>
          </w:divBdr>
        </w:div>
        <w:div w:id="1932202497">
          <w:marLeft w:val="480"/>
          <w:marRight w:val="0"/>
          <w:marTop w:val="0"/>
          <w:marBottom w:val="0"/>
          <w:divBdr>
            <w:top w:val="none" w:sz="0" w:space="0" w:color="auto"/>
            <w:left w:val="none" w:sz="0" w:space="0" w:color="auto"/>
            <w:bottom w:val="none" w:sz="0" w:space="0" w:color="auto"/>
            <w:right w:val="none" w:sz="0" w:space="0" w:color="auto"/>
          </w:divBdr>
        </w:div>
        <w:div w:id="1687050358">
          <w:marLeft w:val="480"/>
          <w:marRight w:val="0"/>
          <w:marTop w:val="0"/>
          <w:marBottom w:val="0"/>
          <w:divBdr>
            <w:top w:val="none" w:sz="0" w:space="0" w:color="auto"/>
            <w:left w:val="none" w:sz="0" w:space="0" w:color="auto"/>
            <w:bottom w:val="none" w:sz="0" w:space="0" w:color="auto"/>
            <w:right w:val="none" w:sz="0" w:space="0" w:color="auto"/>
          </w:divBdr>
        </w:div>
        <w:div w:id="1879275671">
          <w:marLeft w:val="480"/>
          <w:marRight w:val="0"/>
          <w:marTop w:val="0"/>
          <w:marBottom w:val="0"/>
          <w:divBdr>
            <w:top w:val="none" w:sz="0" w:space="0" w:color="auto"/>
            <w:left w:val="none" w:sz="0" w:space="0" w:color="auto"/>
            <w:bottom w:val="none" w:sz="0" w:space="0" w:color="auto"/>
            <w:right w:val="none" w:sz="0" w:space="0" w:color="auto"/>
          </w:divBdr>
        </w:div>
        <w:div w:id="1187527870">
          <w:marLeft w:val="480"/>
          <w:marRight w:val="0"/>
          <w:marTop w:val="0"/>
          <w:marBottom w:val="0"/>
          <w:divBdr>
            <w:top w:val="none" w:sz="0" w:space="0" w:color="auto"/>
            <w:left w:val="none" w:sz="0" w:space="0" w:color="auto"/>
            <w:bottom w:val="none" w:sz="0" w:space="0" w:color="auto"/>
            <w:right w:val="none" w:sz="0" w:space="0" w:color="auto"/>
          </w:divBdr>
        </w:div>
        <w:div w:id="990600379">
          <w:marLeft w:val="480"/>
          <w:marRight w:val="0"/>
          <w:marTop w:val="0"/>
          <w:marBottom w:val="0"/>
          <w:divBdr>
            <w:top w:val="none" w:sz="0" w:space="0" w:color="auto"/>
            <w:left w:val="none" w:sz="0" w:space="0" w:color="auto"/>
            <w:bottom w:val="none" w:sz="0" w:space="0" w:color="auto"/>
            <w:right w:val="none" w:sz="0" w:space="0" w:color="auto"/>
          </w:divBdr>
        </w:div>
        <w:div w:id="1779906459">
          <w:marLeft w:val="480"/>
          <w:marRight w:val="0"/>
          <w:marTop w:val="0"/>
          <w:marBottom w:val="0"/>
          <w:divBdr>
            <w:top w:val="none" w:sz="0" w:space="0" w:color="auto"/>
            <w:left w:val="none" w:sz="0" w:space="0" w:color="auto"/>
            <w:bottom w:val="none" w:sz="0" w:space="0" w:color="auto"/>
            <w:right w:val="none" w:sz="0" w:space="0" w:color="auto"/>
          </w:divBdr>
        </w:div>
        <w:div w:id="1318654600">
          <w:marLeft w:val="480"/>
          <w:marRight w:val="0"/>
          <w:marTop w:val="0"/>
          <w:marBottom w:val="0"/>
          <w:divBdr>
            <w:top w:val="none" w:sz="0" w:space="0" w:color="auto"/>
            <w:left w:val="none" w:sz="0" w:space="0" w:color="auto"/>
            <w:bottom w:val="none" w:sz="0" w:space="0" w:color="auto"/>
            <w:right w:val="none" w:sz="0" w:space="0" w:color="auto"/>
          </w:divBdr>
        </w:div>
        <w:div w:id="1962564052">
          <w:marLeft w:val="480"/>
          <w:marRight w:val="0"/>
          <w:marTop w:val="0"/>
          <w:marBottom w:val="0"/>
          <w:divBdr>
            <w:top w:val="none" w:sz="0" w:space="0" w:color="auto"/>
            <w:left w:val="none" w:sz="0" w:space="0" w:color="auto"/>
            <w:bottom w:val="none" w:sz="0" w:space="0" w:color="auto"/>
            <w:right w:val="none" w:sz="0" w:space="0" w:color="auto"/>
          </w:divBdr>
        </w:div>
        <w:div w:id="2051420602">
          <w:marLeft w:val="480"/>
          <w:marRight w:val="0"/>
          <w:marTop w:val="0"/>
          <w:marBottom w:val="0"/>
          <w:divBdr>
            <w:top w:val="none" w:sz="0" w:space="0" w:color="auto"/>
            <w:left w:val="none" w:sz="0" w:space="0" w:color="auto"/>
            <w:bottom w:val="none" w:sz="0" w:space="0" w:color="auto"/>
            <w:right w:val="none" w:sz="0" w:space="0" w:color="auto"/>
          </w:divBdr>
        </w:div>
        <w:div w:id="1165046651">
          <w:marLeft w:val="480"/>
          <w:marRight w:val="0"/>
          <w:marTop w:val="0"/>
          <w:marBottom w:val="0"/>
          <w:divBdr>
            <w:top w:val="none" w:sz="0" w:space="0" w:color="auto"/>
            <w:left w:val="none" w:sz="0" w:space="0" w:color="auto"/>
            <w:bottom w:val="none" w:sz="0" w:space="0" w:color="auto"/>
            <w:right w:val="none" w:sz="0" w:space="0" w:color="auto"/>
          </w:divBdr>
        </w:div>
        <w:div w:id="767774920">
          <w:marLeft w:val="480"/>
          <w:marRight w:val="0"/>
          <w:marTop w:val="0"/>
          <w:marBottom w:val="0"/>
          <w:divBdr>
            <w:top w:val="none" w:sz="0" w:space="0" w:color="auto"/>
            <w:left w:val="none" w:sz="0" w:space="0" w:color="auto"/>
            <w:bottom w:val="none" w:sz="0" w:space="0" w:color="auto"/>
            <w:right w:val="none" w:sz="0" w:space="0" w:color="auto"/>
          </w:divBdr>
        </w:div>
      </w:divsChild>
    </w:div>
    <w:div w:id="872038620">
      <w:bodyDiv w:val="1"/>
      <w:marLeft w:val="0"/>
      <w:marRight w:val="0"/>
      <w:marTop w:val="0"/>
      <w:marBottom w:val="0"/>
      <w:divBdr>
        <w:top w:val="none" w:sz="0" w:space="0" w:color="auto"/>
        <w:left w:val="none" w:sz="0" w:space="0" w:color="auto"/>
        <w:bottom w:val="none" w:sz="0" w:space="0" w:color="auto"/>
        <w:right w:val="none" w:sz="0" w:space="0" w:color="auto"/>
      </w:divBdr>
    </w:div>
    <w:div w:id="872767957">
      <w:bodyDiv w:val="1"/>
      <w:marLeft w:val="0"/>
      <w:marRight w:val="0"/>
      <w:marTop w:val="0"/>
      <w:marBottom w:val="0"/>
      <w:divBdr>
        <w:top w:val="none" w:sz="0" w:space="0" w:color="auto"/>
        <w:left w:val="none" w:sz="0" w:space="0" w:color="auto"/>
        <w:bottom w:val="none" w:sz="0" w:space="0" w:color="auto"/>
        <w:right w:val="none" w:sz="0" w:space="0" w:color="auto"/>
      </w:divBdr>
    </w:div>
    <w:div w:id="872882948">
      <w:bodyDiv w:val="1"/>
      <w:marLeft w:val="0"/>
      <w:marRight w:val="0"/>
      <w:marTop w:val="0"/>
      <w:marBottom w:val="0"/>
      <w:divBdr>
        <w:top w:val="none" w:sz="0" w:space="0" w:color="auto"/>
        <w:left w:val="none" w:sz="0" w:space="0" w:color="auto"/>
        <w:bottom w:val="none" w:sz="0" w:space="0" w:color="auto"/>
        <w:right w:val="none" w:sz="0" w:space="0" w:color="auto"/>
      </w:divBdr>
    </w:div>
    <w:div w:id="874267756">
      <w:bodyDiv w:val="1"/>
      <w:marLeft w:val="0"/>
      <w:marRight w:val="0"/>
      <w:marTop w:val="0"/>
      <w:marBottom w:val="0"/>
      <w:divBdr>
        <w:top w:val="none" w:sz="0" w:space="0" w:color="auto"/>
        <w:left w:val="none" w:sz="0" w:space="0" w:color="auto"/>
        <w:bottom w:val="none" w:sz="0" w:space="0" w:color="auto"/>
        <w:right w:val="none" w:sz="0" w:space="0" w:color="auto"/>
      </w:divBdr>
    </w:div>
    <w:div w:id="874846867">
      <w:bodyDiv w:val="1"/>
      <w:marLeft w:val="0"/>
      <w:marRight w:val="0"/>
      <w:marTop w:val="0"/>
      <w:marBottom w:val="0"/>
      <w:divBdr>
        <w:top w:val="none" w:sz="0" w:space="0" w:color="auto"/>
        <w:left w:val="none" w:sz="0" w:space="0" w:color="auto"/>
        <w:bottom w:val="none" w:sz="0" w:space="0" w:color="auto"/>
        <w:right w:val="none" w:sz="0" w:space="0" w:color="auto"/>
      </w:divBdr>
    </w:div>
    <w:div w:id="875384894">
      <w:bodyDiv w:val="1"/>
      <w:marLeft w:val="0"/>
      <w:marRight w:val="0"/>
      <w:marTop w:val="0"/>
      <w:marBottom w:val="0"/>
      <w:divBdr>
        <w:top w:val="none" w:sz="0" w:space="0" w:color="auto"/>
        <w:left w:val="none" w:sz="0" w:space="0" w:color="auto"/>
        <w:bottom w:val="none" w:sz="0" w:space="0" w:color="auto"/>
        <w:right w:val="none" w:sz="0" w:space="0" w:color="auto"/>
      </w:divBdr>
    </w:div>
    <w:div w:id="875896757">
      <w:bodyDiv w:val="1"/>
      <w:marLeft w:val="0"/>
      <w:marRight w:val="0"/>
      <w:marTop w:val="0"/>
      <w:marBottom w:val="0"/>
      <w:divBdr>
        <w:top w:val="none" w:sz="0" w:space="0" w:color="auto"/>
        <w:left w:val="none" w:sz="0" w:space="0" w:color="auto"/>
        <w:bottom w:val="none" w:sz="0" w:space="0" w:color="auto"/>
        <w:right w:val="none" w:sz="0" w:space="0" w:color="auto"/>
      </w:divBdr>
    </w:div>
    <w:div w:id="876545717">
      <w:bodyDiv w:val="1"/>
      <w:marLeft w:val="0"/>
      <w:marRight w:val="0"/>
      <w:marTop w:val="0"/>
      <w:marBottom w:val="0"/>
      <w:divBdr>
        <w:top w:val="none" w:sz="0" w:space="0" w:color="auto"/>
        <w:left w:val="none" w:sz="0" w:space="0" w:color="auto"/>
        <w:bottom w:val="none" w:sz="0" w:space="0" w:color="auto"/>
        <w:right w:val="none" w:sz="0" w:space="0" w:color="auto"/>
      </w:divBdr>
    </w:div>
    <w:div w:id="877359507">
      <w:bodyDiv w:val="1"/>
      <w:marLeft w:val="0"/>
      <w:marRight w:val="0"/>
      <w:marTop w:val="0"/>
      <w:marBottom w:val="0"/>
      <w:divBdr>
        <w:top w:val="none" w:sz="0" w:space="0" w:color="auto"/>
        <w:left w:val="none" w:sz="0" w:space="0" w:color="auto"/>
        <w:bottom w:val="none" w:sz="0" w:space="0" w:color="auto"/>
        <w:right w:val="none" w:sz="0" w:space="0" w:color="auto"/>
      </w:divBdr>
    </w:div>
    <w:div w:id="879515496">
      <w:bodyDiv w:val="1"/>
      <w:marLeft w:val="0"/>
      <w:marRight w:val="0"/>
      <w:marTop w:val="0"/>
      <w:marBottom w:val="0"/>
      <w:divBdr>
        <w:top w:val="none" w:sz="0" w:space="0" w:color="auto"/>
        <w:left w:val="none" w:sz="0" w:space="0" w:color="auto"/>
        <w:bottom w:val="none" w:sz="0" w:space="0" w:color="auto"/>
        <w:right w:val="none" w:sz="0" w:space="0" w:color="auto"/>
      </w:divBdr>
    </w:div>
    <w:div w:id="879903947">
      <w:bodyDiv w:val="1"/>
      <w:marLeft w:val="0"/>
      <w:marRight w:val="0"/>
      <w:marTop w:val="0"/>
      <w:marBottom w:val="0"/>
      <w:divBdr>
        <w:top w:val="none" w:sz="0" w:space="0" w:color="auto"/>
        <w:left w:val="none" w:sz="0" w:space="0" w:color="auto"/>
        <w:bottom w:val="none" w:sz="0" w:space="0" w:color="auto"/>
        <w:right w:val="none" w:sz="0" w:space="0" w:color="auto"/>
      </w:divBdr>
    </w:div>
    <w:div w:id="879973835">
      <w:bodyDiv w:val="1"/>
      <w:marLeft w:val="0"/>
      <w:marRight w:val="0"/>
      <w:marTop w:val="0"/>
      <w:marBottom w:val="0"/>
      <w:divBdr>
        <w:top w:val="none" w:sz="0" w:space="0" w:color="auto"/>
        <w:left w:val="none" w:sz="0" w:space="0" w:color="auto"/>
        <w:bottom w:val="none" w:sz="0" w:space="0" w:color="auto"/>
        <w:right w:val="none" w:sz="0" w:space="0" w:color="auto"/>
      </w:divBdr>
    </w:div>
    <w:div w:id="880095620">
      <w:bodyDiv w:val="1"/>
      <w:marLeft w:val="0"/>
      <w:marRight w:val="0"/>
      <w:marTop w:val="0"/>
      <w:marBottom w:val="0"/>
      <w:divBdr>
        <w:top w:val="none" w:sz="0" w:space="0" w:color="auto"/>
        <w:left w:val="none" w:sz="0" w:space="0" w:color="auto"/>
        <w:bottom w:val="none" w:sz="0" w:space="0" w:color="auto"/>
        <w:right w:val="none" w:sz="0" w:space="0" w:color="auto"/>
      </w:divBdr>
    </w:div>
    <w:div w:id="880483481">
      <w:bodyDiv w:val="1"/>
      <w:marLeft w:val="0"/>
      <w:marRight w:val="0"/>
      <w:marTop w:val="0"/>
      <w:marBottom w:val="0"/>
      <w:divBdr>
        <w:top w:val="none" w:sz="0" w:space="0" w:color="auto"/>
        <w:left w:val="none" w:sz="0" w:space="0" w:color="auto"/>
        <w:bottom w:val="none" w:sz="0" w:space="0" w:color="auto"/>
        <w:right w:val="none" w:sz="0" w:space="0" w:color="auto"/>
      </w:divBdr>
    </w:div>
    <w:div w:id="881746254">
      <w:bodyDiv w:val="1"/>
      <w:marLeft w:val="0"/>
      <w:marRight w:val="0"/>
      <w:marTop w:val="0"/>
      <w:marBottom w:val="0"/>
      <w:divBdr>
        <w:top w:val="none" w:sz="0" w:space="0" w:color="auto"/>
        <w:left w:val="none" w:sz="0" w:space="0" w:color="auto"/>
        <w:bottom w:val="none" w:sz="0" w:space="0" w:color="auto"/>
        <w:right w:val="none" w:sz="0" w:space="0" w:color="auto"/>
      </w:divBdr>
    </w:div>
    <w:div w:id="881937852">
      <w:bodyDiv w:val="1"/>
      <w:marLeft w:val="0"/>
      <w:marRight w:val="0"/>
      <w:marTop w:val="0"/>
      <w:marBottom w:val="0"/>
      <w:divBdr>
        <w:top w:val="none" w:sz="0" w:space="0" w:color="auto"/>
        <w:left w:val="none" w:sz="0" w:space="0" w:color="auto"/>
        <w:bottom w:val="none" w:sz="0" w:space="0" w:color="auto"/>
        <w:right w:val="none" w:sz="0" w:space="0" w:color="auto"/>
      </w:divBdr>
    </w:div>
    <w:div w:id="882643027">
      <w:bodyDiv w:val="1"/>
      <w:marLeft w:val="0"/>
      <w:marRight w:val="0"/>
      <w:marTop w:val="0"/>
      <w:marBottom w:val="0"/>
      <w:divBdr>
        <w:top w:val="none" w:sz="0" w:space="0" w:color="auto"/>
        <w:left w:val="none" w:sz="0" w:space="0" w:color="auto"/>
        <w:bottom w:val="none" w:sz="0" w:space="0" w:color="auto"/>
        <w:right w:val="none" w:sz="0" w:space="0" w:color="auto"/>
      </w:divBdr>
    </w:div>
    <w:div w:id="882910213">
      <w:bodyDiv w:val="1"/>
      <w:marLeft w:val="0"/>
      <w:marRight w:val="0"/>
      <w:marTop w:val="0"/>
      <w:marBottom w:val="0"/>
      <w:divBdr>
        <w:top w:val="none" w:sz="0" w:space="0" w:color="auto"/>
        <w:left w:val="none" w:sz="0" w:space="0" w:color="auto"/>
        <w:bottom w:val="none" w:sz="0" w:space="0" w:color="auto"/>
        <w:right w:val="none" w:sz="0" w:space="0" w:color="auto"/>
      </w:divBdr>
    </w:div>
    <w:div w:id="883641838">
      <w:bodyDiv w:val="1"/>
      <w:marLeft w:val="0"/>
      <w:marRight w:val="0"/>
      <w:marTop w:val="0"/>
      <w:marBottom w:val="0"/>
      <w:divBdr>
        <w:top w:val="none" w:sz="0" w:space="0" w:color="auto"/>
        <w:left w:val="none" w:sz="0" w:space="0" w:color="auto"/>
        <w:bottom w:val="none" w:sz="0" w:space="0" w:color="auto"/>
        <w:right w:val="none" w:sz="0" w:space="0" w:color="auto"/>
      </w:divBdr>
      <w:divsChild>
        <w:div w:id="1366976761">
          <w:marLeft w:val="480"/>
          <w:marRight w:val="0"/>
          <w:marTop w:val="0"/>
          <w:marBottom w:val="0"/>
          <w:divBdr>
            <w:top w:val="none" w:sz="0" w:space="0" w:color="auto"/>
            <w:left w:val="none" w:sz="0" w:space="0" w:color="auto"/>
            <w:bottom w:val="none" w:sz="0" w:space="0" w:color="auto"/>
            <w:right w:val="none" w:sz="0" w:space="0" w:color="auto"/>
          </w:divBdr>
        </w:div>
        <w:div w:id="1541475707">
          <w:marLeft w:val="480"/>
          <w:marRight w:val="0"/>
          <w:marTop w:val="0"/>
          <w:marBottom w:val="0"/>
          <w:divBdr>
            <w:top w:val="none" w:sz="0" w:space="0" w:color="auto"/>
            <w:left w:val="none" w:sz="0" w:space="0" w:color="auto"/>
            <w:bottom w:val="none" w:sz="0" w:space="0" w:color="auto"/>
            <w:right w:val="none" w:sz="0" w:space="0" w:color="auto"/>
          </w:divBdr>
        </w:div>
        <w:div w:id="529759706">
          <w:marLeft w:val="480"/>
          <w:marRight w:val="0"/>
          <w:marTop w:val="0"/>
          <w:marBottom w:val="0"/>
          <w:divBdr>
            <w:top w:val="none" w:sz="0" w:space="0" w:color="auto"/>
            <w:left w:val="none" w:sz="0" w:space="0" w:color="auto"/>
            <w:bottom w:val="none" w:sz="0" w:space="0" w:color="auto"/>
            <w:right w:val="none" w:sz="0" w:space="0" w:color="auto"/>
          </w:divBdr>
        </w:div>
        <w:div w:id="2021158364">
          <w:marLeft w:val="480"/>
          <w:marRight w:val="0"/>
          <w:marTop w:val="0"/>
          <w:marBottom w:val="0"/>
          <w:divBdr>
            <w:top w:val="none" w:sz="0" w:space="0" w:color="auto"/>
            <w:left w:val="none" w:sz="0" w:space="0" w:color="auto"/>
            <w:bottom w:val="none" w:sz="0" w:space="0" w:color="auto"/>
            <w:right w:val="none" w:sz="0" w:space="0" w:color="auto"/>
          </w:divBdr>
        </w:div>
        <w:div w:id="448278080">
          <w:marLeft w:val="480"/>
          <w:marRight w:val="0"/>
          <w:marTop w:val="0"/>
          <w:marBottom w:val="0"/>
          <w:divBdr>
            <w:top w:val="none" w:sz="0" w:space="0" w:color="auto"/>
            <w:left w:val="none" w:sz="0" w:space="0" w:color="auto"/>
            <w:bottom w:val="none" w:sz="0" w:space="0" w:color="auto"/>
            <w:right w:val="none" w:sz="0" w:space="0" w:color="auto"/>
          </w:divBdr>
        </w:div>
        <w:div w:id="399594766">
          <w:marLeft w:val="480"/>
          <w:marRight w:val="0"/>
          <w:marTop w:val="0"/>
          <w:marBottom w:val="0"/>
          <w:divBdr>
            <w:top w:val="none" w:sz="0" w:space="0" w:color="auto"/>
            <w:left w:val="none" w:sz="0" w:space="0" w:color="auto"/>
            <w:bottom w:val="none" w:sz="0" w:space="0" w:color="auto"/>
            <w:right w:val="none" w:sz="0" w:space="0" w:color="auto"/>
          </w:divBdr>
        </w:div>
        <w:div w:id="1822426351">
          <w:marLeft w:val="480"/>
          <w:marRight w:val="0"/>
          <w:marTop w:val="0"/>
          <w:marBottom w:val="0"/>
          <w:divBdr>
            <w:top w:val="none" w:sz="0" w:space="0" w:color="auto"/>
            <w:left w:val="none" w:sz="0" w:space="0" w:color="auto"/>
            <w:bottom w:val="none" w:sz="0" w:space="0" w:color="auto"/>
            <w:right w:val="none" w:sz="0" w:space="0" w:color="auto"/>
          </w:divBdr>
        </w:div>
        <w:div w:id="585578199">
          <w:marLeft w:val="480"/>
          <w:marRight w:val="0"/>
          <w:marTop w:val="0"/>
          <w:marBottom w:val="0"/>
          <w:divBdr>
            <w:top w:val="none" w:sz="0" w:space="0" w:color="auto"/>
            <w:left w:val="none" w:sz="0" w:space="0" w:color="auto"/>
            <w:bottom w:val="none" w:sz="0" w:space="0" w:color="auto"/>
            <w:right w:val="none" w:sz="0" w:space="0" w:color="auto"/>
          </w:divBdr>
        </w:div>
        <w:div w:id="1363360036">
          <w:marLeft w:val="480"/>
          <w:marRight w:val="0"/>
          <w:marTop w:val="0"/>
          <w:marBottom w:val="0"/>
          <w:divBdr>
            <w:top w:val="none" w:sz="0" w:space="0" w:color="auto"/>
            <w:left w:val="none" w:sz="0" w:space="0" w:color="auto"/>
            <w:bottom w:val="none" w:sz="0" w:space="0" w:color="auto"/>
            <w:right w:val="none" w:sz="0" w:space="0" w:color="auto"/>
          </w:divBdr>
        </w:div>
        <w:div w:id="558176122">
          <w:marLeft w:val="480"/>
          <w:marRight w:val="0"/>
          <w:marTop w:val="0"/>
          <w:marBottom w:val="0"/>
          <w:divBdr>
            <w:top w:val="none" w:sz="0" w:space="0" w:color="auto"/>
            <w:left w:val="none" w:sz="0" w:space="0" w:color="auto"/>
            <w:bottom w:val="none" w:sz="0" w:space="0" w:color="auto"/>
            <w:right w:val="none" w:sz="0" w:space="0" w:color="auto"/>
          </w:divBdr>
        </w:div>
        <w:div w:id="605886765">
          <w:marLeft w:val="480"/>
          <w:marRight w:val="0"/>
          <w:marTop w:val="0"/>
          <w:marBottom w:val="0"/>
          <w:divBdr>
            <w:top w:val="none" w:sz="0" w:space="0" w:color="auto"/>
            <w:left w:val="none" w:sz="0" w:space="0" w:color="auto"/>
            <w:bottom w:val="none" w:sz="0" w:space="0" w:color="auto"/>
            <w:right w:val="none" w:sz="0" w:space="0" w:color="auto"/>
          </w:divBdr>
        </w:div>
        <w:div w:id="815335411">
          <w:marLeft w:val="480"/>
          <w:marRight w:val="0"/>
          <w:marTop w:val="0"/>
          <w:marBottom w:val="0"/>
          <w:divBdr>
            <w:top w:val="none" w:sz="0" w:space="0" w:color="auto"/>
            <w:left w:val="none" w:sz="0" w:space="0" w:color="auto"/>
            <w:bottom w:val="none" w:sz="0" w:space="0" w:color="auto"/>
            <w:right w:val="none" w:sz="0" w:space="0" w:color="auto"/>
          </w:divBdr>
        </w:div>
        <w:div w:id="1047221717">
          <w:marLeft w:val="480"/>
          <w:marRight w:val="0"/>
          <w:marTop w:val="0"/>
          <w:marBottom w:val="0"/>
          <w:divBdr>
            <w:top w:val="none" w:sz="0" w:space="0" w:color="auto"/>
            <w:left w:val="none" w:sz="0" w:space="0" w:color="auto"/>
            <w:bottom w:val="none" w:sz="0" w:space="0" w:color="auto"/>
            <w:right w:val="none" w:sz="0" w:space="0" w:color="auto"/>
          </w:divBdr>
        </w:div>
        <w:div w:id="971788742">
          <w:marLeft w:val="480"/>
          <w:marRight w:val="0"/>
          <w:marTop w:val="0"/>
          <w:marBottom w:val="0"/>
          <w:divBdr>
            <w:top w:val="none" w:sz="0" w:space="0" w:color="auto"/>
            <w:left w:val="none" w:sz="0" w:space="0" w:color="auto"/>
            <w:bottom w:val="none" w:sz="0" w:space="0" w:color="auto"/>
            <w:right w:val="none" w:sz="0" w:space="0" w:color="auto"/>
          </w:divBdr>
        </w:div>
        <w:div w:id="335883547">
          <w:marLeft w:val="480"/>
          <w:marRight w:val="0"/>
          <w:marTop w:val="0"/>
          <w:marBottom w:val="0"/>
          <w:divBdr>
            <w:top w:val="none" w:sz="0" w:space="0" w:color="auto"/>
            <w:left w:val="none" w:sz="0" w:space="0" w:color="auto"/>
            <w:bottom w:val="none" w:sz="0" w:space="0" w:color="auto"/>
            <w:right w:val="none" w:sz="0" w:space="0" w:color="auto"/>
          </w:divBdr>
        </w:div>
        <w:div w:id="1651443812">
          <w:marLeft w:val="480"/>
          <w:marRight w:val="0"/>
          <w:marTop w:val="0"/>
          <w:marBottom w:val="0"/>
          <w:divBdr>
            <w:top w:val="none" w:sz="0" w:space="0" w:color="auto"/>
            <w:left w:val="none" w:sz="0" w:space="0" w:color="auto"/>
            <w:bottom w:val="none" w:sz="0" w:space="0" w:color="auto"/>
            <w:right w:val="none" w:sz="0" w:space="0" w:color="auto"/>
          </w:divBdr>
        </w:div>
        <w:div w:id="25910744">
          <w:marLeft w:val="480"/>
          <w:marRight w:val="0"/>
          <w:marTop w:val="0"/>
          <w:marBottom w:val="0"/>
          <w:divBdr>
            <w:top w:val="none" w:sz="0" w:space="0" w:color="auto"/>
            <w:left w:val="none" w:sz="0" w:space="0" w:color="auto"/>
            <w:bottom w:val="none" w:sz="0" w:space="0" w:color="auto"/>
            <w:right w:val="none" w:sz="0" w:space="0" w:color="auto"/>
          </w:divBdr>
        </w:div>
        <w:div w:id="1972981332">
          <w:marLeft w:val="480"/>
          <w:marRight w:val="0"/>
          <w:marTop w:val="0"/>
          <w:marBottom w:val="0"/>
          <w:divBdr>
            <w:top w:val="none" w:sz="0" w:space="0" w:color="auto"/>
            <w:left w:val="none" w:sz="0" w:space="0" w:color="auto"/>
            <w:bottom w:val="none" w:sz="0" w:space="0" w:color="auto"/>
            <w:right w:val="none" w:sz="0" w:space="0" w:color="auto"/>
          </w:divBdr>
        </w:div>
        <w:div w:id="1027025234">
          <w:marLeft w:val="480"/>
          <w:marRight w:val="0"/>
          <w:marTop w:val="0"/>
          <w:marBottom w:val="0"/>
          <w:divBdr>
            <w:top w:val="none" w:sz="0" w:space="0" w:color="auto"/>
            <w:left w:val="none" w:sz="0" w:space="0" w:color="auto"/>
            <w:bottom w:val="none" w:sz="0" w:space="0" w:color="auto"/>
            <w:right w:val="none" w:sz="0" w:space="0" w:color="auto"/>
          </w:divBdr>
        </w:div>
        <w:div w:id="3017593">
          <w:marLeft w:val="480"/>
          <w:marRight w:val="0"/>
          <w:marTop w:val="0"/>
          <w:marBottom w:val="0"/>
          <w:divBdr>
            <w:top w:val="none" w:sz="0" w:space="0" w:color="auto"/>
            <w:left w:val="none" w:sz="0" w:space="0" w:color="auto"/>
            <w:bottom w:val="none" w:sz="0" w:space="0" w:color="auto"/>
            <w:right w:val="none" w:sz="0" w:space="0" w:color="auto"/>
          </w:divBdr>
        </w:div>
        <w:div w:id="2143114067">
          <w:marLeft w:val="480"/>
          <w:marRight w:val="0"/>
          <w:marTop w:val="0"/>
          <w:marBottom w:val="0"/>
          <w:divBdr>
            <w:top w:val="none" w:sz="0" w:space="0" w:color="auto"/>
            <w:left w:val="none" w:sz="0" w:space="0" w:color="auto"/>
            <w:bottom w:val="none" w:sz="0" w:space="0" w:color="auto"/>
            <w:right w:val="none" w:sz="0" w:space="0" w:color="auto"/>
          </w:divBdr>
        </w:div>
        <w:div w:id="1762993065">
          <w:marLeft w:val="480"/>
          <w:marRight w:val="0"/>
          <w:marTop w:val="0"/>
          <w:marBottom w:val="0"/>
          <w:divBdr>
            <w:top w:val="none" w:sz="0" w:space="0" w:color="auto"/>
            <w:left w:val="none" w:sz="0" w:space="0" w:color="auto"/>
            <w:bottom w:val="none" w:sz="0" w:space="0" w:color="auto"/>
            <w:right w:val="none" w:sz="0" w:space="0" w:color="auto"/>
          </w:divBdr>
        </w:div>
      </w:divsChild>
    </w:div>
    <w:div w:id="884680220">
      <w:bodyDiv w:val="1"/>
      <w:marLeft w:val="0"/>
      <w:marRight w:val="0"/>
      <w:marTop w:val="0"/>
      <w:marBottom w:val="0"/>
      <w:divBdr>
        <w:top w:val="none" w:sz="0" w:space="0" w:color="auto"/>
        <w:left w:val="none" w:sz="0" w:space="0" w:color="auto"/>
        <w:bottom w:val="none" w:sz="0" w:space="0" w:color="auto"/>
        <w:right w:val="none" w:sz="0" w:space="0" w:color="auto"/>
      </w:divBdr>
      <w:divsChild>
        <w:div w:id="1462648224">
          <w:marLeft w:val="480"/>
          <w:marRight w:val="0"/>
          <w:marTop w:val="0"/>
          <w:marBottom w:val="0"/>
          <w:divBdr>
            <w:top w:val="none" w:sz="0" w:space="0" w:color="auto"/>
            <w:left w:val="none" w:sz="0" w:space="0" w:color="auto"/>
            <w:bottom w:val="none" w:sz="0" w:space="0" w:color="auto"/>
            <w:right w:val="none" w:sz="0" w:space="0" w:color="auto"/>
          </w:divBdr>
        </w:div>
        <w:div w:id="502553878">
          <w:marLeft w:val="480"/>
          <w:marRight w:val="0"/>
          <w:marTop w:val="0"/>
          <w:marBottom w:val="0"/>
          <w:divBdr>
            <w:top w:val="none" w:sz="0" w:space="0" w:color="auto"/>
            <w:left w:val="none" w:sz="0" w:space="0" w:color="auto"/>
            <w:bottom w:val="none" w:sz="0" w:space="0" w:color="auto"/>
            <w:right w:val="none" w:sz="0" w:space="0" w:color="auto"/>
          </w:divBdr>
        </w:div>
        <w:div w:id="1548638246">
          <w:marLeft w:val="480"/>
          <w:marRight w:val="0"/>
          <w:marTop w:val="0"/>
          <w:marBottom w:val="0"/>
          <w:divBdr>
            <w:top w:val="none" w:sz="0" w:space="0" w:color="auto"/>
            <w:left w:val="none" w:sz="0" w:space="0" w:color="auto"/>
            <w:bottom w:val="none" w:sz="0" w:space="0" w:color="auto"/>
            <w:right w:val="none" w:sz="0" w:space="0" w:color="auto"/>
          </w:divBdr>
        </w:div>
        <w:div w:id="1140683488">
          <w:marLeft w:val="480"/>
          <w:marRight w:val="0"/>
          <w:marTop w:val="0"/>
          <w:marBottom w:val="0"/>
          <w:divBdr>
            <w:top w:val="none" w:sz="0" w:space="0" w:color="auto"/>
            <w:left w:val="none" w:sz="0" w:space="0" w:color="auto"/>
            <w:bottom w:val="none" w:sz="0" w:space="0" w:color="auto"/>
            <w:right w:val="none" w:sz="0" w:space="0" w:color="auto"/>
          </w:divBdr>
        </w:div>
        <w:div w:id="503590042">
          <w:marLeft w:val="480"/>
          <w:marRight w:val="0"/>
          <w:marTop w:val="0"/>
          <w:marBottom w:val="0"/>
          <w:divBdr>
            <w:top w:val="none" w:sz="0" w:space="0" w:color="auto"/>
            <w:left w:val="none" w:sz="0" w:space="0" w:color="auto"/>
            <w:bottom w:val="none" w:sz="0" w:space="0" w:color="auto"/>
            <w:right w:val="none" w:sz="0" w:space="0" w:color="auto"/>
          </w:divBdr>
        </w:div>
        <w:div w:id="827281464">
          <w:marLeft w:val="480"/>
          <w:marRight w:val="0"/>
          <w:marTop w:val="0"/>
          <w:marBottom w:val="0"/>
          <w:divBdr>
            <w:top w:val="none" w:sz="0" w:space="0" w:color="auto"/>
            <w:left w:val="none" w:sz="0" w:space="0" w:color="auto"/>
            <w:bottom w:val="none" w:sz="0" w:space="0" w:color="auto"/>
            <w:right w:val="none" w:sz="0" w:space="0" w:color="auto"/>
          </w:divBdr>
        </w:div>
        <w:div w:id="1630237725">
          <w:marLeft w:val="480"/>
          <w:marRight w:val="0"/>
          <w:marTop w:val="0"/>
          <w:marBottom w:val="0"/>
          <w:divBdr>
            <w:top w:val="none" w:sz="0" w:space="0" w:color="auto"/>
            <w:left w:val="none" w:sz="0" w:space="0" w:color="auto"/>
            <w:bottom w:val="none" w:sz="0" w:space="0" w:color="auto"/>
            <w:right w:val="none" w:sz="0" w:space="0" w:color="auto"/>
          </w:divBdr>
        </w:div>
        <w:div w:id="595596810">
          <w:marLeft w:val="480"/>
          <w:marRight w:val="0"/>
          <w:marTop w:val="0"/>
          <w:marBottom w:val="0"/>
          <w:divBdr>
            <w:top w:val="none" w:sz="0" w:space="0" w:color="auto"/>
            <w:left w:val="none" w:sz="0" w:space="0" w:color="auto"/>
            <w:bottom w:val="none" w:sz="0" w:space="0" w:color="auto"/>
            <w:right w:val="none" w:sz="0" w:space="0" w:color="auto"/>
          </w:divBdr>
        </w:div>
        <w:div w:id="1463765138">
          <w:marLeft w:val="480"/>
          <w:marRight w:val="0"/>
          <w:marTop w:val="0"/>
          <w:marBottom w:val="0"/>
          <w:divBdr>
            <w:top w:val="none" w:sz="0" w:space="0" w:color="auto"/>
            <w:left w:val="none" w:sz="0" w:space="0" w:color="auto"/>
            <w:bottom w:val="none" w:sz="0" w:space="0" w:color="auto"/>
            <w:right w:val="none" w:sz="0" w:space="0" w:color="auto"/>
          </w:divBdr>
        </w:div>
        <w:div w:id="888803901">
          <w:marLeft w:val="480"/>
          <w:marRight w:val="0"/>
          <w:marTop w:val="0"/>
          <w:marBottom w:val="0"/>
          <w:divBdr>
            <w:top w:val="none" w:sz="0" w:space="0" w:color="auto"/>
            <w:left w:val="none" w:sz="0" w:space="0" w:color="auto"/>
            <w:bottom w:val="none" w:sz="0" w:space="0" w:color="auto"/>
            <w:right w:val="none" w:sz="0" w:space="0" w:color="auto"/>
          </w:divBdr>
        </w:div>
        <w:div w:id="627860142">
          <w:marLeft w:val="480"/>
          <w:marRight w:val="0"/>
          <w:marTop w:val="0"/>
          <w:marBottom w:val="0"/>
          <w:divBdr>
            <w:top w:val="none" w:sz="0" w:space="0" w:color="auto"/>
            <w:left w:val="none" w:sz="0" w:space="0" w:color="auto"/>
            <w:bottom w:val="none" w:sz="0" w:space="0" w:color="auto"/>
            <w:right w:val="none" w:sz="0" w:space="0" w:color="auto"/>
          </w:divBdr>
        </w:div>
        <w:div w:id="1646855413">
          <w:marLeft w:val="480"/>
          <w:marRight w:val="0"/>
          <w:marTop w:val="0"/>
          <w:marBottom w:val="0"/>
          <w:divBdr>
            <w:top w:val="none" w:sz="0" w:space="0" w:color="auto"/>
            <w:left w:val="none" w:sz="0" w:space="0" w:color="auto"/>
            <w:bottom w:val="none" w:sz="0" w:space="0" w:color="auto"/>
            <w:right w:val="none" w:sz="0" w:space="0" w:color="auto"/>
          </w:divBdr>
        </w:div>
        <w:div w:id="2056269343">
          <w:marLeft w:val="480"/>
          <w:marRight w:val="0"/>
          <w:marTop w:val="0"/>
          <w:marBottom w:val="0"/>
          <w:divBdr>
            <w:top w:val="none" w:sz="0" w:space="0" w:color="auto"/>
            <w:left w:val="none" w:sz="0" w:space="0" w:color="auto"/>
            <w:bottom w:val="none" w:sz="0" w:space="0" w:color="auto"/>
            <w:right w:val="none" w:sz="0" w:space="0" w:color="auto"/>
          </w:divBdr>
        </w:div>
        <w:div w:id="141849458">
          <w:marLeft w:val="480"/>
          <w:marRight w:val="0"/>
          <w:marTop w:val="0"/>
          <w:marBottom w:val="0"/>
          <w:divBdr>
            <w:top w:val="none" w:sz="0" w:space="0" w:color="auto"/>
            <w:left w:val="none" w:sz="0" w:space="0" w:color="auto"/>
            <w:bottom w:val="none" w:sz="0" w:space="0" w:color="auto"/>
            <w:right w:val="none" w:sz="0" w:space="0" w:color="auto"/>
          </w:divBdr>
        </w:div>
        <w:div w:id="1386493648">
          <w:marLeft w:val="480"/>
          <w:marRight w:val="0"/>
          <w:marTop w:val="0"/>
          <w:marBottom w:val="0"/>
          <w:divBdr>
            <w:top w:val="none" w:sz="0" w:space="0" w:color="auto"/>
            <w:left w:val="none" w:sz="0" w:space="0" w:color="auto"/>
            <w:bottom w:val="none" w:sz="0" w:space="0" w:color="auto"/>
            <w:right w:val="none" w:sz="0" w:space="0" w:color="auto"/>
          </w:divBdr>
        </w:div>
        <w:div w:id="1018308176">
          <w:marLeft w:val="480"/>
          <w:marRight w:val="0"/>
          <w:marTop w:val="0"/>
          <w:marBottom w:val="0"/>
          <w:divBdr>
            <w:top w:val="none" w:sz="0" w:space="0" w:color="auto"/>
            <w:left w:val="none" w:sz="0" w:space="0" w:color="auto"/>
            <w:bottom w:val="none" w:sz="0" w:space="0" w:color="auto"/>
            <w:right w:val="none" w:sz="0" w:space="0" w:color="auto"/>
          </w:divBdr>
        </w:div>
        <w:div w:id="810564597">
          <w:marLeft w:val="480"/>
          <w:marRight w:val="0"/>
          <w:marTop w:val="0"/>
          <w:marBottom w:val="0"/>
          <w:divBdr>
            <w:top w:val="none" w:sz="0" w:space="0" w:color="auto"/>
            <w:left w:val="none" w:sz="0" w:space="0" w:color="auto"/>
            <w:bottom w:val="none" w:sz="0" w:space="0" w:color="auto"/>
            <w:right w:val="none" w:sz="0" w:space="0" w:color="auto"/>
          </w:divBdr>
        </w:div>
        <w:div w:id="1425612753">
          <w:marLeft w:val="480"/>
          <w:marRight w:val="0"/>
          <w:marTop w:val="0"/>
          <w:marBottom w:val="0"/>
          <w:divBdr>
            <w:top w:val="none" w:sz="0" w:space="0" w:color="auto"/>
            <w:left w:val="none" w:sz="0" w:space="0" w:color="auto"/>
            <w:bottom w:val="none" w:sz="0" w:space="0" w:color="auto"/>
            <w:right w:val="none" w:sz="0" w:space="0" w:color="auto"/>
          </w:divBdr>
        </w:div>
        <w:div w:id="529493759">
          <w:marLeft w:val="480"/>
          <w:marRight w:val="0"/>
          <w:marTop w:val="0"/>
          <w:marBottom w:val="0"/>
          <w:divBdr>
            <w:top w:val="none" w:sz="0" w:space="0" w:color="auto"/>
            <w:left w:val="none" w:sz="0" w:space="0" w:color="auto"/>
            <w:bottom w:val="none" w:sz="0" w:space="0" w:color="auto"/>
            <w:right w:val="none" w:sz="0" w:space="0" w:color="auto"/>
          </w:divBdr>
        </w:div>
        <w:div w:id="1291284902">
          <w:marLeft w:val="480"/>
          <w:marRight w:val="0"/>
          <w:marTop w:val="0"/>
          <w:marBottom w:val="0"/>
          <w:divBdr>
            <w:top w:val="none" w:sz="0" w:space="0" w:color="auto"/>
            <w:left w:val="none" w:sz="0" w:space="0" w:color="auto"/>
            <w:bottom w:val="none" w:sz="0" w:space="0" w:color="auto"/>
            <w:right w:val="none" w:sz="0" w:space="0" w:color="auto"/>
          </w:divBdr>
        </w:div>
        <w:div w:id="3632808">
          <w:marLeft w:val="480"/>
          <w:marRight w:val="0"/>
          <w:marTop w:val="0"/>
          <w:marBottom w:val="0"/>
          <w:divBdr>
            <w:top w:val="none" w:sz="0" w:space="0" w:color="auto"/>
            <w:left w:val="none" w:sz="0" w:space="0" w:color="auto"/>
            <w:bottom w:val="none" w:sz="0" w:space="0" w:color="auto"/>
            <w:right w:val="none" w:sz="0" w:space="0" w:color="auto"/>
          </w:divBdr>
        </w:div>
        <w:div w:id="1712194593">
          <w:marLeft w:val="480"/>
          <w:marRight w:val="0"/>
          <w:marTop w:val="0"/>
          <w:marBottom w:val="0"/>
          <w:divBdr>
            <w:top w:val="none" w:sz="0" w:space="0" w:color="auto"/>
            <w:left w:val="none" w:sz="0" w:space="0" w:color="auto"/>
            <w:bottom w:val="none" w:sz="0" w:space="0" w:color="auto"/>
            <w:right w:val="none" w:sz="0" w:space="0" w:color="auto"/>
          </w:divBdr>
        </w:div>
        <w:div w:id="1107383879">
          <w:marLeft w:val="480"/>
          <w:marRight w:val="0"/>
          <w:marTop w:val="0"/>
          <w:marBottom w:val="0"/>
          <w:divBdr>
            <w:top w:val="none" w:sz="0" w:space="0" w:color="auto"/>
            <w:left w:val="none" w:sz="0" w:space="0" w:color="auto"/>
            <w:bottom w:val="none" w:sz="0" w:space="0" w:color="auto"/>
            <w:right w:val="none" w:sz="0" w:space="0" w:color="auto"/>
          </w:divBdr>
        </w:div>
        <w:div w:id="1883470866">
          <w:marLeft w:val="480"/>
          <w:marRight w:val="0"/>
          <w:marTop w:val="0"/>
          <w:marBottom w:val="0"/>
          <w:divBdr>
            <w:top w:val="none" w:sz="0" w:space="0" w:color="auto"/>
            <w:left w:val="none" w:sz="0" w:space="0" w:color="auto"/>
            <w:bottom w:val="none" w:sz="0" w:space="0" w:color="auto"/>
            <w:right w:val="none" w:sz="0" w:space="0" w:color="auto"/>
          </w:divBdr>
        </w:div>
        <w:div w:id="762802281">
          <w:marLeft w:val="480"/>
          <w:marRight w:val="0"/>
          <w:marTop w:val="0"/>
          <w:marBottom w:val="0"/>
          <w:divBdr>
            <w:top w:val="none" w:sz="0" w:space="0" w:color="auto"/>
            <w:left w:val="none" w:sz="0" w:space="0" w:color="auto"/>
            <w:bottom w:val="none" w:sz="0" w:space="0" w:color="auto"/>
            <w:right w:val="none" w:sz="0" w:space="0" w:color="auto"/>
          </w:divBdr>
        </w:div>
      </w:divsChild>
    </w:div>
    <w:div w:id="884951975">
      <w:bodyDiv w:val="1"/>
      <w:marLeft w:val="0"/>
      <w:marRight w:val="0"/>
      <w:marTop w:val="0"/>
      <w:marBottom w:val="0"/>
      <w:divBdr>
        <w:top w:val="none" w:sz="0" w:space="0" w:color="auto"/>
        <w:left w:val="none" w:sz="0" w:space="0" w:color="auto"/>
        <w:bottom w:val="none" w:sz="0" w:space="0" w:color="auto"/>
        <w:right w:val="none" w:sz="0" w:space="0" w:color="auto"/>
      </w:divBdr>
    </w:div>
    <w:div w:id="885331829">
      <w:bodyDiv w:val="1"/>
      <w:marLeft w:val="0"/>
      <w:marRight w:val="0"/>
      <w:marTop w:val="0"/>
      <w:marBottom w:val="0"/>
      <w:divBdr>
        <w:top w:val="none" w:sz="0" w:space="0" w:color="auto"/>
        <w:left w:val="none" w:sz="0" w:space="0" w:color="auto"/>
        <w:bottom w:val="none" w:sz="0" w:space="0" w:color="auto"/>
        <w:right w:val="none" w:sz="0" w:space="0" w:color="auto"/>
      </w:divBdr>
    </w:div>
    <w:div w:id="885338447">
      <w:bodyDiv w:val="1"/>
      <w:marLeft w:val="0"/>
      <w:marRight w:val="0"/>
      <w:marTop w:val="0"/>
      <w:marBottom w:val="0"/>
      <w:divBdr>
        <w:top w:val="none" w:sz="0" w:space="0" w:color="auto"/>
        <w:left w:val="none" w:sz="0" w:space="0" w:color="auto"/>
        <w:bottom w:val="none" w:sz="0" w:space="0" w:color="auto"/>
        <w:right w:val="none" w:sz="0" w:space="0" w:color="auto"/>
      </w:divBdr>
    </w:div>
    <w:div w:id="885602868">
      <w:bodyDiv w:val="1"/>
      <w:marLeft w:val="0"/>
      <w:marRight w:val="0"/>
      <w:marTop w:val="0"/>
      <w:marBottom w:val="0"/>
      <w:divBdr>
        <w:top w:val="none" w:sz="0" w:space="0" w:color="auto"/>
        <w:left w:val="none" w:sz="0" w:space="0" w:color="auto"/>
        <w:bottom w:val="none" w:sz="0" w:space="0" w:color="auto"/>
        <w:right w:val="none" w:sz="0" w:space="0" w:color="auto"/>
      </w:divBdr>
    </w:div>
    <w:div w:id="885751799">
      <w:bodyDiv w:val="1"/>
      <w:marLeft w:val="0"/>
      <w:marRight w:val="0"/>
      <w:marTop w:val="0"/>
      <w:marBottom w:val="0"/>
      <w:divBdr>
        <w:top w:val="none" w:sz="0" w:space="0" w:color="auto"/>
        <w:left w:val="none" w:sz="0" w:space="0" w:color="auto"/>
        <w:bottom w:val="none" w:sz="0" w:space="0" w:color="auto"/>
        <w:right w:val="none" w:sz="0" w:space="0" w:color="auto"/>
      </w:divBdr>
    </w:div>
    <w:div w:id="886644879">
      <w:bodyDiv w:val="1"/>
      <w:marLeft w:val="0"/>
      <w:marRight w:val="0"/>
      <w:marTop w:val="0"/>
      <w:marBottom w:val="0"/>
      <w:divBdr>
        <w:top w:val="none" w:sz="0" w:space="0" w:color="auto"/>
        <w:left w:val="none" w:sz="0" w:space="0" w:color="auto"/>
        <w:bottom w:val="none" w:sz="0" w:space="0" w:color="auto"/>
        <w:right w:val="none" w:sz="0" w:space="0" w:color="auto"/>
      </w:divBdr>
    </w:div>
    <w:div w:id="886835864">
      <w:bodyDiv w:val="1"/>
      <w:marLeft w:val="0"/>
      <w:marRight w:val="0"/>
      <w:marTop w:val="0"/>
      <w:marBottom w:val="0"/>
      <w:divBdr>
        <w:top w:val="none" w:sz="0" w:space="0" w:color="auto"/>
        <w:left w:val="none" w:sz="0" w:space="0" w:color="auto"/>
        <w:bottom w:val="none" w:sz="0" w:space="0" w:color="auto"/>
        <w:right w:val="none" w:sz="0" w:space="0" w:color="auto"/>
      </w:divBdr>
    </w:div>
    <w:div w:id="888224014">
      <w:bodyDiv w:val="1"/>
      <w:marLeft w:val="0"/>
      <w:marRight w:val="0"/>
      <w:marTop w:val="0"/>
      <w:marBottom w:val="0"/>
      <w:divBdr>
        <w:top w:val="none" w:sz="0" w:space="0" w:color="auto"/>
        <w:left w:val="none" w:sz="0" w:space="0" w:color="auto"/>
        <w:bottom w:val="none" w:sz="0" w:space="0" w:color="auto"/>
        <w:right w:val="none" w:sz="0" w:space="0" w:color="auto"/>
      </w:divBdr>
      <w:divsChild>
        <w:div w:id="1536119360">
          <w:marLeft w:val="480"/>
          <w:marRight w:val="0"/>
          <w:marTop w:val="0"/>
          <w:marBottom w:val="0"/>
          <w:divBdr>
            <w:top w:val="none" w:sz="0" w:space="0" w:color="auto"/>
            <w:left w:val="none" w:sz="0" w:space="0" w:color="auto"/>
            <w:bottom w:val="none" w:sz="0" w:space="0" w:color="auto"/>
            <w:right w:val="none" w:sz="0" w:space="0" w:color="auto"/>
          </w:divBdr>
        </w:div>
        <w:div w:id="2133211742">
          <w:marLeft w:val="480"/>
          <w:marRight w:val="0"/>
          <w:marTop w:val="0"/>
          <w:marBottom w:val="0"/>
          <w:divBdr>
            <w:top w:val="none" w:sz="0" w:space="0" w:color="auto"/>
            <w:left w:val="none" w:sz="0" w:space="0" w:color="auto"/>
            <w:bottom w:val="none" w:sz="0" w:space="0" w:color="auto"/>
            <w:right w:val="none" w:sz="0" w:space="0" w:color="auto"/>
          </w:divBdr>
        </w:div>
        <w:div w:id="1214197829">
          <w:marLeft w:val="480"/>
          <w:marRight w:val="0"/>
          <w:marTop w:val="0"/>
          <w:marBottom w:val="0"/>
          <w:divBdr>
            <w:top w:val="none" w:sz="0" w:space="0" w:color="auto"/>
            <w:left w:val="none" w:sz="0" w:space="0" w:color="auto"/>
            <w:bottom w:val="none" w:sz="0" w:space="0" w:color="auto"/>
            <w:right w:val="none" w:sz="0" w:space="0" w:color="auto"/>
          </w:divBdr>
        </w:div>
        <w:div w:id="1616256233">
          <w:marLeft w:val="480"/>
          <w:marRight w:val="0"/>
          <w:marTop w:val="0"/>
          <w:marBottom w:val="0"/>
          <w:divBdr>
            <w:top w:val="none" w:sz="0" w:space="0" w:color="auto"/>
            <w:left w:val="none" w:sz="0" w:space="0" w:color="auto"/>
            <w:bottom w:val="none" w:sz="0" w:space="0" w:color="auto"/>
            <w:right w:val="none" w:sz="0" w:space="0" w:color="auto"/>
          </w:divBdr>
        </w:div>
        <w:div w:id="415135846">
          <w:marLeft w:val="480"/>
          <w:marRight w:val="0"/>
          <w:marTop w:val="0"/>
          <w:marBottom w:val="0"/>
          <w:divBdr>
            <w:top w:val="none" w:sz="0" w:space="0" w:color="auto"/>
            <w:left w:val="none" w:sz="0" w:space="0" w:color="auto"/>
            <w:bottom w:val="none" w:sz="0" w:space="0" w:color="auto"/>
            <w:right w:val="none" w:sz="0" w:space="0" w:color="auto"/>
          </w:divBdr>
        </w:div>
        <w:div w:id="273636604">
          <w:marLeft w:val="480"/>
          <w:marRight w:val="0"/>
          <w:marTop w:val="0"/>
          <w:marBottom w:val="0"/>
          <w:divBdr>
            <w:top w:val="none" w:sz="0" w:space="0" w:color="auto"/>
            <w:left w:val="none" w:sz="0" w:space="0" w:color="auto"/>
            <w:bottom w:val="none" w:sz="0" w:space="0" w:color="auto"/>
            <w:right w:val="none" w:sz="0" w:space="0" w:color="auto"/>
          </w:divBdr>
        </w:div>
        <w:div w:id="1599025123">
          <w:marLeft w:val="480"/>
          <w:marRight w:val="0"/>
          <w:marTop w:val="0"/>
          <w:marBottom w:val="0"/>
          <w:divBdr>
            <w:top w:val="none" w:sz="0" w:space="0" w:color="auto"/>
            <w:left w:val="none" w:sz="0" w:space="0" w:color="auto"/>
            <w:bottom w:val="none" w:sz="0" w:space="0" w:color="auto"/>
            <w:right w:val="none" w:sz="0" w:space="0" w:color="auto"/>
          </w:divBdr>
        </w:div>
        <w:div w:id="750977264">
          <w:marLeft w:val="480"/>
          <w:marRight w:val="0"/>
          <w:marTop w:val="0"/>
          <w:marBottom w:val="0"/>
          <w:divBdr>
            <w:top w:val="none" w:sz="0" w:space="0" w:color="auto"/>
            <w:left w:val="none" w:sz="0" w:space="0" w:color="auto"/>
            <w:bottom w:val="none" w:sz="0" w:space="0" w:color="auto"/>
            <w:right w:val="none" w:sz="0" w:space="0" w:color="auto"/>
          </w:divBdr>
        </w:div>
        <w:div w:id="95101560">
          <w:marLeft w:val="480"/>
          <w:marRight w:val="0"/>
          <w:marTop w:val="0"/>
          <w:marBottom w:val="0"/>
          <w:divBdr>
            <w:top w:val="none" w:sz="0" w:space="0" w:color="auto"/>
            <w:left w:val="none" w:sz="0" w:space="0" w:color="auto"/>
            <w:bottom w:val="none" w:sz="0" w:space="0" w:color="auto"/>
            <w:right w:val="none" w:sz="0" w:space="0" w:color="auto"/>
          </w:divBdr>
        </w:div>
        <w:div w:id="1560093502">
          <w:marLeft w:val="480"/>
          <w:marRight w:val="0"/>
          <w:marTop w:val="0"/>
          <w:marBottom w:val="0"/>
          <w:divBdr>
            <w:top w:val="none" w:sz="0" w:space="0" w:color="auto"/>
            <w:left w:val="none" w:sz="0" w:space="0" w:color="auto"/>
            <w:bottom w:val="none" w:sz="0" w:space="0" w:color="auto"/>
            <w:right w:val="none" w:sz="0" w:space="0" w:color="auto"/>
          </w:divBdr>
        </w:div>
        <w:div w:id="522402661">
          <w:marLeft w:val="480"/>
          <w:marRight w:val="0"/>
          <w:marTop w:val="0"/>
          <w:marBottom w:val="0"/>
          <w:divBdr>
            <w:top w:val="none" w:sz="0" w:space="0" w:color="auto"/>
            <w:left w:val="none" w:sz="0" w:space="0" w:color="auto"/>
            <w:bottom w:val="none" w:sz="0" w:space="0" w:color="auto"/>
            <w:right w:val="none" w:sz="0" w:space="0" w:color="auto"/>
          </w:divBdr>
        </w:div>
        <w:div w:id="819425085">
          <w:marLeft w:val="480"/>
          <w:marRight w:val="0"/>
          <w:marTop w:val="0"/>
          <w:marBottom w:val="0"/>
          <w:divBdr>
            <w:top w:val="none" w:sz="0" w:space="0" w:color="auto"/>
            <w:left w:val="none" w:sz="0" w:space="0" w:color="auto"/>
            <w:bottom w:val="none" w:sz="0" w:space="0" w:color="auto"/>
            <w:right w:val="none" w:sz="0" w:space="0" w:color="auto"/>
          </w:divBdr>
        </w:div>
        <w:div w:id="264002460">
          <w:marLeft w:val="480"/>
          <w:marRight w:val="0"/>
          <w:marTop w:val="0"/>
          <w:marBottom w:val="0"/>
          <w:divBdr>
            <w:top w:val="none" w:sz="0" w:space="0" w:color="auto"/>
            <w:left w:val="none" w:sz="0" w:space="0" w:color="auto"/>
            <w:bottom w:val="none" w:sz="0" w:space="0" w:color="auto"/>
            <w:right w:val="none" w:sz="0" w:space="0" w:color="auto"/>
          </w:divBdr>
        </w:div>
        <w:div w:id="194731242">
          <w:marLeft w:val="480"/>
          <w:marRight w:val="0"/>
          <w:marTop w:val="0"/>
          <w:marBottom w:val="0"/>
          <w:divBdr>
            <w:top w:val="none" w:sz="0" w:space="0" w:color="auto"/>
            <w:left w:val="none" w:sz="0" w:space="0" w:color="auto"/>
            <w:bottom w:val="none" w:sz="0" w:space="0" w:color="auto"/>
            <w:right w:val="none" w:sz="0" w:space="0" w:color="auto"/>
          </w:divBdr>
        </w:div>
        <w:div w:id="582565798">
          <w:marLeft w:val="480"/>
          <w:marRight w:val="0"/>
          <w:marTop w:val="0"/>
          <w:marBottom w:val="0"/>
          <w:divBdr>
            <w:top w:val="none" w:sz="0" w:space="0" w:color="auto"/>
            <w:left w:val="none" w:sz="0" w:space="0" w:color="auto"/>
            <w:bottom w:val="none" w:sz="0" w:space="0" w:color="auto"/>
            <w:right w:val="none" w:sz="0" w:space="0" w:color="auto"/>
          </w:divBdr>
        </w:div>
        <w:div w:id="1414545388">
          <w:marLeft w:val="480"/>
          <w:marRight w:val="0"/>
          <w:marTop w:val="0"/>
          <w:marBottom w:val="0"/>
          <w:divBdr>
            <w:top w:val="none" w:sz="0" w:space="0" w:color="auto"/>
            <w:left w:val="none" w:sz="0" w:space="0" w:color="auto"/>
            <w:bottom w:val="none" w:sz="0" w:space="0" w:color="auto"/>
            <w:right w:val="none" w:sz="0" w:space="0" w:color="auto"/>
          </w:divBdr>
        </w:div>
        <w:div w:id="1643340885">
          <w:marLeft w:val="480"/>
          <w:marRight w:val="0"/>
          <w:marTop w:val="0"/>
          <w:marBottom w:val="0"/>
          <w:divBdr>
            <w:top w:val="none" w:sz="0" w:space="0" w:color="auto"/>
            <w:left w:val="none" w:sz="0" w:space="0" w:color="auto"/>
            <w:bottom w:val="none" w:sz="0" w:space="0" w:color="auto"/>
            <w:right w:val="none" w:sz="0" w:space="0" w:color="auto"/>
          </w:divBdr>
        </w:div>
        <w:div w:id="632367496">
          <w:marLeft w:val="480"/>
          <w:marRight w:val="0"/>
          <w:marTop w:val="0"/>
          <w:marBottom w:val="0"/>
          <w:divBdr>
            <w:top w:val="none" w:sz="0" w:space="0" w:color="auto"/>
            <w:left w:val="none" w:sz="0" w:space="0" w:color="auto"/>
            <w:bottom w:val="none" w:sz="0" w:space="0" w:color="auto"/>
            <w:right w:val="none" w:sz="0" w:space="0" w:color="auto"/>
          </w:divBdr>
        </w:div>
        <w:div w:id="1705447623">
          <w:marLeft w:val="480"/>
          <w:marRight w:val="0"/>
          <w:marTop w:val="0"/>
          <w:marBottom w:val="0"/>
          <w:divBdr>
            <w:top w:val="none" w:sz="0" w:space="0" w:color="auto"/>
            <w:left w:val="none" w:sz="0" w:space="0" w:color="auto"/>
            <w:bottom w:val="none" w:sz="0" w:space="0" w:color="auto"/>
            <w:right w:val="none" w:sz="0" w:space="0" w:color="auto"/>
          </w:divBdr>
        </w:div>
        <w:div w:id="1014261388">
          <w:marLeft w:val="480"/>
          <w:marRight w:val="0"/>
          <w:marTop w:val="0"/>
          <w:marBottom w:val="0"/>
          <w:divBdr>
            <w:top w:val="none" w:sz="0" w:space="0" w:color="auto"/>
            <w:left w:val="none" w:sz="0" w:space="0" w:color="auto"/>
            <w:bottom w:val="none" w:sz="0" w:space="0" w:color="auto"/>
            <w:right w:val="none" w:sz="0" w:space="0" w:color="auto"/>
          </w:divBdr>
        </w:div>
      </w:divsChild>
    </w:div>
    <w:div w:id="888304715">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89540954">
      <w:bodyDiv w:val="1"/>
      <w:marLeft w:val="0"/>
      <w:marRight w:val="0"/>
      <w:marTop w:val="0"/>
      <w:marBottom w:val="0"/>
      <w:divBdr>
        <w:top w:val="none" w:sz="0" w:space="0" w:color="auto"/>
        <w:left w:val="none" w:sz="0" w:space="0" w:color="auto"/>
        <w:bottom w:val="none" w:sz="0" w:space="0" w:color="auto"/>
        <w:right w:val="none" w:sz="0" w:space="0" w:color="auto"/>
      </w:divBdr>
    </w:div>
    <w:div w:id="891381291">
      <w:bodyDiv w:val="1"/>
      <w:marLeft w:val="0"/>
      <w:marRight w:val="0"/>
      <w:marTop w:val="0"/>
      <w:marBottom w:val="0"/>
      <w:divBdr>
        <w:top w:val="none" w:sz="0" w:space="0" w:color="auto"/>
        <w:left w:val="none" w:sz="0" w:space="0" w:color="auto"/>
        <w:bottom w:val="none" w:sz="0" w:space="0" w:color="auto"/>
        <w:right w:val="none" w:sz="0" w:space="0" w:color="auto"/>
      </w:divBdr>
    </w:div>
    <w:div w:id="892351396">
      <w:bodyDiv w:val="1"/>
      <w:marLeft w:val="0"/>
      <w:marRight w:val="0"/>
      <w:marTop w:val="0"/>
      <w:marBottom w:val="0"/>
      <w:divBdr>
        <w:top w:val="none" w:sz="0" w:space="0" w:color="auto"/>
        <w:left w:val="none" w:sz="0" w:space="0" w:color="auto"/>
        <w:bottom w:val="none" w:sz="0" w:space="0" w:color="auto"/>
        <w:right w:val="none" w:sz="0" w:space="0" w:color="auto"/>
      </w:divBdr>
    </w:div>
    <w:div w:id="894243923">
      <w:bodyDiv w:val="1"/>
      <w:marLeft w:val="0"/>
      <w:marRight w:val="0"/>
      <w:marTop w:val="0"/>
      <w:marBottom w:val="0"/>
      <w:divBdr>
        <w:top w:val="none" w:sz="0" w:space="0" w:color="auto"/>
        <w:left w:val="none" w:sz="0" w:space="0" w:color="auto"/>
        <w:bottom w:val="none" w:sz="0" w:space="0" w:color="auto"/>
        <w:right w:val="none" w:sz="0" w:space="0" w:color="auto"/>
      </w:divBdr>
    </w:div>
    <w:div w:id="894777094">
      <w:bodyDiv w:val="1"/>
      <w:marLeft w:val="0"/>
      <w:marRight w:val="0"/>
      <w:marTop w:val="0"/>
      <w:marBottom w:val="0"/>
      <w:divBdr>
        <w:top w:val="none" w:sz="0" w:space="0" w:color="auto"/>
        <w:left w:val="none" w:sz="0" w:space="0" w:color="auto"/>
        <w:bottom w:val="none" w:sz="0" w:space="0" w:color="auto"/>
        <w:right w:val="none" w:sz="0" w:space="0" w:color="auto"/>
      </w:divBdr>
    </w:div>
    <w:div w:id="894897148">
      <w:bodyDiv w:val="1"/>
      <w:marLeft w:val="0"/>
      <w:marRight w:val="0"/>
      <w:marTop w:val="0"/>
      <w:marBottom w:val="0"/>
      <w:divBdr>
        <w:top w:val="none" w:sz="0" w:space="0" w:color="auto"/>
        <w:left w:val="none" w:sz="0" w:space="0" w:color="auto"/>
        <w:bottom w:val="none" w:sz="0" w:space="0" w:color="auto"/>
        <w:right w:val="none" w:sz="0" w:space="0" w:color="auto"/>
      </w:divBdr>
    </w:div>
    <w:div w:id="895312341">
      <w:bodyDiv w:val="1"/>
      <w:marLeft w:val="0"/>
      <w:marRight w:val="0"/>
      <w:marTop w:val="0"/>
      <w:marBottom w:val="0"/>
      <w:divBdr>
        <w:top w:val="none" w:sz="0" w:space="0" w:color="auto"/>
        <w:left w:val="none" w:sz="0" w:space="0" w:color="auto"/>
        <w:bottom w:val="none" w:sz="0" w:space="0" w:color="auto"/>
        <w:right w:val="none" w:sz="0" w:space="0" w:color="auto"/>
      </w:divBdr>
    </w:div>
    <w:div w:id="895706649">
      <w:bodyDiv w:val="1"/>
      <w:marLeft w:val="0"/>
      <w:marRight w:val="0"/>
      <w:marTop w:val="0"/>
      <w:marBottom w:val="0"/>
      <w:divBdr>
        <w:top w:val="none" w:sz="0" w:space="0" w:color="auto"/>
        <w:left w:val="none" w:sz="0" w:space="0" w:color="auto"/>
        <w:bottom w:val="none" w:sz="0" w:space="0" w:color="auto"/>
        <w:right w:val="none" w:sz="0" w:space="0" w:color="auto"/>
      </w:divBdr>
    </w:div>
    <w:div w:id="899485184">
      <w:bodyDiv w:val="1"/>
      <w:marLeft w:val="0"/>
      <w:marRight w:val="0"/>
      <w:marTop w:val="0"/>
      <w:marBottom w:val="0"/>
      <w:divBdr>
        <w:top w:val="none" w:sz="0" w:space="0" w:color="auto"/>
        <w:left w:val="none" w:sz="0" w:space="0" w:color="auto"/>
        <w:bottom w:val="none" w:sz="0" w:space="0" w:color="auto"/>
        <w:right w:val="none" w:sz="0" w:space="0" w:color="auto"/>
      </w:divBdr>
    </w:div>
    <w:div w:id="899554171">
      <w:bodyDiv w:val="1"/>
      <w:marLeft w:val="0"/>
      <w:marRight w:val="0"/>
      <w:marTop w:val="0"/>
      <w:marBottom w:val="0"/>
      <w:divBdr>
        <w:top w:val="none" w:sz="0" w:space="0" w:color="auto"/>
        <w:left w:val="none" w:sz="0" w:space="0" w:color="auto"/>
        <w:bottom w:val="none" w:sz="0" w:space="0" w:color="auto"/>
        <w:right w:val="none" w:sz="0" w:space="0" w:color="auto"/>
      </w:divBdr>
      <w:divsChild>
        <w:div w:id="1330719469">
          <w:marLeft w:val="480"/>
          <w:marRight w:val="0"/>
          <w:marTop w:val="0"/>
          <w:marBottom w:val="0"/>
          <w:divBdr>
            <w:top w:val="none" w:sz="0" w:space="0" w:color="auto"/>
            <w:left w:val="none" w:sz="0" w:space="0" w:color="auto"/>
            <w:bottom w:val="none" w:sz="0" w:space="0" w:color="auto"/>
            <w:right w:val="none" w:sz="0" w:space="0" w:color="auto"/>
          </w:divBdr>
        </w:div>
        <w:div w:id="1467506705">
          <w:marLeft w:val="480"/>
          <w:marRight w:val="0"/>
          <w:marTop w:val="0"/>
          <w:marBottom w:val="0"/>
          <w:divBdr>
            <w:top w:val="none" w:sz="0" w:space="0" w:color="auto"/>
            <w:left w:val="none" w:sz="0" w:space="0" w:color="auto"/>
            <w:bottom w:val="none" w:sz="0" w:space="0" w:color="auto"/>
            <w:right w:val="none" w:sz="0" w:space="0" w:color="auto"/>
          </w:divBdr>
        </w:div>
        <w:div w:id="147408411">
          <w:marLeft w:val="480"/>
          <w:marRight w:val="0"/>
          <w:marTop w:val="0"/>
          <w:marBottom w:val="0"/>
          <w:divBdr>
            <w:top w:val="none" w:sz="0" w:space="0" w:color="auto"/>
            <w:left w:val="none" w:sz="0" w:space="0" w:color="auto"/>
            <w:bottom w:val="none" w:sz="0" w:space="0" w:color="auto"/>
            <w:right w:val="none" w:sz="0" w:space="0" w:color="auto"/>
          </w:divBdr>
        </w:div>
        <w:div w:id="72901239">
          <w:marLeft w:val="480"/>
          <w:marRight w:val="0"/>
          <w:marTop w:val="0"/>
          <w:marBottom w:val="0"/>
          <w:divBdr>
            <w:top w:val="none" w:sz="0" w:space="0" w:color="auto"/>
            <w:left w:val="none" w:sz="0" w:space="0" w:color="auto"/>
            <w:bottom w:val="none" w:sz="0" w:space="0" w:color="auto"/>
            <w:right w:val="none" w:sz="0" w:space="0" w:color="auto"/>
          </w:divBdr>
        </w:div>
        <w:div w:id="511186306">
          <w:marLeft w:val="480"/>
          <w:marRight w:val="0"/>
          <w:marTop w:val="0"/>
          <w:marBottom w:val="0"/>
          <w:divBdr>
            <w:top w:val="none" w:sz="0" w:space="0" w:color="auto"/>
            <w:left w:val="none" w:sz="0" w:space="0" w:color="auto"/>
            <w:bottom w:val="none" w:sz="0" w:space="0" w:color="auto"/>
            <w:right w:val="none" w:sz="0" w:space="0" w:color="auto"/>
          </w:divBdr>
        </w:div>
        <w:div w:id="477259129">
          <w:marLeft w:val="480"/>
          <w:marRight w:val="0"/>
          <w:marTop w:val="0"/>
          <w:marBottom w:val="0"/>
          <w:divBdr>
            <w:top w:val="none" w:sz="0" w:space="0" w:color="auto"/>
            <w:left w:val="none" w:sz="0" w:space="0" w:color="auto"/>
            <w:bottom w:val="none" w:sz="0" w:space="0" w:color="auto"/>
            <w:right w:val="none" w:sz="0" w:space="0" w:color="auto"/>
          </w:divBdr>
        </w:div>
        <w:div w:id="64573001">
          <w:marLeft w:val="480"/>
          <w:marRight w:val="0"/>
          <w:marTop w:val="0"/>
          <w:marBottom w:val="0"/>
          <w:divBdr>
            <w:top w:val="none" w:sz="0" w:space="0" w:color="auto"/>
            <w:left w:val="none" w:sz="0" w:space="0" w:color="auto"/>
            <w:bottom w:val="none" w:sz="0" w:space="0" w:color="auto"/>
            <w:right w:val="none" w:sz="0" w:space="0" w:color="auto"/>
          </w:divBdr>
        </w:div>
        <w:div w:id="1488982092">
          <w:marLeft w:val="480"/>
          <w:marRight w:val="0"/>
          <w:marTop w:val="0"/>
          <w:marBottom w:val="0"/>
          <w:divBdr>
            <w:top w:val="none" w:sz="0" w:space="0" w:color="auto"/>
            <w:left w:val="none" w:sz="0" w:space="0" w:color="auto"/>
            <w:bottom w:val="none" w:sz="0" w:space="0" w:color="auto"/>
            <w:right w:val="none" w:sz="0" w:space="0" w:color="auto"/>
          </w:divBdr>
        </w:div>
        <w:div w:id="942227362">
          <w:marLeft w:val="480"/>
          <w:marRight w:val="0"/>
          <w:marTop w:val="0"/>
          <w:marBottom w:val="0"/>
          <w:divBdr>
            <w:top w:val="none" w:sz="0" w:space="0" w:color="auto"/>
            <w:left w:val="none" w:sz="0" w:space="0" w:color="auto"/>
            <w:bottom w:val="none" w:sz="0" w:space="0" w:color="auto"/>
            <w:right w:val="none" w:sz="0" w:space="0" w:color="auto"/>
          </w:divBdr>
        </w:div>
        <w:div w:id="1355618030">
          <w:marLeft w:val="480"/>
          <w:marRight w:val="0"/>
          <w:marTop w:val="0"/>
          <w:marBottom w:val="0"/>
          <w:divBdr>
            <w:top w:val="none" w:sz="0" w:space="0" w:color="auto"/>
            <w:left w:val="none" w:sz="0" w:space="0" w:color="auto"/>
            <w:bottom w:val="none" w:sz="0" w:space="0" w:color="auto"/>
            <w:right w:val="none" w:sz="0" w:space="0" w:color="auto"/>
          </w:divBdr>
        </w:div>
        <w:div w:id="758329666">
          <w:marLeft w:val="480"/>
          <w:marRight w:val="0"/>
          <w:marTop w:val="0"/>
          <w:marBottom w:val="0"/>
          <w:divBdr>
            <w:top w:val="none" w:sz="0" w:space="0" w:color="auto"/>
            <w:left w:val="none" w:sz="0" w:space="0" w:color="auto"/>
            <w:bottom w:val="none" w:sz="0" w:space="0" w:color="auto"/>
            <w:right w:val="none" w:sz="0" w:space="0" w:color="auto"/>
          </w:divBdr>
        </w:div>
        <w:div w:id="1042367471">
          <w:marLeft w:val="480"/>
          <w:marRight w:val="0"/>
          <w:marTop w:val="0"/>
          <w:marBottom w:val="0"/>
          <w:divBdr>
            <w:top w:val="none" w:sz="0" w:space="0" w:color="auto"/>
            <w:left w:val="none" w:sz="0" w:space="0" w:color="auto"/>
            <w:bottom w:val="none" w:sz="0" w:space="0" w:color="auto"/>
            <w:right w:val="none" w:sz="0" w:space="0" w:color="auto"/>
          </w:divBdr>
        </w:div>
        <w:div w:id="1446536955">
          <w:marLeft w:val="480"/>
          <w:marRight w:val="0"/>
          <w:marTop w:val="0"/>
          <w:marBottom w:val="0"/>
          <w:divBdr>
            <w:top w:val="none" w:sz="0" w:space="0" w:color="auto"/>
            <w:left w:val="none" w:sz="0" w:space="0" w:color="auto"/>
            <w:bottom w:val="none" w:sz="0" w:space="0" w:color="auto"/>
            <w:right w:val="none" w:sz="0" w:space="0" w:color="auto"/>
          </w:divBdr>
        </w:div>
        <w:div w:id="1411929055">
          <w:marLeft w:val="480"/>
          <w:marRight w:val="0"/>
          <w:marTop w:val="0"/>
          <w:marBottom w:val="0"/>
          <w:divBdr>
            <w:top w:val="none" w:sz="0" w:space="0" w:color="auto"/>
            <w:left w:val="none" w:sz="0" w:space="0" w:color="auto"/>
            <w:bottom w:val="none" w:sz="0" w:space="0" w:color="auto"/>
            <w:right w:val="none" w:sz="0" w:space="0" w:color="auto"/>
          </w:divBdr>
        </w:div>
      </w:divsChild>
    </w:div>
    <w:div w:id="899828804">
      <w:bodyDiv w:val="1"/>
      <w:marLeft w:val="0"/>
      <w:marRight w:val="0"/>
      <w:marTop w:val="0"/>
      <w:marBottom w:val="0"/>
      <w:divBdr>
        <w:top w:val="none" w:sz="0" w:space="0" w:color="auto"/>
        <w:left w:val="none" w:sz="0" w:space="0" w:color="auto"/>
        <w:bottom w:val="none" w:sz="0" w:space="0" w:color="auto"/>
        <w:right w:val="none" w:sz="0" w:space="0" w:color="auto"/>
      </w:divBdr>
    </w:div>
    <w:div w:id="902064295">
      <w:bodyDiv w:val="1"/>
      <w:marLeft w:val="0"/>
      <w:marRight w:val="0"/>
      <w:marTop w:val="0"/>
      <w:marBottom w:val="0"/>
      <w:divBdr>
        <w:top w:val="none" w:sz="0" w:space="0" w:color="auto"/>
        <w:left w:val="none" w:sz="0" w:space="0" w:color="auto"/>
        <w:bottom w:val="none" w:sz="0" w:space="0" w:color="auto"/>
        <w:right w:val="none" w:sz="0" w:space="0" w:color="auto"/>
      </w:divBdr>
    </w:div>
    <w:div w:id="902570376">
      <w:bodyDiv w:val="1"/>
      <w:marLeft w:val="0"/>
      <w:marRight w:val="0"/>
      <w:marTop w:val="0"/>
      <w:marBottom w:val="0"/>
      <w:divBdr>
        <w:top w:val="none" w:sz="0" w:space="0" w:color="auto"/>
        <w:left w:val="none" w:sz="0" w:space="0" w:color="auto"/>
        <w:bottom w:val="none" w:sz="0" w:space="0" w:color="auto"/>
        <w:right w:val="none" w:sz="0" w:space="0" w:color="auto"/>
      </w:divBdr>
      <w:divsChild>
        <w:div w:id="1342046252">
          <w:marLeft w:val="480"/>
          <w:marRight w:val="0"/>
          <w:marTop w:val="0"/>
          <w:marBottom w:val="0"/>
          <w:divBdr>
            <w:top w:val="none" w:sz="0" w:space="0" w:color="auto"/>
            <w:left w:val="none" w:sz="0" w:space="0" w:color="auto"/>
            <w:bottom w:val="none" w:sz="0" w:space="0" w:color="auto"/>
            <w:right w:val="none" w:sz="0" w:space="0" w:color="auto"/>
          </w:divBdr>
        </w:div>
        <w:div w:id="755710955">
          <w:marLeft w:val="480"/>
          <w:marRight w:val="0"/>
          <w:marTop w:val="0"/>
          <w:marBottom w:val="0"/>
          <w:divBdr>
            <w:top w:val="none" w:sz="0" w:space="0" w:color="auto"/>
            <w:left w:val="none" w:sz="0" w:space="0" w:color="auto"/>
            <w:bottom w:val="none" w:sz="0" w:space="0" w:color="auto"/>
            <w:right w:val="none" w:sz="0" w:space="0" w:color="auto"/>
          </w:divBdr>
        </w:div>
        <w:div w:id="1188176083">
          <w:marLeft w:val="480"/>
          <w:marRight w:val="0"/>
          <w:marTop w:val="0"/>
          <w:marBottom w:val="0"/>
          <w:divBdr>
            <w:top w:val="none" w:sz="0" w:space="0" w:color="auto"/>
            <w:left w:val="none" w:sz="0" w:space="0" w:color="auto"/>
            <w:bottom w:val="none" w:sz="0" w:space="0" w:color="auto"/>
            <w:right w:val="none" w:sz="0" w:space="0" w:color="auto"/>
          </w:divBdr>
        </w:div>
        <w:div w:id="1502237156">
          <w:marLeft w:val="480"/>
          <w:marRight w:val="0"/>
          <w:marTop w:val="0"/>
          <w:marBottom w:val="0"/>
          <w:divBdr>
            <w:top w:val="none" w:sz="0" w:space="0" w:color="auto"/>
            <w:left w:val="none" w:sz="0" w:space="0" w:color="auto"/>
            <w:bottom w:val="none" w:sz="0" w:space="0" w:color="auto"/>
            <w:right w:val="none" w:sz="0" w:space="0" w:color="auto"/>
          </w:divBdr>
        </w:div>
        <w:div w:id="630483015">
          <w:marLeft w:val="480"/>
          <w:marRight w:val="0"/>
          <w:marTop w:val="0"/>
          <w:marBottom w:val="0"/>
          <w:divBdr>
            <w:top w:val="none" w:sz="0" w:space="0" w:color="auto"/>
            <w:left w:val="none" w:sz="0" w:space="0" w:color="auto"/>
            <w:bottom w:val="none" w:sz="0" w:space="0" w:color="auto"/>
            <w:right w:val="none" w:sz="0" w:space="0" w:color="auto"/>
          </w:divBdr>
        </w:div>
        <w:div w:id="218791351">
          <w:marLeft w:val="480"/>
          <w:marRight w:val="0"/>
          <w:marTop w:val="0"/>
          <w:marBottom w:val="0"/>
          <w:divBdr>
            <w:top w:val="none" w:sz="0" w:space="0" w:color="auto"/>
            <w:left w:val="none" w:sz="0" w:space="0" w:color="auto"/>
            <w:bottom w:val="none" w:sz="0" w:space="0" w:color="auto"/>
            <w:right w:val="none" w:sz="0" w:space="0" w:color="auto"/>
          </w:divBdr>
        </w:div>
        <w:div w:id="170529255">
          <w:marLeft w:val="480"/>
          <w:marRight w:val="0"/>
          <w:marTop w:val="0"/>
          <w:marBottom w:val="0"/>
          <w:divBdr>
            <w:top w:val="none" w:sz="0" w:space="0" w:color="auto"/>
            <w:left w:val="none" w:sz="0" w:space="0" w:color="auto"/>
            <w:bottom w:val="none" w:sz="0" w:space="0" w:color="auto"/>
            <w:right w:val="none" w:sz="0" w:space="0" w:color="auto"/>
          </w:divBdr>
        </w:div>
        <w:div w:id="1276711482">
          <w:marLeft w:val="480"/>
          <w:marRight w:val="0"/>
          <w:marTop w:val="0"/>
          <w:marBottom w:val="0"/>
          <w:divBdr>
            <w:top w:val="none" w:sz="0" w:space="0" w:color="auto"/>
            <w:left w:val="none" w:sz="0" w:space="0" w:color="auto"/>
            <w:bottom w:val="none" w:sz="0" w:space="0" w:color="auto"/>
            <w:right w:val="none" w:sz="0" w:space="0" w:color="auto"/>
          </w:divBdr>
        </w:div>
        <w:div w:id="956301947">
          <w:marLeft w:val="480"/>
          <w:marRight w:val="0"/>
          <w:marTop w:val="0"/>
          <w:marBottom w:val="0"/>
          <w:divBdr>
            <w:top w:val="none" w:sz="0" w:space="0" w:color="auto"/>
            <w:left w:val="none" w:sz="0" w:space="0" w:color="auto"/>
            <w:bottom w:val="none" w:sz="0" w:space="0" w:color="auto"/>
            <w:right w:val="none" w:sz="0" w:space="0" w:color="auto"/>
          </w:divBdr>
        </w:div>
        <w:div w:id="1145397053">
          <w:marLeft w:val="480"/>
          <w:marRight w:val="0"/>
          <w:marTop w:val="0"/>
          <w:marBottom w:val="0"/>
          <w:divBdr>
            <w:top w:val="none" w:sz="0" w:space="0" w:color="auto"/>
            <w:left w:val="none" w:sz="0" w:space="0" w:color="auto"/>
            <w:bottom w:val="none" w:sz="0" w:space="0" w:color="auto"/>
            <w:right w:val="none" w:sz="0" w:space="0" w:color="auto"/>
          </w:divBdr>
        </w:div>
        <w:div w:id="1565488241">
          <w:marLeft w:val="480"/>
          <w:marRight w:val="0"/>
          <w:marTop w:val="0"/>
          <w:marBottom w:val="0"/>
          <w:divBdr>
            <w:top w:val="none" w:sz="0" w:space="0" w:color="auto"/>
            <w:left w:val="none" w:sz="0" w:space="0" w:color="auto"/>
            <w:bottom w:val="none" w:sz="0" w:space="0" w:color="auto"/>
            <w:right w:val="none" w:sz="0" w:space="0" w:color="auto"/>
          </w:divBdr>
        </w:div>
        <w:div w:id="958608834">
          <w:marLeft w:val="480"/>
          <w:marRight w:val="0"/>
          <w:marTop w:val="0"/>
          <w:marBottom w:val="0"/>
          <w:divBdr>
            <w:top w:val="none" w:sz="0" w:space="0" w:color="auto"/>
            <w:left w:val="none" w:sz="0" w:space="0" w:color="auto"/>
            <w:bottom w:val="none" w:sz="0" w:space="0" w:color="auto"/>
            <w:right w:val="none" w:sz="0" w:space="0" w:color="auto"/>
          </w:divBdr>
        </w:div>
        <w:div w:id="1965036792">
          <w:marLeft w:val="480"/>
          <w:marRight w:val="0"/>
          <w:marTop w:val="0"/>
          <w:marBottom w:val="0"/>
          <w:divBdr>
            <w:top w:val="none" w:sz="0" w:space="0" w:color="auto"/>
            <w:left w:val="none" w:sz="0" w:space="0" w:color="auto"/>
            <w:bottom w:val="none" w:sz="0" w:space="0" w:color="auto"/>
            <w:right w:val="none" w:sz="0" w:space="0" w:color="auto"/>
          </w:divBdr>
        </w:div>
        <w:div w:id="2136098490">
          <w:marLeft w:val="480"/>
          <w:marRight w:val="0"/>
          <w:marTop w:val="0"/>
          <w:marBottom w:val="0"/>
          <w:divBdr>
            <w:top w:val="none" w:sz="0" w:space="0" w:color="auto"/>
            <w:left w:val="none" w:sz="0" w:space="0" w:color="auto"/>
            <w:bottom w:val="none" w:sz="0" w:space="0" w:color="auto"/>
            <w:right w:val="none" w:sz="0" w:space="0" w:color="auto"/>
          </w:divBdr>
        </w:div>
        <w:div w:id="1537542979">
          <w:marLeft w:val="480"/>
          <w:marRight w:val="0"/>
          <w:marTop w:val="0"/>
          <w:marBottom w:val="0"/>
          <w:divBdr>
            <w:top w:val="none" w:sz="0" w:space="0" w:color="auto"/>
            <w:left w:val="none" w:sz="0" w:space="0" w:color="auto"/>
            <w:bottom w:val="none" w:sz="0" w:space="0" w:color="auto"/>
            <w:right w:val="none" w:sz="0" w:space="0" w:color="auto"/>
          </w:divBdr>
        </w:div>
        <w:div w:id="32971932">
          <w:marLeft w:val="480"/>
          <w:marRight w:val="0"/>
          <w:marTop w:val="0"/>
          <w:marBottom w:val="0"/>
          <w:divBdr>
            <w:top w:val="none" w:sz="0" w:space="0" w:color="auto"/>
            <w:left w:val="none" w:sz="0" w:space="0" w:color="auto"/>
            <w:bottom w:val="none" w:sz="0" w:space="0" w:color="auto"/>
            <w:right w:val="none" w:sz="0" w:space="0" w:color="auto"/>
          </w:divBdr>
        </w:div>
        <w:div w:id="397828189">
          <w:marLeft w:val="480"/>
          <w:marRight w:val="0"/>
          <w:marTop w:val="0"/>
          <w:marBottom w:val="0"/>
          <w:divBdr>
            <w:top w:val="none" w:sz="0" w:space="0" w:color="auto"/>
            <w:left w:val="none" w:sz="0" w:space="0" w:color="auto"/>
            <w:bottom w:val="none" w:sz="0" w:space="0" w:color="auto"/>
            <w:right w:val="none" w:sz="0" w:space="0" w:color="auto"/>
          </w:divBdr>
        </w:div>
        <w:div w:id="1746755225">
          <w:marLeft w:val="480"/>
          <w:marRight w:val="0"/>
          <w:marTop w:val="0"/>
          <w:marBottom w:val="0"/>
          <w:divBdr>
            <w:top w:val="none" w:sz="0" w:space="0" w:color="auto"/>
            <w:left w:val="none" w:sz="0" w:space="0" w:color="auto"/>
            <w:bottom w:val="none" w:sz="0" w:space="0" w:color="auto"/>
            <w:right w:val="none" w:sz="0" w:space="0" w:color="auto"/>
          </w:divBdr>
        </w:div>
        <w:div w:id="738209644">
          <w:marLeft w:val="480"/>
          <w:marRight w:val="0"/>
          <w:marTop w:val="0"/>
          <w:marBottom w:val="0"/>
          <w:divBdr>
            <w:top w:val="none" w:sz="0" w:space="0" w:color="auto"/>
            <w:left w:val="none" w:sz="0" w:space="0" w:color="auto"/>
            <w:bottom w:val="none" w:sz="0" w:space="0" w:color="auto"/>
            <w:right w:val="none" w:sz="0" w:space="0" w:color="auto"/>
          </w:divBdr>
        </w:div>
        <w:div w:id="1218973442">
          <w:marLeft w:val="480"/>
          <w:marRight w:val="0"/>
          <w:marTop w:val="0"/>
          <w:marBottom w:val="0"/>
          <w:divBdr>
            <w:top w:val="none" w:sz="0" w:space="0" w:color="auto"/>
            <w:left w:val="none" w:sz="0" w:space="0" w:color="auto"/>
            <w:bottom w:val="none" w:sz="0" w:space="0" w:color="auto"/>
            <w:right w:val="none" w:sz="0" w:space="0" w:color="auto"/>
          </w:divBdr>
        </w:div>
        <w:div w:id="1251235435">
          <w:marLeft w:val="480"/>
          <w:marRight w:val="0"/>
          <w:marTop w:val="0"/>
          <w:marBottom w:val="0"/>
          <w:divBdr>
            <w:top w:val="none" w:sz="0" w:space="0" w:color="auto"/>
            <w:left w:val="none" w:sz="0" w:space="0" w:color="auto"/>
            <w:bottom w:val="none" w:sz="0" w:space="0" w:color="auto"/>
            <w:right w:val="none" w:sz="0" w:space="0" w:color="auto"/>
          </w:divBdr>
        </w:div>
        <w:div w:id="1950892510">
          <w:marLeft w:val="480"/>
          <w:marRight w:val="0"/>
          <w:marTop w:val="0"/>
          <w:marBottom w:val="0"/>
          <w:divBdr>
            <w:top w:val="none" w:sz="0" w:space="0" w:color="auto"/>
            <w:left w:val="none" w:sz="0" w:space="0" w:color="auto"/>
            <w:bottom w:val="none" w:sz="0" w:space="0" w:color="auto"/>
            <w:right w:val="none" w:sz="0" w:space="0" w:color="auto"/>
          </w:divBdr>
        </w:div>
        <w:div w:id="1938055723">
          <w:marLeft w:val="480"/>
          <w:marRight w:val="0"/>
          <w:marTop w:val="0"/>
          <w:marBottom w:val="0"/>
          <w:divBdr>
            <w:top w:val="none" w:sz="0" w:space="0" w:color="auto"/>
            <w:left w:val="none" w:sz="0" w:space="0" w:color="auto"/>
            <w:bottom w:val="none" w:sz="0" w:space="0" w:color="auto"/>
            <w:right w:val="none" w:sz="0" w:space="0" w:color="auto"/>
          </w:divBdr>
        </w:div>
        <w:div w:id="906839573">
          <w:marLeft w:val="480"/>
          <w:marRight w:val="0"/>
          <w:marTop w:val="0"/>
          <w:marBottom w:val="0"/>
          <w:divBdr>
            <w:top w:val="none" w:sz="0" w:space="0" w:color="auto"/>
            <w:left w:val="none" w:sz="0" w:space="0" w:color="auto"/>
            <w:bottom w:val="none" w:sz="0" w:space="0" w:color="auto"/>
            <w:right w:val="none" w:sz="0" w:space="0" w:color="auto"/>
          </w:divBdr>
        </w:div>
      </w:divsChild>
    </w:div>
    <w:div w:id="902641355">
      <w:bodyDiv w:val="1"/>
      <w:marLeft w:val="0"/>
      <w:marRight w:val="0"/>
      <w:marTop w:val="0"/>
      <w:marBottom w:val="0"/>
      <w:divBdr>
        <w:top w:val="none" w:sz="0" w:space="0" w:color="auto"/>
        <w:left w:val="none" w:sz="0" w:space="0" w:color="auto"/>
        <w:bottom w:val="none" w:sz="0" w:space="0" w:color="auto"/>
        <w:right w:val="none" w:sz="0" w:space="0" w:color="auto"/>
      </w:divBdr>
    </w:div>
    <w:div w:id="903566133">
      <w:bodyDiv w:val="1"/>
      <w:marLeft w:val="0"/>
      <w:marRight w:val="0"/>
      <w:marTop w:val="0"/>
      <w:marBottom w:val="0"/>
      <w:divBdr>
        <w:top w:val="none" w:sz="0" w:space="0" w:color="auto"/>
        <w:left w:val="none" w:sz="0" w:space="0" w:color="auto"/>
        <w:bottom w:val="none" w:sz="0" w:space="0" w:color="auto"/>
        <w:right w:val="none" w:sz="0" w:space="0" w:color="auto"/>
      </w:divBdr>
    </w:div>
    <w:div w:id="904612145">
      <w:bodyDiv w:val="1"/>
      <w:marLeft w:val="0"/>
      <w:marRight w:val="0"/>
      <w:marTop w:val="0"/>
      <w:marBottom w:val="0"/>
      <w:divBdr>
        <w:top w:val="none" w:sz="0" w:space="0" w:color="auto"/>
        <w:left w:val="none" w:sz="0" w:space="0" w:color="auto"/>
        <w:bottom w:val="none" w:sz="0" w:space="0" w:color="auto"/>
        <w:right w:val="none" w:sz="0" w:space="0" w:color="auto"/>
      </w:divBdr>
    </w:div>
    <w:div w:id="905652442">
      <w:bodyDiv w:val="1"/>
      <w:marLeft w:val="0"/>
      <w:marRight w:val="0"/>
      <w:marTop w:val="0"/>
      <w:marBottom w:val="0"/>
      <w:divBdr>
        <w:top w:val="none" w:sz="0" w:space="0" w:color="auto"/>
        <w:left w:val="none" w:sz="0" w:space="0" w:color="auto"/>
        <w:bottom w:val="none" w:sz="0" w:space="0" w:color="auto"/>
        <w:right w:val="none" w:sz="0" w:space="0" w:color="auto"/>
      </w:divBdr>
    </w:div>
    <w:div w:id="906307549">
      <w:bodyDiv w:val="1"/>
      <w:marLeft w:val="0"/>
      <w:marRight w:val="0"/>
      <w:marTop w:val="0"/>
      <w:marBottom w:val="0"/>
      <w:divBdr>
        <w:top w:val="none" w:sz="0" w:space="0" w:color="auto"/>
        <w:left w:val="none" w:sz="0" w:space="0" w:color="auto"/>
        <w:bottom w:val="none" w:sz="0" w:space="0" w:color="auto"/>
        <w:right w:val="none" w:sz="0" w:space="0" w:color="auto"/>
      </w:divBdr>
      <w:divsChild>
        <w:div w:id="437985649">
          <w:marLeft w:val="480"/>
          <w:marRight w:val="0"/>
          <w:marTop w:val="0"/>
          <w:marBottom w:val="0"/>
          <w:divBdr>
            <w:top w:val="none" w:sz="0" w:space="0" w:color="auto"/>
            <w:left w:val="none" w:sz="0" w:space="0" w:color="auto"/>
            <w:bottom w:val="none" w:sz="0" w:space="0" w:color="auto"/>
            <w:right w:val="none" w:sz="0" w:space="0" w:color="auto"/>
          </w:divBdr>
        </w:div>
        <w:div w:id="932083427">
          <w:marLeft w:val="480"/>
          <w:marRight w:val="0"/>
          <w:marTop w:val="0"/>
          <w:marBottom w:val="0"/>
          <w:divBdr>
            <w:top w:val="none" w:sz="0" w:space="0" w:color="auto"/>
            <w:left w:val="none" w:sz="0" w:space="0" w:color="auto"/>
            <w:bottom w:val="none" w:sz="0" w:space="0" w:color="auto"/>
            <w:right w:val="none" w:sz="0" w:space="0" w:color="auto"/>
          </w:divBdr>
        </w:div>
        <w:div w:id="1215198337">
          <w:marLeft w:val="480"/>
          <w:marRight w:val="0"/>
          <w:marTop w:val="0"/>
          <w:marBottom w:val="0"/>
          <w:divBdr>
            <w:top w:val="none" w:sz="0" w:space="0" w:color="auto"/>
            <w:left w:val="none" w:sz="0" w:space="0" w:color="auto"/>
            <w:bottom w:val="none" w:sz="0" w:space="0" w:color="auto"/>
            <w:right w:val="none" w:sz="0" w:space="0" w:color="auto"/>
          </w:divBdr>
        </w:div>
        <w:div w:id="940719337">
          <w:marLeft w:val="480"/>
          <w:marRight w:val="0"/>
          <w:marTop w:val="0"/>
          <w:marBottom w:val="0"/>
          <w:divBdr>
            <w:top w:val="none" w:sz="0" w:space="0" w:color="auto"/>
            <w:left w:val="none" w:sz="0" w:space="0" w:color="auto"/>
            <w:bottom w:val="none" w:sz="0" w:space="0" w:color="auto"/>
            <w:right w:val="none" w:sz="0" w:space="0" w:color="auto"/>
          </w:divBdr>
        </w:div>
        <w:div w:id="453207782">
          <w:marLeft w:val="480"/>
          <w:marRight w:val="0"/>
          <w:marTop w:val="0"/>
          <w:marBottom w:val="0"/>
          <w:divBdr>
            <w:top w:val="none" w:sz="0" w:space="0" w:color="auto"/>
            <w:left w:val="none" w:sz="0" w:space="0" w:color="auto"/>
            <w:bottom w:val="none" w:sz="0" w:space="0" w:color="auto"/>
            <w:right w:val="none" w:sz="0" w:space="0" w:color="auto"/>
          </w:divBdr>
        </w:div>
        <w:div w:id="1112361568">
          <w:marLeft w:val="480"/>
          <w:marRight w:val="0"/>
          <w:marTop w:val="0"/>
          <w:marBottom w:val="0"/>
          <w:divBdr>
            <w:top w:val="none" w:sz="0" w:space="0" w:color="auto"/>
            <w:left w:val="none" w:sz="0" w:space="0" w:color="auto"/>
            <w:bottom w:val="none" w:sz="0" w:space="0" w:color="auto"/>
            <w:right w:val="none" w:sz="0" w:space="0" w:color="auto"/>
          </w:divBdr>
        </w:div>
        <w:div w:id="1623998739">
          <w:marLeft w:val="480"/>
          <w:marRight w:val="0"/>
          <w:marTop w:val="0"/>
          <w:marBottom w:val="0"/>
          <w:divBdr>
            <w:top w:val="none" w:sz="0" w:space="0" w:color="auto"/>
            <w:left w:val="none" w:sz="0" w:space="0" w:color="auto"/>
            <w:bottom w:val="none" w:sz="0" w:space="0" w:color="auto"/>
            <w:right w:val="none" w:sz="0" w:space="0" w:color="auto"/>
          </w:divBdr>
        </w:div>
        <w:div w:id="1031302956">
          <w:marLeft w:val="480"/>
          <w:marRight w:val="0"/>
          <w:marTop w:val="0"/>
          <w:marBottom w:val="0"/>
          <w:divBdr>
            <w:top w:val="none" w:sz="0" w:space="0" w:color="auto"/>
            <w:left w:val="none" w:sz="0" w:space="0" w:color="auto"/>
            <w:bottom w:val="none" w:sz="0" w:space="0" w:color="auto"/>
            <w:right w:val="none" w:sz="0" w:space="0" w:color="auto"/>
          </w:divBdr>
        </w:div>
        <w:div w:id="2142382474">
          <w:marLeft w:val="480"/>
          <w:marRight w:val="0"/>
          <w:marTop w:val="0"/>
          <w:marBottom w:val="0"/>
          <w:divBdr>
            <w:top w:val="none" w:sz="0" w:space="0" w:color="auto"/>
            <w:left w:val="none" w:sz="0" w:space="0" w:color="auto"/>
            <w:bottom w:val="none" w:sz="0" w:space="0" w:color="auto"/>
            <w:right w:val="none" w:sz="0" w:space="0" w:color="auto"/>
          </w:divBdr>
        </w:div>
        <w:div w:id="1143695569">
          <w:marLeft w:val="480"/>
          <w:marRight w:val="0"/>
          <w:marTop w:val="0"/>
          <w:marBottom w:val="0"/>
          <w:divBdr>
            <w:top w:val="none" w:sz="0" w:space="0" w:color="auto"/>
            <w:left w:val="none" w:sz="0" w:space="0" w:color="auto"/>
            <w:bottom w:val="none" w:sz="0" w:space="0" w:color="auto"/>
            <w:right w:val="none" w:sz="0" w:space="0" w:color="auto"/>
          </w:divBdr>
        </w:div>
        <w:div w:id="728839845">
          <w:marLeft w:val="480"/>
          <w:marRight w:val="0"/>
          <w:marTop w:val="0"/>
          <w:marBottom w:val="0"/>
          <w:divBdr>
            <w:top w:val="none" w:sz="0" w:space="0" w:color="auto"/>
            <w:left w:val="none" w:sz="0" w:space="0" w:color="auto"/>
            <w:bottom w:val="none" w:sz="0" w:space="0" w:color="auto"/>
            <w:right w:val="none" w:sz="0" w:space="0" w:color="auto"/>
          </w:divBdr>
        </w:div>
        <w:div w:id="760368312">
          <w:marLeft w:val="480"/>
          <w:marRight w:val="0"/>
          <w:marTop w:val="0"/>
          <w:marBottom w:val="0"/>
          <w:divBdr>
            <w:top w:val="none" w:sz="0" w:space="0" w:color="auto"/>
            <w:left w:val="none" w:sz="0" w:space="0" w:color="auto"/>
            <w:bottom w:val="none" w:sz="0" w:space="0" w:color="auto"/>
            <w:right w:val="none" w:sz="0" w:space="0" w:color="auto"/>
          </w:divBdr>
        </w:div>
        <w:div w:id="1998875427">
          <w:marLeft w:val="480"/>
          <w:marRight w:val="0"/>
          <w:marTop w:val="0"/>
          <w:marBottom w:val="0"/>
          <w:divBdr>
            <w:top w:val="none" w:sz="0" w:space="0" w:color="auto"/>
            <w:left w:val="none" w:sz="0" w:space="0" w:color="auto"/>
            <w:bottom w:val="none" w:sz="0" w:space="0" w:color="auto"/>
            <w:right w:val="none" w:sz="0" w:space="0" w:color="auto"/>
          </w:divBdr>
        </w:div>
        <w:div w:id="659114814">
          <w:marLeft w:val="480"/>
          <w:marRight w:val="0"/>
          <w:marTop w:val="0"/>
          <w:marBottom w:val="0"/>
          <w:divBdr>
            <w:top w:val="none" w:sz="0" w:space="0" w:color="auto"/>
            <w:left w:val="none" w:sz="0" w:space="0" w:color="auto"/>
            <w:bottom w:val="none" w:sz="0" w:space="0" w:color="auto"/>
            <w:right w:val="none" w:sz="0" w:space="0" w:color="auto"/>
          </w:divBdr>
        </w:div>
        <w:div w:id="1637636388">
          <w:marLeft w:val="480"/>
          <w:marRight w:val="0"/>
          <w:marTop w:val="0"/>
          <w:marBottom w:val="0"/>
          <w:divBdr>
            <w:top w:val="none" w:sz="0" w:space="0" w:color="auto"/>
            <w:left w:val="none" w:sz="0" w:space="0" w:color="auto"/>
            <w:bottom w:val="none" w:sz="0" w:space="0" w:color="auto"/>
            <w:right w:val="none" w:sz="0" w:space="0" w:color="auto"/>
          </w:divBdr>
        </w:div>
        <w:div w:id="1578053240">
          <w:marLeft w:val="480"/>
          <w:marRight w:val="0"/>
          <w:marTop w:val="0"/>
          <w:marBottom w:val="0"/>
          <w:divBdr>
            <w:top w:val="none" w:sz="0" w:space="0" w:color="auto"/>
            <w:left w:val="none" w:sz="0" w:space="0" w:color="auto"/>
            <w:bottom w:val="none" w:sz="0" w:space="0" w:color="auto"/>
            <w:right w:val="none" w:sz="0" w:space="0" w:color="auto"/>
          </w:divBdr>
        </w:div>
        <w:div w:id="87626968">
          <w:marLeft w:val="480"/>
          <w:marRight w:val="0"/>
          <w:marTop w:val="0"/>
          <w:marBottom w:val="0"/>
          <w:divBdr>
            <w:top w:val="none" w:sz="0" w:space="0" w:color="auto"/>
            <w:left w:val="none" w:sz="0" w:space="0" w:color="auto"/>
            <w:bottom w:val="none" w:sz="0" w:space="0" w:color="auto"/>
            <w:right w:val="none" w:sz="0" w:space="0" w:color="auto"/>
          </w:divBdr>
        </w:div>
        <w:div w:id="1409619621">
          <w:marLeft w:val="480"/>
          <w:marRight w:val="0"/>
          <w:marTop w:val="0"/>
          <w:marBottom w:val="0"/>
          <w:divBdr>
            <w:top w:val="none" w:sz="0" w:space="0" w:color="auto"/>
            <w:left w:val="none" w:sz="0" w:space="0" w:color="auto"/>
            <w:bottom w:val="none" w:sz="0" w:space="0" w:color="auto"/>
            <w:right w:val="none" w:sz="0" w:space="0" w:color="auto"/>
          </w:divBdr>
        </w:div>
        <w:div w:id="1929995512">
          <w:marLeft w:val="480"/>
          <w:marRight w:val="0"/>
          <w:marTop w:val="0"/>
          <w:marBottom w:val="0"/>
          <w:divBdr>
            <w:top w:val="none" w:sz="0" w:space="0" w:color="auto"/>
            <w:left w:val="none" w:sz="0" w:space="0" w:color="auto"/>
            <w:bottom w:val="none" w:sz="0" w:space="0" w:color="auto"/>
            <w:right w:val="none" w:sz="0" w:space="0" w:color="auto"/>
          </w:divBdr>
        </w:div>
        <w:div w:id="1303002093">
          <w:marLeft w:val="480"/>
          <w:marRight w:val="0"/>
          <w:marTop w:val="0"/>
          <w:marBottom w:val="0"/>
          <w:divBdr>
            <w:top w:val="none" w:sz="0" w:space="0" w:color="auto"/>
            <w:left w:val="none" w:sz="0" w:space="0" w:color="auto"/>
            <w:bottom w:val="none" w:sz="0" w:space="0" w:color="auto"/>
            <w:right w:val="none" w:sz="0" w:space="0" w:color="auto"/>
          </w:divBdr>
        </w:div>
        <w:div w:id="546918907">
          <w:marLeft w:val="480"/>
          <w:marRight w:val="0"/>
          <w:marTop w:val="0"/>
          <w:marBottom w:val="0"/>
          <w:divBdr>
            <w:top w:val="none" w:sz="0" w:space="0" w:color="auto"/>
            <w:left w:val="none" w:sz="0" w:space="0" w:color="auto"/>
            <w:bottom w:val="none" w:sz="0" w:space="0" w:color="auto"/>
            <w:right w:val="none" w:sz="0" w:space="0" w:color="auto"/>
          </w:divBdr>
        </w:div>
        <w:div w:id="1132556467">
          <w:marLeft w:val="480"/>
          <w:marRight w:val="0"/>
          <w:marTop w:val="0"/>
          <w:marBottom w:val="0"/>
          <w:divBdr>
            <w:top w:val="none" w:sz="0" w:space="0" w:color="auto"/>
            <w:left w:val="none" w:sz="0" w:space="0" w:color="auto"/>
            <w:bottom w:val="none" w:sz="0" w:space="0" w:color="auto"/>
            <w:right w:val="none" w:sz="0" w:space="0" w:color="auto"/>
          </w:divBdr>
        </w:div>
        <w:div w:id="443496558">
          <w:marLeft w:val="480"/>
          <w:marRight w:val="0"/>
          <w:marTop w:val="0"/>
          <w:marBottom w:val="0"/>
          <w:divBdr>
            <w:top w:val="none" w:sz="0" w:space="0" w:color="auto"/>
            <w:left w:val="none" w:sz="0" w:space="0" w:color="auto"/>
            <w:bottom w:val="none" w:sz="0" w:space="0" w:color="auto"/>
            <w:right w:val="none" w:sz="0" w:space="0" w:color="auto"/>
          </w:divBdr>
        </w:div>
        <w:div w:id="595407559">
          <w:marLeft w:val="480"/>
          <w:marRight w:val="0"/>
          <w:marTop w:val="0"/>
          <w:marBottom w:val="0"/>
          <w:divBdr>
            <w:top w:val="none" w:sz="0" w:space="0" w:color="auto"/>
            <w:left w:val="none" w:sz="0" w:space="0" w:color="auto"/>
            <w:bottom w:val="none" w:sz="0" w:space="0" w:color="auto"/>
            <w:right w:val="none" w:sz="0" w:space="0" w:color="auto"/>
          </w:divBdr>
        </w:div>
        <w:div w:id="1466505380">
          <w:marLeft w:val="480"/>
          <w:marRight w:val="0"/>
          <w:marTop w:val="0"/>
          <w:marBottom w:val="0"/>
          <w:divBdr>
            <w:top w:val="none" w:sz="0" w:space="0" w:color="auto"/>
            <w:left w:val="none" w:sz="0" w:space="0" w:color="auto"/>
            <w:bottom w:val="none" w:sz="0" w:space="0" w:color="auto"/>
            <w:right w:val="none" w:sz="0" w:space="0" w:color="auto"/>
          </w:divBdr>
        </w:div>
        <w:div w:id="327641026">
          <w:marLeft w:val="480"/>
          <w:marRight w:val="0"/>
          <w:marTop w:val="0"/>
          <w:marBottom w:val="0"/>
          <w:divBdr>
            <w:top w:val="none" w:sz="0" w:space="0" w:color="auto"/>
            <w:left w:val="none" w:sz="0" w:space="0" w:color="auto"/>
            <w:bottom w:val="none" w:sz="0" w:space="0" w:color="auto"/>
            <w:right w:val="none" w:sz="0" w:space="0" w:color="auto"/>
          </w:divBdr>
        </w:div>
        <w:div w:id="115684852">
          <w:marLeft w:val="480"/>
          <w:marRight w:val="0"/>
          <w:marTop w:val="0"/>
          <w:marBottom w:val="0"/>
          <w:divBdr>
            <w:top w:val="none" w:sz="0" w:space="0" w:color="auto"/>
            <w:left w:val="none" w:sz="0" w:space="0" w:color="auto"/>
            <w:bottom w:val="none" w:sz="0" w:space="0" w:color="auto"/>
            <w:right w:val="none" w:sz="0" w:space="0" w:color="auto"/>
          </w:divBdr>
        </w:div>
        <w:div w:id="925916339">
          <w:marLeft w:val="480"/>
          <w:marRight w:val="0"/>
          <w:marTop w:val="0"/>
          <w:marBottom w:val="0"/>
          <w:divBdr>
            <w:top w:val="none" w:sz="0" w:space="0" w:color="auto"/>
            <w:left w:val="none" w:sz="0" w:space="0" w:color="auto"/>
            <w:bottom w:val="none" w:sz="0" w:space="0" w:color="auto"/>
            <w:right w:val="none" w:sz="0" w:space="0" w:color="auto"/>
          </w:divBdr>
        </w:div>
        <w:div w:id="723791961">
          <w:marLeft w:val="480"/>
          <w:marRight w:val="0"/>
          <w:marTop w:val="0"/>
          <w:marBottom w:val="0"/>
          <w:divBdr>
            <w:top w:val="none" w:sz="0" w:space="0" w:color="auto"/>
            <w:left w:val="none" w:sz="0" w:space="0" w:color="auto"/>
            <w:bottom w:val="none" w:sz="0" w:space="0" w:color="auto"/>
            <w:right w:val="none" w:sz="0" w:space="0" w:color="auto"/>
          </w:divBdr>
        </w:div>
        <w:div w:id="264116252">
          <w:marLeft w:val="480"/>
          <w:marRight w:val="0"/>
          <w:marTop w:val="0"/>
          <w:marBottom w:val="0"/>
          <w:divBdr>
            <w:top w:val="none" w:sz="0" w:space="0" w:color="auto"/>
            <w:left w:val="none" w:sz="0" w:space="0" w:color="auto"/>
            <w:bottom w:val="none" w:sz="0" w:space="0" w:color="auto"/>
            <w:right w:val="none" w:sz="0" w:space="0" w:color="auto"/>
          </w:divBdr>
        </w:div>
        <w:div w:id="845944595">
          <w:marLeft w:val="480"/>
          <w:marRight w:val="0"/>
          <w:marTop w:val="0"/>
          <w:marBottom w:val="0"/>
          <w:divBdr>
            <w:top w:val="none" w:sz="0" w:space="0" w:color="auto"/>
            <w:left w:val="none" w:sz="0" w:space="0" w:color="auto"/>
            <w:bottom w:val="none" w:sz="0" w:space="0" w:color="auto"/>
            <w:right w:val="none" w:sz="0" w:space="0" w:color="auto"/>
          </w:divBdr>
        </w:div>
        <w:div w:id="482431108">
          <w:marLeft w:val="480"/>
          <w:marRight w:val="0"/>
          <w:marTop w:val="0"/>
          <w:marBottom w:val="0"/>
          <w:divBdr>
            <w:top w:val="none" w:sz="0" w:space="0" w:color="auto"/>
            <w:left w:val="none" w:sz="0" w:space="0" w:color="auto"/>
            <w:bottom w:val="none" w:sz="0" w:space="0" w:color="auto"/>
            <w:right w:val="none" w:sz="0" w:space="0" w:color="auto"/>
          </w:divBdr>
        </w:div>
        <w:div w:id="2000845954">
          <w:marLeft w:val="480"/>
          <w:marRight w:val="0"/>
          <w:marTop w:val="0"/>
          <w:marBottom w:val="0"/>
          <w:divBdr>
            <w:top w:val="none" w:sz="0" w:space="0" w:color="auto"/>
            <w:left w:val="none" w:sz="0" w:space="0" w:color="auto"/>
            <w:bottom w:val="none" w:sz="0" w:space="0" w:color="auto"/>
            <w:right w:val="none" w:sz="0" w:space="0" w:color="auto"/>
          </w:divBdr>
        </w:div>
        <w:div w:id="1241057026">
          <w:marLeft w:val="480"/>
          <w:marRight w:val="0"/>
          <w:marTop w:val="0"/>
          <w:marBottom w:val="0"/>
          <w:divBdr>
            <w:top w:val="none" w:sz="0" w:space="0" w:color="auto"/>
            <w:left w:val="none" w:sz="0" w:space="0" w:color="auto"/>
            <w:bottom w:val="none" w:sz="0" w:space="0" w:color="auto"/>
            <w:right w:val="none" w:sz="0" w:space="0" w:color="auto"/>
          </w:divBdr>
        </w:div>
        <w:div w:id="1146049254">
          <w:marLeft w:val="480"/>
          <w:marRight w:val="0"/>
          <w:marTop w:val="0"/>
          <w:marBottom w:val="0"/>
          <w:divBdr>
            <w:top w:val="none" w:sz="0" w:space="0" w:color="auto"/>
            <w:left w:val="none" w:sz="0" w:space="0" w:color="auto"/>
            <w:bottom w:val="none" w:sz="0" w:space="0" w:color="auto"/>
            <w:right w:val="none" w:sz="0" w:space="0" w:color="auto"/>
          </w:divBdr>
        </w:div>
        <w:div w:id="1206412692">
          <w:marLeft w:val="480"/>
          <w:marRight w:val="0"/>
          <w:marTop w:val="0"/>
          <w:marBottom w:val="0"/>
          <w:divBdr>
            <w:top w:val="none" w:sz="0" w:space="0" w:color="auto"/>
            <w:left w:val="none" w:sz="0" w:space="0" w:color="auto"/>
            <w:bottom w:val="none" w:sz="0" w:space="0" w:color="auto"/>
            <w:right w:val="none" w:sz="0" w:space="0" w:color="auto"/>
          </w:divBdr>
        </w:div>
        <w:div w:id="413205912">
          <w:marLeft w:val="480"/>
          <w:marRight w:val="0"/>
          <w:marTop w:val="0"/>
          <w:marBottom w:val="0"/>
          <w:divBdr>
            <w:top w:val="none" w:sz="0" w:space="0" w:color="auto"/>
            <w:left w:val="none" w:sz="0" w:space="0" w:color="auto"/>
            <w:bottom w:val="none" w:sz="0" w:space="0" w:color="auto"/>
            <w:right w:val="none" w:sz="0" w:space="0" w:color="auto"/>
          </w:divBdr>
        </w:div>
        <w:div w:id="1269122458">
          <w:marLeft w:val="480"/>
          <w:marRight w:val="0"/>
          <w:marTop w:val="0"/>
          <w:marBottom w:val="0"/>
          <w:divBdr>
            <w:top w:val="none" w:sz="0" w:space="0" w:color="auto"/>
            <w:left w:val="none" w:sz="0" w:space="0" w:color="auto"/>
            <w:bottom w:val="none" w:sz="0" w:space="0" w:color="auto"/>
            <w:right w:val="none" w:sz="0" w:space="0" w:color="auto"/>
          </w:divBdr>
        </w:div>
        <w:div w:id="81416879">
          <w:marLeft w:val="480"/>
          <w:marRight w:val="0"/>
          <w:marTop w:val="0"/>
          <w:marBottom w:val="0"/>
          <w:divBdr>
            <w:top w:val="none" w:sz="0" w:space="0" w:color="auto"/>
            <w:left w:val="none" w:sz="0" w:space="0" w:color="auto"/>
            <w:bottom w:val="none" w:sz="0" w:space="0" w:color="auto"/>
            <w:right w:val="none" w:sz="0" w:space="0" w:color="auto"/>
          </w:divBdr>
        </w:div>
        <w:div w:id="891158940">
          <w:marLeft w:val="480"/>
          <w:marRight w:val="0"/>
          <w:marTop w:val="0"/>
          <w:marBottom w:val="0"/>
          <w:divBdr>
            <w:top w:val="none" w:sz="0" w:space="0" w:color="auto"/>
            <w:left w:val="none" w:sz="0" w:space="0" w:color="auto"/>
            <w:bottom w:val="none" w:sz="0" w:space="0" w:color="auto"/>
            <w:right w:val="none" w:sz="0" w:space="0" w:color="auto"/>
          </w:divBdr>
        </w:div>
      </w:divsChild>
    </w:div>
    <w:div w:id="906376820">
      <w:bodyDiv w:val="1"/>
      <w:marLeft w:val="0"/>
      <w:marRight w:val="0"/>
      <w:marTop w:val="0"/>
      <w:marBottom w:val="0"/>
      <w:divBdr>
        <w:top w:val="none" w:sz="0" w:space="0" w:color="auto"/>
        <w:left w:val="none" w:sz="0" w:space="0" w:color="auto"/>
        <w:bottom w:val="none" w:sz="0" w:space="0" w:color="auto"/>
        <w:right w:val="none" w:sz="0" w:space="0" w:color="auto"/>
      </w:divBdr>
    </w:div>
    <w:div w:id="906843138">
      <w:bodyDiv w:val="1"/>
      <w:marLeft w:val="0"/>
      <w:marRight w:val="0"/>
      <w:marTop w:val="0"/>
      <w:marBottom w:val="0"/>
      <w:divBdr>
        <w:top w:val="none" w:sz="0" w:space="0" w:color="auto"/>
        <w:left w:val="none" w:sz="0" w:space="0" w:color="auto"/>
        <w:bottom w:val="none" w:sz="0" w:space="0" w:color="auto"/>
        <w:right w:val="none" w:sz="0" w:space="0" w:color="auto"/>
      </w:divBdr>
    </w:div>
    <w:div w:id="907349165">
      <w:bodyDiv w:val="1"/>
      <w:marLeft w:val="0"/>
      <w:marRight w:val="0"/>
      <w:marTop w:val="0"/>
      <w:marBottom w:val="0"/>
      <w:divBdr>
        <w:top w:val="none" w:sz="0" w:space="0" w:color="auto"/>
        <w:left w:val="none" w:sz="0" w:space="0" w:color="auto"/>
        <w:bottom w:val="none" w:sz="0" w:space="0" w:color="auto"/>
        <w:right w:val="none" w:sz="0" w:space="0" w:color="auto"/>
      </w:divBdr>
    </w:div>
    <w:div w:id="909270059">
      <w:bodyDiv w:val="1"/>
      <w:marLeft w:val="0"/>
      <w:marRight w:val="0"/>
      <w:marTop w:val="0"/>
      <w:marBottom w:val="0"/>
      <w:divBdr>
        <w:top w:val="none" w:sz="0" w:space="0" w:color="auto"/>
        <w:left w:val="none" w:sz="0" w:space="0" w:color="auto"/>
        <w:bottom w:val="none" w:sz="0" w:space="0" w:color="auto"/>
        <w:right w:val="none" w:sz="0" w:space="0" w:color="auto"/>
      </w:divBdr>
    </w:div>
    <w:div w:id="909270514">
      <w:bodyDiv w:val="1"/>
      <w:marLeft w:val="0"/>
      <w:marRight w:val="0"/>
      <w:marTop w:val="0"/>
      <w:marBottom w:val="0"/>
      <w:divBdr>
        <w:top w:val="none" w:sz="0" w:space="0" w:color="auto"/>
        <w:left w:val="none" w:sz="0" w:space="0" w:color="auto"/>
        <w:bottom w:val="none" w:sz="0" w:space="0" w:color="auto"/>
        <w:right w:val="none" w:sz="0" w:space="0" w:color="auto"/>
      </w:divBdr>
    </w:div>
    <w:div w:id="909731741">
      <w:bodyDiv w:val="1"/>
      <w:marLeft w:val="0"/>
      <w:marRight w:val="0"/>
      <w:marTop w:val="0"/>
      <w:marBottom w:val="0"/>
      <w:divBdr>
        <w:top w:val="none" w:sz="0" w:space="0" w:color="auto"/>
        <w:left w:val="none" w:sz="0" w:space="0" w:color="auto"/>
        <w:bottom w:val="none" w:sz="0" w:space="0" w:color="auto"/>
        <w:right w:val="none" w:sz="0" w:space="0" w:color="auto"/>
      </w:divBdr>
    </w:div>
    <w:div w:id="911502866">
      <w:bodyDiv w:val="1"/>
      <w:marLeft w:val="0"/>
      <w:marRight w:val="0"/>
      <w:marTop w:val="0"/>
      <w:marBottom w:val="0"/>
      <w:divBdr>
        <w:top w:val="none" w:sz="0" w:space="0" w:color="auto"/>
        <w:left w:val="none" w:sz="0" w:space="0" w:color="auto"/>
        <w:bottom w:val="none" w:sz="0" w:space="0" w:color="auto"/>
        <w:right w:val="none" w:sz="0" w:space="0" w:color="auto"/>
      </w:divBdr>
    </w:div>
    <w:div w:id="911768506">
      <w:bodyDiv w:val="1"/>
      <w:marLeft w:val="0"/>
      <w:marRight w:val="0"/>
      <w:marTop w:val="0"/>
      <w:marBottom w:val="0"/>
      <w:divBdr>
        <w:top w:val="none" w:sz="0" w:space="0" w:color="auto"/>
        <w:left w:val="none" w:sz="0" w:space="0" w:color="auto"/>
        <w:bottom w:val="none" w:sz="0" w:space="0" w:color="auto"/>
        <w:right w:val="none" w:sz="0" w:space="0" w:color="auto"/>
      </w:divBdr>
    </w:div>
    <w:div w:id="912005477">
      <w:bodyDiv w:val="1"/>
      <w:marLeft w:val="0"/>
      <w:marRight w:val="0"/>
      <w:marTop w:val="0"/>
      <w:marBottom w:val="0"/>
      <w:divBdr>
        <w:top w:val="none" w:sz="0" w:space="0" w:color="auto"/>
        <w:left w:val="none" w:sz="0" w:space="0" w:color="auto"/>
        <w:bottom w:val="none" w:sz="0" w:space="0" w:color="auto"/>
        <w:right w:val="none" w:sz="0" w:space="0" w:color="auto"/>
      </w:divBdr>
    </w:div>
    <w:div w:id="912357054">
      <w:bodyDiv w:val="1"/>
      <w:marLeft w:val="0"/>
      <w:marRight w:val="0"/>
      <w:marTop w:val="0"/>
      <w:marBottom w:val="0"/>
      <w:divBdr>
        <w:top w:val="none" w:sz="0" w:space="0" w:color="auto"/>
        <w:left w:val="none" w:sz="0" w:space="0" w:color="auto"/>
        <w:bottom w:val="none" w:sz="0" w:space="0" w:color="auto"/>
        <w:right w:val="none" w:sz="0" w:space="0" w:color="auto"/>
      </w:divBdr>
    </w:div>
    <w:div w:id="913129089">
      <w:bodyDiv w:val="1"/>
      <w:marLeft w:val="0"/>
      <w:marRight w:val="0"/>
      <w:marTop w:val="0"/>
      <w:marBottom w:val="0"/>
      <w:divBdr>
        <w:top w:val="none" w:sz="0" w:space="0" w:color="auto"/>
        <w:left w:val="none" w:sz="0" w:space="0" w:color="auto"/>
        <w:bottom w:val="none" w:sz="0" w:space="0" w:color="auto"/>
        <w:right w:val="none" w:sz="0" w:space="0" w:color="auto"/>
      </w:divBdr>
    </w:div>
    <w:div w:id="914633700">
      <w:bodyDiv w:val="1"/>
      <w:marLeft w:val="0"/>
      <w:marRight w:val="0"/>
      <w:marTop w:val="0"/>
      <w:marBottom w:val="0"/>
      <w:divBdr>
        <w:top w:val="none" w:sz="0" w:space="0" w:color="auto"/>
        <w:left w:val="none" w:sz="0" w:space="0" w:color="auto"/>
        <w:bottom w:val="none" w:sz="0" w:space="0" w:color="auto"/>
        <w:right w:val="none" w:sz="0" w:space="0" w:color="auto"/>
      </w:divBdr>
    </w:div>
    <w:div w:id="915167462">
      <w:bodyDiv w:val="1"/>
      <w:marLeft w:val="0"/>
      <w:marRight w:val="0"/>
      <w:marTop w:val="0"/>
      <w:marBottom w:val="0"/>
      <w:divBdr>
        <w:top w:val="none" w:sz="0" w:space="0" w:color="auto"/>
        <w:left w:val="none" w:sz="0" w:space="0" w:color="auto"/>
        <w:bottom w:val="none" w:sz="0" w:space="0" w:color="auto"/>
        <w:right w:val="none" w:sz="0" w:space="0" w:color="auto"/>
      </w:divBdr>
    </w:div>
    <w:div w:id="916666751">
      <w:bodyDiv w:val="1"/>
      <w:marLeft w:val="0"/>
      <w:marRight w:val="0"/>
      <w:marTop w:val="0"/>
      <w:marBottom w:val="0"/>
      <w:divBdr>
        <w:top w:val="none" w:sz="0" w:space="0" w:color="auto"/>
        <w:left w:val="none" w:sz="0" w:space="0" w:color="auto"/>
        <w:bottom w:val="none" w:sz="0" w:space="0" w:color="auto"/>
        <w:right w:val="none" w:sz="0" w:space="0" w:color="auto"/>
      </w:divBdr>
    </w:div>
    <w:div w:id="917446169">
      <w:bodyDiv w:val="1"/>
      <w:marLeft w:val="0"/>
      <w:marRight w:val="0"/>
      <w:marTop w:val="0"/>
      <w:marBottom w:val="0"/>
      <w:divBdr>
        <w:top w:val="none" w:sz="0" w:space="0" w:color="auto"/>
        <w:left w:val="none" w:sz="0" w:space="0" w:color="auto"/>
        <w:bottom w:val="none" w:sz="0" w:space="0" w:color="auto"/>
        <w:right w:val="none" w:sz="0" w:space="0" w:color="auto"/>
      </w:divBdr>
    </w:div>
    <w:div w:id="920407953">
      <w:bodyDiv w:val="1"/>
      <w:marLeft w:val="0"/>
      <w:marRight w:val="0"/>
      <w:marTop w:val="0"/>
      <w:marBottom w:val="0"/>
      <w:divBdr>
        <w:top w:val="none" w:sz="0" w:space="0" w:color="auto"/>
        <w:left w:val="none" w:sz="0" w:space="0" w:color="auto"/>
        <w:bottom w:val="none" w:sz="0" w:space="0" w:color="auto"/>
        <w:right w:val="none" w:sz="0" w:space="0" w:color="auto"/>
      </w:divBdr>
      <w:divsChild>
        <w:div w:id="906108048">
          <w:marLeft w:val="480"/>
          <w:marRight w:val="0"/>
          <w:marTop w:val="0"/>
          <w:marBottom w:val="0"/>
          <w:divBdr>
            <w:top w:val="none" w:sz="0" w:space="0" w:color="auto"/>
            <w:left w:val="none" w:sz="0" w:space="0" w:color="auto"/>
            <w:bottom w:val="none" w:sz="0" w:space="0" w:color="auto"/>
            <w:right w:val="none" w:sz="0" w:space="0" w:color="auto"/>
          </w:divBdr>
        </w:div>
        <w:div w:id="1288393777">
          <w:marLeft w:val="480"/>
          <w:marRight w:val="0"/>
          <w:marTop w:val="0"/>
          <w:marBottom w:val="0"/>
          <w:divBdr>
            <w:top w:val="none" w:sz="0" w:space="0" w:color="auto"/>
            <w:left w:val="none" w:sz="0" w:space="0" w:color="auto"/>
            <w:bottom w:val="none" w:sz="0" w:space="0" w:color="auto"/>
            <w:right w:val="none" w:sz="0" w:space="0" w:color="auto"/>
          </w:divBdr>
        </w:div>
        <w:div w:id="1818956936">
          <w:marLeft w:val="480"/>
          <w:marRight w:val="0"/>
          <w:marTop w:val="0"/>
          <w:marBottom w:val="0"/>
          <w:divBdr>
            <w:top w:val="none" w:sz="0" w:space="0" w:color="auto"/>
            <w:left w:val="none" w:sz="0" w:space="0" w:color="auto"/>
            <w:bottom w:val="none" w:sz="0" w:space="0" w:color="auto"/>
            <w:right w:val="none" w:sz="0" w:space="0" w:color="auto"/>
          </w:divBdr>
        </w:div>
        <w:div w:id="762458200">
          <w:marLeft w:val="480"/>
          <w:marRight w:val="0"/>
          <w:marTop w:val="0"/>
          <w:marBottom w:val="0"/>
          <w:divBdr>
            <w:top w:val="none" w:sz="0" w:space="0" w:color="auto"/>
            <w:left w:val="none" w:sz="0" w:space="0" w:color="auto"/>
            <w:bottom w:val="none" w:sz="0" w:space="0" w:color="auto"/>
            <w:right w:val="none" w:sz="0" w:space="0" w:color="auto"/>
          </w:divBdr>
        </w:div>
        <w:div w:id="1011299593">
          <w:marLeft w:val="480"/>
          <w:marRight w:val="0"/>
          <w:marTop w:val="0"/>
          <w:marBottom w:val="0"/>
          <w:divBdr>
            <w:top w:val="none" w:sz="0" w:space="0" w:color="auto"/>
            <w:left w:val="none" w:sz="0" w:space="0" w:color="auto"/>
            <w:bottom w:val="none" w:sz="0" w:space="0" w:color="auto"/>
            <w:right w:val="none" w:sz="0" w:space="0" w:color="auto"/>
          </w:divBdr>
        </w:div>
        <w:div w:id="536822670">
          <w:marLeft w:val="480"/>
          <w:marRight w:val="0"/>
          <w:marTop w:val="0"/>
          <w:marBottom w:val="0"/>
          <w:divBdr>
            <w:top w:val="none" w:sz="0" w:space="0" w:color="auto"/>
            <w:left w:val="none" w:sz="0" w:space="0" w:color="auto"/>
            <w:bottom w:val="none" w:sz="0" w:space="0" w:color="auto"/>
            <w:right w:val="none" w:sz="0" w:space="0" w:color="auto"/>
          </w:divBdr>
        </w:div>
        <w:div w:id="942958239">
          <w:marLeft w:val="480"/>
          <w:marRight w:val="0"/>
          <w:marTop w:val="0"/>
          <w:marBottom w:val="0"/>
          <w:divBdr>
            <w:top w:val="none" w:sz="0" w:space="0" w:color="auto"/>
            <w:left w:val="none" w:sz="0" w:space="0" w:color="auto"/>
            <w:bottom w:val="none" w:sz="0" w:space="0" w:color="auto"/>
            <w:right w:val="none" w:sz="0" w:space="0" w:color="auto"/>
          </w:divBdr>
        </w:div>
        <w:div w:id="90007756">
          <w:marLeft w:val="480"/>
          <w:marRight w:val="0"/>
          <w:marTop w:val="0"/>
          <w:marBottom w:val="0"/>
          <w:divBdr>
            <w:top w:val="none" w:sz="0" w:space="0" w:color="auto"/>
            <w:left w:val="none" w:sz="0" w:space="0" w:color="auto"/>
            <w:bottom w:val="none" w:sz="0" w:space="0" w:color="auto"/>
            <w:right w:val="none" w:sz="0" w:space="0" w:color="auto"/>
          </w:divBdr>
        </w:div>
        <w:div w:id="188833046">
          <w:marLeft w:val="480"/>
          <w:marRight w:val="0"/>
          <w:marTop w:val="0"/>
          <w:marBottom w:val="0"/>
          <w:divBdr>
            <w:top w:val="none" w:sz="0" w:space="0" w:color="auto"/>
            <w:left w:val="none" w:sz="0" w:space="0" w:color="auto"/>
            <w:bottom w:val="none" w:sz="0" w:space="0" w:color="auto"/>
            <w:right w:val="none" w:sz="0" w:space="0" w:color="auto"/>
          </w:divBdr>
        </w:div>
        <w:div w:id="1217471049">
          <w:marLeft w:val="480"/>
          <w:marRight w:val="0"/>
          <w:marTop w:val="0"/>
          <w:marBottom w:val="0"/>
          <w:divBdr>
            <w:top w:val="none" w:sz="0" w:space="0" w:color="auto"/>
            <w:left w:val="none" w:sz="0" w:space="0" w:color="auto"/>
            <w:bottom w:val="none" w:sz="0" w:space="0" w:color="auto"/>
            <w:right w:val="none" w:sz="0" w:space="0" w:color="auto"/>
          </w:divBdr>
        </w:div>
        <w:div w:id="1330477704">
          <w:marLeft w:val="480"/>
          <w:marRight w:val="0"/>
          <w:marTop w:val="0"/>
          <w:marBottom w:val="0"/>
          <w:divBdr>
            <w:top w:val="none" w:sz="0" w:space="0" w:color="auto"/>
            <w:left w:val="none" w:sz="0" w:space="0" w:color="auto"/>
            <w:bottom w:val="none" w:sz="0" w:space="0" w:color="auto"/>
            <w:right w:val="none" w:sz="0" w:space="0" w:color="auto"/>
          </w:divBdr>
        </w:div>
        <w:div w:id="1290280067">
          <w:marLeft w:val="480"/>
          <w:marRight w:val="0"/>
          <w:marTop w:val="0"/>
          <w:marBottom w:val="0"/>
          <w:divBdr>
            <w:top w:val="none" w:sz="0" w:space="0" w:color="auto"/>
            <w:left w:val="none" w:sz="0" w:space="0" w:color="auto"/>
            <w:bottom w:val="none" w:sz="0" w:space="0" w:color="auto"/>
            <w:right w:val="none" w:sz="0" w:space="0" w:color="auto"/>
          </w:divBdr>
        </w:div>
        <w:div w:id="1813787524">
          <w:marLeft w:val="480"/>
          <w:marRight w:val="0"/>
          <w:marTop w:val="0"/>
          <w:marBottom w:val="0"/>
          <w:divBdr>
            <w:top w:val="none" w:sz="0" w:space="0" w:color="auto"/>
            <w:left w:val="none" w:sz="0" w:space="0" w:color="auto"/>
            <w:bottom w:val="none" w:sz="0" w:space="0" w:color="auto"/>
            <w:right w:val="none" w:sz="0" w:space="0" w:color="auto"/>
          </w:divBdr>
        </w:div>
        <w:div w:id="1714845597">
          <w:marLeft w:val="480"/>
          <w:marRight w:val="0"/>
          <w:marTop w:val="0"/>
          <w:marBottom w:val="0"/>
          <w:divBdr>
            <w:top w:val="none" w:sz="0" w:space="0" w:color="auto"/>
            <w:left w:val="none" w:sz="0" w:space="0" w:color="auto"/>
            <w:bottom w:val="none" w:sz="0" w:space="0" w:color="auto"/>
            <w:right w:val="none" w:sz="0" w:space="0" w:color="auto"/>
          </w:divBdr>
        </w:div>
        <w:div w:id="1936329931">
          <w:marLeft w:val="480"/>
          <w:marRight w:val="0"/>
          <w:marTop w:val="0"/>
          <w:marBottom w:val="0"/>
          <w:divBdr>
            <w:top w:val="none" w:sz="0" w:space="0" w:color="auto"/>
            <w:left w:val="none" w:sz="0" w:space="0" w:color="auto"/>
            <w:bottom w:val="none" w:sz="0" w:space="0" w:color="auto"/>
            <w:right w:val="none" w:sz="0" w:space="0" w:color="auto"/>
          </w:divBdr>
        </w:div>
        <w:div w:id="1544251634">
          <w:marLeft w:val="480"/>
          <w:marRight w:val="0"/>
          <w:marTop w:val="0"/>
          <w:marBottom w:val="0"/>
          <w:divBdr>
            <w:top w:val="none" w:sz="0" w:space="0" w:color="auto"/>
            <w:left w:val="none" w:sz="0" w:space="0" w:color="auto"/>
            <w:bottom w:val="none" w:sz="0" w:space="0" w:color="auto"/>
            <w:right w:val="none" w:sz="0" w:space="0" w:color="auto"/>
          </w:divBdr>
        </w:div>
        <w:div w:id="920026885">
          <w:marLeft w:val="480"/>
          <w:marRight w:val="0"/>
          <w:marTop w:val="0"/>
          <w:marBottom w:val="0"/>
          <w:divBdr>
            <w:top w:val="none" w:sz="0" w:space="0" w:color="auto"/>
            <w:left w:val="none" w:sz="0" w:space="0" w:color="auto"/>
            <w:bottom w:val="none" w:sz="0" w:space="0" w:color="auto"/>
            <w:right w:val="none" w:sz="0" w:space="0" w:color="auto"/>
          </w:divBdr>
        </w:div>
        <w:div w:id="314381351">
          <w:marLeft w:val="480"/>
          <w:marRight w:val="0"/>
          <w:marTop w:val="0"/>
          <w:marBottom w:val="0"/>
          <w:divBdr>
            <w:top w:val="none" w:sz="0" w:space="0" w:color="auto"/>
            <w:left w:val="none" w:sz="0" w:space="0" w:color="auto"/>
            <w:bottom w:val="none" w:sz="0" w:space="0" w:color="auto"/>
            <w:right w:val="none" w:sz="0" w:space="0" w:color="auto"/>
          </w:divBdr>
        </w:div>
        <w:div w:id="984698761">
          <w:marLeft w:val="480"/>
          <w:marRight w:val="0"/>
          <w:marTop w:val="0"/>
          <w:marBottom w:val="0"/>
          <w:divBdr>
            <w:top w:val="none" w:sz="0" w:space="0" w:color="auto"/>
            <w:left w:val="none" w:sz="0" w:space="0" w:color="auto"/>
            <w:bottom w:val="none" w:sz="0" w:space="0" w:color="auto"/>
            <w:right w:val="none" w:sz="0" w:space="0" w:color="auto"/>
          </w:divBdr>
        </w:div>
        <w:div w:id="1317565539">
          <w:marLeft w:val="480"/>
          <w:marRight w:val="0"/>
          <w:marTop w:val="0"/>
          <w:marBottom w:val="0"/>
          <w:divBdr>
            <w:top w:val="none" w:sz="0" w:space="0" w:color="auto"/>
            <w:left w:val="none" w:sz="0" w:space="0" w:color="auto"/>
            <w:bottom w:val="none" w:sz="0" w:space="0" w:color="auto"/>
            <w:right w:val="none" w:sz="0" w:space="0" w:color="auto"/>
          </w:divBdr>
        </w:div>
        <w:div w:id="621958999">
          <w:marLeft w:val="480"/>
          <w:marRight w:val="0"/>
          <w:marTop w:val="0"/>
          <w:marBottom w:val="0"/>
          <w:divBdr>
            <w:top w:val="none" w:sz="0" w:space="0" w:color="auto"/>
            <w:left w:val="none" w:sz="0" w:space="0" w:color="auto"/>
            <w:bottom w:val="none" w:sz="0" w:space="0" w:color="auto"/>
            <w:right w:val="none" w:sz="0" w:space="0" w:color="auto"/>
          </w:divBdr>
        </w:div>
        <w:div w:id="1089545386">
          <w:marLeft w:val="480"/>
          <w:marRight w:val="0"/>
          <w:marTop w:val="0"/>
          <w:marBottom w:val="0"/>
          <w:divBdr>
            <w:top w:val="none" w:sz="0" w:space="0" w:color="auto"/>
            <w:left w:val="none" w:sz="0" w:space="0" w:color="auto"/>
            <w:bottom w:val="none" w:sz="0" w:space="0" w:color="auto"/>
            <w:right w:val="none" w:sz="0" w:space="0" w:color="auto"/>
          </w:divBdr>
        </w:div>
        <w:div w:id="622229210">
          <w:marLeft w:val="480"/>
          <w:marRight w:val="0"/>
          <w:marTop w:val="0"/>
          <w:marBottom w:val="0"/>
          <w:divBdr>
            <w:top w:val="none" w:sz="0" w:space="0" w:color="auto"/>
            <w:left w:val="none" w:sz="0" w:space="0" w:color="auto"/>
            <w:bottom w:val="none" w:sz="0" w:space="0" w:color="auto"/>
            <w:right w:val="none" w:sz="0" w:space="0" w:color="auto"/>
          </w:divBdr>
        </w:div>
        <w:div w:id="592204206">
          <w:marLeft w:val="480"/>
          <w:marRight w:val="0"/>
          <w:marTop w:val="0"/>
          <w:marBottom w:val="0"/>
          <w:divBdr>
            <w:top w:val="none" w:sz="0" w:space="0" w:color="auto"/>
            <w:left w:val="none" w:sz="0" w:space="0" w:color="auto"/>
            <w:bottom w:val="none" w:sz="0" w:space="0" w:color="auto"/>
            <w:right w:val="none" w:sz="0" w:space="0" w:color="auto"/>
          </w:divBdr>
        </w:div>
        <w:div w:id="711346017">
          <w:marLeft w:val="480"/>
          <w:marRight w:val="0"/>
          <w:marTop w:val="0"/>
          <w:marBottom w:val="0"/>
          <w:divBdr>
            <w:top w:val="none" w:sz="0" w:space="0" w:color="auto"/>
            <w:left w:val="none" w:sz="0" w:space="0" w:color="auto"/>
            <w:bottom w:val="none" w:sz="0" w:space="0" w:color="auto"/>
            <w:right w:val="none" w:sz="0" w:space="0" w:color="auto"/>
          </w:divBdr>
        </w:div>
        <w:div w:id="1872843860">
          <w:marLeft w:val="480"/>
          <w:marRight w:val="0"/>
          <w:marTop w:val="0"/>
          <w:marBottom w:val="0"/>
          <w:divBdr>
            <w:top w:val="none" w:sz="0" w:space="0" w:color="auto"/>
            <w:left w:val="none" w:sz="0" w:space="0" w:color="auto"/>
            <w:bottom w:val="none" w:sz="0" w:space="0" w:color="auto"/>
            <w:right w:val="none" w:sz="0" w:space="0" w:color="auto"/>
          </w:divBdr>
        </w:div>
        <w:div w:id="1018653905">
          <w:marLeft w:val="480"/>
          <w:marRight w:val="0"/>
          <w:marTop w:val="0"/>
          <w:marBottom w:val="0"/>
          <w:divBdr>
            <w:top w:val="none" w:sz="0" w:space="0" w:color="auto"/>
            <w:left w:val="none" w:sz="0" w:space="0" w:color="auto"/>
            <w:bottom w:val="none" w:sz="0" w:space="0" w:color="auto"/>
            <w:right w:val="none" w:sz="0" w:space="0" w:color="auto"/>
          </w:divBdr>
        </w:div>
        <w:div w:id="947347996">
          <w:marLeft w:val="480"/>
          <w:marRight w:val="0"/>
          <w:marTop w:val="0"/>
          <w:marBottom w:val="0"/>
          <w:divBdr>
            <w:top w:val="none" w:sz="0" w:space="0" w:color="auto"/>
            <w:left w:val="none" w:sz="0" w:space="0" w:color="auto"/>
            <w:bottom w:val="none" w:sz="0" w:space="0" w:color="auto"/>
            <w:right w:val="none" w:sz="0" w:space="0" w:color="auto"/>
          </w:divBdr>
        </w:div>
        <w:div w:id="1815246369">
          <w:marLeft w:val="480"/>
          <w:marRight w:val="0"/>
          <w:marTop w:val="0"/>
          <w:marBottom w:val="0"/>
          <w:divBdr>
            <w:top w:val="none" w:sz="0" w:space="0" w:color="auto"/>
            <w:left w:val="none" w:sz="0" w:space="0" w:color="auto"/>
            <w:bottom w:val="none" w:sz="0" w:space="0" w:color="auto"/>
            <w:right w:val="none" w:sz="0" w:space="0" w:color="auto"/>
          </w:divBdr>
        </w:div>
        <w:div w:id="1998456855">
          <w:marLeft w:val="480"/>
          <w:marRight w:val="0"/>
          <w:marTop w:val="0"/>
          <w:marBottom w:val="0"/>
          <w:divBdr>
            <w:top w:val="none" w:sz="0" w:space="0" w:color="auto"/>
            <w:left w:val="none" w:sz="0" w:space="0" w:color="auto"/>
            <w:bottom w:val="none" w:sz="0" w:space="0" w:color="auto"/>
            <w:right w:val="none" w:sz="0" w:space="0" w:color="auto"/>
          </w:divBdr>
        </w:div>
        <w:div w:id="1670327673">
          <w:marLeft w:val="480"/>
          <w:marRight w:val="0"/>
          <w:marTop w:val="0"/>
          <w:marBottom w:val="0"/>
          <w:divBdr>
            <w:top w:val="none" w:sz="0" w:space="0" w:color="auto"/>
            <w:left w:val="none" w:sz="0" w:space="0" w:color="auto"/>
            <w:bottom w:val="none" w:sz="0" w:space="0" w:color="auto"/>
            <w:right w:val="none" w:sz="0" w:space="0" w:color="auto"/>
          </w:divBdr>
        </w:div>
        <w:div w:id="137306921">
          <w:marLeft w:val="480"/>
          <w:marRight w:val="0"/>
          <w:marTop w:val="0"/>
          <w:marBottom w:val="0"/>
          <w:divBdr>
            <w:top w:val="none" w:sz="0" w:space="0" w:color="auto"/>
            <w:left w:val="none" w:sz="0" w:space="0" w:color="auto"/>
            <w:bottom w:val="none" w:sz="0" w:space="0" w:color="auto"/>
            <w:right w:val="none" w:sz="0" w:space="0" w:color="auto"/>
          </w:divBdr>
        </w:div>
        <w:div w:id="1811434082">
          <w:marLeft w:val="480"/>
          <w:marRight w:val="0"/>
          <w:marTop w:val="0"/>
          <w:marBottom w:val="0"/>
          <w:divBdr>
            <w:top w:val="none" w:sz="0" w:space="0" w:color="auto"/>
            <w:left w:val="none" w:sz="0" w:space="0" w:color="auto"/>
            <w:bottom w:val="none" w:sz="0" w:space="0" w:color="auto"/>
            <w:right w:val="none" w:sz="0" w:space="0" w:color="auto"/>
          </w:divBdr>
        </w:div>
        <w:div w:id="1031807246">
          <w:marLeft w:val="480"/>
          <w:marRight w:val="0"/>
          <w:marTop w:val="0"/>
          <w:marBottom w:val="0"/>
          <w:divBdr>
            <w:top w:val="none" w:sz="0" w:space="0" w:color="auto"/>
            <w:left w:val="none" w:sz="0" w:space="0" w:color="auto"/>
            <w:bottom w:val="none" w:sz="0" w:space="0" w:color="auto"/>
            <w:right w:val="none" w:sz="0" w:space="0" w:color="auto"/>
          </w:divBdr>
        </w:div>
        <w:div w:id="375737766">
          <w:marLeft w:val="480"/>
          <w:marRight w:val="0"/>
          <w:marTop w:val="0"/>
          <w:marBottom w:val="0"/>
          <w:divBdr>
            <w:top w:val="none" w:sz="0" w:space="0" w:color="auto"/>
            <w:left w:val="none" w:sz="0" w:space="0" w:color="auto"/>
            <w:bottom w:val="none" w:sz="0" w:space="0" w:color="auto"/>
            <w:right w:val="none" w:sz="0" w:space="0" w:color="auto"/>
          </w:divBdr>
        </w:div>
        <w:div w:id="1772627680">
          <w:marLeft w:val="480"/>
          <w:marRight w:val="0"/>
          <w:marTop w:val="0"/>
          <w:marBottom w:val="0"/>
          <w:divBdr>
            <w:top w:val="none" w:sz="0" w:space="0" w:color="auto"/>
            <w:left w:val="none" w:sz="0" w:space="0" w:color="auto"/>
            <w:bottom w:val="none" w:sz="0" w:space="0" w:color="auto"/>
            <w:right w:val="none" w:sz="0" w:space="0" w:color="auto"/>
          </w:divBdr>
        </w:div>
        <w:div w:id="2062826388">
          <w:marLeft w:val="480"/>
          <w:marRight w:val="0"/>
          <w:marTop w:val="0"/>
          <w:marBottom w:val="0"/>
          <w:divBdr>
            <w:top w:val="none" w:sz="0" w:space="0" w:color="auto"/>
            <w:left w:val="none" w:sz="0" w:space="0" w:color="auto"/>
            <w:bottom w:val="none" w:sz="0" w:space="0" w:color="auto"/>
            <w:right w:val="none" w:sz="0" w:space="0" w:color="auto"/>
          </w:divBdr>
        </w:div>
        <w:div w:id="980891888">
          <w:marLeft w:val="480"/>
          <w:marRight w:val="0"/>
          <w:marTop w:val="0"/>
          <w:marBottom w:val="0"/>
          <w:divBdr>
            <w:top w:val="none" w:sz="0" w:space="0" w:color="auto"/>
            <w:left w:val="none" w:sz="0" w:space="0" w:color="auto"/>
            <w:bottom w:val="none" w:sz="0" w:space="0" w:color="auto"/>
            <w:right w:val="none" w:sz="0" w:space="0" w:color="auto"/>
          </w:divBdr>
        </w:div>
        <w:div w:id="1736660730">
          <w:marLeft w:val="480"/>
          <w:marRight w:val="0"/>
          <w:marTop w:val="0"/>
          <w:marBottom w:val="0"/>
          <w:divBdr>
            <w:top w:val="none" w:sz="0" w:space="0" w:color="auto"/>
            <w:left w:val="none" w:sz="0" w:space="0" w:color="auto"/>
            <w:bottom w:val="none" w:sz="0" w:space="0" w:color="auto"/>
            <w:right w:val="none" w:sz="0" w:space="0" w:color="auto"/>
          </w:divBdr>
        </w:div>
        <w:div w:id="1325745188">
          <w:marLeft w:val="480"/>
          <w:marRight w:val="0"/>
          <w:marTop w:val="0"/>
          <w:marBottom w:val="0"/>
          <w:divBdr>
            <w:top w:val="none" w:sz="0" w:space="0" w:color="auto"/>
            <w:left w:val="none" w:sz="0" w:space="0" w:color="auto"/>
            <w:bottom w:val="none" w:sz="0" w:space="0" w:color="auto"/>
            <w:right w:val="none" w:sz="0" w:space="0" w:color="auto"/>
          </w:divBdr>
        </w:div>
        <w:div w:id="834686724">
          <w:marLeft w:val="480"/>
          <w:marRight w:val="0"/>
          <w:marTop w:val="0"/>
          <w:marBottom w:val="0"/>
          <w:divBdr>
            <w:top w:val="none" w:sz="0" w:space="0" w:color="auto"/>
            <w:left w:val="none" w:sz="0" w:space="0" w:color="auto"/>
            <w:bottom w:val="none" w:sz="0" w:space="0" w:color="auto"/>
            <w:right w:val="none" w:sz="0" w:space="0" w:color="auto"/>
          </w:divBdr>
        </w:div>
        <w:div w:id="2057969631">
          <w:marLeft w:val="480"/>
          <w:marRight w:val="0"/>
          <w:marTop w:val="0"/>
          <w:marBottom w:val="0"/>
          <w:divBdr>
            <w:top w:val="none" w:sz="0" w:space="0" w:color="auto"/>
            <w:left w:val="none" w:sz="0" w:space="0" w:color="auto"/>
            <w:bottom w:val="none" w:sz="0" w:space="0" w:color="auto"/>
            <w:right w:val="none" w:sz="0" w:space="0" w:color="auto"/>
          </w:divBdr>
        </w:div>
        <w:div w:id="1250577181">
          <w:marLeft w:val="480"/>
          <w:marRight w:val="0"/>
          <w:marTop w:val="0"/>
          <w:marBottom w:val="0"/>
          <w:divBdr>
            <w:top w:val="none" w:sz="0" w:space="0" w:color="auto"/>
            <w:left w:val="none" w:sz="0" w:space="0" w:color="auto"/>
            <w:bottom w:val="none" w:sz="0" w:space="0" w:color="auto"/>
            <w:right w:val="none" w:sz="0" w:space="0" w:color="auto"/>
          </w:divBdr>
        </w:div>
        <w:div w:id="1009601677">
          <w:marLeft w:val="480"/>
          <w:marRight w:val="0"/>
          <w:marTop w:val="0"/>
          <w:marBottom w:val="0"/>
          <w:divBdr>
            <w:top w:val="none" w:sz="0" w:space="0" w:color="auto"/>
            <w:left w:val="none" w:sz="0" w:space="0" w:color="auto"/>
            <w:bottom w:val="none" w:sz="0" w:space="0" w:color="auto"/>
            <w:right w:val="none" w:sz="0" w:space="0" w:color="auto"/>
          </w:divBdr>
        </w:div>
        <w:div w:id="1341200916">
          <w:marLeft w:val="480"/>
          <w:marRight w:val="0"/>
          <w:marTop w:val="0"/>
          <w:marBottom w:val="0"/>
          <w:divBdr>
            <w:top w:val="none" w:sz="0" w:space="0" w:color="auto"/>
            <w:left w:val="none" w:sz="0" w:space="0" w:color="auto"/>
            <w:bottom w:val="none" w:sz="0" w:space="0" w:color="auto"/>
            <w:right w:val="none" w:sz="0" w:space="0" w:color="auto"/>
          </w:divBdr>
        </w:div>
        <w:div w:id="251621458">
          <w:marLeft w:val="480"/>
          <w:marRight w:val="0"/>
          <w:marTop w:val="0"/>
          <w:marBottom w:val="0"/>
          <w:divBdr>
            <w:top w:val="none" w:sz="0" w:space="0" w:color="auto"/>
            <w:left w:val="none" w:sz="0" w:space="0" w:color="auto"/>
            <w:bottom w:val="none" w:sz="0" w:space="0" w:color="auto"/>
            <w:right w:val="none" w:sz="0" w:space="0" w:color="auto"/>
          </w:divBdr>
        </w:div>
        <w:div w:id="312103297">
          <w:marLeft w:val="480"/>
          <w:marRight w:val="0"/>
          <w:marTop w:val="0"/>
          <w:marBottom w:val="0"/>
          <w:divBdr>
            <w:top w:val="none" w:sz="0" w:space="0" w:color="auto"/>
            <w:left w:val="none" w:sz="0" w:space="0" w:color="auto"/>
            <w:bottom w:val="none" w:sz="0" w:space="0" w:color="auto"/>
            <w:right w:val="none" w:sz="0" w:space="0" w:color="auto"/>
          </w:divBdr>
        </w:div>
        <w:div w:id="1562525167">
          <w:marLeft w:val="480"/>
          <w:marRight w:val="0"/>
          <w:marTop w:val="0"/>
          <w:marBottom w:val="0"/>
          <w:divBdr>
            <w:top w:val="none" w:sz="0" w:space="0" w:color="auto"/>
            <w:left w:val="none" w:sz="0" w:space="0" w:color="auto"/>
            <w:bottom w:val="none" w:sz="0" w:space="0" w:color="auto"/>
            <w:right w:val="none" w:sz="0" w:space="0" w:color="auto"/>
          </w:divBdr>
        </w:div>
        <w:div w:id="114567378">
          <w:marLeft w:val="480"/>
          <w:marRight w:val="0"/>
          <w:marTop w:val="0"/>
          <w:marBottom w:val="0"/>
          <w:divBdr>
            <w:top w:val="none" w:sz="0" w:space="0" w:color="auto"/>
            <w:left w:val="none" w:sz="0" w:space="0" w:color="auto"/>
            <w:bottom w:val="none" w:sz="0" w:space="0" w:color="auto"/>
            <w:right w:val="none" w:sz="0" w:space="0" w:color="auto"/>
          </w:divBdr>
        </w:div>
        <w:div w:id="113332199">
          <w:marLeft w:val="480"/>
          <w:marRight w:val="0"/>
          <w:marTop w:val="0"/>
          <w:marBottom w:val="0"/>
          <w:divBdr>
            <w:top w:val="none" w:sz="0" w:space="0" w:color="auto"/>
            <w:left w:val="none" w:sz="0" w:space="0" w:color="auto"/>
            <w:bottom w:val="none" w:sz="0" w:space="0" w:color="auto"/>
            <w:right w:val="none" w:sz="0" w:space="0" w:color="auto"/>
          </w:divBdr>
        </w:div>
        <w:div w:id="5136115">
          <w:marLeft w:val="480"/>
          <w:marRight w:val="0"/>
          <w:marTop w:val="0"/>
          <w:marBottom w:val="0"/>
          <w:divBdr>
            <w:top w:val="none" w:sz="0" w:space="0" w:color="auto"/>
            <w:left w:val="none" w:sz="0" w:space="0" w:color="auto"/>
            <w:bottom w:val="none" w:sz="0" w:space="0" w:color="auto"/>
            <w:right w:val="none" w:sz="0" w:space="0" w:color="auto"/>
          </w:divBdr>
        </w:div>
        <w:div w:id="775904429">
          <w:marLeft w:val="480"/>
          <w:marRight w:val="0"/>
          <w:marTop w:val="0"/>
          <w:marBottom w:val="0"/>
          <w:divBdr>
            <w:top w:val="none" w:sz="0" w:space="0" w:color="auto"/>
            <w:left w:val="none" w:sz="0" w:space="0" w:color="auto"/>
            <w:bottom w:val="none" w:sz="0" w:space="0" w:color="auto"/>
            <w:right w:val="none" w:sz="0" w:space="0" w:color="auto"/>
          </w:divBdr>
        </w:div>
        <w:div w:id="1798063251">
          <w:marLeft w:val="480"/>
          <w:marRight w:val="0"/>
          <w:marTop w:val="0"/>
          <w:marBottom w:val="0"/>
          <w:divBdr>
            <w:top w:val="none" w:sz="0" w:space="0" w:color="auto"/>
            <w:left w:val="none" w:sz="0" w:space="0" w:color="auto"/>
            <w:bottom w:val="none" w:sz="0" w:space="0" w:color="auto"/>
            <w:right w:val="none" w:sz="0" w:space="0" w:color="auto"/>
          </w:divBdr>
        </w:div>
        <w:div w:id="1185051220">
          <w:marLeft w:val="480"/>
          <w:marRight w:val="0"/>
          <w:marTop w:val="0"/>
          <w:marBottom w:val="0"/>
          <w:divBdr>
            <w:top w:val="none" w:sz="0" w:space="0" w:color="auto"/>
            <w:left w:val="none" w:sz="0" w:space="0" w:color="auto"/>
            <w:bottom w:val="none" w:sz="0" w:space="0" w:color="auto"/>
            <w:right w:val="none" w:sz="0" w:space="0" w:color="auto"/>
          </w:divBdr>
        </w:div>
        <w:div w:id="684551327">
          <w:marLeft w:val="480"/>
          <w:marRight w:val="0"/>
          <w:marTop w:val="0"/>
          <w:marBottom w:val="0"/>
          <w:divBdr>
            <w:top w:val="none" w:sz="0" w:space="0" w:color="auto"/>
            <w:left w:val="none" w:sz="0" w:space="0" w:color="auto"/>
            <w:bottom w:val="none" w:sz="0" w:space="0" w:color="auto"/>
            <w:right w:val="none" w:sz="0" w:space="0" w:color="auto"/>
          </w:divBdr>
        </w:div>
        <w:div w:id="667975103">
          <w:marLeft w:val="480"/>
          <w:marRight w:val="0"/>
          <w:marTop w:val="0"/>
          <w:marBottom w:val="0"/>
          <w:divBdr>
            <w:top w:val="none" w:sz="0" w:space="0" w:color="auto"/>
            <w:left w:val="none" w:sz="0" w:space="0" w:color="auto"/>
            <w:bottom w:val="none" w:sz="0" w:space="0" w:color="auto"/>
            <w:right w:val="none" w:sz="0" w:space="0" w:color="auto"/>
          </w:divBdr>
        </w:div>
      </w:divsChild>
    </w:div>
    <w:div w:id="920943569">
      <w:bodyDiv w:val="1"/>
      <w:marLeft w:val="0"/>
      <w:marRight w:val="0"/>
      <w:marTop w:val="0"/>
      <w:marBottom w:val="0"/>
      <w:divBdr>
        <w:top w:val="none" w:sz="0" w:space="0" w:color="auto"/>
        <w:left w:val="none" w:sz="0" w:space="0" w:color="auto"/>
        <w:bottom w:val="none" w:sz="0" w:space="0" w:color="auto"/>
        <w:right w:val="none" w:sz="0" w:space="0" w:color="auto"/>
      </w:divBdr>
    </w:div>
    <w:div w:id="921059610">
      <w:bodyDiv w:val="1"/>
      <w:marLeft w:val="0"/>
      <w:marRight w:val="0"/>
      <w:marTop w:val="0"/>
      <w:marBottom w:val="0"/>
      <w:divBdr>
        <w:top w:val="none" w:sz="0" w:space="0" w:color="auto"/>
        <w:left w:val="none" w:sz="0" w:space="0" w:color="auto"/>
        <w:bottom w:val="none" w:sz="0" w:space="0" w:color="auto"/>
        <w:right w:val="none" w:sz="0" w:space="0" w:color="auto"/>
      </w:divBdr>
    </w:div>
    <w:div w:id="921374941">
      <w:bodyDiv w:val="1"/>
      <w:marLeft w:val="0"/>
      <w:marRight w:val="0"/>
      <w:marTop w:val="0"/>
      <w:marBottom w:val="0"/>
      <w:divBdr>
        <w:top w:val="none" w:sz="0" w:space="0" w:color="auto"/>
        <w:left w:val="none" w:sz="0" w:space="0" w:color="auto"/>
        <w:bottom w:val="none" w:sz="0" w:space="0" w:color="auto"/>
        <w:right w:val="none" w:sz="0" w:space="0" w:color="auto"/>
      </w:divBdr>
    </w:div>
    <w:div w:id="921375169">
      <w:bodyDiv w:val="1"/>
      <w:marLeft w:val="0"/>
      <w:marRight w:val="0"/>
      <w:marTop w:val="0"/>
      <w:marBottom w:val="0"/>
      <w:divBdr>
        <w:top w:val="none" w:sz="0" w:space="0" w:color="auto"/>
        <w:left w:val="none" w:sz="0" w:space="0" w:color="auto"/>
        <w:bottom w:val="none" w:sz="0" w:space="0" w:color="auto"/>
        <w:right w:val="none" w:sz="0" w:space="0" w:color="auto"/>
      </w:divBdr>
    </w:div>
    <w:div w:id="921528693">
      <w:bodyDiv w:val="1"/>
      <w:marLeft w:val="0"/>
      <w:marRight w:val="0"/>
      <w:marTop w:val="0"/>
      <w:marBottom w:val="0"/>
      <w:divBdr>
        <w:top w:val="none" w:sz="0" w:space="0" w:color="auto"/>
        <w:left w:val="none" w:sz="0" w:space="0" w:color="auto"/>
        <w:bottom w:val="none" w:sz="0" w:space="0" w:color="auto"/>
        <w:right w:val="none" w:sz="0" w:space="0" w:color="auto"/>
      </w:divBdr>
    </w:div>
    <w:div w:id="922759633">
      <w:bodyDiv w:val="1"/>
      <w:marLeft w:val="0"/>
      <w:marRight w:val="0"/>
      <w:marTop w:val="0"/>
      <w:marBottom w:val="0"/>
      <w:divBdr>
        <w:top w:val="none" w:sz="0" w:space="0" w:color="auto"/>
        <w:left w:val="none" w:sz="0" w:space="0" w:color="auto"/>
        <w:bottom w:val="none" w:sz="0" w:space="0" w:color="auto"/>
        <w:right w:val="none" w:sz="0" w:space="0" w:color="auto"/>
      </w:divBdr>
      <w:divsChild>
        <w:div w:id="492962293">
          <w:marLeft w:val="480"/>
          <w:marRight w:val="0"/>
          <w:marTop w:val="0"/>
          <w:marBottom w:val="0"/>
          <w:divBdr>
            <w:top w:val="none" w:sz="0" w:space="0" w:color="auto"/>
            <w:left w:val="none" w:sz="0" w:space="0" w:color="auto"/>
            <w:bottom w:val="none" w:sz="0" w:space="0" w:color="auto"/>
            <w:right w:val="none" w:sz="0" w:space="0" w:color="auto"/>
          </w:divBdr>
        </w:div>
        <w:div w:id="542014693">
          <w:marLeft w:val="480"/>
          <w:marRight w:val="0"/>
          <w:marTop w:val="0"/>
          <w:marBottom w:val="0"/>
          <w:divBdr>
            <w:top w:val="none" w:sz="0" w:space="0" w:color="auto"/>
            <w:left w:val="none" w:sz="0" w:space="0" w:color="auto"/>
            <w:bottom w:val="none" w:sz="0" w:space="0" w:color="auto"/>
            <w:right w:val="none" w:sz="0" w:space="0" w:color="auto"/>
          </w:divBdr>
        </w:div>
        <w:div w:id="1506550599">
          <w:marLeft w:val="480"/>
          <w:marRight w:val="0"/>
          <w:marTop w:val="0"/>
          <w:marBottom w:val="0"/>
          <w:divBdr>
            <w:top w:val="none" w:sz="0" w:space="0" w:color="auto"/>
            <w:left w:val="none" w:sz="0" w:space="0" w:color="auto"/>
            <w:bottom w:val="none" w:sz="0" w:space="0" w:color="auto"/>
            <w:right w:val="none" w:sz="0" w:space="0" w:color="auto"/>
          </w:divBdr>
        </w:div>
        <w:div w:id="1881018195">
          <w:marLeft w:val="480"/>
          <w:marRight w:val="0"/>
          <w:marTop w:val="0"/>
          <w:marBottom w:val="0"/>
          <w:divBdr>
            <w:top w:val="none" w:sz="0" w:space="0" w:color="auto"/>
            <w:left w:val="none" w:sz="0" w:space="0" w:color="auto"/>
            <w:bottom w:val="none" w:sz="0" w:space="0" w:color="auto"/>
            <w:right w:val="none" w:sz="0" w:space="0" w:color="auto"/>
          </w:divBdr>
        </w:div>
        <w:div w:id="950671480">
          <w:marLeft w:val="480"/>
          <w:marRight w:val="0"/>
          <w:marTop w:val="0"/>
          <w:marBottom w:val="0"/>
          <w:divBdr>
            <w:top w:val="none" w:sz="0" w:space="0" w:color="auto"/>
            <w:left w:val="none" w:sz="0" w:space="0" w:color="auto"/>
            <w:bottom w:val="none" w:sz="0" w:space="0" w:color="auto"/>
            <w:right w:val="none" w:sz="0" w:space="0" w:color="auto"/>
          </w:divBdr>
        </w:div>
        <w:div w:id="938101980">
          <w:marLeft w:val="480"/>
          <w:marRight w:val="0"/>
          <w:marTop w:val="0"/>
          <w:marBottom w:val="0"/>
          <w:divBdr>
            <w:top w:val="none" w:sz="0" w:space="0" w:color="auto"/>
            <w:left w:val="none" w:sz="0" w:space="0" w:color="auto"/>
            <w:bottom w:val="none" w:sz="0" w:space="0" w:color="auto"/>
            <w:right w:val="none" w:sz="0" w:space="0" w:color="auto"/>
          </w:divBdr>
        </w:div>
        <w:div w:id="921377058">
          <w:marLeft w:val="480"/>
          <w:marRight w:val="0"/>
          <w:marTop w:val="0"/>
          <w:marBottom w:val="0"/>
          <w:divBdr>
            <w:top w:val="none" w:sz="0" w:space="0" w:color="auto"/>
            <w:left w:val="none" w:sz="0" w:space="0" w:color="auto"/>
            <w:bottom w:val="none" w:sz="0" w:space="0" w:color="auto"/>
            <w:right w:val="none" w:sz="0" w:space="0" w:color="auto"/>
          </w:divBdr>
        </w:div>
        <w:div w:id="845090999">
          <w:marLeft w:val="480"/>
          <w:marRight w:val="0"/>
          <w:marTop w:val="0"/>
          <w:marBottom w:val="0"/>
          <w:divBdr>
            <w:top w:val="none" w:sz="0" w:space="0" w:color="auto"/>
            <w:left w:val="none" w:sz="0" w:space="0" w:color="auto"/>
            <w:bottom w:val="none" w:sz="0" w:space="0" w:color="auto"/>
            <w:right w:val="none" w:sz="0" w:space="0" w:color="auto"/>
          </w:divBdr>
        </w:div>
        <w:div w:id="1391417300">
          <w:marLeft w:val="480"/>
          <w:marRight w:val="0"/>
          <w:marTop w:val="0"/>
          <w:marBottom w:val="0"/>
          <w:divBdr>
            <w:top w:val="none" w:sz="0" w:space="0" w:color="auto"/>
            <w:left w:val="none" w:sz="0" w:space="0" w:color="auto"/>
            <w:bottom w:val="none" w:sz="0" w:space="0" w:color="auto"/>
            <w:right w:val="none" w:sz="0" w:space="0" w:color="auto"/>
          </w:divBdr>
        </w:div>
        <w:div w:id="33695690">
          <w:marLeft w:val="480"/>
          <w:marRight w:val="0"/>
          <w:marTop w:val="0"/>
          <w:marBottom w:val="0"/>
          <w:divBdr>
            <w:top w:val="none" w:sz="0" w:space="0" w:color="auto"/>
            <w:left w:val="none" w:sz="0" w:space="0" w:color="auto"/>
            <w:bottom w:val="none" w:sz="0" w:space="0" w:color="auto"/>
            <w:right w:val="none" w:sz="0" w:space="0" w:color="auto"/>
          </w:divBdr>
        </w:div>
        <w:div w:id="1355227588">
          <w:marLeft w:val="480"/>
          <w:marRight w:val="0"/>
          <w:marTop w:val="0"/>
          <w:marBottom w:val="0"/>
          <w:divBdr>
            <w:top w:val="none" w:sz="0" w:space="0" w:color="auto"/>
            <w:left w:val="none" w:sz="0" w:space="0" w:color="auto"/>
            <w:bottom w:val="none" w:sz="0" w:space="0" w:color="auto"/>
            <w:right w:val="none" w:sz="0" w:space="0" w:color="auto"/>
          </w:divBdr>
        </w:div>
        <w:div w:id="1031346893">
          <w:marLeft w:val="480"/>
          <w:marRight w:val="0"/>
          <w:marTop w:val="0"/>
          <w:marBottom w:val="0"/>
          <w:divBdr>
            <w:top w:val="none" w:sz="0" w:space="0" w:color="auto"/>
            <w:left w:val="none" w:sz="0" w:space="0" w:color="auto"/>
            <w:bottom w:val="none" w:sz="0" w:space="0" w:color="auto"/>
            <w:right w:val="none" w:sz="0" w:space="0" w:color="auto"/>
          </w:divBdr>
        </w:div>
        <w:div w:id="1052460967">
          <w:marLeft w:val="480"/>
          <w:marRight w:val="0"/>
          <w:marTop w:val="0"/>
          <w:marBottom w:val="0"/>
          <w:divBdr>
            <w:top w:val="none" w:sz="0" w:space="0" w:color="auto"/>
            <w:left w:val="none" w:sz="0" w:space="0" w:color="auto"/>
            <w:bottom w:val="none" w:sz="0" w:space="0" w:color="auto"/>
            <w:right w:val="none" w:sz="0" w:space="0" w:color="auto"/>
          </w:divBdr>
        </w:div>
        <w:div w:id="64495847">
          <w:marLeft w:val="480"/>
          <w:marRight w:val="0"/>
          <w:marTop w:val="0"/>
          <w:marBottom w:val="0"/>
          <w:divBdr>
            <w:top w:val="none" w:sz="0" w:space="0" w:color="auto"/>
            <w:left w:val="none" w:sz="0" w:space="0" w:color="auto"/>
            <w:bottom w:val="none" w:sz="0" w:space="0" w:color="auto"/>
            <w:right w:val="none" w:sz="0" w:space="0" w:color="auto"/>
          </w:divBdr>
        </w:div>
        <w:div w:id="820270036">
          <w:marLeft w:val="480"/>
          <w:marRight w:val="0"/>
          <w:marTop w:val="0"/>
          <w:marBottom w:val="0"/>
          <w:divBdr>
            <w:top w:val="none" w:sz="0" w:space="0" w:color="auto"/>
            <w:left w:val="none" w:sz="0" w:space="0" w:color="auto"/>
            <w:bottom w:val="none" w:sz="0" w:space="0" w:color="auto"/>
            <w:right w:val="none" w:sz="0" w:space="0" w:color="auto"/>
          </w:divBdr>
        </w:div>
        <w:div w:id="845093491">
          <w:marLeft w:val="480"/>
          <w:marRight w:val="0"/>
          <w:marTop w:val="0"/>
          <w:marBottom w:val="0"/>
          <w:divBdr>
            <w:top w:val="none" w:sz="0" w:space="0" w:color="auto"/>
            <w:left w:val="none" w:sz="0" w:space="0" w:color="auto"/>
            <w:bottom w:val="none" w:sz="0" w:space="0" w:color="auto"/>
            <w:right w:val="none" w:sz="0" w:space="0" w:color="auto"/>
          </w:divBdr>
        </w:div>
        <w:div w:id="1037462031">
          <w:marLeft w:val="480"/>
          <w:marRight w:val="0"/>
          <w:marTop w:val="0"/>
          <w:marBottom w:val="0"/>
          <w:divBdr>
            <w:top w:val="none" w:sz="0" w:space="0" w:color="auto"/>
            <w:left w:val="none" w:sz="0" w:space="0" w:color="auto"/>
            <w:bottom w:val="none" w:sz="0" w:space="0" w:color="auto"/>
            <w:right w:val="none" w:sz="0" w:space="0" w:color="auto"/>
          </w:divBdr>
        </w:div>
        <w:div w:id="495073041">
          <w:marLeft w:val="480"/>
          <w:marRight w:val="0"/>
          <w:marTop w:val="0"/>
          <w:marBottom w:val="0"/>
          <w:divBdr>
            <w:top w:val="none" w:sz="0" w:space="0" w:color="auto"/>
            <w:left w:val="none" w:sz="0" w:space="0" w:color="auto"/>
            <w:bottom w:val="none" w:sz="0" w:space="0" w:color="auto"/>
            <w:right w:val="none" w:sz="0" w:space="0" w:color="auto"/>
          </w:divBdr>
        </w:div>
        <w:div w:id="144322443">
          <w:marLeft w:val="480"/>
          <w:marRight w:val="0"/>
          <w:marTop w:val="0"/>
          <w:marBottom w:val="0"/>
          <w:divBdr>
            <w:top w:val="none" w:sz="0" w:space="0" w:color="auto"/>
            <w:left w:val="none" w:sz="0" w:space="0" w:color="auto"/>
            <w:bottom w:val="none" w:sz="0" w:space="0" w:color="auto"/>
            <w:right w:val="none" w:sz="0" w:space="0" w:color="auto"/>
          </w:divBdr>
        </w:div>
        <w:div w:id="1809007384">
          <w:marLeft w:val="480"/>
          <w:marRight w:val="0"/>
          <w:marTop w:val="0"/>
          <w:marBottom w:val="0"/>
          <w:divBdr>
            <w:top w:val="none" w:sz="0" w:space="0" w:color="auto"/>
            <w:left w:val="none" w:sz="0" w:space="0" w:color="auto"/>
            <w:bottom w:val="none" w:sz="0" w:space="0" w:color="auto"/>
            <w:right w:val="none" w:sz="0" w:space="0" w:color="auto"/>
          </w:divBdr>
        </w:div>
        <w:div w:id="1682658559">
          <w:marLeft w:val="480"/>
          <w:marRight w:val="0"/>
          <w:marTop w:val="0"/>
          <w:marBottom w:val="0"/>
          <w:divBdr>
            <w:top w:val="none" w:sz="0" w:space="0" w:color="auto"/>
            <w:left w:val="none" w:sz="0" w:space="0" w:color="auto"/>
            <w:bottom w:val="none" w:sz="0" w:space="0" w:color="auto"/>
            <w:right w:val="none" w:sz="0" w:space="0" w:color="auto"/>
          </w:divBdr>
        </w:div>
        <w:div w:id="202251627">
          <w:marLeft w:val="480"/>
          <w:marRight w:val="0"/>
          <w:marTop w:val="0"/>
          <w:marBottom w:val="0"/>
          <w:divBdr>
            <w:top w:val="none" w:sz="0" w:space="0" w:color="auto"/>
            <w:left w:val="none" w:sz="0" w:space="0" w:color="auto"/>
            <w:bottom w:val="none" w:sz="0" w:space="0" w:color="auto"/>
            <w:right w:val="none" w:sz="0" w:space="0" w:color="auto"/>
          </w:divBdr>
        </w:div>
        <w:div w:id="101413180">
          <w:marLeft w:val="480"/>
          <w:marRight w:val="0"/>
          <w:marTop w:val="0"/>
          <w:marBottom w:val="0"/>
          <w:divBdr>
            <w:top w:val="none" w:sz="0" w:space="0" w:color="auto"/>
            <w:left w:val="none" w:sz="0" w:space="0" w:color="auto"/>
            <w:bottom w:val="none" w:sz="0" w:space="0" w:color="auto"/>
            <w:right w:val="none" w:sz="0" w:space="0" w:color="auto"/>
          </w:divBdr>
        </w:div>
        <w:div w:id="1210994091">
          <w:marLeft w:val="480"/>
          <w:marRight w:val="0"/>
          <w:marTop w:val="0"/>
          <w:marBottom w:val="0"/>
          <w:divBdr>
            <w:top w:val="none" w:sz="0" w:space="0" w:color="auto"/>
            <w:left w:val="none" w:sz="0" w:space="0" w:color="auto"/>
            <w:bottom w:val="none" w:sz="0" w:space="0" w:color="auto"/>
            <w:right w:val="none" w:sz="0" w:space="0" w:color="auto"/>
          </w:divBdr>
        </w:div>
        <w:div w:id="1889801316">
          <w:marLeft w:val="480"/>
          <w:marRight w:val="0"/>
          <w:marTop w:val="0"/>
          <w:marBottom w:val="0"/>
          <w:divBdr>
            <w:top w:val="none" w:sz="0" w:space="0" w:color="auto"/>
            <w:left w:val="none" w:sz="0" w:space="0" w:color="auto"/>
            <w:bottom w:val="none" w:sz="0" w:space="0" w:color="auto"/>
            <w:right w:val="none" w:sz="0" w:space="0" w:color="auto"/>
          </w:divBdr>
        </w:div>
        <w:div w:id="1337266631">
          <w:marLeft w:val="480"/>
          <w:marRight w:val="0"/>
          <w:marTop w:val="0"/>
          <w:marBottom w:val="0"/>
          <w:divBdr>
            <w:top w:val="none" w:sz="0" w:space="0" w:color="auto"/>
            <w:left w:val="none" w:sz="0" w:space="0" w:color="auto"/>
            <w:bottom w:val="none" w:sz="0" w:space="0" w:color="auto"/>
            <w:right w:val="none" w:sz="0" w:space="0" w:color="auto"/>
          </w:divBdr>
        </w:div>
        <w:div w:id="317853858">
          <w:marLeft w:val="480"/>
          <w:marRight w:val="0"/>
          <w:marTop w:val="0"/>
          <w:marBottom w:val="0"/>
          <w:divBdr>
            <w:top w:val="none" w:sz="0" w:space="0" w:color="auto"/>
            <w:left w:val="none" w:sz="0" w:space="0" w:color="auto"/>
            <w:bottom w:val="none" w:sz="0" w:space="0" w:color="auto"/>
            <w:right w:val="none" w:sz="0" w:space="0" w:color="auto"/>
          </w:divBdr>
        </w:div>
        <w:div w:id="214972456">
          <w:marLeft w:val="480"/>
          <w:marRight w:val="0"/>
          <w:marTop w:val="0"/>
          <w:marBottom w:val="0"/>
          <w:divBdr>
            <w:top w:val="none" w:sz="0" w:space="0" w:color="auto"/>
            <w:left w:val="none" w:sz="0" w:space="0" w:color="auto"/>
            <w:bottom w:val="none" w:sz="0" w:space="0" w:color="auto"/>
            <w:right w:val="none" w:sz="0" w:space="0" w:color="auto"/>
          </w:divBdr>
        </w:div>
        <w:div w:id="1815367066">
          <w:marLeft w:val="480"/>
          <w:marRight w:val="0"/>
          <w:marTop w:val="0"/>
          <w:marBottom w:val="0"/>
          <w:divBdr>
            <w:top w:val="none" w:sz="0" w:space="0" w:color="auto"/>
            <w:left w:val="none" w:sz="0" w:space="0" w:color="auto"/>
            <w:bottom w:val="none" w:sz="0" w:space="0" w:color="auto"/>
            <w:right w:val="none" w:sz="0" w:space="0" w:color="auto"/>
          </w:divBdr>
        </w:div>
        <w:div w:id="1131050219">
          <w:marLeft w:val="480"/>
          <w:marRight w:val="0"/>
          <w:marTop w:val="0"/>
          <w:marBottom w:val="0"/>
          <w:divBdr>
            <w:top w:val="none" w:sz="0" w:space="0" w:color="auto"/>
            <w:left w:val="none" w:sz="0" w:space="0" w:color="auto"/>
            <w:bottom w:val="none" w:sz="0" w:space="0" w:color="auto"/>
            <w:right w:val="none" w:sz="0" w:space="0" w:color="auto"/>
          </w:divBdr>
        </w:div>
        <w:div w:id="1627613705">
          <w:marLeft w:val="480"/>
          <w:marRight w:val="0"/>
          <w:marTop w:val="0"/>
          <w:marBottom w:val="0"/>
          <w:divBdr>
            <w:top w:val="none" w:sz="0" w:space="0" w:color="auto"/>
            <w:left w:val="none" w:sz="0" w:space="0" w:color="auto"/>
            <w:bottom w:val="none" w:sz="0" w:space="0" w:color="auto"/>
            <w:right w:val="none" w:sz="0" w:space="0" w:color="auto"/>
          </w:divBdr>
        </w:div>
        <w:div w:id="1112095281">
          <w:marLeft w:val="480"/>
          <w:marRight w:val="0"/>
          <w:marTop w:val="0"/>
          <w:marBottom w:val="0"/>
          <w:divBdr>
            <w:top w:val="none" w:sz="0" w:space="0" w:color="auto"/>
            <w:left w:val="none" w:sz="0" w:space="0" w:color="auto"/>
            <w:bottom w:val="none" w:sz="0" w:space="0" w:color="auto"/>
            <w:right w:val="none" w:sz="0" w:space="0" w:color="auto"/>
          </w:divBdr>
        </w:div>
        <w:div w:id="929922431">
          <w:marLeft w:val="480"/>
          <w:marRight w:val="0"/>
          <w:marTop w:val="0"/>
          <w:marBottom w:val="0"/>
          <w:divBdr>
            <w:top w:val="none" w:sz="0" w:space="0" w:color="auto"/>
            <w:left w:val="none" w:sz="0" w:space="0" w:color="auto"/>
            <w:bottom w:val="none" w:sz="0" w:space="0" w:color="auto"/>
            <w:right w:val="none" w:sz="0" w:space="0" w:color="auto"/>
          </w:divBdr>
        </w:div>
        <w:div w:id="912852804">
          <w:marLeft w:val="480"/>
          <w:marRight w:val="0"/>
          <w:marTop w:val="0"/>
          <w:marBottom w:val="0"/>
          <w:divBdr>
            <w:top w:val="none" w:sz="0" w:space="0" w:color="auto"/>
            <w:left w:val="none" w:sz="0" w:space="0" w:color="auto"/>
            <w:bottom w:val="none" w:sz="0" w:space="0" w:color="auto"/>
            <w:right w:val="none" w:sz="0" w:space="0" w:color="auto"/>
          </w:divBdr>
        </w:div>
        <w:div w:id="1932272579">
          <w:marLeft w:val="480"/>
          <w:marRight w:val="0"/>
          <w:marTop w:val="0"/>
          <w:marBottom w:val="0"/>
          <w:divBdr>
            <w:top w:val="none" w:sz="0" w:space="0" w:color="auto"/>
            <w:left w:val="none" w:sz="0" w:space="0" w:color="auto"/>
            <w:bottom w:val="none" w:sz="0" w:space="0" w:color="auto"/>
            <w:right w:val="none" w:sz="0" w:space="0" w:color="auto"/>
          </w:divBdr>
        </w:div>
        <w:div w:id="1363431833">
          <w:marLeft w:val="480"/>
          <w:marRight w:val="0"/>
          <w:marTop w:val="0"/>
          <w:marBottom w:val="0"/>
          <w:divBdr>
            <w:top w:val="none" w:sz="0" w:space="0" w:color="auto"/>
            <w:left w:val="none" w:sz="0" w:space="0" w:color="auto"/>
            <w:bottom w:val="none" w:sz="0" w:space="0" w:color="auto"/>
            <w:right w:val="none" w:sz="0" w:space="0" w:color="auto"/>
          </w:divBdr>
        </w:div>
        <w:div w:id="2040159315">
          <w:marLeft w:val="480"/>
          <w:marRight w:val="0"/>
          <w:marTop w:val="0"/>
          <w:marBottom w:val="0"/>
          <w:divBdr>
            <w:top w:val="none" w:sz="0" w:space="0" w:color="auto"/>
            <w:left w:val="none" w:sz="0" w:space="0" w:color="auto"/>
            <w:bottom w:val="none" w:sz="0" w:space="0" w:color="auto"/>
            <w:right w:val="none" w:sz="0" w:space="0" w:color="auto"/>
          </w:divBdr>
        </w:div>
      </w:divsChild>
    </w:div>
    <w:div w:id="922958995">
      <w:bodyDiv w:val="1"/>
      <w:marLeft w:val="0"/>
      <w:marRight w:val="0"/>
      <w:marTop w:val="0"/>
      <w:marBottom w:val="0"/>
      <w:divBdr>
        <w:top w:val="none" w:sz="0" w:space="0" w:color="auto"/>
        <w:left w:val="none" w:sz="0" w:space="0" w:color="auto"/>
        <w:bottom w:val="none" w:sz="0" w:space="0" w:color="auto"/>
        <w:right w:val="none" w:sz="0" w:space="0" w:color="auto"/>
      </w:divBdr>
    </w:div>
    <w:div w:id="924461562">
      <w:bodyDiv w:val="1"/>
      <w:marLeft w:val="0"/>
      <w:marRight w:val="0"/>
      <w:marTop w:val="0"/>
      <w:marBottom w:val="0"/>
      <w:divBdr>
        <w:top w:val="none" w:sz="0" w:space="0" w:color="auto"/>
        <w:left w:val="none" w:sz="0" w:space="0" w:color="auto"/>
        <w:bottom w:val="none" w:sz="0" w:space="0" w:color="auto"/>
        <w:right w:val="none" w:sz="0" w:space="0" w:color="auto"/>
      </w:divBdr>
    </w:div>
    <w:div w:id="924725231">
      <w:bodyDiv w:val="1"/>
      <w:marLeft w:val="0"/>
      <w:marRight w:val="0"/>
      <w:marTop w:val="0"/>
      <w:marBottom w:val="0"/>
      <w:divBdr>
        <w:top w:val="none" w:sz="0" w:space="0" w:color="auto"/>
        <w:left w:val="none" w:sz="0" w:space="0" w:color="auto"/>
        <w:bottom w:val="none" w:sz="0" w:space="0" w:color="auto"/>
        <w:right w:val="none" w:sz="0" w:space="0" w:color="auto"/>
      </w:divBdr>
    </w:div>
    <w:div w:id="925188674">
      <w:bodyDiv w:val="1"/>
      <w:marLeft w:val="0"/>
      <w:marRight w:val="0"/>
      <w:marTop w:val="0"/>
      <w:marBottom w:val="0"/>
      <w:divBdr>
        <w:top w:val="none" w:sz="0" w:space="0" w:color="auto"/>
        <w:left w:val="none" w:sz="0" w:space="0" w:color="auto"/>
        <w:bottom w:val="none" w:sz="0" w:space="0" w:color="auto"/>
        <w:right w:val="none" w:sz="0" w:space="0" w:color="auto"/>
      </w:divBdr>
    </w:div>
    <w:div w:id="926187196">
      <w:bodyDiv w:val="1"/>
      <w:marLeft w:val="0"/>
      <w:marRight w:val="0"/>
      <w:marTop w:val="0"/>
      <w:marBottom w:val="0"/>
      <w:divBdr>
        <w:top w:val="none" w:sz="0" w:space="0" w:color="auto"/>
        <w:left w:val="none" w:sz="0" w:space="0" w:color="auto"/>
        <w:bottom w:val="none" w:sz="0" w:space="0" w:color="auto"/>
        <w:right w:val="none" w:sz="0" w:space="0" w:color="auto"/>
      </w:divBdr>
    </w:div>
    <w:div w:id="926497757">
      <w:bodyDiv w:val="1"/>
      <w:marLeft w:val="0"/>
      <w:marRight w:val="0"/>
      <w:marTop w:val="0"/>
      <w:marBottom w:val="0"/>
      <w:divBdr>
        <w:top w:val="none" w:sz="0" w:space="0" w:color="auto"/>
        <w:left w:val="none" w:sz="0" w:space="0" w:color="auto"/>
        <w:bottom w:val="none" w:sz="0" w:space="0" w:color="auto"/>
        <w:right w:val="none" w:sz="0" w:space="0" w:color="auto"/>
      </w:divBdr>
    </w:div>
    <w:div w:id="927809577">
      <w:bodyDiv w:val="1"/>
      <w:marLeft w:val="0"/>
      <w:marRight w:val="0"/>
      <w:marTop w:val="0"/>
      <w:marBottom w:val="0"/>
      <w:divBdr>
        <w:top w:val="none" w:sz="0" w:space="0" w:color="auto"/>
        <w:left w:val="none" w:sz="0" w:space="0" w:color="auto"/>
        <w:bottom w:val="none" w:sz="0" w:space="0" w:color="auto"/>
        <w:right w:val="none" w:sz="0" w:space="0" w:color="auto"/>
      </w:divBdr>
    </w:div>
    <w:div w:id="927881398">
      <w:bodyDiv w:val="1"/>
      <w:marLeft w:val="0"/>
      <w:marRight w:val="0"/>
      <w:marTop w:val="0"/>
      <w:marBottom w:val="0"/>
      <w:divBdr>
        <w:top w:val="none" w:sz="0" w:space="0" w:color="auto"/>
        <w:left w:val="none" w:sz="0" w:space="0" w:color="auto"/>
        <w:bottom w:val="none" w:sz="0" w:space="0" w:color="auto"/>
        <w:right w:val="none" w:sz="0" w:space="0" w:color="auto"/>
      </w:divBdr>
    </w:div>
    <w:div w:id="928081660">
      <w:bodyDiv w:val="1"/>
      <w:marLeft w:val="0"/>
      <w:marRight w:val="0"/>
      <w:marTop w:val="0"/>
      <w:marBottom w:val="0"/>
      <w:divBdr>
        <w:top w:val="none" w:sz="0" w:space="0" w:color="auto"/>
        <w:left w:val="none" w:sz="0" w:space="0" w:color="auto"/>
        <w:bottom w:val="none" w:sz="0" w:space="0" w:color="auto"/>
        <w:right w:val="none" w:sz="0" w:space="0" w:color="auto"/>
      </w:divBdr>
    </w:div>
    <w:div w:id="933319398">
      <w:bodyDiv w:val="1"/>
      <w:marLeft w:val="0"/>
      <w:marRight w:val="0"/>
      <w:marTop w:val="0"/>
      <w:marBottom w:val="0"/>
      <w:divBdr>
        <w:top w:val="none" w:sz="0" w:space="0" w:color="auto"/>
        <w:left w:val="none" w:sz="0" w:space="0" w:color="auto"/>
        <w:bottom w:val="none" w:sz="0" w:space="0" w:color="auto"/>
        <w:right w:val="none" w:sz="0" w:space="0" w:color="auto"/>
      </w:divBdr>
      <w:divsChild>
        <w:div w:id="547107625">
          <w:marLeft w:val="480"/>
          <w:marRight w:val="0"/>
          <w:marTop w:val="0"/>
          <w:marBottom w:val="0"/>
          <w:divBdr>
            <w:top w:val="none" w:sz="0" w:space="0" w:color="auto"/>
            <w:left w:val="none" w:sz="0" w:space="0" w:color="auto"/>
            <w:bottom w:val="none" w:sz="0" w:space="0" w:color="auto"/>
            <w:right w:val="none" w:sz="0" w:space="0" w:color="auto"/>
          </w:divBdr>
        </w:div>
        <w:div w:id="1302996950">
          <w:marLeft w:val="480"/>
          <w:marRight w:val="0"/>
          <w:marTop w:val="0"/>
          <w:marBottom w:val="0"/>
          <w:divBdr>
            <w:top w:val="none" w:sz="0" w:space="0" w:color="auto"/>
            <w:left w:val="none" w:sz="0" w:space="0" w:color="auto"/>
            <w:bottom w:val="none" w:sz="0" w:space="0" w:color="auto"/>
            <w:right w:val="none" w:sz="0" w:space="0" w:color="auto"/>
          </w:divBdr>
        </w:div>
        <w:div w:id="1620837223">
          <w:marLeft w:val="480"/>
          <w:marRight w:val="0"/>
          <w:marTop w:val="0"/>
          <w:marBottom w:val="0"/>
          <w:divBdr>
            <w:top w:val="none" w:sz="0" w:space="0" w:color="auto"/>
            <w:left w:val="none" w:sz="0" w:space="0" w:color="auto"/>
            <w:bottom w:val="none" w:sz="0" w:space="0" w:color="auto"/>
            <w:right w:val="none" w:sz="0" w:space="0" w:color="auto"/>
          </w:divBdr>
        </w:div>
        <w:div w:id="243729962">
          <w:marLeft w:val="480"/>
          <w:marRight w:val="0"/>
          <w:marTop w:val="0"/>
          <w:marBottom w:val="0"/>
          <w:divBdr>
            <w:top w:val="none" w:sz="0" w:space="0" w:color="auto"/>
            <w:left w:val="none" w:sz="0" w:space="0" w:color="auto"/>
            <w:bottom w:val="none" w:sz="0" w:space="0" w:color="auto"/>
            <w:right w:val="none" w:sz="0" w:space="0" w:color="auto"/>
          </w:divBdr>
        </w:div>
        <w:div w:id="206376126">
          <w:marLeft w:val="480"/>
          <w:marRight w:val="0"/>
          <w:marTop w:val="0"/>
          <w:marBottom w:val="0"/>
          <w:divBdr>
            <w:top w:val="none" w:sz="0" w:space="0" w:color="auto"/>
            <w:left w:val="none" w:sz="0" w:space="0" w:color="auto"/>
            <w:bottom w:val="none" w:sz="0" w:space="0" w:color="auto"/>
            <w:right w:val="none" w:sz="0" w:space="0" w:color="auto"/>
          </w:divBdr>
        </w:div>
        <w:div w:id="1317807576">
          <w:marLeft w:val="480"/>
          <w:marRight w:val="0"/>
          <w:marTop w:val="0"/>
          <w:marBottom w:val="0"/>
          <w:divBdr>
            <w:top w:val="none" w:sz="0" w:space="0" w:color="auto"/>
            <w:left w:val="none" w:sz="0" w:space="0" w:color="auto"/>
            <w:bottom w:val="none" w:sz="0" w:space="0" w:color="auto"/>
            <w:right w:val="none" w:sz="0" w:space="0" w:color="auto"/>
          </w:divBdr>
        </w:div>
        <w:div w:id="1609579195">
          <w:marLeft w:val="480"/>
          <w:marRight w:val="0"/>
          <w:marTop w:val="0"/>
          <w:marBottom w:val="0"/>
          <w:divBdr>
            <w:top w:val="none" w:sz="0" w:space="0" w:color="auto"/>
            <w:left w:val="none" w:sz="0" w:space="0" w:color="auto"/>
            <w:bottom w:val="none" w:sz="0" w:space="0" w:color="auto"/>
            <w:right w:val="none" w:sz="0" w:space="0" w:color="auto"/>
          </w:divBdr>
        </w:div>
        <w:div w:id="789319672">
          <w:marLeft w:val="480"/>
          <w:marRight w:val="0"/>
          <w:marTop w:val="0"/>
          <w:marBottom w:val="0"/>
          <w:divBdr>
            <w:top w:val="none" w:sz="0" w:space="0" w:color="auto"/>
            <w:left w:val="none" w:sz="0" w:space="0" w:color="auto"/>
            <w:bottom w:val="none" w:sz="0" w:space="0" w:color="auto"/>
            <w:right w:val="none" w:sz="0" w:space="0" w:color="auto"/>
          </w:divBdr>
        </w:div>
        <w:div w:id="585573194">
          <w:marLeft w:val="480"/>
          <w:marRight w:val="0"/>
          <w:marTop w:val="0"/>
          <w:marBottom w:val="0"/>
          <w:divBdr>
            <w:top w:val="none" w:sz="0" w:space="0" w:color="auto"/>
            <w:left w:val="none" w:sz="0" w:space="0" w:color="auto"/>
            <w:bottom w:val="none" w:sz="0" w:space="0" w:color="auto"/>
            <w:right w:val="none" w:sz="0" w:space="0" w:color="auto"/>
          </w:divBdr>
        </w:div>
        <w:div w:id="1497307624">
          <w:marLeft w:val="480"/>
          <w:marRight w:val="0"/>
          <w:marTop w:val="0"/>
          <w:marBottom w:val="0"/>
          <w:divBdr>
            <w:top w:val="none" w:sz="0" w:space="0" w:color="auto"/>
            <w:left w:val="none" w:sz="0" w:space="0" w:color="auto"/>
            <w:bottom w:val="none" w:sz="0" w:space="0" w:color="auto"/>
            <w:right w:val="none" w:sz="0" w:space="0" w:color="auto"/>
          </w:divBdr>
        </w:div>
        <w:div w:id="2046250996">
          <w:marLeft w:val="480"/>
          <w:marRight w:val="0"/>
          <w:marTop w:val="0"/>
          <w:marBottom w:val="0"/>
          <w:divBdr>
            <w:top w:val="none" w:sz="0" w:space="0" w:color="auto"/>
            <w:left w:val="none" w:sz="0" w:space="0" w:color="auto"/>
            <w:bottom w:val="none" w:sz="0" w:space="0" w:color="auto"/>
            <w:right w:val="none" w:sz="0" w:space="0" w:color="auto"/>
          </w:divBdr>
        </w:div>
        <w:div w:id="1762608165">
          <w:marLeft w:val="480"/>
          <w:marRight w:val="0"/>
          <w:marTop w:val="0"/>
          <w:marBottom w:val="0"/>
          <w:divBdr>
            <w:top w:val="none" w:sz="0" w:space="0" w:color="auto"/>
            <w:left w:val="none" w:sz="0" w:space="0" w:color="auto"/>
            <w:bottom w:val="none" w:sz="0" w:space="0" w:color="auto"/>
            <w:right w:val="none" w:sz="0" w:space="0" w:color="auto"/>
          </w:divBdr>
        </w:div>
        <w:div w:id="1346320890">
          <w:marLeft w:val="480"/>
          <w:marRight w:val="0"/>
          <w:marTop w:val="0"/>
          <w:marBottom w:val="0"/>
          <w:divBdr>
            <w:top w:val="none" w:sz="0" w:space="0" w:color="auto"/>
            <w:left w:val="none" w:sz="0" w:space="0" w:color="auto"/>
            <w:bottom w:val="none" w:sz="0" w:space="0" w:color="auto"/>
            <w:right w:val="none" w:sz="0" w:space="0" w:color="auto"/>
          </w:divBdr>
        </w:div>
        <w:div w:id="1380133803">
          <w:marLeft w:val="480"/>
          <w:marRight w:val="0"/>
          <w:marTop w:val="0"/>
          <w:marBottom w:val="0"/>
          <w:divBdr>
            <w:top w:val="none" w:sz="0" w:space="0" w:color="auto"/>
            <w:left w:val="none" w:sz="0" w:space="0" w:color="auto"/>
            <w:bottom w:val="none" w:sz="0" w:space="0" w:color="auto"/>
            <w:right w:val="none" w:sz="0" w:space="0" w:color="auto"/>
          </w:divBdr>
        </w:div>
        <w:div w:id="1125809057">
          <w:marLeft w:val="480"/>
          <w:marRight w:val="0"/>
          <w:marTop w:val="0"/>
          <w:marBottom w:val="0"/>
          <w:divBdr>
            <w:top w:val="none" w:sz="0" w:space="0" w:color="auto"/>
            <w:left w:val="none" w:sz="0" w:space="0" w:color="auto"/>
            <w:bottom w:val="none" w:sz="0" w:space="0" w:color="auto"/>
            <w:right w:val="none" w:sz="0" w:space="0" w:color="auto"/>
          </w:divBdr>
        </w:div>
        <w:div w:id="261301108">
          <w:marLeft w:val="480"/>
          <w:marRight w:val="0"/>
          <w:marTop w:val="0"/>
          <w:marBottom w:val="0"/>
          <w:divBdr>
            <w:top w:val="none" w:sz="0" w:space="0" w:color="auto"/>
            <w:left w:val="none" w:sz="0" w:space="0" w:color="auto"/>
            <w:bottom w:val="none" w:sz="0" w:space="0" w:color="auto"/>
            <w:right w:val="none" w:sz="0" w:space="0" w:color="auto"/>
          </w:divBdr>
        </w:div>
        <w:div w:id="760873508">
          <w:marLeft w:val="480"/>
          <w:marRight w:val="0"/>
          <w:marTop w:val="0"/>
          <w:marBottom w:val="0"/>
          <w:divBdr>
            <w:top w:val="none" w:sz="0" w:space="0" w:color="auto"/>
            <w:left w:val="none" w:sz="0" w:space="0" w:color="auto"/>
            <w:bottom w:val="none" w:sz="0" w:space="0" w:color="auto"/>
            <w:right w:val="none" w:sz="0" w:space="0" w:color="auto"/>
          </w:divBdr>
        </w:div>
        <w:div w:id="443111884">
          <w:marLeft w:val="480"/>
          <w:marRight w:val="0"/>
          <w:marTop w:val="0"/>
          <w:marBottom w:val="0"/>
          <w:divBdr>
            <w:top w:val="none" w:sz="0" w:space="0" w:color="auto"/>
            <w:left w:val="none" w:sz="0" w:space="0" w:color="auto"/>
            <w:bottom w:val="none" w:sz="0" w:space="0" w:color="auto"/>
            <w:right w:val="none" w:sz="0" w:space="0" w:color="auto"/>
          </w:divBdr>
        </w:div>
        <w:div w:id="2069722230">
          <w:marLeft w:val="480"/>
          <w:marRight w:val="0"/>
          <w:marTop w:val="0"/>
          <w:marBottom w:val="0"/>
          <w:divBdr>
            <w:top w:val="none" w:sz="0" w:space="0" w:color="auto"/>
            <w:left w:val="none" w:sz="0" w:space="0" w:color="auto"/>
            <w:bottom w:val="none" w:sz="0" w:space="0" w:color="auto"/>
            <w:right w:val="none" w:sz="0" w:space="0" w:color="auto"/>
          </w:divBdr>
        </w:div>
        <w:div w:id="2138185397">
          <w:marLeft w:val="480"/>
          <w:marRight w:val="0"/>
          <w:marTop w:val="0"/>
          <w:marBottom w:val="0"/>
          <w:divBdr>
            <w:top w:val="none" w:sz="0" w:space="0" w:color="auto"/>
            <w:left w:val="none" w:sz="0" w:space="0" w:color="auto"/>
            <w:bottom w:val="none" w:sz="0" w:space="0" w:color="auto"/>
            <w:right w:val="none" w:sz="0" w:space="0" w:color="auto"/>
          </w:divBdr>
        </w:div>
        <w:div w:id="348915086">
          <w:marLeft w:val="480"/>
          <w:marRight w:val="0"/>
          <w:marTop w:val="0"/>
          <w:marBottom w:val="0"/>
          <w:divBdr>
            <w:top w:val="none" w:sz="0" w:space="0" w:color="auto"/>
            <w:left w:val="none" w:sz="0" w:space="0" w:color="auto"/>
            <w:bottom w:val="none" w:sz="0" w:space="0" w:color="auto"/>
            <w:right w:val="none" w:sz="0" w:space="0" w:color="auto"/>
          </w:divBdr>
        </w:div>
        <w:div w:id="483355801">
          <w:marLeft w:val="480"/>
          <w:marRight w:val="0"/>
          <w:marTop w:val="0"/>
          <w:marBottom w:val="0"/>
          <w:divBdr>
            <w:top w:val="none" w:sz="0" w:space="0" w:color="auto"/>
            <w:left w:val="none" w:sz="0" w:space="0" w:color="auto"/>
            <w:bottom w:val="none" w:sz="0" w:space="0" w:color="auto"/>
            <w:right w:val="none" w:sz="0" w:space="0" w:color="auto"/>
          </w:divBdr>
        </w:div>
        <w:div w:id="1553075274">
          <w:marLeft w:val="480"/>
          <w:marRight w:val="0"/>
          <w:marTop w:val="0"/>
          <w:marBottom w:val="0"/>
          <w:divBdr>
            <w:top w:val="none" w:sz="0" w:space="0" w:color="auto"/>
            <w:left w:val="none" w:sz="0" w:space="0" w:color="auto"/>
            <w:bottom w:val="none" w:sz="0" w:space="0" w:color="auto"/>
            <w:right w:val="none" w:sz="0" w:space="0" w:color="auto"/>
          </w:divBdr>
        </w:div>
        <w:div w:id="2114280336">
          <w:marLeft w:val="480"/>
          <w:marRight w:val="0"/>
          <w:marTop w:val="0"/>
          <w:marBottom w:val="0"/>
          <w:divBdr>
            <w:top w:val="none" w:sz="0" w:space="0" w:color="auto"/>
            <w:left w:val="none" w:sz="0" w:space="0" w:color="auto"/>
            <w:bottom w:val="none" w:sz="0" w:space="0" w:color="auto"/>
            <w:right w:val="none" w:sz="0" w:space="0" w:color="auto"/>
          </w:divBdr>
        </w:div>
        <w:div w:id="1240599481">
          <w:marLeft w:val="480"/>
          <w:marRight w:val="0"/>
          <w:marTop w:val="0"/>
          <w:marBottom w:val="0"/>
          <w:divBdr>
            <w:top w:val="none" w:sz="0" w:space="0" w:color="auto"/>
            <w:left w:val="none" w:sz="0" w:space="0" w:color="auto"/>
            <w:bottom w:val="none" w:sz="0" w:space="0" w:color="auto"/>
            <w:right w:val="none" w:sz="0" w:space="0" w:color="auto"/>
          </w:divBdr>
        </w:div>
        <w:div w:id="1073743893">
          <w:marLeft w:val="480"/>
          <w:marRight w:val="0"/>
          <w:marTop w:val="0"/>
          <w:marBottom w:val="0"/>
          <w:divBdr>
            <w:top w:val="none" w:sz="0" w:space="0" w:color="auto"/>
            <w:left w:val="none" w:sz="0" w:space="0" w:color="auto"/>
            <w:bottom w:val="none" w:sz="0" w:space="0" w:color="auto"/>
            <w:right w:val="none" w:sz="0" w:space="0" w:color="auto"/>
          </w:divBdr>
        </w:div>
        <w:div w:id="517618642">
          <w:marLeft w:val="480"/>
          <w:marRight w:val="0"/>
          <w:marTop w:val="0"/>
          <w:marBottom w:val="0"/>
          <w:divBdr>
            <w:top w:val="none" w:sz="0" w:space="0" w:color="auto"/>
            <w:left w:val="none" w:sz="0" w:space="0" w:color="auto"/>
            <w:bottom w:val="none" w:sz="0" w:space="0" w:color="auto"/>
            <w:right w:val="none" w:sz="0" w:space="0" w:color="auto"/>
          </w:divBdr>
        </w:div>
        <w:div w:id="210658411">
          <w:marLeft w:val="480"/>
          <w:marRight w:val="0"/>
          <w:marTop w:val="0"/>
          <w:marBottom w:val="0"/>
          <w:divBdr>
            <w:top w:val="none" w:sz="0" w:space="0" w:color="auto"/>
            <w:left w:val="none" w:sz="0" w:space="0" w:color="auto"/>
            <w:bottom w:val="none" w:sz="0" w:space="0" w:color="auto"/>
            <w:right w:val="none" w:sz="0" w:space="0" w:color="auto"/>
          </w:divBdr>
        </w:div>
        <w:div w:id="1970277370">
          <w:marLeft w:val="480"/>
          <w:marRight w:val="0"/>
          <w:marTop w:val="0"/>
          <w:marBottom w:val="0"/>
          <w:divBdr>
            <w:top w:val="none" w:sz="0" w:space="0" w:color="auto"/>
            <w:left w:val="none" w:sz="0" w:space="0" w:color="auto"/>
            <w:bottom w:val="none" w:sz="0" w:space="0" w:color="auto"/>
            <w:right w:val="none" w:sz="0" w:space="0" w:color="auto"/>
          </w:divBdr>
        </w:div>
        <w:div w:id="174030745">
          <w:marLeft w:val="480"/>
          <w:marRight w:val="0"/>
          <w:marTop w:val="0"/>
          <w:marBottom w:val="0"/>
          <w:divBdr>
            <w:top w:val="none" w:sz="0" w:space="0" w:color="auto"/>
            <w:left w:val="none" w:sz="0" w:space="0" w:color="auto"/>
            <w:bottom w:val="none" w:sz="0" w:space="0" w:color="auto"/>
            <w:right w:val="none" w:sz="0" w:space="0" w:color="auto"/>
          </w:divBdr>
        </w:div>
        <w:div w:id="987825894">
          <w:marLeft w:val="480"/>
          <w:marRight w:val="0"/>
          <w:marTop w:val="0"/>
          <w:marBottom w:val="0"/>
          <w:divBdr>
            <w:top w:val="none" w:sz="0" w:space="0" w:color="auto"/>
            <w:left w:val="none" w:sz="0" w:space="0" w:color="auto"/>
            <w:bottom w:val="none" w:sz="0" w:space="0" w:color="auto"/>
            <w:right w:val="none" w:sz="0" w:space="0" w:color="auto"/>
          </w:divBdr>
        </w:div>
        <w:div w:id="613366052">
          <w:marLeft w:val="480"/>
          <w:marRight w:val="0"/>
          <w:marTop w:val="0"/>
          <w:marBottom w:val="0"/>
          <w:divBdr>
            <w:top w:val="none" w:sz="0" w:space="0" w:color="auto"/>
            <w:left w:val="none" w:sz="0" w:space="0" w:color="auto"/>
            <w:bottom w:val="none" w:sz="0" w:space="0" w:color="auto"/>
            <w:right w:val="none" w:sz="0" w:space="0" w:color="auto"/>
          </w:divBdr>
        </w:div>
        <w:div w:id="806509346">
          <w:marLeft w:val="480"/>
          <w:marRight w:val="0"/>
          <w:marTop w:val="0"/>
          <w:marBottom w:val="0"/>
          <w:divBdr>
            <w:top w:val="none" w:sz="0" w:space="0" w:color="auto"/>
            <w:left w:val="none" w:sz="0" w:space="0" w:color="auto"/>
            <w:bottom w:val="none" w:sz="0" w:space="0" w:color="auto"/>
            <w:right w:val="none" w:sz="0" w:space="0" w:color="auto"/>
          </w:divBdr>
        </w:div>
        <w:div w:id="1160737282">
          <w:marLeft w:val="480"/>
          <w:marRight w:val="0"/>
          <w:marTop w:val="0"/>
          <w:marBottom w:val="0"/>
          <w:divBdr>
            <w:top w:val="none" w:sz="0" w:space="0" w:color="auto"/>
            <w:left w:val="none" w:sz="0" w:space="0" w:color="auto"/>
            <w:bottom w:val="none" w:sz="0" w:space="0" w:color="auto"/>
            <w:right w:val="none" w:sz="0" w:space="0" w:color="auto"/>
          </w:divBdr>
        </w:div>
        <w:div w:id="1648633764">
          <w:marLeft w:val="480"/>
          <w:marRight w:val="0"/>
          <w:marTop w:val="0"/>
          <w:marBottom w:val="0"/>
          <w:divBdr>
            <w:top w:val="none" w:sz="0" w:space="0" w:color="auto"/>
            <w:left w:val="none" w:sz="0" w:space="0" w:color="auto"/>
            <w:bottom w:val="none" w:sz="0" w:space="0" w:color="auto"/>
            <w:right w:val="none" w:sz="0" w:space="0" w:color="auto"/>
          </w:divBdr>
        </w:div>
        <w:div w:id="1084036823">
          <w:marLeft w:val="480"/>
          <w:marRight w:val="0"/>
          <w:marTop w:val="0"/>
          <w:marBottom w:val="0"/>
          <w:divBdr>
            <w:top w:val="none" w:sz="0" w:space="0" w:color="auto"/>
            <w:left w:val="none" w:sz="0" w:space="0" w:color="auto"/>
            <w:bottom w:val="none" w:sz="0" w:space="0" w:color="auto"/>
            <w:right w:val="none" w:sz="0" w:space="0" w:color="auto"/>
          </w:divBdr>
        </w:div>
        <w:div w:id="1450591144">
          <w:marLeft w:val="480"/>
          <w:marRight w:val="0"/>
          <w:marTop w:val="0"/>
          <w:marBottom w:val="0"/>
          <w:divBdr>
            <w:top w:val="none" w:sz="0" w:space="0" w:color="auto"/>
            <w:left w:val="none" w:sz="0" w:space="0" w:color="auto"/>
            <w:bottom w:val="none" w:sz="0" w:space="0" w:color="auto"/>
            <w:right w:val="none" w:sz="0" w:space="0" w:color="auto"/>
          </w:divBdr>
        </w:div>
        <w:div w:id="777913619">
          <w:marLeft w:val="480"/>
          <w:marRight w:val="0"/>
          <w:marTop w:val="0"/>
          <w:marBottom w:val="0"/>
          <w:divBdr>
            <w:top w:val="none" w:sz="0" w:space="0" w:color="auto"/>
            <w:left w:val="none" w:sz="0" w:space="0" w:color="auto"/>
            <w:bottom w:val="none" w:sz="0" w:space="0" w:color="auto"/>
            <w:right w:val="none" w:sz="0" w:space="0" w:color="auto"/>
          </w:divBdr>
        </w:div>
        <w:div w:id="882717586">
          <w:marLeft w:val="480"/>
          <w:marRight w:val="0"/>
          <w:marTop w:val="0"/>
          <w:marBottom w:val="0"/>
          <w:divBdr>
            <w:top w:val="none" w:sz="0" w:space="0" w:color="auto"/>
            <w:left w:val="none" w:sz="0" w:space="0" w:color="auto"/>
            <w:bottom w:val="none" w:sz="0" w:space="0" w:color="auto"/>
            <w:right w:val="none" w:sz="0" w:space="0" w:color="auto"/>
          </w:divBdr>
        </w:div>
        <w:div w:id="231934790">
          <w:marLeft w:val="480"/>
          <w:marRight w:val="0"/>
          <w:marTop w:val="0"/>
          <w:marBottom w:val="0"/>
          <w:divBdr>
            <w:top w:val="none" w:sz="0" w:space="0" w:color="auto"/>
            <w:left w:val="none" w:sz="0" w:space="0" w:color="auto"/>
            <w:bottom w:val="none" w:sz="0" w:space="0" w:color="auto"/>
            <w:right w:val="none" w:sz="0" w:space="0" w:color="auto"/>
          </w:divBdr>
        </w:div>
        <w:div w:id="1960452184">
          <w:marLeft w:val="480"/>
          <w:marRight w:val="0"/>
          <w:marTop w:val="0"/>
          <w:marBottom w:val="0"/>
          <w:divBdr>
            <w:top w:val="none" w:sz="0" w:space="0" w:color="auto"/>
            <w:left w:val="none" w:sz="0" w:space="0" w:color="auto"/>
            <w:bottom w:val="none" w:sz="0" w:space="0" w:color="auto"/>
            <w:right w:val="none" w:sz="0" w:space="0" w:color="auto"/>
          </w:divBdr>
        </w:div>
        <w:div w:id="1475223628">
          <w:marLeft w:val="480"/>
          <w:marRight w:val="0"/>
          <w:marTop w:val="0"/>
          <w:marBottom w:val="0"/>
          <w:divBdr>
            <w:top w:val="none" w:sz="0" w:space="0" w:color="auto"/>
            <w:left w:val="none" w:sz="0" w:space="0" w:color="auto"/>
            <w:bottom w:val="none" w:sz="0" w:space="0" w:color="auto"/>
            <w:right w:val="none" w:sz="0" w:space="0" w:color="auto"/>
          </w:divBdr>
        </w:div>
        <w:div w:id="309872471">
          <w:marLeft w:val="480"/>
          <w:marRight w:val="0"/>
          <w:marTop w:val="0"/>
          <w:marBottom w:val="0"/>
          <w:divBdr>
            <w:top w:val="none" w:sz="0" w:space="0" w:color="auto"/>
            <w:left w:val="none" w:sz="0" w:space="0" w:color="auto"/>
            <w:bottom w:val="none" w:sz="0" w:space="0" w:color="auto"/>
            <w:right w:val="none" w:sz="0" w:space="0" w:color="auto"/>
          </w:divBdr>
        </w:div>
        <w:div w:id="17510675">
          <w:marLeft w:val="480"/>
          <w:marRight w:val="0"/>
          <w:marTop w:val="0"/>
          <w:marBottom w:val="0"/>
          <w:divBdr>
            <w:top w:val="none" w:sz="0" w:space="0" w:color="auto"/>
            <w:left w:val="none" w:sz="0" w:space="0" w:color="auto"/>
            <w:bottom w:val="none" w:sz="0" w:space="0" w:color="auto"/>
            <w:right w:val="none" w:sz="0" w:space="0" w:color="auto"/>
          </w:divBdr>
        </w:div>
        <w:div w:id="994258463">
          <w:marLeft w:val="480"/>
          <w:marRight w:val="0"/>
          <w:marTop w:val="0"/>
          <w:marBottom w:val="0"/>
          <w:divBdr>
            <w:top w:val="none" w:sz="0" w:space="0" w:color="auto"/>
            <w:left w:val="none" w:sz="0" w:space="0" w:color="auto"/>
            <w:bottom w:val="none" w:sz="0" w:space="0" w:color="auto"/>
            <w:right w:val="none" w:sz="0" w:space="0" w:color="auto"/>
          </w:divBdr>
        </w:div>
        <w:div w:id="1679429015">
          <w:marLeft w:val="480"/>
          <w:marRight w:val="0"/>
          <w:marTop w:val="0"/>
          <w:marBottom w:val="0"/>
          <w:divBdr>
            <w:top w:val="none" w:sz="0" w:space="0" w:color="auto"/>
            <w:left w:val="none" w:sz="0" w:space="0" w:color="auto"/>
            <w:bottom w:val="none" w:sz="0" w:space="0" w:color="auto"/>
            <w:right w:val="none" w:sz="0" w:space="0" w:color="auto"/>
          </w:divBdr>
        </w:div>
        <w:div w:id="1484664350">
          <w:marLeft w:val="480"/>
          <w:marRight w:val="0"/>
          <w:marTop w:val="0"/>
          <w:marBottom w:val="0"/>
          <w:divBdr>
            <w:top w:val="none" w:sz="0" w:space="0" w:color="auto"/>
            <w:left w:val="none" w:sz="0" w:space="0" w:color="auto"/>
            <w:bottom w:val="none" w:sz="0" w:space="0" w:color="auto"/>
            <w:right w:val="none" w:sz="0" w:space="0" w:color="auto"/>
          </w:divBdr>
        </w:div>
        <w:div w:id="1534421271">
          <w:marLeft w:val="480"/>
          <w:marRight w:val="0"/>
          <w:marTop w:val="0"/>
          <w:marBottom w:val="0"/>
          <w:divBdr>
            <w:top w:val="none" w:sz="0" w:space="0" w:color="auto"/>
            <w:left w:val="none" w:sz="0" w:space="0" w:color="auto"/>
            <w:bottom w:val="none" w:sz="0" w:space="0" w:color="auto"/>
            <w:right w:val="none" w:sz="0" w:space="0" w:color="auto"/>
          </w:divBdr>
        </w:div>
        <w:div w:id="1168716858">
          <w:marLeft w:val="480"/>
          <w:marRight w:val="0"/>
          <w:marTop w:val="0"/>
          <w:marBottom w:val="0"/>
          <w:divBdr>
            <w:top w:val="none" w:sz="0" w:space="0" w:color="auto"/>
            <w:left w:val="none" w:sz="0" w:space="0" w:color="auto"/>
            <w:bottom w:val="none" w:sz="0" w:space="0" w:color="auto"/>
            <w:right w:val="none" w:sz="0" w:space="0" w:color="auto"/>
          </w:divBdr>
        </w:div>
        <w:div w:id="602879625">
          <w:marLeft w:val="480"/>
          <w:marRight w:val="0"/>
          <w:marTop w:val="0"/>
          <w:marBottom w:val="0"/>
          <w:divBdr>
            <w:top w:val="none" w:sz="0" w:space="0" w:color="auto"/>
            <w:left w:val="none" w:sz="0" w:space="0" w:color="auto"/>
            <w:bottom w:val="none" w:sz="0" w:space="0" w:color="auto"/>
            <w:right w:val="none" w:sz="0" w:space="0" w:color="auto"/>
          </w:divBdr>
        </w:div>
        <w:div w:id="739206248">
          <w:marLeft w:val="480"/>
          <w:marRight w:val="0"/>
          <w:marTop w:val="0"/>
          <w:marBottom w:val="0"/>
          <w:divBdr>
            <w:top w:val="none" w:sz="0" w:space="0" w:color="auto"/>
            <w:left w:val="none" w:sz="0" w:space="0" w:color="auto"/>
            <w:bottom w:val="none" w:sz="0" w:space="0" w:color="auto"/>
            <w:right w:val="none" w:sz="0" w:space="0" w:color="auto"/>
          </w:divBdr>
        </w:div>
        <w:div w:id="98645972">
          <w:marLeft w:val="480"/>
          <w:marRight w:val="0"/>
          <w:marTop w:val="0"/>
          <w:marBottom w:val="0"/>
          <w:divBdr>
            <w:top w:val="none" w:sz="0" w:space="0" w:color="auto"/>
            <w:left w:val="none" w:sz="0" w:space="0" w:color="auto"/>
            <w:bottom w:val="none" w:sz="0" w:space="0" w:color="auto"/>
            <w:right w:val="none" w:sz="0" w:space="0" w:color="auto"/>
          </w:divBdr>
        </w:div>
        <w:div w:id="1701274478">
          <w:marLeft w:val="480"/>
          <w:marRight w:val="0"/>
          <w:marTop w:val="0"/>
          <w:marBottom w:val="0"/>
          <w:divBdr>
            <w:top w:val="none" w:sz="0" w:space="0" w:color="auto"/>
            <w:left w:val="none" w:sz="0" w:space="0" w:color="auto"/>
            <w:bottom w:val="none" w:sz="0" w:space="0" w:color="auto"/>
            <w:right w:val="none" w:sz="0" w:space="0" w:color="auto"/>
          </w:divBdr>
        </w:div>
        <w:div w:id="689642899">
          <w:marLeft w:val="480"/>
          <w:marRight w:val="0"/>
          <w:marTop w:val="0"/>
          <w:marBottom w:val="0"/>
          <w:divBdr>
            <w:top w:val="none" w:sz="0" w:space="0" w:color="auto"/>
            <w:left w:val="none" w:sz="0" w:space="0" w:color="auto"/>
            <w:bottom w:val="none" w:sz="0" w:space="0" w:color="auto"/>
            <w:right w:val="none" w:sz="0" w:space="0" w:color="auto"/>
          </w:divBdr>
        </w:div>
        <w:div w:id="688682477">
          <w:marLeft w:val="480"/>
          <w:marRight w:val="0"/>
          <w:marTop w:val="0"/>
          <w:marBottom w:val="0"/>
          <w:divBdr>
            <w:top w:val="none" w:sz="0" w:space="0" w:color="auto"/>
            <w:left w:val="none" w:sz="0" w:space="0" w:color="auto"/>
            <w:bottom w:val="none" w:sz="0" w:space="0" w:color="auto"/>
            <w:right w:val="none" w:sz="0" w:space="0" w:color="auto"/>
          </w:divBdr>
        </w:div>
        <w:div w:id="753742965">
          <w:marLeft w:val="480"/>
          <w:marRight w:val="0"/>
          <w:marTop w:val="0"/>
          <w:marBottom w:val="0"/>
          <w:divBdr>
            <w:top w:val="none" w:sz="0" w:space="0" w:color="auto"/>
            <w:left w:val="none" w:sz="0" w:space="0" w:color="auto"/>
            <w:bottom w:val="none" w:sz="0" w:space="0" w:color="auto"/>
            <w:right w:val="none" w:sz="0" w:space="0" w:color="auto"/>
          </w:divBdr>
        </w:div>
        <w:div w:id="42557756">
          <w:marLeft w:val="480"/>
          <w:marRight w:val="0"/>
          <w:marTop w:val="0"/>
          <w:marBottom w:val="0"/>
          <w:divBdr>
            <w:top w:val="none" w:sz="0" w:space="0" w:color="auto"/>
            <w:left w:val="none" w:sz="0" w:space="0" w:color="auto"/>
            <w:bottom w:val="none" w:sz="0" w:space="0" w:color="auto"/>
            <w:right w:val="none" w:sz="0" w:space="0" w:color="auto"/>
          </w:divBdr>
        </w:div>
        <w:div w:id="1403718615">
          <w:marLeft w:val="480"/>
          <w:marRight w:val="0"/>
          <w:marTop w:val="0"/>
          <w:marBottom w:val="0"/>
          <w:divBdr>
            <w:top w:val="none" w:sz="0" w:space="0" w:color="auto"/>
            <w:left w:val="none" w:sz="0" w:space="0" w:color="auto"/>
            <w:bottom w:val="none" w:sz="0" w:space="0" w:color="auto"/>
            <w:right w:val="none" w:sz="0" w:space="0" w:color="auto"/>
          </w:divBdr>
        </w:div>
      </w:divsChild>
    </w:div>
    <w:div w:id="933633639">
      <w:bodyDiv w:val="1"/>
      <w:marLeft w:val="0"/>
      <w:marRight w:val="0"/>
      <w:marTop w:val="0"/>
      <w:marBottom w:val="0"/>
      <w:divBdr>
        <w:top w:val="none" w:sz="0" w:space="0" w:color="auto"/>
        <w:left w:val="none" w:sz="0" w:space="0" w:color="auto"/>
        <w:bottom w:val="none" w:sz="0" w:space="0" w:color="auto"/>
        <w:right w:val="none" w:sz="0" w:space="0" w:color="auto"/>
      </w:divBdr>
    </w:div>
    <w:div w:id="936058809">
      <w:bodyDiv w:val="1"/>
      <w:marLeft w:val="0"/>
      <w:marRight w:val="0"/>
      <w:marTop w:val="0"/>
      <w:marBottom w:val="0"/>
      <w:divBdr>
        <w:top w:val="none" w:sz="0" w:space="0" w:color="auto"/>
        <w:left w:val="none" w:sz="0" w:space="0" w:color="auto"/>
        <w:bottom w:val="none" w:sz="0" w:space="0" w:color="auto"/>
        <w:right w:val="none" w:sz="0" w:space="0" w:color="auto"/>
      </w:divBdr>
    </w:div>
    <w:div w:id="936326789">
      <w:bodyDiv w:val="1"/>
      <w:marLeft w:val="0"/>
      <w:marRight w:val="0"/>
      <w:marTop w:val="0"/>
      <w:marBottom w:val="0"/>
      <w:divBdr>
        <w:top w:val="none" w:sz="0" w:space="0" w:color="auto"/>
        <w:left w:val="none" w:sz="0" w:space="0" w:color="auto"/>
        <w:bottom w:val="none" w:sz="0" w:space="0" w:color="auto"/>
        <w:right w:val="none" w:sz="0" w:space="0" w:color="auto"/>
      </w:divBdr>
    </w:div>
    <w:div w:id="938100381">
      <w:bodyDiv w:val="1"/>
      <w:marLeft w:val="0"/>
      <w:marRight w:val="0"/>
      <w:marTop w:val="0"/>
      <w:marBottom w:val="0"/>
      <w:divBdr>
        <w:top w:val="none" w:sz="0" w:space="0" w:color="auto"/>
        <w:left w:val="none" w:sz="0" w:space="0" w:color="auto"/>
        <w:bottom w:val="none" w:sz="0" w:space="0" w:color="auto"/>
        <w:right w:val="none" w:sz="0" w:space="0" w:color="auto"/>
      </w:divBdr>
    </w:div>
    <w:div w:id="941452978">
      <w:bodyDiv w:val="1"/>
      <w:marLeft w:val="0"/>
      <w:marRight w:val="0"/>
      <w:marTop w:val="0"/>
      <w:marBottom w:val="0"/>
      <w:divBdr>
        <w:top w:val="none" w:sz="0" w:space="0" w:color="auto"/>
        <w:left w:val="none" w:sz="0" w:space="0" w:color="auto"/>
        <w:bottom w:val="none" w:sz="0" w:space="0" w:color="auto"/>
        <w:right w:val="none" w:sz="0" w:space="0" w:color="auto"/>
      </w:divBdr>
    </w:div>
    <w:div w:id="942538825">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3272135">
      <w:bodyDiv w:val="1"/>
      <w:marLeft w:val="0"/>
      <w:marRight w:val="0"/>
      <w:marTop w:val="0"/>
      <w:marBottom w:val="0"/>
      <w:divBdr>
        <w:top w:val="none" w:sz="0" w:space="0" w:color="auto"/>
        <w:left w:val="none" w:sz="0" w:space="0" w:color="auto"/>
        <w:bottom w:val="none" w:sz="0" w:space="0" w:color="auto"/>
        <w:right w:val="none" w:sz="0" w:space="0" w:color="auto"/>
      </w:divBdr>
    </w:div>
    <w:div w:id="944843468">
      <w:bodyDiv w:val="1"/>
      <w:marLeft w:val="0"/>
      <w:marRight w:val="0"/>
      <w:marTop w:val="0"/>
      <w:marBottom w:val="0"/>
      <w:divBdr>
        <w:top w:val="none" w:sz="0" w:space="0" w:color="auto"/>
        <w:left w:val="none" w:sz="0" w:space="0" w:color="auto"/>
        <w:bottom w:val="none" w:sz="0" w:space="0" w:color="auto"/>
        <w:right w:val="none" w:sz="0" w:space="0" w:color="auto"/>
      </w:divBdr>
    </w:div>
    <w:div w:id="945191730">
      <w:bodyDiv w:val="1"/>
      <w:marLeft w:val="0"/>
      <w:marRight w:val="0"/>
      <w:marTop w:val="0"/>
      <w:marBottom w:val="0"/>
      <w:divBdr>
        <w:top w:val="none" w:sz="0" w:space="0" w:color="auto"/>
        <w:left w:val="none" w:sz="0" w:space="0" w:color="auto"/>
        <w:bottom w:val="none" w:sz="0" w:space="0" w:color="auto"/>
        <w:right w:val="none" w:sz="0" w:space="0" w:color="auto"/>
      </w:divBdr>
    </w:div>
    <w:div w:id="947204102">
      <w:bodyDiv w:val="1"/>
      <w:marLeft w:val="0"/>
      <w:marRight w:val="0"/>
      <w:marTop w:val="0"/>
      <w:marBottom w:val="0"/>
      <w:divBdr>
        <w:top w:val="none" w:sz="0" w:space="0" w:color="auto"/>
        <w:left w:val="none" w:sz="0" w:space="0" w:color="auto"/>
        <w:bottom w:val="none" w:sz="0" w:space="0" w:color="auto"/>
        <w:right w:val="none" w:sz="0" w:space="0" w:color="auto"/>
      </w:divBdr>
    </w:div>
    <w:div w:id="947589436">
      <w:bodyDiv w:val="1"/>
      <w:marLeft w:val="0"/>
      <w:marRight w:val="0"/>
      <w:marTop w:val="0"/>
      <w:marBottom w:val="0"/>
      <w:divBdr>
        <w:top w:val="none" w:sz="0" w:space="0" w:color="auto"/>
        <w:left w:val="none" w:sz="0" w:space="0" w:color="auto"/>
        <w:bottom w:val="none" w:sz="0" w:space="0" w:color="auto"/>
        <w:right w:val="none" w:sz="0" w:space="0" w:color="auto"/>
      </w:divBdr>
    </w:div>
    <w:div w:id="949432410">
      <w:bodyDiv w:val="1"/>
      <w:marLeft w:val="0"/>
      <w:marRight w:val="0"/>
      <w:marTop w:val="0"/>
      <w:marBottom w:val="0"/>
      <w:divBdr>
        <w:top w:val="none" w:sz="0" w:space="0" w:color="auto"/>
        <w:left w:val="none" w:sz="0" w:space="0" w:color="auto"/>
        <w:bottom w:val="none" w:sz="0" w:space="0" w:color="auto"/>
        <w:right w:val="none" w:sz="0" w:space="0" w:color="auto"/>
      </w:divBdr>
    </w:div>
    <w:div w:id="949824882">
      <w:bodyDiv w:val="1"/>
      <w:marLeft w:val="0"/>
      <w:marRight w:val="0"/>
      <w:marTop w:val="0"/>
      <w:marBottom w:val="0"/>
      <w:divBdr>
        <w:top w:val="none" w:sz="0" w:space="0" w:color="auto"/>
        <w:left w:val="none" w:sz="0" w:space="0" w:color="auto"/>
        <w:bottom w:val="none" w:sz="0" w:space="0" w:color="auto"/>
        <w:right w:val="none" w:sz="0" w:space="0" w:color="auto"/>
      </w:divBdr>
      <w:divsChild>
        <w:div w:id="1622304528">
          <w:marLeft w:val="480"/>
          <w:marRight w:val="0"/>
          <w:marTop w:val="0"/>
          <w:marBottom w:val="0"/>
          <w:divBdr>
            <w:top w:val="none" w:sz="0" w:space="0" w:color="auto"/>
            <w:left w:val="none" w:sz="0" w:space="0" w:color="auto"/>
            <w:bottom w:val="none" w:sz="0" w:space="0" w:color="auto"/>
            <w:right w:val="none" w:sz="0" w:space="0" w:color="auto"/>
          </w:divBdr>
        </w:div>
        <w:div w:id="1419400460">
          <w:marLeft w:val="480"/>
          <w:marRight w:val="0"/>
          <w:marTop w:val="0"/>
          <w:marBottom w:val="0"/>
          <w:divBdr>
            <w:top w:val="none" w:sz="0" w:space="0" w:color="auto"/>
            <w:left w:val="none" w:sz="0" w:space="0" w:color="auto"/>
            <w:bottom w:val="none" w:sz="0" w:space="0" w:color="auto"/>
            <w:right w:val="none" w:sz="0" w:space="0" w:color="auto"/>
          </w:divBdr>
        </w:div>
        <w:div w:id="158038921">
          <w:marLeft w:val="480"/>
          <w:marRight w:val="0"/>
          <w:marTop w:val="0"/>
          <w:marBottom w:val="0"/>
          <w:divBdr>
            <w:top w:val="none" w:sz="0" w:space="0" w:color="auto"/>
            <w:left w:val="none" w:sz="0" w:space="0" w:color="auto"/>
            <w:bottom w:val="none" w:sz="0" w:space="0" w:color="auto"/>
            <w:right w:val="none" w:sz="0" w:space="0" w:color="auto"/>
          </w:divBdr>
        </w:div>
        <w:div w:id="1322849131">
          <w:marLeft w:val="480"/>
          <w:marRight w:val="0"/>
          <w:marTop w:val="0"/>
          <w:marBottom w:val="0"/>
          <w:divBdr>
            <w:top w:val="none" w:sz="0" w:space="0" w:color="auto"/>
            <w:left w:val="none" w:sz="0" w:space="0" w:color="auto"/>
            <w:bottom w:val="none" w:sz="0" w:space="0" w:color="auto"/>
            <w:right w:val="none" w:sz="0" w:space="0" w:color="auto"/>
          </w:divBdr>
        </w:div>
        <w:div w:id="1513032661">
          <w:marLeft w:val="480"/>
          <w:marRight w:val="0"/>
          <w:marTop w:val="0"/>
          <w:marBottom w:val="0"/>
          <w:divBdr>
            <w:top w:val="none" w:sz="0" w:space="0" w:color="auto"/>
            <w:left w:val="none" w:sz="0" w:space="0" w:color="auto"/>
            <w:bottom w:val="none" w:sz="0" w:space="0" w:color="auto"/>
            <w:right w:val="none" w:sz="0" w:space="0" w:color="auto"/>
          </w:divBdr>
        </w:div>
        <w:div w:id="288555481">
          <w:marLeft w:val="480"/>
          <w:marRight w:val="0"/>
          <w:marTop w:val="0"/>
          <w:marBottom w:val="0"/>
          <w:divBdr>
            <w:top w:val="none" w:sz="0" w:space="0" w:color="auto"/>
            <w:left w:val="none" w:sz="0" w:space="0" w:color="auto"/>
            <w:bottom w:val="none" w:sz="0" w:space="0" w:color="auto"/>
            <w:right w:val="none" w:sz="0" w:space="0" w:color="auto"/>
          </w:divBdr>
        </w:div>
        <w:div w:id="1389916019">
          <w:marLeft w:val="480"/>
          <w:marRight w:val="0"/>
          <w:marTop w:val="0"/>
          <w:marBottom w:val="0"/>
          <w:divBdr>
            <w:top w:val="none" w:sz="0" w:space="0" w:color="auto"/>
            <w:left w:val="none" w:sz="0" w:space="0" w:color="auto"/>
            <w:bottom w:val="none" w:sz="0" w:space="0" w:color="auto"/>
            <w:right w:val="none" w:sz="0" w:space="0" w:color="auto"/>
          </w:divBdr>
        </w:div>
        <w:div w:id="1839078826">
          <w:marLeft w:val="480"/>
          <w:marRight w:val="0"/>
          <w:marTop w:val="0"/>
          <w:marBottom w:val="0"/>
          <w:divBdr>
            <w:top w:val="none" w:sz="0" w:space="0" w:color="auto"/>
            <w:left w:val="none" w:sz="0" w:space="0" w:color="auto"/>
            <w:bottom w:val="none" w:sz="0" w:space="0" w:color="auto"/>
            <w:right w:val="none" w:sz="0" w:space="0" w:color="auto"/>
          </w:divBdr>
        </w:div>
        <w:div w:id="901404282">
          <w:marLeft w:val="480"/>
          <w:marRight w:val="0"/>
          <w:marTop w:val="0"/>
          <w:marBottom w:val="0"/>
          <w:divBdr>
            <w:top w:val="none" w:sz="0" w:space="0" w:color="auto"/>
            <w:left w:val="none" w:sz="0" w:space="0" w:color="auto"/>
            <w:bottom w:val="none" w:sz="0" w:space="0" w:color="auto"/>
            <w:right w:val="none" w:sz="0" w:space="0" w:color="auto"/>
          </w:divBdr>
        </w:div>
        <w:div w:id="296186555">
          <w:marLeft w:val="480"/>
          <w:marRight w:val="0"/>
          <w:marTop w:val="0"/>
          <w:marBottom w:val="0"/>
          <w:divBdr>
            <w:top w:val="none" w:sz="0" w:space="0" w:color="auto"/>
            <w:left w:val="none" w:sz="0" w:space="0" w:color="auto"/>
            <w:bottom w:val="none" w:sz="0" w:space="0" w:color="auto"/>
            <w:right w:val="none" w:sz="0" w:space="0" w:color="auto"/>
          </w:divBdr>
        </w:div>
        <w:div w:id="529614699">
          <w:marLeft w:val="480"/>
          <w:marRight w:val="0"/>
          <w:marTop w:val="0"/>
          <w:marBottom w:val="0"/>
          <w:divBdr>
            <w:top w:val="none" w:sz="0" w:space="0" w:color="auto"/>
            <w:left w:val="none" w:sz="0" w:space="0" w:color="auto"/>
            <w:bottom w:val="none" w:sz="0" w:space="0" w:color="auto"/>
            <w:right w:val="none" w:sz="0" w:space="0" w:color="auto"/>
          </w:divBdr>
        </w:div>
        <w:div w:id="57366496">
          <w:marLeft w:val="480"/>
          <w:marRight w:val="0"/>
          <w:marTop w:val="0"/>
          <w:marBottom w:val="0"/>
          <w:divBdr>
            <w:top w:val="none" w:sz="0" w:space="0" w:color="auto"/>
            <w:left w:val="none" w:sz="0" w:space="0" w:color="auto"/>
            <w:bottom w:val="none" w:sz="0" w:space="0" w:color="auto"/>
            <w:right w:val="none" w:sz="0" w:space="0" w:color="auto"/>
          </w:divBdr>
        </w:div>
        <w:div w:id="411238508">
          <w:marLeft w:val="480"/>
          <w:marRight w:val="0"/>
          <w:marTop w:val="0"/>
          <w:marBottom w:val="0"/>
          <w:divBdr>
            <w:top w:val="none" w:sz="0" w:space="0" w:color="auto"/>
            <w:left w:val="none" w:sz="0" w:space="0" w:color="auto"/>
            <w:bottom w:val="none" w:sz="0" w:space="0" w:color="auto"/>
            <w:right w:val="none" w:sz="0" w:space="0" w:color="auto"/>
          </w:divBdr>
        </w:div>
        <w:div w:id="851916031">
          <w:marLeft w:val="480"/>
          <w:marRight w:val="0"/>
          <w:marTop w:val="0"/>
          <w:marBottom w:val="0"/>
          <w:divBdr>
            <w:top w:val="none" w:sz="0" w:space="0" w:color="auto"/>
            <w:left w:val="none" w:sz="0" w:space="0" w:color="auto"/>
            <w:bottom w:val="none" w:sz="0" w:space="0" w:color="auto"/>
            <w:right w:val="none" w:sz="0" w:space="0" w:color="auto"/>
          </w:divBdr>
        </w:div>
        <w:div w:id="662590281">
          <w:marLeft w:val="480"/>
          <w:marRight w:val="0"/>
          <w:marTop w:val="0"/>
          <w:marBottom w:val="0"/>
          <w:divBdr>
            <w:top w:val="none" w:sz="0" w:space="0" w:color="auto"/>
            <w:left w:val="none" w:sz="0" w:space="0" w:color="auto"/>
            <w:bottom w:val="none" w:sz="0" w:space="0" w:color="auto"/>
            <w:right w:val="none" w:sz="0" w:space="0" w:color="auto"/>
          </w:divBdr>
        </w:div>
        <w:div w:id="1561402531">
          <w:marLeft w:val="480"/>
          <w:marRight w:val="0"/>
          <w:marTop w:val="0"/>
          <w:marBottom w:val="0"/>
          <w:divBdr>
            <w:top w:val="none" w:sz="0" w:space="0" w:color="auto"/>
            <w:left w:val="none" w:sz="0" w:space="0" w:color="auto"/>
            <w:bottom w:val="none" w:sz="0" w:space="0" w:color="auto"/>
            <w:right w:val="none" w:sz="0" w:space="0" w:color="auto"/>
          </w:divBdr>
        </w:div>
        <w:div w:id="887569805">
          <w:marLeft w:val="480"/>
          <w:marRight w:val="0"/>
          <w:marTop w:val="0"/>
          <w:marBottom w:val="0"/>
          <w:divBdr>
            <w:top w:val="none" w:sz="0" w:space="0" w:color="auto"/>
            <w:left w:val="none" w:sz="0" w:space="0" w:color="auto"/>
            <w:bottom w:val="none" w:sz="0" w:space="0" w:color="auto"/>
            <w:right w:val="none" w:sz="0" w:space="0" w:color="auto"/>
          </w:divBdr>
        </w:div>
        <w:div w:id="473716556">
          <w:marLeft w:val="480"/>
          <w:marRight w:val="0"/>
          <w:marTop w:val="0"/>
          <w:marBottom w:val="0"/>
          <w:divBdr>
            <w:top w:val="none" w:sz="0" w:space="0" w:color="auto"/>
            <w:left w:val="none" w:sz="0" w:space="0" w:color="auto"/>
            <w:bottom w:val="none" w:sz="0" w:space="0" w:color="auto"/>
            <w:right w:val="none" w:sz="0" w:space="0" w:color="auto"/>
          </w:divBdr>
        </w:div>
        <w:div w:id="693727320">
          <w:marLeft w:val="480"/>
          <w:marRight w:val="0"/>
          <w:marTop w:val="0"/>
          <w:marBottom w:val="0"/>
          <w:divBdr>
            <w:top w:val="none" w:sz="0" w:space="0" w:color="auto"/>
            <w:left w:val="none" w:sz="0" w:space="0" w:color="auto"/>
            <w:bottom w:val="none" w:sz="0" w:space="0" w:color="auto"/>
            <w:right w:val="none" w:sz="0" w:space="0" w:color="auto"/>
          </w:divBdr>
        </w:div>
        <w:div w:id="1061514433">
          <w:marLeft w:val="480"/>
          <w:marRight w:val="0"/>
          <w:marTop w:val="0"/>
          <w:marBottom w:val="0"/>
          <w:divBdr>
            <w:top w:val="none" w:sz="0" w:space="0" w:color="auto"/>
            <w:left w:val="none" w:sz="0" w:space="0" w:color="auto"/>
            <w:bottom w:val="none" w:sz="0" w:space="0" w:color="auto"/>
            <w:right w:val="none" w:sz="0" w:space="0" w:color="auto"/>
          </w:divBdr>
        </w:div>
        <w:div w:id="536352027">
          <w:marLeft w:val="480"/>
          <w:marRight w:val="0"/>
          <w:marTop w:val="0"/>
          <w:marBottom w:val="0"/>
          <w:divBdr>
            <w:top w:val="none" w:sz="0" w:space="0" w:color="auto"/>
            <w:left w:val="none" w:sz="0" w:space="0" w:color="auto"/>
            <w:bottom w:val="none" w:sz="0" w:space="0" w:color="auto"/>
            <w:right w:val="none" w:sz="0" w:space="0" w:color="auto"/>
          </w:divBdr>
        </w:div>
        <w:div w:id="771125226">
          <w:marLeft w:val="480"/>
          <w:marRight w:val="0"/>
          <w:marTop w:val="0"/>
          <w:marBottom w:val="0"/>
          <w:divBdr>
            <w:top w:val="none" w:sz="0" w:space="0" w:color="auto"/>
            <w:left w:val="none" w:sz="0" w:space="0" w:color="auto"/>
            <w:bottom w:val="none" w:sz="0" w:space="0" w:color="auto"/>
            <w:right w:val="none" w:sz="0" w:space="0" w:color="auto"/>
          </w:divBdr>
        </w:div>
      </w:divsChild>
    </w:div>
    <w:div w:id="950630778">
      <w:bodyDiv w:val="1"/>
      <w:marLeft w:val="0"/>
      <w:marRight w:val="0"/>
      <w:marTop w:val="0"/>
      <w:marBottom w:val="0"/>
      <w:divBdr>
        <w:top w:val="none" w:sz="0" w:space="0" w:color="auto"/>
        <w:left w:val="none" w:sz="0" w:space="0" w:color="auto"/>
        <w:bottom w:val="none" w:sz="0" w:space="0" w:color="auto"/>
        <w:right w:val="none" w:sz="0" w:space="0" w:color="auto"/>
      </w:divBdr>
    </w:div>
    <w:div w:id="952129557">
      <w:bodyDiv w:val="1"/>
      <w:marLeft w:val="0"/>
      <w:marRight w:val="0"/>
      <w:marTop w:val="0"/>
      <w:marBottom w:val="0"/>
      <w:divBdr>
        <w:top w:val="none" w:sz="0" w:space="0" w:color="auto"/>
        <w:left w:val="none" w:sz="0" w:space="0" w:color="auto"/>
        <w:bottom w:val="none" w:sz="0" w:space="0" w:color="auto"/>
        <w:right w:val="none" w:sz="0" w:space="0" w:color="auto"/>
      </w:divBdr>
      <w:divsChild>
        <w:div w:id="1455633732">
          <w:marLeft w:val="480"/>
          <w:marRight w:val="0"/>
          <w:marTop w:val="0"/>
          <w:marBottom w:val="0"/>
          <w:divBdr>
            <w:top w:val="none" w:sz="0" w:space="0" w:color="auto"/>
            <w:left w:val="none" w:sz="0" w:space="0" w:color="auto"/>
            <w:bottom w:val="none" w:sz="0" w:space="0" w:color="auto"/>
            <w:right w:val="none" w:sz="0" w:space="0" w:color="auto"/>
          </w:divBdr>
        </w:div>
        <w:div w:id="2055424733">
          <w:marLeft w:val="480"/>
          <w:marRight w:val="0"/>
          <w:marTop w:val="0"/>
          <w:marBottom w:val="0"/>
          <w:divBdr>
            <w:top w:val="none" w:sz="0" w:space="0" w:color="auto"/>
            <w:left w:val="none" w:sz="0" w:space="0" w:color="auto"/>
            <w:bottom w:val="none" w:sz="0" w:space="0" w:color="auto"/>
            <w:right w:val="none" w:sz="0" w:space="0" w:color="auto"/>
          </w:divBdr>
        </w:div>
        <w:div w:id="250436498">
          <w:marLeft w:val="480"/>
          <w:marRight w:val="0"/>
          <w:marTop w:val="0"/>
          <w:marBottom w:val="0"/>
          <w:divBdr>
            <w:top w:val="none" w:sz="0" w:space="0" w:color="auto"/>
            <w:left w:val="none" w:sz="0" w:space="0" w:color="auto"/>
            <w:bottom w:val="none" w:sz="0" w:space="0" w:color="auto"/>
            <w:right w:val="none" w:sz="0" w:space="0" w:color="auto"/>
          </w:divBdr>
        </w:div>
        <w:div w:id="425003023">
          <w:marLeft w:val="480"/>
          <w:marRight w:val="0"/>
          <w:marTop w:val="0"/>
          <w:marBottom w:val="0"/>
          <w:divBdr>
            <w:top w:val="none" w:sz="0" w:space="0" w:color="auto"/>
            <w:left w:val="none" w:sz="0" w:space="0" w:color="auto"/>
            <w:bottom w:val="none" w:sz="0" w:space="0" w:color="auto"/>
            <w:right w:val="none" w:sz="0" w:space="0" w:color="auto"/>
          </w:divBdr>
        </w:div>
        <w:div w:id="577323088">
          <w:marLeft w:val="480"/>
          <w:marRight w:val="0"/>
          <w:marTop w:val="0"/>
          <w:marBottom w:val="0"/>
          <w:divBdr>
            <w:top w:val="none" w:sz="0" w:space="0" w:color="auto"/>
            <w:left w:val="none" w:sz="0" w:space="0" w:color="auto"/>
            <w:bottom w:val="none" w:sz="0" w:space="0" w:color="auto"/>
            <w:right w:val="none" w:sz="0" w:space="0" w:color="auto"/>
          </w:divBdr>
        </w:div>
        <w:div w:id="1789855875">
          <w:marLeft w:val="480"/>
          <w:marRight w:val="0"/>
          <w:marTop w:val="0"/>
          <w:marBottom w:val="0"/>
          <w:divBdr>
            <w:top w:val="none" w:sz="0" w:space="0" w:color="auto"/>
            <w:left w:val="none" w:sz="0" w:space="0" w:color="auto"/>
            <w:bottom w:val="none" w:sz="0" w:space="0" w:color="auto"/>
            <w:right w:val="none" w:sz="0" w:space="0" w:color="auto"/>
          </w:divBdr>
        </w:div>
        <w:div w:id="123542118">
          <w:marLeft w:val="480"/>
          <w:marRight w:val="0"/>
          <w:marTop w:val="0"/>
          <w:marBottom w:val="0"/>
          <w:divBdr>
            <w:top w:val="none" w:sz="0" w:space="0" w:color="auto"/>
            <w:left w:val="none" w:sz="0" w:space="0" w:color="auto"/>
            <w:bottom w:val="none" w:sz="0" w:space="0" w:color="auto"/>
            <w:right w:val="none" w:sz="0" w:space="0" w:color="auto"/>
          </w:divBdr>
        </w:div>
        <w:div w:id="1278870460">
          <w:marLeft w:val="480"/>
          <w:marRight w:val="0"/>
          <w:marTop w:val="0"/>
          <w:marBottom w:val="0"/>
          <w:divBdr>
            <w:top w:val="none" w:sz="0" w:space="0" w:color="auto"/>
            <w:left w:val="none" w:sz="0" w:space="0" w:color="auto"/>
            <w:bottom w:val="none" w:sz="0" w:space="0" w:color="auto"/>
            <w:right w:val="none" w:sz="0" w:space="0" w:color="auto"/>
          </w:divBdr>
        </w:div>
        <w:div w:id="1043990209">
          <w:marLeft w:val="480"/>
          <w:marRight w:val="0"/>
          <w:marTop w:val="0"/>
          <w:marBottom w:val="0"/>
          <w:divBdr>
            <w:top w:val="none" w:sz="0" w:space="0" w:color="auto"/>
            <w:left w:val="none" w:sz="0" w:space="0" w:color="auto"/>
            <w:bottom w:val="none" w:sz="0" w:space="0" w:color="auto"/>
            <w:right w:val="none" w:sz="0" w:space="0" w:color="auto"/>
          </w:divBdr>
        </w:div>
        <w:div w:id="637338563">
          <w:marLeft w:val="480"/>
          <w:marRight w:val="0"/>
          <w:marTop w:val="0"/>
          <w:marBottom w:val="0"/>
          <w:divBdr>
            <w:top w:val="none" w:sz="0" w:space="0" w:color="auto"/>
            <w:left w:val="none" w:sz="0" w:space="0" w:color="auto"/>
            <w:bottom w:val="none" w:sz="0" w:space="0" w:color="auto"/>
            <w:right w:val="none" w:sz="0" w:space="0" w:color="auto"/>
          </w:divBdr>
        </w:div>
        <w:div w:id="1621954173">
          <w:marLeft w:val="480"/>
          <w:marRight w:val="0"/>
          <w:marTop w:val="0"/>
          <w:marBottom w:val="0"/>
          <w:divBdr>
            <w:top w:val="none" w:sz="0" w:space="0" w:color="auto"/>
            <w:left w:val="none" w:sz="0" w:space="0" w:color="auto"/>
            <w:bottom w:val="none" w:sz="0" w:space="0" w:color="auto"/>
            <w:right w:val="none" w:sz="0" w:space="0" w:color="auto"/>
          </w:divBdr>
        </w:div>
        <w:div w:id="1404182130">
          <w:marLeft w:val="480"/>
          <w:marRight w:val="0"/>
          <w:marTop w:val="0"/>
          <w:marBottom w:val="0"/>
          <w:divBdr>
            <w:top w:val="none" w:sz="0" w:space="0" w:color="auto"/>
            <w:left w:val="none" w:sz="0" w:space="0" w:color="auto"/>
            <w:bottom w:val="none" w:sz="0" w:space="0" w:color="auto"/>
            <w:right w:val="none" w:sz="0" w:space="0" w:color="auto"/>
          </w:divBdr>
        </w:div>
        <w:div w:id="393435250">
          <w:marLeft w:val="480"/>
          <w:marRight w:val="0"/>
          <w:marTop w:val="0"/>
          <w:marBottom w:val="0"/>
          <w:divBdr>
            <w:top w:val="none" w:sz="0" w:space="0" w:color="auto"/>
            <w:left w:val="none" w:sz="0" w:space="0" w:color="auto"/>
            <w:bottom w:val="none" w:sz="0" w:space="0" w:color="auto"/>
            <w:right w:val="none" w:sz="0" w:space="0" w:color="auto"/>
          </w:divBdr>
        </w:div>
      </w:divsChild>
    </w:div>
    <w:div w:id="952173259">
      <w:bodyDiv w:val="1"/>
      <w:marLeft w:val="0"/>
      <w:marRight w:val="0"/>
      <w:marTop w:val="0"/>
      <w:marBottom w:val="0"/>
      <w:divBdr>
        <w:top w:val="none" w:sz="0" w:space="0" w:color="auto"/>
        <w:left w:val="none" w:sz="0" w:space="0" w:color="auto"/>
        <w:bottom w:val="none" w:sz="0" w:space="0" w:color="auto"/>
        <w:right w:val="none" w:sz="0" w:space="0" w:color="auto"/>
      </w:divBdr>
    </w:div>
    <w:div w:id="952247878">
      <w:bodyDiv w:val="1"/>
      <w:marLeft w:val="0"/>
      <w:marRight w:val="0"/>
      <w:marTop w:val="0"/>
      <w:marBottom w:val="0"/>
      <w:divBdr>
        <w:top w:val="none" w:sz="0" w:space="0" w:color="auto"/>
        <w:left w:val="none" w:sz="0" w:space="0" w:color="auto"/>
        <w:bottom w:val="none" w:sz="0" w:space="0" w:color="auto"/>
        <w:right w:val="none" w:sz="0" w:space="0" w:color="auto"/>
      </w:divBdr>
    </w:div>
    <w:div w:id="952513028">
      <w:bodyDiv w:val="1"/>
      <w:marLeft w:val="0"/>
      <w:marRight w:val="0"/>
      <w:marTop w:val="0"/>
      <w:marBottom w:val="0"/>
      <w:divBdr>
        <w:top w:val="none" w:sz="0" w:space="0" w:color="auto"/>
        <w:left w:val="none" w:sz="0" w:space="0" w:color="auto"/>
        <w:bottom w:val="none" w:sz="0" w:space="0" w:color="auto"/>
        <w:right w:val="none" w:sz="0" w:space="0" w:color="auto"/>
      </w:divBdr>
    </w:div>
    <w:div w:id="952711791">
      <w:bodyDiv w:val="1"/>
      <w:marLeft w:val="0"/>
      <w:marRight w:val="0"/>
      <w:marTop w:val="0"/>
      <w:marBottom w:val="0"/>
      <w:divBdr>
        <w:top w:val="none" w:sz="0" w:space="0" w:color="auto"/>
        <w:left w:val="none" w:sz="0" w:space="0" w:color="auto"/>
        <w:bottom w:val="none" w:sz="0" w:space="0" w:color="auto"/>
        <w:right w:val="none" w:sz="0" w:space="0" w:color="auto"/>
      </w:divBdr>
    </w:div>
    <w:div w:id="953681188">
      <w:bodyDiv w:val="1"/>
      <w:marLeft w:val="0"/>
      <w:marRight w:val="0"/>
      <w:marTop w:val="0"/>
      <w:marBottom w:val="0"/>
      <w:divBdr>
        <w:top w:val="none" w:sz="0" w:space="0" w:color="auto"/>
        <w:left w:val="none" w:sz="0" w:space="0" w:color="auto"/>
        <w:bottom w:val="none" w:sz="0" w:space="0" w:color="auto"/>
        <w:right w:val="none" w:sz="0" w:space="0" w:color="auto"/>
      </w:divBdr>
      <w:divsChild>
        <w:div w:id="1815681344">
          <w:marLeft w:val="480"/>
          <w:marRight w:val="0"/>
          <w:marTop w:val="0"/>
          <w:marBottom w:val="0"/>
          <w:divBdr>
            <w:top w:val="none" w:sz="0" w:space="0" w:color="auto"/>
            <w:left w:val="none" w:sz="0" w:space="0" w:color="auto"/>
            <w:bottom w:val="none" w:sz="0" w:space="0" w:color="auto"/>
            <w:right w:val="none" w:sz="0" w:space="0" w:color="auto"/>
          </w:divBdr>
          <w:divsChild>
            <w:div w:id="1267810159">
              <w:marLeft w:val="0"/>
              <w:marRight w:val="0"/>
              <w:marTop w:val="0"/>
              <w:marBottom w:val="0"/>
              <w:divBdr>
                <w:top w:val="none" w:sz="0" w:space="0" w:color="auto"/>
                <w:left w:val="none" w:sz="0" w:space="0" w:color="auto"/>
                <w:bottom w:val="none" w:sz="0" w:space="0" w:color="auto"/>
                <w:right w:val="none" w:sz="0" w:space="0" w:color="auto"/>
              </w:divBdr>
              <w:divsChild>
                <w:div w:id="464011808">
                  <w:marLeft w:val="480"/>
                  <w:marRight w:val="0"/>
                  <w:marTop w:val="0"/>
                  <w:marBottom w:val="0"/>
                  <w:divBdr>
                    <w:top w:val="none" w:sz="0" w:space="0" w:color="auto"/>
                    <w:left w:val="none" w:sz="0" w:space="0" w:color="auto"/>
                    <w:bottom w:val="none" w:sz="0" w:space="0" w:color="auto"/>
                    <w:right w:val="none" w:sz="0" w:space="0" w:color="auto"/>
                  </w:divBdr>
                </w:div>
                <w:div w:id="1510094922">
                  <w:marLeft w:val="480"/>
                  <w:marRight w:val="0"/>
                  <w:marTop w:val="0"/>
                  <w:marBottom w:val="0"/>
                  <w:divBdr>
                    <w:top w:val="none" w:sz="0" w:space="0" w:color="auto"/>
                    <w:left w:val="none" w:sz="0" w:space="0" w:color="auto"/>
                    <w:bottom w:val="none" w:sz="0" w:space="0" w:color="auto"/>
                    <w:right w:val="none" w:sz="0" w:space="0" w:color="auto"/>
                  </w:divBdr>
                </w:div>
                <w:div w:id="336618211">
                  <w:marLeft w:val="480"/>
                  <w:marRight w:val="0"/>
                  <w:marTop w:val="0"/>
                  <w:marBottom w:val="0"/>
                  <w:divBdr>
                    <w:top w:val="none" w:sz="0" w:space="0" w:color="auto"/>
                    <w:left w:val="none" w:sz="0" w:space="0" w:color="auto"/>
                    <w:bottom w:val="none" w:sz="0" w:space="0" w:color="auto"/>
                    <w:right w:val="none" w:sz="0" w:space="0" w:color="auto"/>
                  </w:divBdr>
                </w:div>
                <w:div w:id="1129786717">
                  <w:marLeft w:val="480"/>
                  <w:marRight w:val="0"/>
                  <w:marTop w:val="0"/>
                  <w:marBottom w:val="0"/>
                  <w:divBdr>
                    <w:top w:val="none" w:sz="0" w:space="0" w:color="auto"/>
                    <w:left w:val="none" w:sz="0" w:space="0" w:color="auto"/>
                    <w:bottom w:val="none" w:sz="0" w:space="0" w:color="auto"/>
                    <w:right w:val="none" w:sz="0" w:space="0" w:color="auto"/>
                  </w:divBdr>
                </w:div>
                <w:div w:id="1512917504">
                  <w:marLeft w:val="480"/>
                  <w:marRight w:val="0"/>
                  <w:marTop w:val="0"/>
                  <w:marBottom w:val="0"/>
                  <w:divBdr>
                    <w:top w:val="none" w:sz="0" w:space="0" w:color="auto"/>
                    <w:left w:val="none" w:sz="0" w:space="0" w:color="auto"/>
                    <w:bottom w:val="none" w:sz="0" w:space="0" w:color="auto"/>
                    <w:right w:val="none" w:sz="0" w:space="0" w:color="auto"/>
                  </w:divBdr>
                </w:div>
                <w:div w:id="68188550">
                  <w:marLeft w:val="480"/>
                  <w:marRight w:val="0"/>
                  <w:marTop w:val="0"/>
                  <w:marBottom w:val="0"/>
                  <w:divBdr>
                    <w:top w:val="none" w:sz="0" w:space="0" w:color="auto"/>
                    <w:left w:val="none" w:sz="0" w:space="0" w:color="auto"/>
                    <w:bottom w:val="none" w:sz="0" w:space="0" w:color="auto"/>
                    <w:right w:val="none" w:sz="0" w:space="0" w:color="auto"/>
                  </w:divBdr>
                </w:div>
                <w:div w:id="610821881">
                  <w:marLeft w:val="480"/>
                  <w:marRight w:val="0"/>
                  <w:marTop w:val="0"/>
                  <w:marBottom w:val="0"/>
                  <w:divBdr>
                    <w:top w:val="none" w:sz="0" w:space="0" w:color="auto"/>
                    <w:left w:val="none" w:sz="0" w:space="0" w:color="auto"/>
                    <w:bottom w:val="none" w:sz="0" w:space="0" w:color="auto"/>
                    <w:right w:val="none" w:sz="0" w:space="0" w:color="auto"/>
                  </w:divBdr>
                </w:div>
                <w:div w:id="1932160636">
                  <w:marLeft w:val="480"/>
                  <w:marRight w:val="0"/>
                  <w:marTop w:val="0"/>
                  <w:marBottom w:val="0"/>
                  <w:divBdr>
                    <w:top w:val="none" w:sz="0" w:space="0" w:color="auto"/>
                    <w:left w:val="none" w:sz="0" w:space="0" w:color="auto"/>
                    <w:bottom w:val="none" w:sz="0" w:space="0" w:color="auto"/>
                    <w:right w:val="none" w:sz="0" w:space="0" w:color="auto"/>
                  </w:divBdr>
                </w:div>
                <w:div w:id="846360717">
                  <w:marLeft w:val="480"/>
                  <w:marRight w:val="0"/>
                  <w:marTop w:val="0"/>
                  <w:marBottom w:val="0"/>
                  <w:divBdr>
                    <w:top w:val="none" w:sz="0" w:space="0" w:color="auto"/>
                    <w:left w:val="none" w:sz="0" w:space="0" w:color="auto"/>
                    <w:bottom w:val="none" w:sz="0" w:space="0" w:color="auto"/>
                    <w:right w:val="none" w:sz="0" w:space="0" w:color="auto"/>
                  </w:divBdr>
                </w:div>
                <w:div w:id="1815371487">
                  <w:marLeft w:val="480"/>
                  <w:marRight w:val="0"/>
                  <w:marTop w:val="0"/>
                  <w:marBottom w:val="0"/>
                  <w:divBdr>
                    <w:top w:val="none" w:sz="0" w:space="0" w:color="auto"/>
                    <w:left w:val="none" w:sz="0" w:space="0" w:color="auto"/>
                    <w:bottom w:val="none" w:sz="0" w:space="0" w:color="auto"/>
                    <w:right w:val="none" w:sz="0" w:space="0" w:color="auto"/>
                  </w:divBdr>
                </w:div>
                <w:div w:id="941642159">
                  <w:marLeft w:val="480"/>
                  <w:marRight w:val="0"/>
                  <w:marTop w:val="0"/>
                  <w:marBottom w:val="0"/>
                  <w:divBdr>
                    <w:top w:val="none" w:sz="0" w:space="0" w:color="auto"/>
                    <w:left w:val="none" w:sz="0" w:space="0" w:color="auto"/>
                    <w:bottom w:val="none" w:sz="0" w:space="0" w:color="auto"/>
                    <w:right w:val="none" w:sz="0" w:space="0" w:color="auto"/>
                  </w:divBdr>
                </w:div>
                <w:div w:id="1026442579">
                  <w:marLeft w:val="480"/>
                  <w:marRight w:val="0"/>
                  <w:marTop w:val="0"/>
                  <w:marBottom w:val="0"/>
                  <w:divBdr>
                    <w:top w:val="none" w:sz="0" w:space="0" w:color="auto"/>
                    <w:left w:val="none" w:sz="0" w:space="0" w:color="auto"/>
                    <w:bottom w:val="none" w:sz="0" w:space="0" w:color="auto"/>
                    <w:right w:val="none" w:sz="0" w:space="0" w:color="auto"/>
                  </w:divBdr>
                </w:div>
                <w:div w:id="640772490">
                  <w:marLeft w:val="480"/>
                  <w:marRight w:val="0"/>
                  <w:marTop w:val="0"/>
                  <w:marBottom w:val="0"/>
                  <w:divBdr>
                    <w:top w:val="none" w:sz="0" w:space="0" w:color="auto"/>
                    <w:left w:val="none" w:sz="0" w:space="0" w:color="auto"/>
                    <w:bottom w:val="none" w:sz="0" w:space="0" w:color="auto"/>
                    <w:right w:val="none" w:sz="0" w:space="0" w:color="auto"/>
                  </w:divBdr>
                </w:div>
                <w:div w:id="1792086617">
                  <w:marLeft w:val="480"/>
                  <w:marRight w:val="0"/>
                  <w:marTop w:val="0"/>
                  <w:marBottom w:val="0"/>
                  <w:divBdr>
                    <w:top w:val="none" w:sz="0" w:space="0" w:color="auto"/>
                    <w:left w:val="none" w:sz="0" w:space="0" w:color="auto"/>
                    <w:bottom w:val="none" w:sz="0" w:space="0" w:color="auto"/>
                    <w:right w:val="none" w:sz="0" w:space="0" w:color="auto"/>
                  </w:divBdr>
                </w:div>
                <w:div w:id="2121100999">
                  <w:marLeft w:val="480"/>
                  <w:marRight w:val="0"/>
                  <w:marTop w:val="0"/>
                  <w:marBottom w:val="0"/>
                  <w:divBdr>
                    <w:top w:val="none" w:sz="0" w:space="0" w:color="auto"/>
                    <w:left w:val="none" w:sz="0" w:space="0" w:color="auto"/>
                    <w:bottom w:val="none" w:sz="0" w:space="0" w:color="auto"/>
                    <w:right w:val="none" w:sz="0" w:space="0" w:color="auto"/>
                  </w:divBdr>
                </w:div>
                <w:div w:id="2012369644">
                  <w:marLeft w:val="480"/>
                  <w:marRight w:val="0"/>
                  <w:marTop w:val="0"/>
                  <w:marBottom w:val="0"/>
                  <w:divBdr>
                    <w:top w:val="none" w:sz="0" w:space="0" w:color="auto"/>
                    <w:left w:val="none" w:sz="0" w:space="0" w:color="auto"/>
                    <w:bottom w:val="none" w:sz="0" w:space="0" w:color="auto"/>
                    <w:right w:val="none" w:sz="0" w:space="0" w:color="auto"/>
                  </w:divBdr>
                </w:div>
                <w:div w:id="896084608">
                  <w:marLeft w:val="480"/>
                  <w:marRight w:val="0"/>
                  <w:marTop w:val="0"/>
                  <w:marBottom w:val="0"/>
                  <w:divBdr>
                    <w:top w:val="none" w:sz="0" w:space="0" w:color="auto"/>
                    <w:left w:val="none" w:sz="0" w:space="0" w:color="auto"/>
                    <w:bottom w:val="none" w:sz="0" w:space="0" w:color="auto"/>
                    <w:right w:val="none" w:sz="0" w:space="0" w:color="auto"/>
                  </w:divBdr>
                </w:div>
                <w:div w:id="256404872">
                  <w:marLeft w:val="480"/>
                  <w:marRight w:val="0"/>
                  <w:marTop w:val="0"/>
                  <w:marBottom w:val="0"/>
                  <w:divBdr>
                    <w:top w:val="none" w:sz="0" w:space="0" w:color="auto"/>
                    <w:left w:val="none" w:sz="0" w:space="0" w:color="auto"/>
                    <w:bottom w:val="none" w:sz="0" w:space="0" w:color="auto"/>
                    <w:right w:val="none" w:sz="0" w:space="0" w:color="auto"/>
                  </w:divBdr>
                </w:div>
                <w:div w:id="731856639">
                  <w:marLeft w:val="480"/>
                  <w:marRight w:val="0"/>
                  <w:marTop w:val="0"/>
                  <w:marBottom w:val="0"/>
                  <w:divBdr>
                    <w:top w:val="none" w:sz="0" w:space="0" w:color="auto"/>
                    <w:left w:val="none" w:sz="0" w:space="0" w:color="auto"/>
                    <w:bottom w:val="none" w:sz="0" w:space="0" w:color="auto"/>
                    <w:right w:val="none" w:sz="0" w:space="0" w:color="auto"/>
                  </w:divBdr>
                </w:div>
                <w:div w:id="1537348739">
                  <w:marLeft w:val="480"/>
                  <w:marRight w:val="0"/>
                  <w:marTop w:val="0"/>
                  <w:marBottom w:val="0"/>
                  <w:divBdr>
                    <w:top w:val="none" w:sz="0" w:space="0" w:color="auto"/>
                    <w:left w:val="none" w:sz="0" w:space="0" w:color="auto"/>
                    <w:bottom w:val="none" w:sz="0" w:space="0" w:color="auto"/>
                    <w:right w:val="none" w:sz="0" w:space="0" w:color="auto"/>
                  </w:divBdr>
                </w:div>
                <w:div w:id="2081251968">
                  <w:marLeft w:val="480"/>
                  <w:marRight w:val="0"/>
                  <w:marTop w:val="0"/>
                  <w:marBottom w:val="0"/>
                  <w:divBdr>
                    <w:top w:val="none" w:sz="0" w:space="0" w:color="auto"/>
                    <w:left w:val="none" w:sz="0" w:space="0" w:color="auto"/>
                    <w:bottom w:val="none" w:sz="0" w:space="0" w:color="auto"/>
                    <w:right w:val="none" w:sz="0" w:space="0" w:color="auto"/>
                  </w:divBdr>
                </w:div>
                <w:div w:id="1837650480">
                  <w:marLeft w:val="480"/>
                  <w:marRight w:val="0"/>
                  <w:marTop w:val="0"/>
                  <w:marBottom w:val="0"/>
                  <w:divBdr>
                    <w:top w:val="none" w:sz="0" w:space="0" w:color="auto"/>
                    <w:left w:val="none" w:sz="0" w:space="0" w:color="auto"/>
                    <w:bottom w:val="none" w:sz="0" w:space="0" w:color="auto"/>
                    <w:right w:val="none" w:sz="0" w:space="0" w:color="auto"/>
                  </w:divBdr>
                </w:div>
                <w:div w:id="674920014">
                  <w:marLeft w:val="480"/>
                  <w:marRight w:val="0"/>
                  <w:marTop w:val="0"/>
                  <w:marBottom w:val="0"/>
                  <w:divBdr>
                    <w:top w:val="none" w:sz="0" w:space="0" w:color="auto"/>
                    <w:left w:val="none" w:sz="0" w:space="0" w:color="auto"/>
                    <w:bottom w:val="none" w:sz="0" w:space="0" w:color="auto"/>
                    <w:right w:val="none" w:sz="0" w:space="0" w:color="auto"/>
                  </w:divBdr>
                </w:div>
                <w:div w:id="906837582">
                  <w:marLeft w:val="480"/>
                  <w:marRight w:val="0"/>
                  <w:marTop w:val="0"/>
                  <w:marBottom w:val="0"/>
                  <w:divBdr>
                    <w:top w:val="none" w:sz="0" w:space="0" w:color="auto"/>
                    <w:left w:val="none" w:sz="0" w:space="0" w:color="auto"/>
                    <w:bottom w:val="none" w:sz="0" w:space="0" w:color="auto"/>
                    <w:right w:val="none" w:sz="0" w:space="0" w:color="auto"/>
                  </w:divBdr>
                </w:div>
                <w:div w:id="1270548012">
                  <w:marLeft w:val="480"/>
                  <w:marRight w:val="0"/>
                  <w:marTop w:val="0"/>
                  <w:marBottom w:val="0"/>
                  <w:divBdr>
                    <w:top w:val="none" w:sz="0" w:space="0" w:color="auto"/>
                    <w:left w:val="none" w:sz="0" w:space="0" w:color="auto"/>
                    <w:bottom w:val="none" w:sz="0" w:space="0" w:color="auto"/>
                    <w:right w:val="none" w:sz="0" w:space="0" w:color="auto"/>
                  </w:divBdr>
                </w:div>
                <w:div w:id="1635019435">
                  <w:marLeft w:val="480"/>
                  <w:marRight w:val="0"/>
                  <w:marTop w:val="0"/>
                  <w:marBottom w:val="0"/>
                  <w:divBdr>
                    <w:top w:val="none" w:sz="0" w:space="0" w:color="auto"/>
                    <w:left w:val="none" w:sz="0" w:space="0" w:color="auto"/>
                    <w:bottom w:val="none" w:sz="0" w:space="0" w:color="auto"/>
                    <w:right w:val="none" w:sz="0" w:space="0" w:color="auto"/>
                  </w:divBdr>
                </w:div>
              </w:divsChild>
            </w:div>
            <w:div w:id="999388137">
              <w:marLeft w:val="0"/>
              <w:marRight w:val="0"/>
              <w:marTop w:val="0"/>
              <w:marBottom w:val="0"/>
              <w:divBdr>
                <w:top w:val="none" w:sz="0" w:space="0" w:color="auto"/>
                <w:left w:val="none" w:sz="0" w:space="0" w:color="auto"/>
                <w:bottom w:val="none" w:sz="0" w:space="0" w:color="auto"/>
                <w:right w:val="none" w:sz="0" w:space="0" w:color="auto"/>
              </w:divBdr>
              <w:divsChild>
                <w:div w:id="1497498461">
                  <w:marLeft w:val="480"/>
                  <w:marRight w:val="0"/>
                  <w:marTop w:val="0"/>
                  <w:marBottom w:val="0"/>
                  <w:divBdr>
                    <w:top w:val="none" w:sz="0" w:space="0" w:color="auto"/>
                    <w:left w:val="none" w:sz="0" w:space="0" w:color="auto"/>
                    <w:bottom w:val="none" w:sz="0" w:space="0" w:color="auto"/>
                    <w:right w:val="none" w:sz="0" w:space="0" w:color="auto"/>
                  </w:divBdr>
                </w:div>
                <w:div w:id="538202263">
                  <w:marLeft w:val="480"/>
                  <w:marRight w:val="0"/>
                  <w:marTop w:val="0"/>
                  <w:marBottom w:val="0"/>
                  <w:divBdr>
                    <w:top w:val="none" w:sz="0" w:space="0" w:color="auto"/>
                    <w:left w:val="none" w:sz="0" w:space="0" w:color="auto"/>
                    <w:bottom w:val="none" w:sz="0" w:space="0" w:color="auto"/>
                    <w:right w:val="none" w:sz="0" w:space="0" w:color="auto"/>
                  </w:divBdr>
                </w:div>
                <w:div w:id="1552500723">
                  <w:marLeft w:val="480"/>
                  <w:marRight w:val="0"/>
                  <w:marTop w:val="0"/>
                  <w:marBottom w:val="0"/>
                  <w:divBdr>
                    <w:top w:val="none" w:sz="0" w:space="0" w:color="auto"/>
                    <w:left w:val="none" w:sz="0" w:space="0" w:color="auto"/>
                    <w:bottom w:val="none" w:sz="0" w:space="0" w:color="auto"/>
                    <w:right w:val="none" w:sz="0" w:space="0" w:color="auto"/>
                  </w:divBdr>
                </w:div>
                <w:div w:id="1576432633">
                  <w:marLeft w:val="480"/>
                  <w:marRight w:val="0"/>
                  <w:marTop w:val="0"/>
                  <w:marBottom w:val="0"/>
                  <w:divBdr>
                    <w:top w:val="none" w:sz="0" w:space="0" w:color="auto"/>
                    <w:left w:val="none" w:sz="0" w:space="0" w:color="auto"/>
                    <w:bottom w:val="none" w:sz="0" w:space="0" w:color="auto"/>
                    <w:right w:val="none" w:sz="0" w:space="0" w:color="auto"/>
                  </w:divBdr>
                </w:div>
                <w:div w:id="1001588726">
                  <w:marLeft w:val="480"/>
                  <w:marRight w:val="0"/>
                  <w:marTop w:val="0"/>
                  <w:marBottom w:val="0"/>
                  <w:divBdr>
                    <w:top w:val="none" w:sz="0" w:space="0" w:color="auto"/>
                    <w:left w:val="none" w:sz="0" w:space="0" w:color="auto"/>
                    <w:bottom w:val="none" w:sz="0" w:space="0" w:color="auto"/>
                    <w:right w:val="none" w:sz="0" w:space="0" w:color="auto"/>
                  </w:divBdr>
                </w:div>
                <w:div w:id="2070613072">
                  <w:marLeft w:val="480"/>
                  <w:marRight w:val="0"/>
                  <w:marTop w:val="0"/>
                  <w:marBottom w:val="0"/>
                  <w:divBdr>
                    <w:top w:val="none" w:sz="0" w:space="0" w:color="auto"/>
                    <w:left w:val="none" w:sz="0" w:space="0" w:color="auto"/>
                    <w:bottom w:val="none" w:sz="0" w:space="0" w:color="auto"/>
                    <w:right w:val="none" w:sz="0" w:space="0" w:color="auto"/>
                  </w:divBdr>
                </w:div>
                <w:div w:id="1944265210">
                  <w:marLeft w:val="480"/>
                  <w:marRight w:val="0"/>
                  <w:marTop w:val="0"/>
                  <w:marBottom w:val="0"/>
                  <w:divBdr>
                    <w:top w:val="none" w:sz="0" w:space="0" w:color="auto"/>
                    <w:left w:val="none" w:sz="0" w:space="0" w:color="auto"/>
                    <w:bottom w:val="none" w:sz="0" w:space="0" w:color="auto"/>
                    <w:right w:val="none" w:sz="0" w:space="0" w:color="auto"/>
                  </w:divBdr>
                </w:div>
                <w:div w:id="117839219">
                  <w:marLeft w:val="480"/>
                  <w:marRight w:val="0"/>
                  <w:marTop w:val="0"/>
                  <w:marBottom w:val="0"/>
                  <w:divBdr>
                    <w:top w:val="none" w:sz="0" w:space="0" w:color="auto"/>
                    <w:left w:val="none" w:sz="0" w:space="0" w:color="auto"/>
                    <w:bottom w:val="none" w:sz="0" w:space="0" w:color="auto"/>
                    <w:right w:val="none" w:sz="0" w:space="0" w:color="auto"/>
                  </w:divBdr>
                </w:div>
                <w:div w:id="1510169640">
                  <w:marLeft w:val="480"/>
                  <w:marRight w:val="0"/>
                  <w:marTop w:val="0"/>
                  <w:marBottom w:val="0"/>
                  <w:divBdr>
                    <w:top w:val="none" w:sz="0" w:space="0" w:color="auto"/>
                    <w:left w:val="none" w:sz="0" w:space="0" w:color="auto"/>
                    <w:bottom w:val="none" w:sz="0" w:space="0" w:color="auto"/>
                    <w:right w:val="none" w:sz="0" w:space="0" w:color="auto"/>
                  </w:divBdr>
                </w:div>
                <w:div w:id="173882751">
                  <w:marLeft w:val="480"/>
                  <w:marRight w:val="0"/>
                  <w:marTop w:val="0"/>
                  <w:marBottom w:val="0"/>
                  <w:divBdr>
                    <w:top w:val="none" w:sz="0" w:space="0" w:color="auto"/>
                    <w:left w:val="none" w:sz="0" w:space="0" w:color="auto"/>
                    <w:bottom w:val="none" w:sz="0" w:space="0" w:color="auto"/>
                    <w:right w:val="none" w:sz="0" w:space="0" w:color="auto"/>
                  </w:divBdr>
                </w:div>
                <w:div w:id="1435830173">
                  <w:marLeft w:val="480"/>
                  <w:marRight w:val="0"/>
                  <w:marTop w:val="0"/>
                  <w:marBottom w:val="0"/>
                  <w:divBdr>
                    <w:top w:val="none" w:sz="0" w:space="0" w:color="auto"/>
                    <w:left w:val="none" w:sz="0" w:space="0" w:color="auto"/>
                    <w:bottom w:val="none" w:sz="0" w:space="0" w:color="auto"/>
                    <w:right w:val="none" w:sz="0" w:space="0" w:color="auto"/>
                  </w:divBdr>
                </w:div>
                <w:div w:id="659964445">
                  <w:marLeft w:val="480"/>
                  <w:marRight w:val="0"/>
                  <w:marTop w:val="0"/>
                  <w:marBottom w:val="0"/>
                  <w:divBdr>
                    <w:top w:val="none" w:sz="0" w:space="0" w:color="auto"/>
                    <w:left w:val="none" w:sz="0" w:space="0" w:color="auto"/>
                    <w:bottom w:val="none" w:sz="0" w:space="0" w:color="auto"/>
                    <w:right w:val="none" w:sz="0" w:space="0" w:color="auto"/>
                  </w:divBdr>
                </w:div>
                <w:div w:id="1620529056">
                  <w:marLeft w:val="480"/>
                  <w:marRight w:val="0"/>
                  <w:marTop w:val="0"/>
                  <w:marBottom w:val="0"/>
                  <w:divBdr>
                    <w:top w:val="none" w:sz="0" w:space="0" w:color="auto"/>
                    <w:left w:val="none" w:sz="0" w:space="0" w:color="auto"/>
                    <w:bottom w:val="none" w:sz="0" w:space="0" w:color="auto"/>
                    <w:right w:val="none" w:sz="0" w:space="0" w:color="auto"/>
                  </w:divBdr>
                </w:div>
                <w:div w:id="1160929690">
                  <w:marLeft w:val="480"/>
                  <w:marRight w:val="0"/>
                  <w:marTop w:val="0"/>
                  <w:marBottom w:val="0"/>
                  <w:divBdr>
                    <w:top w:val="none" w:sz="0" w:space="0" w:color="auto"/>
                    <w:left w:val="none" w:sz="0" w:space="0" w:color="auto"/>
                    <w:bottom w:val="none" w:sz="0" w:space="0" w:color="auto"/>
                    <w:right w:val="none" w:sz="0" w:space="0" w:color="auto"/>
                  </w:divBdr>
                </w:div>
                <w:div w:id="1847476245">
                  <w:marLeft w:val="480"/>
                  <w:marRight w:val="0"/>
                  <w:marTop w:val="0"/>
                  <w:marBottom w:val="0"/>
                  <w:divBdr>
                    <w:top w:val="none" w:sz="0" w:space="0" w:color="auto"/>
                    <w:left w:val="none" w:sz="0" w:space="0" w:color="auto"/>
                    <w:bottom w:val="none" w:sz="0" w:space="0" w:color="auto"/>
                    <w:right w:val="none" w:sz="0" w:space="0" w:color="auto"/>
                  </w:divBdr>
                </w:div>
                <w:div w:id="2147159371">
                  <w:marLeft w:val="480"/>
                  <w:marRight w:val="0"/>
                  <w:marTop w:val="0"/>
                  <w:marBottom w:val="0"/>
                  <w:divBdr>
                    <w:top w:val="none" w:sz="0" w:space="0" w:color="auto"/>
                    <w:left w:val="none" w:sz="0" w:space="0" w:color="auto"/>
                    <w:bottom w:val="none" w:sz="0" w:space="0" w:color="auto"/>
                    <w:right w:val="none" w:sz="0" w:space="0" w:color="auto"/>
                  </w:divBdr>
                </w:div>
                <w:div w:id="170413073">
                  <w:marLeft w:val="480"/>
                  <w:marRight w:val="0"/>
                  <w:marTop w:val="0"/>
                  <w:marBottom w:val="0"/>
                  <w:divBdr>
                    <w:top w:val="none" w:sz="0" w:space="0" w:color="auto"/>
                    <w:left w:val="none" w:sz="0" w:space="0" w:color="auto"/>
                    <w:bottom w:val="none" w:sz="0" w:space="0" w:color="auto"/>
                    <w:right w:val="none" w:sz="0" w:space="0" w:color="auto"/>
                  </w:divBdr>
                </w:div>
                <w:div w:id="1121873649">
                  <w:marLeft w:val="480"/>
                  <w:marRight w:val="0"/>
                  <w:marTop w:val="0"/>
                  <w:marBottom w:val="0"/>
                  <w:divBdr>
                    <w:top w:val="none" w:sz="0" w:space="0" w:color="auto"/>
                    <w:left w:val="none" w:sz="0" w:space="0" w:color="auto"/>
                    <w:bottom w:val="none" w:sz="0" w:space="0" w:color="auto"/>
                    <w:right w:val="none" w:sz="0" w:space="0" w:color="auto"/>
                  </w:divBdr>
                </w:div>
                <w:div w:id="909729263">
                  <w:marLeft w:val="480"/>
                  <w:marRight w:val="0"/>
                  <w:marTop w:val="0"/>
                  <w:marBottom w:val="0"/>
                  <w:divBdr>
                    <w:top w:val="none" w:sz="0" w:space="0" w:color="auto"/>
                    <w:left w:val="none" w:sz="0" w:space="0" w:color="auto"/>
                    <w:bottom w:val="none" w:sz="0" w:space="0" w:color="auto"/>
                    <w:right w:val="none" w:sz="0" w:space="0" w:color="auto"/>
                  </w:divBdr>
                </w:div>
                <w:div w:id="1220821462">
                  <w:marLeft w:val="480"/>
                  <w:marRight w:val="0"/>
                  <w:marTop w:val="0"/>
                  <w:marBottom w:val="0"/>
                  <w:divBdr>
                    <w:top w:val="none" w:sz="0" w:space="0" w:color="auto"/>
                    <w:left w:val="none" w:sz="0" w:space="0" w:color="auto"/>
                    <w:bottom w:val="none" w:sz="0" w:space="0" w:color="auto"/>
                    <w:right w:val="none" w:sz="0" w:space="0" w:color="auto"/>
                  </w:divBdr>
                </w:div>
                <w:div w:id="1269459731">
                  <w:marLeft w:val="480"/>
                  <w:marRight w:val="0"/>
                  <w:marTop w:val="0"/>
                  <w:marBottom w:val="0"/>
                  <w:divBdr>
                    <w:top w:val="none" w:sz="0" w:space="0" w:color="auto"/>
                    <w:left w:val="none" w:sz="0" w:space="0" w:color="auto"/>
                    <w:bottom w:val="none" w:sz="0" w:space="0" w:color="auto"/>
                    <w:right w:val="none" w:sz="0" w:space="0" w:color="auto"/>
                  </w:divBdr>
                </w:div>
                <w:div w:id="1513564188">
                  <w:marLeft w:val="480"/>
                  <w:marRight w:val="0"/>
                  <w:marTop w:val="0"/>
                  <w:marBottom w:val="0"/>
                  <w:divBdr>
                    <w:top w:val="none" w:sz="0" w:space="0" w:color="auto"/>
                    <w:left w:val="none" w:sz="0" w:space="0" w:color="auto"/>
                    <w:bottom w:val="none" w:sz="0" w:space="0" w:color="auto"/>
                    <w:right w:val="none" w:sz="0" w:space="0" w:color="auto"/>
                  </w:divBdr>
                </w:div>
                <w:div w:id="1304264519">
                  <w:marLeft w:val="480"/>
                  <w:marRight w:val="0"/>
                  <w:marTop w:val="0"/>
                  <w:marBottom w:val="0"/>
                  <w:divBdr>
                    <w:top w:val="none" w:sz="0" w:space="0" w:color="auto"/>
                    <w:left w:val="none" w:sz="0" w:space="0" w:color="auto"/>
                    <w:bottom w:val="none" w:sz="0" w:space="0" w:color="auto"/>
                    <w:right w:val="none" w:sz="0" w:space="0" w:color="auto"/>
                  </w:divBdr>
                </w:div>
                <w:div w:id="1731344261">
                  <w:marLeft w:val="480"/>
                  <w:marRight w:val="0"/>
                  <w:marTop w:val="0"/>
                  <w:marBottom w:val="0"/>
                  <w:divBdr>
                    <w:top w:val="none" w:sz="0" w:space="0" w:color="auto"/>
                    <w:left w:val="none" w:sz="0" w:space="0" w:color="auto"/>
                    <w:bottom w:val="none" w:sz="0" w:space="0" w:color="auto"/>
                    <w:right w:val="none" w:sz="0" w:space="0" w:color="auto"/>
                  </w:divBdr>
                </w:div>
                <w:div w:id="115760740">
                  <w:marLeft w:val="480"/>
                  <w:marRight w:val="0"/>
                  <w:marTop w:val="0"/>
                  <w:marBottom w:val="0"/>
                  <w:divBdr>
                    <w:top w:val="none" w:sz="0" w:space="0" w:color="auto"/>
                    <w:left w:val="none" w:sz="0" w:space="0" w:color="auto"/>
                    <w:bottom w:val="none" w:sz="0" w:space="0" w:color="auto"/>
                    <w:right w:val="none" w:sz="0" w:space="0" w:color="auto"/>
                  </w:divBdr>
                </w:div>
              </w:divsChild>
            </w:div>
            <w:div w:id="89010990">
              <w:marLeft w:val="0"/>
              <w:marRight w:val="0"/>
              <w:marTop w:val="0"/>
              <w:marBottom w:val="0"/>
              <w:divBdr>
                <w:top w:val="none" w:sz="0" w:space="0" w:color="auto"/>
                <w:left w:val="none" w:sz="0" w:space="0" w:color="auto"/>
                <w:bottom w:val="none" w:sz="0" w:space="0" w:color="auto"/>
                <w:right w:val="none" w:sz="0" w:space="0" w:color="auto"/>
              </w:divBdr>
              <w:divsChild>
                <w:div w:id="1420902228">
                  <w:marLeft w:val="480"/>
                  <w:marRight w:val="0"/>
                  <w:marTop w:val="0"/>
                  <w:marBottom w:val="0"/>
                  <w:divBdr>
                    <w:top w:val="none" w:sz="0" w:space="0" w:color="auto"/>
                    <w:left w:val="none" w:sz="0" w:space="0" w:color="auto"/>
                    <w:bottom w:val="none" w:sz="0" w:space="0" w:color="auto"/>
                    <w:right w:val="none" w:sz="0" w:space="0" w:color="auto"/>
                  </w:divBdr>
                </w:div>
                <w:div w:id="111675665">
                  <w:marLeft w:val="480"/>
                  <w:marRight w:val="0"/>
                  <w:marTop w:val="0"/>
                  <w:marBottom w:val="0"/>
                  <w:divBdr>
                    <w:top w:val="none" w:sz="0" w:space="0" w:color="auto"/>
                    <w:left w:val="none" w:sz="0" w:space="0" w:color="auto"/>
                    <w:bottom w:val="none" w:sz="0" w:space="0" w:color="auto"/>
                    <w:right w:val="none" w:sz="0" w:space="0" w:color="auto"/>
                  </w:divBdr>
                </w:div>
                <w:div w:id="1351107079">
                  <w:marLeft w:val="480"/>
                  <w:marRight w:val="0"/>
                  <w:marTop w:val="0"/>
                  <w:marBottom w:val="0"/>
                  <w:divBdr>
                    <w:top w:val="none" w:sz="0" w:space="0" w:color="auto"/>
                    <w:left w:val="none" w:sz="0" w:space="0" w:color="auto"/>
                    <w:bottom w:val="none" w:sz="0" w:space="0" w:color="auto"/>
                    <w:right w:val="none" w:sz="0" w:space="0" w:color="auto"/>
                  </w:divBdr>
                </w:div>
                <w:div w:id="891428102">
                  <w:marLeft w:val="480"/>
                  <w:marRight w:val="0"/>
                  <w:marTop w:val="0"/>
                  <w:marBottom w:val="0"/>
                  <w:divBdr>
                    <w:top w:val="none" w:sz="0" w:space="0" w:color="auto"/>
                    <w:left w:val="none" w:sz="0" w:space="0" w:color="auto"/>
                    <w:bottom w:val="none" w:sz="0" w:space="0" w:color="auto"/>
                    <w:right w:val="none" w:sz="0" w:space="0" w:color="auto"/>
                  </w:divBdr>
                </w:div>
                <w:div w:id="240330764">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432432521">
                  <w:marLeft w:val="480"/>
                  <w:marRight w:val="0"/>
                  <w:marTop w:val="0"/>
                  <w:marBottom w:val="0"/>
                  <w:divBdr>
                    <w:top w:val="none" w:sz="0" w:space="0" w:color="auto"/>
                    <w:left w:val="none" w:sz="0" w:space="0" w:color="auto"/>
                    <w:bottom w:val="none" w:sz="0" w:space="0" w:color="auto"/>
                    <w:right w:val="none" w:sz="0" w:space="0" w:color="auto"/>
                  </w:divBdr>
                </w:div>
                <w:div w:id="747849054">
                  <w:marLeft w:val="480"/>
                  <w:marRight w:val="0"/>
                  <w:marTop w:val="0"/>
                  <w:marBottom w:val="0"/>
                  <w:divBdr>
                    <w:top w:val="none" w:sz="0" w:space="0" w:color="auto"/>
                    <w:left w:val="none" w:sz="0" w:space="0" w:color="auto"/>
                    <w:bottom w:val="none" w:sz="0" w:space="0" w:color="auto"/>
                    <w:right w:val="none" w:sz="0" w:space="0" w:color="auto"/>
                  </w:divBdr>
                </w:div>
                <w:div w:id="1138297835">
                  <w:marLeft w:val="480"/>
                  <w:marRight w:val="0"/>
                  <w:marTop w:val="0"/>
                  <w:marBottom w:val="0"/>
                  <w:divBdr>
                    <w:top w:val="none" w:sz="0" w:space="0" w:color="auto"/>
                    <w:left w:val="none" w:sz="0" w:space="0" w:color="auto"/>
                    <w:bottom w:val="none" w:sz="0" w:space="0" w:color="auto"/>
                    <w:right w:val="none" w:sz="0" w:space="0" w:color="auto"/>
                  </w:divBdr>
                </w:div>
                <w:div w:id="1235041861">
                  <w:marLeft w:val="480"/>
                  <w:marRight w:val="0"/>
                  <w:marTop w:val="0"/>
                  <w:marBottom w:val="0"/>
                  <w:divBdr>
                    <w:top w:val="none" w:sz="0" w:space="0" w:color="auto"/>
                    <w:left w:val="none" w:sz="0" w:space="0" w:color="auto"/>
                    <w:bottom w:val="none" w:sz="0" w:space="0" w:color="auto"/>
                    <w:right w:val="none" w:sz="0" w:space="0" w:color="auto"/>
                  </w:divBdr>
                </w:div>
                <w:div w:id="2069496471">
                  <w:marLeft w:val="480"/>
                  <w:marRight w:val="0"/>
                  <w:marTop w:val="0"/>
                  <w:marBottom w:val="0"/>
                  <w:divBdr>
                    <w:top w:val="none" w:sz="0" w:space="0" w:color="auto"/>
                    <w:left w:val="none" w:sz="0" w:space="0" w:color="auto"/>
                    <w:bottom w:val="none" w:sz="0" w:space="0" w:color="auto"/>
                    <w:right w:val="none" w:sz="0" w:space="0" w:color="auto"/>
                  </w:divBdr>
                </w:div>
                <w:div w:id="1847015137">
                  <w:marLeft w:val="480"/>
                  <w:marRight w:val="0"/>
                  <w:marTop w:val="0"/>
                  <w:marBottom w:val="0"/>
                  <w:divBdr>
                    <w:top w:val="none" w:sz="0" w:space="0" w:color="auto"/>
                    <w:left w:val="none" w:sz="0" w:space="0" w:color="auto"/>
                    <w:bottom w:val="none" w:sz="0" w:space="0" w:color="auto"/>
                    <w:right w:val="none" w:sz="0" w:space="0" w:color="auto"/>
                  </w:divBdr>
                </w:div>
                <w:div w:id="1579288697">
                  <w:marLeft w:val="480"/>
                  <w:marRight w:val="0"/>
                  <w:marTop w:val="0"/>
                  <w:marBottom w:val="0"/>
                  <w:divBdr>
                    <w:top w:val="none" w:sz="0" w:space="0" w:color="auto"/>
                    <w:left w:val="none" w:sz="0" w:space="0" w:color="auto"/>
                    <w:bottom w:val="none" w:sz="0" w:space="0" w:color="auto"/>
                    <w:right w:val="none" w:sz="0" w:space="0" w:color="auto"/>
                  </w:divBdr>
                </w:div>
                <w:div w:id="362707507">
                  <w:marLeft w:val="480"/>
                  <w:marRight w:val="0"/>
                  <w:marTop w:val="0"/>
                  <w:marBottom w:val="0"/>
                  <w:divBdr>
                    <w:top w:val="none" w:sz="0" w:space="0" w:color="auto"/>
                    <w:left w:val="none" w:sz="0" w:space="0" w:color="auto"/>
                    <w:bottom w:val="none" w:sz="0" w:space="0" w:color="auto"/>
                    <w:right w:val="none" w:sz="0" w:space="0" w:color="auto"/>
                  </w:divBdr>
                </w:div>
                <w:div w:id="797341047">
                  <w:marLeft w:val="480"/>
                  <w:marRight w:val="0"/>
                  <w:marTop w:val="0"/>
                  <w:marBottom w:val="0"/>
                  <w:divBdr>
                    <w:top w:val="none" w:sz="0" w:space="0" w:color="auto"/>
                    <w:left w:val="none" w:sz="0" w:space="0" w:color="auto"/>
                    <w:bottom w:val="none" w:sz="0" w:space="0" w:color="auto"/>
                    <w:right w:val="none" w:sz="0" w:space="0" w:color="auto"/>
                  </w:divBdr>
                </w:div>
                <w:div w:id="1965185361">
                  <w:marLeft w:val="480"/>
                  <w:marRight w:val="0"/>
                  <w:marTop w:val="0"/>
                  <w:marBottom w:val="0"/>
                  <w:divBdr>
                    <w:top w:val="none" w:sz="0" w:space="0" w:color="auto"/>
                    <w:left w:val="none" w:sz="0" w:space="0" w:color="auto"/>
                    <w:bottom w:val="none" w:sz="0" w:space="0" w:color="auto"/>
                    <w:right w:val="none" w:sz="0" w:space="0" w:color="auto"/>
                  </w:divBdr>
                </w:div>
                <w:div w:id="645741454">
                  <w:marLeft w:val="480"/>
                  <w:marRight w:val="0"/>
                  <w:marTop w:val="0"/>
                  <w:marBottom w:val="0"/>
                  <w:divBdr>
                    <w:top w:val="none" w:sz="0" w:space="0" w:color="auto"/>
                    <w:left w:val="none" w:sz="0" w:space="0" w:color="auto"/>
                    <w:bottom w:val="none" w:sz="0" w:space="0" w:color="auto"/>
                    <w:right w:val="none" w:sz="0" w:space="0" w:color="auto"/>
                  </w:divBdr>
                </w:div>
                <w:div w:id="1469125310">
                  <w:marLeft w:val="480"/>
                  <w:marRight w:val="0"/>
                  <w:marTop w:val="0"/>
                  <w:marBottom w:val="0"/>
                  <w:divBdr>
                    <w:top w:val="none" w:sz="0" w:space="0" w:color="auto"/>
                    <w:left w:val="none" w:sz="0" w:space="0" w:color="auto"/>
                    <w:bottom w:val="none" w:sz="0" w:space="0" w:color="auto"/>
                    <w:right w:val="none" w:sz="0" w:space="0" w:color="auto"/>
                  </w:divBdr>
                </w:div>
                <w:div w:id="357583111">
                  <w:marLeft w:val="480"/>
                  <w:marRight w:val="0"/>
                  <w:marTop w:val="0"/>
                  <w:marBottom w:val="0"/>
                  <w:divBdr>
                    <w:top w:val="none" w:sz="0" w:space="0" w:color="auto"/>
                    <w:left w:val="none" w:sz="0" w:space="0" w:color="auto"/>
                    <w:bottom w:val="none" w:sz="0" w:space="0" w:color="auto"/>
                    <w:right w:val="none" w:sz="0" w:space="0" w:color="auto"/>
                  </w:divBdr>
                </w:div>
                <w:div w:id="622267551">
                  <w:marLeft w:val="480"/>
                  <w:marRight w:val="0"/>
                  <w:marTop w:val="0"/>
                  <w:marBottom w:val="0"/>
                  <w:divBdr>
                    <w:top w:val="none" w:sz="0" w:space="0" w:color="auto"/>
                    <w:left w:val="none" w:sz="0" w:space="0" w:color="auto"/>
                    <w:bottom w:val="none" w:sz="0" w:space="0" w:color="auto"/>
                    <w:right w:val="none" w:sz="0" w:space="0" w:color="auto"/>
                  </w:divBdr>
                </w:div>
                <w:div w:id="1165241883">
                  <w:marLeft w:val="480"/>
                  <w:marRight w:val="0"/>
                  <w:marTop w:val="0"/>
                  <w:marBottom w:val="0"/>
                  <w:divBdr>
                    <w:top w:val="none" w:sz="0" w:space="0" w:color="auto"/>
                    <w:left w:val="none" w:sz="0" w:space="0" w:color="auto"/>
                    <w:bottom w:val="none" w:sz="0" w:space="0" w:color="auto"/>
                    <w:right w:val="none" w:sz="0" w:space="0" w:color="auto"/>
                  </w:divBdr>
                </w:div>
                <w:div w:id="1713964312">
                  <w:marLeft w:val="480"/>
                  <w:marRight w:val="0"/>
                  <w:marTop w:val="0"/>
                  <w:marBottom w:val="0"/>
                  <w:divBdr>
                    <w:top w:val="none" w:sz="0" w:space="0" w:color="auto"/>
                    <w:left w:val="none" w:sz="0" w:space="0" w:color="auto"/>
                    <w:bottom w:val="none" w:sz="0" w:space="0" w:color="auto"/>
                    <w:right w:val="none" w:sz="0" w:space="0" w:color="auto"/>
                  </w:divBdr>
                </w:div>
                <w:div w:id="1768503863">
                  <w:marLeft w:val="480"/>
                  <w:marRight w:val="0"/>
                  <w:marTop w:val="0"/>
                  <w:marBottom w:val="0"/>
                  <w:divBdr>
                    <w:top w:val="none" w:sz="0" w:space="0" w:color="auto"/>
                    <w:left w:val="none" w:sz="0" w:space="0" w:color="auto"/>
                    <w:bottom w:val="none" w:sz="0" w:space="0" w:color="auto"/>
                    <w:right w:val="none" w:sz="0" w:space="0" w:color="auto"/>
                  </w:divBdr>
                </w:div>
                <w:div w:id="1920291247">
                  <w:marLeft w:val="480"/>
                  <w:marRight w:val="0"/>
                  <w:marTop w:val="0"/>
                  <w:marBottom w:val="0"/>
                  <w:divBdr>
                    <w:top w:val="none" w:sz="0" w:space="0" w:color="auto"/>
                    <w:left w:val="none" w:sz="0" w:space="0" w:color="auto"/>
                    <w:bottom w:val="none" w:sz="0" w:space="0" w:color="auto"/>
                    <w:right w:val="none" w:sz="0" w:space="0" w:color="auto"/>
                  </w:divBdr>
                </w:div>
                <w:div w:id="895434032">
                  <w:marLeft w:val="480"/>
                  <w:marRight w:val="0"/>
                  <w:marTop w:val="0"/>
                  <w:marBottom w:val="0"/>
                  <w:divBdr>
                    <w:top w:val="none" w:sz="0" w:space="0" w:color="auto"/>
                    <w:left w:val="none" w:sz="0" w:space="0" w:color="auto"/>
                    <w:bottom w:val="none" w:sz="0" w:space="0" w:color="auto"/>
                    <w:right w:val="none" w:sz="0" w:space="0" w:color="auto"/>
                  </w:divBdr>
                </w:div>
              </w:divsChild>
            </w:div>
            <w:div w:id="1970743414">
              <w:marLeft w:val="0"/>
              <w:marRight w:val="0"/>
              <w:marTop w:val="0"/>
              <w:marBottom w:val="0"/>
              <w:divBdr>
                <w:top w:val="none" w:sz="0" w:space="0" w:color="auto"/>
                <w:left w:val="none" w:sz="0" w:space="0" w:color="auto"/>
                <w:bottom w:val="none" w:sz="0" w:space="0" w:color="auto"/>
                <w:right w:val="none" w:sz="0" w:space="0" w:color="auto"/>
              </w:divBdr>
              <w:divsChild>
                <w:div w:id="1213273856">
                  <w:marLeft w:val="480"/>
                  <w:marRight w:val="0"/>
                  <w:marTop w:val="0"/>
                  <w:marBottom w:val="0"/>
                  <w:divBdr>
                    <w:top w:val="none" w:sz="0" w:space="0" w:color="auto"/>
                    <w:left w:val="none" w:sz="0" w:space="0" w:color="auto"/>
                    <w:bottom w:val="none" w:sz="0" w:space="0" w:color="auto"/>
                    <w:right w:val="none" w:sz="0" w:space="0" w:color="auto"/>
                  </w:divBdr>
                </w:div>
                <w:div w:id="1562868799">
                  <w:marLeft w:val="480"/>
                  <w:marRight w:val="0"/>
                  <w:marTop w:val="0"/>
                  <w:marBottom w:val="0"/>
                  <w:divBdr>
                    <w:top w:val="none" w:sz="0" w:space="0" w:color="auto"/>
                    <w:left w:val="none" w:sz="0" w:space="0" w:color="auto"/>
                    <w:bottom w:val="none" w:sz="0" w:space="0" w:color="auto"/>
                    <w:right w:val="none" w:sz="0" w:space="0" w:color="auto"/>
                  </w:divBdr>
                </w:div>
                <w:div w:id="466821527">
                  <w:marLeft w:val="480"/>
                  <w:marRight w:val="0"/>
                  <w:marTop w:val="0"/>
                  <w:marBottom w:val="0"/>
                  <w:divBdr>
                    <w:top w:val="none" w:sz="0" w:space="0" w:color="auto"/>
                    <w:left w:val="none" w:sz="0" w:space="0" w:color="auto"/>
                    <w:bottom w:val="none" w:sz="0" w:space="0" w:color="auto"/>
                    <w:right w:val="none" w:sz="0" w:space="0" w:color="auto"/>
                  </w:divBdr>
                </w:div>
                <w:div w:id="796029530">
                  <w:marLeft w:val="480"/>
                  <w:marRight w:val="0"/>
                  <w:marTop w:val="0"/>
                  <w:marBottom w:val="0"/>
                  <w:divBdr>
                    <w:top w:val="none" w:sz="0" w:space="0" w:color="auto"/>
                    <w:left w:val="none" w:sz="0" w:space="0" w:color="auto"/>
                    <w:bottom w:val="none" w:sz="0" w:space="0" w:color="auto"/>
                    <w:right w:val="none" w:sz="0" w:space="0" w:color="auto"/>
                  </w:divBdr>
                </w:div>
                <w:div w:id="22218076">
                  <w:marLeft w:val="480"/>
                  <w:marRight w:val="0"/>
                  <w:marTop w:val="0"/>
                  <w:marBottom w:val="0"/>
                  <w:divBdr>
                    <w:top w:val="none" w:sz="0" w:space="0" w:color="auto"/>
                    <w:left w:val="none" w:sz="0" w:space="0" w:color="auto"/>
                    <w:bottom w:val="none" w:sz="0" w:space="0" w:color="auto"/>
                    <w:right w:val="none" w:sz="0" w:space="0" w:color="auto"/>
                  </w:divBdr>
                </w:div>
                <w:div w:id="629165523">
                  <w:marLeft w:val="480"/>
                  <w:marRight w:val="0"/>
                  <w:marTop w:val="0"/>
                  <w:marBottom w:val="0"/>
                  <w:divBdr>
                    <w:top w:val="none" w:sz="0" w:space="0" w:color="auto"/>
                    <w:left w:val="none" w:sz="0" w:space="0" w:color="auto"/>
                    <w:bottom w:val="none" w:sz="0" w:space="0" w:color="auto"/>
                    <w:right w:val="none" w:sz="0" w:space="0" w:color="auto"/>
                  </w:divBdr>
                </w:div>
                <w:div w:id="857423319">
                  <w:marLeft w:val="480"/>
                  <w:marRight w:val="0"/>
                  <w:marTop w:val="0"/>
                  <w:marBottom w:val="0"/>
                  <w:divBdr>
                    <w:top w:val="none" w:sz="0" w:space="0" w:color="auto"/>
                    <w:left w:val="none" w:sz="0" w:space="0" w:color="auto"/>
                    <w:bottom w:val="none" w:sz="0" w:space="0" w:color="auto"/>
                    <w:right w:val="none" w:sz="0" w:space="0" w:color="auto"/>
                  </w:divBdr>
                </w:div>
                <w:div w:id="130948729">
                  <w:marLeft w:val="480"/>
                  <w:marRight w:val="0"/>
                  <w:marTop w:val="0"/>
                  <w:marBottom w:val="0"/>
                  <w:divBdr>
                    <w:top w:val="none" w:sz="0" w:space="0" w:color="auto"/>
                    <w:left w:val="none" w:sz="0" w:space="0" w:color="auto"/>
                    <w:bottom w:val="none" w:sz="0" w:space="0" w:color="auto"/>
                    <w:right w:val="none" w:sz="0" w:space="0" w:color="auto"/>
                  </w:divBdr>
                </w:div>
                <w:div w:id="132799237">
                  <w:marLeft w:val="480"/>
                  <w:marRight w:val="0"/>
                  <w:marTop w:val="0"/>
                  <w:marBottom w:val="0"/>
                  <w:divBdr>
                    <w:top w:val="none" w:sz="0" w:space="0" w:color="auto"/>
                    <w:left w:val="none" w:sz="0" w:space="0" w:color="auto"/>
                    <w:bottom w:val="none" w:sz="0" w:space="0" w:color="auto"/>
                    <w:right w:val="none" w:sz="0" w:space="0" w:color="auto"/>
                  </w:divBdr>
                </w:div>
                <w:div w:id="1775128059">
                  <w:marLeft w:val="480"/>
                  <w:marRight w:val="0"/>
                  <w:marTop w:val="0"/>
                  <w:marBottom w:val="0"/>
                  <w:divBdr>
                    <w:top w:val="none" w:sz="0" w:space="0" w:color="auto"/>
                    <w:left w:val="none" w:sz="0" w:space="0" w:color="auto"/>
                    <w:bottom w:val="none" w:sz="0" w:space="0" w:color="auto"/>
                    <w:right w:val="none" w:sz="0" w:space="0" w:color="auto"/>
                  </w:divBdr>
                </w:div>
                <w:div w:id="1057631819">
                  <w:marLeft w:val="480"/>
                  <w:marRight w:val="0"/>
                  <w:marTop w:val="0"/>
                  <w:marBottom w:val="0"/>
                  <w:divBdr>
                    <w:top w:val="none" w:sz="0" w:space="0" w:color="auto"/>
                    <w:left w:val="none" w:sz="0" w:space="0" w:color="auto"/>
                    <w:bottom w:val="none" w:sz="0" w:space="0" w:color="auto"/>
                    <w:right w:val="none" w:sz="0" w:space="0" w:color="auto"/>
                  </w:divBdr>
                </w:div>
                <w:div w:id="84421917">
                  <w:marLeft w:val="480"/>
                  <w:marRight w:val="0"/>
                  <w:marTop w:val="0"/>
                  <w:marBottom w:val="0"/>
                  <w:divBdr>
                    <w:top w:val="none" w:sz="0" w:space="0" w:color="auto"/>
                    <w:left w:val="none" w:sz="0" w:space="0" w:color="auto"/>
                    <w:bottom w:val="none" w:sz="0" w:space="0" w:color="auto"/>
                    <w:right w:val="none" w:sz="0" w:space="0" w:color="auto"/>
                  </w:divBdr>
                </w:div>
                <w:div w:id="1147672722">
                  <w:marLeft w:val="480"/>
                  <w:marRight w:val="0"/>
                  <w:marTop w:val="0"/>
                  <w:marBottom w:val="0"/>
                  <w:divBdr>
                    <w:top w:val="none" w:sz="0" w:space="0" w:color="auto"/>
                    <w:left w:val="none" w:sz="0" w:space="0" w:color="auto"/>
                    <w:bottom w:val="none" w:sz="0" w:space="0" w:color="auto"/>
                    <w:right w:val="none" w:sz="0" w:space="0" w:color="auto"/>
                  </w:divBdr>
                </w:div>
                <w:div w:id="886335094">
                  <w:marLeft w:val="480"/>
                  <w:marRight w:val="0"/>
                  <w:marTop w:val="0"/>
                  <w:marBottom w:val="0"/>
                  <w:divBdr>
                    <w:top w:val="none" w:sz="0" w:space="0" w:color="auto"/>
                    <w:left w:val="none" w:sz="0" w:space="0" w:color="auto"/>
                    <w:bottom w:val="none" w:sz="0" w:space="0" w:color="auto"/>
                    <w:right w:val="none" w:sz="0" w:space="0" w:color="auto"/>
                  </w:divBdr>
                </w:div>
                <w:div w:id="1540818317">
                  <w:marLeft w:val="480"/>
                  <w:marRight w:val="0"/>
                  <w:marTop w:val="0"/>
                  <w:marBottom w:val="0"/>
                  <w:divBdr>
                    <w:top w:val="none" w:sz="0" w:space="0" w:color="auto"/>
                    <w:left w:val="none" w:sz="0" w:space="0" w:color="auto"/>
                    <w:bottom w:val="none" w:sz="0" w:space="0" w:color="auto"/>
                    <w:right w:val="none" w:sz="0" w:space="0" w:color="auto"/>
                  </w:divBdr>
                </w:div>
                <w:div w:id="1804542455">
                  <w:marLeft w:val="480"/>
                  <w:marRight w:val="0"/>
                  <w:marTop w:val="0"/>
                  <w:marBottom w:val="0"/>
                  <w:divBdr>
                    <w:top w:val="none" w:sz="0" w:space="0" w:color="auto"/>
                    <w:left w:val="none" w:sz="0" w:space="0" w:color="auto"/>
                    <w:bottom w:val="none" w:sz="0" w:space="0" w:color="auto"/>
                    <w:right w:val="none" w:sz="0" w:space="0" w:color="auto"/>
                  </w:divBdr>
                </w:div>
                <w:div w:id="350642256">
                  <w:marLeft w:val="480"/>
                  <w:marRight w:val="0"/>
                  <w:marTop w:val="0"/>
                  <w:marBottom w:val="0"/>
                  <w:divBdr>
                    <w:top w:val="none" w:sz="0" w:space="0" w:color="auto"/>
                    <w:left w:val="none" w:sz="0" w:space="0" w:color="auto"/>
                    <w:bottom w:val="none" w:sz="0" w:space="0" w:color="auto"/>
                    <w:right w:val="none" w:sz="0" w:space="0" w:color="auto"/>
                  </w:divBdr>
                </w:div>
                <w:div w:id="1937790822">
                  <w:marLeft w:val="480"/>
                  <w:marRight w:val="0"/>
                  <w:marTop w:val="0"/>
                  <w:marBottom w:val="0"/>
                  <w:divBdr>
                    <w:top w:val="none" w:sz="0" w:space="0" w:color="auto"/>
                    <w:left w:val="none" w:sz="0" w:space="0" w:color="auto"/>
                    <w:bottom w:val="none" w:sz="0" w:space="0" w:color="auto"/>
                    <w:right w:val="none" w:sz="0" w:space="0" w:color="auto"/>
                  </w:divBdr>
                </w:div>
                <w:div w:id="33779131">
                  <w:marLeft w:val="480"/>
                  <w:marRight w:val="0"/>
                  <w:marTop w:val="0"/>
                  <w:marBottom w:val="0"/>
                  <w:divBdr>
                    <w:top w:val="none" w:sz="0" w:space="0" w:color="auto"/>
                    <w:left w:val="none" w:sz="0" w:space="0" w:color="auto"/>
                    <w:bottom w:val="none" w:sz="0" w:space="0" w:color="auto"/>
                    <w:right w:val="none" w:sz="0" w:space="0" w:color="auto"/>
                  </w:divBdr>
                </w:div>
                <w:div w:id="1475416678">
                  <w:marLeft w:val="480"/>
                  <w:marRight w:val="0"/>
                  <w:marTop w:val="0"/>
                  <w:marBottom w:val="0"/>
                  <w:divBdr>
                    <w:top w:val="none" w:sz="0" w:space="0" w:color="auto"/>
                    <w:left w:val="none" w:sz="0" w:space="0" w:color="auto"/>
                    <w:bottom w:val="none" w:sz="0" w:space="0" w:color="auto"/>
                    <w:right w:val="none" w:sz="0" w:space="0" w:color="auto"/>
                  </w:divBdr>
                </w:div>
                <w:div w:id="1827477296">
                  <w:marLeft w:val="480"/>
                  <w:marRight w:val="0"/>
                  <w:marTop w:val="0"/>
                  <w:marBottom w:val="0"/>
                  <w:divBdr>
                    <w:top w:val="none" w:sz="0" w:space="0" w:color="auto"/>
                    <w:left w:val="none" w:sz="0" w:space="0" w:color="auto"/>
                    <w:bottom w:val="none" w:sz="0" w:space="0" w:color="auto"/>
                    <w:right w:val="none" w:sz="0" w:space="0" w:color="auto"/>
                  </w:divBdr>
                </w:div>
                <w:div w:id="525564815">
                  <w:marLeft w:val="480"/>
                  <w:marRight w:val="0"/>
                  <w:marTop w:val="0"/>
                  <w:marBottom w:val="0"/>
                  <w:divBdr>
                    <w:top w:val="none" w:sz="0" w:space="0" w:color="auto"/>
                    <w:left w:val="none" w:sz="0" w:space="0" w:color="auto"/>
                    <w:bottom w:val="none" w:sz="0" w:space="0" w:color="auto"/>
                    <w:right w:val="none" w:sz="0" w:space="0" w:color="auto"/>
                  </w:divBdr>
                </w:div>
                <w:div w:id="1037656952">
                  <w:marLeft w:val="480"/>
                  <w:marRight w:val="0"/>
                  <w:marTop w:val="0"/>
                  <w:marBottom w:val="0"/>
                  <w:divBdr>
                    <w:top w:val="none" w:sz="0" w:space="0" w:color="auto"/>
                    <w:left w:val="none" w:sz="0" w:space="0" w:color="auto"/>
                    <w:bottom w:val="none" w:sz="0" w:space="0" w:color="auto"/>
                    <w:right w:val="none" w:sz="0" w:space="0" w:color="auto"/>
                  </w:divBdr>
                </w:div>
                <w:div w:id="616333256">
                  <w:marLeft w:val="480"/>
                  <w:marRight w:val="0"/>
                  <w:marTop w:val="0"/>
                  <w:marBottom w:val="0"/>
                  <w:divBdr>
                    <w:top w:val="none" w:sz="0" w:space="0" w:color="auto"/>
                    <w:left w:val="none" w:sz="0" w:space="0" w:color="auto"/>
                    <w:bottom w:val="none" w:sz="0" w:space="0" w:color="auto"/>
                    <w:right w:val="none" w:sz="0" w:space="0" w:color="auto"/>
                  </w:divBdr>
                </w:div>
                <w:div w:id="1394235024">
                  <w:marLeft w:val="480"/>
                  <w:marRight w:val="0"/>
                  <w:marTop w:val="0"/>
                  <w:marBottom w:val="0"/>
                  <w:divBdr>
                    <w:top w:val="none" w:sz="0" w:space="0" w:color="auto"/>
                    <w:left w:val="none" w:sz="0" w:space="0" w:color="auto"/>
                    <w:bottom w:val="none" w:sz="0" w:space="0" w:color="auto"/>
                    <w:right w:val="none" w:sz="0" w:space="0" w:color="auto"/>
                  </w:divBdr>
                </w:div>
                <w:div w:id="1905791484">
                  <w:marLeft w:val="480"/>
                  <w:marRight w:val="0"/>
                  <w:marTop w:val="0"/>
                  <w:marBottom w:val="0"/>
                  <w:divBdr>
                    <w:top w:val="none" w:sz="0" w:space="0" w:color="auto"/>
                    <w:left w:val="none" w:sz="0" w:space="0" w:color="auto"/>
                    <w:bottom w:val="none" w:sz="0" w:space="0" w:color="auto"/>
                    <w:right w:val="none" w:sz="0" w:space="0" w:color="auto"/>
                  </w:divBdr>
                </w:div>
              </w:divsChild>
            </w:div>
            <w:div w:id="553007411">
              <w:marLeft w:val="0"/>
              <w:marRight w:val="0"/>
              <w:marTop w:val="0"/>
              <w:marBottom w:val="0"/>
              <w:divBdr>
                <w:top w:val="none" w:sz="0" w:space="0" w:color="auto"/>
                <w:left w:val="none" w:sz="0" w:space="0" w:color="auto"/>
                <w:bottom w:val="none" w:sz="0" w:space="0" w:color="auto"/>
                <w:right w:val="none" w:sz="0" w:space="0" w:color="auto"/>
              </w:divBdr>
              <w:divsChild>
                <w:div w:id="1336112703">
                  <w:marLeft w:val="480"/>
                  <w:marRight w:val="0"/>
                  <w:marTop w:val="0"/>
                  <w:marBottom w:val="0"/>
                  <w:divBdr>
                    <w:top w:val="none" w:sz="0" w:space="0" w:color="auto"/>
                    <w:left w:val="none" w:sz="0" w:space="0" w:color="auto"/>
                    <w:bottom w:val="none" w:sz="0" w:space="0" w:color="auto"/>
                    <w:right w:val="none" w:sz="0" w:space="0" w:color="auto"/>
                  </w:divBdr>
                </w:div>
                <w:div w:id="2031759135">
                  <w:marLeft w:val="480"/>
                  <w:marRight w:val="0"/>
                  <w:marTop w:val="0"/>
                  <w:marBottom w:val="0"/>
                  <w:divBdr>
                    <w:top w:val="none" w:sz="0" w:space="0" w:color="auto"/>
                    <w:left w:val="none" w:sz="0" w:space="0" w:color="auto"/>
                    <w:bottom w:val="none" w:sz="0" w:space="0" w:color="auto"/>
                    <w:right w:val="none" w:sz="0" w:space="0" w:color="auto"/>
                  </w:divBdr>
                </w:div>
                <w:div w:id="1530725095">
                  <w:marLeft w:val="480"/>
                  <w:marRight w:val="0"/>
                  <w:marTop w:val="0"/>
                  <w:marBottom w:val="0"/>
                  <w:divBdr>
                    <w:top w:val="none" w:sz="0" w:space="0" w:color="auto"/>
                    <w:left w:val="none" w:sz="0" w:space="0" w:color="auto"/>
                    <w:bottom w:val="none" w:sz="0" w:space="0" w:color="auto"/>
                    <w:right w:val="none" w:sz="0" w:space="0" w:color="auto"/>
                  </w:divBdr>
                </w:div>
                <w:div w:id="1734309060">
                  <w:marLeft w:val="480"/>
                  <w:marRight w:val="0"/>
                  <w:marTop w:val="0"/>
                  <w:marBottom w:val="0"/>
                  <w:divBdr>
                    <w:top w:val="none" w:sz="0" w:space="0" w:color="auto"/>
                    <w:left w:val="none" w:sz="0" w:space="0" w:color="auto"/>
                    <w:bottom w:val="none" w:sz="0" w:space="0" w:color="auto"/>
                    <w:right w:val="none" w:sz="0" w:space="0" w:color="auto"/>
                  </w:divBdr>
                </w:div>
                <w:div w:id="561795373">
                  <w:marLeft w:val="480"/>
                  <w:marRight w:val="0"/>
                  <w:marTop w:val="0"/>
                  <w:marBottom w:val="0"/>
                  <w:divBdr>
                    <w:top w:val="none" w:sz="0" w:space="0" w:color="auto"/>
                    <w:left w:val="none" w:sz="0" w:space="0" w:color="auto"/>
                    <w:bottom w:val="none" w:sz="0" w:space="0" w:color="auto"/>
                    <w:right w:val="none" w:sz="0" w:space="0" w:color="auto"/>
                  </w:divBdr>
                </w:div>
                <w:div w:id="1320772021">
                  <w:marLeft w:val="480"/>
                  <w:marRight w:val="0"/>
                  <w:marTop w:val="0"/>
                  <w:marBottom w:val="0"/>
                  <w:divBdr>
                    <w:top w:val="none" w:sz="0" w:space="0" w:color="auto"/>
                    <w:left w:val="none" w:sz="0" w:space="0" w:color="auto"/>
                    <w:bottom w:val="none" w:sz="0" w:space="0" w:color="auto"/>
                    <w:right w:val="none" w:sz="0" w:space="0" w:color="auto"/>
                  </w:divBdr>
                </w:div>
                <w:div w:id="2104640479">
                  <w:marLeft w:val="480"/>
                  <w:marRight w:val="0"/>
                  <w:marTop w:val="0"/>
                  <w:marBottom w:val="0"/>
                  <w:divBdr>
                    <w:top w:val="none" w:sz="0" w:space="0" w:color="auto"/>
                    <w:left w:val="none" w:sz="0" w:space="0" w:color="auto"/>
                    <w:bottom w:val="none" w:sz="0" w:space="0" w:color="auto"/>
                    <w:right w:val="none" w:sz="0" w:space="0" w:color="auto"/>
                  </w:divBdr>
                </w:div>
                <w:div w:id="1717437398">
                  <w:marLeft w:val="480"/>
                  <w:marRight w:val="0"/>
                  <w:marTop w:val="0"/>
                  <w:marBottom w:val="0"/>
                  <w:divBdr>
                    <w:top w:val="none" w:sz="0" w:space="0" w:color="auto"/>
                    <w:left w:val="none" w:sz="0" w:space="0" w:color="auto"/>
                    <w:bottom w:val="none" w:sz="0" w:space="0" w:color="auto"/>
                    <w:right w:val="none" w:sz="0" w:space="0" w:color="auto"/>
                  </w:divBdr>
                </w:div>
                <w:div w:id="946887130">
                  <w:marLeft w:val="480"/>
                  <w:marRight w:val="0"/>
                  <w:marTop w:val="0"/>
                  <w:marBottom w:val="0"/>
                  <w:divBdr>
                    <w:top w:val="none" w:sz="0" w:space="0" w:color="auto"/>
                    <w:left w:val="none" w:sz="0" w:space="0" w:color="auto"/>
                    <w:bottom w:val="none" w:sz="0" w:space="0" w:color="auto"/>
                    <w:right w:val="none" w:sz="0" w:space="0" w:color="auto"/>
                  </w:divBdr>
                </w:div>
                <w:div w:id="441923206">
                  <w:marLeft w:val="480"/>
                  <w:marRight w:val="0"/>
                  <w:marTop w:val="0"/>
                  <w:marBottom w:val="0"/>
                  <w:divBdr>
                    <w:top w:val="none" w:sz="0" w:space="0" w:color="auto"/>
                    <w:left w:val="none" w:sz="0" w:space="0" w:color="auto"/>
                    <w:bottom w:val="none" w:sz="0" w:space="0" w:color="auto"/>
                    <w:right w:val="none" w:sz="0" w:space="0" w:color="auto"/>
                  </w:divBdr>
                </w:div>
                <w:div w:id="1053120058">
                  <w:marLeft w:val="480"/>
                  <w:marRight w:val="0"/>
                  <w:marTop w:val="0"/>
                  <w:marBottom w:val="0"/>
                  <w:divBdr>
                    <w:top w:val="none" w:sz="0" w:space="0" w:color="auto"/>
                    <w:left w:val="none" w:sz="0" w:space="0" w:color="auto"/>
                    <w:bottom w:val="none" w:sz="0" w:space="0" w:color="auto"/>
                    <w:right w:val="none" w:sz="0" w:space="0" w:color="auto"/>
                  </w:divBdr>
                </w:div>
                <w:div w:id="30082953">
                  <w:marLeft w:val="480"/>
                  <w:marRight w:val="0"/>
                  <w:marTop w:val="0"/>
                  <w:marBottom w:val="0"/>
                  <w:divBdr>
                    <w:top w:val="none" w:sz="0" w:space="0" w:color="auto"/>
                    <w:left w:val="none" w:sz="0" w:space="0" w:color="auto"/>
                    <w:bottom w:val="none" w:sz="0" w:space="0" w:color="auto"/>
                    <w:right w:val="none" w:sz="0" w:space="0" w:color="auto"/>
                  </w:divBdr>
                </w:div>
                <w:div w:id="335618786">
                  <w:marLeft w:val="480"/>
                  <w:marRight w:val="0"/>
                  <w:marTop w:val="0"/>
                  <w:marBottom w:val="0"/>
                  <w:divBdr>
                    <w:top w:val="none" w:sz="0" w:space="0" w:color="auto"/>
                    <w:left w:val="none" w:sz="0" w:space="0" w:color="auto"/>
                    <w:bottom w:val="none" w:sz="0" w:space="0" w:color="auto"/>
                    <w:right w:val="none" w:sz="0" w:space="0" w:color="auto"/>
                  </w:divBdr>
                </w:div>
                <w:div w:id="1221212858">
                  <w:marLeft w:val="480"/>
                  <w:marRight w:val="0"/>
                  <w:marTop w:val="0"/>
                  <w:marBottom w:val="0"/>
                  <w:divBdr>
                    <w:top w:val="none" w:sz="0" w:space="0" w:color="auto"/>
                    <w:left w:val="none" w:sz="0" w:space="0" w:color="auto"/>
                    <w:bottom w:val="none" w:sz="0" w:space="0" w:color="auto"/>
                    <w:right w:val="none" w:sz="0" w:space="0" w:color="auto"/>
                  </w:divBdr>
                </w:div>
                <w:div w:id="2023361166">
                  <w:marLeft w:val="480"/>
                  <w:marRight w:val="0"/>
                  <w:marTop w:val="0"/>
                  <w:marBottom w:val="0"/>
                  <w:divBdr>
                    <w:top w:val="none" w:sz="0" w:space="0" w:color="auto"/>
                    <w:left w:val="none" w:sz="0" w:space="0" w:color="auto"/>
                    <w:bottom w:val="none" w:sz="0" w:space="0" w:color="auto"/>
                    <w:right w:val="none" w:sz="0" w:space="0" w:color="auto"/>
                  </w:divBdr>
                </w:div>
                <w:div w:id="1693914928">
                  <w:marLeft w:val="480"/>
                  <w:marRight w:val="0"/>
                  <w:marTop w:val="0"/>
                  <w:marBottom w:val="0"/>
                  <w:divBdr>
                    <w:top w:val="none" w:sz="0" w:space="0" w:color="auto"/>
                    <w:left w:val="none" w:sz="0" w:space="0" w:color="auto"/>
                    <w:bottom w:val="none" w:sz="0" w:space="0" w:color="auto"/>
                    <w:right w:val="none" w:sz="0" w:space="0" w:color="auto"/>
                  </w:divBdr>
                </w:div>
                <w:div w:id="562717223">
                  <w:marLeft w:val="480"/>
                  <w:marRight w:val="0"/>
                  <w:marTop w:val="0"/>
                  <w:marBottom w:val="0"/>
                  <w:divBdr>
                    <w:top w:val="none" w:sz="0" w:space="0" w:color="auto"/>
                    <w:left w:val="none" w:sz="0" w:space="0" w:color="auto"/>
                    <w:bottom w:val="none" w:sz="0" w:space="0" w:color="auto"/>
                    <w:right w:val="none" w:sz="0" w:space="0" w:color="auto"/>
                  </w:divBdr>
                </w:div>
                <w:div w:id="411856532">
                  <w:marLeft w:val="480"/>
                  <w:marRight w:val="0"/>
                  <w:marTop w:val="0"/>
                  <w:marBottom w:val="0"/>
                  <w:divBdr>
                    <w:top w:val="none" w:sz="0" w:space="0" w:color="auto"/>
                    <w:left w:val="none" w:sz="0" w:space="0" w:color="auto"/>
                    <w:bottom w:val="none" w:sz="0" w:space="0" w:color="auto"/>
                    <w:right w:val="none" w:sz="0" w:space="0" w:color="auto"/>
                  </w:divBdr>
                </w:div>
                <w:div w:id="1540780742">
                  <w:marLeft w:val="480"/>
                  <w:marRight w:val="0"/>
                  <w:marTop w:val="0"/>
                  <w:marBottom w:val="0"/>
                  <w:divBdr>
                    <w:top w:val="none" w:sz="0" w:space="0" w:color="auto"/>
                    <w:left w:val="none" w:sz="0" w:space="0" w:color="auto"/>
                    <w:bottom w:val="none" w:sz="0" w:space="0" w:color="auto"/>
                    <w:right w:val="none" w:sz="0" w:space="0" w:color="auto"/>
                  </w:divBdr>
                </w:div>
                <w:div w:id="1124420470">
                  <w:marLeft w:val="480"/>
                  <w:marRight w:val="0"/>
                  <w:marTop w:val="0"/>
                  <w:marBottom w:val="0"/>
                  <w:divBdr>
                    <w:top w:val="none" w:sz="0" w:space="0" w:color="auto"/>
                    <w:left w:val="none" w:sz="0" w:space="0" w:color="auto"/>
                    <w:bottom w:val="none" w:sz="0" w:space="0" w:color="auto"/>
                    <w:right w:val="none" w:sz="0" w:space="0" w:color="auto"/>
                  </w:divBdr>
                </w:div>
                <w:div w:id="2097553653">
                  <w:marLeft w:val="480"/>
                  <w:marRight w:val="0"/>
                  <w:marTop w:val="0"/>
                  <w:marBottom w:val="0"/>
                  <w:divBdr>
                    <w:top w:val="none" w:sz="0" w:space="0" w:color="auto"/>
                    <w:left w:val="none" w:sz="0" w:space="0" w:color="auto"/>
                    <w:bottom w:val="none" w:sz="0" w:space="0" w:color="auto"/>
                    <w:right w:val="none" w:sz="0" w:space="0" w:color="auto"/>
                  </w:divBdr>
                </w:div>
                <w:div w:id="1547599280">
                  <w:marLeft w:val="480"/>
                  <w:marRight w:val="0"/>
                  <w:marTop w:val="0"/>
                  <w:marBottom w:val="0"/>
                  <w:divBdr>
                    <w:top w:val="none" w:sz="0" w:space="0" w:color="auto"/>
                    <w:left w:val="none" w:sz="0" w:space="0" w:color="auto"/>
                    <w:bottom w:val="none" w:sz="0" w:space="0" w:color="auto"/>
                    <w:right w:val="none" w:sz="0" w:space="0" w:color="auto"/>
                  </w:divBdr>
                </w:div>
                <w:div w:id="68040375">
                  <w:marLeft w:val="480"/>
                  <w:marRight w:val="0"/>
                  <w:marTop w:val="0"/>
                  <w:marBottom w:val="0"/>
                  <w:divBdr>
                    <w:top w:val="none" w:sz="0" w:space="0" w:color="auto"/>
                    <w:left w:val="none" w:sz="0" w:space="0" w:color="auto"/>
                    <w:bottom w:val="none" w:sz="0" w:space="0" w:color="auto"/>
                    <w:right w:val="none" w:sz="0" w:space="0" w:color="auto"/>
                  </w:divBdr>
                </w:div>
                <w:div w:id="798038158">
                  <w:marLeft w:val="480"/>
                  <w:marRight w:val="0"/>
                  <w:marTop w:val="0"/>
                  <w:marBottom w:val="0"/>
                  <w:divBdr>
                    <w:top w:val="none" w:sz="0" w:space="0" w:color="auto"/>
                    <w:left w:val="none" w:sz="0" w:space="0" w:color="auto"/>
                    <w:bottom w:val="none" w:sz="0" w:space="0" w:color="auto"/>
                    <w:right w:val="none" w:sz="0" w:space="0" w:color="auto"/>
                  </w:divBdr>
                </w:div>
                <w:div w:id="127747413">
                  <w:marLeft w:val="480"/>
                  <w:marRight w:val="0"/>
                  <w:marTop w:val="0"/>
                  <w:marBottom w:val="0"/>
                  <w:divBdr>
                    <w:top w:val="none" w:sz="0" w:space="0" w:color="auto"/>
                    <w:left w:val="none" w:sz="0" w:space="0" w:color="auto"/>
                    <w:bottom w:val="none" w:sz="0" w:space="0" w:color="auto"/>
                    <w:right w:val="none" w:sz="0" w:space="0" w:color="auto"/>
                  </w:divBdr>
                </w:div>
                <w:div w:id="1756631295">
                  <w:marLeft w:val="480"/>
                  <w:marRight w:val="0"/>
                  <w:marTop w:val="0"/>
                  <w:marBottom w:val="0"/>
                  <w:divBdr>
                    <w:top w:val="none" w:sz="0" w:space="0" w:color="auto"/>
                    <w:left w:val="none" w:sz="0" w:space="0" w:color="auto"/>
                    <w:bottom w:val="none" w:sz="0" w:space="0" w:color="auto"/>
                    <w:right w:val="none" w:sz="0" w:space="0" w:color="auto"/>
                  </w:divBdr>
                </w:div>
              </w:divsChild>
            </w:div>
            <w:div w:id="1536389438">
              <w:marLeft w:val="0"/>
              <w:marRight w:val="0"/>
              <w:marTop w:val="0"/>
              <w:marBottom w:val="0"/>
              <w:divBdr>
                <w:top w:val="none" w:sz="0" w:space="0" w:color="auto"/>
                <w:left w:val="none" w:sz="0" w:space="0" w:color="auto"/>
                <w:bottom w:val="none" w:sz="0" w:space="0" w:color="auto"/>
                <w:right w:val="none" w:sz="0" w:space="0" w:color="auto"/>
              </w:divBdr>
              <w:divsChild>
                <w:div w:id="568659490">
                  <w:marLeft w:val="480"/>
                  <w:marRight w:val="0"/>
                  <w:marTop w:val="0"/>
                  <w:marBottom w:val="0"/>
                  <w:divBdr>
                    <w:top w:val="none" w:sz="0" w:space="0" w:color="auto"/>
                    <w:left w:val="none" w:sz="0" w:space="0" w:color="auto"/>
                    <w:bottom w:val="none" w:sz="0" w:space="0" w:color="auto"/>
                    <w:right w:val="none" w:sz="0" w:space="0" w:color="auto"/>
                  </w:divBdr>
                </w:div>
                <w:div w:id="707533356">
                  <w:marLeft w:val="480"/>
                  <w:marRight w:val="0"/>
                  <w:marTop w:val="0"/>
                  <w:marBottom w:val="0"/>
                  <w:divBdr>
                    <w:top w:val="none" w:sz="0" w:space="0" w:color="auto"/>
                    <w:left w:val="none" w:sz="0" w:space="0" w:color="auto"/>
                    <w:bottom w:val="none" w:sz="0" w:space="0" w:color="auto"/>
                    <w:right w:val="none" w:sz="0" w:space="0" w:color="auto"/>
                  </w:divBdr>
                </w:div>
                <w:div w:id="717559079">
                  <w:marLeft w:val="480"/>
                  <w:marRight w:val="0"/>
                  <w:marTop w:val="0"/>
                  <w:marBottom w:val="0"/>
                  <w:divBdr>
                    <w:top w:val="none" w:sz="0" w:space="0" w:color="auto"/>
                    <w:left w:val="none" w:sz="0" w:space="0" w:color="auto"/>
                    <w:bottom w:val="none" w:sz="0" w:space="0" w:color="auto"/>
                    <w:right w:val="none" w:sz="0" w:space="0" w:color="auto"/>
                  </w:divBdr>
                </w:div>
                <w:div w:id="1973827406">
                  <w:marLeft w:val="480"/>
                  <w:marRight w:val="0"/>
                  <w:marTop w:val="0"/>
                  <w:marBottom w:val="0"/>
                  <w:divBdr>
                    <w:top w:val="none" w:sz="0" w:space="0" w:color="auto"/>
                    <w:left w:val="none" w:sz="0" w:space="0" w:color="auto"/>
                    <w:bottom w:val="none" w:sz="0" w:space="0" w:color="auto"/>
                    <w:right w:val="none" w:sz="0" w:space="0" w:color="auto"/>
                  </w:divBdr>
                </w:div>
                <w:div w:id="1164783151">
                  <w:marLeft w:val="480"/>
                  <w:marRight w:val="0"/>
                  <w:marTop w:val="0"/>
                  <w:marBottom w:val="0"/>
                  <w:divBdr>
                    <w:top w:val="none" w:sz="0" w:space="0" w:color="auto"/>
                    <w:left w:val="none" w:sz="0" w:space="0" w:color="auto"/>
                    <w:bottom w:val="none" w:sz="0" w:space="0" w:color="auto"/>
                    <w:right w:val="none" w:sz="0" w:space="0" w:color="auto"/>
                  </w:divBdr>
                </w:div>
                <w:div w:id="1676876678">
                  <w:marLeft w:val="480"/>
                  <w:marRight w:val="0"/>
                  <w:marTop w:val="0"/>
                  <w:marBottom w:val="0"/>
                  <w:divBdr>
                    <w:top w:val="none" w:sz="0" w:space="0" w:color="auto"/>
                    <w:left w:val="none" w:sz="0" w:space="0" w:color="auto"/>
                    <w:bottom w:val="none" w:sz="0" w:space="0" w:color="auto"/>
                    <w:right w:val="none" w:sz="0" w:space="0" w:color="auto"/>
                  </w:divBdr>
                </w:div>
                <w:div w:id="1991444367">
                  <w:marLeft w:val="480"/>
                  <w:marRight w:val="0"/>
                  <w:marTop w:val="0"/>
                  <w:marBottom w:val="0"/>
                  <w:divBdr>
                    <w:top w:val="none" w:sz="0" w:space="0" w:color="auto"/>
                    <w:left w:val="none" w:sz="0" w:space="0" w:color="auto"/>
                    <w:bottom w:val="none" w:sz="0" w:space="0" w:color="auto"/>
                    <w:right w:val="none" w:sz="0" w:space="0" w:color="auto"/>
                  </w:divBdr>
                </w:div>
                <w:div w:id="1892961552">
                  <w:marLeft w:val="480"/>
                  <w:marRight w:val="0"/>
                  <w:marTop w:val="0"/>
                  <w:marBottom w:val="0"/>
                  <w:divBdr>
                    <w:top w:val="none" w:sz="0" w:space="0" w:color="auto"/>
                    <w:left w:val="none" w:sz="0" w:space="0" w:color="auto"/>
                    <w:bottom w:val="none" w:sz="0" w:space="0" w:color="auto"/>
                    <w:right w:val="none" w:sz="0" w:space="0" w:color="auto"/>
                  </w:divBdr>
                </w:div>
                <w:div w:id="1870990780">
                  <w:marLeft w:val="480"/>
                  <w:marRight w:val="0"/>
                  <w:marTop w:val="0"/>
                  <w:marBottom w:val="0"/>
                  <w:divBdr>
                    <w:top w:val="none" w:sz="0" w:space="0" w:color="auto"/>
                    <w:left w:val="none" w:sz="0" w:space="0" w:color="auto"/>
                    <w:bottom w:val="none" w:sz="0" w:space="0" w:color="auto"/>
                    <w:right w:val="none" w:sz="0" w:space="0" w:color="auto"/>
                  </w:divBdr>
                </w:div>
                <w:div w:id="1720402294">
                  <w:marLeft w:val="480"/>
                  <w:marRight w:val="0"/>
                  <w:marTop w:val="0"/>
                  <w:marBottom w:val="0"/>
                  <w:divBdr>
                    <w:top w:val="none" w:sz="0" w:space="0" w:color="auto"/>
                    <w:left w:val="none" w:sz="0" w:space="0" w:color="auto"/>
                    <w:bottom w:val="none" w:sz="0" w:space="0" w:color="auto"/>
                    <w:right w:val="none" w:sz="0" w:space="0" w:color="auto"/>
                  </w:divBdr>
                </w:div>
                <w:div w:id="2037074152">
                  <w:marLeft w:val="480"/>
                  <w:marRight w:val="0"/>
                  <w:marTop w:val="0"/>
                  <w:marBottom w:val="0"/>
                  <w:divBdr>
                    <w:top w:val="none" w:sz="0" w:space="0" w:color="auto"/>
                    <w:left w:val="none" w:sz="0" w:space="0" w:color="auto"/>
                    <w:bottom w:val="none" w:sz="0" w:space="0" w:color="auto"/>
                    <w:right w:val="none" w:sz="0" w:space="0" w:color="auto"/>
                  </w:divBdr>
                </w:div>
                <w:div w:id="52386115">
                  <w:marLeft w:val="480"/>
                  <w:marRight w:val="0"/>
                  <w:marTop w:val="0"/>
                  <w:marBottom w:val="0"/>
                  <w:divBdr>
                    <w:top w:val="none" w:sz="0" w:space="0" w:color="auto"/>
                    <w:left w:val="none" w:sz="0" w:space="0" w:color="auto"/>
                    <w:bottom w:val="none" w:sz="0" w:space="0" w:color="auto"/>
                    <w:right w:val="none" w:sz="0" w:space="0" w:color="auto"/>
                  </w:divBdr>
                </w:div>
                <w:div w:id="322971300">
                  <w:marLeft w:val="480"/>
                  <w:marRight w:val="0"/>
                  <w:marTop w:val="0"/>
                  <w:marBottom w:val="0"/>
                  <w:divBdr>
                    <w:top w:val="none" w:sz="0" w:space="0" w:color="auto"/>
                    <w:left w:val="none" w:sz="0" w:space="0" w:color="auto"/>
                    <w:bottom w:val="none" w:sz="0" w:space="0" w:color="auto"/>
                    <w:right w:val="none" w:sz="0" w:space="0" w:color="auto"/>
                  </w:divBdr>
                </w:div>
                <w:div w:id="19595781">
                  <w:marLeft w:val="480"/>
                  <w:marRight w:val="0"/>
                  <w:marTop w:val="0"/>
                  <w:marBottom w:val="0"/>
                  <w:divBdr>
                    <w:top w:val="none" w:sz="0" w:space="0" w:color="auto"/>
                    <w:left w:val="none" w:sz="0" w:space="0" w:color="auto"/>
                    <w:bottom w:val="none" w:sz="0" w:space="0" w:color="auto"/>
                    <w:right w:val="none" w:sz="0" w:space="0" w:color="auto"/>
                  </w:divBdr>
                </w:div>
                <w:div w:id="1877082567">
                  <w:marLeft w:val="480"/>
                  <w:marRight w:val="0"/>
                  <w:marTop w:val="0"/>
                  <w:marBottom w:val="0"/>
                  <w:divBdr>
                    <w:top w:val="none" w:sz="0" w:space="0" w:color="auto"/>
                    <w:left w:val="none" w:sz="0" w:space="0" w:color="auto"/>
                    <w:bottom w:val="none" w:sz="0" w:space="0" w:color="auto"/>
                    <w:right w:val="none" w:sz="0" w:space="0" w:color="auto"/>
                  </w:divBdr>
                </w:div>
                <w:div w:id="1146774618">
                  <w:marLeft w:val="480"/>
                  <w:marRight w:val="0"/>
                  <w:marTop w:val="0"/>
                  <w:marBottom w:val="0"/>
                  <w:divBdr>
                    <w:top w:val="none" w:sz="0" w:space="0" w:color="auto"/>
                    <w:left w:val="none" w:sz="0" w:space="0" w:color="auto"/>
                    <w:bottom w:val="none" w:sz="0" w:space="0" w:color="auto"/>
                    <w:right w:val="none" w:sz="0" w:space="0" w:color="auto"/>
                  </w:divBdr>
                </w:div>
                <w:div w:id="99495354">
                  <w:marLeft w:val="480"/>
                  <w:marRight w:val="0"/>
                  <w:marTop w:val="0"/>
                  <w:marBottom w:val="0"/>
                  <w:divBdr>
                    <w:top w:val="none" w:sz="0" w:space="0" w:color="auto"/>
                    <w:left w:val="none" w:sz="0" w:space="0" w:color="auto"/>
                    <w:bottom w:val="none" w:sz="0" w:space="0" w:color="auto"/>
                    <w:right w:val="none" w:sz="0" w:space="0" w:color="auto"/>
                  </w:divBdr>
                </w:div>
                <w:div w:id="1465193409">
                  <w:marLeft w:val="480"/>
                  <w:marRight w:val="0"/>
                  <w:marTop w:val="0"/>
                  <w:marBottom w:val="0"/>
                  <w:divBdr>
                    <w:top w:val="none" w:sz="0" w:space="0" w:color="auto"/>
                    <w:left w:val="none" w:sz="0" w:space="0" w:color="auto"/>
                    <w:bottom w:val="none" w:sz="0" w:space="0" w:color="auto"/>
                    <w:right w:val="none" w:sz="0" w:space="0" w:color="auto"/>
                  </w:divBdr>
                </w:div>
                <w:div w:id="1890341678">
                  <w:marLeft w:val="480"/>
                  <w:marRight w:val="0"/>
                  <w:marTop w:val="0"/>
                  <w:marBottom w:val="0"/>
                  <w:divBdr>
                    <w:top w:val="none" w:sz="0" w:space="0" w:color="auto"/>
                    <w:left w:val="none" w:sz="0" w:space="0" w:color="auto"/>
                    <w:bottom w:val="none" w:sz="0" w:space="0" w:color="auto"/>
                    <w:right w:val="none" w:sz="0" w:space="0" w:color="auto"/>
                  </w:divBdr>
                </w:div>
                <w:div w:id="615215106">
                  <w:marLeft w:val="480"/>
                  <w:marRight w:val="0"/>
                  <w:marTop w:val="0"/>
                  <w:marBottom w:val="0"/>
                  <w:divBdr>
                    <w:top w:val="none" w:sz="0" w:space="0" w:color="auto"/>
                    <w:left w:val="none" w:sz="0" w:space="0" w:color="auto"/>
                    <w:bottom w:val="none" w:sz="0" w:space="0" w:color="auto"/>
                    <w:right w:val="none" w:sz="0" w:space="0" w:color="auto"/>
                  </w:divBdr>
                </w:div>
                <w:div w:id="572012113">
                  <w:marLeft w:val="480"/>
                  <w:marRight w:val="0"/>
                  <w:marTop w:val="0"/>
                  <w:marBottom w:val="0"/>
                  <w:divBdr>
                    <w:top w:val="none" w:sz="0" w:space="0" w:color="auto"/>
                    <w:left w:val="none" w:sz="0" w:space="0" w:color="auto"/>
                    <w:bottom w:val="none" w:sz="0" w:space="0" w:color="auto"/>
                    <w:right w:val="none" w:sz="0" w:space="0" w:color="auto"/>
                  </w:divBdr>
                </w:div>
                <w:div w:id="1670644092">
                  <w:marLeft w:val="480"/>
                  <w:marRight w:val="0"/>
                  <w:marTop w:val="0"/>
                  <w:marBottom w:val="0"/>
                  <w:divBdr>
                    <w:top w:val="none" w:sz="0" w:space="0" w:color="auto"/>
                    <w:left w:val="none" w:sz="0" w:space="0" w:color="auto"/>
                    <w:bottom w:val="none" w:sz="0" w:space="0" w:color="auto"/>
                    <w:right w:val="none" w:sz="0" w:space="0" w:color="auto"/>
                  </w:divBdr>
                </w:div>
                <w:div w:id="9915871">
                  <w:marLeft w:val="480"/>
                  <w:marRight w:val="0"/>
                  <w:marTop w:val="0"/>
                  <w:marBottom w:val="0"/>
                  <w:divBdr>
                    <w:top w:val="none" w:sz="0" w:space="0" w:color="auto"/>
                    <w:left w:val="none" w:sz="0" w:space="0" w:color="auto"/>
                    <w:bottom w:val="none" w:sz="0" w:space="0" w:color="auto"/>
                    <w:right w:val="none" w:sz="0" w:space="0" w:color="auto"/>
                  </w:divBdr>
                </w:div>
                <w:div w:id="27145816">
                  <w:marLeft w:val="480"/>
                  <w:marRight w:val="0"/>
                  <w:marTop w:val="0"/>
                  <w:marBottom w:val="0"/>
                  <w:divBdr>
                    <w:top w:val="none" w:sz="0" w:space="0" w:color="auto"/>
                    <w:left w:val="none" w:sz="0" w:space="0" w:color="auto"/>
                    <w:bottom w:val="none" w:sz="0" w:space="0" w:color="auto"/>
                    <w:right w:val="none" w:sz="0" w:space="0" w:color="auto"/>
                  </w:divBdr>
                </w:div>
              </w:divsChild>
            </w:div>
            <w:div w:id="354162717">
              <w:marLeft w:val="0"/>
              <w:marRight w:val="0"/>
              <w:marTop w:val="0"/>
              <w:marBottom w:val="0"/>
              <w:divBdr>
                <w:top w:val="none" w:sz="0" w:space="0" w:color="auto"/>
                <w:left w:val="none" w:sz="0" w:space="0" w:color="auto"/>
                <w:bottom w:val="none" w:sz="0" w:space="0" w:color="auto"/>
                <w:right w:val="none" w:sz="0" w:space="0" w:color="auto"/>
              </w:divBdr>
              <w:divsChild>
                <w:div w:id="2121601481">
                  <w:marLeft w:val="480"/>
                  <w:marRight w:val="0"/>
                  <w:marTop w:val="0"/>
                  <w:marBottom w:val="0"/>
                  <w:divBdr>
                    <w:top w:val="none" w:sz="0" w:space="0" w:color="auto"/>
                    <w:left w:val="none" w:sz="0" w:space="0" w:color="auto"/>
                    <w:bottom w:val="none" w:sz="0" w:space="0" w:color="auto"/>
                    <w:right w:val="none" w:sz="0" w:space="0" w:color="auto"/>
                  </w:divBdr>
                </w:div>
                <w:div w:id="1460682662">
                  <w:marLeft w:val="480"/>
                  <w:marRight w:val="0"/>
                  <w:marTop w:val="0"/>
                  <w:marBottom w:val="0"/>
                  <w:divBdr>
                    <w:top w:val="none" w:sz="0" w:space="0" w:color="auto"/>
                    <w:left w:val="none" w:sz="0" w:space="0" w:color="auto"/>
                    <w:bottom w:val="none" w:sz="0" w:space="0" w:color="auto"/>
                    <w:right w:val="none" w:sz="0" w:space="0" w:color="auto"/>
                  </w:divBdr>
                </w:div>
                <w:div w:id="1345941623">
                  <w:marLeft w:val="480"/>
                  <w:marRight w:val="0"/>
                  <w:marTop w:val="0"/>
                  <w:marBottom w:val="0"/>
                  <w:divBdr>
                    <w:top w:val="none" w:sz="0" w:space="0" w:color="auto"/>
                    <w:left w:val="none" w:sz="0" w:space="0" w:color="auto"/>
                    <w:bottom w:val="none" w:sz="0" w:space="0" w:color="auto"/>
                    <w:right w:val="none" w:sz="0" w:space="0" w:color="auto"/>
                  </w:divBdr>
                </w:div>
                <w:div w:id="1103111194">
                  <w:marLeft w:val="480"/>
                  <w:marRight w:val="0"/>
                  <w:marTop w:val="0"/>
                  <w:marBottom w:val="0"/>
                  <w:divBdr>
                    <w:top w:val="none" w:sz="0" w:space="0" w:color="auto"/>
                    <w:left w:val="none" w:sz="0" w:space="0" w:color="auto"/>
                    <w:bottom w:val="none" w:sz="0" w:space="0" w:color="auto"/>
                    <w:right w:val="none" w:sz="0" w:space="0" w:color="auto"/>
                  </w:divBdr>
                </w:div>
                <w:div w:id="62068650">
                  <w:marLeft w:val="480"/>
                  <w:marRight w:val="0"/>
                  <w:marTop w:val="0"/>
                  <w:marBottom w:val="0"/>
                  <w:divBdr>
                    <w:top w:val="none" w:sz="0" w:space="0" w:color="auto"/>
                    <w:left w:val="none" w:sz="0" w:space="0" w:color="auto"/>
                    <w:bottom w:val="none" w:sz="0" w:space="0" w:color="auto"/>
                    <w:right w:val="none" w:sz="0" w:space="0" w:color="auto"/>
                  </w:divBdr>
                </w:div>
                <w:div w:id="1670864417">
                  <w:marLeft w:val="480"/>
                  <w:marRight w:val="0"/>
                  <w:marTop w:val="0"/>
                  <w:marBottom w:val="0"/>
                  <w:divBdr>
                    <w:top w:val="none" w:sz="0" w:space="0" w:color="auto"/>
                    <w:left w:val="none" w:sz="0" w:space="0" w:color="auto"/>
                    <w:bottom w:val="none" w:sz="0" w:space="0" w:color="auto"/>
                    <w:right w:val="none" w:sz="0" w:space="0" w:color="auto"/>
                  </w:divBdr>
                </w:div>
                <w:div w:id="1150093983">
                  <w:marLeft w:val="480"/>
                  <w:marRight w:val="0"/>
                  <w:marTop w:val="0"/>
                  <w:marBottom w:val="0"/>
                  <w:divBdr>
                    <w:top w:val="none" w:sz="0" w:space="0" w:color="auto"/>
                    <w:left w:val="none" w:sz="0" w:space="0" w:color="auto"/>
                    <w:bottom w:val="none" w:sz="0" w:space="0" w:color="auto"/>
                    <w:right w:val="none" w:sz="0" w:space="0" w:color="auto"/>
                  </w:divBdr>
                </w:div>
                <w:div w:id="2053340629">
                  <w:marLeft w:val="480"/>
                  <w:marRight w:val="0"/>
                  <w:marTop w:val="0"/>
                  <w:marBottom w:val="0"/>
                  <w:divBdr>
                    <w:top w:val="none" w:sz="0" w:space="0" w:color="auto"/>
                    <w:left w:val="none" w:sz="0" w:space="0" w:color="auto"/>
                    <w:bottom w:val="none" w:sz="0" w:space="0" w:color="auto"/>
                    <w:right w:val="none" w:sz="0" w:space="0" w:color="auto"/>
                  </w:divBdr>
                </w:div>
                <w:div w:id="2050104767">
                  <w:marLeft w:val="480"/>
                  <w:marRight w:val="0"/>
                  <w:marTop w:val="0"/>
                  <w:marBottom w:val="0"/>
                  <w:divBdr>
                    <w:top w:val="none" w:sz="0" w:space="0" w:color="auto"/>
                    <w:left w:val="none" w:sz="0" w:space="0" w:color="auto"/>
                    <w:bottom w:val="none" w:sz="0" w:space="0" w:color="auto"/>
                    <w:right w:val="none" w:sz="0" w:space="0" w:color="auto"/>
                  </w:divBdr>
                </w:div>
                <w:div w:id="807473272">
                  <w:marLeft w:val="480"/>
                  <w:marRight w:val="0"/>
                  <w:marTop w:val="0"/>
                  <w:marBottom w:val="0"/>
                  <w:divBdr>
                    <w:top w:val="none" w:sz="0" w:space="0" w:color="auto"/>
                    <w:left w:val="none" w:sz="0" w:space="0" w:color="auto"/>
                    <w:bottom w:val="none" w:sz="0" w:space="0" w:color="auto"/>
                    <w:right w:val="none" w:sz="0" w:space="0" w:color="auto"/>
                  </w:divBdr>
                </w:div>
                <w:div w:id="1293173939">
                  <w:marLeft w:val="480"/>
                  <w:marRight w:val="0"/>
                  <w:marTop w:val="0"/>
                  <w:marBottom w:val="0"/>
                  <w:divBdr>
                    <w:top w:val="none" w:sz="0" w:space="0" w:color="auto"/>
                    <w:left w:val="none" w:sz="0" w:space="0" w:color="auto"/>
                    <w:bottom w:val="none" w:sz="0" w:space="0" w:color="auto"/>
                    <w:right w:val="none" w:sz="0" w:space="0" w:color="auto"/>
                  </w:divBdr>
                </w:div>
                <w:div w:id="430467556">
                  <w:marLeft w:val="480"/>
                  <w:marRight w:val="0"/>
                  <w:marTop w:val="0"/>
                  <w:marBottom w:val="0"/>
                  <w:divBdr>
                    <w:top w:val="none" w:sz="0" w:space="0" w:color="auto"/>
                    <w:left w:val="none" w:sz="0" w:space="0" w:color="auto"/>
                    <w:bottom w:val="none" w:sz="0" w:space="0" w:color="auto"/>
                    <w:right w:val="none" w:sz="0" w:space="0" w:color="auto"/>
                  </w:divBdr>
                </w:div>
                <w:div w:id="149180017">
                  <w:marLeft w:val="480"/>
                  <w:marRight w:val="0"/>
                  <w:marTop w:val="0"/>
                  <w:marBottom w:val="0"/>
                  <w:divBdr>
                    <w:top w:val="none" w:sz="0" w:space="0" w:color="auto"/>
                    <w:left w:val="none" w:sz="0" w:space="0" w:color="auto"/>
                    <w:bottom w:val="none" w:sz="0" w:space="0" w:color="auto"/>
                    <w:right w:val="none" w:sz="0" w:space="0" w:color="auto"/>
                  </w:divBdr>
                </w:div>
                <w:div w:id="1982808422">
                  <w:marLeft w:val="480"/>
                  <w:marRight w:val="0"/>
                  <w:marTop w:val="0"/>
                  <w:marBottom w:val="0"/>
                  <w:divBdr>
                    <w:top w:val="none" w:sz="0" w:space="0" w:color="auto"/>
                    <w:left w:val="none" w:sz="0" w:space="0" w:color="auto"/>
                    <w:bottom w:val="none" w:sz="0" w:space="0" w:color="auto"/>
                    <w:right w:val="none" w:sz="0" w:space="0" w:color="auto"/>
                  </w:divBdr>
                </w:div>
                <w:div w:id="2040203327">
                  <w:marLeft w:val="480"/>
                  <w:marRight w:val="0"/>
                  <w:marTop w:val="0"/>
                  <w:marBottom w:val="0"/>
                  <w:divBdr>
                    <w:top w:val="none" w:sz="0" w:space="0" w:color="auto"/>
                    <w:left w:val="none" w:sz="0" w:space="0" w:color="auto"/>
                    <w:bottom w:val="none" w:sz="0" w:space="0" w:color="auto"/>
                    <w:right w:val="none" w:sz="0" w:space="0" w:color="auto"/>
                  </w:divBdr>
                </w:div>
                <w:div w:id="1455710904">
                  <w:marLeft w:val="480"/>
                  <w:marRight w:val="0"/>
                  <w:marTop w:val="0"/>
                  <w:marBottom w:val="0"/>
                  <w:divBdr>
                    <w:top w:val="none" w:sz="0" w:space="0" w:color="auto"/>
                    <w:left w:val="none" w:sz="0" w:space="0" w:color="auto"/>
                    <w:bottom w:val="none" w:sz="0" w:space="0" w:color="auto"/>
                    <w:right w:val="none" w:sz="0" w:space="0" w:color="auto"/>
                  </w:divBdr>
                </w:div>
                <w:div w:id="1486315933">
                  <w:marLeft w:val="480"/>
                  <w:marRight w:val="0"/>
                  <w:marTop w:val="0"/>
                  <w:marBottom w:val="0"/>
                  <w:divBdr>
                    <w:top w:val="none" w:sz="0" w:space="0" w:color="auto"/>
                    <w:left w:val="none" w:sz="0" w:space="0" w:color="auto"/>
                    <w:bottom w:val="none" w:sz="0" w:space="0" w:color="auto"/>
                    <w:right w:val="none" w:sz="0" w:space="0" w:color="auto"/>
                  </w:divBdr>
                </w:div>
                <w:div w:id="1854223852">
                  <w:marLeft w:val="480"/>
                  <w:marRight w:val="0"/>
                  <w:marTop w:val="0"/>
                  <w:marBottom w:val="0"/>
                  <w:divBdr>
                    <w:top w:val="none" w:sz="0" w:space="0" w:color="auto"/>
                    <w:left w:val="none" w:sz="0" w:space="0" w:color="auto"/>
                    <w:bottom w:val="none" w:sz="0" w:space="0" w:color="auto"/>
                    <w:right w:val="none" w:sz="0" w:space="0" w:color="auto"/>
                  </w:divBdr>
                </w:div>
                <w:div w:id="1130901581">
                  <w:marLeft w:val="480"/>
                  <w:marRight w:val="0"/>
                  <w:marTop w:val="0"/>
                  <w:marBottom w:val="0"/>
                  <w:divBdr>
                    <w:top w:val="none" w:sz="0" w:space="0" w:color="auto"/>
                    <w:left w:val="none" w:sz="0" w:space="0" w:color="auto"/>
                    <w:bottom w:val="none" w:sz="0" w:space="0" w:color="auto"/>
                    <w:right w:val="none" w:sz="0" w:space="0" w:color="auto"/>
                  </w:divBdr>
                </w:div>
                <w:div w:id="137575139">
                  <w:marLeft w:val="480"/>
                  <w:marRight w:val="0"/>
                  <w:marTop w:val="0"/>
                  <w:marBottom w:val="0"/>
                  <w:divBdr>
                    <w:top w:val="none" w:sz="0" w:space="0" w:color="auto"/>
                    <w:left w:val="none" w:sz="0" w:space="0" w:color="auto"/>
                    <w:bottom w:val="none" w:sz="0" w:space="0" w:color="auto"/>
                    <w:right w:val="none" w:sz="0" w:space="0" w:color="auto"/>
                  </w:divBdr>
                </w:div>
                <w:div w:id="790049707">
                  <w:marLeft w:val="480"/>
                  <w:marRight w:val="0"/>
                  <w:marTop w:val="0"/>
                  <w:marBottom w:val="0"/>
                  <w:divBdr>
                    <w:top w:val="none" w:sz="0" w:space="0" w:color="auto"/>
                    <w:left w:val="none" w:sz="0" w:space="0" w:color="auto"/>
                    <w:bottom w:val="none" w:sz="0" w:space="0" w:color="auto"/>
                    <w:right w:val="none" w:sz="0" w:space="0" w:color="auto"/>
                  </w:divBdr>
                </w:div>
                <w:div w:id="1167668356">
                  <w:marLeft w:val="480"/>
                  <w:marRight w:val="0"/>
                  <w:marTop w:val="0"/>
                  <w:marBottom w:val="0"/>
                  <w:divBdr>
                    <w:top w:val="none" w:sz="0" w:space="0" w:color="auto"/>
                    <w:left w:val="none" w:sz="0" w:space="0" w:color="auto"/>
                    <w:bottom w:val="none" w:sz="0" w:space="0" w:color="auto"/>
                    <w:right w:val="none" w:sz="0" w:space="0" w:color="auto"/>
                  </w:divBdr>
                </w:div>
                <w:div w:id="1162549715">
                  <w:marLeft w:val="480"/>
                  <w:marRight w:val="0"/>
                  <w:marTop w:val="0"/>
                  <w:marBottom w:val="0"/>
                  <w:divBdr>
                    <w:top w:val="none" w:sz="0" w:space="0" w:color="auto"/>
                    <w:left w:val="none" w:sz="0" w:space="0" w:color="auto"/>
                    <w:bottom w:val="none" w:sz="0" w:space="0" w:color="auto"/>
                    <w:right w:val="none" w:sz="0" w:space="0" w:color="auto"/>
                  </w:divBdr>
                </w:div>
                <w:div w:id="944270207">
                  <w:marLeft w:val="480"/>
                  <w:marRight w:val="0"/>
                  <w:marTop w:val="0"/>
                  <w:marBottom w:val="0"/>
                  <w:divBdr>
                    <w:top w:val="none" w:sz="0" w:space="0" w:color="auto"/>
                    <w:left w:val="none" w:sz="0" w:space="0" w:color="auto"/>
                    <w:bottom w:val="none" w:sz="0" w:space="0" w:color="auto"/>
                    <w:right w:val="none" w:sz="0" w:space="0" w:color="auto"/>
                  </w:divBdr>
                </w:div>
              </w:divsChild>
            </w:div>
            <w:div w:id="857237050">
              <w:marLeft w:val="0"/>
              <w:marRight w:val="0"/>
              <w:marTop w:val="0"/>
              <w:marBottom w:val="0"/>
              <w:divBdr>
                <w:top w:val="none" w:sz="0" w:space="0" w:color="auto"/>
                <w:left w:val="none" w:sz="0" w:space="0" w:color="auto"/>
                <w:bottom w:val="none" w:sz="0" w:space="0" w:color="auto"/>
                <w:right w:val="none" w:sz="0" w:space="0" w:color="auto"/>
              </w:divBdr>
              <w:divsChild>
                <w:div w:id="2110006909">
                  <w:marLeft w:val="480"/>
                  <w:marRight w:val="0"/>
                  <w:marTop w:val="0"/>
                  <w:marBottom w:val="0"/>
                  <w:divBdr>
                    <w:top w:val="none" w:sz="0" w:space="0" w:color="auto"/>
                    <w:left w:val="none" w:sz="0" w:space="0" w:color="auto"/>
                    <w:bottom w:val="none" w:sz="0" w:space="0" w:color="auto"/>
                    <w:right w:val="none" w:sz="0" w:space="0" w:color="auto"/>
                  </w:divBdr>
                </w:div>
                <w:div w:id="337536729">
                  <w:marLeft w:val="480"/>
                  <w:marRight w:val="0"/>
                  <w:marTop w:val="0"/>
                  <w:marBottom w:val="0"/>
                  <w:divBdr>
                    <w:top w:val="none" w:sz="0" w:space="0" w:color="auto"/>
                    <w:left w:val="none" w:sz="0" w:space="0" w:color="auto"/>
                    <w:bottom w:val="none" w:sz="0" w:space="0" w:color="auto"/>
                    <w:right w:val="none" w:sz="0" w:space="0" w:color="auto"/>
                  </w:divBdr>
                </w:div>
                <w:div w:id="787118591">
                  <w:marLeft w:val="480"/>
                  <w:marRight w:val="0"/>
                  <w:marTop w:val="0"/>
                  <w:marBottom w:val="0"/>
                  <w:divBdr>
                    <w:top w:val="none" w:sz="0" w:space="0" w:color="auto"/>
                    <w:left w:val="none" w:sz="0" w:space="0" w:color="auto"/>
                    <w:bottom w:val="none" w:sz="0" w:space="0" w:color="auto"/>
                    <w:right w:val="none" w:sz="0" w:space="0" w:color="auto"/>
                  </w:divBdr>
                </w:div>
                <w:div w:id="1747796303">
                  <w:marLeft w:val="480"/>
                  <w:marRight w:val="0"/>
                  <w:marTop w:val="0"/>
                  <w:marBottom w:val="0"/>
                  <w:divBdr>
                    <w:top w:val="none" w:sz="0" w:space="0" w:color="auto"/>
                    <w:left w:val="none" w:sz="0" w:space="0" w:color="auto"/>
                    <w:bottom w:val="none" w:sz="0" w:space="0" w:color="auto"/>
                    <w:right w:val="none" w:sz="0" w:space="0" w:color="auto"/>
                  </w:divBdr>
                </w:div>
                <w:div w:id="227956863">
                  <w:marLeft w:val="480"/>
                  <w:marRight w:val="0"/>
                  <w:marTop w:val="0"/>
                  <w:marBottom w:val="0"/>
                  <w:divBdr>
                    <w:top w:val="none" w:sz="0" w:space="0" w:color="auto"/>
                    <w:left w:val="none" w:sz="0" w:space="0" w:color="auto"/>
                    <w:bottom w:val="none" w:sz="0" w:space="0" w:color="auto"/>
                    <w:right w:val="none" w:sz="0" w:space="0" w:color="auto"/>
                  </w:divBdr>
                </w:div>
                <w:div w:id="704913682">
                  <w:marLeft w:val="480"/>
                  <w:marRight w:val="0"/>
                  <w:marTop w:val="0"/>
                  <w:marBottom w:val="0"/>
                  <w:divBdr>
                    <w:top w:val="none" w:sz="0" w:space="0" w:color="auto"/>
                    <w:left w:val="none" w:sz="0" w:space="0" w:color="auto"/>
                    <w:bottom w:val="none" w:sz="0" w:space="0" w:color="auto"/>
                    <w:right w:val="none" w:sz="0" w:space="0" w:color="auto"/>
                  </w:divBdr>
                </w:div>
                <w:div w:id="893932119">
                  <w:marLeft w:val="480"/>
                  <w:marRight w:val="0"/>
                  <w:marTop w:val="0"/>
                  <w:marBottom w:val="0"/>
                  <w:divBdr>
                    <w:top w:val="none" w:sz="0" w:space="0" w:color="auto"/>
                    <w:left w:val="none" w:sz="0" w:space="0" w:color="auto"/>
                    <w:bottom w:val="none" w:sz="0" w:space="0" w:color="auto"/>
                    <w:right w:val="none" w:sz="0" w:space="0" w:color="auto"/>
                  </w:divBdr>
                </w:div>
                <w:div w:id="2053842778">
                  <w:marLeft w:val="480"/>
                  <w:marRight w:val="0"/>
                  <w:marTop w:val="0"/>
                  <w:marBottom w:val="0"/>
                  <w:divBdr>
                    <w:top w:val="none" w:sz="0" w:space="0" w:color="auto"/>
                    <w:left w:val="none" w:sz="0" w:space="0" w:color="auto"/>
                    <w:bottom w:val="none" w:sz="0" w:space="0" w:color="auto"/>
                    <w:right w:val="none" w:sz="0" w:space="0" w:color="auto"/>
                  </w:divBdr>
                </w:div>
                <w:div w:id="825126814">
                  <w:marLeft w:val="480"/>
                  <w:marRight w:val="0"/>
                  <w:marTop w:val="0"/>
                  <w:marBottom w:val="0"/>
                  <w:divBdr>
                    <w:top w:val="none" w:sz="0" w:space="0" w:color="auto"/>
                    <w:left w:val="none" w:sz="0" w:space="0" w:color="auto"/>
                    <w:bottom w:val="none" w:sz="0" w:space="0" w:color="auto"/>
                    <w:right w:val="none" w:sz="0" w:space="0" w:color="auto"/>
                  </w:divBdr>
                </w:div>
                <w:div w:id="843785464">
                  <w:marLeft w:val="480"/>
                  <w:marRight w:val="0"/>
                  <w:marTop w:val="0"/>
                  <w:marBottom w:val="0"/>
                  <w:divBdr>
                    <w:top w:val="none" w:sz="0" w:space="0" w:color="auto"/>
                    <w:left w:val="none" w:sz="0" w:space="0" w:color="auto"/>
                    <w:bottom w:val="none" w:sz="0" w:space="0" w:color="auto"/>
                    <w:right w:val="none" w:sz="0" w:space="0" w:color="auto"/>
                  </w:divBdr>
                </w:div>
                <w:div w:id="1452238204">
                  <w:marLeft w:val="480"/>
                  <w:marRight w:val="0"/>
                  <w:marTop w:val="0"/>
                  <w:marBottom w:val="0"/>
                  <w:divBdr>
                    <w:top w:val="none" w:sz="0" w:space="0" w:color="auto"/>
                    <w:left w:val="none" w:sz="0" w:space="0" w:color="auto"/>
                    <w:bottom w:val="none" w:sz="0" w:space="0" w:color="auto"/>
                    <w:right w:val="none" w:sz="0" w:space="0" w:color="auto"/>
                  </w:divBdr>
                </w:div>
                <w:div w:id="1934783432">
                  <w:marLeft w:val="480"/>
                  <w:marRight w:val="0"/>
                  <w:marTop w:val="0"/>
                  <w:marBottom w:val="0"/>
                  <w:divBdr>
                    <w:top w:val="none" w:sz="0" w:space="0" w:color="auto"/>
                    <w:left w:val="none" w:sz="0" w:space="0" w:color="auto"/>
                    <w:bottom w:val="none" w:sz="0" w:space="0" w:color="auto"/>
                    <w:right w:val="none" w:sz="0" w:space="0" w:color="auto"/>
                  </w:divBdr>
                </w:div>
                <w:div w:id="1510832335">
                  <w:marLeft w:val="480"/>
                  <w:marRight w:val="0"/>
                  <w:marTop w:val="0"/>
                  <w:marBottom w:val="0"/>
                  <w:divBdr>
                    <w:top w:val="none" w:sz="0" w:space="0" w:color="auto"/>
                    <w:left w:val="none" w:sz="0" w:space="0" w:color="auto"/>
                    <w:bottom w:val="none" w:sz="0" w:space="0" w:color="auto"/>
                    <w:right w:val="none" w:sz="0" w:space="0" w:color="auto"/>
                  </w:divBdr>
                </w:div>
                <w:div w:id="952902918">
                  <w:marLeft w:val="480"/>
                  <w:marRight w:val="0"/>
                  <w:marTop w:val="0"/>
                  <w:marBottom w:val="0"/>
                  <w:divBdr>
                    <w:top w:val="none" w:sz="0" w:space="0" w:color="auto"/>
                    <w:left w:val="none" w:sz="0" w:space="0" w:color="auto"/>
                    <w:bottom w:val="none" w:sz="0" w:space="0" w:color="auto"/>
                    <w:right w:val="none" w:sz="0" w:space="0" w:color="auto"/>
                  </w:divBdr>
                </w:div>
                <w:div w:id="1701201130">
                  <w:marLeft w:val="480"/>
                  <w:marRight w:val="0"/>
                  <w:marTop w:val="0"/>
                  <w:marBottom w:val="0"/>
                  <w:divBdr>
                    <w:top w:val="none" w:sz="0" w:space="0" w:color="auto"/>
                    <w:left w:val="none" w:sz="0" w:space="0" w:color="auto"/>
                    <w:bottom w:val="none" w:sz="0" w:space="0" w:color="auto"/>
                    <w:right w:val="none" w:sz="0" w:space="0" w:color="auto"/>
                  </w:divBdr>
                </w:div>
                <w:div w:id="1599674463">
                  <w:marLeft w:val="480"/>
                  <w:marRight w:val="0"/>
                  <w:marTop w:val="0"/>
                  <w:marBottom w:val="0"/>
                  <w:divBdr>
                    <w:top w:val="none" w:sz="0" w:space="0" w:color="auto"/>
                    <w:left w:val="none" w:sz="0" w:space="0" w:color="auto"/>
                    <w:bottom w:val="none" w:sz="0" w:space="0" w:color="auto"/>
                    <w:right w:val="none" w:sz="0" w:space="0" w:color="auto"/>
                  </w:divBdr>
                </w:div>
                <w:div w:id="2086682344">
                  <w:marLeft w:val="480"/>
                  <w:marRight w:val="0"/>
                  <w:marTop w:val="0"/>
                  <w:marBottom w:val="0"/>
                  <w:divBdr>
                    <w:top w:val="none" w:sz="0" w:space="0" w:color="auto"/>
                    <w:left w:val="none" w:sz="0" w:space="0" w:color="auto"/>
                    <w:bottom w:val="none" w:sz="0" w:space="0" w:color="auto"/>
                    <w:right w:val="none" w:sz="0" w:space="0" w:color="auto"/>
                  </w:divBdr>
                </w:div>
                <w:div w:id="1985234480">
                  <w:marLeft w:val="480"/>
                  <w:marRight w:val="0"/>
                  <w:marTop w:val="0"/>
                  <w:marBottom w:val="0"/>
                  <w:divBdr>
                    <w:top w:val="none" w:sz="0" w:space="0" w:color="auto"/>
                    <w:left w:val="none" w:sz="0" w:space="0" w:color="auto"/>
                    <w:bottom w:val="none" w:sz="0" w:space="0" w:color="auto"/>
                    <w:right w:val="none" w:sz="0" w:space="0" w:color="auto"/>
                  </w:divBdr>
                </w:div>
                <w:div w:id="1045449993">
                  <w:marLeft w:val="480"/>
                  <w:marRight w:val="0"/>
                  <w:marTop w:val="0"/>
                  <w:marBottom w:val="0"/>
                  <w:divBdr>
                    <w:top w:val="none" w:sz="0" w:space="0" w:color="auto"/>
                    <w:left w:val="none" w:sz="0" w:space="0" w:color="auto"/>
                    <w:bottom w:val="none" w:sz="0" w:space="0" w:color="auto"/>
                    <w:right w:val="none" w:sz="0" w:space="0" w:color="auto"/>
                  </w:divBdr>
                </w:div>
                <w:div w:id="1996451546">
                  <w:marLeft w:val="480"/>
                  <w:marRight w:val="0"/>
                  <w:marTop w:val="0"/>
                  <w:marBottom w:val="0"/>
                  <w:divBdr>
                    <w:top w:val="none" w:sz="0" w:space="0" w:color="auto"/>
                    <w:left w:val="none" w:sz="0" w:space="0" w:color="auto"/>
                    <w:bottom w:val="none" w:sz="0" w:space="0" w:color="auto"/>
                    <w:right w:val="none" w:sz="0" w:space="0" w:color="auto"/>
                  </w:divBdr>
                </w:div>
                <w:div w:id="1480920059">
                  <w:marLeft w:val="480"/>
                  <w:marRight w:val="0"/>
                  <w:marTop w:val="0"/>
                  <w:marBottom w:val="0"/>
                  <w:divBdr>
                    <w:top w:val="none" w:sz="0" w:space="0" w:color="auto"/>
                    <w:left w:val="none" w:sz="0" w:space="0" w:color="auto"/>
                    <w:bottom w:val="none" w:sz="0" w:space="0" w:color="auto"/>
                    <w:right w:val="none" w:sz="0" w:space="0" w:color="auto"/>
                  </w:divBdr>
                </w:div>
                <w:div w:id="797453920">
                  <w:marLeft w:val="480"/>
                  <w:marRight w:val="0"/>
                  <w:marTop w:val="0"/>
                  <w:marBottom w:val="0"/>
                  <w:divBdr>
                    <w:top w:val="none" w:sz="0" w:space="0" w:color="auto"/>
                    <w:left w:val="none" w:sz="0" w:space="0" w:color="auto"/>
                    <w:bottom w:val="none" w:sz="0" w:space="0" w:color="auto"/>
                    <w:right w:val="none" w:sz="0" w:space="0" w:color="auto"/>
                  </w:divBdr>
                </w:div>
                <w:div w:id="877351695">
                  <w:marLeft w:val="480"/>
                  <w:marRight w:val="0"/>
                  <w:marTop w:val="0"/>
                  <w:marBottom w:val="0"/>
                  <w:divBdr>
                    <w:top w:val="none" w:sz="0" w:space="0" w:color="auto"/>
                    <w:left w:val="none" w:sz="0" w:space="0" w:color="auto"/>
                    <w:bottom w:val="none" w:sz="0" w:space="0" w:color="auto"/>
                    <w:right w:val="none" w:sz="0" w:space="0" w:color="auto"/>
                  </w:divBdr>
                </w:div>
                <w:div w:id="166872290">
                  <w:marLeft w:val="480"/>
                  <w:marRight w:val="0"/>
                  <w:marTop w:val="0"/>
                  <w:marBottom w:val="0"/>
                  <w:divBdr>
                    <w:top w:val="none" w:sz="0" w:space="0" w:color="auto"/>
                    <w:left w:val="none" w:sz="0" w:space="0" w:color="auto"/>
                    <w:bottom w:val="none" w:sz="0" w:space="0" w:color="auto"/>
                    <w:right w:val="none" w:sz="0" w:space="0" w:color="auto"/>
                  </w:divBdr>
                </w:div>
              </w:divsChild>
            </w:div>
            <w:div w:id="555319256">
              <w:marLeft w:val="0"/>
              <w:marRight w:val="0"/>
              <w:marTop w:val="0"/>
              <w:marBottom w:val="0"/>
              <w:divBdr>
                <w:top w:val="none" w:sz="0" w:space="0" w:color="auto"/>
                <w:left w:val="none" w:sz="0" w:space="0" w:color="auto"/>
                <w:bottom w:val="none" w:sz="0" w:space="0" w:color="auto"/>
                <w:right w:val="none" w:sz="0" w:space="0" w:color="auto"/>
              </w:divBdr>
              <w:divsChild>
                <w:div w:id="491454646">
                  <w:marLeft w:val="480"/>
                  <w:marRight w:val="0"/>
                  <w:marTop w:val="0"/>
                  <w:marBottom w:val="0"/>
                  <w:divBdr>
                    <w:top w:val="none" w:sz="0" w:space="0" w:color="auto"/>
                    <w:left w:val="none" w:sz="0" w:space="0" w:color="auto"/>
                    <w:bottom w:val="none" w:sz="0" w:space="0" w:color="auto"/>
                    <w:right w:val="none" w:sz="0" w:space="0" w:color="auto"/>
                  </w:divBdr>
                </w:div>
                <w:div w:id="1483698403">
                  <w:marLeft w:val="480"/>
                  <w:marRight w:val="0"/>
                  <w:marTop w:val="0"/>
                  <w:marBottom w:val="0"/>
                  <w:divBdr>
                    <w:top w:val="none" w:sz="0" w:space="0" w:color="auto"/>
                    <w:left w:val="none" w:sz="0" w:space="0" w:color="auto"/>
                    <w:bottom w:val="none" w:sz="0" w:space="0" w:color="auto"/>
                    <w:right w:val="none" w:sz="0" w:space="0" w:color="auto"/>
                  </w:divBdr>
                </w:div>
                <w:div w:id="1260601768">
                  <w:marLeft w:val="480"/>
                  <w:marRight w:val="0"/>
                  <w:marTop w:val="0"/>
                  <w:marBottom w:val="0"/>
                  <w:divBdr>
                    <w:top w:val="none" w:sz="0" w:space="0" w:color="auto"/>
                    <w:left w:val="none" w:sz="0" w:space="0" w:color="auto"/>
                    <w:bottom w:val="none" w:sz="0" w:space="0" w:color="auto"/>
                    <w:right w:val="none" w:sz="0" w:space="0" w:color="auto"/>
                  </w:divBdr>
                </w:div>
                <w:div w:id="1608460993">
                  <w:marLeft w:val="480"/>
                  <w:marRight w:val="0"/>
                  <w:marTop w:val="0"/>
                  <w:marBottom w:val="0"/>
                  <w:divBdr>
                    <w:top w:val="none" w:sz="0" w:space="0" w:color="auto"/>
                    <w:left w:val="none" w:sz="0" w:space="0" w:color="auto"/>
                    <w:bottom w:val="none" w:sz="0" w:space="0" w:color="auto"/>
                    <w:right w:val="none" w:sz="0" w:space="0" w:color="auto"/>
                  </w:divBdr>
                </w:div>
                <w:div w:id="1195121921">
                  <w:marLeft w:val="480"/>
                  <w:marRight w:val="0"/>
                  <w:marTop w:val="0"/>
                  <w:marBottom w:val="0"/>
                  <w:divBdr>
                    <w:top w:val="none" w:sz="0" w:space="0" w:color="auto"/>
                    <w:left w:val="none" w:sz="0" w:space="0" w:color="auto"/>
                    <w:bottom w:val="none" w:sz="0" w:space="0" w:color="auto"/>
                    <w:right w:val="none" w:sz="0" w:space="0" w:color="auto"/>
                  </w:divBdr>
                </w:div>
                <w:div w:id="1124889931">
                  <w:marLeft w:val="480"/>
                  <w:marRight w:val="0"/>
                  <w:marTop w:val="0"/>
                  <w:marBottom w:val="0"/>
                  <w:divBdr>
                    <w:top w:val="none" w:sz="0" w:space="0" w:color="auto"/>
                    <w:left w:val="none" w:sz="0" w:space="0" w:color="auto"/>
                    <w:bottom w:val="none" w:sz="0" w:space="0" w:color="auto"/>
                    <w:right w:val="none" w:sz="0" w:space="0" w:color="auto"/>
                  </w:divBdr>
                </w:div>
                <w:div w:id="1656296160">
                  <w:marLeft w:val="480"/>
                  <w:marRight w:val="0"/>
                  <w:marTop w:val="0"/>
                  <w:marBottom w:val="0"/>
                  <w:divBdr>
                    <w:top w:val="none" w:sz="0" w:space="0" w:color="auto"/>
                    <w:left w:val="none" w:sz="0" w:space="0" w:color="auto"/>
                    <w:bottom w:val="none" w:sz="0" w:space="0" w:color="auto"/>
                    <w:right w:val="none" w:sz="0" w:space="0" w:color="auto"/>
                  </w:divBdr>
                </w:div>
                <w:div w:id="761416584">
                  <w:marLeft w:val="480"/>
                  <w:marRight w:val="0"/>
                  <w:marTop w:val="0"/>
                  <w:marBottom w:val="0"/>
                  <w:divBdr>
                    <w:top w:val="none" w:sz="0" w:space="0" w:color="auto"/>
                    <w:left w:val="none" w:sz="0" w:space="0" w:color="auto"/>
                    <w:bottom w:val="none" w:sz="0" w:space="0" w:color="auto"/>
                    <w:right w:val="none" w:sz="0" w:space="0" w:color="auto"/>
                  </w:divBdr>
                </w:div>
                <w:div w:id="754786485">
                  <w:marLeft w:val="480"/>
                  <w:marRight w:val="0"/>
                  <w:marTop w:val="0"/>
                  <w:marBottom w:val="0"/>
                  <w:divBdr>
                    <w:top w:val="none" w:sz="0" w:space="0" w:color="auto"/>
                    <w:left w:val="none" w:sz="0" w:space="0" w:color="auto"/>
                    <w:bottom w:val="none" w:sz="0" w:space="0" w:color="auto"/>
                    <w:right w:val="none" w:sz="0" w:space="0" w:color="auto"/>
                  </w:divBdr>
                </w:div>
                <w:div w:id="1617519897">
                  <w:marLeft w:val="480"/>
                  <w:marRight w:val="0"/>
                  <w:marTop w:val="0"/>
                  <w:marBottom w:val="0"/>
                  <w:divBdr>
                    <w:top w:val="none" w:sz="0" w:space="0" w:color="auto"/>
                    <w:left w:val="none" w:sz="0" w:space="0" w:color="auto"/>
                    <w:bottom w:val="none" w:sz="0" w:space="0" w:color="auto"/>
                    <w:right w:val="none" w:sz="0" w:space="0" w:color="auto"/>
                  </w:divBdr>
                </w:div>
                <w:div w:id="424496971">
                  <w:marLeft w:val="480"/>
                  <w:marRight w:val="0"/>
                  <w:marTop w:val="0"/>
                  <w:marBottom w:val="0"/>
                  <w:divBdr>
                    <w:top w:val="none" w:sz="0" w:space="0" w:color="auto"/>
                    <w:left w:val="none" w:sz="0" w:space="0" w:color="auto"/>
                    <w:bottom w:val="none" w:sz="0" w:space="0" w:color="auto"/>
                    <w:right w:val="none" w:sz="0" w:space="0" w:color="auto"/>
                  </w:divBdr>
                </w:div>
                <w:div w:id="90394326">
                  <w:marLeft w:val="480"/>
                  <w:marRight w:val="0"/>
                  <w:marTop w:val="0"/>
                  <w:marBottom w:val="0"/>
                  <w:divBdr>
                    <w:top w:val="none" w:sz="0" w:space="0" w:color="auto"/>
                    <w:left w:val="none" w:sz="0" w:space="0" w:color="auto"/>
                    <w:bottom w:val="none" w:sz="0" w:space="0" w:color="auto"/>
                    <w:right w:val="none" w:sz="0" w:space="0" w:color="auto"/>
                  </w:divBdr>
                </w:div>
                <w:div w:id="427778901">
                  <w:marLeft w:val="480"/>
                  <w:marRight w:val="0"/>
                  <w:marTop w:val="0"/>
                  <w:marBottom w:val="0"/>
                  <w:divBdr>
                    <w:top w:val="none" w:sz="0" w:space="0" w:color="auto"/>
                    <w:left w:val="none" w:sz="0" w:space="0" w:color="auto"/>
                    <w:bottom w:val="none" w:sz="0" w:space="0" w:color="auto"/>
                    <w:right w:val="none" w:sz="0" w:space="0" w:color="auto"/>
                  </w:divBdr>
                </w:div>
                <w:div w:id="1364089456">
                  <w:marLeft w:val="480"/>
                  <w:marRight w:val="0"/>
                  <w:marTop w:val="0"/>
                  <w:marBottom w:val="0"/>
                  <w:divBdr>
                    <w:top w:val="none" w:sz="0" w:space="0" w:color="auto"/>
                    <w:left w:val="none" w:sz="0" w:space="0" w:color="auto"/>
                    <w:bottom w:val="none" w:sz="0" w:space="0" w:color="auto"/>
                    <w:right w:val="none" w:sz="0" w:space="0" w:color="auto"/>
                  </w:divBdr>
                </w:div>
                <w:div w:id="558244513">
                  <w:marLeft w:val="480"/>
                  <w:marRight w:val="0"/>
                  <w:marTop w:val="0"/>
                  <w:marBottom w:val="0"/>
                  <w:divBdr>
                    <w:top w:val="none" w:sz="0" w:space="0" w:color="auto"/>
                    <w:left w:val="none" w:sz="0" w:space="0" w:color="auto"/>
                    <w:bottom w:val="none" w:sz="0" w:space="0" w:color="auto"/>
                    <w:right w:val="none" w:sz="0" w:space="0" w:color="auto"/>
                  </w:divBdr>
                </w:div>
                <w:div w:id="60293558">
                  <w:marLeft w:val="480"/>
                  <w:marRight w:val="0"/>
                  <w:marTop w:val="0"/>
                  <w:marBottom w:val="0"/>
                  <w:divBdr>
                    <w:top w:val="none" w:sz="0" w:space="0" w:color="auto"/>
                    <w:left w:val="none" w:sz="0" w:space="0" w:color="auto"/>
                    <w:bottom w:val="none" w:sz="0" w:space="0" w:color="auto"/>
                    <w:right w:val="none" w:sz="0" w:space="0" w:color="auto"/>
                  </w:divBdr>
                </w:div>
                <w:div w:id="773090197">
                  <w:marLeft w:val="480"/>
                  <w:marRight w:val="0"/>
                  <w:marTop w:val="0"/>
                  <w:marBottom w:val="0"/>
                  <w:divBdr>
                    <w:top w:val="none" w:sz="0" w:space="0" w:color="auto"/>
                    <w:left w:val="none" w:sz="0" w:space="0" w:color="auto"/>
                    <w:bottom w:val="none" w:sz="0" w:space="0" w:color="auto"/>
                    <w:right w:val="none" w:sz="0" w:space="0" w:color="auto"/>
                  </w:divBdr>
                </w:div>
                <w:div w:id="1720782888">
                  <w:marLeft w:val="480"/>
                  <w:marRight w:val="0"/>
                  <w:marTop w:val="0"/>
                  <w:marBottom w:val="0"/>
                  <w:divBdr>
                    <w:top w:val="none" w:sz="0" w:space="0" w:color="auto"/>
                    <w:left w:val="none" w:sz="0" w:space="0" w:color="auto"/>
                    <w:bottom w:val="none" w:sz="0" w:space="0" w:color="auto"/>
                    <w:right w:val="none" w:sz="0" w:space="0" w:color="auto"/>
                  </w:divBdr>
                </w:div>
                <w:div w:id="1433815425">
                  <w:marLeft w:val="480"/>
                  <w:marRight w:val="0"/>
                  <w:marTop w:val="0"/>
                  <w:marBottom w:val="0"/>
                  <w:divBdr>
                    <w:top w:val="none" w:sz="0" w:space="0" w:color="auto"/>
                    <w:left w:val="none" w:sz="0" w:space="0" w:color="auto"/>
                    <w:bottom w:val="none" w:sz="0" w:space="0" w:color="auto"/>
                    <w:right w:val="none" w:sz="0" w:space="0" w:color="auto"/>
                  </w:divBdr>
                </w:div>
                <w:div w:id="2098937325">
                  <w:marLeft w:val="480"/>
                  <w:marRight w:val="0"/>
                  <w:marTop w:val="0"/>
                  <w:marBottom w:val="0"/>
                  <w:divBdr>
                    <w:top w:val="none" w:sz="0" w:space="0" w:color="auto"/>
                    <w:left w:val="none" w:sz="0" w:space="0" w:color="auto"/>
                    <w:bottom w:val="none" w:sz="0" w:space="0" w:color="auto"/>
                    <w:right w:val="none" w:sz="0" w:space="0" w:color="auto"/>
                  </w:divBdr>
                </w:div>
                <w:div w:id="1373337319">
                  <w:marLeft w:val="480"/>
                  <w:marRight w:val="0"/>
                  <w:marTop w:val="0"/>
                  <w:marBottom w:val="0"/>
                  <w:divBdr>
                    <w:top w:val="none" w:sz="0" w:space="0" w:color="auto"/>
                    <w:left w:val="none" w:sz="0" w:space="0" w:color="auto"/>
                    <w:bottom w:val="none" w:sz="0" w:space="0" w:color="auto"/>
                    <w:right w:val="none" w:sz="0" w:space="0" w:color="auto"/>
                  </w:divBdr>
                </w:div>
                <w:div w:id="350959281">
                  <w:marLeft w:val="480"/>
                  <w:marRight w:val="0"/>
                  <w:marTop w:val="0"/>
                  <w:marBottom w:val="0"/>
                  <w:divBdr>
                    <w:top w:val="none" w:sz="0" w:space="0" w:color="auto"/>
                    <w:left w:val="none" w:sz="0" w:space="0" w:color="auto"/>
                    <w:bottom w:val="none" w:sz="0" w:space="0" w:color="auto"/>
                    <w:right w:val="none" w:sz="0" w:space="0" w:color="auto"/>
                  </w:divBdr>
                </w:div>
                <w:div w:id="939869663">
                  <w:marLeft w:val="480"/>
                  <w:marRight w:val="0"/>
                  <w:marTop w:val="0"/>
                  <w:marBottom w:val="0"/>
                  <w:divBdr>
                    <w:top w:val="none" w:sz="0" w:space="0" w:color="auto"/>
                    <w:left w:val="none" w:sz="0" w:space="0" w:color="auto"/>
                    <w:bottom w:val="none" w:sz="0" w:space="0" w:color="auto"/>
                    <w:right w:val="none" w:sz="0" w:space="0" w:color="auto"/>
                  </w:divBdr>
                </w:div>
                <w:div w:id="435902304">
                  <w:marLeft w:val="480"/>
                  <w:marRight w:val="0"/>
                  <w:marTop w:val="0"/>
                  <w:marBottom w:val="0"/>
                  <w:divBdr>
                    <w:top w:val="none" w:sz="0" w:space="0" w:color="auto"/>
                    <w:left w:val="none" w:sz="0" w:space="0" w:color="auto"/>
                    <w:bottom w:val="none" w:sz="0" w:space="0" w:color="auto"/>
                    <w:right w:val="none" w:sz="0" w:space="0" w:color="auto"/>
                  </w:divBdr>
                </w:div>
              </w:divsChild>
            </w:div>
            <w:div w:id="1201362931">
              <w:marLeft w:val="0"/>
              <w:marRight w:val="0"/>
              <w:marTop w:val="0"/>
              <w:marBottom w:val="0"/>
              <w:divBdr>
                <w:top w:val="none" w:sz="0" w:space="0" w:color="auto"/>
                <w:left w:val="none" w:sz="0" w:space="0" w:color="auto"/>
                <w:bottom w:val="none" w:sz="0" w:space="0" w:color="auto"/>
                <w:right w:val="none" w:sz="0" w:space="0" w:color="auto"/>
              </w:divBdr>
              <w:divsChild>
                <w:div w:id="854736201">
                  <w:marLeft w:val="480"/>
                  <w:marRight w:val="0"/>
                  <w:marTop w:val="0"/>
                  <w:marBottom w:val="0"/>
                  <w:divBdr>
                    <w:top w:val="none" w:sz="0" w:space="0" w:color="auto"/>
                    <w:left w:val="none" w:sz="0" w:space="0" w:color="auto"/>
                    <w:bottom w:val="none" w:sz="0" w:space="0" w:color="auto"/>
                    <w:right w:val="none" w:sz="0" w:space="0" w:color="auto"/>
                  </w:divBdr>
                </w:div>
                <w:div w:id="936133737">
                  <w:marLeft w:val="480"/>
                  <w:marRight w:val="0"/>
                  <w:marTop w:val="0"/>
                  <w:marBottom w:val="0"/>
                  <w:divBdr>
                    <w:top w:val="none" w:sz="0" w:space="0" w:color="auto"/>
                    <w:left w:val="none" w:sz="0" w:space="0" w:color="auto"/>
                    <w:bottom w:val="none" w:sz="0" w:space="0" w:color="auto"/>
                    <w:right w:val="none" w:sz="0" w:space="0" w:color="auto"/>
                  </w:divBdr>
                </w:div>
                <w:div w:id="2042313820">
                  <w:marLeft w:val="480"/>
                  <w:marRight w:val="0"/>
                  <w:marTop w:val="0"/>
                  <w:marBottom w:val="0"/>
                  <w:divBdr>
                    <w:top w:val="none" w:sz="0" w:space="0" w:color="auto"/>
                    <w:left w:val="none" w:sz="0" w:space="0" w:color="auto"/>
                    <w:bottom w:val="none" w:sz="0" w:space="0" w:color="auto"/>
                    <w:right w:val="none" w:sz="0" w:space="0" w:color="auto"/>
                  </w:divBdr>
                </w:div>
                <w:div w:id="1094017086">
                  <w:marLeft w:val="480"/>
                  <w:marRight w:val="0"/>
                  <w:marTop w:val="0"/>
                  <w:marBottom w:val="0"/>
                  <w:divBdr>
                    <w:top w:val="none" w:sz="0" w:space="0" w:color="auto"/>
                    <w:left w:val="none" w:sz="0" w:space="0" w:color="auto"/>
                    <w:bottom w:val="none" w:sz="0" w:space="0" w:color="auto"/>
                    <w:right w:val="none" w:sz="0" w:space="0" w:color="auto"/>
                  </w:divBdr>
                </w:div>
                <w:div w:id="1313481394">
                  <w:marLeft w:val="480"/>
                  <w:marRight w:val="0"/>
                  <w:marTop w:val="0"/>
                  <w:marBottom w:val="0"/>
                  <w:divBdr>
                    <w:top w:val="none" w:sz="0" w:space="0" w:color="auto"/>
                    <w:left w:val="none" w:sz="0" w:space="0" w:color="auto"/>
                    <w:bottom w:val="none" w:sz="0" w:space="0" w:color="auto"/>
                    <w:right w:val="none" w:sz="0" w:space="0" w:color="auto"/>
                  </w:divBdr>
                </w:div>
                <w:div w:id="381102475">
                  <w:marLeft w:val="480"/>
                  <w:marRight w:val="0"/>
                  <w:marTop w:val="0"/>
                  <w:marBottom w:val="0"/>
                  <w:divBdr>
                    <w:top w:val="none" w:sz="0" w:space="0" w:color="auto"/>
                    <w:left w:val="none" w:sz="0" w:space="0" w:color="auto"/>
                    <w:bottom w:val="none" w:sz="0" w:space="0" w:color="auto"/>
                    <w:right w:val="none" w:sz="0" w:space="0" w:color="auto"/>
                  </w:divBdr>
                </w:div>
                <w:div w:id="1512060628">
                  <w:marLeft w:val="480"/>
                  <w:marRight w:val="0"/>
                  <w:marTop w:val="0"/>
                  <w:marBottom w:val="0"/>
                  <w:divBdr>
                    <w:top w:val="none" w:sz="0" w:space="0" w:color="auto"/>
                    <w:left w:val="none" w:sz="0" w:space="0" w:color="auto"/>
                    <w:bottom w:val="none" w:sz="0" w:space="0" w:color="auto"/>
                    <w:right w:val="none" w:sz="0" w:space="0" w:color="auto"/>
                  </w:divBdr>
                </w:div>
                <w:div w:id="2137485168">
                  <w:marLeft w:val="480"/>
                  <w:marRight w:val="0"/>
                  <w:marTop w:val="0"/>
                  <w:marBottom w:val="0"/>
                  <w:divBdr>
                    <w:top w:val="none" w:sz="0" w:space="0" w:color="auto"/>
                    <w:left w:val="none" w:sz="0" w:space="0" w:color="auto"/>
                    <w:bottom w:val="none" w:sz="0" w:space="0" w:color="auto"/>
                    <w:right w:val="none" w:sz="0" w:space="0" w:color="auto"/>
                  </w:divBdr>
                </w:div>
                <w:div w:id="1307316698">
                  <w:marLeft w:val="480"/>
                  <w:marRight w:val="0"/>
                  <w:marTop w:val="0"/>
                  <w:marBottom w:val="0"/>
                  <w:divBdr>
                    <w:top w:val="none" w:sz="0" w:space="0" w:color="auto"/>
                    <w:left w:val="none" w:sz="0" w:space="0" w:color="auto"/>
                    <w:bottom w:val="none" w:sz="0" w:space="0" w:color="auto"/>
                    <w:right w:val="none" w:sz="0" w:space="0" w:color="auto"/>
                  </w:divBdr>
                </w:div>
                <w:div w:id="1539781850">
                  <w:marLeft w:val="480"/>
                  <w:marRight w:val="0"/>
                  <w:marTop w:val="0"/>
                  <w:marBottom w:val="0"/>
                  <w:divBdr>
                    <w:top w:val="none" w:sz="0" w:space="0" w:color="auto"/>
                    <w:left w:val="none" w:sz="0" w:space="0" w:color="auto"/>
                    <w:bottom w:val="none" w:sz="0" w:space="0" w:color="auto"/>
                    <w:right w:val="none" w:sz="0" w:space="0" w:color="auto"/>
                  </w:divBdr>
                </w:div>
                <w:div w:id="692921147">
                  <w:marLeft w:val="480"/>
                  <w:marRight w:val="0"/>
                  <w:marTop w:val="0"/>
                  <w:marBottom w:val="0"/>
                  <w:divBdr>
                    <w:top w:val="none" w:sz="0" w:space="0" w:color="auto"/>
                    <w:left w:val="none" w:sz="0" w:space="0" w:color="auto"/>
                    <w:bottom w:val="none" w:sz="0" w:space="0" w:color="auto"/>
                    <w:right w:val="none" w:sz="0" w:space="0" w:color="auto"/>
                  </w:divBdr>
                </w:div>
                <w:div w:id="724718236">
                  <w:marLeft w:val="480"/>
                  <w:marRight w:val="0"/>
                  <w:marTop w:val="0"/>
                  <w:marBottom w:val="0"/>
                  <w:divBdr>
                    <w:top w:val="none" w:sz="0" w:space="0" w:color="auto"/>
                    <w:left w:val="none" w:sz="0" w:space="0" w:color="auto"/>
                    <w:bottom w:val="none" w:sz="0" w:space="0" w:color="auto"/>
                    <w:right w:val="none" w:sz="0" w:space="0" w:color="auto"/>
                  </w:divBdr>
                </w:div>
                <w:div w:id="1211184578">
                  <w:marLeft w:val="480"/>
                  <w:marRight w:val="0"/>
                  <w:marTop w:val="0"/>
                  <w:marBottom w:val="0"/>
                  <w:divBdr>
                    <w:top w:val="none" w:sz="0" w:space="0" w:color="auto"/>
                    <w:left w:val="none" w:sz="0" w:space="0" w:color="auto"/>
                    <w:bottom w:val="none" w:sz="0" w:space="0" w:color="auto"/>
                    <w:right w:val="none" w:sz="0" w:space="0" w:color="auto"/>
                  </w:divBdr>
                </w:div>
                <w:div w:id="1820999810">
                  <w:marLeft w:val="480"/>
                  <w:marRight w:val="0"/>
                  <w:marTop w:val="0"/>
                  <w:marBottom w:val="0"/>
                  <w:divBdr>
                    <w:top w:val="none" w:sz="0" w:space="0" w:color="auto"/>
                    <w:left w:val="none" w:sz="0" w:space="0" w:color="auto"/>
                    <w:bottom w:val="none" w:sz="0" w:space="0" w:color="auto"/>
                    <w:right w:val="none" w:sz="0" w:space="0" w:color="auto"/>
                  </w:divBdr>
                </w:div>
                <w:div w:id="1190335588">
                  <w:marLeft w:val="480"/>
                  <w:marRight w:val="0"/>
                  <w:marTop w:val="0"/>
                  <w:marBottom w:val="0"/>
                  <w:divBdr>
                    <w:top w:val="none" w:sz="0" w:space="0" w:color="auto"/>
                    <w:left w:val="none" w:sz="0" w:space="0" w:color="auto"/>
                    <w:bottom w:val="none" w:sz="0" w:space="0" w:color="auto"/>
                    <w:right w:val="none" w:sz="0" w:space="0" w:color="auto"/>
                  </w:divBdr>
                </w:div>
                <w:div w:id="1327779461">
                  <w:marLeft w:val="480"/>
                  <w:marRight w:val="0"/>
                  <w:marTop w:val="0"/>
                  <w:marBottom w:val="0"/>
                  <w:divBdr>
                    <w:top w:val="none" w:sz="0" w:space="0" w:color="auto"/>
                    <w:left w:val="none" w:sz="0" w:space="0" w:color="auto"/>
                    <w:bottom w:val="none" w:sz="0" w:space="0" w:color="auto"/>
                    <w:right w:val="none" w:sz="0" w:space="0" w:color="auto"/>
                  </w:divBdr>
                </w:div>
                <w:div w:id="1872721082">
                  <w:marLeft w:val="480"/>
                  <w:marRight w:val="0"/>
                  <w:marTop w:val="0"/>
                  <w:marBottom w:val="0"/>
                  <w:divBdr>
                    <w:top w:val="none" w:sz="0" w:space="0" w:color="auto"/>
                    <w:left w:val="none" w:sz="0" w:space="0" w:color="auto"/>
                    <w:bottom w:val="none" w:sz="0" w:space="0" w:color="auto"/>
                    <w:right w:val="none" w:sz="0" w:space="0" w:color="auto"/>
                  </w:divBdr>
                </w:div>
                <w:div w:id="967854288">
                  <w:marLeft w:val="480"/>
                  <w:marRight w:val="0"/>
                  <w:marTop w:val="0"/>
                  <w:marBottom w:val="0"/>
                  <w:divBdr>
                    <w:top w:val="none" w:sz="0" w:space="0" w:color="auto"/>
                    <w:left w:val="none" w:sz="0" w:space="0" w:color="auto"/>
                    <w:bottom w:val="none" w:sz="0" w:space="0" w:color="auto"/>
                    <w:right w:val="none" w:sz="0" w:space="0" w:color="auto"/>
                  </w:divBdr>
                </w:div>
                <w:div w:id="1903829406">
                  <w:marLeft w:val="480"/>
                  <w:marRight w:val="0"/>
                  <w:marTop w:val="0"/>
                  <w:marBottom w:val="0"/>
                  <w:divBdr>
                    <w:top w:val="none" w:sz="0" w:space="0" w:color="auto"/>
                    <w:left w:val="none" w:sz="0" w:space="0" w:color="auto"/>
                    <w:bottom w:val="none" w:sz="0" w:space="0" w:color="auto"/>
                    <w:right w:val="none" w:sz="0" w:space="0" w:color="auto"/>
                  </w:divBdr>
                </w:div>
                <w:div w:id="758218477">
                  <w:marLeft w:val="480"/>
                  <w:marRight w:val="0"/>
                  <w:marTop w:val="0"/>
                  <w:marBottom w:val="0"/>
                  <w:divBdr>
                    <w:top w:val="none" w:sz="0" w:space="0" w:color="auto"/>
                    <w:left w:val="none" w:sz="0" w:space="0" w:color="auto"/>
                    <w:bottom w:val="none" w:sz="0" w:space="0" w:color="auto"/>
                    <w:right w:val="none" w:sz="0" w:space="0" w:color="auto"/>
                  </w:divBdr>
                </w:div>
                <w:div w:id="2016035120">
                  <w:marLeft w:val="480"/>
                  <w:marRight w:val="0"/>
                  <w:marTop w:val="0"/>
                  <w:marBottom w:val="0"/>
                  <w:divBdr>
                    <w:top w:val="none" w:sz="0" w:space="0" w:color="auto"/>
                    <w:left w:val="none" w:sz="0" w:space="0" w:color="auto"/>
                    <w:bottom w:val="none" w:sz="0" w:space="0" w:color="auto"/>
                    <w:right w:val="none" w:sz="0" w:space="0" w:color="auto"/>
                  </w:divBdr>
                </w:div>
                <w:div w:id="1743403591">
                  <w:marLeft w:val="480"/>
                  <w:marRight w:val="0"/>
                  <w:marTop w:val="0"/>
                  <w:marBottom w:val="0"/>
                  <w:divBdr>
                    <w:top w:val="none" w:sz="0" w:space="0" w:color="auto"/>
                    <w:left w:val="none" w:sz="0" w:space="0" w:color="auto"/>
                    <w:bottom w:val="none" w:sz="0" w:space="0" w:color="auto"/>
                    <w:right w:val="none" w:sz="0" w:space="0" w:color="auto"/>
                  </w:divBdr>
                </w:div>
                <w:div w:id="1423526304">
                  <w:marLeft w:val="480"/>
                  <w:marRight w:val="0"/>
                  <w:marTop w:val="0"/>
                  <w:marBottom w:val="0"/>
                  <w:divBdr>
                    <w:top w:val="none" w:sz="0" w:space="0" w:color="auto"/>
                    <w:left w:val="none" w:sz="0" w:space="0" w:color="auto"/>
                    <w:bottom w:val="none" w:sz="0" w:space="0" w:color="auto"/>
                    <w:right w:val="none" w:sz="0" w:space="0" w:color="auto"/>
                  </w:divBdr>
                </w:div>
                <w:div w:id="451752752">
                  <w:marLeft w:val="480"/>
                  <w:marRight w:val="0"/>
                  <w:marTop w:val="0"/>
                  <w:marBottom w:val="0"/>
                  <w:divBdr>
                    <w:top w:val="none" w:sz="0" w:space="0" w:color="auto"/>
                    <w:left w:val="none" w:sz="0" w:space="0" w:color="auto"/>
                    <w:bottom w:val="none" w:sz="0" w:space="0" w:color="auto"/>
                    <w:right w:val="none" w:sz="0" w:space="0" w:color="auto"/>
                  </w:divBdr>
                </w:div>
              </w:divsChild>
            </w:div>
            <w:div w:id="561328092">
              <w:marLeft w:val="0"/>
              <w:marRight w:val="0"/>
              <w:marTop w:val="0"/>
              <w:marBottom w:val="0"/>
              <w:divBdr>
                <w:top w:val="none" w:sz="0" w:space="0" w:color="auto"/>
                <w:left w:val="none" w:sz="0" w:space="0" w:color="auto"/>
                <w:bottom w:val="none" w:sz="0" w:space="0" w:color="auto"/>
                <w:right w:val="none" w:sz="0" w:space="0" w:color="auto"/>
              </w:divBdr>
              <w:divsChild>
                <w:div w:id="1351377647">
                  <w:marLeft w:val="480"/>
                  <w:marRight w:val="0"/>
                  <w:marTop w:val="0"/>
                  <w:marBottom w:val="0"/>
                  <w:divBdr>
                    <w:top w:val="none" w:sz="0" w:space="0" w:color="auto"/>
                    <w:left w:val="none" w:sz="0" w:space="0" w:color="auto"/>
                    <w:bottom w:val="none" w:sz="0" w:space="0" w:color="auto"/>
                    <w:right w:val="none" w:sz="0" w:space="0" w:color="auto"/>
                  </w:divBdr>
                </w:div>
                <w:div w:id="140194967">
                  <w:marLeft w:val="480"/>
                  <w:marRight w:val="0"/>
                  <w:marTop w:val="0"/>
                  <w:marBottom w:val="0"/>
                  <w:divBdr>
                    <w:top w:val="none" w:sz="0" w:space="0" w:color="auto"/>
                    <w:left w:val="none" w:sz="0" w:space="0" w:color="auto"/>
                    <w:bottom w:val="none" w:sz="0" w:space="0" w:color="auto"/>
                    <w:right w:val="none" w:sz="0" w:space="0" w:color="auto"/>
                  </w:divBdr>
                </w:div>
                <w:div w:id="184173513">
                  <w:marLeft w:val="480"/>
                  <w:marRight w:val="0"/>
                  <w:marTop w:val="0"/>
                  <w:marBottom w:val="0"/>
                  <w:divBdr>
                    <w:top w:val="none" w:sz="0" w:space="0" w:color="auto"/>
                    <w:left w:val="none" w:sz="0" w:space="0" w:color="auto"/>
                    <w:bottom w:val="none" w:sz="0" w:space="0" w:color="auto"/>
                    <w:right w:val="none" w:sz="0" w:space="0" w:color="auto"/>
                  </w:divBdr>
                </w:div>
                <w:div w:id="305551547">
                  <w:marLeft w:val="480"/>
                  <w:marRight w:val="0"/>
                  <w:marTop w:val="0"/>
                  <w:marBottom w:val="0"/>
                  <w:divBdr>
                    <w:top w:val="none" w:sz="0" w:space="0" w:color="auto"/>
                    <w:left w:val="none" w:sz="0" w:space="0" w:color="auto"/>
                    <w:bottom w:val="none" w:sz="0" w:space="0" w:color="auto"/>
                    <w:right w:val="none" w:sz="0" w:space="0" w:color="auto"/>
                  </w:divBdr>
                </w:div>
                <w:div w:id="650601541">
                  <w:marLeft w:val="480"/>
                  <w:marRight w:val="0"/>
                  <w:marTop w:val="0"/>
                  <w:marBottom w:val="0"/>
                  <w:divBdr>
                    <w:top w:val="none" w:sz="0" w:space="0" w:color="auto"/>
                    <w:left w:val="none" w:sz="0" w:space="0" w:color="auto"/>
                    <w:bottom w:val="none" w:sz="0" w:space="0" w:color="auto"/>
                    <w:right w:val="none" w:sz="0" w:space="0" w:color="auto"/>
                  </w:divBdr>
                </w:div>
                <w:div w:id="1197037171">
                  <w:marLeft w:val="480"/>
                  <w:marRight w:val="0"/>
                  <w:marTop w:val="0"/>
                  <w:marBottom w:val="0"/>
                  <w:divBdr>
                    <w:top w:val="none" w:sz="0" w:space="0" w:color="auto"/>
                    <w:left w:val="none" w:sz="0" w:space="0" w:color="auto"/>
                    <w:bottom w:val="none" w:sz="0" w:space="0" w:color="auto"/>
                    <w:right w:val="none" w:sz="0" w:space="0" w:color="auto"/>
                  </w:divBdr>
                </w:div>
                <w:div w:id="511337892">
                  <w:marLeft w:val="480"/>
                  <w:marRight w:val="0"/>
                  <w:marTop w:val="0"/>
                  <w:marBottom w:val="0"/>
                  <w:divBdr>
                    <w:top w:val="none" w:sz="0" w:space="0" w:color="auto"/>
                    <w:left w:val="none" w:sz="0" w:space="0" w:color="auto"/>
                    <w:bottom w:val="none" w:sz="0" w:space="0" w:color="auto"/>
                    <w:right w:val="none" w:sz="0" w:space="0" w:color="auto"/>
                  </w:divBdr>
                </w:div>
                <w:div w:id="1850489266">
                  <w:marLeft w:val="480"/>
                  <w:marRight w:val="0"/>
                  <w:marTop w:val="0"/>
                  <w:marBottom w:val="0"/>
                  <w:divBdr>
                    <w:top w:val="none" w:sz="0" w:space="0" w:color="auto"/>
                    <w:left w:val="none" w:sz="0" w:space="0" w:color="auto"/>
                    <w:bottom w:val="none" w:sz="0" w:space="0" w:color="auto"/>
                    <w:right w:val="none" w:sz="0" w:space="0" w:color="auto"/>
                  </w:divBdr>
                </w:div>
                <w:div w:id="198713475">
                  <w:marLeft w:val="480"/>
                  <w:marRight w:val="0"/>
                  <w:marTop w:val="0"/>
                  <w:marBottom w:val="0"/>
                  <w:divBdr>
                    <w:top w:val="none" w:sz="0" w:space="0" w:color="auto"/>
                    <w:left w:val="none" w:sz="0" w:space="0" w:color="auto"/>
                    <w:bottom w:val="none" w:sz="0" w:space="0" w:color="auto"/>
                    <w:right w:val="none" w:sz="0" w:space="0" w:color="auto"/>
                  </w:divBdr>
                </w:div>
                <w:div w:id="1254164467">
                  <w:marLeft w:val="480"/>
                  <w:marRight w:val="0"/>
                  <w:marTop w:val="0"/>
                  <w:marBottom w:val="0"/>
                  <w:divBdr>
                    <w:top w:val="none" w:sz="0" w:space="0" w:color="auto"/>
                    <w:left w:val="none" w:sz="0" w:space="0" w:color="auto"/>
                    <w:bottom w:val="none" w:sz="0" w:space="0" w:color="auto"/>
                    <w:right w:val="none" w:sz="0" w:space="0" w:color="auto"/>
                  </w:divBdr>
                </w:div>
                <w:div w:id="151913107">
                  <w:marLeft w:val="480"/>
                  <w:marRight w:val="0"/>
                  <w:marTop w:val="0"/>
                  <w:marBottom w:val="0"/>
                  <w:divBdr>
                    <w:top w:val="none" w:sz="0" w:space="0" w:color="auto"/>
                    <w:left w:val="none" w:sz="0" w:space="0" w:color="auto"/>
                    <w:bottom w:val="none" w:sz="0" w:space="0" w:color="auto"/>
                    <w:right w:val="none" w:sz="0" w:space="0" w:color="auto"/>
                  </w:divBdr>
                </w:div>
                <w:div w:id="1545601676">
                  <w:marLeft w:val="480"/>
                  <w:marRight w:val="0"/>
                  <w:marTop w:val="0"/>
                  <w:marBottom w:val="0"/>
                  <w:divBdr>
                    <w:top w:val="none" w:sz="0" w:space="0" w:color="auto"/>
                    <w:left w:val="none" w:sz="0" w:space="0" w:color="auto"/>
                    <w:bottom w:val="none" w:sz="0" w:space="0" w:color="auto"/>
                    <w:right w:val="none" w:sz="0" w:space="0" w:color="auto"/>
                  </w:divBdr>
                </w:div>
                <w:div w:id="821190206">
                  <w:marLeft w:val="480"/>
                  <w:marRight w:val="0"/>
                  <w:marTop w:val="0"/>
                  <w:marBottom w:val="0"/>
                  <w:divBdr>
                    <w:top w:val="none" w:sz="0" w:space="0" w:color="auto"/>
                    <w:left w:val="none" w:sz="0" w:space="0" w:color="auto"/>
                    <w:bottom w:val="none" w:sz="0" w:space="0" w:color="auto"/>
                    <w:right w:val="none" w:sz="0" w:space="0" w:color="auto"/>
                  </w:divBdr>
                </w:div>
                <w:div w:id="204101563">
                  <w:marLeft w:val="480"/>
                  <w:marRight w:val="0"/>
                  <w:marTop w:val="0"/>
                  <w:marBottom w:val="0"/>
                  <w:divBdr>
                    <w:top w:val="none" w:sz="0" w:space="0" w:color="auto"/>
                    <w:left w:val="none" w:sz="0" w:space="0" w:color="auto"/>
                    <w:bottom w:val="none" w:sz="0" w:space="0" w:color="auto"/>
                    <w:right w:val="none" w:sz="0" w:space="0" w:color="auto"/>
                  </w:divBdr>
                </w:div>
                <w:div w:id="1343362612">
                  <w:marLeft w:val="480"/>
                  <w:marRight w:val="0"/>
                  <w:marTop w:val="0"/>
                  <w:marBottom w:val="0"/>
                  <w:divBdr>
                    <w:top w:val="none" w:sz="0" w:space="0" w:color="auto"/>
                    <w:left w:val="none" w:sz="0" w:space="0" w:color="auto"/>
                    <w:bottom w:val="none" w:sz="0" w:space="0" w:color="auto"/>
                    <w:right w:val="none" w:sz="0" w:space="0" w:color="auto"/>
                  </w:divBdr>
                </w:div>
                <w:div w:id="1192721485">
                  <w:marLeft w:val="480"/>
                  <w:marRight w:val="0"/>
                  <w:marTop w:val="0"/>
                  <w:marBottom w:val="0"/>
                  <w:divBdr>
                    <w:top w:val="none" w:sz="0" w:space="0" w:color="auto"/>
                    <w:left w:val="none" w:sz="0" w:space="0" w:color="auto"/>
                    <w:bottom w:val="none" w:sz="0" w:space="0" w:color="auto"/>
                    <w:right w:val="none" w:sz="0" w:space="0" w:color="auto"/>
                  </w:divBdr>
                </w:div>
                <w:div w:id="950742759">
                  <w:marLeft w:val="480"/>
                  <w:marRight w:val="0"/>
                  <w:marTop w:val="0"/>
                  <w:marBottom w:val="0"/>
                  <w:divBdr>
                    <w:top w:val="none" w:sz="0" w:space="0" w:color="auto"/>
                    <w:left w:val="none" w:sz="0" w:space="0" w:color="auto"/>
                    <w:bottom w:val="none" w:sz="0" w:space="0" w:color="auto"/>
                    <w:right w:val="none" w:sz="0" w:space="0" w:color="auto"/>
                  </w:divBdr>
                </w:div>
                <w:div w:id="2082213916">
                  <w:marLeft w:val="480"/>
                  <w:marRight w:val="0"/>
                  <w:marTop w:val="0"/>
                  <w:marBottom w:val="0"/>
                  <w:divBdr>
                    <w:top w:val="none" w:sz="0" w:space="0" w:color="auto"/>
                    <w:left w:val="none" w:sz="0" w:space="0" w:color="auto"/>
                    <w:bottom w:val="none" w:sz="0" w:space="0" w:color="auto"/>
                    <w:right w:val="none" w:sz="0" w:space="0" w:color="auto"/>
                  </w:divBdr>
                </w:div>
                <w:div w:id="342367512">
                  <w:marLeft w:val="480"/>
                  <w:marRight w:val="0"/>
                  <w:marTop w:val="0"/>
                  <w:marBottom w:val="0"/>
                  <w:divBdr>
                    <w:top w:val="none" w:sz="0" w:space="0" w:color="auto"/>
                    <w:left w:val="none" w:sz="0" w:space="0" w:color="auto"/>
                    <w:bottom w:val="none" w:sz="0" w:space="0" w:color="auto"/>
                    <w:right w:val="none" w:sz="0" w:space="0" w:color="auto"/>
                  </w:divBdr>
                </w:div>
                <w:div w:id="937716730">
                  <w:marLeft w:val="480"/>
                  <w:marRight w:val="0"/>
                  <w:marTop w:val="0"/>
                  <w:marBottom w:val="0"/>
                  <w:divBdr>
                    <w:top w:val="none" w:sz="0" w:space="0" w:color="auto"/>
                    <w:left w:val="none" w:sz="0" w:space="0" w:color="auto"/>
                    <w:bottom w:val="none" w:sz="0" w:space="0" w:color="auto"/>
                    <w:right w:val="none" w:sz="0" w:space="0" w:color="auto"/>
                  </w:divBdr>
                </w:div>
                <w:div w:id="191499115">
                  <w:marLeft w:val="480"/>
                  <w:marRight w:val="0"/>
                  <w:marTop w:val="0"/>
                  <w:marBottom w:val="0"/>
                  <w:divBdr>
                    <w:top w:val="none" w:sz="0" w:space="0" w:color="auto"/>
                    <w:left w:val="none" w:sz="0" w:space="0" w:color="auto"/>
                    <w:bottom w:val="none" w:sz="0" w:space="0" w:color="auto"/>
                    <w:right w:val="none" w:sz="0" w:space="0" w:color="auto"/>
                  </w:divBdr>
                </w:div>
                <w:div w:id="461311839">
                  <w:marLeft w:val="480"/>
                  <w:marRight w:val="0"/>
                  <w:marTop w:val="0"/>
                  <w:marBottom w:val="0"/>
                  <w:divBdr>
                    <w:top w:val="none" w:sz="0" w:space="0" w:color="auto"/>
                    <w:left w:val="none" w:sz="0" w:space="0" w:color="auto"/>
                    <w:bottom w:val="none" w:sz="0" w:space="0" w:color="auto"/>
                    <w:right w:val="none" w:sz="0" w:space="0" w:color="auto"/>
                  </w:divBdr>
                </w:div>
                <w:div w:id="956178381">
                  <w:marLeft w:val="480"/>
                  <w:marRight w:val="0"/>
                  <w:marTop w:val="0"/>
                  <w:marBottom w:val="0"/>
                  <w:divBdr>
                    <w:top w:val="none" w:sz="0" w:space="0" w:color="auto"/>
                    <w:left w:val="none" w:sz="0" w:space="0" w:color="auto"/>
                    <w:bottom w:val="none" w:sz="0" w:space="0" w:color="auto"/>
                    <w:right w:val="none" w:sz="0" w:space="0" w:color="auto"/>
                  </w:divBdr>
                </w:div>
                <w:div w:id="206454048">
                  <w:marLeft w:val="480"/>
                  <w:marRight w:val="0"/>
                  <w:marTop w:val="0"/>
                  <w:marBottom w:val="0"/>
                  <w:divBdr>
                    <w:top w:val="none" w:sz="0" w:space="0" w:color="auto"/>
                    <w:left w:val="none" w:sz="0" w:space="0" w:color="auto"/>
                    <w:bottom w:val="none" w:sz="0" w:space="0" w:color="auto"/>
                    <w:right w:val="none" w:sz="0" w:space="0" w:color="auto"/>
                  </w:divBdr>
                </w:div>
              </w:divsChild>
            </w:div>
            <w:div w:id="2034189657">
              <w:marLeft w:val="0"/>
              <w:marRight w:val="0"/>
              <w:marTop w:val="0"/>
              <w:marBottom w:val="0"/>
              <w:divBdr>
                <w:top w:val="none" w:sz="0" w:space="0" w:color="auto"/>
                <w:left w:val="none" w:sz="0" w:space="0" w:color="auto"/>
                <w:bottom w:val="none" w:sz="0" w:space="0" w:color="auto"/>
                <w:right w:val="none" w:sz="0" w:space="0" w:color="auto"/>
              </w:divBdr>
              <w:divsChild>
                <w:div w:id="1440374986">
                  <w:marLeft w:val="480"/>
                  <w:marRight w:val="0"/>
                  <w:marTop w:val="0"/>
                  <w:marBottom w:val="0"/>
                  <w:divBdr>
                    <w:top w:val="none" w:sz="0" w:space="0" w:color="auto"/>
                    <w:left w:val="none" w:sz="0" w:space="0" w:color="auto"/>
                    <w:bottom w:val="none" w:sz="0" w:space="0" w:color="auto"/>
                    <w:right w:val="none" w:sz="0" w:space="0" w:color="auto"/>
                  </w:divBdr>
                </w:div>
                <w:div w:id="1036471998">
                  <w:marLeft w:val="480"/>
                  <w:marRight w:val="0"/>
                  <w:marTop w:val="0"/>
                  <w:marBottom w:val="0"/>
                  <w:divBdr>
                    <w:top w:val="none" w:sz="0" w:space="0" w:color="auto"/>
                    <w:left w:val="none" w:sz="0" w:space="0" w:color="auto"/>
                    <w:bottom w:val="none" w:sz="0" w:space="0" w:color="auto"/>
                    <w:right w:val="none" w:sz="0" w:space="0" w:color="auto"/>
                  </w:divBdr>
                </w:div>
                <w:div w:id="1941911158">
                  <w:marLeft w:val="480"/>
                  <w:marRight w:val="0"/>
                  <w:marTop w:val="0"/>
                  <w:marBottom w:val="0"/>
                  <w:divBdr>
                    <w:top w:val="none" w:sz="0" w:space="0" w:color="auto"/>
                    <w:left w:val="none" w:sz="0" w:space="0" w:color="auto"/>
                    <w:bottom w:val="none" w:sz="0" w:space="0" w:color="auto"/>
                    <w:right w:val="none" w:sz="0" w:space="0" w:color="auto"/>
                  </w:divBdr>
                </w:div>
                <w:div w:id="1687362551">
                  <w:marLeft w:val="480"/>
                  <w:marRight w:val="0"/>
                  <w:marTop w:val="0"/>
                  <w:marBottom w:val="0"/>
                  <w:divBdr>
                    <w:top w:val="none" w:sz="0" w:space="0" w:color="auto"/>
                    <w:left w:val="none" w:sz="0" w:space="0" w:color="auto"/>
                    <w:bottom w:val="none" w:sz="0" w:space="0" w:color="auto"/>
                    <w:right w:val="none" w:sz="0" w:space="0" w:color="auto"/>
                  </w:divBdr>
                </w:div>
                <w:div w:id="1440955678">
                  <w:marLeft w:val="480"/>
                  <w:marRight w:val="0"/>
                  <w:marTop w:val="0"/>
                  <w:marBottom w:val="0"/>
                  <w:divBdr>
                    <w:top w:val="none" w:sz="0" w:space="0" w:color="auto"/>
                    <w:left w:val="none" w:sz="0" w:space="0" w:color="auto"/>
                    <w:bottom w:val="none" w:sz="0" w:space="0" w:color="auto"/>
                    <w:right w:val="none" w:sz="0" w:space="0" w:color="auto"/>
                  </w:divBdr>
                </w:div>
                <w:div w:id="833449661">
                  <w:marLeft w:val="480"/>
                  <w:marRight w:val="0"/>
                  <w:marTop w:val="0"/>
                  <w:marBottom w:val="0"/>
                  <w:divBdr>
                    <w:top w:val="none" w:sz="0" w:space="0" w:color="auto"/>
                    <w:left w:val="none" w:sz="0" w:space="0" w:color="auto"/>
                    <w:bottom w:val="none" w:sz="0" w:space="0" w:color="auto"/>
                    <w:right w:val="none" w:sz="0" w:space="0" w:color="auto"/>
                  </w:divBdr>
                </w:div>
                <w:div w:id="1866870512">
                  <w:marLeft w:val="480"/>
                  <w:marRight w:val="0"/>
                  <w:marTop w:val="0"/>
                  <w:marBottom w:val="0"/>
                  <w:divBdr>
                    <w:top w:val="none" w:sz="0" w:space="0" w:color="auto"/>
                    <w:left w:val="none" w:sz="0" w:space="0" w:color="auto"/>
                    <w:bottom w:val="none" w:sz="0" w:space="0" w:color="auto"/>
                    <w:right w:val="none" w:sz="0" w:space="0" w:color="auto"/>
                  </w:divBdr>
                </w:div>
                <w:div w:id="1136028696">
                  <w:marLeft w:val="480"/>
                  <w:marRight w:val="0"/>
                  <w:marTop w:val="0"/>
                  <w:marBottom w:val="0"/>
                  <w:divBdr>
                    <w:top w:val="none" w:sz="0" w:space="0" w:color="auto"/>
                    <w:left w:val="none" w:sz="0" w:space="0" w:color="auto"/>
                    <w:bottom w:val="none" w:sz="0" w:space="0" w:color="auto"/>
                    <w:right w:val="none" w:sz="0" w:space="0" w:color="auto"/>
                  </w:divBdr>
                </w:div>
                <w:div w:id="1846355625">
                  <w:marLeft w:val="480"/>
                  <w:marRight w:val="0"/>
                  <w:marTop w:val="0"/>
                  <w:marBottom w:val="0"/>
                  <w:divBdr>
                    <w:top w:val="none" w:sz="0" w:space="0" w:color="auto"/>
                    <w:left w:val="none" w:sz="0" w:space="0" w:color="auto"/>
                    <w:bottom w:val="none" w:sz="0" w:space="0" w:color="auto"/>
                    <w:right w:val="none" w:sz="0" w:space="0" w:color="auto"/>
                  </w:divBdr>
                </w:div>
                <w:div w:id="680400516">
                  <w:marLeft w:val="480"/>
                  <w:marRight w:val="0"/>
                  <w:marTop w:val="0"/>
                  <w:marBottom w:val="0"/>
                  <w:divBdr>
                    <w:top w:val="none" w:sz="0" w:space="0" w:color="auto"/>
                    <w:left w:val="none" w:sz="0" w:space="0" w:color="auto"/>
                    <w:bottom w:val="none" w:sz="0" w:space="0" w:color="auto"/>
                    <w:right w:val="none" w:sz="0" w:space="0" w:color="auto"/>
                  </w:divBdr>
                </w:div>
                <w:div w:id="1245724838">
                  <w:marLeft w:val="480"/>
                  <w:marRight w:val="0"/>
                  <w:marTop w:val="0"/>
                  <w:marBottom w:val="0"/>
                  <w:divBdr>
                    <w:top w:val="none" w:sz="0" w:space="0" w:color="auto"/>
                    <w:left w:val="none" w:sz="0" w:space="0" w:color="auto"/>
                    <w:bottom w:val="none" w:sz="0" w:space="0" w:color="auto"/>
                    <w:right w:val="none" w:sz="0" w:space="0" w:color="auto"/>
                  </w:divBdr>
                </w:div>
                <w:div w:id="1182627039">
                  <w:marLeft w:val="480"/>
                  <w:marRight w:val="0"/>
                  <w:marTop w:val="0"/>
                  <w:marBottom w:val="0"/>
                  <w:divBdr>
                    <w:top w:val="none" w:sz="0" w:space="0" w:color="auto"/>
                    <w:left w:val="none" w:sz="0" w:space="0" w:color="auto"/>
                    <w:bottom w:val="none" w:sz="0" w:space="0" w:color="auto"/>
                    <w:right w:val="none" w:sz="0" w:space="0" w:color="auto"/>
                  </w:divBdr>
                </w:div>
                <w:div w:id="1251502893">
                  <w:marLeft w:val="480"/>
                  <w:marRight w:val="0"/>
                  <w:marTop w:val="0"/>
                  <w:marBottom w:val="0"/>
                  <w:divBdr>
                    <w:top w:val="none" w:sz="0" w:space="0" w:color="auto"/>
                    <w:left w:val="none" w:sz="0" w:space="0" w:color="auto"/>
                    <w:bottom w:val="none" w:sz="0" w:space="0" w:color="auto"/>
                    <w:right w:val="none" w:sz="0" w:space="0" w:color="auto"/>
                  </w:divBdr>
                </w:div>
                <w:div w:id="961427052">
                  <w:marLeft w:val="480"/>
                  <w:marRight w:val="0"/>
                  <w:marTop w:val="0"/>
                  <w:marBottom w:val="0"/>
                  <w:divBdr>
                    <w:top w:val="none" w:sz="0" w:space="0" w:color="auto"/>
                    <w:left w:val="none" w:sz="0" w:space="0" w:color="auto"/>
                    <w:bottom w:val="none" w:sz="0" w:space="0" w:color="auto"/>
                    <w:right w:val="none" w:sz="0" w:space="0" w:color="auto"/>
                  </w:divBdr>
                </w:div>
                <w:div w:id="1830556762">
                  <w:marLeft w:val="480"/>
                  <w:marRight w:val="0"/>
                  <w:marTop w:val="0"/>
                  <w:marBottom w:val="0"/>
                  <w:divBdr>
                    <w:top w:val="none" w:sz="0" w:space="0" w:color="auto"/>
                    <w:left w:val="none" w:sz="0" w:space="0" w:color="auto"/>
                    <w:bottom w:val="none" w:sz="0" w:space="0" w:color="auto"/>
                    <w:right w:val="none" w:sz="0" w:space="0" w:color="auto"/>
                  </w:divBdr>
                </w:div>
                <w:div w:id="1576670157">
                  <w:marLeft w:val="480"/>
                  <w:marRight w:val="0"/>
                  <w:marTop w:val="0"/>
                  <w:marBottom w:val="0"/>
                  <w:divBdr>
                    <w:top w:val="none" w:sz="0" w:space="0" w:color="auto"/>
                    <w:left w:val="none" w:sz="0" w:space="0" w:color="auto"/>
                    <w:bottom w:val="none" w:sz="0" w:space="0" w:color="auto"/>
                    <w:right w:val="none" w:sz="0" w:space="0" w:color="auto"/>
                  </w:divBdr>
                </w:div>
                <w:div w:id="504515347">
                  <w:marLeft w:val="480"/>
                  <w:marRight w:val="0"/>
                  <w:marTop w:val="0"/>
                  <w:marBottom w:val="0"/>
                  <w:divBdr>
                    <w:top w:val="none" w:sz="0" w:space="0" w:color="auto"/>
                    <w:left w:val="none" w:sz="0" w:space="0" w:color="auto"/>
                    <w:bottom w:val="none" w:sz="0" w:space="0" w:color="auto"/>
                    <w:right w:val="none" w:sz="0" w:space="0" w:color="auto"/>
                  </w:divBdr>
                </w:div>
                <w:div w:id="987512770">
                  <w:marLeft w:val="480"/>
                  <w:marRight w:val="0"/>
                  <w:marTop w:val="0"/>
                  <w:marBottom w:val="0"/>
                  <w:divBdr>
                    <w:top w:val="none" w:sz="0" w:space="0" w:color="auto"/>
                    <w:left w:val="none" w:sz="0" w:space="0" w:color="auto"/>
                    <w:bottom w:val="none" w:sz="0" w:space="0" w:color="auto"/>
                    <w:right w:val="none" w:sz="0" w:space="0" w:color="auto"/>
                  </w:divBdr>
                </w:div>
                <w:div w:id="433792214">
                  <w:marLeft w:val="480"/>
                  <w:marRight w:val="0"/>
                  <w:marTop w:val="0"/>
                  <w:marBottom w:val="0"/>
                  <w:divBdr>
                    <w:top w:val="none" w:sz="0" w:space="0" w:color="auto"/>
                    <w:left w:val="none" w:sz="0" w:space="0" w:color="auto"/>
                    <w:bottom w:val="none" w:sz="0" w:space="0" w:color="auto"/>
                    <w:right w:val="none" w:sz="0" w:space="0" w:color="auto"/>
                  </w:divBdr>
                </w:div>
                <w:div w:id="669521679">
                  <w:marLeft w:val="480"/>
                  <w:marRight w:val="0"/>
                  <w:marTop w:val="0"/>
                  <w:marBottom w:val="0"/>
                  <w:divBdr>
                    <w:top w:val="none" w:sz="0" w:space="0" w:color="auto"/>
                    <w:left w:val="none" w:sz="0" w:space="0" w:color="auto"/>
                    <w:bottom w:val="none" w:sz="0" w:space="0" w:color="auto"/>
                    <w:right w:val="none" w:sz="0" w:space="0" w:color="auto"/>
                  </w:divBdr>
                </w:div>
                <w:div w:id="966080461">
                  <w:marLeft w:val="480"/>
                  <w:marRight w:val="0"/>
                  <w:marTop w:val="0"/>
                  <w:marBottom w:val="0"/>
                  <w:divBdr>
                    <w:top w:val="none" w:sz="0" w:space="0" w:color="auto"/>
                    <w:left w:val="none" w:sz="0" w:space="0" w:color="auto"/>
                    <w:bottom w:val="none" w:sz="0" w:space="0" w:color="auto"/>
                    <w:right w:val="none" w:sz="0" w:space="0" w:color="auto"/>
                  </w:divBdr>
                </w:div>
                <w:div w:id="1037464837">
                  <w:marLeft w:val="480"/>
                  <w:marRight w:val="0"/>
                  <w:marTop w:val="0"/>
                  <w:marBottom w:val="0"/>
                  <w:divBdr>
                    <w:top w:val="none" w:sz="0" w:space="0" w:color="auto"/>
                    <w:left w:val="none" w:sz="0" w:space="0" w:color="auto"/>
                    <w:bottom w:val="none" w:sz="0" w:space="0" w:color="auto"/>
                    <w:right w:val="none" w:sz="0" w:space="0" w:color="auto"/>
                  </w:divBdr>
                </w:div>
                <w:div w:id="2126803596">
                  <w:marLeft w:val="480"/>
                  <w:marRight w:val="0"/>
                  <w:marTop w:val="0"/>
                  <w:marBottom w:val="0"/>
                  <w:divBdr>
                    <w:top w:val="none" w:sz="0" w:space="0" w:color="auto"/>
                    <w:left w:val="none" w:sz="0" w:space="0" w:color="auto"/>
                    <w:bottom w:val="none" w:sz="0" w:space="0" w:color="auto"/>
                    <w:right w:val="none" w:sz="0" w:space="0" w:color="auto"/>
                  </w:divBdr>
                </w:div>
                <w:div w:id="196891997">
                  <w:marLeft w:val="480"/>
                  <w:marRight w:val="0"/>
                  <w:marTop w:val="0"/>
                  <w:marBottom w:val="0"/>
                  <w:divBdr>
                    <w:top w:val="none" w:sz="0" w:space="0" w:color="auto"/>
                    <w:left w:val="none" w:sz="0" w:space="0" w:color="auto"/>
                    <w:bottom w:val="none" w:sz="0" w:space="0" w:color="auto"/>
                    <w:right w:val="none" w:sz="0" w:space="0" w:color="auto"/>
                  </w:divBdr>
                </w:div>
              </w:divsChild>
            </w:div>
            <w:div w:id="1106921897">
              <w:marLeft w:val="0"/>
              <w:marRight w:val="0"/>
              <w:marTop w:val="0"/>
              <w:marBottom w:val="0"/>
              <w:divBdr>
                <w:top w:val="none" w:sz="0" w:space="0" w:color="auto"/>
                <w:left w:val="none" w:sz="0" w:space="0" w:color="auto"/>
                <w:bottom w:val="none" w:sz="0" w:space="0" w:color="auto"/>
                <w:right w:val="none" w:sz="0" w:space="0" w:color="auto"/>
              </w:divBdr>
              <w:divsChild>
                <w:div w:id="267542870">
                  <w:marLeft w:val="480"/>
                  <w:marRight w:val="0"/>
                  <w:marTop w:val="0"/>
                  <w:marBottom w:val="0"/>
                  <w:divBdr>
                    <w:top w:val="none" w:sz="0" w:space="0" w:color="auto"/>
                    <w:left w:val="none" w:sz="0" w:space="0" w:color="auto"/>
                    <w:bottom w:val="none" w:sz="0" w:space="0" w:color="auto"/>
                    <w:right w:val="none" w:sz="0" w:space="0" w:color="auto"/>
                  </w:divBdr>
                </w:div>
                <w:div w:id="992300345">
                  <w:marLeft w:val="480"/>
                  <w:marRight w:val="0"/>
                  <w:marTop w:val="0"/>
                  <w:marBottom w:val="0"/>
                  <w:divBdr>
                    <w:top w:val="none" w:sz="0" w:space="0" w:color="auto"/>
                    <w:left w:val="none" w:sz="0" w:space="0" w:color="auto"/>
                    <w:bottom w:val="none" w:sz="0" w:space="0" w:color="auto"/>
                    <w:right w:val="none" w:sz="0" w:space="0" w:color="auto"/>
                  </w:divBdr>
                </w:div>
                <w:div w:id="801339408">
                  <w:marLeft w:val="480"/>
                  <w:marRight w:val="0"/>
                  <w:marTop w:val="0"/>
                  <w:marBottom w:val="0"/>
                  <w:divBdr>
                    <w:top w:val="none" w:sz="0" w:space="0" w:color="auto"/>
                    <w:left w:val="none" w:sz="0" w:space="0" w:color="auto"/>
                    <w:bottom w:val="none" w:sz="0" w:space="0" w:color="auto"/>
                    <w:right w:val="none" w:sz="0" w:space="0" w:color="auto"/>
                  </w:divBdr>
                </w:div>
                <w:div w:id="470295786">
                  <w:marLeft w:val="480"/>
                  <w:marRight w:val="0"/>
                  <w:marTop w:val="0"/>
                  <w:marBottom w:val="0"/>
                  <w:divBdr>
                    <w:top w:val="none" w:sz="0" w:space="0" w:color="auto"/>
                    <w:left w:val="none" w:sz="0" w:space="0" w:color="auto"/>
                    <w:bottom w:val="none" w:sz="0" w:space="0" w:color="auto"/>
                    <w:right w:val="none" w:sz="0" w:space="0" w:color="auto"/>
                  </w:divBdr>
                </w:div>
                <w:div w:id="1170102360">
                  <w:marLeft w:val="480"/>
                  <w:marRight w:val="0"/>
                  <w:marTop w:val="0"/>
                  <w:marBottom w:val="0"/>
                  <w:divBdr>
                    <w:top w:val="none" w:sz="0" w:space="0" w:color="auto"/>
                    <w:left w:val="none" w:sz="0" w:space="0" w:color="auto"/>
                    <w:bottom w:val="none" w:sz="0" w:space="0" w:color="auto"/>
                    <w:right w:val="none" w:sz="0" w:space="0" w:color="auto"/>
                  </w:divBdr>
                </w:div>
                <w:div w:id="1354764222">
                  <w:marLeft w:val="480"/>
                  <w:marRight w:val="0"/>
                  <w:marTop w:val="0"/>
                  <w:marBottom w:val="0"/>
                  <w:divBdr>
                    <w:top w:val="none" w:sz="0" w:space="0" w:color="auto"/>
                    <w:left w:val="none" w:sz="0" w:space="0" w:color="auto"/>
                    <w:bottom w:val="none" w:sz="0" w:space="0" w:color="auto"/>
                    <w:right w:val="none" w:sz="0" w:space="0" w:color="auto"/>
                  </w:divBdr>
                </w:div>
                <w:div w:id="1926526655">
                  <w:marLeft w:val="480"/>
                  <w:marRight w:val="0"/>
                  <w:marTop w:val="0"/>
                  <w:marBottom w:val="0"/>
                  <w:divBdr>
                    <w:top w:val="none" w:sz="0" w:space="0" w:color="auto"/>
                    <w:left w:val="none" w:sz="0" w:space="0" w:color="auto"/>
                    <w:bottom w:val="none" w:sz="0" w:space="0" w:color="auto"/>
                    <w:right w:val="none" w:sz="0" w:space="0" w:color="auto"/>
                  </w:divBdr>
                </w:div>
                <w:div w:id="610362386">
                  <w:marLeft w:val="480"/>
                  <w:marRight w:val="0"/>
                  <w:marTop w:val="0"/>
                  <w:marBottom w:val="0"/>
                  <w:divBdr>
                    <w:top w:val="none" w:sz="0" w:space="0" w:color="auto"/>
                    <w:left w:val="none" w:sz="0" w:space="0" w:color="auto"/>
                    <w:bottom w:val="none" w:sz="0" w:space="0" w:color="auto"/>
                    <w:right w:val="none" w:sz="0" w:space="0" w:color="auto"/>
                  </w:divBdr>
                </w:div>
                <w:div w:id="1062681151">
                  <w:marLeft w:val="480"/>
                  <w:marRight w:val="0"/>
                  <w:marTop w:val="0"/>
                  <w:marBottom w:val="0"/>
                  <w:divBdr>
                    <w:top w:val="none" w:sz="0" w:space="0" w:color="auto"/>
                    <w:left w:val="none" w:sz="0" w:space="0" w:color="auto"/>
                    <w:bottom w:val="none" w:sz="0" w:space="0" w:color="auto"/>
                    <w:right w:val="none" w:sz="0" w:space="0" w:color="auto"/>
                  </w:divBdr>
                </w:div>
                <w:div w:id="361632259">
                  <w:marLeft w:val="480"/>
                  <w:marRight w:val="0"/>
                  <w:marTop w:val="0"/>
                  <w:marBottom w:val="0"/>
                  <w:divBdr>
                    <w:top w:val="none" w:sz="0" w:space="0" w:color="auto"/>
                    <w:left w:val="none" w:sz="0" w:space="0" w:color="auto"/>
                    <w:bottom w:val="none" w:sz="0" w:space="0" w:color="auto"/>
                    <w:right w:val="none" w:sz="0" w:space="0" w:color="auto"/>
                  </w:divBdr>
                </w:div>
                <w:div w:id="2119372549">
                  <w:marLeft w:val="480"/>
                  <w:marRight w:val="0"/>
                  <w:marTop w:val="0"/>
                  <w:marBottom w:val="0"/>
                  <w:divBdr>
                    <w:top w:val="none" w:sz="0" w:space="0" w:color="auto"/>
                    <w:left w:val="none" w:sz="0" w:space="0" w:color="auto"/>
                    <w:bottom w:val="none" w:sz="0" w:space="0" w:color="auto"/>
                    <w:right w:val="none" w:sz="0" w:space="0" w:color="auto"/>
                  </w:divBdr>
                </w:div>
                <w:div w:id="1344818048">
                  <w:marLeft w:val="480"/>
                  <w:marRight w:val="0"/>
                  <w:marTop w:val="0"/>
                  <w:marBottom w:val="0"/>
                  <w:divBdr>
                    <w:top w:val="none" w:sz="0" w:space="0" w:color="auto"/>
                    <w:left w:val="none" w:sz="0" w:space="0" w:color="auto"/>
                    <w:bottom w:val="none" w:sz="0" w:space="0" w:color="auto"/>
                    <w:right w:val="none" w:sz="0" w:space="0" w:color="auto"/>
                  </w:divBdr>
                </w:div>
                <w:div w:id="403183652">
                  <w:marLeft w:val="480"/>
                  <w:marRight w:val="0"/>
                  <w:marTop w:val="0"/>
                  <w:marBottom w:val="0"/>
                  <w:divBdr>
                    <w:top w:val="none" w:sz="0" w:space="0" w:color="auto"/>
                    <w:left w:val="none" w:sz="0" w:space="0" w:color="auto"/>
                    <w:bottom w:val="none" w:sz="0" w:space="0" w:color="auto"/>
                    <w:right w:val="none" w:sz="0" w:space="0" w:color="auto"/>
                  </w:divBdr>
                </w:div>
                <w:div w:id="1054502863">
                  <w:marLeft w:val="480"/>
                  <w:marRight w:val="0"/>
                  <w:marTop w:val="0"/>
                  <w:marBottom w:val="0"/>
                  <w:divBdr>
                    <w:top w:val="none" w:sz="0" w:space="0" w:color="auto"/>
                    <w:left w:val="none" w:sz="0" w:space="0" w:color="auto"/>
                    <w:bottom w:val="none" w:sz="0" w:space="0" w:color="auto"/>
                    <w:right w:val="none" w:sz="0" w:space="0" w:color="auto"/>
                  </w:divBdr>
                </w:div>
                <w:div w:id="316958466">
                  <w:marLeft w:val="480"/>
                  <w:marRight w:val="0"/>
                  <w:marTop w:val="0"/>
                  <w:marBottom w:val="0"/>
                  <w:divBdr>
                    <w:top w:val="none" w:sz="0" w:space="0" w:color="auto"/>
                    <w:left w:val="none" w:sz="0" w:space="0" w:color="auto"/>
                    <w:bottom w:val="none" w:sz="0" w:space="0" w:color="auto"/>
                    <w:right w:val="none" w:sz="0" w:space="0" w:color="auto"/>
                  </w:divBdr>
                </w:div>
                <w:div w:id="1395472650">
                  <w:marLeft w:val="480"/>
                  <w:marRight w:val="0"/>
                  <w:marTop w:val="0"/>
                  <w:marBottom w:val="0"/>
                  <w:divBdr>
                    <w:top w:val="none" w:sz="0" w:space="0" w:color="auto"/>
                    <w:left w:val="none" w:sz="0" w:space="0" w:color="auto"/>
                    <w:bottom w:val="none" w:sz="0" w:space="0" w:color="auto"/>
                    <w:right w:val="none" w:sz="0" w:space="0" w:color="auto"/>
                  </w:divBdr>
                </w:div>
                <w:div w:id="1425682545">
                  <w:marLeft w:val="480"/>
                  <w:marRight w:val="0"/>
                  <w:marTop w:val="0"/>
                  <w:marBottom w:val="0"/>
                  <w:divBdr>
                    <w:top w:val="none" w:sz="0" w:space="0" w:color="auto"/>
                    <w:left w:val="none" w:sz="0" w:space="0" w:color="auto"/>
                    <w:bottom w:val="none" w:sz="0" w:space="0" w:color="auto"/>
                    <w:right w:val="none" w:sz="0" w:space="0" w:color="auto"/>
                  </w:divBdr>
                </w:div>
                <w:div w:id="1771002269">
                  <w:marLeft w:val="480"/>
                  <w:marRight w:val="0"/>
                  <w:marTop w:val="0"/>
                  <w:marBottom w:val="0"/>
                  <w:divBdr>
                    <w:top w:val="none" w:sz="0" w:space="0" w:color="auto"/>
                    <w:left w:val="none" w:sz="0" w:space="0" w:color="auto"/>
                    <w:bottom w:val="none" w:sz="0" w:space="0" w:color="auto"/>
                    <w:right w:val="none" w:sz="0" w:space="0" w:color="auto"/>
                  </w:divBdr>
                </w:div>
                <w:div w:id="1911504922">
                  <w:marLeft w:val="480"/>
                  <w:marRight w:val="0"/>
                  <w:marTop w:val="0"/>
                  <w:marBottom w:val="0"/>
                  <w:divBdr>
                    <w:top w:val="none" w:sz="0" w:space="0" w:color="auto"/>
                    <w:left w:val="none" w:sz="0" w:space="0" w:color="auto"/>
                    <w:bottom w:val="none" w:sz="0" w:space="0" w:color="auto"/>
                    <w:right w:val="none" w:sz="0" w:space="0" w:color="auto"/>
                  </w:divBdr>
                </w:div>
                <w:div w:id="1320882392">
                  <w:marLeft w:val="480"/>
                  <w:marRight w:val="0"/>
                  <w:marTop w:val="0"/>
                  <w:marBottom w:val="0"/>
                  <w:divBdr>
                    <w:top w:val="none" w:sz="0" w:space="0" w:color="auto"/>
                    <w:left w:val="none" w:sz="0" w:space="0" w:color="auto"/>
                    <w:bottom w:val="none" w:sz="0" w:space="0" w:color="auto"/>
                    <w:right w:val="none" w:sz="0" w:space="0" w:color="auto"/>
                  </w:divBdr>
                </w:div>
                <w:div w:id="1183518401">
                  <w:marLeft w:val="480"/>
                  <w:marRight w:val="0"/>
                  <w:marTop w:val="0"/>
                  <w:marBottom w:val="0"/>
                  <w:divBdr>
                    <w:top w:val="none" w:sz="0" w:space="0" w:color="auto"/>
                    <w:left w:val="none" w:sz="0" w:space="0" w:color="auto"/>
                    <w:bottom w:val="none" w:sz="0" w:space="0" w:color="auto"/>
                    <w:right w:val="none" w:sz="0" w:space="0" w:color="auto"/>
                  </w:divBdr>
                </w:div>
                <w:div w:id="75789094">
                  <w:marLeft w:val="480"/>
                  <w:marRight w:val="0"/>
                  <w:marTop w:val="0"/>
                  <w:marBottom w:val="0"/>
                  <w:divBdr>
                    <w:top w:val="none" w:sz="0" w:space="0" w:color="auto"/>
                    <w:left w:val="none" w:sz="0" w:space="0" w:color="auto"/>
                    <w:bottom w:val="none" w:sz="0" w:space="0" w:color="auto"/>
                    <w:right w:val="none" w:sz="0" w:space="0" w:color="auto"/>
                  </w:divBdr>
                </w:div>
                <w:div w:id="897545371">
                  <w:marLeft w:val="480"/>
                  <w:marRight w:val="0"/>
                  <w:marTop w:val="0"/>
                  <w:marBottom w:val="0"/>
                  <w:divBdr>
                    <w:top w:val="none" w:sz="0" w:space="0" w:color="auto"/>
                    <w:left w:val="none" w:sz="0" w:space="0" w:color="auto"/>
                    <w:bottom w:val="none" w:sz="0" w:space="0" w:color="auto"/>
                    <w:right w:val="none" w:sz="0" w:space="0" w:color="auto"/>
                  </w:divBdr>
                </w:div>
                <w:div w:id="437408775">
                  <w:marLeft w:val="480"/>
                  <w:marRight w:val="0"/>
                  <w:marTop w:val="0"/>
                  <w:marBottom w:val="0"/>
                  <w:divBdr>
                    <w:top w:val="none" w:sz="0" w:space="0" w:color="auto"/>
                    <w:left w:val="none" w:sz="0" w:space="0" w:color="auto"/>
                    <w:bottom w:val="none" w:sz="0" w:space="0" w:color="auto"/>
                    <w:right w:val="none" w:sz="0" w:space="0" w:color="auto"/>
                  </w:divBdr>
                </w:div>
              </w:divsChild>
            </w:div>
            <w:div w:id="1306277342">
              <w:marLeft w:val="0"/>
              <w:marRight w:val="0"/>
              <w:marTop w:val="0"/>
              <w:marBottom w:val="0"/>
              <w:divBdr>
                <w:top w:val="none" w:sz="0" w:space="0" w:color="auto"/>
                <w:left w:val="none" w:sz="0" w:space="0" w:color="auto"/>
                <w:bottom w:val="none" w:sz="0" w:space="0" w:color="auto"/>
                <w:right w:val="none" w:sz="0" w:space="0" w:color="auto"/>
              </w:divBdr>
              <w:divsChild>
                <w:div w:id="853543183">
                  <w:marLeft w:val="480"/>
                  <w:marRight w:val="0"/>
                  <w:marTop w:val="0"/>
                  <w:marBottom w:val="0"/>
                  <w:divBdr>
                    <w:top w:val="none" w:sz="0" w:space="0" w:color="auto"/>
                    <w:left w:val="none" w:sz="0" w:space="0" w:color="auto"/>
                    <w:bottom w:val="none" w:sz="0" w:space="0" w:color="auto"/>
                    <w:right w:val="none" w:sz="0" w:space="0" w:color="auto"/>
                  </w:divBdr>
                </w:div>
                <w:div w:id="317269470">
                  <w:marLeft w:val="480"/>
                  <w:marRight w:val="0"/>
                  <w:marTop w:val="0"/>
                  <w:marBottom w:val="0"/>
                  <w:divBdr>
                    <w:top w:val="none" w:sz="0" w:space="0" w:color="auto"/>
                    <w:left w:val="none" w:sz="0" w:space="0" w:color="auto"/>
                    <w:bottom w:val="none" w:sz="0" w:space="0" w:color="auto"/>
                    <w:right w:val="none" w:sz="0" w:space="0" w:color="auto"/>
                  </w:divBdr>
                </w:div>
                <w:div w:id="1272250913">
                  <w:marLeft w:val="480"/>
                  <w:marRight w:val="0"/>
                  <w:marTop w:val="0"/>
                  <w:marBottom w:val="0"/>
                  <w:divBdr>
                    <w:top w:val="none" w:sz="0" w:space="0" w:color="auto"/>
                    <w:left w:val="none" w:sz="0" w:space="0" w:color="auto"/>
                    <w:bottom w:val="none" w:sz="0" w:space="0" w:color="auto"/>
                    <w:right w:val="none" w:sz="0" w:space="0" w:color="auto"/>
                  </w:divBdr>
                </w:div>
                <w:div w:id="932519091">
                  <w:marLeft w:val="480"/>
                  <w:marRight w:val="0"/>
                  <w:marTop w:val="0"/>
                  <w:marBottom w:val="0"/>
                  <w:divBdr>
                    <w:top w:val="none" w:sz="0" w:space="0" w:color="auto"/>
                    <w:left w:val="none" w:sz="0" w:space="0" w:color="auto"/>
                    <w:bottom w:val="none" w:sz="0" w:space="0" w:color="auto"/>
                    <w:right w:val="none" w:sz="0" w:space="0" w:color="auto"/>
                  </w:divBdr>
                </w:div>
                <w:div w:id="423647303">
                  <w:marLeft w:val="480"/>
                  <w:marRight w:val="0"/>
                  <w:marTop w:val="0"/>
                  <w:marBottom w:val="0"/>
                  <w:divBdr>
                    <w:top w:val="none" w:sz="0" w:space="0" w:color="auto"/>
                    <w:left w:val="none" w:sz="0" w:space="0" w:color="auto"/>
                    <w:bottom w:val="none" w:sz="0" w:space="0" w:color="auto"/>
                    <w:right w:val="none" w:sz="0" w:space="0" w:color="auto"/>
                  </w:divBdr>
                </w:div>
                <w:div w:id="926578891">
                  <w:marLeft w:val="480"/>
                  <w:marRight w:val="0"/>
                  <w:marTop w:val="0"/>
                  <w:marBottom w:val="0"/>
                  <w:divBdr>
                    <w:top w:val="none" w:sz="0" w:space="0" w:color="auto"/>
                    <w:left w:val="none" w:sz="0" w:space="0" w:color="auto"/>
                    <w:bottom w:val="none" w:sz="0" w:space="0" w:color="auto"/>
                    <w:right w:val="none" w:sz="0" w:space="0" w:color="auto"/>
                  </w:divBdr>
                </w:div>
                <w:div w:id="665017557">
                  <w:marLeft w:val="480"/>
                  <w:marRight w:val="0"/>
                  <w:marTop w:val="0"/>
                  <w:marBottom w:val="0"/>
                  <w:divBdr>
                    <w:top w:val="none" w:sz="0" w:space="0" w:color="auto"/>
                    <w:left w:val="none" w:sz="0" w:space="0" w:color="auto"/>
                    <w:bottom w:val="none" w:sz="0" w:space="0" w:color="auto"/>
                    <w:right w:val="none" w:sz="0" w:space="0" w:color="auto"/>
                  </w:divBdr>
                </w:div>
                <w:div w:id="136340624">
                  <w:marLeft w:val="480"/>
                  <w:marRight w:val="0"/>
                  <w:marTop w:val="0"/>
                  <w:marBottom w:val="0"/>
                  <w:divBdr>
                    <w:top w:val="none" w:sz="0" w:space="0" w:color="auto"/>
                    <w:left w:val="none" w:sz="0" w:space="0" w:color="auto"/>
                    <w:bottom w:val="none" w:sz="0" w:space="0" w:color="auto"/>
                    <w:right w:val="none" w:sz="0" w:space="0" w:color="auto"/>
                  </w:divBdr>
                </w:div>
                <w:div w:id="265694029">
                  <w:marLeft w:val="480"/>
                  <w:marRight w:val="0"/>
                  <w:marTop w:val="0"/>
                  <w:marBottom w:val="0"/>
                  <w:divBdr>
                    <w:top w:val="none" w:sz="0" w:space="0" w:color="auto"/>
                    <w:left w:val="none" w:sz="0" w:space="0" w:color="auto"/>
                    <w:bottom w:val="none" w:sz="0" w:space="0" w:color="auto"/>
                    <w:right w:val="none" w:sz="0" w:space="0" w:color="auto"/>
                  </w:divBdr>
                </w:div>
                <w:div w:id="894781582">
                  <w:marLeft w:val="480"/>
                  <w:marRight w:val="0"/>
                  <w:marTop w:val="0"/>
                  <w:marBottom w:val="0"/>
                  <w:divBdr>
                    <w:top w:val="none" w:sz="0" w:space="0" w:color="auto"/>
                    <w:left w:val="none" w:sz="0" w:space="0" w:color="auto"/>
                    <w:bottom w:val="none" w:sz="0" w:space="0" w:color="auto"/>
                    <w:right w:val="none" w:sz="0" w:space="0" w:color="auto"/>
                  </w:divBdr>
                </w:div>
                <w:div w:id="380247013">
                  <w:marLeft w:val="480"/>
                  <w:marRight w:val="0"/>
                  <w:marTop w:val="0"/>
                  <w:marBottom w:val="0"/>
                  <w:divBdr>
                    <w:top w:val="none" w:sz="0" w:space="0" w:color="auto"/>
                    <w:left w:val="none" w:sz="0" w:space="0" w:color="auto"/>
                    <w:bottom w:val="none" w:sz="0" w:space="0" w:color="auto"/>
                    <w:right w:val="none" w:sz="0" w:space="0" w:color="auto"/>
                  </w:divBdr>
                </w:div>
                <w:div w:id="987131248">
                  <w:marLeft w:val="480"/>
                  <w:marRight w:val="0"/>
                  <w:marTop w:val="0"/>
                  <w:marBottom w:val="0"/>
                  <w:divBdr>
                    <w:top w:val="none" w:sz="0" w:space="0" w:color="auto"/>
                    <w:left w:val="none" w:sz="0" w:space="0" w:color="auto"/>
                    <w:bottom w:val="none" w:sz="0" w:space="0" w:color="auto"/>
                    <w:right w:val="none" w:sz="0" w:space="0" w:color="auto"/>
                  </w:divBdr>
                </w:div>
                <w:div w:id="2023704463">
                  <w:marLeft w:val="480"/>
                  <w:marRight w:val="0"/>
                  <w:marTop w:val="0"/>
                  <w:marBottom w:val="0"/>
                  <w:divBdr>
                    <w:top w:val="none" w:sz="0" w:space="0" w:color="auto"/>
                    <w:left w:val="none" w:sz="0" w:space="0" w:color="auto"/>
                    <w:bottom w:val="none" w:sz="0" w:space="0" w:color="auto"/>
                    <w:right w:val="none" w:sz="0" w:space="0" w:color="auto"/>
                  </w:divBdr>
                </w:div>
                <w:div w:id="1746797058">
                  <w:marLeft w:val="480"/>
                  <w:marRight w:val="0"/>
                  <w:marTop w:val="0"/>
                  <w:marBottom w:val="0"/>
                  <w:divBdr>
                    <w:top w:val="none" w:sz="0" w:space="0" w:color="auto"/>
                    <w:left w:val="none" w:sz="0" w:space="0" w:color="auto"/>
                    <w:bottom w:val="none" w:sz="0" w:space="0" w:color="auto"/>
                    <w:right w:val="none" w:sz="0" w:space="0" w:color="auto"/>
                  </w:divBdr>
                </w:div>
                <w:div w:id="112790112">
                  <w:marLeft w:val="480"/>
                  <w:marRight w:val="0"/>
                  <w:marTop w:val="0"/>
                  <w:marBottom w:val="0"/>
                  <w:divBdr>
                    <w:top w:val="none" w:sz="0" w:space="0" w:color="auto"/>
                    <w:left w:val="none" w:sz="0" w:space="0" w:color="auto"/>
                    <w:bottom w:val="none" w:sz="0" w:space="0" w:color="auto"/>
                    <w:right w:val="none" w:sz="0" w:space="0" w:color="auto"/>
                  </w:divBdr>
                </w:div>
                <w:div w:id="47344341">
                  <w:marLeft w:val="480"/>
                  <w:marRight w:val="0"/>
                  <w:marTop w:val="0"/>
                  <w:marBottom w:val="0"/>
                  <w:divBdr>
                    <w:top w:val="none" w:sz="0" w:space="0" w:color="auto"/>
                    <w:left w:val="none" w:sz="0" w:space="0" w:color="auto"/>
                    <w:bottom w:val="none" w:sz="0" w:space="0" w:color="auto"/>
                    <w:right w:val="none" w:sz="0" w:space="0" w:color="auto"/>
                  </w:divBdr>
                </w:div>
                <w:div w:id="426343427">
                  <w:marLeft w:val="480"/>
                  <w:marRight w:val="0"/>
                  <w:marTop w:val="0"/>
                  <w:marBottom w:val="0"/>
                  <w:divBdr>
                    <w:top w:val="none" w:sz="0" w:space="0" w:color="auto"/>
                    <w:left w:val="none" w:sz="0" w:space="0" w:color="auto"/>
                    <w:bottom w:val="none" w:sz="0" w:space="0" w:color="auto"/>
                    <w:right w:val="none" w:sz="0" w:space="0" w:color="auto"/>
                  </w:divBdr>
                </w:div>
                <w:div w:id="908660660">
                  <w:marLeft w:val="480"/>
                  <w:marRight w:val="0"/>
                  <w:marTop w:val="0"/>
                  <w:marBottom w:val="0"/>
                  <w:divBdr>
                    <w:top w:val="none" w:sz="0" w:space="0" w:color="auto"/>
                    <w:left w:val="none" w:sz="0" w:space="0" w:color="auto"/>
                    <w:bottom w:val="none" w:sz="0" w:space="0" w:color="auto"/>
                    <w:right w:val="none" w:sz="0" w:space="0" w:color="auto"/>
                  </w:divBdr>
                </w:div>
                <w:div w:id="83235489">
                  <w:marLeft w:val="480"/>
                  <w:marRight w:val="0"/>
                  <w:marTop w:val="0"/>
                  <w:marBottom w:val="0"/>
                  <w:divBdr>
                    <w:top w:val="none" w:sz="0" w:space="0" w:color="auto"/>
                    <w:left w:val="none" w:sz="0" w:space="0" w:color="auto"/>
                    <w:bottom w:val="none" w:sz="0" w:space="0" w:color="auto"/>
                    <w:right w:val="none" w:sz="0" w:space="0" w:color="auto"/>
                  </w:divBdr>
                </w:div>
                <w:div w:id="861473633">
                  <w:marLeft w:val="480"/>
                  <w:marRight w:val="0"/>
                  <w:marTop w:val="0"/>
                  <w:marBottom w:val="0"/>
                  <w:divBdr>
                    <w:top w:val="none" w:sz="0" w:space="0" w:color="auto"/>
                    <w:left w:val="none" w:sz="0" w:space="0" w:color="auto"/>
                    <w:bottom w:val="none" w:sz="0" w:space="0" w:color="auto"/>
                    <w:right w:val="none" w:sz="0" w:space="0" w:color="auto"/>
                  </w:divBdr>
                </w:div>
                <w:div w:id="8677689">
                  <w:marLeft w:val="480"/>
                  <w:marRight w:val="0"/>
                  <w:marTop w:val="0"/>
                  <w:marBottom w:val="0"/>
                  <w:divBdr>
                    <w:top w:val="none" w:sz="0" w:space="0" w:color="auto"/>
                    <w:left w:val="none" w:sz="0" w:space="0" w:color="auto"/>
                    <w:bottom w:val="none" w:sz="0" w:space="0" w:color="auto"/>
                    <w:right w:val="none" w:sz="0" w:space="0" w:color="auto"/>
                  </w:divBdr>
                </w:div>
                <w:div w:id="1426851424">
                  <w:marLeft w:val="480"/>
                  <w:marRight w:val="0"/>
                  <w:marTop w:val="0"/>
                  <w:marBottom w:val="0"/>
                  <w:divBdr>
                    <w:top w:val="none" w:sz="0" w:space="0" w:color="auto"/>
                    <w:left w:val="none" w:sz="0" w:space="0" w:color="auto"/>
                    <w:bottom w:val="none" w:sz="0" w:space="0" w:color="auto"/>
                    <w:right w:val="none" w:sz="0" w:space="0" w:color="auto"/>
                  </w:divBdr>
                </w:div>
                <w:div w:id="397870679">
                  <w:marLeft w:val="480"/>
                  <w:marRight w:val="0"/>
                  <w:marTop w:val="0"/>
                  <w:marBottom w:val="0"/>
                  <w:divBdr>
                    <w:top w:val="none" w:sz="0" w:space="0" w:color="auto"/>
                    <w:left w:val="none" w:sz="0" w:space="0" w:color="auto"/>
                    <w:bottom w:val="none" w:sz="0" w:space="0" w:color="auto"/>
                    <w:right w:val="none" w:sz="0" w:space="0" w:color="auto"/>
                  </w:divBdr>
                </w:div>
                <w:div w:id="937255952">
                  <w:marLeft w:val="480"/>
                  <w:marRight w:val="0"/>
                  <w:marTop w:val="0"/>
                  <w:marBottom w:val="0"/>
                  <w:divBdr>
                    <w:top w:val="none" w:sz="0" w:space="0" w:color="auto"/>
                    <w:left w:val="none" w:sz="0" w:space="0" w:color="auto"/>
                    <w:bottom w:val="none" w:sz="0" w:space="0" w:color="auto"/>
                    <w:right w:val="none" w:sz="0" w:space="0" w:color="auto"/>
                  </w:divBdr>
                </w:div>
              </w:divsChild>
            </w:div>
            <w:div w:id="1364020139">
              <w:marLeft w:val="0"/>
              <w:marRight w:val="0"/>
              <w:marTop w:val="0"/>
              <w:marBottom w:val="0"/>
              <w:divBdr>
                <w:top w:val="none" w:sz="0" w:space="0" w:color="auto"/>
                <w:left w:val="none" w:sz="0" w:space="0" w:color="auto"/>
                <w:bottom w:val="none" w:sz="0" w:space="0" w:color="auto"/>
                <w:right w:val="none" w:sz="0" w:space="0" w:color="auto"/>
              </w:divBdr>
              <w:divsChild>
                <w:div w:id="992029004">
                  <w:marLeft w:val="480"/>
                  <w:marRight w:val="0"/>
                  <w:marTop w:val="0"/>
                  <w:marBottom w:val="0"/>
                  <w:divBdr>
                    <w:top w:val="none" w:sz="0" w:space="0" w:color="auto"/>
                    <w:left w:val="none" w:sz="0" w:space="0" w:color="auto"/>
                    <w:bottom w:val="none" w:sz="0" w:space="0" w:color="auto"/>
                    <w:right w:val="none" w:sz="0" w:space="0" w:color="auto"/>
                  </w:divBdr>
                </w:div>
                <w:div w:id="1785923053">
                  <w:marLeft w:val="480"/>
                  <w:marRight w:val="0"/>
                  <w:marTop w:val="0"/>
                  <w:marBottom w:val="0"/>
                  <w:divBdr>
                    <w:top w:val="none" w:sz="0" w:space="0" w:color="auto"/>
                    <w:left w:val="none" w:sz="0" w:space="0" w:color="auto"/>
                    <w:bottom w:val="none" w:sz="0" w:space="0" w:color="auto"/>
                    <w:right w:val="none" w:sz="0" w:space="0" w:color="auto"/>
                  </w:divBdr>
                </w:div>
                <w:div w:id="1674918125">
                  <w:marLeft w:val="480"/>
                  <w:marRight w:val="0"/>
                  <w:marTop w:val="0"/>
                  <w:marBottom w:val="0"/>
                  <w:divBdr>
                    <w:top w:val="none" w:sz="0" w:space="0" w:color="auto"/>
                    <w:left w:val="none" w:sz="0" w:space="0" w:color="auto"/>
                    <w:bottom w:val="none" w:sz="0" w:space="0" w:color="auto"/>
                    <w:right w:val="none" w:sz="0" w:space="0" w:color="auto"/>
                  </w:divBdr>
                </w:div>
                <w:div w:id="1757168680">
                  <w:marLeft w:val="480"/>
                  <w:marRight w:val="0"/>
                  <w:marTop w:val="0"/>
                  <w:marBottom w:val="0"/>
                  <w:divBdr>
                    <w:top w:val="none" w:sz="0" w:space="0" w:color="auto"/>
                    <w:left w:val="none" w:sz="0" w:space="0" w:color="auto"/>
                    <w:bottom w:val="none" w:sz="0" w:space="0" w:color="auto"/>
                    <w:right w:val="none" w:sz="0" w:space="0" w:color="auto"/>
                  </w:divBdr>
                </w:div>
                <w:div w:id="1002126708">
                  <w:marLeft w:val="480"/>
                  <w:marRight w:val="0"/>
                  <w:marTop w:val="0"/>
                  <w:marBottom w:val="0"/>
                  <w:divBdr>
                    <w:top w:val="none" w:sz="0" w:space="0" w:color="auto"/>
                    <w:left w:val="none" w:sz="0" w:space="0" w:color="auto"/>
                    <w:bottom w:val="none" w:sz="0" w:space="0" w:color="auto"/>
                    <w:right w:val="none" w:sz="0" w:space="0" w:color="auto"/>
                  </w:divBdr>
                </w:div>
                <w:div w:id="313097839">
                  <w:marLeft w:val="480"/>
                  <w:marRight w:val="0"/>
                  <w:marTop w:val="0"/>
                  <w:marBottom w:val="0"/>
                  <w:divBdr>
                    <w:top w:val="none" w:sz="0" w:space="0" w:color="auto"/>
                    <w:left w:val="none" w:sz="0" w:space="0" w:color="auto"/>
                    <w:bottom w:val="none" w:sz="0" w:space="0" w:color="auto"/>
                    <w:right w:val="none" w:sz="0" w:space="0" w:color="auto"/>
                  </w:divBdr>
                </w:div>
                <w:div w:id="182131481">
                  <w:marLeft w:val="480"/>
                  <w:marRight w:val="0"/>
                  <w:marTop w:val="0"/>
                  <w:marBottom w:val="0"/>
                  <w:divBdr>
                    <w:top w:val="none" w:sz="0" w:space="0" w:color="auto"/>
                    <w:left w:val="none" w:sz="0" w:space="0" w:color="auto"/>
                    <w:bottom w:val="none" w:sz="0" w:space="0" w:color="auto"/>
                    <w:right w:val="none" w:sz="0" w:space="0" w:color="auto"/>
                  </w:divBdr>
                </w:div>
                <w:div w:id="301152266">
                  <w:marLeft w:val="480"/>
                  <w:marRight w:val="0"/>
                  <w:marTop w:val="0"/>
                  <w:marBottom w:val="0"/>
                  <w:divBdr>
                    <w:top w:val="none" w:sz="0" w:space="0" w:color="auto"/>
                    <w:left w:val="none" w:sz="0" w:space="0" w:color="auto"/>
                    <w:bottom w:val="none" w:sz="0" w:space="0" w:color="auto"/>
                    <w:right w:val="none" w:sz="0" w:space="0" w:color="auto"/>
                  </w:divBdr>
                </w:div>
                <w:div w:id="2093382011">
                  <w:marLeft w:val="480"/>
                  <w:marRight w:val="0"/>
                  <w:marTop w:val="0"/>
                  <w:marBottom w:val="0"/>
                  <w:divBdr>
                    <w:top w:val="none" w:sz="0" w:space="0" w:color="auto"/>
                    <w:left w:val="none" w:sz="0" w:space="0" w:color="auto"/>
                    <w:bottom w:val="none" w:sz="0" w:space="0" w:color="auto"/>
                    <w:right w:val="none" w:sz="0" w:space="0" w:color="auto"/>
                  </w:divBdr>
                </w:div>
                <w:div w:id="306858072">
                  <w:marLeft w:val="480"/>
                  <w:marRight w:val="0"/>
                  <w:marTop w:val="0"/>
                  <w:marBottom w:val="0"/>
                  <w:divBdr>
                    <w:top w:val="none" w:sz="0" w:space="0" w:color="auto"/>
                    <w:left w:val="none" w:sz="0" w:space="0" w:color="auto"/>
                    <w:bottom w:val="none" w:sz="0" w:space="0" w:color="auto"/>
                    <w:right w:val="none" w:sz="0" w:space="0" w:color="auto"/>
                  </w:divBdr>
                </w:div>
                <w:div w:id="2072656645">
                  <w:marLeft w:val="480"/>
                  <w:marRight w:val="0"/>
                  <w:marTop w:val="0"/>
                  <w:marBottom w:val="0"/>
                  <w:divBdr>
                    <w:top w:val="none" w:sz="0" w:space="0" w:color="auto"/>
                    <w:left w:val="none" w:sz="0" w:space="0" w:color="auto"/>
                    <w:bottom w:val="none" w:sz="0" w:space="0" w:color="auto"/>
                    <w:right w:val="none" w:sz="0" w:space="0" w:color="auto"/>
                  </w:divBdr>
                </w:div>
                <w:div w:id="1133134202">
                  <w:marLeft w:val="480"/>
                  <w:marRight w:val="0"/>
                  <w:marTop w:val="0"/>
                  <w:marBottom w:val="0"/>
                  <w:divBdr>
                    <w:top w:val="none" w:sz="0" w:space="0" w:color="auto"/>
                    <w:left w:val="none" w:sz="0" w:space="0" w:color="auto"/>
                    <w:bottom w:val="none" w:sz="0" w:space="0" w:color="auto"/>
                    <w:right w:val="none" w:sz="0" w:space="0" w:color="auto"/>
                  </w:divBdr>
                </w:div>
                <w:div w:id="313417434">
                  <w:marLeft w:val="480"/>
                  <w:marRight w:val="0"/>
                  <w:marTop w:val="0"/>
                  <w:marBottom w:val="0"/>
                  <w:divBdr>
                    <w:top w:val="none" w:sz="0" w:space="0" w:color="auto"/>
                    <w:left w:val="none" w:sz="0" w:space="0" w:color="auto"/>
                    <w:bottom w:val="none" w:sz="0" w:space="0" w:color="auto"/>
                    <w:right w:val="none" w:sz="0" w:space="0" w:color="auto"/>
                  </w:divBdr>
                </w:div>
                <w:div w:id="1903976296">
                  <w:marLeft w:val="480"/>
                  <w:marRight w:val="0"/>
                  <w:marTop w:val="0"/>
                  <w:marBottom w:val="0"/>
                  <w:divBdr>
                    <w:top w:val="none" w:sz="0" w:space="0" w:color="auto"/>
                    <w:left w:val="none" w:sz="0" w:space="0" w:color="auto"/>
                    <w:bottom w:val="none" w:sz="0" w:space="0" w:color="auto"/>
                    <w:right w:val="none" w:sz="0" w:space="0" w:color="auto"/>
                  </w:divBdr>
                </w:div>
                <w:div w:id="1036586536">
                  <w:marLeft w:val="480"/>
                  <w:marRight w:val="0"/>
                  <w:marTop w:val="0"/>
                  <w:marBottom w:val="0"/>
                  <w:divBdr>
                    <w:top w:val="none" w:sz="0" w:space="0" w:color="auto"/>
                    <w:left w:val="none" w:sz="0" w:space="0" w:color="auto"/>
                    <w:bottom w:val="none" w:sz="0" w:space="0" w:color="auto"/>
                    <w:right w:val="none" w:sz="0" w:space="0" w:color="auto"/>
                  </w:divBdr>
                </w:div>
                <w:div w:id="372468159">
                  <w:marLeft w:val="480"/>
                  <w:marRight w:val="0"/>
                  <w:marTop w:val="0"/>
                  <w:marBottom w:val="0"/>
                  <w:divBdr>
                    <w:top w:val="none" w:sz="0" w:space="0" w:color="auto"/>
                    <w:left w:val="none" w:sz="0" w:space="0" w:color="auto"/>
                    <w:bottom w:val="none" w:sz="0" w:space="0" w:color="auto"/>
                    <w:right w:val="none" w:sz="0" w:space="0" w:color="auto"/>
                  </w:divBdr>
                </w:div>
                <w:div w:id="1854219512">
                  <w:marLeft w:val="480"/>
                  <w:marRight w:val="0"/>
                  <w:marTop w:val="0"/>
                  <w:marBottom w:val="0"/>
                  <w:divBdr>
                    <w:top w:val="none" w:sz="0" w:space="0" w:color="auto"/>
                    <w:left w:val="none" w:sz="0" w:space="0" w:color="auto"/>
                    <w:bottom w:val="none" w:sz="0" w:space="0" w:color="auto"/>
                    <w:right w:val="none" w:sz="0" w:space="0" w:color="auto"/>
                  </w:divBdr>
                </w:div>
                <w:div w:id="1401097303">
                  <w:marLeft w:val="480"/>
                  <w:marRight w:val="0"/>
                  <w:marTop w:val="0"/>
                  <w:marBottom w:val="0"/>
                  <w:divBdr>
                    <w:top w:val="none" w:sz="0" w:space="0" w:color="auto"/>
                    <w:left w:val="none" w:sz="0" w:space="0" w:color="auto"/>
                    <w:bottom w:val="none" w:sz="0" w:space="0" w:color="auto"/>
                    <w:right w:val="none" w:sz="0" w:space="0" w:color="auto"/>
                  </w:divBdr>
                </w:div>
                <w:div w:id="1622416374">
                  <w:marLeft w:val="480"/>
                  <w:marRight w:val="0"/>
                  <w:marTop w:val="0"/>
                  <w:marBottom w:val="0"/>
                  <w:divBdr>
                    <w:top w:val="none" w:sz="0" w:space="0" w:color="auto"/>
                    <w:left w:val="none" w:sz="0" w:space="0" w:color="auto"/>
                    <w:bottom w:val="none" w:sz="0" w:space="0" w:color="auto"/>
                    <w:right w:val="none" w:sz="0" w:space="0" w:color="auto"/>
                  </w:divBdr>
                </w:div>
                <w:div w:id="1022170115">
                  <w:marLeft w:val="480"/>
                  <w:marRight w:val="0"/>
                  <w:marTop w:val="0"/>
                  <w:marBottom w:val="0"/>
                  <w:divBdr>
                    <w:top w:val="none" w:sz="0" w:space="0" w:color="auto"/>
                    <w:left w:val="none" w:sz="0" w:space="0" w:color="auto"/>
                    <w:bottom w:val="none" w:sz="0" w:space="0" w:color="auto"/>
                    <w:right w:val="none" w:sz="0" w:space="0" w:color="auto"/>
                  </w:divBdr>
                </w:div>
                <w:div w:id="1247957270">
                  <w:marLeft w:val="480"/>
                  <w:marRight w:val="0"/>
                  <w:marTop w:val="0"/>
                  <w:marBottom w:val="0"/>
                  <w:divBdr>
                    <w:top w:val="none" w:sz="0" w:space="0" w:color="auto"/>
                    <w:left w:val="none" w:sz="0" w:space="0" w:color="auto"/>
                    <w:bottom w:val="none" w:sz="0" w:space="0" w:color="auto"/>
                    <w:right w:val="none" w:sz="0" w:space="0" w:color="auto"/>
                  </w:divBdr>
                </w:div>
                <w:div w:id="1764110924">
                  <w:marLeft w:val="480"/>
                  <w:marRight w:val="0"/>
                  <w:marTop w:val="0"/>
                  <w:marBottom w:val="0"/>
                  <w:divBdr>
                    <w:top w:val="none" w:sz="0" w:space="0" w:color="auto"/>
                    <w:left w:val="none" w:sz="0" w:space="0" w:color="auto"/>
                    <w:bottom w:val="none" w:sz="0" w:space="0" w:color="auto"/>
                    <w:right w:val="none" w:sz="0" w:space="0" w:color="auto"/>
                  </w:divBdr>
                </w:div>
                <w:div w:id="463931112">
                  <w:marLeft w:val="480"/>
                  <w:marRight w:val="0"/>
                  <w:marTop w:val="0"/>
                  <w:marBottom w:val="0"/>
                  <w:divBdr>
                    <w:top w:val="none" w:sz="0" w:space="0" w:color="auto"/>
                    <w:left w:val="none" w:sz="0" w:space="0" w:color="auto"/>
                    <w:bottom w:val="none" w:sz="0" w:space="0" w:color="auto"/>
                    <w:right w:val="none" w:sz="0" w:space="0" w:color="auto"/>
                  </w:divBdr>
                </w:div>
                <w:div w:id="2003661173">
                  <w:marLeft w:val="480"/>
                  <w:marRight w:val="0"/>
                  <w:marTop w:val="0"/>
                  <w:marBottom w:val="0"/>
                  <w:divBdr>
                    <w:top w:val="none" w:sz="0" w:space="0" w:color="auto"/>
                    <w:left w:val="none" w:sz="0" w:space="0" w:color="auto"/>
                    <w:bottom w:val="none" w:sz="0" w:space="0" w:color="auto"/>
                    <w:right w:val="none" w:sz="0" w:space="0" w:color="auto"/>
                  </w:divBdr>
                </w:div>
              </w:divsChild>
            </w:div>
            <w:div w:id="941304037">
              <w:marLeft w:val="0"/>
              <w:marRight w:val="0"/>
              <w:marTop w:val="0"/>
              <w:marBottom w:val="0"/>
              <w:divBdr>
                <w:top w:val="none" w:sz="0" w:space="0" w:color="auto"/>
                <w:left w:val="none" w:sz="0" w:space="0" w:color="auto"/>
                <w:bottom w:val="none" w:sz="0" w:space="0" w:color="auto"/>
                <w:right w:val="none" w:sz="0" w:space="0" w:color="auto"/>
              </w:divBdr>
              <w:divsChild>
                <w:div w:id="2017808040">
                  <w:marLeft w:val="480"/>
                  <w:marRight w:val="0"/>
                  <w:marTop w:val="0"/>
                  <w:marBottom w:val="0"/>
                  <w:divBdr>
                    <w:top w:val="none" w:sz="0" w:space="0" w:color="auto"/>
                    <w:left w:val="none" w:sz="0" w:space="0" w:color="auto"/>
                    <w:bottom w:val="none" w:sz="0" w:space="0" w:color="auto"/>
                    <w:right w:val="none" w:sz="0" w:space="0" w:color="auto"/>
                  </w:divBdr>
                </w:div>
                <w:div w:id="598803794">
                  <w:marLeft w:val="480"/>
                  <w:marRight w:val="0"/>
                  <w:marTop w:val="0"/>
                  <w:marBottom w:val="0"/>
                  <w:divBdr>
                    <w:top w:val="none" w:sz="0" w:space="0" w:color="auto"/>
                    <w:left w:val="none" w:sz="0" w:space="0" w:color="auto"/>
                    <w:bottom w:val="none" w:sz="0" w:space="0" w:color="auto"/>
                    <w:right w:val="none" w:sz="0" w:space="0" w:color="auto"/>
                  </w:divBdr>
                </w:div>
                <w:div w:id="298649662">
                  <w:marLeft w:val="480"/>
                  <w:marRight w:val="0"/>
                  <w:marTop w:val="0"/>
                  <w:marBottom w:val="0"/>
                  <w:divBdr>
                    <w:top w:val="none" w:sz="0" w:space="0" w:color="auto"/>
                    <w:left w:val="none" w:sz="0" w:space="0" w:color="auto"/>
                    <w:bottom w:val="none" w:sz="0" w:space="0" w:color="auto"/>
                    <w:right w:val="none" w:sz="0" w:space="0" w:color="auto"/>
                  </w:divBdr>
                </w:div>
                <w:div w:id="1332565751">
                  <w:marLeft w:val="480"/>
                  <w:marRight w:val="0"/>
                  <w:marTop w:val="0"/>
                  <w:marBottom w:val="0"/>
                  <w:divBdr>
                    <w:top w:val="none" w:sz="0" w:space="0" w:color="auto"/>
                    <w:left w:val="none" w:sz="0" w:space="0" w:color="auto"/>
                    <w:bottom w:val="none" w:sz="0" w:space="0" w:color="auto"/>
                    <w:right w:val="none" w:sz="0" w:space="0" w:color="auto"/>
                  </w:divBdr>
                </w:div>
                <w:div w:id="1352143935">
                  <w:marLeft w:val="480"/>
                  <w:marRight w:val="0"/>
                  <w:marTop w:val="0"/>
                  <w:marBottom w:val="0"/>
                  <w:divBdr>
                    <w:top w:val="none" w:sz="0" w:space="0" w:color="auto"/>
                    <w:left w:val="none" w:sz="0" w:space="0" w:color="auto"/>
                    <w:bottom w:val="none" w:sz="0" w:space="0" w:color="auto"/>
                    <w:right w:val="none" w:sz="0" w:space="0" w:color="auto"/>
                  </w:divBdr>
                </w:div>
                <w:div w:id="980498633">
                  <w:marLeft w:val="480"/>
                  <w:marRight w:val="0"/>
                  <w:marTop w:val="0"/>
                  <w:marBottom w:val="0"/>
                  <w:divBdr>
                    <w:top w:val="none" w:sz="0" w:space="0" w:color="auto"/>
                    <w:left w:val="none" w:sz="0" w:space="0" w:color="auto"/>
                    <w:bottom w:val="none" w:sz="0" w:space="0" w:color="auto"/>
                    <w:right w:val="none" w:sz="0" w:space="0" w:color="auto"/>
                  </w:divBdr>
                </w:div>
                <w:div w:id="2112504216">
                  <w:marLeft w:val="480"/>
                  <w:marRight w:val="0"/>
                  <w:marTop w:val="0"/>
                  <w:marBottom w:val="0"/>
                  <w:divBdr>
                    <w:top w:val="none" w:sz="0" w:space="0" w:color="auto"/>
                    <w:left w:val="none" w:sz="0" w:space="0" w:color="auto"/>
                    <w:bottom w:val="none" w:sz="0" w:space="0" w:color="auto"/>
                    <w:right w:val="none" w:sz="0" w:space="0" w:color="auto"/>
                  </w:divBdr>
                </w:div>
                <w:div w:id="306252638">
                  <w:marLeft w:val="480"/>
                  <w:marRight w:val="0"/>
                  <w:marTop w:val="0"/>
                  <w:marBottom w:val="0"/>
                  <w:divBdr>
                    <w:top w:val="none" w:sz="0" w:space="0" w:color="auto"/>
                    <w:left w:val="none" w:sz="0" w:space="0" w:color="auto"/>
                    <w:bottom w:val="none" w:sz="0" w:space="0" w:color="auto"/>
                    <w:right w:val="none" w:sz="0" w:space="0" w:color="auto"/>
                  </w:divBdr>
                </w:div>
                <w:div w:id="772824011">
                  <w:marLeft w:val="480"/>
                  <w:marRight w:val="0"/>
                  <w:marTop w:val="0"/>
                  <w:marBottom w:val="0"/>
                  <w:divBdr>
                    <w:top w:val="none" w:sz="0" w:space="0" w:color="auto"/>
                    <w:left w:val="none" w:sz="0" w:space="0" w:color="auto"/>
                    <w:bottom w:val="none" w:sz="0" w:space="0" w:color="auto"/>
                    <w:right w:val="none" w:sz="0" w:space="0" w:color="auto"/>
                  </w:divBdr>
                </w:div>
                <w:div w:id="572156125">
                  <w:marLeft w:val="480"/>
                  <w:marRight w:val="0"/>
                  <w:marTop w:val="0"/>
                  <w:marBottom w:val="0"/>
                  <w:divBdr>
                    <w:top w:val="none" w:sz="0" w:space="0" w:color="auto"/>
                    <w:left w:val="none" w:sz="0" w:space="0" w:color="auto"/>
                    <w:bottom w:val="none" w:sz="0" w:space="0" w:color="auto"/>
                    <w:right w:val="none" w:sz="0" w:space="0" w:color="auto"/>
                  </w:divBdr>
                </w:div>
                <w:div w:id="74673370">
                  <w:marLeft w:val="480"/>
                  <w:marRight w:val="0"/>
                  <w:marTop w:val="0"/>
                  <w:marBottom w:val="0"/>
                  <w:divBdr>
                    <w:top w:val="none" w:sz="0" w:space="0" w:color="auto"/>
                    <w:left w:val="none" w:sz="0" w:space="0" w:color="auto"/>
                    <w:bottom w:val="none" w:sz="0" w:space="0" w:color="auto"/>
                    <w:right w:val="none" w:sz="0" w:space="0" w:color="auto"/>
                  </w:divBdr>
                </w:div>
                <w:div w:id="175308925">
                  <w:marLeft w:val="480"/>
                  <w:marRight w:val="0"/>
                  <w:marTop w:val="0"/>
                  <w:marBottom w:val="0"/>
                  <w:divBdr>
                    <w:top w:val="none" w:sz="0" w:space="0" w:color="auto"/>
                    <w:left w:val="none" w:sz="0" w:space="0" w:color="auto"/>
                    <w:bottom w:val="none" w:sz="0" w:space="0" w:color="auto"/>
                    <w:right w:val="none" w:sz="0" w:space="0" w:color="auto"/>
                  </w:divBdr>
                </w:div>
                <w:div w:id="921766539">
                  <w:marLeft w:val="480"/>
                  <w:marRight w:val="0"/>
                  <w:marTop w:val="0"/>
                  <w:marBottom w:val="0"/>
                  <w:divBdr>
                    <w:top w:val="none" w:sz="0" w:space="0" w:color="auto"/>
                    <w:left w:val="none" w:sz="0" w:space="0" w:color="auto"/>
                    <w:bottom w:val="none" w:sz="0" w:space="0" w:color="auto"/>
                    <w:right w:val="none" w:sz="0" w:space="0" w:color="auto"/>
                  </w:divBdr>
                </w:div>
                <w:div w:id="266817365">
                  <w:marLeft w:val="480"/>
                  <w:marRight w:val="0"/>
                  <w:marTop w:val="0"/>
                  <w:marBottom w:val="0"/>
                  <w:divBdr>
                    <w:top w:val="none" w:sz="0" w:space="0" w:color="auto"/>
                    <w:left w:val="none" w:sz="0" w:space="0" w:color="auto"/>
                    <w:bottom w:val="none" w:sz="0" w:space="0" w:color="auto"/>
                    <w:right w:val="none" w:sz="0" w:space="0" w:color="auto"/>
                  </w:divBdr>
                </w:div>
                <w:div w:id="129246980">
                  <w:marLeft w:val="480"/>
                  <w:marRight w:val="0"/>
                  <w:marTop w:val="0"/>
                  <w:marBottom w:val="0"/>
                  <w:divBdr>
                    <w:top w:val="none" w:sz="0" w:space="0" w:color="auto"/>
                    <w:left w:val="none" w:sz="0" w:space="0" w:color="auto"/>
                    <w:bottom w:val="none" w:sz="0" w:space="0" w:color="auto"/>
                    <w:right w:val="none" w:sz="0" w:space="0" w:color="auto"/>
                  </w:divBdr>
                </w:div>
                <w:div w:id="1566338041">
                  <w:marLeft w:val="480"/>
                  <w:marRight w:val="0"/>
                  <w:marTop w:val="0"/>
                  <w:marBottom w:val="0"/>
                  <w:divBdr>
                    <w:top w:val="none" w:sz="0" w:space="0" w:color="auto"/>
                    <w:left w:val="none" w:sz="0" w:space="0" w:color="auto"/>
                    <w:bottom w:val="none" w:sz="0" w:space="0" w:color="auto"/>
                    <w:right w:val="none" w:sz="0" w:space="0" w:color="auto"/>
                  </w:divBdr>
                </w:div>
                <w:div w:id="1328747328">
                  <w:marLeft w:val="480"/>
                  <w:marRight w:val="0"/>
                  <w:marTop w:val="0"/>
                  <w:marBottom w:val="0"/>
                  <w:divBdr>
                    <w:top w:val="none" w:sz="0" w:space="0" w:color="auto"/>
                    <w:left w:val="none" w:sz="0" w:space="0" w:color="auto"/>
                    <w:bottom w:val="none" w:sz="0" w:space="0" w:color="auto"/>
                    <w:right w:val="none" w:sz="0" w:space="0" w:color="auto"/>
                  </w:divBdr>
                </w:div>
                <w:div w:id="246116968">
                  <w:marLeft w:val="480"/>
                  <w:marRight w:val="0"/>
                  <w:marTop w:val="0"/>
                  <w:marBottom w:val="0"/>
                  <w:divBdr>
                    <w:top w:val="none" w:sz="0" w:space="0" w:color="auto"/>
                    <w:left w:val="none" w:sz="0" w:space="0" w:color="auto"/>
                    <w:bottom w:val="none" w:sz="0" w:space="0" w:color="auto"/>
                    <w:right w:val="none" w:sz="0" w:space="0" w:color="auto"/>
                  </w:divBdr>
                </w:div>
                <w:div w:id="386998154">
                  <w:marLeft w:val="480"/>
                  <w:marRight w:val="0"/>
                  <w:marTop w:val="0"/>
                  <w:marBottom w:val="0"/>
                  <w:divBdr>
                    <w:top w:val="none" w:sz="0" w:space="0" w:color="auto"/>
                    <w:left w:val="none" w:sz="0" w:space="0" w:color="auto"/>
                    <w:bottom w:val="none" w:sz="0" w:space="0" w:color="auto"/>
                    <w:right w:val="none" w:sz="0" w:space="0" w:color="auto"/>
                  </w:divBdr>
                </w:div>
                <w:div w:id="2048480436">
                  <w:marLeft w:val="480"/>
                  <w:marRight w:val="0"/>
                  <w:marTop w:val="0"/>
                  <w:marBottom w:val="0"/>
                  <w:divBdr>
                    <w:top w:val="none" w:sz="0" w:space="0" w:color="auto"/>
                    <w:left w:val="none" w:sz="0" w:space="0" w:color="auto"/>
                    <w:bottom w:val="none" w:sz="0" w:space="0" w:color="auto"/>
                    <w:right w:val="none" w:sz="0" w:space="0" w:color="auto"/>
                  </w:divBdr>
                </w:div>
                <w:div w:id="584345708">
                  <w:marLeft w:val="480"/>
                  <w:marRight w:val="0"/>
                  <w:marTop w:val="0"/>
                  <w:marBottom w:val="0"/>
                  <w:divBdr>
                    <w:top w:val="none" w:sz="0" w:space="0" w:color="auto"/>
                    <w:left w:val="none" w:sz="0" w:space="0" w:color="auto"/>
                    <w:bottom w:val="none" w:sz="0" w:space="0" w:color="auto"/>
                    <w:right w:val="none" w:sz="0" w:space="0" w:color="auto"/>
                  </w:divBdr>
                </w:div>
                <w:div w:id="213933420">
                  <w:marLeft w:val="480"/>
                  <w:marRight w:val="0"/>
                  <w:marTop w:val="0"/>
                  <w:marBottom w:val="0"/>
                  <w:divBdr>
                    <w:top w:val="none" w:sz="0" w:space="0" w:color="auto"/>
                    <w:left w:val="none" w:sz="0" w:space="0" w:color="auto"/>
                    <w:bottom w:val="none" w:sz="0" w:space="0" w:color="auto"/>
                    <w:right w:val="none" w:sz="0" w:space="0" w:color="auto"/>
                  </w:divBdr>
                </w:div>
                <w:div w:id="568459633">
                  <w:marLeft w:val="480"/>
                  <w:marRight w:val="0"/>
                  <w:marTop w:val="0"/>
                  <w:marBottom w:val="0"/>
                  <w:divBdr>
                    <w:top w:val="none" w:sz="0" w:space="0" w:color="auto"/>
                    <w:left w:val="none" w:sz="0" w:space="0" w:color="auto"/>
                    <w:bottom w:val="none" w:sz="0" w:space="0" w:color="auto"/>
                    <w:right w:val="none" w:sz="0" w:space="0" w:color="auto"/>
                  </w:divBdr>
                </w:div>
                <w:div w:id="1285968606">
                  <w:marLeft w:val="480"/>
                  <w:marRight w:val="0"/>
                  <w:marTop w:val="0"/>
                  <w:marBottom w:val="0"/>
                  <w:divBdr>
                    <w:top w:val="none" w:sz="0" w:space="0" w:color="auto"/>
                    <w:left w:val="none" w:sz="0" w:space="0" w:color="auto"/>
                    <w:bottom w:val="none" w:sz="0" w:space="0" w:color="auto"/>
                    <w:right w:val="none" w:sz="0" w:space="0" w:color="auto"/>
                  </w:divBdr>
                </w:div>
              </w:divsChild>
            </w:div>
            <w:div w:id="1972402072">
              <w:marLeft w:val="0"/>
              <w:marRight w:val="0"/>
              <w:marTop w:val="0"/>
              <w:marBottom w:val="0"/>
              <w:divBdr>
                <w:top w:val="none" w:sz="0" w:space="0" w:color="auto"/>
                <w:left w:val="none" w:sz="0" w:space="0" w:color="auto"/>
                <w:bottom w:val="none" w:sz="0" w:space="0" w:color="auto"/>
                <w:right w:val="none" w:sz="0" w:space="0" w:color="auto"/>
              </w:divBdr>
              <w:divsChild>
                <w:div w:id="1467968517">
                  <w:marLeft w:val="480"/>
                  <w:marRight w:val="0"/>
                  <w:marTop w:val="0"/>
                  <w:marBottom w:val="0"/>
                  <w:divBdr>
                    <w:top w:val="none" w:sz="0" w:space="0" w:color="auto"/>
                    <w:left w:val="none" w:sz="0" w:space="0" w:color="auto"/>
                    <w:bottom w:val="none" w:sz="0" w:space="0" w:color="auto"/>
                    <w:right w:val="none" w:sz="0" w:space="0" w:color="auto"/>
                  </w:divBdr>
                </w:div>
                <w:div w:id="914818498">
                  <w:marLeft w:val="480"/>
                  <w:marRight w:val="0"/>
                  <w:marTop w:val="0"/>
                  <w:marBottom w:val="0"/>
                  <w:divBdr>
                    <w:top w:val="none" w:sz="0" w:space="0" w:color="auto"/>
                    <w:left w:val="none" w:sz="0" w:space="0" w:color="auto"/>
                    <w:bottom w:val="none" w:sz="0" w:space="0" w:color="auto"/>
                    <w:right w:val="none" w:sz="0" w:space="0" w:color="auto"/>
                  </w:divBdr>
                </w:div>
                <w:div w:id="1560554080">
                  <w:marLeft w:val="480"/>
                  <w:marRight w:val="0"/>
                  <w:marTop w:val="0"/>
                  <w:marBottom w:val="0"/>
                  <w:divBdr>
                    <w:top w:val="none" w:sz="0" w:space="0" w:color="auto"/>
                    <w:left w:val="none" w:sz="0" w:space="0" w:color="auto"/>
                    <w:bottom w:val="none" w:sz="0" w:space="0" w:color="auto"/>
                    <w:right w:val="none" w:sz="0" w:space="0" w:color="auto"/>
                  </w:divBdr>
                </w:div>
                <w:div w:id="771897120">
                  <w:marLeft w:val="480"/>
                  <w:marRight w:val="0"/>
                  <w:marTop w:val="0"/>
                  <w:marBottom w:val="0"/>
                  <w:divBdr>
                    <w:top w:val="none" w:sz="0" w:space="0" w:color="auto"/>
                    <w:left w:val="none" w:sz="0" w:space="0" w:color="auto"/>
                    <w:bottom w:val="none" w:sz="0" w:space="0" w:color="auto"/>
                    <w:right w:val="none" w:sz="0" w:space="0" w:color="auto"/>
                  </w:divBdr>
                </w:div>
                <w:div w:id="1630936009">
                  <w:marLeft w:val="480"/>
                  <w:marRight w:val="0"/>
                  <w:marTop w:val="0"/>
                  <w:marBottom w:val="0"/>
                  <w:divBdr>
                    <w:top w:val="none" w:sz="0" w:space="0" w:color="auto"/>
                    <w:left w:val="none" w:sz="0" w:space="0" w:color="auto"/>
                    <w:bottom w:val="none" w:sz="0" w:space="0" w:color="auto"/>
                    <w:right w:val="none" w:sz="0" w:space="0" w:color="auto"/>
                  </w:divBdr>
                </w:div>
                <w:div w:id="246421860">
                  <w:marLeft w:val="480"/>
                  <w:marRight w:val="0"/>
                  <w:marTop w:val="0"/>
                  <w:marBottom w:val="0"/>
                  <w:divBdr>
                    <w:top w:val="none" w:sz="0" w:space="0" w:color="auto"/>
                    <w:left w:val="none" w:sz="0" w:space="0" w:color="auto"/>
                    <w:bottom w:val="none" w:sz="0" w:space="0" w:color="auto"/>
                    <w:right w:val="none" w:sz="0" w:space="0" w:color="auto"/>
                  </w:divBdr>
                </w:div>
                <w:div w:id="827284603">
                  <w:marLeft w:val="480"/>
                  <w:marRight w:val="0"/>
                  <w:marTop w:val="0"/>
                  <w:marBottom w:val="0"/>
                  <w:divBdr>
                    <w:top w:val="none" w:sz="0" w:space="0" w:color="auto"/>
                    <w:left w:val="none" w:sz="0" w:space="0" w:color="auto"/>
                    <w:bottom w:val="none" w:sz="0" w:space="0" w:color="auto"/>
                    <w:right w:val="none" w:sz="0" w:space="0" w:color="auto"/>
                  </w:divBdr>
                </w:div>
                <w:div w:id="274484236">
                  <w:marLeft w:val="480"/>
                  <w:marRight w:val="0"/>
                  <w:marTop w:val="0"/>
                  <w:marBottom w:val="0"/>
                  <w:divBdr>
                    <w:top w:val="none" w:sz="0" w:space="0" w:color="auto"/>
                    <w:left w:val="none" w:sz="0" w:space="0" w:color="auto"/>
                    <w:bottom w:val="none" w:sz="0" w:space="0" w:color="auto"/>
                    <w:right w:val="none" w:sz="0" w:space="0" w:color="auto"/>
                  </w:divBdr>
                </w:div>
                <w:div w:id="406731783">
                  <w:marLeft w:val="480"/>
                  <w:marRight w:val="0"/>
                  <w:marTop w:val="0"/>
                  <w:marBottom w:val="0"/>
                  <w:divBdr>
                    <w:top w:val="none" w:sz="0" w:space="0" w:color="auto"/>
                    <w:left w:val="none" w:sz="0" w:space="0" w:color="auto"/>
                    <w:bottom w:val="none" w:sz="0" w:space="0" w:color="auto"/>
                    <w:right w:val="none" w:sz="0" w:space="0" w:color="auto"/>
                  </w:divBdr>
                </w:div>
                <w:div w:id="1704212606">
                  <w:marLeft w:val="480"/>
                  <w:marRight w:val="0"/>
                  <w:marTop w:val="0"/>
                  <w:marBottom w:val="0"/>
                  <w:divBdr>
                    <w:top w:val="none" w:sz="0" w:space="0" w:color="auto"/>
                    <w:left w:val="none" w:sz="0" w:space="0" w:color="auto"/>
                    <w:bottom w:val="none" w:sz="0" w:space="0" w:color="auto"/>
                    <w:right w:val="none" w:sz="0" w:space="0" w:color="auto"/>
                  </w:divBdr>
                </w:div>
                <w:div w:id="1126581005">
                  <w:marLeft w:val="480"/>
                  <w:marRight w:val="0"/>
                  <w:marTop w:val="0"/>
                  <w:marBottom w:val="0"/>
                  <w:divBdr>
                    <w:top w:val="none" w:sz="0" w:space="0" w:color="auto"/>
                    <w:left w:val="none" w:sz="0" w:space="0" w:color="auto"/>
                    <w:bottom w:val="none" w:sz="0" w:space="0" w:color="auto"/>
                    <w:right w:val="none" w:sz="0" w:space="0" w:color="auto"/>
                  </w:divBdr>
                </w:div>
                <w:div w:id="1666937742">
                  <w:marLeft w:val="480"/>
                  <w:marRight w:val="0"/>
                  <w:marTop w:val="0"/>
                  <w:marBottom w:val="0"/>
                  <w:divBdr>
                    <w:top w:val="none" w:sz="0" w:space="0" w:color="auto"/>
                    <w:left w:val="none" w:sz="0" w:space="0" w:color="auto"/>
                    <w:bottom w:val="none" w:sz="0" w:space="0" w:color="auto"/>
                    <w:right w:val="none" w:sz="0" w:space="0" w:color="auto"/>
                  </w:divBdr>
                </w:div>
                <w:div w:id="1158423377">
                  <w:marLeft w:val="480"/>
                  <w:marRight w:val="0"/>
                  <w:marTop w:val="0"/>
                  <w:marBottom w:val="0"/>
                  <w:divBdr>
                    <w:top w:val="none" w:sz="0" w:space="0" w:color="auto"/>
                    <w:left w:val="none" w:sz="0" w:space="0" w:color="auto"/>
                    <w:bottom w:val="none" w:sz="0" w:space="0" w:color="auto"/>
                    <w:right w:val="none" w:sz="0" w:space="0" w:color="auto"/>
                  </w:divBdr>
                </w:div>
                <w:div w:id="1648434839">
                  <w:marLeft w:val="480"/>
                  <w:marRight w:val="0"/>
                  <w:marTop w:val="0"/>
                  <w:marBottom w:val="0"/>
                  <w:divBdr>
                    <w:top w:val="none" w:sz="0" w:space="0" w:color="auto"/>
                    <w:left w:val="none" w:sz="0" w:space="0" w:color="auto"/>
                    <w:bottom w:val="none" w:sz="0" w:space="0" w:color="auto"/>
                    <w:right w:val="none" w:sz="0" w:space="0" w:color="auto"/>
                  </w:divBdr>
                </w:div>
                <w:div w:id="494536945">
                  <w:marLeft w:val="480"/>
                  <w:marRight w:val="0"/>
                  <w:marTop w:val="0"/>
                  <w:marBottom w:val="0"/>
                  <w:divBdr>
                    <w:top w:val="none" w:sz="0" w:space="0" w:color="auto"/>
                    <w:left w:val="none" w:sz="0" w:space="0" w:color="auto"/>
                    <w:bottom w:val="none" w:sz="0" w:space="0" w:color="auto"/>
                    <w:right w:val="none" w:sz="0" w:space="0" w:color="auto"/>
                  </w:divBdr>
                </w:div>
                <w:div w:id="534781456">
                  <w:marLeft w:val="480"/>
                  <w:marRight w:val="0"/>
                  <w:marTop w:val="0"/>
                  <w:marBottom w:val="0"/>
                  <w:divBdr>
                    <w:top w:val="none" w:sz="0" w:space="0" w:color="auto"/>
                    <w:left w:val="none" w:sz="0" w:space="0" w:color="auto"/>
                    <w:bottom w:val="none" w:sz="0" w:space="0" w:color="auto"/>
                    <w:right w:val="none" w:sz="0" w:space="0" w:color="auto"/>
                  </w:divBdr>
                </w:div>
                <w:div w:id="1516453991">
                  <w:marLeft w:val="480"/>
                  <w:marRight w:val="0"/>
                  <w:marTop w:val="0"/>
                  <w:marBottom w:val="0"/>
                  <w:divBdr>
                    <w:top w:val="none" w:sz="0" w:space="0" w:color="auto"/>
                    <w:left w:val="none" w:sz="0" w:space="0" w:color="auto"/>
                    <w:bottom w:val="none" w:sz="0" w:space="0" w:color="auto"/>
                    <w:right w:val="none" w:sz="0" w:space="0" w:color="auto"/>
                  </w:divBdr>
                </w:div>
                <w:div w:id="1245991564">
                  <w:marLeft w:val="480"/>
                  <w:marRight w:val="0"/>
                  <w:marTop w:val="0"/>
                  <w:marBottom w:val="0"/>
                  <w:divBdr>
                    <w:top w:val="none" w:sz="0" w:space="0" w:color="auto"/>
                    <w:left w:val="none" w:sz="0" w:space="0" w:color="auto"/>
                    <w:bottom w:val="none" w:sz="0" w:space="0" w:color="auto"/>
                    <w:right w:val="none" w:sz="0" w:space="0" w:color="auto"/>
                  </w:divBdr>
                </w:div>
                <w:div w:id="1824159075">
                  <w:marLeft w:val="480"/>
                  <w:marRight w:val="0"/>
                  <w:marTop w:val="0"/>
                  <w:marBottom w:val="0"/>
                  <w:divBdr>
                    <w:top w:val="none" w:sz="0" w:space="0" w:color="auto"/>
                    <w:left w:val="none" w:sz="0" w:space="0" w:color="auto"/>
                    <w:bottom w:val="none" w:sz="0" w:space="0" w:color="auto"/>
                    <w:right w:val="none" w:sz="0" w:space="0" w:color="auto"/>
                  </w:divBdr>
                </w:div>
                <w:div w:id="2024358094">
                  <w:marLeft w:val="480"/>
                  <w:marRight w:val="0"/>
                  <w:marTop w:val="0"/>
                  <w:marBottom w:val="0"/>
                  <w:divBdr>
                    <w:top w:val="none" w:sz="0" w:space="0" w:color="auto"/>
                    <w:left w:val="none" w:sz="0" w:space="0" w:color="auto"/>
                    <w:bottom w:val="none" w:sz="0" w:space="0" w:color="auto"/>
                    <w:right w:val="none" w:sz="0" w:space="0" w:color="auto"/>
                  </w:divBdr>
                </w:div>
                <w:div w:id="1015881775">
                  <w:marLeft w:val="480"/>
                  <w:marRight w:val="0"/>
                  <w:marTop w:val="0"/>
                  <w:marBottom w:val="0"/>
                  <w:divBdr>
                    <w:top w:val="none" w:sz="0" w:space="0" w:color="auto"/>
                    <w:left w:val="none" w:sz="0" w:space="0" w:color="auto"/>
                    <w:bottom w:val="none" w:sz="0" w:space="0" w:color="auto"/>
                    <w:right w:val="none" w:sz="0" w:space="0" w:color="auto"/>
                  </w:divBdr>
                </w:div>
                <w:div w:id="795753204">
                  <w:marLeft w:val="480"/>
                  <w:marRight w:val="0"/>
                  <w:marTop w:val="0"/>
                  <w:marBottom w:val="0"/>
                  <w:divBdr>
                    <w:top w:val="none" w:sz="0" w:space="0" w:color="auto"/>
                    <w:left w:val="none" w:sz="0" w:space="0" w:color="auto"/>
                    <w:bottom w:val="none" w:sz="0" w:space="0" w:color="auto"/>
                    <w:right w:val="none" w:sz="0" w:space="0" w:color="auto"/>
                  </w:divBdr>
                </w:div>
                <w:div w:id="799110166">
                  <w:marLeft w:val="480"/>
                  <w:marRight w:val="0"/>
                  <w:marTop w:val="0"/>
                  <w:marBottom w:val="0"/>
                  <w:divBdr>
                    <w:top w:val="none" w:sz="0" w:space="0" w:color="auto"/>
                    <w:left w:val="none" w:sz="0" w:space="0" w:color="auto"/>
                    <w:bottom w:val="none" w:sz="0" w:space="0" w:color="auto"/>
                    <w:right w:val="none" w:sz="0" w:space="0" w:color="auto"/>
                  </w:divBdr>
                </w:div>
                <w:div w:id="189609380">
                  <w:marLeft w:val="480"/>
                  <w:marRight w:val="0"/>
                  <w:marTop w:val="0"/>
                  <w:marBottom w:val="0"/>
                  <w:divBdr>
                    <w:top w:val="none" w:sz="0" w:space="0" w:color="auto"/>
                    <w:left w:val="none" w:sz="0" w:space="0" w:color="auto"/>
                    <w:bottom w:val="none" w:sz="0" w:space="0" w:color="auto"/>
                    <w:right w:val="none" w:sz="0" w:space="0" w:color="auto"/>
                  </w:divBdr>
                </w:div>
              </w:divsChild>
            </w:div>
            <w:div w:id="551428128">
              <w:marLeft w:val="0"/>
              <w:marRight w:val="0"/>
              <w:marTop w:val="0"/>
              <w:marBottom w:val="0"/>
              <w:divBdr>
                <w:top w:val="none" w:sz="0" w:space="0" w:color="auto"/>
                <w:left w:val="none" w:sz="0" w:space="0" w:color="auto"/>
                <w:bottom w:val="none" w:sz="0" w:space="0" w:color="auto"/>
                <w:right w:val="none" w:sz="0" w:space="0" w:color="auto"/>
              </w:divBdr>
              <w:divsChild>
                <w:div w:id="1988511923">
                  <w:marLeft w:val="480"/>
                  <w:marRight w:val="0"/>
                  <w:marTop w:val="0"/>
                  <w:marBottom w:val="0"/>
                  <w:divBdr>
                    <w:top w:val="none" w:sz="0" w:space="0" w:color="auto"/>
                    <w:left w:val="none" w:sz="0" w:space="0" w:color="auto"/>
                    <w:bottom w:val="none" w:sz="0" w:space="0" w:color="auto"/>
                    <w:right w:val="none" w:sz="0" w:space="0" w:color="auto"/>
                  </w:divBdr>
                </w:div>
                <w:div w:id="105855616">
                  <w:marLeft w:val="480"/>
                  <w:marRight w:val="0"/>
                  <w:marTop w:val="0"/>
                  <w:marBottom w:val="0"/>
                  <w:divBdr>
                    <w:top w:val="none" w:sz="0" w:space="0" w:color="auto"/>
                    <w:left w:val="none" w:sz="0" w:space="0" w:color="auto"/>
                    <w:bottom w:val="none" w:sz="0" w:space="0" w:color="auto"/>
                    <w:right w:val="none" w:sz="0" w:space="0" w:color="auto"/>
                  </w:divBdr>
                </w:div>
                <w:div w:id="1376588596">
                  <w:marLeft w:val="480"/>
                  <w:marRight w:val="0"/>
                  <w:marTop w:val="0"/>
                  <w:marBottom w:val="0"/>
                  <w:divBdr>
                    <w:top w:val="none" w:sz="0" w:space="0" w:color="auto"/>
                    <w:left w:val="none" w:sz="0" w:space="0" w:color="auto"/>
                    <w:bottom w:val="none" w:sz="0" w:space="0" w:color="auto"/>
                    <w:right w:val="none" w:sz="0" w:space="0" w:color="auto"/>
                  </w:divBdr>
                </w:div>
                <w:div w:id="1168331702">
                  <w:marLeft w:val="480"/>
                  <w:marRight w:val="0"/>
                  <w:marTop w:val="0"/>
                  <w:marBottom w:val="0"/>
                  <w:divBdr>
                    <w:top w:val="none" w:sz="0" w:space="0" w:color="auto"/>
                    <w:left w:val="none" w:sz="0" w:space="0" w:color="auto"/>
                    <w:bottom w:val="none" w:sz="0" w:space="0" w:color="auto"/>
                    <w:right w:val="none" w:sz="0" w:space="0" w:color="auto"/>
                  </w:divBdr>
                </w:div>
                <w:div w:id="519664352">
                  <w:marLeft w:val="480"/>
                  <w:marRight w:val="0"/>
                  <w:marTop w:val="0"/>
                  <w:marBottom w:val="0"/>
                  <w:divBdr>
                    <w:top w:val="none" w:sz="0" w:space="0" w:color="auto"/>
                    <w:left w:val="none" w:sz="0" w:space="0" w:color="auto"/>
                    <w:bottom w:val="none" w:sz="0" w:space="0" w:color="auto"/>
                    <w:right w:val="none" w:sz="0" w:space="0" w:color="auto"/>
                  </w:divBdr>
                </w:div>
                <w:div w:id="698625378">
                  <w:marLeft w:val="480"/>
                  <w:marRight w:val="0"/>
                  <w:marTop w:val="0"/>
                  <w:marBottom w:val="0"/>
                  <w:divBdr>
                    <w:top w:val="none" w:sz="0" w:space="0" w:color="auto"/>
                    <w:left w:val="none" w:sz="0" w:space="0" w:color="auto"/>
                    <w:bottom w:val="none" w:sz="0" w:space="0" w:color="auto"/>
                    <w:right w:val="none" w:sz="0" w:space="0" w:color="auto"/>
                  </w:divBdr>
                </w:div>
                <w:div w:id="458838922">
                  <w:marLeft w:val="480"/>
                  <w:marRight w:val="0"/>
                  <w:marTop w:val="0"/>
                  <w:marBottom w:val="0"/>
                  <w:divBdr>
                    <w:top w:val="none" w:sz="0" w:space="0" w:color="auto"/>
                    <w:left w:val="none" w:sz="0" w:space="0" w:color="auto"/>
                    <w:bottom w:val="none" w:sz="0" w:space="0" w:color="auto"/>
                    <w:right w:val="none" w:sz="0" w:space="0" w:color="auto"/>
                  </w:divBdr>
                </w:div>
                <w:div w:id="1780446789">
                  <w:marLeft w:val="480"/>
                  <w:marRight w:val="0"/>
                  <w:marTop w:val="0"/>
                  <w:marBottom w:val="0"/>
                  <w:divBdr>
                    <w:top w:val="none" w:sz="0" w:space="0" w:color="auto"/>
                    <w:left w:val="none" w:sz="0" w:space="0" w:color="auto"/>
                    <w:bottom w:val="none" w:sz="0" w:space="0" w:color="auto"/>
                    <w:right w:val="none" w:sz="0" w:space="0" w:color="auto"/>
                  </w:divBdr>
                </w:div>
                <w:div w:id="1598321630">
                  <w:marLeft w:val="480"/>
                  <w:marRight w:val="0"/>
                  <w:marTop w:val="0"/>
                  <w:marBottom w:val="0"/>
                  <w:divBdr>
                    <w:top w:val="none" w:sz="0" w:space="0" w:color="auto"/>
                    <w:left w:val="none" w:sz="0" w:space="0" w:color="auto"/>
                    <w:bottom w:val="none" w:sz="0" w:space="0" w:color="auto"/>
                    <w:right w:val="none" w:sz="0" w:space="0" w:color="auto"/>
                  </w:divBdr>
                </w:div>
                <w:div w:id="1073235614">
                  <w:marLeft w:val="480"/>
                  <w:marRight w:val="0"/>
                  <w:marTop w:val="0"/>
                  <w:marBottom w:val="0"/>
                  <w:divBdr>
                    <w:top w:val="none" w:sz="0" w:space="0" w:color="auto"/>
                    <w:left w:val="none" w:sz="0" w:space="0" w:color="auto"/>
                    <w:bottom w:val="none" w:sz="0" w:space="0" w:color="auto"/>
                    <w:right w:val="none" w:sz="0" w:space="0" w:color="auto"/>
                  </w:divBdr>
                </w:div>
                <w:div w:id="1173299309">
                  <w:marLeft w:val="480"/>
                  <w:marRight w:val="0"/>
                  <w:marTop w:val="0"/>
                  <w:marBottom w:val="0"/>
                  <w:divBdr>
                    <w:top w:val="none" w:sz="0" w:space="0" w:color="auto"/>
                    <w:left w:val="none" w:sz="0" w:space="0" w:color="auto"/>
                    <w:bottom w:val="none" w:sz="0" w:space="0" w:color="auto"/>
                    <w:right w:val="none" w:sz="0" w:space="0" w:color="auto"/>
                  </w:divBdr>
                </w:div>
                <w:div w:id="1971746244">
                  <w:marLeft w:val="480"/>
                  <w:marRight w:val="0"/>
                  <w:marTop w:val="0"/>
                  <w:marBottom w:val="0"/>
                  <w:divBdr>
                    <w:top w:val="none" w:sz="0" w:space="0" w:color="auto"/>
                    <w:left w:val="none" w:sz="0" w:space="0" w:color="auto"/>
                    <w:bottom w:val="none" w:sz="0" w:space="0" w:color="auto"/>
                    <w:right w:val="none" w:sz="0" w:space="0" w:color="auto"/>
                  </w:divBdr>
                </w:div>
                <w:div w:id="366568310">
                  <w:marLeft w:val="480"/>
                  <w:marRight w:val="0"/>
                  <w:marTop w:val="0"/>
                  <w:marBottom w:val="0"/>
                  <w:divBdr>
                    <w:top w:val="none" w:sz="0" w:space="0" w:color="auto"/>
                    <w:left w:val="none" w:sz="0" w:space="0" w:color="auto"/>
                    <w:bottom w:val="none" w:sz="0" w:space="0" w:color="auto"/>
                    <w:right w:val="none" w:sz="0" w:space="0" w:color="auto"/>
                  </w:divBdr>
                </w:div>
                <w:div w:id="1077095194">
                  <w:marLeft w:val="480"/>
                  <w:marRight w:val="0"/>
                  <w:marTop w:val="0"/>
                  <w:marBottom w:val="0"/>
                  <w:divBdr>
                    <w:top w:val="none" w:sz="0" w:space="0" w:color="auto"/>
                    <w:left w:val="none" w:sz="0" w:space="0" w:color="auto"/>
                    <w:bottom w:val="none" w:sz="0" w:space="0" w:color="auto"/>
                    <w:right w:val="none" w:sz="0" w:space="0" w:color="auto"/>
                  </w:divBdr>
                </w:div>
                <w:div w:id="440148050">
                  <w:marLeft w:val="480"/>
                  <w:marRight w:val="0"/>
                  <w:marTop w:val="0"/>
                  <w:marBottom w:val="0"/>
                  <w:divBdr>
                    <w:top w:val="none" w:sz="0" w:space="0" w:color="auto"/>
                    <w:left w:val="none" w:sz="0" w:space="0" w:color="auto"/>
                    <w:bottom w:val="none" w:sz="0" w:space="0" w:color="auto"/>
                    <w:right w:val="none" w:sz="0" w:space="0" w:color="auto"/>
                  </w:divBdr>
                </w:div>
                <w:div w:id="40981603">
                  <w:marLeft w:val="480"/>
                  <w:marRight w:val="0"/>
                  <w:marTop w:val="0"/>
                  <w:marBottom w:val="0"/>
                  <w:divBdr>
                    <w:top w:val="none" w:sz="0" w:space="0" w:color="auto"/>
                    <w:left w:val="none" w:sz="0" w:space="0" w:color="auto"/>
                    <w:bottom w:val="none" w:sz="0" w:space="0" w:color="auto"/>
                    <w:right w:val="none" w:sz="0" w:space="0" w:color="auto"/>
                  </w:divBdr>
                </w:div>
                <w:div w:id="1812750456">
                  <w:marLeft w:val="480"/>
                  <w:marRight w:val="0"/>
                  <w:marTop w:val="0"/>
                  <w:marBottom w:val="0"/>
                  <w:divBdr>
                    <w:top w:val="none" w:sz="0" w:space="0" w:color="auto"/>
                    <w:left w:val="none" w:sz="0" w:space="0" w:color="auto"/>
                    <w:bottom w:val="none" w:sz="0" w:space="0" w:color="auto"/>
                    <w:right w:val="none" w:sz="0" w:space="0" w:color="auto"/>
                  </w:divBdr>
                </w:div>
                <w:div w:id="303706040">
                  <w:marLeft w:val="480"/>
                  <w:marRight w:val="0"/>
                  <w:marTop w:val="0"/>
                  <w:marBottom w:val="0"/>
                  <w:divBdr>
                    <w:top w:val="none" w:sz="0" w:space="0" w:color="auto"/>
                    <w:left w:val="none" w:sz="0" w:space="0" w:color="auto"/>
                    <w:bottom w:val="none" w:sz="0" w:space="0" w:color="auto"/>
                    <w:right w:val="none" w:sz="0" w:space="0" w:color="auto"/>
                  </w:divBdr>
                </w:div>
                <w:div w:id="713621759">
                  <w:marLeft w:val="480"/>
                  <w:marRight w:val="0"/>
                  <w:marTop w:val="0"/>
                  <w:marBottom w:val="0"/>
                  <w:divBdr>
                    <w:top w:val="none" w:sz="0" w:space="0" w:color="auto"/>
                    <w:left w:val="none" w:sz="0" w:space="0" w:color="auto"/>
                    <w:bottom w:val="none" w:sz="0" w:space="0" w:color="auto"/>
                    <w:right w:val="none" w:sz="0" w:space="0" w:color="auto"/>
                  </w:divBdr>
                </w:div>
                <w:div w:id="850728399">
                  <w:marLeft w:val="480"/>
                  <w:marRight w:val="0"/>
                  <w:marTop w:val="0"/>
                  <w:marBottom w:val="0"/>
                  <w:divBdr>
                    <w:top w:val="none" w:sz="0" w:space="0" w:color="auto"/>
                    <w:left w:val="none" w:sz="0" w:space="0" w:color="auto"/>
                    <w:bottom w:val="none" w:sz="0" w:space="0" w:color="auto"/>
                    <w:right w:val="none" w:sz="0" w:space="0" w:color="auto"/>
                  </w:divBdr>
                </w:div>
                <w:div w:id="629438276">
                  <w:marLeft w:val="480"/>
                  <w:marRight w:val="0"/>
                  <w:marTop w:val="0"/>
                  <w:marBottom w:val="0"/>
                  <w:divBdr>
                    <w:top w:val="none" w:sz="0" w:space="0" w:color="auto"/>
                    <w:left w:val="none" w:sz="0" w:space="0" w:color="auto"/>
                    <w:bottom w:val="none" w:sz="0" w:space="0" w:color="auto"/>
                    <w:right w:val="none" w:sz="0" w:space="0" w:color="auto"/>
                  </w:divBdr>
                </w:div>
                <w:div w:id="535235008">
                  <w:marLeft w:val="480"/>
                  <w:marRight w:val="0"/>
                  <w:marTop w:val="0"/>
                  <w:marBottom w:val="0"/>
                  <w:divBdr>
                    <w:top w:val="none" w:sz="0" w:space="0" w:color="auto"/>
                    <w:left w:val="none" w:sz="0" w:space="0" w:color="auto"/>
                    <w:bottom w:val="none" w:sz="0" w:space="0" w:color="auto"/>
                    <w:right w:val="none" w:sz="0" w:space="0" w:color="auto"/>
                  </w:divBdr>
                </w:div>
                <w:div w:id="214584525">
                  <w:marLeft w:val="480"/>
                  <w:marRight w:val="0"/>
                  <w:marTop w:val="0"/>
                  <w:marBottom w:val="0"/>
                  <w:divBdr>
                    <w:top w:val="none" w:sz="0" w:space="0" w:color="auto"/>
                    <w:left w:val="none" w:sz="0" w:space="0" w:color="auto"/>
                    <w:bottom w:val="none" w:sz="0" w:space="0" w:color="auto"/>
                    <w:right w:val="none" w:sz="0" w:space="0" w:color="auto"/>
                  </w:divBdr>
                </w:div>
                <w:div w:id="1902863611">
                  <w:marLeft w:val="480"/>
                  <w:marRight w:val="0"/>
                  <w:marTop w:val="0"/>
                  <w:marBottom w:val="0"/>
                  <w:divBdr>
                    <w:top w:val="none" w:sz="0" w:space="0" w:color="auto"/>
                    <w:left w:val="none" w:sz="0" w:space="0" w:color="auto"/>
                    <w:bottom w:val="none" w:sz="0" w:space="0" w:color="auto"/>
                    <w:right w:val="none" w:sz="0" w:space="0" w:color="auto"/>
                  </w:divBdr>
                </w:div>
              </w:divsChild>
            </w:div>
            <w:div w:id="1258370355">
              <w:marLeft w:val="0"/>
              <w:marRight w:val="0"/>
              <w:marTop w:val="0"/>
              <w:marBottom w:val="0"/>
              <w:divBdr>
                <w:top w:val="none" w:sz="0" w:space="0" w:color="auto"/>
                <w:left w:val="none" w:sz="0" w:space="0" w:color="auto"/>
                <w:bottom w:val="none" w:sz="0" w:space="0" w:color="auto"/>
                <w:right w:val="none" w:sz="0" w:space="0" w:color="auto"/>
              </w:divBdr>
              <w:divsChild>
                <w:div w:id="424808479">
                  <w:marLeft w:val="480"/>
                  <w:marRight w:val="0"/>
                  <w:marTop w:val="0"/>
                  <w:marBottom w:val="0"/>
                  <w:divBdr>
                    <w:top w:val="none" w:sz="0" w:space="0" w:color="auto"/>
                    <w:left w:val="none" w:sz="0" w:space="0" w:color="auto"/>
                    <w:bottom w:val="none" w:sz="0" w:space="0" w:color="auto"/>
                    <w:right w:val="none" w:sz="0" w:space="0" w:color="auto"/>
                  </w:divBdr>
                </w:div>
                <w:div w:id="286352045">
                  <w:marLeft w:val="480"/>
                  <w:marRight w:val="0"/>
                  <w:marTop w:val="0"/>
                  <w:marBottom w:val="0"/>
                  <w:divBdr>
                    <w:top w:val="none" w:sz="0" w:space="0" w:color="auto"/>
                    <w:left w:val="none" w:sz="0" w:space="0" w:color="auto"/>
                    <w:bottom w:val="none" w:sz="0" w:space="0" w:color="auto"/>
                    <w:right w:val="none" w:sz="0" w:space="0" w:color="auto"/>
                  </w:divBdr>
                </w:div>
                <w:div w:id="469371151">
                  <w:marLeft w:val="480"/>
                  <w:marRight w:val="0"/>
                  <w:marTop w:val="0"/>
                  <w:marBottom w:val="0"/>
                  <w:divBdr>
                    <w:top w:val="none" w:sz="0" w:space="0" w:color="auto"/>
                    <w:left w:val="none" w:sz="0" w:space="0" w:color="auto"/>
                    <w:bottom w:val="none" w:sz="0" w:space="0" w:color="auto"/>
                    <w:right w:val="none" w:sz="0" w:space="0" w:color="auto"/>
                  </w:divBdr>
                </w:div>
                <w:div w:id="2137750603">
                  <w:marLeft w:val="480"/>
                  <w:marRight w:val="0"/>
                  <w:marTop w:val="0"/>
                  <w:marBottom w:val="0"/>
                  <w:divBdr>
                    <w:top w:val="none" w:sz="0" w:space="0" w:color="auto"/>
                    <w:left w:val="none" w:sz="0" w:space="0" w:color="auto"/>
                    <w:bottom w:val="none" w:sz="0" w:space="0" w:color="auto"/>
                    <w:right w:val="none" w:sz="0" w:space="0" w:color="auto"/>
                  </w:divBdr>
                </w:div>
                <w:div w:id="1882932752">
                  <w:marLeft w:val="480"/>
                  <w:marRight w:val="0"/>
                  <w:marTop w:val="0"/>
                  <w:marBottom w:val="0"/>
                  <w:divBdr>
                    <w:top w:val="none" w:sz="0" w:space="0" w:color="auto"/>
                    <w:left w:val="none" w:sz="0" w:space="0" w:color="auto"/>
                    <w:bottom w:val="none" w:sz="0" w:space="0" w:color="auto"/>
                    <w:right w:val="none" w:sz="0" w:space="0" w:color="auto"/>
                  </w:divBdr>
                </w:div>
                <w:div w:id="1922179772">
                  <w:marLeft w:val="480"/>
                  <w:marRight w:val="0"/>
                  <w:marTop w:val="0"/>
                  <w:marBottom w:val="0"/>
                  <w:divBdr>
                    <w:top w:val="none" w:sz="0" w:space="0" w:color="auto"/>
                    <w:left w:val="none" w:sz="0" w:space="0" w:color="auto"/>
                    <w:bottom w:val="none" w:sz="0" w:space="0" w:color="auto"/>
                    <w:right w:val="none" w:sz="0" w:space="0" w:color="auto"/>
                  </w:divBdr>
                </w:div>
                <w:div w:id="504705664">
                  <w:marLeft w:val="480"/>
                  <w:marRight w:val="0"/>
                  <w:marTop w:val="0"/>
                  <w:marBottom w:val="0"/>
                  <w:divBdr>
                    <w:top w:val="none" w:sz="0" w:space="0" w:color="auto"/>
                    <w:left w:val="none" w:sz="0" w:space="0" w:color="auto"/>
                    <w:bottom w:val="none" w:sz="0" w:space="0" w:color="auto"/>
                    <w:right w:val="none" w:sz="0" w:space="0" w:color="auto"/>
                  </w:divBdr>
                </w:div>
                <w:div w:id="1625237479">
                  <w:marLeft w:val="480"/>
                  <w:marRight w:val="0"/>
                  <w:marTop w:val="0"/>
                  <w:marBottom w:val="0"/>
                  <w:divBdr>
                    <w:top w:val="none" w:sz="0" w:space="0" w:color="auto"/>
                    <w:left w:val="none" w:sz="0" w:space="0" w:color="auto"/>
                    <w:bottom w:val="none" w:sz="0" w:space="0" w:color="auto"/>
                    <w:right w:val="none" w:sz="0" w:space="0" w:color="auto"/>
                  </w:divBdr>
                </w:div>
                <w:div w:id="1426345832">
                  <w:marLeft w:val="480"/>
                  <w:marRight w:val="0"/>
                  <w:marTop w:val="0"/>
                  <w:marBottom w:val="0"/>
                  <w:divBdr>
                    <w:top w:val="none" w:sz="0" w:space="0" w:color="auto"/>
                    <w:left w:val="none" w:sz="0" w:space="0" w:color="auto"/>
                    <w:bottom w:val="none" w:sz="0" w:space="0" w:color="auto"/>
                    <w:right w:val="none" w:sz="0" w:space="0" w:color="auto"/>
                  </w:divBdr>
                </w:div>
                <w:div w:id="1750693629">
                  <w:marLeft w:val="480"/>
                  <w:marRight w:val="0"/>
                  <w:marTop w:val="0"/>
                  <w:marBottom w:val="0"/>
                  <w:divBdr>
                    <w:top w:val="none" w:sz="0" w:space="0" w:color="auto"/>
                    <w:left w:val="none" w:sz="0" w:space="0" w:color="auto"/>
                    <w:bottom w:val="none" w:sz="0" w:space="0" w:color="auto"/>
                    <w:right w:val="none" w:sz="0" w:space="0" w:color="auto"/>
                  </w:divBdr>
                </w:div>
                <w:div w:id="1879395624">
                  <w:marLeft w:val="480"/>
                  <w:marRight w:val="0"/>
                  <w:marTop w:val="0"/>
                  <w:marBottom w:val="0"/>
                  <w:divBdr>
                    <w:top w:val="none" w:sz="0" w:space="0" w:color="auto"/>
                    <w:left w:val="none" w:sz="0" w:space="0" w:color="auto"/>
                    <w:bottom w:val="none" w:sz="0" w:space="0" w:color="auto"/>
                    <w:right w:val="none" w:sz="0" w:space="0" w:color="auto"/>
                  </w:divBdr>
                </w:div>
                <w:div w:id="394427112">
                  <w:marLeft w:val="480"/>
                  <w:marRight w:val="0"/>
                  <w:marTop w:val="0"/>
                  <w:marBottom w:val="0"/>
                  <w:divBdr>
                    <w:top w:val="none" w:sz="0" w:space="0" w:color="auto"/>
                    <w:left w:val="none" w:sz="0" w:space="0" w:color="auto"/>
                    <w:bottom w:val="none" w:sz="0" w:space="0" w:color="auto"/>
                    <w:right w:val="none" w:sz="0" w:space="0" w:color="auto"/>
                  </w:divBdr>
                </w:div>
                <w:div w:id="956061149">
                  <w:marLeft w:val="480"/>
                  <w:marRight w:val="0"/>
                  <w:marTop w:val="0"/>
                  <w:marBottom w:val="0"/>
                  <w:divBdr>
                    <w:top w:val="none" w:sz="0" w:space="0" w:color="auto"/>
                    <w:left w:val="none" w:sz="0" w:space="0" w:color="auto"/>
                    <w:bottom w:val="none" w:sz="0" w:space="0" w:color="auto"/>
                    <w:right w:val="none" w:sz="0" w:space="0" w:color="auto"/>
                  </w:divBdr>
                </w:div>
                <w:div w:id="590897270">
                  <w:marLeft w:val="480"/>
                  <w:marRight w:val="0"/>
                  <w:marTop w:val="0"/>
                  <w:marBottom w:val="0"/>
                  <w:divBdr>
                    <w:top w:val="none" w:sz="0" w:space="0" w:color="auto"/>
                    <w:left w:val="none" w:sz="0" w:space="0" w:color="auto"/>
                    <w:bottom w:val="none" w:sz="0" w:space="0" w:color="auto"/>
                    <w:right w:val="none" w:sz="0" w:space="0" w:color="auto"/>
                  </w:divBdr>
                </w:div>
                <w:div w:id="820343180">
                  <w:marLeft w:val="480"/>
                  <w:marRight w:val="0"/>
                  <w:marTop w:val="0"/>
                  <w:marBottom w:val="0"/>
                  <w:divBdr>
                    <w:top w:val="none" w:sz="0" w:space="0" w:color="auto"/>
                    <w:left w:val="none" w:sz="0" w:space="0" w:color="auto"/>
                    <w:bottom w:val="none" w:sz="0" w:space="0" w:color="auto"/>
                    <w:right w:val="none" w:sz="0" w:space="0" w:color="auto"/>
                  </w:divBdr>
                </w:div>
                <w:div w:id="683289050">
                  <w:marLeft w:val="480"/>
                  <w:marRight w:val="0"/>
                  <w:marTop w:val="0"/>
                  <w:marBottom w:val="0"/>
                  <w:divBdr>
                    <w:top w:val="none" w:sz="0" w:space="0" w:color="auto"/>
                    <w:left w:val="none" w:sz="0" w:space="0" w:color="auto"/>
                    <w:bottom w:val="none" w:sz="0" w:space="0" w:color="auto"/>
                    <w:right w:val="none" w:sz="0" w:space="0" w:color="auto"/>
                  </w:divBdr>
                </w:div>
                <w:div w:id="542641865">
                  <w:marLeft w:val="480"/>
                  <w:marRight w:val="0"/>
                  <w:marTop w:val="0"/>
                  <w:marBottom w:val="0"/>
                  <w:divBdr>
                    <w:top w:val="none" w:sz="0" w:space="0" w:color="auto"/>
                    <w:left w:val="none" w:sz="0" w:space="0" w:color="auto"/>
                    <w:bottom w:val="none" w:sz="0" w:space="0" w:color="auto"/>
                    <w:right w:val="none" w:sz="0" w:space="0" w:color="auto"/>
                  </w:divBdr>
                </w:div>
                <w:div w:id="1267157257">
                  <w:marLeft w:val="480"/>
                  <w:marRight w:val="0"/>
                  <w:marTop w:val="0"/>
                  <w:marBottom w:val="0"/>
                  <w:divBdr>
                    <w:top w:val="none" w:sz="0" w:space="0" w:color="auto"/>
                    <w:left w:val="none" w:sz="0" w:space="0" w:color="auto"/>
                    <w:bottom w:val="none" w:sz="0" w:space="0" w:color="auto"/>
                    <w:right w:val="none" w:sz="0" w:space="0" w:color="auto"/>
                  </w:divBdr>
                </w:div>
                <w:div w:id="2024745293">
                  <w:marLeft w:val="480"/>
                  <w:marRight w:val="0"/>
                  <w:marTop w:val="0"/>
                  <w:marBottom w:val="0"/>
                  <w:divBdr>
                    <w:top w:val="none" w:sz="0" w:space="0" w:color="auto"/>
                    <w:left w:val="none" w:sz="0" w:space="0" w:color="auto"/>
                    <w:bottom w:val="none" w:sz="0" w:space="0" w:color="auto"/>
                    <w:right w:val="none" w:sz="0" w:space="0" w:color="auto"/>
                  </w:divBdr>
                </w:div>
                <w:div w:id="1894267349">
                  <w:marLeft w:val="480"/>
                  <w:marRight w:val="0"/>
                  <w:marTop w:val="0"/>
                  <w:marBottom w:val="0"/>
                  <w:divBdr>
                    <w:top w:val="none" w:sz="0" w:space="0" w:color="auto"/>
                    <w:left w:val="none" w:sz="0" w:space="0" w:color="auto"/>
                    <w:bottom w:val="none" w:sz="0" w:space="0" w:color="auto"/>
                    <w:right w:val="none" w:sz="0" w:space="0" w:color="auto"/>
                  </w:divBdr>
                </w:div>
                <w:div w:id="740059585">
                  <w:marLeft w:val="480"/>
                  <w:marRight w:val="0"/>
                  <w:marTop w:val="0"/>
                  <w:marBottom w:val="0"/>
                  <w:divBdr>
                    <w:top w:val="none" w:sz="0" w:space="0" w:color="auto"/>
                    <w:left w:val="none" w:sz="0" w:space="0" w:color="auto"/>
                    <w:bottom w:val="none" w:sz="0" w:space="0" w:color="auto"/>
                    <w:right w:val="none" w:sz="0" w:space="0" w:color="auto"/>
                  </w:divBdr>
                </w:div>
                <w:div w:id="742796591">
                  <w:marLeft w:val="480"/>
                  <w:marRight w:val="0"/>
                  <w:marTop w:val="0"/>
                  <w:marBottom w:val="0"/>
                  <w:divBdr>
                    <w:top w:val="none" w:sz="0" w:space="0" w:color="auto"/>
                    <w:left w:val="none" w:sz="0" w:space="0" w:color="auto"/>
                    <w:bottom w:val="none" w:sz="0" w:space="0" w:color="auto"/>
                    <w:right w:val="none" w:sz="0" w:space="0" w:color="auto"/>
                  </w:divBdr>
                </w:div>
                <w:div w:id="1761830031">
                  <w:marLeft w:val="480"/>
                  <w:marRight w:val="0"/>
                  <w:marTop w:val="0"/>
                  <w:marBottom w:val="0"/>
                  <w:divBdr>
                    <w:top w:val="none" w:sz="0" w:space="0" w:color="auto"/>
                    <w:left w:val="none" w:sz="0" w:space="0" w:color="auto"/>
                    <w:bottom w:val="none" w:sz="0" w:space="0" w:color="auto"/>
                    <w:right w:val="none" w:sz="0" w:space="0" w:color="auto"/>
                  </w:divBdr>
                </w:div>
                <w:div w:id="1720472457">
                  <w:marLeft w:val="480"/>
                  <w:marRight w:val="0"/>
                  <w:marTop w:val="0"/>
                  <w:marBottom w:val="0"/>
                  <w:divBdr>
                    <w:top w:val="none" w:sz="0" w:space="0" w:color="auto"/>
                    <w:left w:val="none" w:sz="0" w:space="0" w:color="auto"/>
                    <w:bottom w:val="none" w:sz="0" w:space="0" w:color="auto"/>
                    <w:right w:val="none" w:sz="0" w:space="0" w:color="auto"/>
                  </w:divBdr>
                </w:div>
                <w:div w:id="1166165956">
                  <w:marLeft w:val="480"/>
                  <w:marRight w:val="0"/>
                  <w:marTop w:val="0"/>
                  <w:marBottom w:val="0"/>
                  <w:divBdr>
                    <w:top w:val="none" w:sz="0" w:space="0" w:color="auto"/>
                    <w:left w:val="none" w:sz="0" w:space="0" w:color="auto"/>
                    <w:bottom w:val="none" w:sz="0" w:space="0" w:color="auto"/>
                    <w:right w:val="none" w:sz="0" w:space="0" w:color="auto"/>
                  </w:divBdr>
                </w:div>
              </w:divsChild>
            </w:div>
            <w:div w:id="540627150">
              <w:marLeft w:val="0"/>
              <w:marRight w:val="0"/>
              <w:marTop w:val="0"/>
              <w:marBottom w:val="0"/>
              <w:divBdr>
                <w:top w:val="none" w:sz="0" w:space="0" w:color="auto"/>
                <w:left w:val="none" w:sz="0" w:space="0" w:color="auto"/>
                <w:bottom w:val="none" w:sz="0" w:space="0" w:color="auto"/>
                <w:right w:val="none" w:sz="0" w:space="0" w:color="auto"/>
              </w:divBdr>
              <w:divsChild>
                <w:div w:id="260839103">
                  <w:marLeft w:val="480"/>
                  <w:marRight w:val="0"/>
                  <w:marTop w:val="0"/>
                  <w:marBottom w:val="0"/>
                  <w:divBdr>
                    <w:top w:val="none" w:sz="0" w:space="0" w:color="auto"/>
                    <w:left w:val="none" w:sz="0" w:space="0" w:color="auto"/>
                    <w:bottom w:val="none" w:sz="0" w:space="0" w:color="auto"/>
                    <w:right w:val="none" w:sz="0" w:space="0" w:color="auto"/>
                  </w:divBdr>
                </w:div>
                <w:div w:id="866060338">
                  <w:marLeft w:val="480"/>
                  <w:marRight w:val="0"/>
                  <w:marTop w:val="0"/>
                  <w:marBottom w:val="0"/>
                  <w:divBdr>
                    <w:top w:val="none" w:sz="0" w:space="0" w:color="auto"/>
                    <w:left w:val="none" w:sz="0" w:space="0" w:color="auto"/>
                    <w:bottom w:val="none" w:sz="0" w:space="0" w:color="auto"/>
                    <w:right w:val="none" w:sz="0" w:space="0" w:color="auto"/>
                  </w:divBdr>
                </w:div>
                <w:div w:id="1645311286">
                  <w:marLeft w:val="480"/>
                  <w:marRight w:val="0"/>
                  <w:marTop w:val="0"/>
                  <w:marBottom w:val="0"/>
                  <w:divBdr>
                    <w:top w:val="none" w:sz="0" w:space="0" w:color="auto"/>
                    <w:left w:val="none" w:sz="0" w:space="0" w:color="auto"/>
                    <w:bottom w:val="none" w:sz="0" w:space="0" w:color="auto"/>
                    <w:right w:val="none" w:sz="0" w:space="0" w:color="auto"/>
                  </w:divBdr>
                </w:div>
                <w:div w:id="1098911639">
                  <w:marLeft w:val="480"/>
                  <w:marRight w:val="0"/>
                  <w:marTop w:val="0"/>
                  <w:marBottom w:val="0"/>
                  <w:divBdr>
                    <w:top w:val="none" w:sz="0" w:space="0" w:color="auto"/>
                    <w:left w:val="none" w:sz="0" w:space="0" w:color="auto"/>
                    <w:bottom w:val="none" w:sz="0" w:space="0" w:color="auto"/>
                    <w:right w:val="none" w:sz="0" w:space="0" w:color="auto"/>
                  </w:divBdr>
                </w:div>
                <w:div w:id="637226488">
                  <w:marLeft w:val="480"/>
                  <w:marRight w:val="0"/>
                  <w:marTop w:val="0"/>
                  <w:marBottom w:val="0"/>
                  <w:divBdr>
                    <w:top w:val="none" w:sz="0" w:space="0" w:color="auto"/>
                    <w:left w:val="none" w:sz="0" w:space="0" w:color="auto"/>
                    <w:bottom w:val="none" w:sz="0" w:space="0" w:color="auto"/>
                    <w:right w:val="none" w:sz="0" w:space="0" w:color="auto"/>
                  </w:divBdr>
                </w:div>
                <w:div w:id="871725100">
                  <w:marLeft w:val="480"/>
                  <w:marRight w:val="0"/>
                  <w:marTop w:val="0"/>
                  <w:marBottom w:val="0"/>
                  <w:divBdr>
                    <w:top w:val="none" w:sz="0" w:space="0" w:color="auto"/>
                    <w:left w:val="none" w:sz="0" w:space="0" w:color="auto"/>
                    <w:bottom w:val="none" w:sz="0" w:space="0" w:color="auto"/>
                    <w:right w:val="none" w:sz="0" w:space="0" w:color="auto"/>
                  </w:divBdr>
                </w:div>
                <w:div w:id="1409225424">
                  <w:marLeft w:val="480"/>
                  <w:marRight w:val="0"/>
                  <w:marTop w:val="0"/>
                  <w:marBottom w:val="0"/>
                  <w:divBdr>
                    <w:top w:val="none" w:sz="0" w:space="0" w:color="auto"/>
                    <w:left w:val="none" w:sz="0" w:space="0" w:color="auto"/>
                    <w:bottom w:val="none" w:sz="0" w:space="0" w:color="auto"/>
                    <w:right w:val="none" w:sz="0" w:space="0" w:color="auto"/>
                  </w:divBdr>
                </w:div>
                <w:div w:id="952977262">
                  <w:marLeft w:val="480"/>
                  <w:marRight w:val="0"/>
                  <w:marTop w:val="0"/>
                  <w:marBottom w:val="0"/>
                  <w:divBdr>
                    <w:top w:val="none" w:sz="0" w:space="0" w:color="auto"/>
                    <w:left w:val="none" w:sz="0" w:space="0" w:color="auto"/>
                    <w:bottom w:val="none" w:sz="0" w:space="0" w:color="auto"/>
                    <w:right w:val="none" w:sz="0" w:space="0" w:color="auto"/>
                  </w:divBdr>
                </w:div>
                <w:div w:id="1740708897">
                  <w:marLeft w:val="480"/>
                  <w:marRight w:val="0"/>
                  <w:marTop w:val="0"/>
                  <w:marBottom w:val="0"/>
                  <w:divBdr>
                    <w:top w:val="none" w:sz="0" w:space="0" w:color="auto"/>
                    <w:left w:val="none" w:sz="0" w:space="0" w:color="auto"/>
                    <w:bottom w:val="none" w:sz="0" w:space="0" w:color="auto"/>
                    <w:right w:val="none" w:sz="0" w:space="0" w:color="auto"/>
                  </w:divBdr>
                </w:div>
                <w:div w:id="562326437">
                  <w:marLeft w:val="480"/>
                  <w:marRight w:val="0"/>
                  <w:marTop w:val="0"/>
                  <w:marBottom w:val="0"/>
                  <w:divBdr>
                    <w:top w:val="none" w:sz="0" w:space="0" w:color="auto"/>
                    <w:left w:val="none" w:sz="0" w:space="0" w:color="auto"/>
                    <w:bottom w:val="none" w:sz="0" w:space="0" w:color="auto"/>
                    <w:right w:val="none" w:sz="0" w:space="0" w:color="auto"/>
                  </w:divBdr>
                </w:div>
                <w:div w:id="1295671892">
                  <w:marLeft w:val="480"/>
                  <w:marRight w:val="0"/>
                  <w:marTop w:val="0"/>
                  <w:marBottom w:val="0"/>
                  <w:divBdr>
                    <w:top w:val="none" w:sz="0" w:space="0" w:color="auto"/>
                    <w:left w:val="none" w:sz="0" w:space="0" w:color="auto"/>
                    <w:bottom w:val="none" w:sz="0" w:space="0" w:color="auto"/>
                    <w:right w:val="none" w:sz="0" w:space="0" w:color="auto"/>
                  </w:divBdr>
                </w:div>
                <w:div w:id="1746535530">
                  <w:marLeft w:val="480"/>
                  <w:marRight w:val="0"/>
                  <w:marTop w:val="0"/>
                  <w:marBottom w:val="0"/>
                  <w:divBdr>
                    <w:top w:val="none" w:sz="0" w:space="0" w:color="auto"/>
                    <w:left w:val="none" w:sz="0" w:space="0" w:color="auto"/>
                    <w:bottom w:val="none" w:sz="0" w:space="0" w:color="auto"/>
                    <w:right w:val="none" w:sz="0" w:space="0" w:color="auto"/>
                  </w:divBdr>
                </w:div>
                <w:div w:id="1677538012">
                  <w:marLeft w:val="480"/>
                  <w:marRight w:val="0"/>
                  <w:marTop w:val="0"/>
                  <w:marBottom w:val="0"/>
                  <w:divBdr>
                    <w:top w:val="none" w:sz="0" w:space="0" w:color="auto"/>
                    <w:left w:val="none" w:sz="0" w:space="0" w:color="auto"/>
                    <w:bottom w:val="none" w:sz="0" w:space="0" w:color="auto"/>
                    <w:right w:val="none" w:sz="0" w:space="0" w:color="auto"/>
                  </w:divBdr>
                </w:div>
                <w:div w:id="1103769008">
                  <w:marLeft w:val="480"/>
                  <w:marRight w:val="0"/>
                  <w:marTop w:val="0"/>
                  <w:marBottom w:val="0"/>
                  <w:divBdr>
                    <w:top w:val="none" w:sz="0" w:space="0" w:color="auto"/>
                    <w:left w:val="none" w:sz="0" w:space="0" w:color="auto"/>
                    <w:bottom w:val="none" w:sz="0" w:space="0" w:color="auto"/>
                    <w:right w:val="none" w:sz="0" w:space="0" w:color="auto"/>
                  </w:divBdr>
                </w:div>
                <w:div w:id="1354113704">
                  <w:marLeft w:val="480"/>
                  <w:marRight w:val="0"/>
                  <w:marTop w:val="0"/>
                  <w:marBottom w:val="0"/>
                  <w:divBdr>
                    <w:top w:val="none" w:sz="0" w:space="0" w:color="auto"/>
                    <w:left w:val="none" w:sz="0" w:space="0" w:color="auto"/>
                    <w:bottom w:val="none" w:sz="0" w:space="0" w:color="auto"/>
                    <w:right w:val="none" w:sz="0" w:space="0" w:color="auto"/>
                  </w:divBdr>
                </w:div>
                <w:div w:id="489058486">
                  <w:marLeft w:val="480"/>
                  <w:marRight w:val="0"/>
                  <w:marTop w:val="0"/>
                  <w:marBottom w:val="0"/>
                  <w:divBdr>
                    <w:top w:val="none" w:sz="0" w:space="0" w:color="auto"/>
                    <w:left w:val="none" w:sz="0" w:space="0" w:color="auto"/>
                    <w:bottom w:val="none" w:sz="0" w:space="0" w:color="auto"/>
                    <w:right w:val="none" w:sz="0" w:space="0" w:color="auto"/>
                  </w:divBdr>
                </w:div>
                <w:div w:id="585115384">
                  <w:marLeft w:val="480"/>
                  <w:marRight w:val="0"/>
                  <w:marTop w:val="0"/>
                  <w:marBottom w:val="0"/>
                  <w:divBdr>
                    <w:top w:val="none" w:sz="0" w:space="0" w:color="auto"/>
                    <w:left w:val="none" w:sz="0" w:space="0" w:color="auto"/>
                    <w:bottom w:val="none" w:sz="0" w:space="0" w:color="auto"/>
                    <w:right w:val="none" w:sz="0" w:space="0" w:color="auto"/>
                  </w:divBdr>
                </w:div>
                <w:div w:id="377163583">
                  <w:marLeft w:val="480"/>
                  <w:marRight w:val="0"/>
                  <w:marTop w:val="0"/>
                  <w:marBottom w:val="0"/>
                  <w:divBdr>
                    <w:top w:val="none" w:sz="0" w:space="0" w:color="auto"/>
                    <w:left w:val="none" w:sz="0" w:space="0" w:color="auto"/>
                    <w:bottom w:val="none" w:sz="0" w:space="0" w:color="auto"/>
                    <w:right w:val="none" w:sz="0" w:space="0" w:color="auto"/>
                  </w:divBdr>
                </w:div>
                <w:div w:id="2065177156">
                  <w:marLeft w:val="480"/>
                  <w:marRight w:val="0"/>
                  <w:marTop w:val="0"/>
                  <w:marBottom w:val="0"/>
                  <w:divBdr>
                    <w:top w:val="none" w:sz="0" w:space="0" w:color="auto"/>
                    <w:left w:val="none" w:sz="0" w:space="0" w:color="auto"/>
                    <w:bottom w:val="none" w:sz="0" w:space="0" w:color="auto"/>
                    <w:right w:val="none" w:sz="0" w:space="0" w:color="auto"/>
                  </w:divBdr>
                </w:div>
                <w:div w:id="952637113">
                  <w:marLeft w:val="480"/>
                  <w:marRight w:val="0"/>
                  <w:marTop w:val="0"/>
                  <w:marBottom w:val="0"/>
                  <w:divBdr>
                    <w:top w:val="none" w:sz="0" w:space="0" w:color="auto"/>
                    <w:left w:val="none" w:sz="0" w:space="0" w:color="auto"/>
                    <w:bottom w:val="none" w:sz="0" w:space="0" w:color="auto"/>
                    <w:right w:val="none" w:sz="0" w:space="0" w:color="auto"/>
                  </w:divBdr>
                </w:div>
                <w:div w:id="1296134259">
                  <w:marLeft w:val="480"/>
                  <w:marRight w:val="0"/>
                  <w:marTop w:val="0"/>
                  <w:marBottom w:val="0"/>
                  <w:divBdr>
                    <w:top w:val="none" w:sz="0" w:space="0" w:color="auto"/>
                    <w:left w:val="none" w:sz="0" w:space="0" w:color="auto"/>
                    <w:bottom w:val="none" w:sz="0" w:space="0" w:color="auto"/>
                    <w:right w:val="none" w:sz="0" w:space="0" w:color="auto"/>
                  </w:divBdr>
                </w:div>
                <w:div w:id="100299879">
                  <w:marLeft w:val="480"/>
                  <w:marRight w:val="0"/>
                  <w:marTop w:val="0"/>
                  <w:marBottom w:val="0"/>
                  <w:divBdr>
                    <w:top w:val="none" w:sz="0" w:space="0" w:color="auto"/>
                    <w:left w:val="none" w:sz="0" w:space="0" w:color="auto"/>
                    <w:bottom w:val="none" w:sz="0" w:space="0" w:color="auto"/>
                    <w:right w:val="none" w:sz="0" w:space="0" w:color="auto"/>
                  </w:divBdr>
                </w:div>
                <w:div w:id="1160122547">
                  <w:marLeft w:val="480"/>
                  <w:marRight w:val="0"/>
                  <w:marTop w:val="0"/>
                  <w:marBottom w:val="0"/>
                  <w:divBdr>
                    <w:top w:val="none" w:sz="0" w:space="0" w:color="auto"/>
                    <w:left w:val="none" w:sz="0" w:space="0" w:color="auto"/>
                    <w:bottom w:val="none" w:sz="0" w:space="0" w:color="auto"/>
                    <w:right w:val="none" w:sz="0" w:space="0" w:color="auto"/>
                  </w:divBdr>
                </w:div>
                <w:div w:id="927036630">
                  <w:marLeft w:val="480"/>
                  <w:marRight w:val="0"/>
                  <w:marTop w:val="0"/>
                  <w:marBottom w:val="0"/>
                  <w:divBdr>
                    <w:top w:val="none" w:sz="0" w:space="0" w:color="auto"/>
                    <w:left w:val="none" w:sz="0" w:space="0" w:color="auto"/>
                    <w:bottom w:val="none" w:sz="0" w:space="0" w:color="auto"/>
                    <w:right w:val="none" w:sz="0" w:space="0" w:color="auto"/>
                  </w:divBdr>
                </w:div>
                <w:div w:id="1715277869">
                  <w:marLeft w:val="480"/>
                  <w:marRight w:val="0"/>
                  <w:marTop w:val="0"/>
                  <w:marBottom w:val="0"/>
                  <w:divBdr>
                    <w:top w:val="none" w:sz="0" w:space="0" w:color="auto"/>
                    <w:left w:val="none" w:sz="0" w:space="0" w:color="auto"/>
                    <w:bottom w:val="none" w:sz="0" w:space="0" w:color="auto"/>
                    <w:right w:val="none" w:sz="0" w:space="0" w:color="auto"/>
                  </w:divBdr>
                </w:div>
              </w:divsChild>
            </w:div>
            <w:div w:id="1302882911">
              <w:marLeft w:val="0"/>
              <w:marRight w:val="0"/>
              <w:marTop w:val="0"/>
              <w:marBottom w:val="0"/>
              <w:divBdr>
                <w:top w:val="none" w:sz="0" w:space="0" w:color="auto"/>
                <w:left w:val="none" w:sz="0" w:space="0" w:color="auto"/>
                <w:bottom w:val="none" w:sz="0" w:space="0" w:color="auto"/>
                <w:right w:val="none" w:sz="0" w:space="0" w:color="auto"/>
              </w:divBdr>
              <w:divsChild>
                <w:div w:id="1390424558">
                  <w:marLeft w:val="480"/>
                  <w:marRight w:val="0"/>
                  <w:marTop w:val="0"/>
                  <w:marBottom w:val="0"/>
                  <w:divBdr>
                    <w:top w:val="none" w:sz="0" w:space="0" w:color="auto"/>
                    <w:left w:val="none" w:sz="0" w:space="0" w:color="auto"/>
                    <w:bottom w:val="none" w:sz="0" w:space="0" w:color="auto"/>
                    <w:right w:val="none" w:sz="0" w:space="0" w:color="auto"/>
                  </w:divBdr>
                </w:div>
                <w:div w:id="381517157">
                  <w:marLeft w:val="480"/>
                  <w:marRight w:val="0"/>
                  <w:marTop w:val="0"/>
                  <w:marBottom w:val="0"/>
                  <w:divBdr>
                    <w:top w:val="none" w:sz="0" w:space="0" w:color="auto"/>
                    <w:left w:val="none" w:sz="0" w:space="0" w:color="auto"/>
                    <w:bottom w:val="none" w:sz="0" w:space="0" w:color="auto"/>
                    <w:right w:val="none" w:sz="0" w:space="0" w:color="auto"/>
                  </w:divBdr>
                </w:div>
                <w:div w:id="997655724">
                  <w:marLeft w:val="480"/>
                  <w:marRight w:val="0"/>
                  <w:marTop w:val="0"/>
                  <w:marBottom w:val="0"/>
                  <w:divBdr>
                    <w:top w:val="none" w:sz="0" w:space="0" w:color="auto"/>
                    <w:left w:val="none" w:sz="0" w:space="0" w:color="auto"/>
                    <w:bottom w:val="none" w:sz="0" w:space="0" w:color="auto"/>
                    <w:right w:val="none" w:sz="0" w:space="0" w:color="auto"/>
                  </w:divBdr>
                </w:div>
                <w:div w:id="1129856264">
                  <w:marLeft w:val="480"/>
                  <w:marRight w:val="0"/>
                  <w:marTop w:val="0"/>
                  <w:marBottom w:val="0"/>
                  <w:divBdr>
                    <w:top w:val="none" w:sz="0" w:space="0" w:color="auto"/>
                    <w:left w:val="none" w:sz="0" w:space="0" w:color="auto"/>
                    <w:bottom w:val="none" w:sz="0" w:space="0" w:color="auto"/>
                    <w:right w:val="none" w:sz="0" w:space="0" w:color="auto"/>
                  </w:divBdr>
                </w:div>
                <w:div w:id="1662854156">
                  <w:marLeft w:val="480"/>
                  <w:marRight w:val="0"/>
                  <w:marTop w:val="0"/>
                  <w:marBottom w:val="0"/>
                  <w:divBdr>
                    <w:top w:val="none" w:sz="0" w:space="0" w:color="auto"/>
                    <w:left w:val="none" w:sz="0" w:space="0" w:color="auto"/>
                    <w:bottom w:val="none" w:sz="0" w:space="0" w:color="auto"/>
                    <w:right w:val="none" w:sz="0" w:space="0" w:color="auto"/>
                  </w:divBdr>
                </w:div>
                <w:div w:id="2043938473">
                  <w:marLeft w:val="480"/>
                  <w:marRight w:val="0"/>
                  <w:marTop w:val="0"/>
                  <w:marBottom w:val="0"/>
                  <w:divBdr>
                    <w:top w:val="none" w:sz="0" w:space="0" w:color="auto"/>
                    <w:left w:val="none" w:sz="0" w:space="0" w:color="auto"/>
                    <w:bottom w:val="none" w:sz="0" w:space="0" w:color="auto"/>
                    <w:right w:val="none" w:sz="0" w:space="0" w:color="auto"/>
                  </w:divBdr>
                </w:div>
                <w:div w:id="499546343">
                  <w:marLeft w:val="480"/>
                  <w:marRight w:val="0"/>
                  <w:marTop w:val="0"/>
                  <w:marBottom w:val="0"/>
                  <w:divBdr>
                    <w:top w:val="none" w:sz="0" w:space="0" w:color="auto"/>
                    <w:left w:val="none" w:sz="0" w:space="0" w:color="auto"/>
                    <w:bottom w:val="none" w:sz="0" w:space="0" w:color="auto"/>
                    <w:right w:val="none" w:sz="0" w:space="0" w:color="auto"/>
                  </w:divBdr>
                </w:div>
                <w:div w:id="1476340679">
                  <w:marLeft w:val="480"/>
                  <w:marRight w:val="0"/>
                  <w:marTop w:val="0"/>
                  <w:marBottom w:val="0"/>
                  <w:divBdr>
                    <w:top w:val="none" w:sz="0" w:space="0" w:color="auto"/>
                    <w:left w:val="none" w:sz="0" w:space="0" w:color="auto"/>
                    <w:bottom w:val="none" w:sz="0" w:space="0" w:color="auto"/>
                    <w:right w:val="none" w:sz="0" w:space="0" w:color="auto"/>
                  </w:divBdr>
                </w:div>
                <w:div w:id="19934198">
                  <w:marLeft w:val="480"/>
                  <w:marRight w:val="0"/>
                  <w:marTop w:val="0"/>
                  <w:marBottom w:val="0"/>
                  <w:divBdr>
                    <w:top w:val="none" w:sz="0" w:space="0" w:color="auto"/>
                    <w:left w:val="none" w:sz="0" w:space="0" w:color="auto"/>
                    <w:bottom w:val="none" w:sz="0" w:space="0" w:color="auto"/>
                    <w:right w:val="none" w:sz="0" w:space="0" w:color="auto"/>
                  </w:divBdr>
                </w:div>
                <w:div w:id="437415213">
                  <w:marLeft w:val="480"/>
                  <w:marRight w:val="0"/>
                  <w:marTop w:val="0"/>
                  <w:marBottom w:val="0"/>
                  <w:divBdr>
                    <w:top w:val="none" w:sz="0" w:space="0" w:color="auto"/>
                    <w:left w:val="none" w:sz="0" w:space="0" w:color="auto"/>
                    <w:bottom w:val="none" w:sz="0" w:space="0" w:color="auto"/>
                    <w:right w:val="none" w:sz="0" w:space="0" w:color="auto"/>
                  </w:divBdr>
                </w:div>
                <w:div w:id="113524978">
                  <w:marLeft w:val="480"/>
                  <w:marRight w:val="0"/>
                  <w:marTop w:val="0"/>
                  <w:marBottom w:val="0"/>
                  <w:divBdr>
                    <w:top w:val="none" w:sz="0" w:space="0" w:color="auto"/>
                    <w:left w:val="none" w:sz="0" w:space="0" w:color="auto"/>
                    <w:bottom w:val="none" w:sz="0" w:space="0" w:color="auto"/>
                    <w:right w:val="none" w:sz="0" w:space="0" w:color="auto"/>
                  </w:divBdr>
                </w:div>
                <w:div w:id="422996090">
                  <w:marLeft w:val="480"/>
                  <w:marRight w:val="0"/>
                  <w:marTop w:val="0"/>
                  <w:marBottom w:val="0"/>
                  <w:divBdr>
                    <w:top w:val="none" w:sz="0" w:space="0" w:color="auto"/>
                    <w:left w:val="none" w:sz="0" w:space="0" w:color="auto"/>
                    <w:bottom w:val="none" w:sz="0" w:space="0" w:color="auto"/>
                    <w:right w:val="none" w:sz="0" w:space="0" w:color="auto"/>
                  </w:divBdr>
                </w:div>
                <w:div w:id="826046377">
                  <w:marLeft w:val="480"/>
                  <w:marRight w:val="0"/>
                  <w:marTop w:val="0"/>
                  <w:marBottom w:val="0"/>
                  <w:divBdr>
                    <w:top w:val="none" w:sz="0" w:space="0" w:color="auto"/>
                    <w:left w:val="none" w:sz="0" w:space="0" w:color="auto"/>
                    <w:bottom w:val="none" w:sz="0" w:space="0" w:color="auto"/>
                    <w:right w:val="none" w:sz="0" w:space="0" w:color="auto"/>
                  </w:divBdr>
                </w:div>
                <w:div w:id="996149855">
                  <w:marLeft w:val="480"/>
                  <w:marRight w:val="0"/>
                  <w:marTop w:val="0"/>
                  <w:marBottom w:val="0"/>
                  <w:divBdr>
                    <w:top w:val="none" w:sz="0" w:space="0" w:color="auto"/>
                    <w:left w:val="none" w:sz="0" w:space="0" w:color="auto"/>
                    <w:bottom w:val="none" w:sz="0" w:space="0" w:color="auto"/>
                    <w:right w:val="none" w:sz="0" w:space="0" w:color="auto"/>
                  </w:divBdr>
                </w:div>
                <w:div w:id="1457144437">
                  <w:marLeft w:val="480"/>
                  <w:marRight w:val="0"/>
                  <w:marTop w:val="0"/>
                  <w:marBottom w:val="0"/>
                  <w:divBdr>
                    <w:top w:val="none" w:sz="0" w:space="0" w:color="auto"/>
                    <w:left w:val="none" w:sz="0" w:space="0" w:color="auto"/>
                    <w:bottom w:val="none" w:sz="0" w:space="0" w:color="auto"/>
                    <w:right w:val="none" w:sz="0" w:space="0" w:color="auto"/>
                  </w:divBdr>
                </w:div>
                <w:div w:id="259876846">
                  <w:marLeft w:val="480"/>
                  <w:marRight w:val="0"/>
                  <w:marTop w:val="0"/>
                  <w:marBottom w:val="0"/>
                  <w:divBdr>
                    <w:top w:val="none" w:sz="0" w:space="0" w:color="auto"/>
                    <w:left w:val="none" w:sz="0" w:space="0" w:color="auto"/>
                    <w:bottom w:val="none" w:sz="0" w:space="0" w:color="auto"/>
                    <w:right w:val="none" w:sz="0" w:space="0" w:color="auto"/>
                  </w:divBdr>
                </w:div>
                <w:div w:id="766384526">
                  <w:marLeft w:val="480"/>
                  <w:marRight w:val="0"/>
                  <w:marTop w:val="0"/>
                  <w:marBottom w:val="0"/>
                  <w:divBdr>
                    <w:top w:val="none" w:sz="0" w:space="0" w:color="auto"/>
                    <w:left w:val="none" w:sz="0" w:space="0" w:color="auto"/>
                    <w:bottom w:val="none" w:sz="0" w:space="0" w:color="auto"/>
                    <w:right w:val="none" w:sz="0" w:space="0" w:color="auto"/>
                  </w:divBdr>
                </w:div>
                <w:div w:id="1531841615">
                  <w:marLeft w:val="480"/>
                  <w:marRight w:val="0"/>
                  <w:marTop w:val="0"/>
                  <w:marBottom w:val="0"/>
                  <w:divBdr>
                    <w:top w:val="none" w:sz="0" w:space="0" w:color="auto"/>
                    <w:left w:val="none" w:sz="0" w:space="0" w:color="auto"/>
                    <w:bottom w:val="none" w:sz="0" w:space="0" w:color="auto"/>
                    <w:right w:val="none" w:sz="0" w:space="0" w:color="auto"/>
                  </w:divBdr>
                </w:div>
                <w:div w:id="1230992175">
                  <w:marLeft w:val="480"/>
                  <w:marRight w:val="0"/>
                  <w:marTop w:val="0"/>
                  <w:marBottom w:val="0"/>
                  <w:divBdr>
                    <w:top w:val="none" w:sz="0" w:space="0" w:color="auto"/>
                    <w:left w:val="none" w:sz="0" w:space="0" w:color="auto"/>
                    <w:bottom w:val="none" w:sz="0" w:space="0" w:color="auto"/>
                    <w:right w:val="none" w:sz="0" w:space="0" w:color="auto"/>
                  </w:divBdr>
                </w:div>
                <w:div w:id="1869946277">
                  <w:marLeft w:val="480"/>
                  <w:marRight w:val="0"/>
                  <w:marTop w:val="0"/>
                  <w:marBottom w:val="0"/>
                  <w:divBdr>
                    <w:top w:val="none" w:sz="0" w:space="0" w:color="auto"/>
                    <w:left w:val="none" w:sz="0" w:space="0" w:color="auto"/>
                    <w:bottom w:val="none" w:sz="0" w:space="0" w:color="auto"/>
                    <w:right w:val="none" w:sz="0" w:space="0" w:color="auto"/>
                  </w:divBdr>
                </w:div>
                <w:div w:id="1454596611">
                  <w:marLeft w:val="480"/>
                  <w:marRight w:val="0"/>
                  <w:marTop w:val="0"/>
                  <w:marBottom w:val="0"/>
                  <w:divBdr>
                    <w:top w:val="none" w:sz="0" w:space="0" w:color="auto"/>
                    <w:left w:val="none" w:sz="0" w:space="0" w:color="auto"/>
                    <w:bottom w:val="none" w:sz="0" w:space="0" w:color="auto"/>
                    <w:right w:val="none" w:sz="0" w:space="0" w:color="auto"/>
                  </w:divBdr>
                </w:div>
                <w:div w:id="1072123855">
                  <w:marLeft w:val="480"/>
                  <w:marRight w:val="0"/>
                  <w:marTop w:val="0"/>
                  <w:marBottom w:val="0"/>
                  <w:divBdr>
                    <w:top w:val="none" w:sz="0" w:space="0" w:color="auto"/>
                    <w:left w:val="none" w:sz="0" w:space="0" w:color="auto"/>
                    <w:bottom w:val="none" w:sz="0" w:space="0" w:color="auto"/>
                    <w:right w:val="none" w:sz="0" w:space="0" w:color="auto"/>
                  </w:divBdr>
                </w:div>
                <w:div w:id="1268654153">
                  <w:marLeft w:val="480"/>
                  <w:marRight w:val="0"/>
                  <w:marTop w:val="0"/>
                  <w:marBottom w:val="0"/>
                  <w:divBdr>
                    <w:top w:val="none" w:sz="0" w:space="0" w:color="auto"/>
                    <w:left w:val="none" w:sz="0" w:space="0" w:color="auto"/>
                    <w:bottom w:val="none" w:sz="0" w:space="0" w:color="auto"/>
                    <w:right w:val="none" w:sz="0" w:space="0" w:color="auto"/>
                  </w:divBdr>
                </w:div>
                <w:div w:id="467358040">
                  <w:marLeft w:val="480"/>
                  <w:marRight w:val="0"/>
                  <w:marTop w:val="0"/>
                  <w:marBottom w:val="0"/>
                  <w:divBdr>
                    <w:top w:val="none" w:sz="0" w:space="0" w:color="auto"/>
                    <w:left w:val="none" w:sz="0" w:space="0" w:color="auto"/>
                    <w:bottom w:val="none" w:sz="0" w:space="0" w:color="auto"/>
                    <w:right w:val="none" w:sz="0" w:space="0" w:color="auto"/>
                  </w:divBdr>
                </w:div>
              </w:divsChild>
            </w:div>
            <w:div w:id="1873034827">
              <w:marLeft w:val="0"/>
              <w:marRight w:val="0"/>
              <w:marTop w:val="0"/>
              <w:marBottom w:val="0"/>
              <w:divBdr>
                <w:top w:val="none" w:sz="0" w:space="0" w:color="auto"/>
                <w:left w:val="none" w:sz="0" w:space="0" w:color="auto"/>
                <w:bottom w:val="none" w:sz="0" w:space="0" w:color="auto"/>
                <w:right w:val="none" w:sz="0" w:space="0" w:color="auto"/>
              </w:divBdr>
              <w:divsChild>
                <w:div w:id="1395852784">
                  <w:marLeft w:val="480"/>
                  <w:marRight w:val="0"/>
                  <w:marTop w:val="0"/>
                  <w:marBottom w:val="0"/>
                  <w:divBdr>
                    <w:top w:val="none" w:sz="0" w:space="0" w:color="auto"/>
                    <w:left w:val="none" w:sz="0" w:space="0" w:color="auto"/>
                    <w:bottom w:val="none" w:sz="0" w:space="0" w:color="auto"/>
                    <w:right w:val="none" w:sz="0" w:space="0" w:color="auto"/>
                  </w:divBdr>
                </w:div>
                <w:div w:id="1256094955">
                  <w:marLeft w:val="480"/>
                  <w:marRight w:val="0"/>
                  <w:marTop w:val="0"/>
                  <w:marBottom w:val="0"/>
                  <w:divBdr>
                    <w:top w:val="none" w:sz="0" w:space="0" w:color="auto"/>
                    <w:left w:val="none" w:sz="0" w:space="0" w:color="auto"/>
                    <w:bottom w:val="none" w:sz="0" w:space="0" w:color="auto"/>
                    <w:right w:val="none" w:sz="0" w:space="0" w:color="auto"/>
                  </w:divBdr>
                </w:div>
                <w:div w:id="2023817812">
                  <w:marLeft w:val="480"/>
                  <w:marRight w:val="0"/>
                  <w:marTop w:val="0"/>
                  <w:marBottom w:val="0"/>
                  <w:divBdr>
                    <w:top w:val="none" w:sz="0" w:space="0" w:color="auto"/>
                    <w:left w:val="none" w:sz="0" w:space="0" w:color="auto"/>
                    <w:bottom w:val="none" w:sz="0" w:space="0" w:color="auto"/>
                    <w:right w:val="none" w:sz="0" w:space="0" w:color="auto"/>
                  </w:divBdr>
                </w:div>
                <w:div w:id="1679428904">
                  <w:marLeft w:val="480"/>
                  <w:marRight w:val="0"/>
                  <w:marTop w:val="0"/>
                  <w:marBottom w:val="0"/>
                  <w:divBdr>
                    <w:top w:val="none" w:sz="0" w:space="0" w:color="auto"/>
                    <w:left w:val="none" w:sz="0" w:space="0" w:color="auto"/>
                    <w:bottom w:val="none" w:sz="0" w:space="0" w:color="auto"/>
                    <w:right w:val="none" w:sz="0" w:space="0" w:color="auto"/>
                  </w:divBdr>
                </w:div>
                <w:div w:id="1025593875">
                  <w:marLeft w:val="480"/>
                  <w:marRight w:val="0"/>
                  <w:marTop w:val="0"/>
                  <w:marBottom w:val="0"/>
                  <w:divBdr>
                    <w:top w:val="none" w:sz="0" w:space="0" w:color="auto"/>
                    <w:left w:val="none" w:sz="0" w:space="0" w:color="auto"/>
                    <w:bottom w:val="none" w:sz="0" w:space="0" w:color="auto"/>
                    <w:right w:val="none" w:sz="0" w:space="0" w:color="auto"/>
                  </w:divBdr>
                </w:div>
                <w:div w:id="970401786">
                  <w:marLeft w:val="480"/>
                  <w:marRight w:val="0"/>
                  <w:marTop w:val="0"/>
                  <w:marBottom w:val="0"/>
                  <w:divBdr>
                    <w:top w:val="none" w:sz="0" w:space="0" w:color="auto"/>
                    <w:left w:val="none" w:sz="0" w:space="0" w:color="auto"/>
                    <w:bottom w:val="none" w:sz="0" w:space="0" w:color="auto"/>
                    <w:right w:val="none" w:sz="0" w:space="0" w:color="auto"/>
                  </w:divBdr>
                </w:div>
                <w:div w:id="879173580">
                  <w:marLeft w:val="480"/>
                  <w:marRight w:val="0"/>
                  <w:marTop w:val="0"/>
                  <w:marBottom w:val="0"/>
                  <w:divBdr>
                    <w:top w:val="none" w:sz="0" w:space="0" w:color="auto"/>
                    <w:left w:val="none" w:sz="0" w:space="0" w:color="auto"/>
                    <w:bottom w:val="none" w:sz="0" w:space="0" w:color="auto"/>
                    <w:right w:val="none" w:sz="0" w:space="0" w:color="auto"/>
                  </w:divBdr>
                </w:div>
                <w:div w:id="2027364115">
                  <w:marLeft w:val="480"/>
                  <w:marRight w:val="0"/>
                  <w:marTop w:val="0"/>
                  <w:marBottom w:val="0"/>
                  <w:divBdr>
                    <w:top w:val="none" w:sz="0" w:space="0" w:color="auto"/>
                    <w:left w:val="none" w:sz="0" w:space="0" w:color="auto"/>
                    <w:bottom w:val="none" w:sz="0" w:space="0" w:color="auto"/>
                    <w:right w:val="none" w:sz="0" w:space="0" w:color="auto"/>
                  </w:divBdr>
                </w:div>
                <w:div w:id="754935036">
                  <w:marLeft w:val="480"/>
                  <w:marRight w:val="0"/>
                  <w:marTop w:val="0"/>
                  <w:marBottom w:val="0"/>
                  <w:divBdr>
                    <w:top w:val="none" w:sz="0" w:space="0" w:color="auto"/>
                    <w:left w:val="none" w:sz="0" w:space="0" w:color="auto"/>
                    <w:bottom w:val="none" w:sz="0" w:space="0" w:color="auto"/>
                    <w:right w:val="none" w:sz="0" w:space="0" w:color="auto"/>
                  </w:divBdr>
                </w:div>
                <w:div w:id="1091316438">
                  <w:marLeft w:val="480"/>
                  <w:marRight w:val="0"/>
                  <w:marTop w:val="0"/>
                  <w:marBottom w:val="0"/>
                  <w:divBdr>
                    <w:top w:val="none" w:sz="0" w:space="0" w:color="auto"/>
                    <w:left w:val="none" w:sz="0" w:space="0" w:color="auto"/>
                    <w:bottom w:val="none" w:sz="0" w:space="0" w:color="auto"/>
                    <w:right w:val="none" w:sz="0" w:space="0" w:color="auto"/>
                  </w:divBdr>
                </w:div>
                <w:div w:id="1490251640">
                  <w:marLeft w:val="480"/>
                  <w:marRight w:val="0"/>
                  <w:marTop w:val="0"/>
                  <w:marBottom w:val="0"/>
                  <w:divBdr>
                    <w:top w:val="none" w:sz="0" w:space="0" w:color="auto"/>
                    <w:left w:val="none" w:sz="0" w:space="0" w:color="auto"/>
                    <w:bottom w:val="none" w:sz="0" w:space="0" w:color="auto"/>
                    <w:right w:val="none" w:sz="0" w:space="0" w:color="auto"/>
                  </w:divBdr>
                </w:div>
                <w:div w:id="2146657189">
                  <w:marLeft w:val="480"/>
                  <w:marRight w:val="0"/>
                  <w:marTop w:val="0"/>
                  <w:marBottom w:val="0"/>
                  <w:divBdr>
                    <w:top w:val="none" w:sz="0" w:space="0" w:color="auto"/>
                    <w:left w:val="none" w:sz="0" w:space="0" w:color="auto"/>
                    <w:bottom w:val="none" w:sz="0" w:space="0" w:color="auto"/>
                    <w:right w:val="none" w:sz="0" w:space="0" w:color="auto"/>
                  </w:divBdr>
                </w:div>
                <w:div w:id="1282110438">
                  <w:marLeft w:val="480"/>
                  <w:marRight w:val="0"/>
                  <w:marTop w:val="0"/>
                  <w:marBottom w:val="0"/>
                  <w:divBdr>
                    <w:top w:val="none" w:sz="0" w:space="0" w:color="auto"/>
                    <w:left w:val="none" w:sz="0" w:space="0" w:color="auto"/>
                    <w:bottom w:val="none" w:sz="0" w:space="0" w:color="auto"/>
                    <w:right w:val="none" w:sz="0" w:space="0" w:color="auto"/>
                  </w:divBdr>
                </w:div>
                <w:div w:id="1915702050">
                  <w:marLeft w:val="480"/>
                  <w:marRight w:val="0"/>
                  <w:marTop w:val="0"/>
                  <w:marBottom w:val="0"/>
                  <w:divBdr>
                    <w:top w:val="none" w:sz="0" w:space="0" w:color="auto"/>
                    <w:left w:val="none" w:sz="0" w:space="0" w:color="auto"/>
                    <w:bottom w:val="none" w:sz="0" w:space="0" w:color="auto"/>
                    <w:right w:val="none" w:sz="0" w:space="0" w:color="auto"/>
                  </w:divBdr>
                </w:div>
                <w:div w:id="2077505405">
                  <w:marLeft w:val="480"/>
                  <w:marRight w:val="0"/>
                  <w:marTop w:val="0"/>
                  <w:marBottom w:val="0"/>
                  <w:divBdr>
                    <w:top w:val="none" w:sz="0" w:space="0" w:color="auto"/>
                    <w:left w:val="none" w:sz="0" w:space="0" w:color="auto"/>
                    <w:bottom w:val="none" w:sz="0" w:space="0" w:color="auto"/>
                    <w:right w:val="none" w:sz="0" w:space="0" w:color="auto"/>
                  </w:divBdr>
                </w:div>
                <w:div w:id="1506632336">
                  <w:marLeft w:val="480"/>
                  <w:marRight w:val="0"/>
                  <w:marTop w:val="0"/>
                  <w:marBottom w:val="0"/>
                  <w:divBdr>
                    <w:top w:val="none" w:sz="0" w:space="0" w:color="auto"/>
                    <w:left w:val="none" w:sz="0" w:space="0" w:color="auto"/>
                    <w:bottom w:val="none" w:sz="0" w:space="0" w:color="auto"/>
                    <w:right w:val="none" w:sz="0" w:space="0" w:color="auto"/>
                  </w:divBdr>
                </w:div>
                <w:div w:id="1231815902">
                  <w:marLeft w:val="480"/>
                  <w:marRight w:val="0"/>
                  <w:marTop w:val="0"/>
                  <w:marBottom w:val="0"/>
                  <w:divBdr>
                    <w:top w:val="none" w:sz="0" w:space="0" w:color="auto"/>
                    <w:left w:val="none" w:sz="0" w:space="0" w:color="auto"/>
                    <w:bottom w:val="none" w:sz="0" w:space="0" w:color="auto"/>
                    <w:right w:val="none" w:sz="0" w:space="0" w:color="auto"/>
                  </w:divBdr>
                </w:div>
                <w:div w:id="800733417">
                  <w:marLeft w:val="480"/>
                  <w:marRight w:val="0"/>
                  <w:marTop w:val="0"/>
                  <w:marBottom w:val="0"/>
                  <w:divBdr>
                    <w:top w:val="none" w:sz="0" w:space="0" w:color="auto"/>
                    <w:left w:val="none" w:sz="0" w:space="0" w:color="auto"/>
                    <w:bottom w:val="none" w:sz="0" w:space="0" w:color="auto"/>
                    <w:right w:val="none" w:sz="0" w:space="0" w:color="auto"/>
                  </w:divBdr>
                </w:div>
                <w:div w:id="1479304400">
                  <w:marLeft w:val="480"/>
                  <w:marRight w:val="0"/>
                  <w:marTop w:val="0"/>
                  <w:marBottom w:val="0"/>
                  <w:divBdr>
                    <w:top w:val="none" w:sz="0" w:space="0" w:color="auto"/>
                    <w:left w:val="none" w:sz="0" w:space="0" w:color="auto"/>
                    <w:bottom w:val="none" w:sz="0" w:space="0" w:color="auto"/>
                    <w:right w:val="none" w:sz="0" w:space="0" w:color="auto"/>
                  </w:divBdr>
                </w:div>
                <w:div w:id="331180990">
                  <w:marLeft w:val="480"/>
                  <w:marRight w:val="0"/>
                  <w:marTop w:val="0"/>
                  <w:marBottom w:val="0"/>
                  <w:divBdr>
                    <w:top w:val="none" w:sz="0" w:space="0" w:color="auto"/>
                    <w:left w:val="none" w:sz="0" w:space="0" w:color="auto"/>
                    <w:bottom w:val="none" w:sz="0" w:space="0" w:color="auto"/>
                    <w:right w:val="none" w:sz="0" w:space="0" w:color="auto"/>
                  </w:divBdr>
                </w:div>
                <w:div w:id="2141916240">
                  <w:marLeft w:val="480"/>
                  <w:marRight w:val="0"/>
                  <w:marTop w:val="0"/>
                  <w:marBottom w:val="0"/>
                  <w:divBdr>
                    <w:top w:val="none" w:sz="0" w:space="0" w:color="auto"/>
                    <w:left w:val="none" w:sz="0" w:space="0" w:color="auto"/>
                    <w:bottom w:val="none" w:sz="0" w:space="0" w:color="auto"/>
                    <w:right w:val="none" w:sz="0" w:space="0" w:color="auto"/>
                  </w:divBdr>
                </w:div>
                <w:div w:id="1741051614">
                  <w:marLeft w:val="480"/>
                  <w:marRight w:val="0"/>
                  <w:marTop w:val="0"/>
                  <w:marBottom w:val="0"/>
                  <w:divBdr>
                    <w:top w:val="none" w:sz="0" w:space="0" w:color="auto"/>
                    <w:left w:val="none" w:sz="0" w:space="0" w:color="auto"/>
                    <w:bottom w:val="none" w:sz="0" w:space="0" w:color="auto"/>
                    <w:right w:val="none" w:sz="0" w:space="0" w:color="auto"/>
                  </w:divBdr>
                </w:div>
                <w:div w:id="577062369">
                  <w:marLeft w:val="480"/>
                  <w:marRight w:val="0"/>
                  <w:marTop w:val="0"/>
                  <w:marBottom w:val="0"/>
                  <w:divBdr>
                    <w:top w:val="none" w:sz="0" w:space="0" w:color="auto"/>
                    <w:left w:val="none" w:sz="0" w:space="0" w:color="auto"/>
                    <w:bottom w:val="none" w:sz="0" w:space="0" w:color="auto"/>
                    <w:right w:val="none" w:sz="0" w:space="0" w:color="auto"/>
                  </w:divBdr>
                </w:div>
                <w:div w:id="1925604380">
                  <w:marLeft w:val="480"/>
                  <w:marRight w:val="0"/>
                  <w:marTop w:val="0"/>
                  <w:marBottom w:val="0"/>
                  <w:divBdr>
                    <w:top w:val="none" w:sz="0" w:space="0" w:color="auto"/>
                    <w:left w:val="none" w:sz="0" w:space="0" w:color="auto"/>
                    <w:bottom w:val="none" w:sz="0" w:space="0" w:color="auto"/>
                    <w:right w:val="none" w:sz="0" w:space="0" w:color="auto"/>
                  </w:divBdr>
                </w:div>
                <w:div w:id="972098860">
                  <w:marLeft w:val="480"/>
                  <w:marRight w:val="0"/>
                  <w:marTop w:val="0"/>
                  <w:marBottom w:val="0"/>
                  <w:divBdr>
                    <w:top w:val="none" w:sz="0" w:space="0" w:color="auto"/>
                    <w:left w:val="none" w:sz="0" w:space="0" w:color="auto"/>
                    <w:bottom w:val="none" w:sz="0" w:space="0" w:color="auto"/>
                    <w:right w:val="none" w:sz="0" w:space="0" w:color="auto"/>
                  </w:divBdr>
                </w:div>
              </w:divsChild>
            </w:div>
            <w:div w:id="193353866">
              <w:marLeft w:val="0"/>
              <w:marRight w:val="0"/>
              <w:marTop w:val="0"/>
              <w:marBottom w:val="0"/>
              <w:divBdr>
                <w:top w:val="none" w:sz="0" w:space="0" w:color="auto"/>
                <w:left w:val="none" w:sz="0" w:space="0" w:color="auto"/>
                <w:bottom w:val="none" w:sz="0" w:space="0" w:color="auto"/>
                <w:right w:val="none" w:sz="0" w:space="0" w:color="auto"/>
              </w:divBdr>
              <w:divsChild>
                <w:div w:id="385302864">
                  <w:marLeft w:val="480"/>
                  <w:marRight w:val="0"/>
                  <w:marTop w:val="0"/>
                  <w:marBottom w:val="0"/>
                  <w:divBdr>
                    <w:top w:val="none" w:sz="0" w:space="0" w:color="auto"/>
                    <w:left w:val="none" w:sz="0" w:space="0" w:color="auto"/>
                    <w:bottom w:val="none" w:sz="0" w:space="0" w:color="auto"/>
                    <w:right w:val="none" w:sz="0" w:space="0" w:color="auto"/>
                  </w:divBdr>
                </w:div>
                <w:div w:id="872425101">
                  <w:marLeft w:val="480"/>
                  <w:marRight w:val="0"/>
                  <w:marTop w:val="0"/>
                  <w:marBottom w:val="0"/>
                  <w:divBdr>
                    <w:top w:val="none" w:sz="0" w:space="0" w:color="auto"/>
                    <w:left w:val="none" w:sz="0" w:space="0" w:color="auto"/>
                    <w:bottom w:val="none" w:sz="0" w:space="0" w:color="auto"/>
                    <w:right w:val="none" w:sz="0" w:space="0" w:color="auto"/>
                  </w:divBdr>
                </w:div>
                <w:div w:id="7874186">
                  <w:marLeft w:val="480"/>
                  <w:marRight w:val="0"/>
                  <w:marTop w:val="0"/>
                  <w:marBottom w:val="0"/>
                  <w:divBdr>
                    <w:top w:val="none" w:sz="0" w:space="0" w:color="auto"/>
                    <w:left w:val="none" w:sz="0" w:space="0" w:color="auto"/>
                    <w:bottom w:val="none" w:sz="0" w:space="0" w:color="auto"/>
                    <w:right w:val="none" w:sz="0" w:space="0" w:color="auto"/>
                  </w:divBdr>
                </w:div>
                <w:div w:id="321979331">
                  <w:marLeft w:val="480"/>
                  <w:marRight w:val="0"/>
                  <w:marTop w:val="0"/>
                  <w:marBottom w:val="0"/>
                  <w:divBdr>
                    <w:top w:val="none" w:sz="0" w:space="0" w:color="auto"/>
                    <w:left w:val="none" w:sz="0" w:space="0" w:color="auto"/>
                    <w:bottom w:val="none" w:sz="0" w:space="0" w:color="auto"/>
                    <w:right w:val="none" w:sz="0" w:space="0" w:color="auto"/>
                  </w:divBdr>
                </w:div>
                <w:div w:id="1303850240">
                  <w:marLeft w:val="480"/>
                  <w:marRight w:val="0"/>
                  <w:marTop w:val="0"/>
                  <w:marBottom w:val="0"/>
                  <w:divBdr>
                    <w:top w:val="none" w:sz="0" w:space="0" w:color="auto"/>
                    <w:left w:val="none" w:sz="0" w:space="0" w:color="auto"/>
                    <w:bottom w:val="none" w:sz="0" w:space="0" w:color="auto"/>
                    <w:right w:val="none" w:sz="0" w:space="0" w:color="auto"/>
                  </w:divBdr>
                </w:div>
                <w:div w:id="1550343035">
                  <w:marLeft w:val="480"/>
                  <w:marRight w:val="0"/>
                  <w:marTop w:val="0"/>
                  <w:marBottom w:val="0"/>
                  <w:divBdr>
                    <w:top w:val="none" w:sz="0" w:space="0" w:color="auto"/>
                    <w:left w:val="none" w:sz="0" w:space="0" w:color="auto"/>
                    <w:bottom w:val="none" w:sz="0" w:space="0" w:color="auto"/>
                    <w:right w:val="none" w:sz="0" w:space="0" w:color="auto"/>
                  </w:divBdr>
                </w:div>
                <w:div w:id="652370564">
                  <w:marLeft w:val="480"/>
                  <w:marRight w:val="0"/>
                  <w:marTop w:val="0"/>
                  <w:marBottom w:val="0"/>
                  <w:divBdr>
                    <w:top w:val="none" w:sz="0" w:space="0" w:color="auto"/>
                    <w:left w:val="none" w:sz="0" w:space="0" w:color="auto"/>
                    <w:bottom w:val="none" w:sz="0" w:space="0" w:color="auto"/>
                    <w:right w:val="none" w:sz="0" w:space="0" w:color="auto"/>
                  </w:divBdr>
                </w:div>
                <w:div w:id="401296459">
                  <w:marLeft w:val="480"/>
                  <w:marRight w:val="0"/>
                  <w:marTop w:val="0"/>
                  <w:marBottom w:val="0"/>
                  <w:divBdr>
                    <w:top w:val="none" w:sz="0" w:space="0" w:color="auto"/>
                    <w:left w:val="none" w:sz="0" w:space="0" w:color="auto"/>
                    <w:bottom w:val="none" w:sz="0" w:space="0" w:color="auto"/>
                    <w:right w:val="none" w:sz="0" w:space="0" w:color="auto"/>
                  </w:divBdr>
                </w:div>
                <w:div w:id="1784570844">
                  <w:marLeft w:val="480"/>
                  <w:marRight w:val="0"/>
                  <w:marTop w:val="0"/>
                  <w:marBottom w:val="0"/>
                  <w:divBdr>
                    <w:top w:val="none" w:sz="0" w:space="0" w:color="auto"/>
                    <w:left w:val="none" w:sz="0" w:space="0" w:color="auto"/>
                    <w:bottom w:val="none" w:sz="0" w:space="0" w:color="auto"/>
                    <w:right w:val="none" w:sz="0" w:space="0" w:color="auto"/>
                  </w:divBdr>
                </w:div>
                <w:div w:id="346641738">
                  <w:marLeft w:val="480"/>
                  <w:marRight w:val="0"/>
                  <w:marTop w:val="0"/>
                  <w:marBottom w:val="0"/>
                  <w:divBdr>
                    <w:top w:val="none" w:sz="0" w:space="0" w:color="auto"/>
                    <w:left w:val="none" w:sz="0" w:space="0" w:color="auto"/>
                    <w:bottom w:val="none" w:sz="0" w:space="0" w:color="auto"/>
                    <w:right w:val="none" w:sz="0" w:space="0" w:color="auto"/>
                  </w:divBdr>
                </w:div>
                <w:div w:id="219244995">
                  <w:marLeft w:val="480"/>
                  <w:marRight w:val="0"/>
                  <w:marTop w:val="0"/>
                  <w:marBottom w:val="0"/>
                  <w:divBdr>
                    <w:top w:val="none" w:sz="0" w:space="0" w:color="auto"/>
                    <w:left w:val="none" w:sz="0" w:space="0" w:color="auto"/>
                    <w:bottom w:val="none" w:sz="0" w:space="0" w:color="auto"/>
                    <w:right w:val="none" w:sz="0" w:space="0" w:color="auto"/>
                  </w:divBdr>
                </w:div>
                <w:div w:id="204950431">
                  <w:marLeft w:val="480"/>
                  <w:marRight w:val="0"/>
                  <w:marTop w:val="0"/>
                  <w:marBottom w:val="0"/>
                  <w:divBdr>
                    <w:top w:val="none" w:sz="0" w:space="0" w:color="auto"/>
                    <w:left w:val="none" w:sz="0" w:space="0" w:color="auto"/>
                    <w:bottom w:val="none" w:sz="0" w:space="0" w:color="auto"/>
                    <w:right w:val="none" w:sz="0" w:space="0" w:color="auto"/>
                  </w:divBdr>
                </w:div>
                <w:div w:id="590159909">
                  <w:marLeft w:val="480"/>
                  <w:marRight w:val="0"/>
                  <w:marTop w:val="0"/>
                  <w:marBottom w:val="0"/>
                  <w:divBdr>
                    <w:top w:val="none" w:sz="0" w:space="0" w:color="auto"/>
                    <w:left w:val="none" w:sz="0" w:space="0" w:color="auto"/>
                    <w:bottom w:val="none" w:sz="0" w:space="0" w:color="auto"/>
                    <w:right w:val="none" w:sz="0" w:space="0" w:color="auto"/>
                  </w:divBdr>
                </w:div>
                <w:div w:id="1288587610">
                  <w:marLeft w:val="480"/>
                  <w:marRight w:val="0"/>
                  <w:marTop w:val="0"/>
                  <w:marBottom w:val="0"/>
                  <w:divBdr>
                    <w:top w:val="none" w:sz="0" w:space="0" w:color="auto"/>
                    <w:left w:val="none" w:sz="0" w:space="0" w:color="auto"/>
                    <w:bottom w:val="none" w:sz="0" w:space="0" w:color="auto"/>
                    <w:right w:val="none" w:sz="0" w:space="0" w:color="auto"/>
                  </w:divBdr>
                </w:div>
                <w:div w:id="619991827">
                  <w:marLeft w:val="480"/>
                  <w:marRight w:val="0"/>
                  <w:marTop w:val="0"/>
                  <w:marBottom w:val="0"/>
                  <w:divBdr>
                    <w:top w:val="none" w:sz="0" w:space="0" w:color="auto"/>
                    <w:left w:val="none" w:sz="0" w:space="0" w:color="auto"/>
                    <w:bottom w:val="none" w:sz="0" w:space="0" w:color="auto"/>
                    <w:right w:val="none" w:sz="0" w:space="0" w:color="auto"/>
                  </w:divBdr>
                </w:div>
                <w:div w:id="645011862">
                  <w:marLeft w:val="480"/>
                  <w:marRight w:val="0"/>
                  <w:marTop w:val="0"/>
                  <w:marBottom w:val="0"/>
                  <w:divBdr>
                    <w:top w:val="none" w:sz="0" w:space="0" w:color="auto"/>
                    <w:left w:val="none" w:sz="0" w:space="0" w:color="auto"/>
                    <w:bottom w:val="none" w:sz="0" w:space="0" w:color="auto"/>
                    <w:right w:val="none" w:sz="0" w:space="0" w:color="auto"/>
                  </w:divBdr>
                </w:div>
                <w:div w:id="803499384">
                  <w:marLeft w:val="480"/>
                  <w:marRight w:val="0"/>
                  <w:marTop w:val="0"/>
                  <w:marBottom w:val="0"/>
                  <w:divBdr>
                    <w:top w:val="none" w:sz="0" w:space="0" w:color="auto"/>
                    <w:left w:val="none" w:sz="0" w:space="0" w:color="auto"/>
                    <w:bottom w:val="none" w:sz="0" w:space="0" w:color="auto"/>
                    <w:right w:val="none" w:sz="0" w:space="0" w:color="auto"/>
                  </w:divBdr>
                </w:div>
                <w:div w:id="911237115">
                  <w:marLeft w:val="480"/>
                  <w:marRight w:val="0"/>
                  <w:marTop w:val="0"/>
                  <w:marBottom w:val="0"/>
                  <w:divBdr>
                    <w:top w:val="none" w:sz="0" w:space="0" w:color="auto"/>
                    <w:left w:val="none" w:sz="0" w:space="0" w:color="auto"/>
                    <w:bottom w:val="none" w:sz="0" w:space="0" w:color="auto"/>
                    <w:right w:val="none" w:sz="0" w:space="0" w:color="auto"/>
                  </w:divBdr>
                </w:div>
                <w:div w:id="1367488693">
                  <w:marLeft w:val="480"/>
                  <w:marRight w:val="0"/>
                  <w:marTop w:val="0"/>
                  <w:marBottom w:val="0"/>
                  <w:divBdr>
                    <w:top w:val="none" w:sz="0" w:space="0" w:color="auto"/>
                    <w:left w:val="none" w:sz="0" w:space="0" w:color="auto"/>
                    <w:bottom w:val="none" w:sz="0" w:space="0" w:color="auto"/>
                    <w:right w:val="none" w:sz="0" w:space="0" w:color="auto"/>
                  </w:divBdr>
                </w:div>
                <w:div w:id="449786477">
                  <w:marLeft w:val="480"/>
                  <w:marRight w:val="0"/>
                  <w:marTop w:val="0"/>
                  <w:marBottom w:val="0"/>
                  <w:divBdr>
                    <w:top w:val="none" w:sz="0" w:space="0" w:color="auto"/>
                    <w:left w:val="none" w:sz="0" w:space="0" w:color="auto"/>
                    <w:bottom w:val="none" w:sz="0" w:space="0" w:color="auto"/>
                    <w:right w:val="none" w:sz="0" w:space="0" w:color="auto"/>
                  </w:divBdr>
                </w:div>
                <w:div w:id="431517257">
                  <w:marLeft w:val="480"/>
                  <w:marRight w:val="0"/>
                  <w:marTop w:val="0"/>
                  <w:marBottom w:val="0"/>
                  <w:divBdr>
                    <w:top w:val="none" w:sz="0" w:space="0" w:color="auto"/>
                    <w:left w:val="none" w:sz="0" w:space="0" w:color="auto"/>
                    <w:bottom w:val="none" w:sz="0" w:space="0" w:color="auto"/>
                    <w:right w:val="none" w:sz="0" w:space="0" w:color="auto"/>
                  </w:divBdr>
                </w:div>
                <w:div w:id="394816348">
                  <w:marLeft w:val="480"/>
                  <w:marRight w:val="0"/>
                  <w:marTop w:val="0"/>
                  <w:marBottom w:val="0"/>
                  <w:divBdr>
                    <w:top w:val="none" w:sz="0" w:space="0" w:color="auto"/>
                    <w:left w:val="none" w:sz="0" w:space="0" w:color="auto"/>
                    <w:bottom w:val="none" w:sz="0" w:space="0" w:color="auto"/>
                    <w:right w:val="none" w:sz="0" w:space="0" w:color="auto"/>
                  </w:divBdr>
                </w:div>
                <w:div w:id="1162113852">
                  <w:marLeft w:val="480"/>
                  <w:marRight w:val="0"/>
                  <w:marTop w:val="0"/>
                  <w:marBottom w:val="0"/>
                  <w:divBdr>
                    <w:top w:val="none" w:sz="0" w:space="0" w:color="auto"/>
                    <w:left w:val="none" w:sz="0" w:space="0" w:color="auto"/>
                    <w:bottom w:val="none" w:sz="0" w:space="0" w:color="auto"/>
                    <w:right w:val="none" w:sz="0" w:space="0" w:color="auto"/>
                  </w:divBdr>
                </w:div>
                <w:div w:id="1604917377">
                  <w:marLeft w:val="480"/>
                  <w:marRight w:val="0"/>
                  <w:marTop w:val="0"/>
                  <w:marBottom w:val="0"/>
                  <w:divBdr>
                    <w:top w:val="none" w:sz="0" w:space="0" w:color="auto"/>
                    <w:left w:val="none" w:sz="0" w:space="0" w:color="auto"/>
                    <w:bottom w:val="none" w:sz="0" w:space="0" w:color="auto"/>
                    <w:right w:val="none" w:sz="0" w:space="0" w:color="auto"/>
                  </w:divBdr>
                </w:div>
                <w:div w:id="559558366">
                  <w:marLeft w:val="480"/>
                  <w:marRight w:val="0"/>
                  <w:marTop w:val="0"/>
                  <w:marBottom w:val="0"/>
                  <w:divBdr>
                    <w:top w:val="none" w:sz="0" w:space="0" w:color="auto"/>
                    <w:left w:val="none" w:sz="0" w:space="0" w:color="auto"/>
                    <w:bottom w:val="none" w:sz="0" w:space="0" w:color="auto"/>
                    <w:right w:val="none" w:sz="0" w:space="0" w:color="auto"/>
                  </w:divBdr>
                </w:div>
              </w:divsChild>
            </w:div>
            <w:div w:id="849639098">
              <w:marLeft w:val="0"/>
              <w:marRight w:val="0"/>
              <w:marTop w:val="0"/>
              <w:marBottom w:val="0"/>
              <w:divBdr>
                <w:top w:val="none" w:sz="0" w:space="0" w:color="auto"/>
                <w:left w:val="none" w:sz="0" w:space="0" w:color="auto"/>
                <w:bottom w:val="none" w:sz="0" w:space="0" w:color="auto"/>
                <w:right w:val="none" w:sz="0" w:space="0" w:color="auto"/>
              </w:divBdr>
              <w:divsChild>
                <w:div w:id="972951110">
                  <w:marLeft w:val="480"/>
                  <w:marRight w:val="0"/>
                  <w:marTop w:val="0"/>
                  <w:marBottom w:val="0"/>
                  <w:divBdr>
                    <w:top w:val="none" w:sz="0" w:space="0" w:color="auto"/>
                    <w:left w:val="none" w:sz="0" w:space="0" w:color="auto"/>
                    <w:bottom w:val="none" w:sz="0" w:space="0" w:color="auto"/>
                    <w:right w:val="none" w:sz="0" w:space="0" w:color="auto"/>
                  </w:divBdr>
                </w:div>
                <w:div w:id="750126544">
                  <w:marLeft w:val="480"/>
                  <w:marRight w:val="0"/>
                  <w:marTop w:val="0"/>
                  <w:marBottom w:val="0"/>
                  <w:divBdr>
                    <w:top w:val="none" w:sz="0" w:space="0" w:color="auto"/>
                    <w:left w:val="none" w:sz="0" w:space="0" w:color="auto"/>
                    <w:bottom w:val="none" w:sz="0" w:space="0" w:color="auto"/>
                    <w:right w:val="none" w:sz="0" w:space="0" w:color="auto"/>
                  </w:divBdr>
                </w:div>
                <w:div w:id="97023321">
                  <w:marLeft w:val="480"/>
                  <w:marRight w:val="0"/>
                  <w:marTop w:val="0"/>
                  <w:marBottom w:val="0"/>
                  <w:divBdr>
                    <w:top w:val="none" w:sz="0" w:space="0" w:color="auto"/>
                    <w:left w:val="none" w:sz="0" w:space="0" w:color="auto"/>
                    <w:bottom w:val="none" w:sz="0" w:space="0" w:color="auto"/>
                    <w:right w:val="none" w:sz="0" w:space="0" w:color="auto"/>
                  </w:divBdr>
                </w:div>
                <w:div w:id="194851787">
                  <w:marLeft w:val="480"/>
                  <w:marRight w:val="0"/>
                  <w:marTop w:val="0"/>
                  <w:marBottom w:val="0"/>
                  <w:divBdr>
                    <w:top w:val="none" w:sz="0" w:space="0" w:color="auto"/>
                    <w:left w:val="none" w:sz="0" w:space="0" w:color="auto"/>
                    <w:bottom w:val="none" w:sz="0" w:space="0" w:color="auto"/>
                    <w:right w:val="none" w:sz="0" w:space="0" w:color="auto"/>
                  </w:divBdr>
                </w:div>
                <w:div w:id="194464522">
                  <w:marLeft w:val="480"/>
                  <w:marRight w:val="0"/>
                  <w:marTop w:val="0"/>
                  <w:marBottom w:val="0"/>
                  <w:divBdr>
                    <w:top w:val="none" w:sz="0" w:space="0" w:color="auto"/>
                    <w:left w:val="none" w:sz="0" w:space="0" w:color="auto"/>
                    <w:bottom w:val="none" w:sz="0" w:space="0" w:color="auto"/>
                    <w:right w:val="none" w:sz="0" w:space="0" w:color="auto"/>
                  </w:divBdr>
                </w:div>
                <w:div w:id="1632901887">
                  <w:marLeft w:val="480"/>
                  <w:marRight w:val="0"/>
                  <w:marTop w:val="0"/>
                  <w:marBottom w:val="0"/>
                  <w:divBdr>
                    <w:top w:val="none" w:sz="0" w:space="0" w:color="auto"/>
                    <w:left w:val="none" w:sz="0" w:space="0" w:color="auto"/>
                    <w:bottom w:val="none" w:sz="0" w:space="0" w:color="auto"/>
                    <w:right w:val="none" w:sz="0" w:space="0" w:color="auto"/>
                  </w:divBdr>
                </w:div>
                <w:div w:id="952900968">
                  <w:marLeft w:val="480"/>
                  <w:marRight w:val="0"/>
                  <w:marTop w:val="0"/>
                  <w:marBottom w:val="0"/>
                  <w:divBdr>
                    <w:top w:val="none" w:sz="0" w:space="0" w:color="auto"/>
                    <w:left w:val="none" w:sz="0" w:space="0" w:color="auto"/>
                    <w:bottom w:val="none" w:sz="0" w:space="0" w:color="auto"/>
                    <w:right w:val="none" w:sz="0" w:space="0" w:color="auto"/>
                  </w:divBdr>
                </w:div>
                <w:div w:id="1113088232">
                  <w:marLeft w:val="480"/>
                  <w:marRight w:val="0"/>
                  <w:marTop w:val="0"/>
                  <w:marBottom w:val="0"/>
                  <w:divBdr>
                    <w:top w:val="none" w:sz="0" w:space="0" w:color="auto"/>
                    <w:left w:val="none" w:sz="0" w:space="0" w:color="auto"/>
                    <w:bottom w:val="none" w:sz="0" w:space="0" w:color="auto"/>
                    <w:right w:val="none" w:sz="0" w:space="0" w:color="auto"/>
                  </w:divBdr>
                </w:div>
                <w:div w:id="927033988">
                  <w:marLeft w:val="480"/>
                  <w:marRight w:val="0"/>
                  <w:marTop w:val="0"/>
                  <w:marBottom w:val="0"/>
                  <w:divBdr>
                    <w:top w:val="none" w:sz="0" w:space="0" w:color="auto"/>
                    <w:left w:val="none" w:sz="0" w:space="0" w:color="auto"/>
                    <w:bottom w:val="none" w:sz="0" w:space="0" w:color="auto"/>
                    <w:right w:val="none" w:sz="0" w:space="0" w:color="auto"/>
                  </w:divBdr>
                </w:div>
                <w:div w:id="1738286822">
                  <w:marLeft w:val="480"/>
                  <w:marRight w:val="0"/>
                  <w:marTop w:val="0"/>
                  <w:marBottom w:val="0"/>
                  <w:divBdr>
                    <w:top w:val="none" w:sz="0" w:space="0" w:color="auto"/>
                    <w:left w:val="none" w:sz="0" w:space="0" w:color="auto"/>
                    <w:bottom w:val="none" w:sz="0" w:space="0" w:color="auto"/>
                    <w:right w:val="none" w:sz="0" w:space="0" w:color="auto"/>
                  </w:divBdr>
                </w:div>
                <w:div w:id="1209955649">
                  <w:marLeft w:val="480"/>
                  <w:marRight w:val="0"/>
                  <w:marTop w:val="0"/>
                  <w:marBottom w:val="0"/>
                  <w:divBdr>
                    <w:top w:val="none" w:sz="0" w:space="0" w:color="auto"/>
                    <w:left w:val="none" w:sz="0" w:space="0" w:color="auto"/>
                    <w:bottom w:val="none" w:sz="0" w:space="0" w:color="auto"/>
                    <w:right w:val="none" w:sz="0" w:space="0" w:color="auto"/>
                  </w:divBdr>
                </w:div>
                <w:div w:id="1629310841">
                  <w:marLeft w:val="480"/>
                  <w:marRight w:val="0"/>
                  <w:marTop w:val="0"/>
                  <w:marBottom w:val="0"/>
                  <w:divBdr>
                    <w:top w:val="none" w:sz="0" w:space="0" w:color="auto"/>
                    <w:left w:val="none" w:sz="0" w:space="0" w:color="auto"/>
                    <w:bottom w:val="none" w:sz="0" w:space="0" w:color="auto"/>
                    <w:right w:val="none" w:sz="0" w:space="0" w:color="auto"/>
                  </w:divBdr>
                </w:div>
                <w:div w:id="1959679382">
                  <w:marLeft w:val="480"/>
                  <w:marRight w:val="0"/>
                  <w:marTop w:val="0"/>
                  <w:marBottom w:val="0"/>
                  <w:divBdr>
                    <w:top w:val="none" w:sz="0" w:space="0" w:color="auto"/>
                    <w:left w:val="none" w:sz="0" w:space="0" w:color="auto"/>
                    <w:bottom w:val="none" w:sz="0" w:space="0" w:color="auto"/>
                    <w:right w:val="none" w:sz="0" w:space="0" w:color="auto"/>
                  </w:divBdr>
                </w:div>
                <w:div w:id="1801920272">
                  <w:marLeft w:val="480"/>
                  <w:marRight w:val="0"/>
                  <w:marTop w:val="0"/>
                  <w:marBottom w:val="0"/>
                  <w:divBdr>
                    <w:top w:val="none" w:sz="0" w:space="0" w:color="auto"/>
                    <w:left w:val="none" w:sz="0" w:space="0" w:color="auto"/>
                    <w:bottom w:val="none" w:sz="0" w:space="0" w:color="auto"/>
                    <w:right w:val="none" w:sz="0" w:space="0" w:color="auto"/>
                  </w:divBdr>
                </w:div>
                <w:div w:id="810487869">
                  <w:marLeft w:val="480"/>
                  <w:marRight w:val="0"/>
                  <w:marTop w:val="0"/>
                  <w:marBottom w:val="0"/>
                  <w:divBdr>
                    <w:top w:val="none" w:sz="0" w:space="0" w:color="auto"/>
                    <w:left w:val="none" w:sz="0" w:space="0" w:color="auto"/>
                    <w:bottom w:val="none" w:sz="0" w:space="0" w:color="auto"/>
                    <w:right w:val="none" w:sz="0" w:space="0" w:color="auto"/>
                  </w:divBdr>
                </w:div>
                <w:div w:id="1986817196">
                  <w:marLeft w:val="480"/>
                  <w:marRight w:val="0"/>
                  <w:marTop w:val="0"/>
                  <w:marBottom w:val="0"/>
                  <w:divBdr>
                    <w:top w:val="none" w:sz="0" w:space="0" w:color="auto"/>
                    <w:left w:val="none" w:sz="0" w:space="0" w:color="auto"/>
                    <w:bottom w:val="none" w:sz="0" w:space="0" w:color="auto"/>
                    <w:right w:val="none" w:sz="0" w:space="0" w:color="auto"/>
                  </w:divBdr>
                </w:div>
                <w:div w:id="464854957">
                  <w:marLeft w:val="480"/>
                  <w:marRight w:val="0"/>
                  <w:marTop w:val="0"/>
                  <w:marBottom w:val="0"/>
                  <w:divBdr>
                    <w:top w:val="none" w:sz="0" w:space="0" w:color="auto"/>
                    <w:left w:val="none" w:sz="0" w:space="0" w:color="auto"/>
                    <w:bottom w:val="none" w:sz="0" w:space="0" w:color="auto"/>
                    <w:right w:val="none" w:sz="0" w:space="0" w:color="auto"/>
                  </w:divBdr>
                </w:div>
                <w:div w:id="867185718">
                  <w:marLeft w:val="480"/>
                  <w:marRight w:val="0"/>
                  <w:marTop w:val="0"/>
                  <w:marBottom w:val="0"/>
                  <w:divBdr>
                    <w:top w:val="none" w:sz="0" w:space="0" w:color="auto"/>
                    <w:left w:val="none" w:sz="0" w:space="0" w:color="auto"/>
                    <w:bottom w:val="none" w:sz="0" w:space="0" w:color="auto"/>
                    <w:right w:val="none" w:sz="0" w:space="0" w:color="auto"/>
                  </w:divBdr>
                </w:div>
                <w:div w:id="600651429">
                  <w:marLeft w:val="480"/>
                  <w:marRight w:val="0"/>
                  <w:marTop w:val="0"/>
                  <w:marBottom w:val="0"/>
                  <w:divBdr>
                    <w:top w:val="none" w:sz="0" w:space="0" w:color="auto"/>
                    <w:left w:val="none" w:sz="0" w:space="0" w:color="auto"/>
                    <w:bottom w:val="none" w:sz="0" w:space="0" w:color="auto"/>
                    <w:right w:val="none" w:sz="0" w:space="0" w:color="auto"/>
                  </w:divBdr>
                </w:div>
                <w:div w:id="1740396747">
                  <w:marLeft w:val="480"/>
                  <w:marRight w:val="0"/>
                  <w:marTop w:val="0"/>
                  <w:marBottom w:val="0"/>
                  <w:divBdr>
                    <w:top w:val="none" w:sz="0" w:space="0" w:color="auto"/>
                    <w:left w:val="none" w:sz="0" w:space="0" w:color="auto"/>
                    <w:bottom w:val="none" w:sz="0" w:space="0" w:color="auto"/>
                    <w:right w:val="none" w:sz="0" w:space="0" w:color="auto"/>
                  </w:divBdr>
                </w:div>
                <w:div w:id="2015720657">
                  <w:marLeft w:val="480"/>
                  <w:marRight w:val="0"/>
                  <w:marTop w:val="0"/>
                  <w:marBottom w:val="0"/>
                  <w:divBdr>
                    <w:top w:val="none" w:sz="0" w:space="0" w:color="auto"/>
                    <w:left w:val="none" w:sz="0" w:space="0" w:color="auto"/>
                    <w:bottom w:val="none" w:sz="0" w:space="0" w:color="auto"/>
                    <w:right w:val="none" w:sz="0" w:space="0" w:color="auto"/>
                  </w:divBdr>
                </w:div>
                <w:div w:id="229315735">
                  <w:marLeft w:val="480"/>
                  <w:marRight w:val="0"/>
                  <w:marTop w:val="0"/>
                  <w:marBottom w:val="0"/>
                  <w:divBdr>
                    <w:top w:val="none" w:sz="0" w:space="0" w:color="auto"/>
                    <w:left w:val="none" w:sz="0" w:space="0" w:color="auto"/>
                    <w:bottom w:val="none" w:sz="0" w:space="0" w:color="auto"/>
                    <w:right w:val="none" w:sz="0" w:space="0" w:color="auto"/>
                  </w:divBdr>
                </w:div>
                <w:div w:id="45187042">
                  <w:marLeft w:val="480"/>
                  <w:marRight w:val="0"/>
                  <w:marTop w:val="0"/>
                  <w:marBottom w:val="0"/>
                  <w:divBdr>
                    <w:top w:val="none" w:sz="0" w:space="0" w:color="auto"/>
                    <w:left w:val="none" w:sz="0" w:space="0" w:color="auto"/>
                    <w:bottom w:val="none" w:sz="0" w:space="0" w:color="auto"/>
                    <w:right w:val="none" w:sz="0" w:space="0" w:color="auto"/>
                  </w:divBdr>
                </w:div>
                <w:div w:id="768082496">
                  <w:marLeft w:val="480"/>
                  <w:marRight w:val="0"/>
                  <w:marTop w:val="0"/>
                  <w:marBottom w:val="0"/>
                  <w:divBdr>
                    <w:top w:val="none" w:sz="0" w:space="0" w:color="auto"/>
                    <w:left w:val="none" w:sz="0" w:space="0" w:color="auto"/>
                    <w:bottom w:val="none" w:sz="0" w:space="0" w:color="auto"/>
                    <w:right w:val="none" w:sz="0" w:space="0" w:color="auto"/>
                  </w:divBdr>
                </w:div>
                <w:div w:id="1296981263">
                  <w:marLeft w:val="480"/>
                  <w:marRight w:val="0"/>
                  <w:marTop w:val="0"/>
                  <w:marBottom w:val="0"/>
                  <w:divBdr>
                    <w:top w:val="none" w:sz="0" w:space="0" w:color="auto"/>
                    <w:left w:val="none" w:sz="0" w:space="0" w:color="auto"/>
                    <w:bottom w:val="none" w:sz="0" w:space="0" w:color="auto"/>
                    <w:right w:val="none" w:sz="0" w:space="0" w:color="auto"/>
                  </w:divBdr>
                </w:div>
                <w:div w:id="853420867">
                  <w:marLeft w:val="480"/>
                  <w:marRight w:val="0"/>
                  <w:marTop w:val="0"/>
                  <w:marBottom w:val="0"/>
                  <w:divBdr>
                    <w:top w:val="none" w:sz="0" w:space="0" w:color="auto"/>
                    <w:left w:val="none" w:sz="0" w:space="0" w:color="auto"/>
                    <w:bottom w:val="none" w:sz="0" w:space="0" w:color="auto"/>
                    <w:right w:val="none" w:sz="0" w:space="0" w:color="auto"/>
                  </w:divBdr>
                </w:div>
              </w:divsChild>
            </w:div>
            <w:div w:id="151027327">
              <w:marLeft w:val="0"/>
              <w:marRight w:val="0"/>
              <w:marTop w:val="0"/>
              <w:marBottom w:val="0"/>
              <w:divBdr>
                <w:top w:val="none" w:sz="0" w:space="0" w:color="auto"/>
                <w:left w:val="none" w:sz="0" w:space="0" w:color="auto"/>
                <w:bottom w:val="none" w:sz="0" w:space="0" w:color="auto"/>
                <w:right w:val="none" w:sz="0" w:space="0" w:color="auto"/>
              </w:divBdr>
              <w:divsChild>
                <w:div w:id="1296251975">
                  <w:marLeft w:val="480"/>
                  <w:marRight w:val="0"/>
                  <w:marTop w:val="0"/>
                  <w:marBottom w:val="0"/>
                  <w:divBdr>
                    <w:top w:val="none" w:sz="0" w:space="0" w:color="auto"/>
                    <w:left w:val="none" w:sz="0" w:space="0" w:color="auto"/>
                    <w:bottom w:val="none" w:sz="0" w:space="0" w:color="auto"/>
                    <w:right w:val="none" w:sz="0" w:space="0" w:color="auto"/>
                  </w:divBdr>
                </w:div>
                <w:div w:id="202905619">
                  <w:marLeft w:val="480"/>
                  <w:marRight w:val="0"/>
                  <w:marTop w:val="0"/>
                  <w:marBottom w:val="0"/>
                  <w:divBdr>
                    <w:top w:val="none" w:sz="0" w:space="0" w:color="auto"/>
                    <w:left w:val="none" w:sz="0" w:space="0" w:color="auto"/>
                    <w:bottom w:val="none" w:sz="0" w:space="0" w:color="auto"/>
                    <w:right w:val="none" w:sz="0" w:space="0" w:color="auto"/>
                  </w:divBdr>
                </w:div>
                <w:div w:id="605962523">
                  <w:marLeft w:val="480"/>
                  <w:marRight w:val="0"/>
                  <w:marTop w:val="0"/>
                  <w:marBottom w:val="0"/>
                  <w:divBdr>
                    <w:top w:val="none" w:sz="0" w:space="0" w:color="auto"/>
                    <w:left w:val="none" w:sz="0" w:space="0" w:color="auto"/>
                    <w:bottom w:val="none" w:sz="0" w:space="0" w:color="auto"/>
                    <w:right w:val="none" w:sz="0" w:space="0" w:color="auto"/>
                  </w:divBdr>
                </w:div>
                <w:div w:id="959990246">
                  <w:marLeft w:val="480"/>
                  <w:marRight w:val="0"/>
                  <w:marTop w:val="0"/>
                  <w:marBottom w:val="0"/>
                  <w:divBdr>
                    <w:top w:val="none" w:sz="0" w:space="0" w:color="auto"/>
                    <w:left w:val="none" w:sz="0" w:space="0" w:color="auto"/>
                    <w:bottom w:val="none" w:sz="0" w:space="0" w:color="auto"/>
                    <w:right w:val="none" w:sz="0" w:space="0" w:color="auto"/>
                  </w:divBdr>
                </w:div>
                <w:div w:id="159002089">
                  <w:marLeft w:val="480"/>
                  <w:marRight w:val="0"/>
                  <w:marTop w:val="0"/>
                  <w:marBottom w:val="0"/>
                  <w:divBdr>
                    <w:top w:val="none" w:sz="0" w:space="0" w:color="auto"/>
                    <w:left w:val="none" w:sz="0" w:space="0" w:color="auto"/>
                    <w:bottom w:val="none" w:sz="0" w:space="0" w:color="auto"/>
                    <w:right w:val="none" w:sz="0" w:space="0" w:color="auto"/>
                  </w:divBdr>
                </w:div>
                <w:div w:id="1211384872">
                  <w:marLeft w:val="480"/>
                  <w:marRight w:val="0"/>
                  <w:marTop w:val="0"/>
                  <w:marBottom w:val="0"/>
                  <w:divBdr>
                    <w:top w:val="none" w:sz="0" w:space="0" w:color="auto"/>
                    <w:left w:val="none" w:sz="0" w:space="0" w:color="auto"/>
                    <w:bottom w:val="none" w:sz="0" w:space="0" w:color="auto"/>
                    <w:right w:val="none" w:sz="0" w:space="0" w:color="auto"/>
                  </w:divBdr>
                </w:div>
                <w:div w:id="1513759425">
                  <w:marLeft w:val="480"/>
                  <w:marRight w:val="0"/>
                  <w:marTop w:val="0"/>
                  <w:marBottom w:val="0"/>
                  <w:divBdr>
                    <w:top w:val="none" w:sz="0" w:space="0" w:color="auto"/>
                    <w:left w:val="none" w:sz="0" w:space="0" w:color="auto"/>
                    <w:bottom w:val="none" w:sz="0" w:space="0" w:color="auto"/>
                    <w:right w:val="none" w:sz="0" w:space="0" w:color="auto"/>
                  </w:divBdr>
                </w:div>
                <w:div w:id="1335954429">
                  <w:marLeft w:val="480"/>
                  <w:marRight w:val="0"/>
                  <w:marTop w:val="0"/>
                  <w:marBottom w:val="0"/>
                  <w:divBdr>
                    <w:top w:val="none" w:sz="0" w:space="0" w:color="auto"/>
                    <w:left w:val="none" w:sz="0" w:space="0" w:color="auto"/>
                    <w:bottom w:val="none" w:sz="0" w:space="0" w:color="auto"/>
                    <w:right w:val="none" w:sz="0" w:space="0" w:color="auto"/>
                  </w:divBdr>
                </w:div>
                <w:div w:id="1992442447">
                  <w:marLeft w:val="480"/>
                  <w:marRight w:val="0"/>
                  <w:marTop w:val="0"/>
                  <w:marBottom w:val="0"/>
                  <w:divBdr>
                    <w:top w:val="none" w:sz="0" w:space="0" w:color="auto"/>
                    <w:left w:val="none" w:sz="0" w:space="0" w:color="auto"/>
                    <w:bottom w:val="none" w:sz="0" w:space="0" w:color="auto"/>
                    <w:right w:val="none" w:sz="0" w:space="0" w:color="auto"/>
                  </w:divBdr>
                </w:div>
                <w:div w:id="1896116771">
                  <w:marLeft w:val="480"/>
                  <w:marRight w:val="0"/>
                  <w:marTop w:val="0"/>
                  <w:marBottom w:val="0"/>
                  <w:divBdr>
                    <w:top w:val="none" w:sz="0" w:space="0" w:color="auto"/>
                    <w:left w:val="none" w:sz="0" w:space="0" w:color="auto"/>
                    <w:bottom w:val="none" w:sz="0" w:space="0" w:color="auto"/>
                    <w:right w:val="none" w:sz="0" w:space="0" w:color="auto"/>
                  </w:divBdr>
                </w:div>
                <w:div w:id="1479958881">
                  <w:marLeft w:val="480"/>
                  <w:marRight w:val="0"/>
                  <w:marTop w:val="0"/>
                  <w:marBottom w:val="0"/>
                  <w:divBdr>
                    <w:top w:val="none" w:sz="0" w:space="0" w:color="auto"/>
                    <w:left w:val="none" w:sz="0" w:space="0" w:color="auto"/>
                    <w:bottom w:val="none" w:sz="0" w:space="0" w:color="auto"/>
                    <w:right w:val="none" w:sz="0" w:space="0" w:color="auto"/>
                  </w:divBdr>
                </w:div>
                <w:div w:id="1498426779">
                  <w:marLeft w:val="480"/>
                  <w:marRight w:val="0"/>
                  <w:marTop w:val="0"/>
                  <w:marBottom w:val="0"/>
                  <w:divBdr>
                    <w:top w:val="none" w:sz="0" w:space="0" w:color="auto"/>
                    <w:left w:val="none" w:sz="0" w:space="0" w:color="auto"/>
                    <w:bottom w:val="none" w:sz="0" w:space="0" w:color="auto"/>
                    <w:right w:val="none" w:sz="0" w:space="0" w:color="auto"/>
                  </w:divBdr>
                </w:div>
                <w:div w:id="661155518">
                  <w:marLeft w:val="480"/>
                  <w:marRight w:val="0"/>
                  <w:marTop w:val="0"/>
                  <w:marBottom w:val="0"/>
                  <w:divBdr>
                    <w:top w:val="none" w:sz="0" w:space="0" w:color="auto"/>
                    <w:left w:val="none" w:sz="0" w:space="0" w:color="auto"/>
                    <w:bottom w:val="none" w:sz="0" w:space="0" w:color="auto"/>
                    <w:right w:val="none" w:sz="0" w:space="0" w:color="auto"/>
                  </w:divBdr>
                </w:div>
                <w:div w:id="432019188">
                  <w:marLeft w:val="480"/>
                  <w:marRight w:val="0"/>
                  <w:marTop w:val="0"/>
                  <w:marBottom w:val="0"/>
                  <w:divBdr>
                    <w:top w:val="none" w:sz="0" w:space="0" w:color="auto"/>
                    <w:left w:val="none" w:sz="0" w:space="0" w:color="auto"/>
                    <w:bottom w:val="none" w:sz="0" w:space="0" w:color="auto"/>
                    <w:right w:val="none" w:sz="0" w:space="0" w:color="auto"/>
                  </w:divBdr>
                </w:div>
                <w:div w:id="588580496">
                  <w:marLeft w:val="480"/>
                  <w:marRight w:val="0"/>
                  <w:marTop w:val="0"/>
                  <w:marBottom w:val="0"/>
                  <w:divBdr>
                    <w:top w:val="none" w:sz="0" w:space="0" w:color="auto"/>
                    <w:left w:val="none" w:sz="0" w:space="0" w:color="auto"/>
                    <w:bottom w:val="none" w:sz="0" w:space="0" w:color="auto"/>
                    <w:right w:val="none" w:sz="0" w:space="0" w:color="auto"/>
                  </w:divBdr>
                </w:div>
                <w:div w:id="1535656263">
                  <w:marLeft w:val="480"/>
                  <w:marRight w:val="0"/>
                  <w:marTop w:val="0"/>
                  <w:marBottom w:val="0"/>
                  <w:divBdr>
                    <w:top w:val="none" w:sz="0" w:space="0" w:color="auto"/>
                    <w:left w:val="none" w:sz="0" w:space="0" w:color="auto"/>
                    <w:bottom w:val="none" w:sz="0" w:space="0" w:color="auto"/>
                    <w:right w:val="none" w:sz="0" w:space="0" w:color="auto"/>
                  </w:divBdr>
                </w:div>
                <w:div w:id="1578322397">
                  <w:marLeft w:val="480"/>
                  <w:marRight w:val="0"/>
                  <w:marTop w:val="0"/>
                  <w:marBottom w:val="0"/>
                  <w:divBdr>
                    <w:top w:val="none" w:sz="0" w:space="0" w:color="auto"/>
                    <w:left w:val="none" w:sz="0" w:space="0" w:color="auto"/>
                    <w:bottom w:val="none" w:sz="0" w:space="0" w:color="auto"/>
                    <w:right w:val="none" w:sz="0" w:space="0" w:color="auto"/>
                  </w:divBdr>
                </w:div>
                <w:div w:id="1070889776">
                  <w:marLeft w:val="480"/>
                  <w:marRight w:val="0"/>
                  <w:marTop w:val="0"/>
                  <w:marBottom w:val="0"/>
                  <w:divBdr>
                    <w:top w:val="none" w:sz="0" w:space="0" w:color="auto"/>
                    <w:left w:val="none" w:sz="0" w:space="0" w:color="auto"/>
                    <w:bottom w:val="none" w:sz="0" w:space="0" w:color="auto"/>
                    <w:right w:val="none" w:sz="0" w:space="0" w:color="auto"/>
                  </w:divBdr>
                </w:div>
                <w:div w:id="331422244">
                  <w:marLeft w:val="480"/>
                  <w:marRight w:val="0"/>
                  <w:marTop w:val="0"/>
                  <w:marBottom w:val="0"/>
                  <w:divBdr>
                    <w:top w:val="none" w:sz="0" w:space="0" w:color="auto"/>
                    <w:left w:val="none" w:sz="0" w:space="0" w:color="auto"/>
                    <w:bottom w:val="none" w:sz="0" w:space="0" w:color="auto"/>
                    <w:right w:val="none" w:sz="0" w:space="0" w:color="auto"/>
                  </w:divBdr>
                </w:div>
                <w:div w:id="1513834564">
                  <w:marLeft w:val="480"/>
                  <w:marRight w:val="0"/>
                  <w:marTop w:val="0"/>
                  <w:marBottom w:val="0"/>
                  <w:divBdr>
                    <w:top w:val="none" w:sz="0" w:space="0" w:color="auto"/>
                    <w:left w:val="none" w:sz="0" w:space="0" w:color="auto"/>
                    <w:bottom w:val="none" w:sz="0" w:space="0" w:color="auto"/>
                    <w:right w:val="none" w:sz="0" w:space="0" w:color="auto"/>
                  </w:divBdr>
                </w:div>
                <w:div w:id="1792282132">
                  <w:marLeft w:val="480"/>
                  <w:marRight w:val="0"/>
                  <w:marTop w:val="0"/>
                  <w:marBottom w:val="0"/>
                  <w:divBdr>
                    <w:top w:val="none" w:sz="0" w:space="0" w:color="auto"/>
                    <w:left w:val="none" w:sz="0" w:space="0" w:color="auto"/>
                    <w:bottom w:val="none" w:sz="0" w:space="0" w:color="auto"/>
                    <w:right w:val="none" w:sz="0" w:space="0" w:color="auto"/>
                  </w:divBdr>
                </w:div>
                <w:div w:id="429011351">
                  <w:marLeft w:val="480"/>
                  <w:marRight w:val="0"/>
                  <w:marTop w:val="0"/>
                  <w:marBottom w:val="0"/>
                  <w:divBdr>
                    <w:top w:val="none" w:sz="0" w:space="0" w:color="auto"/>
                    <w:left w:val="none" w:sz="0" w:space="0" w:color="auto"/>
                    <w:bottom w:val="none" w:sz="0" w:space="0" w:color="auto"/>
                    <w:right w:val="none" w:sz="0" w:space="0" w:color="auto"/>
                  </w:divBdr>
                </w:div>
                <w:div w:id="227570138">
                  <w:marLeft w:val="480"/>
                  <w:marRight w:val="0"/>
                  <w:marTop w:val="0"/>
                  <w:marBottom w:val="0"/>
                  <w:divBdr>
                    <w:top w:val="none" w:sz="0" w:space="0" w:color="auto"/>
                    <w:left w:val="none" w:sz="0" w:space="0" w:color="auto"/>
                    <w:bottom w:val="none" w:sz="0" w:space="0" w:color="auto"/>
                    <w:right w:val="none" w:sz="0" w:space="0" w:color="auto"/>
                  </w:divBdr>
                </w:div>
                <w:div w:id="1428499535">
                  <w:marLeft w:val="480"/>
                  <w:marRight w:val="0"/>
                  <w:marTop w:val="0"/>
                  <w:marBottom w:val="0"/>
                  <w:divBdr>
                    <w:top w:val="none" w:sz="0" w:space="0" w:color="auto"/>
                    <w:left w:val="none" w:sz="0" w:space="0" w:color="auto"/>
                    <w:bottom w:val="none" w:sz="0" w:space="0" w:color="auto"/>
                    <w:right w:val="none" w:sz="0" w:space="0" w:color="auto"/>
                  </w:divBdr>
                </w:div>
                <w:div w:id="1920405449">
                  <w:marLeft w:val="480"/>
                  <w:marRight w:val="0"/>
                  <w:marTop w:val="0"/>
                  <w:marBottom w:val="0"/>
                  <w:divBdr>
                    <w:top w:val="none" w:sz="0" w:space="0" w:color="auto"/>
                    <w:left w:val="none" w:sz="0" w:space="0" w:color="auto"/>
                    <w:bottom w:val="none" w:sz="0" w:space="0" w:color="auto"/>
                    <w:right w:val="none" w:sz="0" w:space="0" w:color="auto"/>
                  </w:divBdr>
                </w:div>
                <w:div w:id="791094618">
                  <w:marLeft w:val="480"/>
                  <w:marRight w:val="0"/>
                  <w:marTop w:val="0"/>
                  <w:marBottom w:val="0"/>
                  <w:divBdr>
                    <w:top w:val="none" w:sz="0" w:space="0" w:color="auto"/>
                    <w:left w:val="none" w:sz="0" w:space="0" w:color="auto"/>
                    <w:bottom w:val="none" w:sz="0" w:space="0" w:color="auto"/>
                    <w:right w:val="none" w:sz="0" w:space="0" w:color="auto"/>
                  </w:divBdr>
                </w:div>
              </w:divsChild>
            </w:div>
            <w:div w:id="845482367">
              <w:marLeft w:val="0"/>
              <w:marRight w:val="0"/>
              <w:marTop w:val="0"/>
              <w:marBottom w:val="0"/>
              <w:divBdr>
                <w:top w:val="none" w:sz="0" w:space="0" w:color="auto"/>
                <w:left w:val="none" w:sz="0" w:space="0" w:color="auto"/>
                <w:bottom w:val="none" w:sz="0" w:space="0" w:color="auto"/>
                <w:right w:val="none" w:sz="0" w:space="0" w:color="auto"/>
              </w:divBdr>
              <w:divsChild>
                <w:div w:id="499782358">
                  <w:marLeft w:val="480"/>
                  <w:marRight w:val="0"/>
                  <w:marTop w:val="0"/>
                  <w:marBottom w:val="0"/>
                  <w:divBdr>
                    <w:top w:val="none" w:sz="0" w:space="0" w:color="auto"/>
                    <w:left w:val="none" w:sz="0" w:space="0" w:color="auto"/>
                    <w:bottom w:val="none" w:sz="0" w:space="0" w:color="auto"/>
                    <w:right w:val="none" w:sz="0" w:space="0" w:color="auto"/>
                  </w:divBdr>
                </w:div>
                <w:div w:id="874536740">
                  <w:marLeft w:val="480"/>
                  <w:marRight w:val="0"/>
                  <w:marTop w:val="0"/>
                  <w:marBottom w:val="0"/>
                  <w:divBdr>
                    <w:top w:val="none" w:sz="0" w:space="0" w:color="auto"/>
                    <w:left w:val="none" w:sz="0" w:space="0" w:color="auto"/>
                    <w:bottom w:val="none" w:sz="0" w:space="0" w:color="auto"/>
                    <w:right w:val="none" w:sz="0" w:space="0" w:color="auto"/>
                  </w:divBdr>
                </w:div>
                <w:div w:id="243539668">
                  <w:marLeft w:val="480"/>
                  <w:marRight w:val="0"/>
                  <w:marTop w:val="0"/>
                  <w:marBottom w:val="0"/>
                  <w:divBdr>
                    <w:top w:val="none" w:sz="0" w:space="0" w:color="auto"/>
                    <w:left w:val="none" w:sz="0" w:space="0" w:color="auto"/>
                    <w:bottom w:val="none" w:sz="0" w:space="0" w:color="auto"/>
                    <w:right w:val="none" w:sz="0" w:space="0" w:color="auto"/>
                  </w:divBdr>
                </w:div>
                <w:div w:id="1262252651">
                  <w:marLeft w:val="480"/>
                  <w:marRight w:val="0"/>
                  <w:marTop w:val="0"/>
                  <w:marBottom w:val="0"/>
                  <w:divBdr>
                    <w:top w:val="none" w:sz="0" w:space="0" w:color="auto"/>
                    <w:left w:val="none" w:sz="0" w:space="0" w:color="auto"/>
                    <w:bottom w:val="none" w:sz="0" w:space="0" w:color="auto"/>
                    <w:right w:val="none" w:sz="0" w:space="0" w:color="auto"/>
                  </w:divBdr>
                </w:div>
                <w:div w:id="346566934">
                  <w:marLeft w:val="480"/>
                  <w:marRight w:val="0"/>
                  <w:marTop w:val="0"/>
                  <w:marBottom w:val="0"/>
                  <w:divBdr>
                    <w:top w:val="none" w:sz="0" w:space="0" w:color="auto"/>
                    <w:left w:val="none" w:sz="0" w:space="0" w:color="auto"/>
                    <w:bottom w:val="none" w:sz="0" w:space="0" w:color="auto"/>
                    <w:right w:val="none" w:sz="0" w:space="0" w:color="auto"/>
                  </w:divBdr>
                </w:div>
                <w:div w:id="1087000043">
                  <w:marLeft w:val="480"/>
                  <w:marRight w:val="0"/>
                  <w:marTop w:val="0"/>
                  <w:marBottom w:val="0"/>
                  <w:divBdr>
                    <w:top w:val="none" w:sz="0" w:space="0" w:color="auto"/>
                    <w:left w:val="none" w:sz="0" w:space="0" w:color="auto"/>
                    <w:bottom w:val="none" w:sz="0" w:space="0" w:color="auto"/>
                    <w:right w:val="none" w:sz="0" w:space="0" w:color="auto"/>
                  </w:divBdr>
                </w:div>
                <w:div w:id="1116558312">
                  <w:marLeft w:val="480"/>
                  <w:marRight w:val="0"/>
                  <w:marTop w:val="0"/>
                  <w:marBottom w:val="0"/>
                  <w:divBdr>
                    <w:top w:val="none" w:sz="0" w:space="0" w:color="auto"/>
                    <w:left w:val="none" w:sz="0" w:space="0" w:color="auto"/>
                    <w:bottom w:val="none" w:sz="0" w:space="0" w:color="auto"/>
                    <w:right w:val="none" w:sz="0" w:space="0" w:color="auto"/>
                  </w:divBdr>
                </w:div>
                <w:div w:id="35470596">
                  <w:marLeft w:val="480"/>
                  <w:marRight w:val="0"/>
                  <w:marTop w:val="0"/>
                  <w:marBottom w:val="0"/>
                  <w:divBdr>
                    <w:top w:val="none" w:sz="0" w:space="0" w:color="auto"/>
                    <w:left w:val="none" w:sz="0" w:space="0" w:color="auto"/>
                    <w:bottom w:val="none" w:sz="0" w:space="0" w:color="auto"/>
                    <w:right w:val="none" w:sz="0" w:space="0" w:color="auto"/>
                  </w:divBdr>
                </w:div>
                <w:div w:id="1323241332">
                  <w:marLeft w:val="480"/>
                  <w:marRight w:val="0"/>
                  <w:marTop w:val="0"/>
                  <w:marBottom w:val="0"/>
                  <w:divBdr>
                    <w:top w:val="none" w:sz="0" w:space="0" w:color="auto"/>
                    <w:left w:val="none" w:sz="0" w:space="0" w:color="auto"/>
                    <w:bottom w:val="none" w:sz="0" w:space="0" w:color="auto"/>
                    <w:right w:val="none" w:sz="0" w:space="0" w:color="auto"/>
                  </w:divBdr>
                </w:div>
                <w:div w:id="1460077278">
                  <w:marLeft w:val="480"/>
                  <w:marRight w:val="0"/>
                  <w:marTop w:val="0"/>
                  <w:marBottom w:val="0"/>
                  <w:divBdr>
                    <w:top w:val="none" w:sz="0" w:space="0" w:color="auto"/>
                    <w:left w:val="none" w:sz="0" w:space="0" w:color="auto"/>
                    <w:bottom w:val="none" w:sz="0" w:space="0" w:color="auto"/>
                    <w:right w:val="none" w:sz="0" w:space="0" w:color="auto"/>
                  </w:divBdr>
                </w:div>
                <w:div w:id="323700955">
                  <w:marLeft w:val="480"/>
                  <w:marRight w:val="0"/>
                  <w:marTop w:val="0"/>
                  <w:marBottom w:val="0"/>
                  <w:divBdr>
                    <w:top w:val="none" w:sz="0" w:space="0" w:color="auto"/>
                    <w:left w:val="none" w:sz="0" w:space="0" w:color="auto"/>
                    <w:bottom w:val="none" w:sz="0" w:space="0" w:color="auto"/>
                    <w:right w:val="none" w:sz="0" w:space="0" w:color="auto"/>
                  </w:divBdr>
                </w:div>
                <w:div w:id="226838423">
                  <w:marLeft w:val="480"/>
                  <w:marRight w:val="0"/>
                  <w:marTop w:val="0"/>
                  <w:marBottom w:val="0"/>
                  <w:divBdr>
                    <w:top w:val="none" w:sz="0" w:space="0" w:color="auto"/>
                    <w:left w:val="none" w:sz="0" w:space="0" w:color="auto"/>
                    <w:bottom w:val="none" w:sz="0" w:space="0" w:color="auto"/>
                    <w:right w:val="none" w:sz="0" w:space="0" w:color="auto"/>
                  </w:divBdr>
                </w:div>
                <w:div w:id="395398110">
                  <w:marLeft w:val="480"/>
                  <w:marRight w:val="0"/>
                  <w:marTop w:val="0"/>
                  <w:marBottom w:val="0"/>
                  <w:divBdr>
                    <w:top w:val="none" w:sz="0" w:space="0" w:color="auto"/>
                    <w:left w:val="none" w:sz="0" w:space="0" w:color="auto"/>
                    <w:bottom w:val="none" w:sz="0" w:space="0" w:color="auto"/>
                    <w:right w:val="none" w:sz="0" w:space="0" w:color="auto"/>
                  </w:divBdr>
                </w:div>
                <w:div w:id="609506479">
                  <w:marLeft w:val="480"/>
                  <w:marRight w:val="0"/>
                  <w:marTop w:val="0"/>
                  <w:marBottom w:val="0"/>
                  <w:divBdr>
                    <w:top w:val="none" w:sz="0" w:space="0" w:color="auto"/>
                    <w:left w:val="none" w:sz="0" w:space="0" w:color="auto"/>
                    <w:bottom w:val="none" w:sz="0" w:space="0" w:color="auto"/>
                    <w:right w:val="none" w:sz="0" w:space="0" w:color="auto"/>
                  </w:divBdr>
                </w:div>
                <w:div w:id="1904169575">
                  <w:marLeft w:val="480"/>
                  <w:marRight w:val="0"/>
                  <w:marTop w:val="0"/>
                  <w:marBottom w:val="0"/>
                  <w:divBdr>
                    <w:top w:val="none" w:sz="0" w:space="0" w:color="auto"/>
                    <w:left w:val="none" w:sz="0" w:space="0" w:color="auto"/>
                    <w:bottom w:val="none" w:sz="0" w:space="0" w:color="auto"/>
                    <w:right w:val="none" w:sz="0" w:space="0" w:color="auto"/>
                  </w:divBdr>
                </w:div>
                <w:div w:id="1601403759">
                  <w:marLeft w:val="480"/>
                  <w:marRight w:val="0"/>
                  <w:marTop w:val="0"/>
                  <w:marBottom w:val="0"/>
                  <w:divBdr>
                    <w:top w:val="none" w:sz="0" w:space="0" w:color="auto"/>
                    <w:left w:val="none" w:sz="0" w:space="0" w:color="auto"/>
                    <w:bottom w:val="none" w:sz="0" w:space="0" w:color="auto"/>
                    <w:right w:val="none" w:sz="0" w:space="0" w:color="auto"/>
                  </w:divBdr>
                </w:div>
                <w:div w:id="42757319">
                  <w:marLeft w:val="480"/>
                  <w:marRight w:val="0"/>
                  <w:marTop w:val="0"/>
                  <w:marBottom w:val="0"/>
                  <w:divBdr>
                    <w:top w:val="none" w:sz="0" w:space="0" w:color="auto"/>
                    <w:left w:val="none" w:sz="0" w:space="0" w:color="auto"/>
                    <w:bottom w:val="none" w:sz="0" w:space="0" w:color="auto"/>
                    <w:right w:val="none" w:sz="0" w:space="0" w:color="auto"/>
                  </w:divBdr>
                </w:div>
                <w:div w:id="1057167552">
                  <w:marLeft w:val="480"/>
                  <w:marRight w:val="0"/>
                  <w:marTop w:val="0"/>
                  <w:marBottom w:val="0"/>
                  <w:divBdr>
                    <w:top w:val="none" w:sz="0" w:space="0" w:color="auto"/>
                    <w:left w:val="none" w:sz="0" w:space="0" w:color="auto"/>
                    <w:bottom w:val="none" w:sz="0" w:space="0" w:color="auto"/>
                    <w:right w:val="none" w:sz="0" w:space="0" w:color="auto"/>
                  </w:divBdr>
                </w:div>
                <w:div w:id="383873447">
                  <w:marLeft w:val="480"/>
                  <w:marRight w:val="0"/>
                  <w:marTop w:val="0"/>
                  <w:marBottom w:val="0"/>
                  <w:divBdr>
                    <w:top w:val="none" w:sz="0" w:space="0" w:color="auto"/>
                    <w:left w:val="none" w:sz="0" w:space="0" w:color="auto"/>
                    <w:bottom w:val="none" w:sz="0" w:space="0" w:color="auto"/>
                    <w:right w:val="none" w:sz="0" w:space="0" w:color="auto"/>
                  </w:divBdr>
                </w:div>
                <w:div w:id="1233585562">
                  <w:marLeft w:val="480"/>
                  <w:marRight w:val="0"/>
                  <w:marTop w:val="0"/>
                  <w:marBottom w:val="0"/>
                  <w:divBdr>
                    <w:top w:val="none" w:sz="0" w:space="0" w:color="auto"/>
                    <w:left w:val="none" w:sz="0" w:space="0" w:color="auto"/>
                    <w:bottom w:val="none" w:sz="0" w:space="0" w:color="auto"/>
                    <w:right w:val="none" w:sz="0" w:space="0" w:color="auto"/>
                  </w:divBdr>
                </w:div>
                <w:div w:id="1709840076">
                  <w:marLeft w:val="480"/>
                  <w:marRight w:val="0"/>
                  <w:marTop w:val="0"/>
                  <w:marBottom w:val="0"/>
                  <w:divBdr>
                    <w:top w:val="none" w:sz="0" w:space="0" w:color="auto"/>
                    <w:left w:val="none" w:sz="0" w:space="0" w:color="auto"/>
                    <w:bottom w:val="none" w:sz="0" w:space="0" w:color="auto"/>
                    <w:right w:val="none" w:sz="0" w:space="0" w:color="auto"/>
                  </w:divBdr>
                </w:div>
                <w:div w:id="795416976">
                  <w:marLeft w:val="480"/>
                  <w:marRight w:val="0"/>
                  <w:marTop w:val="0"/>
                  <w:marBottom w:val="0"/>
                  <w:divBdr>
                    <w:top w:val="none" w:sz="0" w:space="0" w:color="auto"/>
                    <w:left w:val="none" w:sz="0" w:space="0" w:color="auto"/>
                    <w:bottom w:val="none" w:sz="0" w:space="0" w:color="auto"/>
                    <w:right w:val="none" w:sz="0" w:space="0" w:color="auto"/>
                  </w:divBdr>
                </w:div>
                <w:div w:id="1130125264">
                  <w:marLeft w:val="480"/>
                  <w:marRight w:val="0"/>
                  <w:marTop w:val="0"/>
                  <w:marBottom w:val="0"/>
                  <w:divBdr>
                    <w:top w:val="none" w:sz="0" w:space="0" w:color="auto"/>
                    <w:left w:val="none" w:sz="0" w:space="0" w:color="auto"/>
                    <w:bottom w:val="none" w:sz="0" w:space="0" w:color="auto"/>
                    <w:right w:val="none" w:sz="0" w:space="0" w:color="auto"/>
                  </w:divBdr>
                </w:div>
                <w:div w:id="1665670426">
                  <w:marLeft w:val="480"/>
                  <w:marRight w:val="0"/>
                  <w:marTop w:val="0"/>
                  <w:marBottom w:val="0"/>
                  <w:divBdr>
                    <w:top w:val="none" w:sz="0" w:space="0" w:color="auto"/>
                    <w:left w:val="none" w:sz="0" w:space="0" w:color="auto"/>
                    <w:bottom w:val="none" w:sz="0" w:space="0" w:color="auto"/>
                    <w:right w:val="none" w:sz="0" w:space="0" w:color="auto"/>
                  </w:divBdr>
                </w:div>
                <w:div w:id="2028868387">
                  <w:marLeft w:val="480"/>
                  <w:marRight w:val="0"/>
                  <w:marTop w:val="0"/>
                  <w:marBottom w:val="0"/>
                  <w:divBdr>
                    <w:top w:val="none" w:sz="0" w:space="0" w:color="auto"/>
                    <w:left w:val="none" w:sz="0" w:space="0" w:color="auto"/>
                    <w:bottom w:val="none" w:sz="0" w:space="0" w:color="auto"/>
                    <w:right w:val="none" w:sz="0" w:space="0" w:color="auto"/>
                  </w:divBdr>
                </w:div>
                <w:div w:id="939415543">
                  <w:marLeft w:val="480"/>
                  <w:marRight w:val="0"/>
                  <w:marTop w:val="0"/>
                  <w:marBottom w:val="0"/>
                  <w:divBdr>
                    <w:top w:val="none" w:sz="0" w:space="0" w:color="auto"/>
                    <w:left w:val="none" w:sz="0" w:space="0" w:color="auto"/>
                    <w:bottom w:val="none" w:sz="0" w:space="0" w:color="auto"/>
                    <w:right w:val="none" w:sz="0" w:space="0" w:color="auto"/>
                  </w:divBdr>
                </w:div>
                <w:div w:id="1107699726">
                  <w:marLeft w:val="480"/>
                  <w:marRight w:val="0"/>
                  <w:marTop w:val="0"/>
                  <w:marBottom w:val="0"/>
                  <w:divBdr>
                    <w:top w:val="none" w:sz="0" w:space="0" w:color="auto"/>
                    <w:left w:val="none" w:sz="0" w:space="0" w:color="auto"/>
                    <w:bottom w:val="none" w:sz="0" w:space="0" w:color="auto"/>
                    <w:right w:val="none" w:sz="0" w:space="0" w:color="auto"/>
                  </w:divBdr>
                </w:div>
              </w:divsChild>
            </w:div>
            <w:div w:id="86511073">
              <w:marLeft w:val="0"/>
              <w:marRight w:val="0"/>
              <w:marTop w:val="0"/>
              <w:marBottom w:val="0"/>
              <w:divBdr>
                <w:top w:val="none" w:sz="0" w:space="0" w:color="auto"/>
                <w:left w:val="none" w:sz="0" w:space="0" w:color="auto"/>
                <w:bottom w:val="none" w:sz="0" w:space="0" w:color="auto"/>
                <w:right w:val="none" w:sz="0" w:space="0" w:color="auto"/>
              </w:divBdr>
              <w:divsChild>
                <w:div w:id="1443644789">
                  <w:marLeft w:val="480"/>
                  <w:marRight w:val="0"/>
                  <w:marTop w:val="0"/>
                  <w:marBottom w:val="0"/>
                  <w:divBdr>
                    <w:top w:val="none" w:sz="0" w:space="0" w:color="auto"/>
                    <w:left w:val="none" w:sz="0" w:space="0" w:color="auto"/>
                    <w:bottom w:val="none" w:sz="0" w:space="0" w:color="auto"/>
                    <w:right w:val="none" w:sz="0" w:space="0" w:color="auto"/>
                  </w:divBdr>
                </w:div>
                <w:div w:id="1000812912">
                  <w:marLeft w:val="480"/>
                  <w:marRight w:val="0"/>
                  <w:marTop w:val="0"/>
                  <w:marBottom w:val="0"/>
                  <w:divBdr>
                    <w:top w:val="none" w:sz="0" w:space="0" w:color="auto"/>
                    <w:left w:val="none" w:sz="0" w:space="0" w:color="auto"/>
                    <w:bottom w:val="none" w:sz="0" w:space="0" w:color="auto"/>
                    <w:right w:val="none" w:sz="0" w:space="0" w:color="auto"/>
                  </w:divBdr>
                </w:div>
                <w:div w:id="661541897">
                  <w:marLeft w:val="480"/>
                  <w:marRight w:val="0"/>
                  <w:marTop w:val="0"/>
                  <w:marBottom w:val="0"/>
                  <w:divBdr>
                    <w:top w:val="none" w:sz="0" w:space="0" w:color="auto"/>
                    <w:left w:val="none" w:sz="0" w:space="0" w:color="auto"/>
                    <w:bottom w:val="none" w:sz="0" w:space="0" w:color="auto"/>
                    <w:right w:val="none" w:sz="0" w:space="0" w:color="auto"/>
                  </w:divBdr>
                </w:div>
                <w:div w:id="95637037">
                  <w:marLeft w:val="480"/>
                  <w:marRight w:val="0"/>
                  <w:marTop w:val="0"/>
                  <w:marBottom w:val="0"/>
                  <w:divBdr>
                    <w:top w:val="none" w:sz="0" w:space="0" w:color="auto"/>
                    <w:left w:val="none" w:sz="0" w:space="0" w:color="auto"/>
                    <w:bottom w:val="none" w:sz="0" w:space="0" w:color="auto"/>
                    <w:right w:val="none" w:sz="0" w:space="0" w:color="auto"/>
                  </w:divBdr>
                </w:div>
                <w:div w:id="569735690">
                  <w:marLeft w:val="480"/>
                  <w:marRight w:val="0"/>
                  <w:marTop w:val="0"/>
                  <w:marBottom w:val="0"/>
                  <w:divBdr>
                    <w:top w:val="none" w:sz="0" w:space="0" w:color="auto"/>
                    <w:left w:val="none" w:sz="0" w:space="0" w:color="auto"/>
                    <w:bottom w:val="none" w:sz="0" w:space="0" w:color="auto"/>
                    <w:right w:val="none" w:sz="0" w:space="0" w:color="auto"/>
                  </w:divBdr>
                </w:div>
                <w:div w:id="209272230">
                  <w:marLeft w:val="480"/>
                  <w:marRight w:val="0"/>
                  <w:marTop w:val="0"/>
                  <w:marBottom w:val="0"/>
                  <w:divBdr>
                    <w:top w:val="none" w:sz="0" w:space="0" w:color="auto"/>
                    <w:left w:val="none" w:sz="0" w:space="0" w:color="auto"/>
                    <w:bottom w:val="none" w:sz="0" w:space="0" w:color="auto"/>
                    <w:right w:val="none" w:sz="0" w:space="0" w:color="auto"/>
                  </w:divBdr>
                </w:div>
                <w:div w:id="329872201">
                  <w:marLeft w:val="480"/>
                  <w:marRight w:val="0"/>
                  <w:marTop w:val="0"/>
                  <w:marBottom w:val="0"/>
                  <w:divBdr>
                    <w:top w:val="none" w:sz="0" w:space="0" w:color="auto"/>
                    <w:left w:val="none" w:sz="0" w:space="0" w:color="auto"/>
                    <w:bottom w:val="none" w:sz="0" w:space="0" w:color="auto"/>
                    <w:right w:val="none" w:sz="0" w:space="0" w:color="auto"/>
                  </w:divBdr>
                </w:div>
                <w:div w:id="1416980181">
                  <w:marLeft w:val="480"/>
                  <w:marRight w:val="0"/>
                  <w:marTop w:val="0"/>
                  <w:marBottom w:val="0"/>
                  <w:divBdr>
                    <w:top w:val="none" w:sz="0" w:space="0" w:color="auto"/>
                    <w:left w:val="none" w:sz="0" w:space="0" w:color="auto"/>
                    <w:bottom w:val="none" w:sz="0" w:space="0" w:color="auto"/>
                    <w:right w:val="none" w:sz="0" w:space="0" w:color="auto"/>
                  </w:divBdr>
                </w:div>
                <w:div w:id="816259786">
                  <w:marLeft w:val="480"/>
                  <w:marRight w:val="0"/>
                  <w:marTop w:val="0"/>
                  <w:marBottom w:val="0"/>
                  <w:divBdr>
                    <w:top w:val="none" w:sz="0" w:space="0" w:color="auto"/>
                    <w:left w:val="none" w:sz="0" w:space="0" w:color="auto"/>
                    <w:bottom w:val="none" w:sz="0" w:space="0" w:color="auto"/>
                    <w:right w:val="none" w:sz="0" w:space="0" w:color="auto"/>
                  </w:divBdr>
                </w:div>
                <w:div w:id="757483234">
                  <w:marLeft w:val="480"/>
                  <w:marRight w:val="0"/>
                  <w:marTop w:val="0"/>
                  <w:marBottom w:val="0"/>
                  <w:divBdr>
                    <w:top w:val="none" w:sz="0" w:space="0" w:color="auto"/>
                    <w:left w:val="none" w:sz="0" w:space="0" w:color="auto"/>
                    <w:bottom w:val="none" w:sz="0" w:space="0" w:color="auto"/>
                    <w:right w:val="none" w:sz="0" w:space="0" w:color="auto"/>
                  </w:divBdr>
                </w:div>
                <w:div w:id="1802648264">
                  <w:marLeft w:val="480"/>
                  <w:marRight w:val="0"/>
                  <w:marTop w:val="0"/>
                  <w:marBottom w:val="0"/>
                  <w:divBdr>
                    <w:top w:val="none" w:sz="0" w:space="0" w:color="auto"/>
                    <w:left w:val="none" w:sz="0" w:space="0" w:color="auto"/>
                    <w:bottom w:val="none" w:sz="0" w:space="0" w:color="auto"/>
                    <w:right w:val="none" w:sz="0" w:space="0" w:color="auto"/>
                  </w:divBdr>
                </w:div>
                <w:div w:id="902987166">
                  <w:marLeft w:val="480"/>
                  <w:marRight w:val="0"/>
                  <w:marTop w:val="0"/>
                  <w:marBottom w:val="0"/>
                  <w:divBdr>
                    <w:top w:val="none" w:sz="0" w:space="0" w:color="auto"/>
                    <w:left w:val="none" w:sz="0" w:space="0" w:color="auto"/>
                    <w:bottom w:val="none" w:sz="0" w:space="0" w:color="auto"/>
                    <w:right w:val="none" w:sz="0" w:space="0" w:color="auto"/>
                  </w:divBdr>
                </w:div>
                <w:div w:id="1006597936">
                  <w:marLeft w:val="480"/>
                  <w:marRight w:val="0"/>
                  <w:marTop w:val="0"/>
                  <w:marBottom w:val="0"/>
                  <w:divBdr>
                    <w:top w:val="none" w:sz="0" w:space="0" w:color="auto"/>
                    <w:left w:val="none" w:sz="0" w:space="0" w:color="auto"/>
                    <w:bottom w:val="none" w:sz="0" w:space="0" w:color="auto"/>
                    <w:right w:val="none" w:sz="0" w:space="0" w:color="auto"/>
                  </w:divBdr>
                </w:div>
                <w:div w:id="108814550">
                  <w:marLeft w:val="480"/>
                  <w:marRight w:val="0"/>
                  <w:marTop w:val="0"/>
                  <w:marBottom w:val="0"/>
                  <w:divBdr>
                    <w:top w:val="none" w:sz="0" w:space="0" w:color="auto"/>
                    <w:left w:val="none" w:sz="0" w:space="0" w:color="auto"/>
                    <w:bottom w:val="none" w:sz="0" w:space="0" w:color="auto"/>
                    <w:right w:val="none" w:sz="0" w:space="0" w:color="auto"/>
                  </w:divBdr>
                </w:div>
                <w:div w:id="340814236">
                  <w:marLeft w:val="480"/>
                  <w:marRight w:val="0"/>
                  <w:marTop w:val="0"/>
                  <w:marBottom w:val="0"/>
                  <w:divBdr>
                    <w:top w:val="none" w:sz="0" w:space="0" w:color="auto"/>
                    <w:left w:val="none" w:sz="0" w:space="0" w:color="auto"/>
                    <w:bottom w:val="none" w:sz="0" w:space="0" w:color="auto"/>
                    <w:right w:val="none" w:sz="0" w:space="0" w:color="auto"/>
                  </w:divBdr>
                </w:div>
                <w:div w:id="606697024">
                  <w:marLeft w:val="480"/>
                  <w:marRight w:val="0"/>
                  <w:marTop w:val="0"/>
                  <w:marBottom w:val="0"/>
                  <w:divBdr>
                    <w:top w:val="none" w:sz="0" w:space="0" w:color="auto"/>
                    <w:left w:val="none" w:sz="0" w:space="0" w:color="auto"/>
                    <w:bottom w:val="none" w:sz="0" w:space="0" w:color="auto"/>
                    <w:right w:val="none" w:sz="0" w:space="0" w:color="auto"/>
                  </w:divBdr>
                </w:div>
                <w:div w:id="639380514">
                  <w:marLeft w:val="480"/>
                  <w:marRight w:val="0"/>
                  <w:marTop w:val="0"/>
                  <w:marBottom w:val="0"/>
                  <w:divBdr>
                    <w:top w:val="none" w:sz="0" w:space="0" w:color="auto"/>
                    <w:left w:val="none" w:sz="0" w:space="0" w:color="auto"/>
                    <w:bottom w:val="none" w:sz="0" w:space="0" w:color="auto"/>
                    <w:right w:val="none" w:sz="0" w:space="0" w:color="auto"/>
                  </w:divBdr>
                </w:div>
                <w:div w:id="631642899">
                  <w:marLeft w:val="480"/>
                  <w:marRight w:val="0"/>
                  <w:marTop w:val="0"/>
                  <w:marBottom w:val="0"/>
                  <w:divBdr>
                    <w:top w:val="none" w:sz="0" w:space="0" w:color="auto"/>
                    <w:left w:val="none" w:sz="0" w:space="0" w:color="auto"/>
                    <w:bottom w:val="none" w:sz="0" w:space="0" w:color="auto"/>
                    <w:right w:val="none" w:sz="0" w:space="0" w:color="auto"/>
                  </w:divBdr>
                </w:div>
                <w:div w:id="1088690955">
                  <w:marLeft w:val="480"/>
                  <w:marRight w:val="0"/>
                  <w:marTop w:val="0"/>
                  <w:marBottom w:val="0"/>
                  <w:divBdr>
                    <w:top w:val="none" w:sz="0" w:space="0" w:color="auto"/>
                    <w:left w:val="none" w:sz="0" w:space="0" w:color="auto"/>
                    <w:bottom w:val="none" w:sz="0" w:space="0" w:color="auto"/>
                    <w:right w:val="none" w:sz="0" w:space="0" w:color="auto"/>
                  </w:divBdr>
                </w:div>
                <w:div w:id="2005551152">
                  <w:marLeft w:val="480"/>
                  <w:marRight w:val="0"/>
                  <w:marTop w:val="0"/>
                  <w:marBottom w:val="0"/>
                  <w:divBdr>
                    <w:top w:val="none" w:sz="0" w:space="0" w:color="auto"/>
                    <w:left w:val="none" w:sz="0" w:space="0" w:color="auto"/>
                    <w:bottom w:val="none" w:sz="0" w:space="0" w:color="auto"/>
                    <w:right w:val="none" w:sz="0" w:space="0" w:color="auto"/>
                  </w:divBdr>
                </w:div>
                <w:div w:id="1679431563">
                  <w:marLeft w:val="480"/>
                  <w:marRight w:val="0"/>
                  <w:marTop w:val="0"/>
                  <w:marBottom w:val="0"/>
                  <w:divBdr>
                    <w:top w:val="none" w:sz="0" w:space="0" w:color="auto"/>
                    <w:left w:val="none" w:sz="0" w:space="0" w:color="auto"/>
                    <w:bottom w:val="none" w:sz="0" w:space="0" w:color="auto"/>
                    <w:right w:val="none" w:sz="0" w:space="0" w:color="auto"/>
                  </w:divBdr>
                </w:div>
                <w:div w:id="1184172683">
                  <w:marLeft w:val="480"/>
                  <w:marRight w:val="0"/>
                  <w:marTop w:val="0"/>
                  <w:marBottom w:val="0"/>
                  <w:divBdr>
                    <w:top w:val="none" w:sz="0" w:space="0" w:color="auto"/>
                    <w:left w:val="none" w:sz="0" w:space="0" w:color="auto"/>
                    <w:bottom w:val="none" w:sz="0" w:space="0" w:color="auto"/>
                    <w:right w:val="none" w:sz="0" w:space="0" w:color="auto"/>
                  </w:divBdr>
                </w:div>
                <w:div w:id="266816445">
                  <w:marLeft w:val="480"/>
                  <w:marRight w:val="0"/>
                  <w:marTop w:val="0"/>
                  <w:marBottom w:val="0"/>
                  <w:divBdr>
                    <w:top w:val="none" w:sz="0" w:space="0" w:color="auto"/>
                    <w:left w:val="none" w:sz="0" w:space="0" w:color="auto"/>
                    <w:bottom w:val="none" w:sz="0" w:space="0" w:color="auto"/>
                    <w:right w:val="none" w:sz="0" w:space="0" w:color="auto"/>
                  </w:divBdr>
                </w:div>
                <w:div w:id="799999904">
                  <w:marLeft w:val="480"/>
                  <w:marRight w:val="0"/>
                  <w:marTop w:val="0"/>
                  <w:marBottom w:val="0"/>
                  <w:divBdr>
                    <w:top w:val="none" w:sz="0" w:space="0" w:color="auto"/>
                    <w:left w:val="none" w:sz="0" w:space="0" w:color="auto"/>
                    <w:bottom w:val="none" w:sz="0" w:space="0" w:color="auto"/>
                    <w:right w:val="none" w:sz="0" w:space="0" w:color="auto"/>
                  </w:divBdr>
                </w:div>
                <w:div w:id="340814885">
                  <w:marLeft w:val="480"/>
                  <w:marRight w:val="0"/>
                  <w:marTop w:val="0"/>
                  <w:marBottom w:val="0"/>
                  <w:divBdr>
                    <w:top w:val="none" w:sz="0" w:space="0" w:color="auto"/>
                    <w:left w:val="none" w:sz="0" w:space="0" w:color="auto"/>
                    <w:bottom w:val="none" w:sz="0" w:space="0" w:color="auto"/>
                    <w:right w:val="none" w:sz="0" w:space="0" w:color="auto"/>
                  </w:divBdr>
                </w:div>
                <w:div w:id="1967275944">
                  <w:marLeft w:val="480"/>
                  <w:marRight w:val="0"/>
                  <w:marTop w:val="0"/>
                  <w:marBottom w:val="0"/>
                  <w:divBdr>
                    <w:top w:val="none" w:sz="0" w:space="0" w:color="auto"/>
                    <w:left w:val="none" w:sz="0" w:space="0" w:color="auto"/>
                    <w:bottom w:val="none" w:sz="0" w:space="0" w:color="auto"/>
                    <w:right w:val="none" w:sz="0" w:space="0" w:color="auto"/>
                  </w:divBdr>
                </w:div>
                <w:div w:id="445390763">
                  <w:marLeft w:val="480"/>
                  <w:marRight w:val="0"/>
                  <w:marTop w:val="0"/>
                  <w:marBottom w:val="0"/>
                  <w:divBdr>
                    <w:top w:val="none" w:sz="0" w:space="0" w:color="auto"/>
                    <w:left w:val="none" w:sz="0" w:space="0" w:color="auto"/>
                    <w:bottom w:val="none" w:sz="0" w:space="0" w:color="auto"/>
                    <w:right w:val="none" w:sz="0" w:space="0" w:color="auto"/>
                  </w:divBdr>
                </w:div>
              </w:divsChild>
            </w:div>
            <w:div w:id="411437493">
              <w:marLeft w:val="0"/>
              <w:marRight w:val="0"/>
              <w:marTop w:val="0"/>
              <w:marBottom w:val="0"/>
              <w:divBdr>
                <w:top w:val="none" w:sz="0" w:space="0" w:color="auto"/>
                <w:left w:val="none" w:sz="0" w:space="0" w:color="auto"/>
                <w:bottom w:val="none" w:sz="0" w:space="0" w:color="auto"/>
                <w:right w:val="none" w:sz="0" w:space="0" w:color="auto"/>
              </w:divBdr>
              <w:divsChild>
                <w:div w:id="1750345802">
                  <w:marLeft w:val="480"/>
                  <w:marRight w:val="0"/>
                  <w:marTop w:val="0"/>
                  <w:marBottom w:val="0"/>
                  <w:divBdr>
                    <w:top w:val="none" w:sz="0" w:space="0" w:color="auto"/>
                    <w:left w:val="none" w:sz="0" w:space="0" w:color="auto"/>
                    <w:bottom w:val="none" w:sz="0" w:space="0" w:color="auto"/>
                    <w:right w:val="none" w:sz="0" w:space="0" w:color="auto"/>
                  </w:divBdr>
                </w:div>
                <w:div w:id="1147281589">
                  <w:marLeft w:val="480"/>
                  <w:marRight w:val="0"/>
                  <w:marTop w:val="0"/>
                  <w:marBottom w:val="0"/>
                  <w:divBdr>
                    <w:top w:val="none" w:sz="0" w:space="0" w:color="auto"/>
                    <w:left w:val="none" w:sz="0" w:space="0" w:color="auto"/>
                    <w:bottom w:val="none" w:sz="0" w:space="0" w:color="auto"/>
                    <w:right w:val="none" w:sz="0" w:space="0" w:color="auto"/>
                  </w:divBdr>
                </w:div>
                <w:div w:id="1229462538">
                  <w:marLeft w:val="480"/>
                  <w:marRight w:val="0"/>
                  <w:marTop w:val="0"/>
                  <w:marBottom w:val="0"/>
                  <w:divBdr>
                    <w:top w:val="none" w:sz="0" w:space="0" w:color="auto"/>
                    <w:left w:val="none" w:sz="0" w:space="0" w:color="auto"/>
                    <w:bottom w:val="none" w:sz="0" w:space="0" w:color="auto"/>
                    <w:right w:val="none" w:sz="0" w:space="0" w:color="auto"/>
                  </w:divBdr>
                </w:div>
                <w:div w:id="822817299">
                  <w:marLeft w:val="480"/>
                  <w:marRight w:val="0"/>
                  <w:marTop w:val="0"/>
                  <w:marBottom w:val="0"/>
                  <w:divBdr>
                    <w:top w:val="none" w:sz="0" w:space="0" w:color="auto"/>
                    <w:left w:val="none" w:sz="0" w:space="0" w:color="auto"/>
                    <w:bottom w:val="none" w:sz="0" w:space="0" w:color="auto"/>
                    <w:right w:val="none" w:sz="0" w:space="0" w:color="auto"/>
                  </w:divBdr>
                </w:div>
                <w:div w:id="506403436">
                  <w:marLeft w:val="480"/>
                  <w:marRight w:val="0"/>
                  <w:marTop w:val="0"/>
                  <w:marBottom w:val="0"/>
                  <w:divBdr>
                    <w:top w:val="none" w:sz="0" w:space="0" w:color="auto"/>
                    <w:left w:val="none" w:sz="0" w:space="0" w:color="auto"/>
                    <w:bottom w:val="none" w:sz="0" w:space="0" w:color="auto"/>
                    <w:right w:val="none" w:sz="0" w:space="0" w:color="auto"/>
                  </w:divBdr>
                </w:div>
                <w:div w:id="937951822">
                  <w:marLeft w:val="480"/>
                  <w:marRight w:val="0"/>
                  <w:marTop w:val="0"/>
                  <w:marBottom w:val="0"/>
                  <w:divBdr>
                    <w:top w:val="none" w:sz="0" w:space="0" w:color="auto"/>
                    <w:left w:val="none" w:sz="0" w:space="0" w:color="auto"/>
                    <w:bottom w:val="none" w:sz="0" w:space="0" w:color="auto"/>
                    <w:right w:val="none" w:sz="0" w:space="0" w:color="auto"/>
                  </w:divBdr>
                </w:div>
                <w:div w:id="1694184930">
                  <w:marLeft w:val="480"/>
                  <w:marRight w:val="0"/>
                  <w:marTop w:val="0"/>
                  <w:marBottom w:val="0"/>
                  <w:divBdr>
                    <w:top w:val="none" w:sz="0" w:space="0" w:color="auto"/>
                    <w:left w:val="none" w:sz="0" w:space="0" w:color="auto"/>
                    <w:bottom w:val="none" w:sz="0" w:space="0" w:color="auto"/>
                    <w:right w:val="none" w:sz="0" w:space="0" w:color="auto"/>
                  </w:divBdr>
                </w:div>
                <w:div w:id="876627826">
                  <w:marLeft w:val="480"/>
                  <w:marRight w:val="0"/>
                  <w:marTop w:val="0"/>
                  <w:marBottom w:val="0"/>
                  <w:divBdr>
                    <w:top w:val="none" w:sz="0" w:space="0" w:color="auto"/>
                    <w:left w:val="none" w:sz="0" w:space="0" w:color="auto"/>
                    <w:bottom w:val="none" w:sz="0" w:space="0" w:color="auto"/>
                    <w:right w:val="none" w:sz="0" w:space="0" w:color="auto"/>
                  </w:divBdr>
                </w:div>
                <w:div w:id="2075007711">
                  <w:marLeft w:val="480"/>
                  <w:marRight w:val="0"/>
                  <w:marTop w:val="0"/>
                  <w:marBottom w:val="0"/>
                  <w:divBdr>
                    <w:top w:val="none" w:sz="0" w:space="0" w:color="auto"/>
                    <w:left w:val="none" w:sz="0" w:space="0" w:color="auto"/>
                    <w:bottom w:val="none" w:sz="0" w:space="0" w:color="auto"/>
                    <w:right w:val="none" w:sz="0" w:space="0" w:color="auto"/>
                  </w:divBdr>
                </w:div>
                <w:div w:id="1554998513">
                  <w:marLeft w:val="480"/>
                  <w:marRight w:val="0"/>
                  <w:marTop w:val="0"/>
                  <w:marBottom w:val="0"/>
                  <w:divBdr>
                    <w:top w:val="none" w:sz="0" w:space="0" w:color="auto"/>
                    <w:left w:val="none" w:sz="0" w:space="0" w:color="auto"/>
                    <w:bottom w:val="none" w:sz="0" w:space="0" w:color="auto"/>
                    <w:right w:val="none" w:sz="0" w:space="0" w:color="auto"/>
                  </w:divBdr>
                </w:div>
                <w:div w:id="520361825">
                  <w:marLeft w:val="480"/>
                  <w:marRight w:val="0"/>
                  <w:marTop w:val="0"/>
                  <w:marBottom w:val="0"/>
                  <w:divBdr>
                    <w:top w:val="none" w:sz="0" w:space="0" w:color="auto"/>
                    <w:left w:val="none" w:sz="0" w:space="0" w:color="auto"/>
                    <w:bottom w:val="none" w:sz="0" w:space="0" w:color="auto"/>
                    <w:right w:val="none" w:sz="0" w:space="0" w:color="auto"/>
                  </w:divBdr>
                </w:div>
                <w:div w:id="1869640528">
                  <w:marLeft w:val="480"/>
                  <w:marRight w:val="0"/>
                  <w:marTop w:val="0"/>
                  <w:marBottom w:val="0"/>
                  <w:divBdr>
                    <w:top w:val="none" w:sz="0" w:space="0" w:color="auto"/>
                    <w:left w:val="none" w:sz="0" w:space="0" w:color="auto"/>
                    <w:bottom w:val="none" w:sz="0" w:space="0" w:color="auto"/>
                    <w:right w:val="none" w:sz="0" w:space="0" w:color="auto"/>
                  </w:divBdr>
                </w:div>
                <w:div w:id="1902397225">
                  <w:marLeft w:val="480"/>
                  <w:marRight w:val="0"/>
                  <w:marTop w:val="0"/>
                  <w:marBottom w:val="0"/>
                  <w:divBdr>
                    <w:top w:val="none" w:sz="0" w:space="0" w:color="auto"/>
                    <w:left w:val="none" w:sz="0" w:space="0" w:color="auto"/>
                    <w:bottom w:val="none" w:sz="0" w:space="0" w:color="auto"/>
                    <w:right w:val="none" w:sz="0" w:space="0" w:color="auto"/>
                  </w:divBdr>
                </w:div>
                <w:div w:id="258414186">
                  <w:marLeft w:val="480"/>
                  <w:marRight w:val="0"/>
                  <w:marTop w:val="0"/>
                  <w:marBottom w:val="0"/>
                  <w:divBdr>
                    <w:top w:val="none" w:sz="0" w:space="0" w:color="auto"/>
                    <w:left w:val="none" w:sz="0" w:space="0" w:color="auto"/>
                    <w:bottom w:val="none" w:sz="0" w:space="0" w:color="auto"/>
                    <w:right w:val="none" w:sz="0" w:space="0" w:color="auto"/>
                  </w:divBdr>
                </w:div>
                <w:div w:id="9070634">
                  <w:marLeft w:val="480"/>
                  <w:marRight w:val="0"/>
                  <w:marTop w:val="0"/>
                  <w:marBottom w:val="0"/>
                  <w:divBdr>
                    <w:top w:val="none" w:sz="0" w:space="0" w:color="auto"/>
                    <w:left w:val="none" w:sz="0" w:space="0" w:color="auto"/>
                    <w:bottom w:val="none" w:sz="0" w:space="0" w:color="auto"/>
                    <w:right w:val="none" w:sz="0" w:space="0" w:color="auto"/>
                  </w:divBdr>
                </w:div>
                <w:div w:id="986082916">
                  <w:marLeft w:val="480"/>
                  <w:marRight w:val="0"/>
                  <w:marTop w:val="0"/>
                  <w:marBottom w:val="0"/>
                  <w:divBdr>
                    <w:top w:val="none" w:sz="0" w:space="0" w:color="auto"/>
                    <w:left w:val="none" w:sz="0" w:space="0" w:color="auto"/>
                    <w:bottom w:val="none" w:sz="0" w:space="0" w:color="auto"/>
                    <w:right w:val="none" w:sz="0" w:space="0" w:color="auto"/>
                  </w:divBdr>
                </w:div>
                <w:div w:id="574123105">
                  <w:marLeft w:val="480"/>
                  <w:marRight w:val="0"/>
                  <w:marTop w:val="0"/>
                  <w:marBottom w:val="0"/>
                  <w:divBdr>
                    <w:top w:val="none" w:sz="0" w:space="0" w:color="auto"/>
                    <w:left w:val="none" w:sz="0" w:space="0" w:color="auto"/>
                    <w:bottom w:val="none" w:sz="0" w:space="0" w:color="auto"/>
                    <w:right w:val="none" w:sz="0" w:space="0" w:color="auto"/>
                  </w:divBdr>
                </w:div>
                <w:div w:id="1743677295">
                  <w:marLeft w:val="480"/>
                  <w:marRight w:val="0"/>
                  <w:marTop w:val="0"/>
                  <w:marBottom w:val="0"/>
                  <w:divBdr>
                    <w:top w:val="none" w:sz="0" w:space="0" w:color="auto"/>
                    <w:left w:val="none" w:sz="0" w:space="0" w:color="auto"/>
                    <w:bottom w:val="none" w:sz="0" w:space="0" w:color="auto"/>
                    <w:right w:val="none" w:sz="0" w:space="0" w:color="auto"/>
                  </w:divBdr>
                </w:div>
                <w:div w:id="819345691">
                  <w:marLeft w:val="480"/>
                  <w:marRight w:val="0"/>
                  <w:marTop w:val="0"/>
                  <w:marBottom w:val="0"/>
                  <w:divBdr>
                    <w:top w:val="none" w:sz="0" w:space="0" w:color="auto"/>
                    <w:left w:val="none" w:sz="0" w:space="0" w:color="auto"/>
                    <w:bottom w:val="none" w:sz="0" w:space="0" w:color="auto"/>
                    <w:right w:val="none" w:sz="0" w:space="0" w:color="auto"/>
                  </w:divBdr>
                </w:div>
                <w:div w:id="1192456243">
                  <w:marLeft w:val="480"/>
                  <w:marRight w:val="0"/>
                  <w:marTop w:val="0"/>
                  <w:marBottom w:val="0"/>
                  <w:divBdr>
                    <w:top w:val="none" w:sz="0" w:space="0" w:color="auto"/>
                    <w:left w:val="none" w:sz="0" w:space="0" w:color="auto"/>
                    <w:bottom w:val="none" w:sz="0" w:space="0" w:color="auto"/>
                    <w:right w:val="none" w:sz="0" w:space="0" w:color="auto"/>
                  </w:divBdr>
                </w:div>
                <w:div w:id="235012715">
                  <w:marLeft w:val="480"/>
                  <w:marRight w:val="0"/>
                  <w:marTop w:val="0"/>
                  <w:marBottom w:val="0"/>
                  <w:divBdr>
                    <w:top w:val="none" w:sz="0" w:space="0" w:color="auto"/>
                    <w:left w:val="none" w:sz="0" w:space="0" w:color="auto"/>
                    <w:bottom w:val="none" w:sz="0" w:space="0" w:color="auto"/>
                    <w:right w:val="none" w:sz="0" w:space="0" w:color="auto"/>
                  </w:divBdr>
                </w:div>
                <w:div w:id="949046486">
                  <w:marLeft w:val="480"/>
                  <w:marRight w:val="0"/>
                  <w:marTop w:val="0"/>
                  <w:marBottom w:val="0"/>
                  <w:divBdr>
                    <w:top w:val="none" w:sz="0" w:space="0" w:color="auto"/>
                    <w:left w:val="none" w:sz="0" w:space="0" w:color="auto"/>
                    <w:bottom w:val="none" w:sz="0" w:space="0" w:color="auto"/>
                    <w:right w:val="none" w:sz="0" w:space="0" w:color="auto"/>
                  </w:divBdr>
                </w:div>
                <w:div w:id="1563180440">
                  <w:marLeft w:val="480"/>
                  <w:marRight w:val="0"/>
                  <w:marTop w:val="0"/>
                  <w:marBottom w:val="0"/>
                  <w:divBdr>
                    <w:top w:val="none" w:sz="0" w:space="0" w:color="auto"/>
                    <w:left w:val="none" w:sz="0" w:space="0" w:color="auto"/>
                    <w:bottom w:val="none" w:sz="0" w:space="0" w:color="auto"/>
                    <w:right w:val="none" w:sz="0" w:space="0" w:color="auto"/>
                  </w:divBdr>
                </w:div>
                <w:div w:id="282884673">
                  <w:marLeft w:val="480"/>
                  <w:marRight w:val="0"/>
                  <w:marTop w:val="0"/>
                  <w:marBottom w:val="0"/>
                  <w:divBdr>
                    <w:top w:val="none" w:sz="0" w:space="0" w:color="auto"/>
                    <w:left w:val="none" w:sz="0" w:space="0" w:color="auto"/>
                    <w:bottom w:val="none" w:sz="0" w:space="0" w:color="auto"/>
                    <w:right w:val="none" w:sz="0" w:space="0" w:color="auto"/>
                  </w:divBdr>
                </w:div>
                <w:div w:id="983512097">
                  <w:marLeft w:val="480"/>
                  <w:marRight w:val="0"/>
                  <w:marTop w:val="0"/>
                  <w:marBottom w:val="0"/>
                  <w:divBdr>
                    <w:top w:val="none" w:sz="0" w:space="0" w:color="auto"/>
                    <w:left w:val="none" w:sz="0" w:space="0" w:color="auto"/>
                    <w:bottom w:val="none" w:sz="0" w:space="0" w:color="auto"/>
                    <w:right w:val="none" w:sz="0" w:space="0" w:color="auto"/>
                  </w:divBdr>
                </w:div>
                <w:div w:id="1969504096">
                  <w:marLeft w:val="480"/>
                  <w:marRight w:val="0"/>
                  <w:marTop w:val="0"/>
                  <w:marBottom w:val="0"/>
                  <w:divBdr>
                    <w:top w:val="none" w:sz="0" w:space="0" w:color="auto"/>
                    <w:left w:val="none" w:sz="0" w:space="0" w:color="auto"/>
                    <w:bottom w:val="none" w:sz="0" w:space="0" w:color="auto"/>
                    <w:right w:val="none" w:sz="0" w:space="0" w:color="auto"/>
                  </w:divBdr>
                </w:div>
                <w:div w:id="1448890764">
                  <w:marLeft w:val="480"/>
                  <w:marRight w:val="0"/>
                  <w:marTop w:val="0"/>
                  <w:marBottom w:val="0"/>
                  <w:divBdr>
                    <w:top w:val="none" w:sz="0" w:space="0" w:color="auto"/>
                    <w:left w:val="none" w:sz="0" w:space="0" w:color="auto"/>
                    <w:bottom w:val="none" w:sz="0" w:space="0" w:color="auto"/>
                    <w:right w:val="none" w:sz="0" w:space="0" w:color="auto"/>
                  </w:divBdr>
                </w:div>
                <w:div w:id="410660965">
                  <w:marLeft w:val="480"/>
                  <w:marRight w:val="0"/>
                  <w:marTop w:val="0"/>
                  <w:marBottom w:val="0"/>
                  <w:divBdr>
                    <w:top w:val="none" w:sz="0" w:space="0" w:color="auto"/>
                    <w:left w:val="none" w:sz="0" w:space="0" w:color="auto"/>
                    <w:bottom w:val="none" w:sz="0" w:space="0" w:color="auto"/>
                    <w:right w:val="none" w:sz="0" w:space="0" w:color="auto"/>
                  </w:divBdr>
                </w:div>
              </w:divsChild>
            </w:div>
            <w:div w:id="234631499">
              <w:marLeft w:val="0"/>
              <w:marRight w:val="0"/>
              <w:marTop w:val="0"/>
              <w:marBottom w:val="0"/>
              <w:divBdr>
                <w:top w:val="none" w:sz="0" w:space="0" w:color="auto"/>
                <w:left w:val="none" w:sz="0" w:space="0" w:color="auto"/>
                <w:bottom w:val="none" w:sz="0" w:space="0" w:color="auto"/>
                <w:right w:val="none" w:sz="0" w:space="0" w:color="auto"/>
              </w:divBdr>
              <w:divsChild>
                <w:div w:id="1971016573">
                  <w:marLeft w:val="480"/>
                  <w:marRight w:val="0"/>
                  <w:marTop w:val="0"/>
                  <w:marBottom w:val="0"/>
                  <w:divBdr>
                    <w:top w:val="none" w:sz="0" w:space="0" w:color="auto"/>
                    <w:left w:val="none" w:sz="0" w:space="0" w:color="auto"/>
                    <w:bottom w:val="none" w:sz="0" w:space="0" w:color="auto"/>
                    <w:right w:val="none" w:sz="0" w:space="0" w:color="auto"/>
                  </w:divBdr>
                </w:div>
                <w:div w:id="1938517022">
                  <w:marLeft w:val="480"/>
                  <w:marRight w:val="0"/>
                  <w:marTop w:val="0"/>
                  <w:marBottom w:val="0"/>
                  <w:divBdr>
                    <w:top w:val="none" w:sz="0" w:space="0" w:color="auto"/>
                    <w:left w:val="none" w:sz="0" w:space="0" w:color="auto"/>
                    <w:bottom w:val="none" w:sz="0" w:space="0" w:color="auto"/>
                    <w:right w:val="none" w:sz="0" w:space="0" w:color="auto"/>
                  </w:divBdr>
                </w:div>
                <w:div w:id="1445003754">
                  <w:marLeft w:val="480"/>
                  <w:marRight w:val="0"/>
                  <w:marTop w:val="0"/>
                  <w:marBottom w:val="0"/>
                  <w:divBdr>
                    <w:top w:val="none" w:sz="0" w:space="0" w:color="auto"/>
                    <w:left w:val="none" w:sz="0" w:space="0" w:color="auto"/>
                    <w:bottom w:val="none" w:sz="0" w:space="0" w:color="auto"/>
                    <w:right w:val="none" w:sz="0" w:space="0" w:color="auto"/>
                  </w:divBdr>
                </w:div>
                <w:div w:id="2137528200">
                  <w:marLeft w:val="480"/>
                  <w:marRight w:val="0"/>
                  <w:marTop w:val="0"/>
                  <w:marBottom w:val="0"/>
                  <w:divBdr>
                    <w:top w:val="none" w:sz="0" w:space="0" w:color="auto"/>
                    <w:left w:val="none" w:sz="0" w:space="0" w:color="auto"/>
                    <w:bottom w:val="none" w:sz="0" w:space="0" w:color="auto"/>
                    <w:right w:val="none" w:sz="0" w:space="0" w:color="auto"/>
                  </w:divBdr>
                </w:div>
                <w:div w:id="1226842197">
                  <w:marLeft w:val="480"/>
                  <w:marRight w:val="0"/>
                  <w:marTop w:val="0"/>
                  <w:marBottom w:val="0"/>
                  <w:divBdr>
                    <w:top w:val="none" w:sz="0" w:space="0" w:color="auto"/>
                    <w:left w:val="none" w:sz="0" w:space="0" w:color="auto"/>
                    <w:bottom w:val="none" w:sz="0" w:space="0" w:color="auto"/>
                    <w:right w:val="none" w:sz="0" w:space="0" w:color="auto"/>
                  </w:divBdr>
                </w:div>
                <w:div w:id="1639187485">
                  <w:marLeft w:val="480"/>
                  <w:marRight w:val="0"/>
                  <w:marTop w:val="0"/>
                  <w:marBottom w:val="0"/>
                  <w:divBdr>
                    <w:top w:val="none" w:sz="0" w:space="0" w:color="auto"/>
                    <w:left w:val="none" w:sz="0" w:space="0" w:color="auto"/>
                    <w:bottom w:val="none" w:sz="0" w:space="0" w:color="auto"/>
                    <w:right w:val="none" w:sz="0" w:space="0" w:color="auto"/>
                  </w:divBdr>
                </w:div>
                <w:div w:id="1413812921">
                  <w:marLeft w:val="480"/>
                  <w:marRight w:val="0"/>
                  <w:marTop w:val="0"/>
                  <w:marBottom w:val="0"/>
                  <w:divBdr>
                    <w:top w:val="none" w:sz="0" w:space="0" w:color="auto"/>
                    <w:left w:val="none" w:sz="0" w:space="0" w:color="auto"/>
                    <w:bottom w:val="none" w:sz="0" w:space="0" w:color="auto"/>
                    <w:right w:val="none" w:sz="0" w:space="0" w:color="auto"/>
                  </w:divBdr>
                </w:div>
                <w:div w:id="1177692180">
                  <w:marLeft w:val="480"/>
                  <w:marRight w:val="0"/>
                  <w:marTop w:val="0"/>
                  <w:marBottom w:val="0"/>
                  <w:divBdr>
                    <w:top w:val="none" w:sz="0" w:space="0" w:color="auto"/>
                    <w:left w:val="none" w:sz="0" w:space="0" w:color="auto"/>
                    <w:bottom w:val="none" w:sz="0" w:space="0" w:color="auto"/>
                    <w:right w:val="none" w:sz="0" w:space="0" w:color="auto"/>
                  </w:divBdr>
                </w:div>
                <w:div w:id="585655790">
                  <w:marLeft w:val="480"/>
                  <w:marRight w:val="0"/>
                  <w:marTop w:val="0"/>
                  <w:marBottom w:val="0"/>
                  <w:divBdr>
                    <w:top w:val="none" w:sz="0" w:space="0" w:color="auto"/>
                    <w:left w:val="none" w:sz="0" w:space="0" w:color="auto"/>
                    <w:bottom w:val="none" w:sz="0" w:space="0" w:color="auto"/>
                    <w:right w:val="none" w:sz="0" w:space="0" w:color="auto"/>
                  </w:divBdr>
                </w:div>
                <w:div w:id="150409008">
                  <w:marLeft w:val="480"/>
                  <w:marRight w:val="0"/>
                  <w:marTop w:val="0"/>
                  <w:marBottom w:val="0"/>
                  <w:divBdr>
                    <w:top w:val="none" w:sz="0" w:space="0" w:color="auto"/>
                    <w:left w:val="none" w:sz="0" w:space="0" w:color="auto"/>
                    <w:bottom w:val="none" w:sz="0" w:space="0" w:color="auto"/>
                    <w:right w:val="none" w:sz="0" w:space="0" w:color="auto"/>
                  </w:divBdr>
                </w:div>
                <w:div w:id="989678255">
                  <w:marLeft w:val="480"/>
                  <w:marRight w:val="0"/>
                  <w:marTop w:val="0"/>
                  <w:marBottom w:val="0"/>
                  <w:divBdr>
                    <w:top w:val="none" w:sz="0" w:space="0" w:color="auto"/>
                    <w:left w:val="none" w:sz="0" w:space="0" w:color="auto"/>
                    <w:bottom w:val="none" w:sz="0" w:space="0" w:color="auto"/>
                    <w:right w:val="none" w:sz="0" w:space="0" w:color="auto"/>
                  </w:divBdr>
                </w:div>
                <w:div w:id="679894239">
                  <w:marLeft w:val="480"/>
                  <w:marRight w:val="0"/>
                  <w:marTop w:val="0"/>
                  <w:marBottom w:val="0"/>
                  <w:divBdr>
                    <w:top w:val="none" w:sz="0" w:space="0" w:color="auto"/>
                    <w:left w:val="none" w:sz="0" w:space="0" w:color="auto"/>
                    <w:bottom w:val="none" w:sz="0" w:space="0" w:color="auto"/>
                    <w:right w:val="none" w:sz="0" w:space="0" w:color="auto"/>
                  </w:divBdr>
                </w:div>
                <w:div w:id="110438588">
                  <w:marLeft w:val="480"/>
                  <w:marRight w:val="0"/>
                  <w:marTop w:val="0"/>
                  <w:marBottom w:val="0"/>
                  <w:divBdr>
                    <w:top w:val="none" w:sz="0" w:space="0" w:color="auto"/>
                    <w:left w:val="none" w:sz="0" w:space="0" w:color="auto"/>
                    <w:bottom w:val="none" w:sz="0" w:space="0" w:color="auto"/>
                    <w:right w:val="none" w:sz="0" w:space="0" w:color="auto"/>
                  </w:divBdr>
                </w:div>
                <w:div w:id="1292325966">
                  <w:marLeft w:val="480"/>
                  <w:marRight w:val="0"/>
                  <w:marTop w:val="0"/>
                  <w:marBottom w:val="0"/>
                  <w:divBdr>
                    <w:top w:val="none" w:sz="0" w:space="0" w:color="auto"/>
                    <w:left w:val="none" w:sz="0" w:space="0" w:color="auto"/>
                    <w:bottom w:val="none" w:sz="0" w:space="0" w:color="auto"/>
                    <w:right w:val="none" w:sz="0" w:space="0" w:color="auto"/>
                  </w:divBdr>
                </w:div>
                <w:div w:id="1188716595">
                  <w:marLeft w:val="480"/>
                  <w:marRight w:val="0"/>
                  <w:marTop w:val="0"/>
                  <w:marBottom w:val="0"/>
                  <w:divBdr>
                    <w:top w:val="none" w:sz="0" w:space="0" w:color="auto"/>
                    <w:left w:val="none" w:sz="0" w:space="0" w:color="auto"/>
                    <w:bottom w:val="none" w:sz="0" w:space="0" w:color="auto"/>
                    <w:right w:val="none" w:sz="0" w:space="0" w:color="auto"/>
                  </w:divBdr>
                </w:div>
                <w:div w:id="488056752">
                  <w:marLeft w:val="480"/>
                  <w:marRight w:val="0"/>
                  <w:marTop w:val="0"/>
                  <w:marBottom w:val="0"/>
                  <w:divBdr>
                    <w:top w:val="none" w:sz="0" w:space="0" w:color="auto"/>
                    <w:left w:val="none" w:sz="0" w:space="0" w:color="auto"/>
                    <w:bottom w:val="none" w:sz="0" w:space="0" w:color="auto"/>
                    <w:right w:val="none" w:sz="0" w:space="0" w:color="auto"/>
                  </w:divBdr>
                </w:div>
                <w:div w:id="665866366">
                  <w:marLeft w:val="480"/>
                  <w:marRight w:val="0"/>
                  <w:marTop w:val="0"/>
                  <w:marBottom w:val="0"/>
                  <w:divBdr>
                    <w:top w:val="none" w:sz="0" w:space="0" w:color="auto"/>
                    <w:left w:val="none" w:sz="0" w:space="0" w:color="auto"/>
                    <w:bottom w:val="none" w:sz="0" w:space="0" w:color="auto"/>
                    <w:right w:val="none" w:sz="0" w:space="0" w:color="auto"/>
                  </w:divBdr>
                </w:div>
                <w:div w:id="467819401">
                  <w:marLeft w:val="480"/>
                  <w:marRight w:val="0"/>
                  <w:marTop w:val="0"/>
                  <w:marBottom w:val="0"/>
                  <w:divBdr>
                    <w:top w:val="none" w:sz="0" w:space="0" w:color="auto"/>
                    <w:left w:val="none" w:sz="0" w:space="0" w:color="auto"/>
                    <w:bottom w:val="none" w:sz="0" w:space="0" w:color="auto"/>
                    <w:right w:val="none" w:sz="0" w:space="0" w:color="auto"/>
                  </w:divBdr>
                </w:div>
                <w:div w:id="1015301813">
                  <w:marLeft w:val="480"/>
                  <w:marRight w:val="0"/>
                  <w:marTop w:val="0"/>
                  <w:marBottom w:val="0"/>
                  <w:divBdr>
                    <w:top w:val="none" w:sz="0" w:space="0" w:color="auto"/>
                    <w:left w:val="none" w:sz="0" w:space="0" w:color="auto"/>
                    <w:bottom w:val="none" w:sz="0" w:space="0" w:color="auto"/>
                    <w:right w:val="none" w:sz="0" w:space="0" w:color="auto"/>
                  </w:divBdr>
                </w:div>
                <w:div w:id="537426226">
                  <w:marLeft w:val="480"/>
                  <w:marRight w:val="0"/>
                  <w:marTop w:val="0"/>
                  <w:marBottom w:val="0"/>
                  <w:divBdr>
                    <w:top w:val="none" w:sz="0" w:space="0" w:color="auto"/>
                    <w:left w:val="none" w:sz="0" w:space="0" w:color="auto"/>
                    <w:bottom w:val="none" w:sz="0" w:space="0" w:color="auto"/>
                    <w:right w:val="none" w:sz="0" w:space="0" w:color="auto"/>
                  </w:divBdr>
                </w:div>
                <w:div w:id="523399360">
                  <w:marLeft w:val="480"/>
                  <w:marRight w:val="0"/>
                  <w:marTop w:val="0"/>
                  <w:marBottom w:val="0"/>
                  <w:divBdr>
                    <w:top w:val="none" w:sz="0" w:space="0" w:color="auto"/>
                    <w:left w:val="none" w:sz="0" w:space="0" w:color="auto"/>
                    <w:bottom w:val="none" w:sz="0" w:space="0" w:color="auto"/>
                    <w:right w:val="none" w:sz="0" w:space="0" w:color="auto"/>
                  </w:divBdr>
                </w:div>
                <w:div w:id="466971361">
                  <w:marLeft w:val="480"/>
                  <w:marRight w:val="0"/>
                  <w:marTop w:val="0"/>
                  <w:marBottom w:val="0"/>
                  <w:divBdr>
                    <w:top w:val="none" w:sz="0" w:space="0" w:color="auto"/>
                    <w:left w:val="none" w:sz="0" w:space="0" w:color="auto"/>
                    <w:bottom w:val="none" w:sz="0" w:space="0" w:color="auto"/>
                    <w:right w:val="none" w:sz="0" w:space="0" w:color="auto"/>
                  </w:divBdr>
                </w:div>
                <w:div w:id="1462772609">
                  <w:marLeft w:val="480"/>
                  <w:marRight w:val="0"/>
                  <w:marTop w:val="0"/>
                  <w:marBottom w:val="0"/>
                  <w:divBdr>
                    <w:top w:val="none" w:sz="0" w:space="0" w:color="auto"/>
                    <w:left w:val="none" w:sz="0" w:space="0" w:color="auto"/>
                    <w:bottom w:val="none" w:sz="0" w:space="0" w:color="auto"/>
                    <w:right w:val="none" w:sz="0" w:space="0" w:color="auto"/>
                  </w:divBdr>
                </w:div>
                <w:div w:id="831217844">
                  <w:marLeft w:val="480"/>
                  <w:marRight w:val="0"/>
                  <w:marTop w:val="0"/>
                  <w:marBottom w:val="0"/>
                  <w:divBdr>
                    <w:top w:val="none" w:sz="0" w:space="0" w:color="auto"/>
                    <w:left w:val="none" w:sz="0" w:space="0" w:color="auto"/>
                    <w:bottom w:val="none" w:sz="0" w:space="0" w:color="auto"/>
                    <w:right w:val="none" w:sz="0" w:space="0" w:color="auto"/>
                  </w:divBdr>
                </w:div>
                <w:div w:id="2067989526">
                  <w:marLeft w:val="480"/>
                  <w:marRight w:val="0"/>
                  <w:marTop w:val="0"/>
                  <w:marBottom w:val="0"/>
                  <w:divBdr>
                    <w:top w:val="none" w:sz="0" w:space="0" w:color="auto"/>
                    <w:left w:val="none" w:sz="0" w:space="0" w:color="auto"/>
                    <w:bottom w:val="none" w:sz="0" w:space="0" w:color="auto"/>
                    <w:right w:val="none" w:sz="0" w:space="0" w:color="auto"/>
                  </w:divBdr>
                </w:div>
                <w:div w:id="1047488931">
                  <w:marLeft w:val="480"/>
                  <w:marRight w:val="0"/>
                  <w:marTop w:val="0"/>
                  <w:marBottom w:val="0"/>
                  <w:divBdr>
                    <w:top w:val="none" w:sz="0" w:space="0" w:color="auto"/>
                    <w:left w:val="none" w:sz="0" w:space="0" w:color="auto"/>
                    <w:bottom w:val="none" w:sz="0" w:space="0" w:color="auto"/>
                    <w:right w:val="none" w:sz="0" w:space="0" w:color="auto"/>
                  </w:divBdr>
                </w:div>
                <w:div w:id="811602760">
                  <w:marLeft w:val="480"/>
                  <w:marRight w:val="0"/>
                  <w:marTop w:val="0"/>
                  <w:marBottom w:val="0"/>
                  <w:divBdr>
                    <w:top w:val="none" w:sz="0" w:space="0" w:color="auto"/>
                    <w:left w:val="none" w:sz="0" w:space="0" w:color="auto"/>
                    <w:bottom w:val="none" w:sz="0" w:space="0" w:color="auto"/>
                    <w:right w:val="none" w:sz="0" w:space="0" w:color="auto"/>
                  </w:divBdr>
                </w:div>
                <w:div w:id="1143347729">
                  <w:marLeft w:val="480"/>
                  <w:marRight w:val="0"/>
                  <w:marTop w:val="0"/>
                  <w:marBottom w:val="0"/>
                  <w:divBdr>
                    <w:top w:val="none" w:sz="0" w:space="0" w:color="auto"/>
                    <w:left w:val="none" w:sz="0" w:space="0" w:color="auto"/>
                    <w:bottom w:val="none" w:sz="0" w:space="0" w:color="auto"/>
                    <w:right w:val="none" w:sz="0" w:space="0" w:color="auto"/>
                  </w:divBdr>
                </w:div>
              </w:divsChild>
            </w:div>
            <w:div w:id="28647531">
              <w:marLeft w:val="0"/>
              <w:marRight w:val="0"/>
              <w:marTop w:val="0"/>
              <w:marBottom w:val="0"/>
              <w:divBdr>
                <w:top w:val="none" w:sz="0" w:space="0" w:color="auto"/>
                <w:left w:val="none" w:sz="0" w:space="0" w:color="auto"/>
                <w:bottom w:val="none" w:sz="0" w:space="0" w:color="auto"/>
                <w:right w:val="none" w:sz="0" w:space="0" w:color="auto"/>
              </w:divBdr>
              <w:divsChild>
                <w:div w:id="1990132083">
                  <w:marLeft w:val="480"/>
                  <w:marRight w:val="0"/>
                  <w:marTop w:val="0"/>
                  <w:marBottom w:val="0"/>
                  <w:divBdr>
                    <w:top w:val="none" w:sz="0" w:space="0" w:color="auto"/>
                    <w:left w:val="none" w:sz="0" w:space="0" w:color="auto"/>
                    <w:bottom w:val="none" w:sz="0" w:space="0" w:color="auto"/>
                    <w:right w:val="none" w:sz="0" w:space="0" w:color="auto"/>
                  </w:divBdr>
                </w:div>
                <w:div w:id="701057866">
                  <w:marLeft w:val="480"/>
                  <w:marRight w:val="0"/>
                  <w:marTop w:val="0"/>
                  <w:marBottom w:val="0"/>
                  <w:divBdr>
                    <w:top w:val="none" w:sz="0" w:space="0" w:color="auto"/>
                    <w:left w:val="none" w:sz="0" w:space="0" w:color="auto"/>
                    <w:bottom w:val="none" w:sz="0" w:space="0" w:color="auto"/>
                    <w:right w:val="none" w:sz="0" w:space="0" w:color="auto"/>
                  </w:divBdr>
                </w:div>
                <w:div w:id="1995915186">
                  <w:marLeft w:val="480"/>
                  <w:marRight w:val="0"/>
                  <w:marTop w:val="0"/>
                  <w:marBottom w:val="0"/>
                  <w:divBdr>
                    <w:top w:val="none" w:sz="0" w:space="0" w:color="auto"/>
                    <w:left w:val="none" w:sz="0" w:space="0" w:color="auto"/>
                    <w:bottom w:val="none" w:sz="0" w:space="0" w:color="auto"/>
                    <w:right w:val="none" w:sz="0" w:space="0" w:color="auto"/>
                  </w:divBdr>
                </w:div>
                <w:div w:id="541748004">
                  <w:marLeft w:val="480"/>
                  <w:marRight w:val="0"/>
                  <w:marTop w:val="0"/>
                  <w:marBottom w:val="0"/>
                  <w:divBdr>
                    <w:top w:val="none" w:sz="0" w:space="0" w:color="auto"/>
                    <w:left w:val="none" w:sz="0" w:space="0" w:color="auto"/>
                    <w:bottom w:val="none" w:sz="0" w:space="0" w:color="auto"/>
                    <w:right w:val="none" w:sz="0" w:space="0" w:color="auto"/>
                  </w:divBdr>
                </w:div>
                <w:div w:id="1699116082">
                  <w:marLeft w:val="480"/>
                  <w:marRight w:val="0"/>
                  <w:marTop w:val="0"/>
                  <w:marBottom w:val="0"/>
                  <w:divBdr>
                    <w:top w:val="none" w:sz="0" w:space="0" w:color="auto"/>
                    <w:left w:val="none" w:sz="0" w:space="0" w:color="auto"/>
                    <w:bottom w:val="none" w:sz="0" w:space="0" w:color="auto"/>
                    <w:right w:val="none" w:sz="0" w:space="0" w:color="auto"/>
                  </w:divBdr>
                </w:div>
                <w:div w:id="1317032558">
                  <w:marLeft w:val="480"/>
                  <w:marRight w:val="0"/>
                  <w:marTop w:val="0"/>
                  <w:marBottom w:val="0"/>
                  <w:divBdr>
                    <w:top w:val="none" w:sz="0" w:space="0" w:color="auto"/>
                    <w:left w:val="none" w:sz="0" w:space="0" w:color="auto"/>
                    <w:bottom w:val="none" w:sz="0" w:space="0" w:color="auto"/>
                    <w:right w:val="none" w:sz="0" w:space="0" w:color="auto"/>
                  </w:divBdr>
                </w:div>
                <w:div w:id="1414858216">
                  <w:marLeft w:val="480"/>
                  <w:marRight w:val="0"/>
                  <w:marTop w:val="0"/>
                  <w:marBottom w:val="0"/>
                  <w:divBdr>
                    <w:top w:val="none" w:sz="0" w:space="0" w:color="auto"/>
                    <w:left w:val="none" w:sz="0" w:space="0" w:color="auto"/>
                    <w:bottom w:val="none" w:sz="0" w:space="0" w:color="auto"/>
                    <w:right w:val="none" w:sz="0" w:space="0" w:color="auto"/>
                  </w:divBdr>
                </w:div>
                <w:div w:id="765884501">
                  <w:marLeft w:val="480"/>
                  <w:marRight w:val="0"/>
                  <w:marTop w:val="0"/>
                  <w:marBottom w:val="0"/>
                  <w:divBdr>
                    <w:top w:val="none" w:sz="0" w:space="0" w:color="auto"/>
                    <w:left w:val="none" w:sz="0" w:space="0" w:color="auto"/>
                    <w:bottom w:val="none" w:sz="0" w:space="0" w:color="auto"/>
                    <w:right w:val="none" w:sz="0" w:space="0" w:color="auto"/>
                  </w:divBdr>
                </w:div>
                <w:div w:id="1960184162">
                  <w:marLeft w:val="480"/>
                  <w:marRight w:val="0"/>
                  <w:marTop w:val="0"/>
                  <w:marBottom w:val="0"/>
                  <w:divBdr>
                    <w:top w:val="none" w:sz="0" w:space="0" w:color="auto"/>
                    <w:left w:val="none" w:sz="0" w:space="0" w:color="auto"/>
                    <w:bottom w:val="none" w:sz="0" w:space="0" w:color="auto"/>
                    <w:right w:val="none" w:sz="0" w:space="0" w:color="auto"/>
                  </w:divBdr>
                </w:div>
                <w:div w:id="1986812004">
                  <w:marLeft w:val="480"/>
                  <w:marRight w:val="0"/>
                  <w:marTop w:val="0"/>
                  <w:marBottom w:val="0"/>
                  <w:divBdr>
                    <w:top w:val="none" w:sz="0" w:space="0" w:color="auto"/>
                    <w:left w:val="none" w:sz="0" w:space="0" w:color="auto"/>
                    <w:bottom w:val="none" w:sz="0" w:space="0" w:color="auto"/>
                    <w:right w:val="none" w:sz="0" w:space="0" w:color="auto"/>
                  </w:divBdr>
                </w:div>
                <w:div w:id="356008127">
                  <w:marLeft w:val="480"/>
                  <w:marRight w:val="0"/>
                  <w:marTop w:val="0"/>
                  <w:marBottom w:val="0"/>
                  <w:divBdr>
                    <w:top w:val="none" w:sz="0" w:space="0" w:color="auto"/>
                    <w:left w:val="none" w:sz="0" w:space="0" w:color="auto"/>
                    <w:bottom w:val="none" w:sz="0" w:space="0" w:color="auto"/>
                    <w:right w:val="none" w:sz="0" w:space="0" w:color="auto"/>
                  </w:divBdr>
                </w:div>
                <w:div w:id="1921786476">
                  <w:marLeft w:val="480"/>
                  <w:marRight w:val="0"/>
                  <w:marTop w:val="0"/>
                  <w:marBottom w:val="0"/>
                  <w:divBdr>
                    <w:top w:val="none" w:sz="0" w:space="0" w:color="auto"/>
                    <w:left w:val="none" w:sz="0" w:space="0" w:color="auto"/>
                    <w:bottom w:val="none" w:sz="0" w:space="0" w:color="auto"/>
                    <w:right w:val="none" w:sz="0" w:space="0" w:color="auto"/>
                  </w:divBdr>
                </w:div>
                <w:div w:id="171578409">
                  <w:marLeft w:val="480"/>
                  <w:marRight w:val="0"/>
                  <w:marTop w:val="0"/>
                  <w:marBottom w:val="0"/>
                  <w:divBdr>
                    <w:top w:val="none" w:sz="0" w:space="0" w:color="auto"/>
                    <w:left w:val="none" w:sz="0" w:space="0" w:color="auto"/>
                    <w:bottom w:val="none" w:sz="0" w:space="0" w:color="auto"/>
                    <w:right w:val="none" w:sz="0" w:space="0" w:color="auto"/>
                  </w:divBdr>
                </w:div>
                <w:div w:id="1902255583">
                  <w:marLeft w:val="480"/>
                  <w:marRight w:val="0"/>
                  <w:marTop w:val="0"/>
                  <w:marBottom w:val="0"/>
                  <w:divBdr>
                    <w:top w:val="none" w:sz="0" w:space="0" w:color="auto"/>
                    <w:left w:val="none" w:sz="0" w:space="0" w:color="auto"/>
                    <w:bottom w:val="none" w:sz="0" w:space="0" w:color="auto"/>
                    <w:right w:val="none" w:sz="0" w:space="0" w:color="auto"/>
                  </w:divBdr>
                </w:div>
                <w:div w:id="16781355">
                  <w:marLeft w:val="480"/>
                  <w:marRight w:val="0"/>
                  <w:marTop w:val="0"/>
                  <w:marBottom w:val="0"/>
                  <w:divBdr>
                    <w:top w:val="none" w:sz="0" w:space="0" w:color="auto"/>
                    <w:left w:val="none" w:sz="0" w:space="0" w:color="auto"/>
                    <w:bottom w:val="none" w:sz="0" w:space="0" w:color="auto"/>
                    <w:right w:val="none" w:sz="0" w:space="0" w:color="auto"/>
                  </w:divBdr>
                </w:div>
                <w:div w:id="1626086393">
                  <w:marLeft w:val="480"/>
                  <w:marRight w:val="0"/>
                  <w:marTop w:val="0"/>
                  <w:marBottom w:val="0"/>
                  <w:divBdr>
                    <w:top w:val="none" w:sz="0" w:space="0" w:color="auto"/>
                    <w:left w:val="none" w:sz="0" w:space="0" w:color="auto"/>
                    <w:bottom w:val="none" w:sz="0" w:space="0" w:color="auto"/>
                    <w:right w:val="none" w:sz="0" w:space="0" w:color="auto"/>
                  </w:divBdr>
                </w:div>
                <w:div w:id="661128124">
                  <w:marLeft w:val="480"/>
                  <w:marRight w:val="0"/>
                  <w:marTop w:val="0"/>
                  <w:marBottom w:val="0"/>
                  <w:divBdr>
                    <w:top w:val="none" w:sz="0" w:space="0" w:color="auto"/>
                    <w:left w:val="none" w:sz="0" w:space="0" w:color="auto"/>
                    <w:bottom w:val="none" w:sz="0" w:space="0" w:color="auto"/>
                    <w:right w:val="none" w:sz="0" w:space="0" w:color="auto"/>
                  </w:divBdr>
                </w:div>
                <w:div w:id="977733687">
                  <w:marLeft w:val="480"/>
                  <w:marRight w:val="0"/>
                  <w:marTop w:val="0"/>
                  <w:marBottom w:val="0"/>
                  <w:divBdr>
                    <w:top w:val="none" w:sz="0" w:space="0" w:color="auto"/>
                    <w:left w:val="none" w:sz="0" w:space="0" w:color="auto"/>
                    <w:bottom w:val="none" w:sz="0" w:space="0" w:color="auto"/>
                    <w:right w:val="none" w:sz="0" w:space="0" w:color="auto"/>
                  </w:divBdr>
                </w:div>
                <w:div w:id="986397619">
                  <w:marLeft w:val="480"/>
                  <w:marRight w:val="0"/>
                  <w:marTop w:val="0"/>
                  <w:marBottom w:val="0"/>
                  <w:divBdr>
                    <w:top w:val="none" w:sz="0" w:space="0" w:color="auto"/>
                    <w:left w:val="none" w:sz="0" w:space="0" w:color="auto"/>
                    <w:bottom w:val="none" w:sz="0" w:space="0" w:color="auto"/>
                    <w:right w:val="none" w:sz="0" w:space="0" w:color="auto"/>
                  </w:divBdr>
                </w:div>
                <w:div w:id="1614364032">
                  <w:marLeft w:val="480"/>
                  <w:marRight w:val="0"/>
                  <w:marTop w:val="0"/>
                  <w:marBottom w:val="0"/>
                  <w:divBdr>
                    <w:top w:val="none" w:sz="0" w:space="0" w:color="auto"/>
                    <w:left w:val="none" w:sz="0" w:space="0" w:color="auto"/>
                    <w:bottom w:val="none" w:sz="0" w:space="0" w:color="auto"/>
                    <w:right w:val="none" w:sz="0" w:space="0" w:color="auto"/>
                  </w:divBdr>
                </w:div>
                <w:div w:id="1956399271">
                  <w:marLeft w:val="480"/>
                  <w:marRight w:val="0"/>
                  <w:marTop w:val="0"/>
                  <w:marBottom w:val="0"/>
                  <w:divBdr>
                    <w:top w:val="none" w:sz="0" w:space="0" w:color="auto"/>
                    <w:left w:val="none" w:sz="0" w:space="0" w:color="auto"/>
                    <w:bottom w:val="none" w:sz="0" w:space="0" w:color="auto"/>
                    <w:right w:val="none" w:sz="0" w:space="0" w:color="auto"/>
                  </w:divBdr>
                </w:div>
                <w:div w:id="1427772961">
                  <w:marLeft w:val="480"/>
                  <w:marRight w:val="0"/>
                  <w:marTop w:val="0"/>
                  <w:marBottom w:val="0"/>
                  <w:divBdr>
                    <w:top w:val="none" w:sz="0" w:space="0" w:color="auto"/>
                    <w:left w:val="none" w:sz="0" w:space="0" w:color="auto"/>
                    <w:bottom w:val="none" w:sz="0" w:space="0" w:color="auto"/>
                    <w:right w:val="none" w:sz="0" w:space="0" w:color="auto"/>
                  </w:divBdr>
                </w:div>
                <w:div w:id="1975141365">
                  <w:marLeft w:val="480"/>
                  <w:marRight w:val="0"/>
                  <w:marTop w:val="0"/>
                  <w:marBottom w:val="0"/>
                  <w:divBdr>
                    <w:top w:val="none" w:sz="0" w:space="0" w:color="auto"/>
                    <w:left w:val="none" w:sz="0" w:space="0" w:color="auto"/>
                    <w:bottom w:val="none" w:sz="0" w:space="0" w:color="auto"/>
                    <w:right w:val="none" w:sz="0" w:space="0" w:color="auto"/>
                  </w:divBdr>
                </w:div>
                <w:div w:id="617224407">
                  <w:marLeft w:val="480"/>
                  <w:marRight w:val="0"/>
                  <w:marTop w:val="0"/>
                  <w:marBottom w:val="0"/>
                  <w:divBdr>
                    <w:top w:val="none" w:sz="0" w:space="0" w:color="auto"/>
                    <w:left w:val="none" w:sz="0" w:space="0" w:color="auto"/>
                    <w:bottom w:val="none" w:sz="0" w:space="0" w:color="auto"/>
                    <w:right w:val="none" w:sz="0" w:space="0" w:color="auto"/>
                  </w:divBdr>
                </w:div>
                <w:div w:id="33891113">
                  <w:marLeft w:val="480"/>
                  <w:marRight w:val="0"/>
                  <w:marTop w:val="0"/>
                  <w:marBottom w:val="0"/>
                  <w:divBdr>
                    <w:top w:val="none" w:sz="0" w:space="0" w:color="auto"/>
                    <w:left w:val="none" w:sz="0" w:space="0" w:color="auto"/>
                    <w:bottom w:val="none" w:sz="0" w:space="0" w:color="auto"/>
                    <w:right w:val="none" w:sz="0" w:space="0" w:color="auto"/>
                  </w:divBdr>
                </w:div>
                <w:div w:id="1881546365">
                  <w:marLeft w:val="480"/>
                  <w:marRight w:val="0"/>
                  <w:marTop w:val="0"/>
                  <w:marBottom w:val="0"/>
                  <w:divBdr>
                    <w:top w:val="none" w:sz="0" w:space="0" w:color="auto"/>
                    <w:left w:val="none" w:sz="0" w:space="0" w:color="auto"/>
                    <w:bottom w:val="none" w:sz="0" w:space="0" w:color="auto"/>
                    <w:right w:val="none" w:sz="0" w:space="0" w:color="auto"/>
                  </w:divBdr>
                </w:div>
                <w:div w:id="963805060">
                  <w:marLeft w:val="480"/>
                  <w:marRight w:val="0"/>
                  <w:marTop w:val="0"/>
                  <w:marBottom w:val="0"/>
                  <w:divBdr>
                    <w:top w:val="none" w:sz="0" w:space="0" w:color="auto"/>
                    <w:left w:val="none" w:sz="0" w:space="0" w:color="auto"/>
                    <w:bottom w:val="none" w:sz="0" w:space="0" w:color="auto"/>
                    <w:right w:val="none" w:sz="0" w:space="0" w:color="auto"/>
                  </w:divBdr>
                </w:div>
                <w:div w:id="203177558">
                  <w:marLeft w:val="480"/>
                  <w:marRight w:val="0"/>
                  <w:marTop w:val="0"/>
                  <w:marBottom w:val="0"/>
                  <w:divBdr>
                    <w:top w:val="none" w:sz="0" w:space="0" w:color="auto"/>
                    <w:left w:val="none" w:sz="0" w:space="0" w:color="auto"/>
                    <w:bottom w:val="none" w:sz="0" w:space="0" w:color="auto"/>
                    <w:right w:val="none" w:sz="0" w:space="0" w:color="auto"/>
                  </w:divBdr>
                </w:div>
              </w:divsChild>
            </w:div>
            <w:div w:id="104081176">
              <w:marLeft w:val="0"/>
              <w:marRight w:val="0"/>
              <w:marTop w:val="0"/>
              <w:marBottom w:val="0"/>
              <w:divBdr>
                <w:top w:val="none" w:sz="0" w:space="0" w:color="auto"/>
                <w:left w:val="none" w:sz="0" w:space="0" w:color="auto"/>
                <w:bottom w:val="none" w:sz="0" w:space="0" w:color="auto"/>
                <w:right w:val="none" w:sz="0" w:space="0" w:color="auto"/>
              </w:divBdr>
              <w:divsChild>
                <w:div w:id="1296253146">
                  <w:marLeft w:val="480"/>
                  <w:marRight w:val="0"/>
                  <w:marTop w:val="0"/>
                  <w:marBottom w:val="0"/>
                  <w:divBdr>
                    <w:top w:val="none" w:sz="0" w:space="0" w:color="auto"/>
                    <w:left w:val="none" w:sz="0" w:space="0" w:color="auto"/>
                    <w:bottom w:val="none" w:sz="0" w:space="0" w:color="auto"/>
                    <w:right w:val="none" w:sz="0" w:space="0" w:color="auto"/>
                  </w:divBdr>
                </w:div>
                <w:div w:id="258148675">
                  <w:marLeft w:val="480"/>
                  <w:marRight w:val="0"/>
                  <w:marTop w:val="0"/>
                  <w:marBottom w:val="0"/>
                  <w:divBdr>
                    <w:top w:val="none" w:sz="0" w:space="0" w:color="auto"/>
                    <w:left w:val="none" w:sz="0" w:space="0" w:color="auto"/>
                    <w:bottom w:val="none" w:sz="0" w:space="0" w:color="auto"/>
                    <w:right w:val="none" w:sz="0" w:space="0" w:color="auto"/>
                  </w:divBdr>
                </w:div>
                <w:div w:id="1291396865">
                  <w:marLeft w:val="480"/>
                  <w:marRight w:val="0"/>
                  <w:marTop w:val="0"/>
                  <w:marBottom w:val="0"/>
                  <w:divBdr>
                    <w:top w:val="none" w:sz="0" w:space="0" w:color="auto"/>
                    <w:left w:val="none" w:sz="0" w:space="0" w:color="auto"/>
                    <w:bottom w:val="none" w:sz="0" w:space="0" w:color="auto"/>
                    <w:right w:val="none" w:sz="0" w:space="0" w:color="auto"/>
                  </w:divBdr>
                </w:div>
                <w:div w:id="1523789073">
                  <w:marLeft w:val="480"/>
                  <w:marRight w:val="0"/>
                  <w:marTop w:val="0"/>
                  <w:marBottom w:val="0"/>
                  <w:divBdr>
                    <w:top w:val="none" w:sz="0" w:space="0" w:color="auto"/>
                    <w:left w:val="none" w:sz="0" w:space="0" w:color="auto"/>
                    <w:bottom w:val="none" w:sz="0" w:space="0" w:color="auto"/>
                    <w:right w:val="none" w:sz="0" w:space="0" w:color="auto"/>
                  </w:divBdr>
                </w:div>
                <w:div w:id="1799910199">
                  <w:marLeft w:val="480"/>
                  <w:marRight w:val="0"/>
                  <w:marTop w:val="0"/>
                  <w:marBottom w:val="0"/>
                  <w:divBdr>
                    <w:top w:val="none" w:sz="0" w:space="0" w:color="auto"/>
                    <w:left w:val="none" w:sz="0" w:space="0" w:color="auto"/>
                    <w:bottom w:val="none" w:sz="0" w:space="0" w:color="auto"/>
                    <w:right w:val="none" w:sz="0" w:space="0" w:color="auto"/>
                  </w:divBdr>
                </w:div>
                <w:div w:id="961963766">
                  <w:marLeft w:val="480"/>
                  <w:marRight w:val="0"/>
                  <w:marTop w:val="0"/>
                  <w:marBottom w:val="0"/>
                  <w:divBdr>
                    <w:top w:val="none" w:sz="0" w:space="0" w:color="auto"/>
                    <w:left w:val="none" w:sz="0" w:space="0" w:color="auto"/>
                    <w:bottom w:val="none" w:sz="0" w:space="0" w:color="auto"/>
                    <w:right w:val="none" w:sz="0" w:space="0" w:color="auto"/>
                  </w:divBdr>
                </w:div>
                <w:div w:id="294875355">
                  <w:marLeft w:val="480"/>
                  <w:marRight w:val="0"/>
                  <w:marTop w:val="0"/>
                  <w:marBottom w:val="0"/>
                  <w:divBdr>
                    <w:top w:val="none" w:sz="0" w:space="0" w:color="auto"/>
                    <w:left w:val="none" w:sz="0" w:space="0" w:color="auto"/>
                    <w:bottom w:val="none" w:sz="0" w:space="0" w:color="auto"/>
                    <w:right w:val="none" w:sz="0" w:space="0" w:color="auto"/>
                  </w:divBdr>
                </w:div>
                <w:div w:id="989938677">
                  <w:marLeft w:val="480"/>
                  <w:marRight w:val="0"/>
                  <w:marTop w:val="0"/>
                  <w:marBottom w:val="0"/>
                  <w:divBdr>
                    <w:top w:val="none" w:sz="0" w:space="0" w:color="auto"/>
                    <w:left w:val="none" w:sz="0" w:space="0" w:color="auto"/>
                    <w:bottom w:val="none" w:sz="0" w:space="0" w:color="auto"/>
                    <w:right w:val="none" w:sz="0" w:space="0" w:color="auto"/>
                  </w:divBdr>
                </w:div>
                <w:div w:id="456459464">
                  <w:marLeft w:val="480"/>
                  <w:marRight w:val="0"/>
                  <w:marTop w:val="0"/>
                  <w:marBottom w:val="0"/>
                  <w:divBdr>
                    <w:top w:val="none" w:sz="0" w:space="0" w:color="auto"/>
                    <w:left w:val="none" w:sz="0" w:space="0" w:color="auto"/>
                    <w:bottom w:val="none" w:sz="0" w:space="0" w:color="auto"/>
                    <w:right w:val="none" w:sz="0" w:space="0" w:color="auto"/>
                  </w:divBdr>
                </w:div>
                <w:div w:id="145515630">
                  <w:marLeft w:val="480"/>
                  <w:marRight w:val="0"/>
                  <w:marTop w:val="0"/>
                  <w:marBottom w:val="0"/>
                  <w:divBdr>
                    <w:top w:val="none" w:sz="0" w:space="0" w:color="auto"/>
                    <w:left w:val="none" w:sz="0" w:space="0" w:color="auto"/>
                    <w:bottom w:val="none" w:sz="0" w:space="0" w:color="auto"/>
                    <w:right w:val="none" w:sz="0" w:space="0" w:color="auto"/>
                  </w:divBdr>
                </w:div>
                <w:div w:id="2089383335">
                  <w:marLeft w:val="480"/>
                  <w:marRight w:val="0"/>
                  <w:marTop w:val="0"/>
                  <w:marBottom w:val="0"/>
                  <w:divBdr>
                    <w:top w:val="none" w:sz="0" w:space="0" w:color="auto"/>
                    <w:left w:val="none" w:sz="0" w:space="0" w:color="auto"/>
                    <w:bottom w:val="none" w:sz="0" w:space="0" w:color="auto"/>
                    <w:right w:val="none" w:sz="0" w:space="0" w:color="auto"/>
                  </w:divBdr>
                </w:div>
                <w:div w:id="1056126538">
                  <w:marLeft w:val="480"/>
                  <w:marRight w:val="0"/>
                  <w:marTop w:val="0"/>
                  <w:marBottom w:val="0"/>
                  <w:divBdr>
                    <w:top w:val="none" w:sz="0" w:space="0" w:color="auto"/>
                    <w:left w:val="none" w:sz="0" w:space="0" w:color="auto"/>
                    <w:bottom w:val="none" w:sz="0" w:space="0" w:color="auto"/>
                    <w:right w:val="none" w:sz="0" w:space="0" w:color="auto"/>
                  </w:divBdr>
                </w:div>
                <w:div w:id="1123617262">
                  <w:marLeft w:val="480"/>
                  <w:marRight w:val="0"/>
                  <w:marTop w:val="0"/>
                  <w:marBottom w:val="0"/>
                  <w:divBdr>
                    <w:top w:val="none" w:sz="0" w:space="0" w:color="auto"/>
                    <w:left w:val="none" w:sz="0" w:space="0" w:color="auto"/>
                    <w:bottom w:val="none" w:sz="0" w:space="0" w:color="auto"/>
                    <w:right w:val="none" w:sz="0" w:space="0" w:color="auto"/>
                  </w:divBdr>
                </w:div>
                <w:div w:id="2131783313">
                  <w:marLeft w:val="480"/>
                  <w:marRight w:val="0"/>
                  <w:marTop w:val="0"/>
                  <w:marBottom w:val="0"/>
                  <w:divBdr>
                    <w:top w:val="none" w:sz="0" w:space="0" w:color="auto"/>
                    <w:left w:val="none" w:sz="0" w:space="0" w:color="auto"/>
                    <w:bottom w:val="none" w:sz="0" w:space="0" w:color="auto"/>
                    <w:right w:val="none" w:sz="0" w:space="0" w:color="auto"/>
                  </w:divBdr>
                </w:div>
                <w:div w:id="1765415776">
                  <w:marLeft w:val="480"/>
                  <w:marRight w:val="0"/>
                  <w:marTop w:val="0"/>
                  <w:marBottom w:val="0"/>
                  <w:divBdr>
                    <w:top w:val="none" w:sz="0" w:space="0" w:color="auto"/>
                    <w:left w:val="none" w:sz="0" w:space="0" w:color="auto"/>
                    <w:bottom w:val="none" w:sz="0" w:space="0" w:color="auto"/>
                    <w:right w:val="none" w:sz="0" w:space="0" w:color="auto"/>
                  </w:divBdr>
                </w:div>
                <w:div w:id="805046170">
                  <w:marLeft w:val="480"/>
                  <w:marRight w:val="0"/>
                  <w:marTop w:val="0"/>
                  <w:marBottom w:val="0"/>
                  <w:divBdr>
                    <w:top w:val="none" w:sz="0" w:space="0" w:color="auto"/>
                    <w:left w:val="none" w:sz="0" w:space="0" w:color="auto"/>
                    <w:bottom w:val="none" w:sz="0" w:space="0" w:color="auto"/>
                    <w:right w:val="none" w:sz="0" w:space="0" w:color="auto"/>
                  </w:divBdr>
                </w:div>
                <w:div w:id="906840289">
                  <w:marLeft w:val="480"/>
                  <w:marRight w:val="0"/>
                  <w:marTop w:val="0"/>
                  <w:marBottom w:val="0"/>
                  <w:divBdr>
                    <w:top w:val="none" w:sz="0" w:space="0" w:color="auto"/>
                    <w:left w:val="none" w:sz="0" w:space="0" w:color="auto"/>
                    <w:bottom w:val="none" w:sz="0" w:space="0" w:color="auto"/>
                    <w:right w:val="none" w:sz="0" w:space="0" w:color="auto"/>
                  </w:divBdr>
                </w:div>
                <w:div w:id="1856454338">
                  <w:marLeft w:val="480"/>
                  <w:marRight w:val="0"/>
                  <w:marTop w:val="0"/>
                  <w:marBottom w:val="0"/>
                  <w:divBdr>
                    <w:top w:val="none" w:sz="0" w:space="0" w:color="auto"/>
                    <w:left w:val="none" w:sz="0" w:space="0" w:color="auto"/>
                    <w:bottom w:val="none" w:sz="0" w:space="0" w:color="auto"/>
                    <w:right w:val="none" w:sz="0" w:space="0" w:color="auto"/>
                  </w:divBdr>
                </w:div>
                <w:div w:id="1121150626">
                  <w:marLeft w:val="480"/>
                  <w:marRight w:val="0"/>
                  <w:marTop w:val="0"/>
                  <w:marBottom w:val="0"/>
                  <w:divBdr>
                    <w:top w:val="none" w:sz="0" w:space="0" w:color="auto"/>
                    <w:left w:val="none" w:sz="0" w:space="0" w:color="auto"/>
                    <w:bottom w:val="none" w:sz="0" w:space="0" w:color="auto"/>
                    <w:right w:val="none" w:sz="0" w:space="0" w:color="auto"/>
                  </w:divBdr>
                </w:div>
                <w:div w:id="1763991359">
                  <w:marLeft w:val="480"/>
                  <w:marRight w:val="0"/>
                  <w:marTop w:val="0"/>
                  <w:marBottom w:val="0"/>
                  <w:divBdr>
                    <w:top w:val="none" w:sz="0" w:space="0" w:color="auto"/>
                    <w:left w:val="none" w:sz="0" w:space="0" w:color="auto"/>
                    <w:bottom w:val="none" w:sz="0" w:space="0" w:color="auto"/>
                    <w:right w:val="none" w:sz="0" w:space="0" w:color="auto"/>
                  </w:divBdr>
                </w:div>
                <w:div w:id="215893054">
                  <w:marLeft w:val="480"/>
                  <w:marRight w:val="0"/>
                  <w:marTop w:val="0"/>
                  <w:marBottom w:val="0"/>
                  <w:divBdr>
                    <w:top w:val="none" w:sz="0" w:space="0" w:color="auto"/>
                    <w:left w:val="none" w:sz="0" w:space="0" w:color="auto"/>
                    <w:bottom w:val="none" w:sz="0" w:space="0" w:color="auto"/>
                    <w:right w:val="none" w:sz="0" w:space="0" w:color="auto"/>
                  </w:divBdr>
                </w:div>
                <w:div w:id="432939299">
                  <w:marLeft w:val="480"/>
                  <w:marRight w:val="0"/>
                  <w:marTop w:val="0"/>
                  <w:marBottom w:val="0"/>
                  <w:divBdr>
                    <w:top w:val="none" w:sz="0" w:space="0" w:color="auto"/>
                    <w:left w:val="none" w:sz="0" w:space="0" w:color="auto"/>
                    <w:bottom w:val="none" w:sz="0" w:space="0" w:color="auto"/>
                    <w:right w:val="none" w:sz="0" w:space="0" w:color="auto"/>
                  </w:divBdr>
                </w:div>
                <w:div w:id="1267805527">
                  <w:marLeft w:val="480"/>
                  <w:marRight w:val="0"/>
                  <w:marTop w:val="0"/>
                  <w:marBottom w:val="0"/>
                  <w:divBdr>
                    <w:top w:val="none" w:sz="0" w:space="0" w:color="auto"/>
                    <w:left w:val="none" w:sz="0" w:space="0" w:color="auto"/>
                    <w:bottom w:val="none" w:sz="0" w:space="0" w:color="auto"/>
                    <w:right w:val="none" w:sz="0" w:space="0" w:color="auto"/>
                  </w:divBdr>
                </w:div>
                <w:div w:id="1743943856">
                  <w:marLeft w:val="480"/>
                  <w:marRight w:val="0"/>
                  <w:marTop w:val="0"/>
                  <w:marBottom w:val="0"/>
                  <w:divBdr>
                    <w:top w:val="none" w:sz="0" w:space="0" w:color="auto"/>
                    <w:left w:val="none" w:sz="0" w:space="0" w:color="auto"/>
                    <w:bottom w:val="none" w:sz="0" w:space="0" w:color="auto"/>
                    <w:right w:val="none" w:sz="0" w:space="0" w:color="auto"/>
                  </w:divBdr>
                </w:div>
                <w:div w:id="860892824">
                  <w:marLeft w:val="480"/>
                  <w:marRight w:val="0"/>
                  <w:marTop w:val="0"/>
                  <w:marBottom w:val="0"/>
                  <w:divBdr>
                    <w:top w:val="none" w:sz="0" w:space="0" w:color="auto"/>
                    <w:left w:val="none" w:sz="0" w:space="0" w:color="auto"/>
                    <w:bottom w:val="none" w:sz="0" w:space="0" w:color="auto"/>
                    <w:right w:val="none" w:sz="0" w:space="0" w:color="auto"/>
                  </w:divBdr>
                </w:div>
                <w:div w:id="603727741">
                  <w:marLeft w:val="480"/>
                  <w:marRight w:val="0"/>
                  <w:marTop w:val="0"/>
                  <w:marBottom w:val="0"/>
                  <w:divBdr>
                    <w:top w:val="none" w:sz="0" w:space="0" w:color="auto"/>
                    <w:left w:val="none" w:sz="0" w:space="0" w:color="auto"/>
                    <w:bottom w:val="none" w:sz="0" w:space="0" w:color="auto"/>
                    <w:right w:val="none" w:sz="0" w:space="0" w:color="auto"/>
                  </w:divBdr>
                </w:div>
                <w:div w:id="1961493648">
                  <w:marLeft w:val="480"/>
                  <w:marRight w:val="0"/>
                  <w:marTop w:val="0"/>
                  <w:marBottom w:val="0"/>
                  <w:divBdr>
                    <w:top w:val="none" w:sz="0" w:space="0" w:color="auto"/>
                    <w:left w:val="none" w:sz="0" w:space="0" w:color="auto"/>
                    <w:bottom w:val="none" w:sz="0" w:space="0" w:color="auto"/>
                    <w:right w:val="none" w:sz="0" w:space="0" w:color="auto"/>
                  </w:divBdr>
                </w:div>
                <w:div w:id="607852686">
                  <w:marLeft w:val="480"/>
                  <w:marRight w:val="0"/>
                  <w:marTop w:val="0"/>
                  <w:marBottom w:val="0"/>
                  <w:divBdr>
                    <w:top w:val="none" w:sz="0" w:space="0" w:color="auto"/>
                    <w:left w:val="none" w:sz="0" w:space="0" w:color="auto"/>
                    <w:bottom w:val="none" w:sz="0" w:space="0" w:color="auto"/>
                    <w:right w:val="none" w:sz="0" w:space="0" w:color="auto"/>
                  </w:divBdr>
                </w:div>
                <w:div w:id="529806470">
                  <w:marLeft w:val="480"/>
                  <w:marRight w:val="0"/>
                  <w:marTop w:val="0"/>
                  <w:marBottom w:val="0"/>
                  <w:divBdr>
                    <w:top w:val="none" w:sz="0" w:space="0" w:color="auto"/>
                    <w:left w:val="none" w:sz="0" w:space="0" w:color="auto"/>
                    <w:bottom w:val="none" w:sz="0" w:space="0" w:color="auto"/>
                    <w:right w:val="none" w:sz="0" w:space="0" w:color="auto"/>
                  </w:divBdr>
                </w:div>
              </w:divsChild>
            </w:div>
            <w:div w:id="124273495">
              <w:marLeft w:val="0"/>
              <w:marRight w:val="0"/>
              <w:marTop w:val="0"/>
              <w:marBottom w:val="0"/>
              <w:divBdr>
                <w:top w:val="none" w:sz="0" w:space="0" w:color="auto"/>
                <w:left w:val="none" w:sz="0" w:space="0" w:color="auto"/>
                <w:bottom w:val="none" w:sz="0" w:space="0" w:color="auto"/>
                <w:right w:val="none" w:sz="0" w:space="0" w:color="auto"/>
              </w:divBdr>
              <w:divsChild>
                <w:div w:id="672685762">
                  <w:marLeft w:val="480"/>
                  <w:marRight w:val="0"/>
                  <w:marTop w:val="0"/>
                  <w:marBottom w:val="0"/>
                  <w:divBdr>
                    <w:top w:val="none" w:sz="0" w:space="0" w:color="auto"/>
                    <w:left w:val="none" w:sz="0" w:space="0" w:color="auto"/>
                    <w:bottom w:val="none" w:sz="0" w:space="0" w:color="auto"/>
                    <w:right w:val="none" w:sz="0" w:space="0" w:color="auto"/>
                  </w:divBdr>
                </w:div>
                <w:div w:id="1748183998">
                  <w:marLeft w:val="480"/>
                  <w:marRight w:val="0"/>
                  <w:marTop w:val="0"/>
                  <w:marBottom w:val="0"/>
                  <w:divBdr>
                    <w:top w:val="none" w:sz="0" w:space="0" w:color="auto"/>
                    <w:left w:val="none" w:sz="0" w:space="0" w:color="auto"/>
                    <w:bottom w:val="none" w:sz="0" w:space="0" w:color="auto"/>
                    <w:right w:val="none" w:sz="0" w:space="0" w:color="auto"/>
                  </w:divBdr>
                </w:div>
                <w:div w:id="627513045">
                  <w:marLeft w:val="480"/>
                  <w:marRight w:val="0"/>
                  <w:marTop w:val="0"/>
                  <w:marBottom w:val="0"/>
                  <w:divBdr>
                    <w:top w:val="none" w:sz="0" w:space="0" w:color="auto"/>
                    <w:left w:val="none" w:sz="0" w:space="0" w:color="auto"/>
                    <w:bottom w:val="none" w:sz="0" w:space="0" w:color="auto"/>
                    <w:right w:val="none" w:sz="0" w:space="0" w:color="auto"/>
                  </w:divBdr>
                </w:div>
                <w:div w:id="2054688158">
                  <w:marLeft w:val="480"/>
                  <w:marRight w:val="0"/>
                  <w:marTop w:val="0"/>
                  <w:marBottom w:val="0"/>
                  <w:divBdr>
                    <w:top w:val="none" w:sz="0" w:space="0" w:color="auto"/>
                    <w:left w:val="none" w:sz="0" w:space="0" w:color="auto"/>
                    <w:bottom w:val="none" w:sz="0" w:space="0" w:color="auto"/>
                    <w:right w:val="none" w:sz="0" w:space="0" w:color="auto"/>
                  </w:divBdr>
                </w:div>
                <w:div w:id="1761487286">
                  <w:marLeft w:val="480"/>
                  <w:marRight w:val="0"/>
                  <w:marTop w:val="0"/>
                  <w:marBottom w:val="0"/>
                  <w:divBdr>
                    <w:top w:val="none" w:sz="0" w:space="0" w:color="auto"/>
                    <w:left w:val="none" w:sz="0" w:space="0" w:color="auto"/>
                    <w:bottom w:val="none" w:sz="0" w:space="0" w:color="auto"/>
                    <w:right w:val="none" w:sz="0" w:space="0" w:color="auto"/>
                  </w:divBdr>
                </w:div>
                <w:div w:id="773480014">
                  <w:marLeft w:val="480"/>
                  <w:marRight w:val="0"/>
                  <w:marTop w:val="0"/>
                  <w:marBottom w:val="0"/>
                  <w:divBdr>
                    <w:top w:val="none" w:sz="0" w:space="0" w:color="auto"/>
                    <w:left w:val="none" w:sz="0" w:space="0" w:color="auto"/>
                    <w:bottom w:val="none" w:sz="0" w:space="0" w:color="auto"/>
                    <w:right w:val="none" w:sz="0" w:space="0" w:color="auto"/>
                  </w:divBdr>
                </w:div>
                <w:div w:id="2017421671">
                  <w:marLeft w:val="480"/>
                  <w:marRight w:val="0"/>
                  <w:marTop w:val="0"/>
                  <w:marBottom w:val="0"/>
                  <w:divBdr>
                    <w:top w:val="none" w:sz="0" w:space="0" w:color="auto"/>
                    <w:left w:val="none" w:sz="0" w:space="0" w:color="auto"/>
                    <w:bottom w:val="none" w:sz="0" w:space="0" w:color="auto"/>
                    <w:right w:val="none" w:sz="0" w:space="0" w:color="auto"/>
                  </w:divBdr>
                </w:div>
                <w:div w:id="725422134">
                  <w:marLeft w:val="480"/>
                  <w:marRight w:val="0"/>
                  <w:marTop w:val="0"/>
                  <w:marBottom w:val="0"/>
                  <w:divBdr>
                    <w:top w:val="none" w:sz="0" w:space="0" w:color="auto"/>
                    <w:left w:val="none" w:sz="0" w:space="0" w:color="auto"/>
                    <w:bottom w:val="none" w:sz="0" w:space="0" w:color="auto"/>
                    <w:right w:val="none" w:sz="0" w:space="0" w:color="auto"/>
                  </w:divBdr>
                </w:div>
                <w:div w:id="1945260663">
                  <w:marLeft w:val="480"/>
                  <w:marRight w:val="0"/>
                  <w:marTop w:val="0"/>
                  <w:marBottom w:val="0"/>
                  <w:divBdr>
                    <w:top w:val="none" w:sz="0" w:space="0" w:color="auto"/>
                    <w:left w:val="none" w:sz="0" w:space="0" w:color="auto"/>
                    <w:bottom w:val="none" w:sz="0" w:space="0" w:color="auto"/>
                    <w:right w:val="none" w:sz="0" w:space="0" w:color="auto"/>
                  </w:divBdr>
                </w:div>
                <w:div w:id="1387726160">
                  <w:marLeft w:val="480"/>
                  <w:marRight w:val="0"/>
                  <w:marTop w:val="0"/>
                  <w:marBottom w:val="0"/>
                  <w:divBdr>
                    <w:top w:val="none" w:sz="0" w:space="0" w:color="auto"/>
                    <w:left w:val="none" w:sz="0" w:space="0" w:color="auto"/>
                    <w:bottom w:val="none" w:sz="0" w:space="0" w:color="auto"/>
                    <w:right w:val="none" w:sz="0" w:space="0" w:color="auto"/>
                  </w:divBdr>
                </w:div>
                <w:div w:id="1559128766">
                  <w:marLeft w:val="480"/>
                  <w:marRight w:val="0"/>
                  <w:marTop w:val="0"/>
                  <w:marBottom w:val="0"/>
                  <w:divBdr>
                    <w:top w:val="none" w:sz="0" w:space="0" w:color="auto"/>
                    <w:left w:val="none" w:sz="0" w:space="0" w:color="auto"/>
                    <w:bottom w:val="none" w:sz="0" w:space="0" w:color="auto"/>
                    <w:right w:val="none" w:sz="0" w:space="0" w:color="auto"/>
                  </w:divBdr>
                </w:div>
                <w:div w:id="799806057">
                  <w:marLeft w:val="480"/>
                  <w:marRight w:val="0"/>
                  <w:marTop w:val="0"/>
                  <w:marBottom w:val="0"/>
                  <w:divBdr>
                    <w:top w:val="none" w:sz="0" w:space="0" w:color="auto"/>
                    <w:left w:val="none" w:sz="0" w:space="0" w:color="auto"/>
                    <w:bottom w:val="none" w:sz="0" w:space="0" w:color="auto"/>
                    <w:right w:val="none" w:sz="0" w:space="0" w:color="auto"/>
                  </w:divBdr>
                </w:div>
                <w:div w:id="1515726980">
                  <w:marLeft w:val="480"/>
                  <w:marRight w:val="0"/>
                  <w:marTop w:val="0"/>
                  <w:marBottom w:val="0"/>
                  <w:divBdr>
                    <w:top w:val="none" w:sz="0" w:space="0" w:color="auto"/>
                    <w:left w:val="none" w:sz="0" w:space="0" w:color="auto"/>
                    <w:bottom w:val="none" w:sz="0" w:space="0" w:color="auto"/>
                    <w:right w:val="none" w:sz="0" w:space="0" w:color="auto"/>
                  </w:divBdr>
                </w:div>
                <w:div w:id="1667590498">
                  <w:marLeft w:val="480"/>
                  <w:marRight w:val="0"/>
                  <w:marTop w:val="0"/>
                  <w:marBottom w:val="0"/>
                  <w:divBdr>
                    <w:top w:val="none" w:sz="0" w:space="0" w:color="auto"/>
                    <w:left w:val="none" w:sz="0" w:space="0" w:color="auto"/>
                    <w:bottom w:val="none" w:sz="0" w:space="0" w:color="auto"/>
                    <w:right w:val="none" w:sz="0" w:space="0" w:color="auto"/>
                  </w:divBdr>
                </w:div>
                <w:div w:id="1862471996">
                  <w:marLeft w:val="480"/>
                  <w:marRight w:val="0"/>
                  <w:marTop w:val="0"/>
                  <w:marBottom w:val="0"/>
                  <w:divBdr>
                    <w:top w:val="none" w:sz="0" w:space="0" w:color="auto"/>
                    <w:left w:val="none" w:sz="0" w:space="0" w:color="auto"/>
                    <w:bottom w:val="none" w:sz="0" w:space="0" w:color="auto"/>
                    <w:right w:val="none" w:sz="0" w:space="0" w:color="auto"/>
                  </w:divBdr>
                </w:div>
                <w:div w:id="1018854913">
                  <w:marLeft w:val="480"/>
                  <w:marRight w:val="0"/>
                  <w:marTop w:val="0"/>
                  <w:marBottom w:val="0"/>
                  <w:divBdr>
                    <w:top w:val="none" w:sz="0" w:space="0" w:color="auto"/>
                    <w:left w:val="none" w:sz="0" w:space="0" w:color="auto"/>
                    <w:bottom w:val="none" w:sz="0" w:space="0" w:color="auto"/>
                    <w:right w:val="none" w:sz="0" w:space="0" w:color="auto"/>
                  </w:divBdr>
                </w:div>
                <w:div w:id="330449614">
                  <w:marLeft w:val="480"/>
                  <w:marRight w:val="0"/>
                  <w:marTop w:val="0"/>
                  <w:marBottom w:val="0"/>
                  <w:divBdr>
                    <w:top w:val="none" w:sz="0" w:space="0" w:color="auto"/>
                    <w:left w:val="none" w:sz="0" w:space="0" w:color="auto"/>
                    <w:bottom w:val="none" w:sz="0" w:space="0" w:color="auto"/>
                    <w:right w:val="none" w:sz="0" w:space="0" w:color="auto"/>
                  </w:divBdr>
                </w:div>
                <w:div w:id="1899199031">
                  <w:marLeft w:val="480"/>
                  <w:marRight w:val="0"/>
                  <w:marTop w:val="0"/>
                  <w:marBottom w:val="0"/>
                  <w:divBdr>
                    <w:top w:val="none" w:sz="0" w:space="0" w:color="auto"/>
                    <w:left w:val="none" w:sz="0" w:space="0" w:color="auto"/>
                    <w:bottom w:val="none" w:sz="0" w:space="0" w:color="auto"/>
                    <w:right w:val="none" w:sz="0" w:space="0" w:color="auto"/>
                  </w:divBdr>
                </w:div>
                <w:div w:id="1313561913">
                  <w:marLeft w:val="480"/>
                  <w:marRight w:val="0"/>
                  <w:marTop w:val="0"/>
                  <w:marBottom w:val="0"/>
                  <w:divBdr>
                    <w:top w:val="none" w:sz="0" w:space="0" w:color="auto"/>
                    <w:left w:val="none" w:sz="0" w:space="0" w:color="auto"/>
                    <w:bottom w:val="none" w:sz="0" w:space="0" w:color="auto"/>
                    <w:right w:val="none" w:sz="0" w:space="0" w:color="auto"/>
                  </w:divBdr>
                </w:div>
                <w:div w:id="2142724825">
                  <w:marLeft w:val="480"/>
                  <w:marRight w:val="0"/>
                  <w:marTop w:val="0"/>
                  <w:marBottom w:val="0"/>
                  <w:divBdr>
                    <w:top w:val="none" w:sz="0" w:space="0" w:color="auto"/>
                    <w:left w:val="none" w:sz="0" w:space="0" w:color="auto"/>
                    <w:bottom w:val="none" w:sz="0" w:space="0" w:color="auto"/>
                    <w:right w:val="none" w:sz="0" w:space="0" w:color="auto"/>
                  </w:divBdr>
                </w:div>
                <w:div w:id="1073048408">
                  <w:marLeft w:val="480"/>
                  <w:marRight w:val="0"/>
                  <w:marTop w:val="0"/>
                  <w:marBottom w:val="0"/>
                  <w:divBdr>
                    <w:top w:val="none" w:sz="0" w:space="0" w:color="auto"/>
                    <w:left w:val="none" w:sz="0" w:space="0" w:color="auto"/>
                    <w:bottom w:val="none" w:sz="0" w:space="0" w:color="auto"/>
                    <w:right w:val="none" w:sz="0" w:space="0" w:color="auto"/>
                  </w:divBdr>
                </w:div>
                <w:div w:id="1025207420">
                  <w:marLeft w:val="480"/>
                  <w:marRight w:val="0"/>
                  <w:marTop w:val="0"/>
                  <w:marBottom w:val="0"/>
                  <w:divBdr>
                    <w:top w:val="none" w:sz="0" w:space="0" w:color="auto"/>
                    <w:left w:val="none" w:sz="0" w:space="0" w:color="auto"/>
                    <w:bottom w:val="none" w:sz="0" w:space="0" w:color="auto"/>
                    <w:right w:val="none" w:sz="0" w:space="0" w:color="auto"/>
                  </w:divBdr>
                </w:div>
                <w:div w:id="1885680583">
                  <w:marLeft w:val="480"/>
                  <w:marRight w:val="0"/>
                  <w:marTop w:val="0"/>
                  <w:marBottom w:val="0"/>
                  <w:divBdr>
                    <w:top w:val="none" w:sz="0" w:space="0" w:color="auto"/>
                    <w:left w:val="none" w:sz="0" w:space="0" w:color="auto"/>
                    <w:bottom w:val="none" w:sz="0" w:space="0" w:color="auto"/>
                    <w:right w:val="none" w:sz="0" w:space="0" w:color="auto"/>
                  </w:divBdr>
                </w:div>
                <w:div w:id="1947152045">
                  <w:marLeft w:val="480"/>
                  <w:marRight w:val="0"/>
                  <w:marTop w:val="0"/>
                  <w:marBottom w:val="0"/>
                  <w:divBdr>
                    <w:top w:val="none" w:sz="0" w:space="0" w:color="auto"/>
                    <w:left w:val="none" w:sz="0" w:space="0" w:color="auto"/>
                    <w:bottom w:val="none" w:sz="0" w:space="0" w:color="auto"/>
                    <w:right w:val="none" w:sz="0" w:space="0" w:color="auto"/>
                  </w:divBdr>
                </w:div>
                <w:div w:id="1001814980">
                  <w:marLeft w:val="480"/>
                  <w:marRight w:val="0"/>
                  <w:marTop w:val="0"/>
                  <w:marBottom w:val="0"/>
                  <w:divBdr>
                    <w:top w:val="none" w:sz="0" w:space="0" w:color="auto"/>
                    <w:left w:val="none" w:sz="0" w:space="0" w:color="auto"/>
                    <w:bottom w:val="none" w:sz="0" w:space="0" w:color="auto"/>
                    <w:right w:val="none" w:sz="0" w:space="0" w:color="auto"/>
                  </w:divBdr>
                </w:div>
                <w:div w:id="826438675">
                  <w:marLeft w:val="480"/>
                  <w:marRight w:val="0"/>
                  <w:marTop w:val="0"/>
                  <w:marBottom w:val="0"/>
                  <w:divBdr>
                    <w:top w:val="none" w:sz="0" w:space="0" w:color="auto"/>
                    <w:left w:val="none" w:sz="0" w:space="0" w:color="auto"/>
                    <w:bottom w:val="none" w:sz="0" w:space="0" w:color="auto"/>
                    <w:right w:val="none" w:sz="0" w:space="0" w:color="auto"/>
                  </w:divBdr>
                </w:div>
                <w:div w:id="399912135">
                  <w:marLeft w:val="480"/>
                  <w:marRight w:val="0"/>
                  <w:marTop w:val="0"/>
                  <w:marBottom w:val="0"/>
                  <w:divBdr>
                    <w:top w:val="none" w:sz="0" w:space="0" w:color="auto"/>
                    <w:left w:val="none" w:sz="0" w:space="0" w:color="auto"/>
                    <w:bottom w:val="none" w:sz="0" w:space="0" w:color="auto"/>
                    <w:right w:val="none" w:sz="0" w:space="0" w:color="auto"/>
                  </w:divBdr>
                </w:div>
                <w:div w:id="1512337017">
                  <w:marLeft w:val="480"/>
                  <w:marRight w:val="0"/>
                  <w:marTop w:val="0"/>
                  <w:marBottom w:val="0"/>
                  <w:divBdr>
                    <w:top w:val="none" w:sz="0" w:space="0" w:color="auto"/>
                    <w:left w:val="none" w:sz="0" w:space="0" w:color="auto"/>
                    <w:bottom w:val="none" w:sz="0" w:space="0" w:color="auto"/>
                    <w:right w:val="none" w:sz="0" w:space="0" w:color="auto"/>
                  </w:divBdr>
                </w:div>
                <w:div w:id="917982380">
                  <w:marLeft w:val="480"/>
                  <w:marRight w:val="0"/>
                  <w:marTop w:val="0"/>
                  <w:marBottom w:val="0"/>
                  <w:divBdr>
                    <w:top w:val="none" w:sz="0" w:space="0" w:color="auto"/>
                    <w:left w:val="none" w:sz="0" w:space="0" w:color="auto"/>
                    <w:bottom w:val="none" w:sz="0" w:space="0" w:color="auto"/>
                    <w:right w:val="none" w:sz="0" w:space="0" w:color="auto"/>
                  </w:divBdr>
                </w:div>
              </w:divsChild>
            </w:div>
            <w:div w:id="489293913">
              <w:marLeft w:val="0"/>
              <w:marRight w:val="0"/>
              <w:marTop w:val="0"/>
              <w:marBottom w:val="0"/>
              <w:divBdr>
                <w:top w:val="none" w:sz="0" w:space="0" w:color="auto"/>
                <w:left w:val="none" w:sz="0" w:space="0" w:color="auto"/>
                <w:bottom w:val="none" w:sz="0" w:space="0" w:color="auto"/>
                <w:right w:val="none" w:sz="0" w:space="0" w:color="auto"/>
              </w:divBdr>
              <w:divsChild>
                <w:div w:id="1128089312">
                  <w:marLeft w:val="480"/>
                  <w:marRight w:val="0"/>
                  <w:marTop w:val="0"/>
                  <w:marBottom w:val="0"/>
                  <w:divBdr>
                    <w:top w:val="none" w:sz="0" w:space="0" w:color="auto"/>
                    <w:left w:val="none" w:sz="0" w:space="0" w:color="auto"/>
                    <w:bottom w:val="none" w:sz="0" w:space="0" w:color="auto"/>
                    <w:right w:val="none" w:sz="0" w:space="0" w:color="auto"/>
                  </w:divBdr>
                </w:div>
                <w:div w:id="212467824">
                  <w:marLeft w:val="480"/>
                  <w:marRight w:val="0"/>
                  <w:marTop w:val="0"/>
                  <w:marBottom w:val="0"/>
                  <w:divBdr>
                    <w:top w:val="none" w:sz="0" w:space="0" w:color="auto"/>
                    <w:left w:val="none" w:sz="0" w:space="0" w:color="auto"/>
                    <w:bottom w:val="none" w:sz="0" w:space="0" w:color="auto"/>
                    <w:right w:val="none" w:sz="0" w:space="0" w:color="auto"/>
                  </w:divBdr>
                </w:div>
                <w:div w:id="1249314985">
                  <w:marLeft w:val="480"/>
                  <w:marRight w:val="0"/>
                  <w:marTop w:val="0"/>
                  <w:marBottom w:val="0"/>
                  <w:divBdr>
                    <w:top w:val="none" w:sz="0" w:space="0" w:color="auto"/>
                    <w:left w:val="none" w:sz="0" w:space="0" w:color="auto"/>
                    <w:bottom w:val="none" w:sz="0" w:space="0" w:color="auto"/>
                    <w:right w:val="none" w:sz="0" w:space="0" w:color="auto"/>
                  </w:divBdr>
                </w:div>
                <w:div w:id="1357584912">
                  <w:marLeft w:val="480"/>
                  <w:marRight w:val="0"/>
                  <w:marTop w:val="0"/>
                  <w:marBottom w:val="0"/>
                  <w:divBdr>
                    <w:top w:val="none" w:sz="0" w:space="0" w:color="auto"/>
                    <w:left w:val="none" w:sz="0" w:space="0" w:color="auto"/>
                    <w:bottom w:val="none" w:sz="0" w:space="0" w:color="auto"/>
                    <w:right w:val="none" w:sz="0" w:space="0" w:color="auto"/>
                  </w:divBdr>
                </w:div>
                <w:div w:id="1616793408">
                  <w:marLeft w:val="480"/>
                  <w:marRight w:val="0"/>
                  <w:marTop w:val="0"/>
                  <w:marBottom w:val="0"/>
                  <w:divBdr>
                    <w:top w:val="none" w:sz="0" w:space="0" w:color="auto"/>
                    <w:left w:val="none" w:sz="0" w:space="0" w:color="auto"/>
                    <w:bottom w:val="none" w:sz="0" w:space="0" w:color="auto"/>
                    <w:right w:val="none" w:sz="0" w:space="0" w:color="auto"/>
                  </w:divBdr>
                </w:div>
                <w:div w:id="1882209591">
                  <w:marLeft w:val="480"/>
                  <w:marRight w:val="0"/>
                  <w:marTop w:val="0"/>
                  <w:marBottom w:val="0"/>
                  <w:divBdr>
                    <w:top w:val="none" w:sz="0" w:space="0" w:color="auto"/>
                    <w:left w:val="none" w:sz="0" w:space="0" w:color="auto"/>
                    <w:bottom w:val="none" w:sz="0" w:space="0" w:color="auto"/>
                    <w:right w:val="none" w:sz="0" w:space="0" w:color="auto"/>
                  </w:divBdr>
                </w:div>
                <w:div w:id="19166842">
                  <w:marLeft w:val="480"/>
                  <w:marRight w:val="0"/>
                  <w:marTop w:val="0"/>
                  <w:marBottom w:val="0"/>
                  <w:divBdr>
                    <w:top w:val="none" w:sz="0" w:space="0" w:color="auto"/>
                    <w:left w:val="none" w:sz="0" w:space="0" w:color="auto"/>
                    <w:bottom w:val="none" w:sz="0" w:space="0" w:color="auto"/>
                    <w:right w:val="none" w:sz="0" w:space="0" w:color="auto"/>
                  </w:divBdr>
                </w:div>
                <w:div w:id="1257207570">
                  <w:marLeft w:val="480"/>
                  <w:marRight w:val="0"/>
                  <w:marTop w:val="0"/>
                  <w:marBottom w:val="0"/>
                  <w:divBdr>
                    <w:top w:val="none" w:sz="0" w:space="0" w:color="auto"/>
                    <w:left w:val="none" w:sz="0" w:space="0" w:color="auto"/>
                    <w:bottom w:val="none" w:sz="0" w:space="0" w:color="auto"/>
                    <w:right w:val="none" w:sz="0" w:space="0" w:color="auto"/>
                  </w:divBdr>
                </w:div>
                <w:div w:id="509832079">
                  <w:marLeft w:val="480"/>
                  <w:marRight w:val="0"/>
                  <w:marTop w:val="0"/>
                  <w:marBottom w:val="0"/>
                  <w:divBdr>
                    <w:top w:val="none" w:sz="0" w:space="0" w:color="auto"/>
                    <w:left w:val="none" w:sz="0" w:space="0" w:color="auto"/>
                    <w:bottom w:val="none" w:sz="0" w:space="0" w:color="auto"/>
                    <w:right w:val="none" w:sz="0" w:space="0" w:color="auto"/>
                  </w:divBdr>
                </w:div>
                <w:div w:id="2072774411">
                  <w:marLeft w:val="480"/>
                  <w:marRight w:val="0"/>
                  <w:marTop w:val="0"/>
                  <w:marBottom w:val="0"/>
                  <w:divBdr>
                    <w:top w:val="none" w:sz="0" w:space="0" w:color="auto"/>
                    <w:left w:val="none" w:sz="0" w:space="0" w:color="auto"/>
                    <w:bottom w:val="none" w:sz="0" w:space="0" w:color="auto"/>
                    <w:right w:val="none" w:sz="0" w:space="0" w:color="auto"/>
                  </w:divBdr>
                </w:div>
                <w:div w:id="878473684">
                  <w:marLeft w:val="480"/>
                  <w:marRight w:val="0"/>
                  <w:marTop w:val="0"/>
                  <w:marBottom w:val="0"/>
                  <w:divBdr>
                    <w:top w:val="none" w:sz="0" w:space="0" w:color="auto"/>
                    <w:left w:val="none" w:sz="0" w:space="0" w:color="auto"/>
                    <w:bottom w:val="none" w:sz="0" w:space="0" w:color="auto"/>
                    <w:right w:val="none" w:sz="0" w:space="0" w:color="auto"/>
                  </w:divBdr>
                </w:div>
                <w:div w:id="1950627035">
                  <w:marLeft w:val="480"/>
                  <w:marRight w:val="0"/>
                  <w:marTop w:val="0"/>
                  <w:marBottom w:val="0"/>
                  <w:divBdr>
                    <w:top w:val="none" w:sz="0" w:space="0" w:color="auto"/>
                    <w:left w:val="none" w:sz="0" w:space="0" w:color="auto"/>
                    <w:bottom w:val="none" w:sz="0" w:space="0" w:color="auto"/>
                    <w:right w:val="none" w:sz="0" w:space="0" w:color="auto"/>
                  </w:divBdr>
                </w:div>
                <w:div w:id="1509909359">
                  <w:marLeft w:val="480"/>
                  <w:marRight w:val="0"/>
                  <w:marTop w:val="0"/>
                  <w:marBottom w:val="0"/>
                  <w:divBdr>
                    <w:top w:val="none" w:sz="0" w:space="0" w:color="auto"/>
                    <w:left w:val="none" w:sz="0" w:space="0" w:color="auto"/>
                    <w:bottom w:val="none" w:sz="0" w:space="0" w:color="auto"/>
                    <w:right w:val="none" w:sz="0" w:space="0" w:color="auto"/>
                  </w:divBdr>
                </w:div>
                <w:div w:id="919291984">
                  <w:marLeft w:val="480"/>
                  <w:marRight w:val="0"/>
                  <w:marTop w:val="0"/>
                  <w:marBottom w:val="0"/>
                  <w:divBdr>
                    <w:top w:val="none" w:sz="0" w:space="0" w:color="auto"/>
                    <w:left w:val="none" w:sz="0" w:space="0" w:color="auto"/>
                    <w:bottom w:val="none" w:sz="0" w:space="0" w:color="auto"/>
                    <w:right w:val="none" w:sz="0" w:space="0" w:color="auto"/>
                  </w:divBdr>
                </w:div>
                <w:div w:id="1155336974">
                  <w:marLeft w:val="480"/>
                  <w:marRight w:val="0"/>
                  <w:marTop w:val="0"/>
                  <w:marBottom w:val="0"/>
                  <w:divBdr>
                    <w:top w:val="none" w:sz="0" w:space="0" w:color="auto"/>
                    <w:left w:val="none" w:sz="0" w:space="0" w:color="auto"/>
                    <w:bottom w:val="none" w:sz="0" w:space="0" w:color="auto"/>
                    <w:right w:val="none" w:sz="0" w:space="0" w:color="auto"/>
                  </w:divBdr>
                </w:div>
                <w:div w:id="674841862">
                  <w:marLeft w:val="480"/>
                  <w:marRight w:val="0"/>
                  <w:marTop w:val="0"/>
                  <w:marBottom w:val="0"/>
                  <w:divBdr>
                    <w:top w:val="none" w:sz="0" w:space="0" w:color="auto"/>
                    <w:left w:val="none" w:sz="0" w:space="0" w:color="auto"/>
                    <w:bottom w:val="none" w:sz="0" w:space="0" w:color="auto"/>
                    <w:right w:val="none" w:sz="0" w:space="0" w:color="auto"/>
                  </w:divBdr>
                </w:div>
                <w:div w:id="303967281">
                  <w:marLeft w:val="480"/>
                  <w:marRight w:val="0"/>
                  <w:marTop w:val="0"/>
                  <w:marBottom w:val="0"/>
                  <w:divBdr>
                    <w:top w:val="none" w:sz="0" w:space="0" w:color="auto"/>
                    <w:left w:val="none" w:sz="0" w:space="0" w:color="auto"/>
                    <w:bottom w:val="none" w:sz="0" w:space="0" w:color="auto"/>
                    <w:right w:val="none" w:sz="0" w:space="0" w:color="auto"/>
                  </w:divBdr>
                </w:div>
                <w:div w:id="1889293396">
                  <w:marLeft w:val="480"/>
                  <w:marRight w:val="0"/>
                  <w:marTop w:val="0"/>
                  <w:marBottom w:val="0"/>
                  <w:divBdr>
                    <w:top w:val="none" w:sz="0" w:space="0" w:color="auto"/>
                    <w:left w:val="none" w:sz="0" w:space="0" w:color="auto"/>
                    <w:bottom w:val="none" w:sz="0" w:space="0" w:color="auto"/>
                    <w:right w:val="none" w:sz="0" w:space="0" w:color="auto"/>
                  </w:divBdr>
                </w:div>
                <w:div w:id="1277100739">
                  <w:marLeft w:val="480"/>
                  <w:marRight w:val="0"/>
                  <w:marTop w:val="0"/>
                  <w:marBottom w:val="0"/>
                  <w:divBdr>
                    <w:top w:val="none" w:sz="0" w:space="0" w:color="auto"/>
                    <w:left w:val="none" w:sz="0" w:space="0" w:color="auto"/>
                    <w:bottom w:val="none" w:sz="0" w:space="0" w:color="auto"/>
                    <w:right w:val="none" w:sz="0" w:space="0" w:color="auto"/>
                  </w:divBdr>
                </w:div>
                <w:div w:id="224068157">
                  <w:marLeft w:val="480"/>
                  <w:marRight w:val="0"/>
                  <w:marTop w:val="0"/>
                  <w:marBottom w:val="0"/>
                  <w:divBdr>
                    <w:top w:val="none" w:sz="0" w:space="0" w:color="auto"/>
                    <w:left w:val="none" w:sz="0" w:space="0" w:color="auto"/>
                    <w:bottom w:val="none" w:sz="0" w:space="0" w:color="auto"/>
                    <w:right w:val="none" w:sz="0" w:space="0" w:color="auto"/>
                  </w:divBdr>
                </w:div>
                <w:div w:id="1598245458">
                  <w:marLeft w:val="480"/>
                  <w:marRight w:val="0"/>
                  <w:marTop w:val="0"/>
                  <w:marBottom w:val="0"/>
                  <w:divBdr>
                    <w:top w:val="none" w:sz="0" w:space="0" w:color="auto"/>
                    <w:left w:val="none" w:sz="0" w:space="0" w:color="auto"/>
                    <w:bottom w:val="none" w:sz="0" w:space="0" w:color="auto"/>
                    <w:right w:val="none" w:sz="0" w:space="0" w:color="auto"/>
                  </w:divBdr>
                </w:div>
                <w:div w:id="1187328887">
                  <w:marLeft w:val="480"/>
                  <w:marRight w:val="0"/>
                  <w:marTop w:val="0"/>
                  <w:marBottom w:val="0"/>
                  <w:divBdr>
                    <w:top w:val="none" w:sz="0" w:space="0" w:color="auto"/>
                    <w:left w:val="none" w:sz="0" w:space="0" w:color="auto"/>
                    <w:bottom w:val="none" w:sz="0" w:space="0" w:color="auto"/>
                    <w:right w:val="none" w:sz="0" w:space="0" w:color="auto"/>
                  </w:divBdr>
                </w:div>
                <w:div w:id="1694186517">
                  <w:marLeft w:val="480"/>
                  <w:marRight w:val="0"/>
                  <w:marTop w:val="0"/>
                  <w:marBottom w:val="0"/>
                  <w:divBdr>
                    <w:top w:val="none" w:sz="0" w:space="0" w:color="auto"/>
                    <w:left w:val="none" w:sz="0" w:space="0" w:color="auto"/>
                    <w:bottom w:val="none" w:sz="0" w:space="0" w:color="auto"/>
                    <w:right w:val="none" w:sz="0" w:space="0" w:color="auto"/>
                  </w:divBdr>
                </w:div>
                <w:div w:id="211580269">
                  <w:marLeft w:val="480"/>
                  <w:marRight w:val="0"/>
                  <w:marTop w:val="0"/>
                  <w:marBottom w:val="0"/>
                  <w:divBdr>
                    <w:top w:val="none" w:sz="0" w:space="0" w:color="auto"/>
                    <w:left w:val="none" w:sz="0" w:space="0" w:color="auto"/>
                    <w:bottom w:val="none" w:sz="0" w:space="0" w:color="auto"/>
                    <w:right w:val="none" w:sz="0" w:space="0" w:color="auto"/>
                  </w:divBdr>
                </w:div>
                <w:div w:id="2128306096">
                  <w:marLeft w:val="480"/>
                  <w:marRight w:val="0"/>
                  <w:marTop w:val="0"/>
                  <w:marBottom w:val="0"/>
                  <w:divBdr>
                    <w:top w:val="none" w:sz="0" w:space="0" w:color="auto"/>
                    <w:left w:val="none" w:sz="0" w:space="0" w:color="auto"/>
                    <w:bottom w:val="none" w:sz="0" w:space="0" w:color="auto"/>
                    <w:right w:val="none" w:sz="0" w:space="0" w:color="auto"/>
                  </w:divBdr>
                </w:div>
                <w:div w:id="445583796">
                  <w:marLeft w:val="480"/>
                  <w:marRight w:val="0"/>
                  <w:marTop w:val="0"/>
                  <w:marBottom w:val="0"/>
                  <w:divBdr>
                    <w:top w:val="none" w:sz="0" w:space="0" w:color="auto"/>
                    <w:left w:val="none" w:sz="0" w:space="0" w:color="auto"/>
                    <w:bottom w:val="none" w:sz="0" w:space="0" w:color="auto"/>
                    <w:right w:val="none" w:sz="0" w:space="0" w:color="auto"/>
                  </w:divBdr>
                </w:div>
                <w:div w:id="719323728">
                  <w:marLeft w:val="480"/>
                  <w:marRight w:val="0"/>
                  <w:marTop w:val="0"/>
                  <w:marBottom w:val="0"/>
                  <w:divBdr>
                    <w:top w:val="none" w:sz="0" w:space="0" w:color="auto"/>
                    <w:left w:val="none" w:sz="0" w:space="0" w:color="auto"/>
                    <w:bottom w:val="none" w:sz="0" w:space="0" w:color="auto"/>
                    <w:right w:val="none" w:sz="0" w:space="0" w:color="auto"/>
                  </w:divBdr>
                </w:div>
                <w:div w:id="922686160">
                  <w:marLeft w:val="480"/>
                  <w:marRight w:val="0"/>
                  <w:marTop w:val="0"/>
                  <w:marBottom w:val="0"/>
                  <w:divBdr>
                    <w:top w:val="none" w:sz="0" w:space="0" w:color="auto"/>
                    <w:left w:val="none" w:sz="0" w:space="0" w:color="auto"/>
                    <w:bottom w:val="none" w:sz="0" w:space="0" w:color="auto"/>
                    <w:right w:val="none" w:sz="0" w:space="0" w:color="auto"/>
                  </w:divBdr>
                </w:div>
                <w:div w:id="1443841503">
                  <w:marLeft w:val="480"/>
                  <w:marRight w:val="0"/>
                  <w:marTop w:val="0"/>
                  <w:marBottom w:val="0"/>
                  <w:divBdr>
                    <w:top w:val="none" w:sz="0" w:space="0" w:color="auto"/>
                    <w:left w:val="none" w:sz="0" w:space="0" w:color="auto"/>
                    <w:bottom w:val="none" w:sz="0" w:space="0" w:color="auto"/>
                    <w:right w:val="none" w:sz="0" w:space="0" w:color="auto"/>
                  </w:divBdr>
                </w:div>
              </w:divsChild>
            </w:div>
            <w:div w:id="906912692">
              <w:marLeft w:val="0"/>
              <w:marRight w:val="0"/>
              <w:marTop w:val="0"/>
              <w:marBottom w:val="0"/>
              <w:divBdr>
                <w:top w:val="none" w:sz="0" w:space="0" w:color="auto"/>
                <w:left w:val="none" w:sz="0" w:space="0" w:color="auto"/>
                <w:bottom w:val="none" w:sz="0" w:space="0" w:color="auto"/>
                <w:right w:val="none" w:sz="0" w:space="0" w:color="auto"/>
              </w:divBdr>
              <w:divsChild>
                <w:div w:id="2077623147">
                  <w:marLeft w:val="480"/>
                  <w:marRight w:val="0"/>
                  <w:marTop w:val="0"/>
                  <w:marBottom w:val="0"/>
                  <w:divBdr>
                    <w:top w:val="none" w:sz="0" w:space="0" w:color="auto"/>
                    <w:left w:val="none" w:sz="0" w:space="0" w:color="auto"/>
                    <w:bottom w:val="none" w:sz="0" w:space="0" w:color="auto"/>
                    <w:right w:val="none" w:sz="0" w:space="0" w:color="auto"/>
                  </w:divBdr>
                </w:div>
                <w:div w:id="927231566">
                  <w:marLeft w:val="480"/>
                  <w:marRight w:val="0"/>
                  <w:marTop w:val="0"/>
                  <w:marBottom w:val="0"/>
                  <w:divBdr>
                    <w:top w:val="none" w:sz="0" w:space="0" w:color="auto"/>
                    <w:left w:val="none" w:sz="0" w:space="0" w:color="auto"/>
                    <w:bottom w:val="none" w:sz="0" w:space="0" w:color="auto"/>
                    <w:right w:val="none" w:sz="0" w:space="0" w:color="auto"/>
                  </w:divBdr>
                </w:div>
                <w:div w:id="1492788644">
                  <w:marLeft w:val="480"/>
                  <w:marRight w:val="0"/>
                  <w:marTop w:val="0"/>
                  <w:marBottom w:val="0"/>
                  <w:divBdr>
                    <w:top w:val="none" w:sz="0" w:space="0" w:color="auto"/>
                    <w:left w:val="none" w:sz="0" w:space="0" w:color="auto"/>
                    <w:bottom w:val="none" w:sz="0" w:space="0" w:color="auto"/>
                    <w:right w:val="none" w:sz="0" w:space="0" w:color="auto"/>
                  </w:divBdr>
                </w:div>
                <w:div w:id="580872825">
                  <w:marLeft w:val="480"/>
                  <w:marRight w:val="0"/>
                  <w:marTop w:val="0"/>
                  <w:marBottom w:val="0"/>
                  <w:divBdr>
                    <w:top w:val="none" w:sz="0" w:space="0" w:color="auto"/>
                    <w:left w:val="none" w:sz="0" w:space="0" w:color="auto"/>
                    <w:bottom w:val="none" w:sz="0" w:space="0" w:color="auto"/>
                    <w:right w:val="none" w:sz="0" w:space="0" w:color="auto"/>
                  </w:divBdr>
                </w:div>
                <w:div w:id="1128546375">
                  <w:marLeft w:val="480"/>
                  <w:marRight w:val="0"/>
                  <w:marTop w:val="0"/>
                  <w:marBottom w:val="0"/>
                  <w:divBdr>
                    <w:top w:val="none" w:sz="0" w:space="0" w:color="auto"/>
                    <w:left w:val="none" w:sz="0" w:space="0" w:color="auto"/>
                    <w:bottom w:val="none" w:sz="0" w:space="0" w:color="auto"/>
                    <w:right w:val="none" w:sz="0" w:space="0" w:color="auto"/>
                  </w:divBdr>
                </w:div>
                <w:div w:id="2015187528">
                  <w:marLeft w:val="480"/>
                  <w:marRight w:val="0"/>
                  <w:marTop w:val="0"/>
                  <w:marBottom w:val="0"/>
                  <w:divBdr>
                    <w:top w:val="none" w:sz="0" w:space="0" w:color="auto"/>
                    <w:left w:val="none" w:sz="0" w:space="0" w:color="auto"/>
                    <w:bottom w:val="none" w:sz="0" w:space="0" w:color="auto"/>
                    <w:right w:val="none" w:sz="0" w:space="0" w:color="auto"/>
                  </w:divBdr>
                </w:div>
                <w:div w:id="758015940">
                  <w:marLeft w:val="480"/>
                  <w:marRight w:val="0"/>
                  <w:marTop w:val="0"/>
                  <w:marBottom w:val="0"/>
                  <w:divBdr>
                    <w:top w:val="none" w:sz="0" w:space="0" w:color="auto"/>
                    <w:left w:val="none" w:sz="0" w:space="0" w:color="auto"/>
                    <w:bottom w:val="none" w:sz="0" w:space="0" w:color="auto"/>
                    <w:right w:val="none" w:sz="0" w:space="0" w:color="auto"/>
                  </w:divBdr>
                </w:div>
                <w:div w:id="1685472086">
                  <w:marLeft w:val="480"/>
                  <w:marRight w:val="0"/>
                  <w:marTop w:val="0"/>
                  <w:marBottom w:val="0"/>
                  <w:divBdr>
                    <w:top w:val="none" w:sz="0" w:space="0" w:color="auto"/>
                    <w:left w:val="none" w:sz="0" w:space="0" w:color="auto"/>
                    <w:bottom w:val="none" w:sz="0" w:space="0" w:color="auto"/>
                    <w:right w:val="none" w:sz="0" w:space="0" w:color="auto"/>
                  </w:divBdr>
                </w:div>
                <w:div w:id="1628124096">
                  <w:marLeft w:val="480"/>
                  <w:marRight w:val="0"/>
                  <w:marTop w:val="0"/>
                  <w:marBottom w:val="0"/>
                  <w:divBdr>
                    <w:top w:val="none" w:sz="0" w:space="0" w:color="auto"/>
                    <w:left w:val="none" w:sz="0" w:space="0" w:color="auto"/>
                    <w:bottom w:val="none" w:sz="0" w:space="0" w:color="auto"/>
                    <w:right w:val="none" w:sz="0" w:space="0" w:color="auto"/>
                  </w:divBdr>
                </w:div>
                <w:div w:id="1839735771">
                  <w:marLeft w:val="480"/>
                  <w:marRight w:val="0"/>
                  <w:marTop w:val="0"/>
                  <w:marBottom w:val="0"/>
                  <w:divBdr>
                    <w:top w:val="none" w:sz="0" w:space="0" w:color="auto"/>
                    <w:left w:val="none" w:sz="0" w:space="0" w:color="auto"/>
                    <w:bottom w:val="none" w:sz="0" w:space="0" w:color="auto"/>
                    <w:right w:val="none" w:sz="0" w:space="0" w:color="auto"/>
                  </w:divBdr>
                </w:div>
                <w:div w:id="495537239">
                  <w:marLeft w:val="480"/>
                  <w:marRight w:val="0"/>
                  <w:marTop w:val="0"/>
                  <w:marBottom w:val="0"/>
                  <w:divBdr>
                    <w:top w:val="none" w:sz="0" w:space="0" w:color="auto"/>
                    <w:left w:val="none" w:sz="0" w:space="0" w:color="auto"/>
                    <w:bottom w:val="none" w:sz="0" w:space="0" w:color="auto"/>
                    <w:right w:val="none" w:sz="0" w:space="0" w:color="auto"/>
                  </w:divBdr>
                </w:div>
                <w:div w:id="1131364986">
                  <w:marLeft w:val="480"/>
                  <w:marRight w:val="0"/>
                  <w:marTop w:val="0"/>
                  <w:marBottom w:val="0"/>
                  <w:divBdr>
                    <w:top w:val="none" w:sz="0" w:space="0" w:color="auto"/>
                    <w:left w:val="none" w:sz="0" w:space="0" w:color="auto"/>
                    <w:bottom w:val="none" w:sz="0" w:space="0" w:color="auto"/>
                    <w:right w:val="none" w:sz="0" w:space="0" w:color="auto"/>
                  </w:divBdr>
                </w:div>
                <w:div w:id="1634678801">
                  <w:marLeft w:val="480"/>
                  <w:marRight w:val="0"/>
                  <w:marTop w:val="0"/>
                  <w:marBottom w:val="0"/>
                  <w:divBdr>
                    <w:top w:val="none" w:sz="0" w:space="0" w:color="auto"/>
                    <w:left w:val="none" w:sz="0" w:space="0" w:color="auto"/>
                    <w:bottom w:val="none" w:sz="0" w:space="0" w:color="auto"/>
                    <w:right w:val="none" w:sz="0" w:space="0" w:color="auto"/>
                  </w:divBdr>
                </w:div>
                <w:div w:id="181478639">
                  <w:marLeft w:val="480"/>
                  <w:marRight w:val="0"/>
                  <w:marTop w:val="0"/>
                  <w:marBottom w:val="0"/>
                  <w:divBdr>
                    <w:top w:val="none" w:sz="0" w:space="0" w:color="auto"/>
                    <w:left w:val="none" w:sz="0" w:space="0" w:color="auto"/>
                    <w:bottom w:val="none" w:sz="0" w:space="0" w:color="auto"/>
                    <w:right w:val="none" w:sz="0" w:space="0" w:color="auto"/>
                  </w:divBdr>
                </w:div>
                <w:div w:id="2046759122">
                  <w:marLeft w:val="480"/>
                  <w:marRight w:val="0"/>
                  <w:marTop w:val="0"/>
                  <w:marBottom w:val="0"/>
                  <w:divBdr>
                    <w:top w:val="none" w:sz="0" w:space="0" w:color="auto"/>
                    <w:left w:val="none" w:sz="0" w:space="0" w:color="auto"/>
                    <w:bottom w:val="none" w:sz="0" w:space="0" w:color="auto"/>
                    <w:right w:val="none" w:sz="0" w:space="0" w:color="auto"/>
                  </w:divBdr>
                </w:div>
                <w:div w:id="1602569421">
                  <w:marLeft w:val="480"/>
                  <w:marRight w:val="0"/>
                  <w:marTop w:val="0"/>
                  <w:marBottom w:val="0"/>
                  <w:divBdr>
                    <w:top w:val="none" w:sz="0" w:space="0" w:color="auto"/>
                    <w:left w:val="none" w:sz="0" w:space="0" w:color="auto"/>
                    <w:bottom w:val="none" w:sz="0" w:space="0" w:color="auto"/>
                    <w:right w:val="none" w:sz="0" w:space="0" w:color="auto"/>
                  </w:divBdr>
                </w:div>
                <w:div w:id="2014523774">
                  <w:marLeft w:val="480"/>
                  <w:marRight w:val="0"/>
                  <w:marTop w:val="0"/>
                  <w:marBottom w:val="0"/>
                  <w:divBdr>
                    <w:top w:val="none" w:sz="0" w:space="0" w:color="auto"/>
                    <w:left w:val="none" w:sz="0" w:space="0" w:color="auto"/>
                    <w:bottom w:val="none" w:sz="0" w:space="0" w:color="auto"/>
                    <w:right w:val="none" w:sz="0" w:space="0" w:color="auto"/>
                  </w:divBdr>
                </w:div>
                <w:div w:id="907418255">
                  <w:marLeft w:val="480"/>
                  <w:marRight w:val="0"/>
                  <w:marTop w:val="0"/>
                  <w:marBottom w:val="0"/>
                  <w:divBdr>
                    <w:top w:val="none" w:sz="0" w:space="0" w:color="auto"/>
                    <w:left w:val="none" w:sz="0" w:space="0" w:color="auto"/>
                    <w:bottom w:val="none" w:sz="0" w:space="0" w:color="auto"/>
                    <w:right w:val="none" w:sz="0" w:space="0" w:color="auto"/>
                  </w:divBdr>
                </w:div>
                <w:div w:id="2127383245">
                  <w:marLeft w:val="480"/>
                  <w:marRight w:val="0"/>
                  <w:marTop w:val="0"/>
                  <w:marBottom w:val="0"/>
                  <w:divBdr>
                    <w:top w:val="none" w:sz="0" w:space="0" w:color="auto"/>
                    <w:left w:val="none" w:sz="0" w:space="0" w:color="auto"/>
                    <w:bottom w:val="none" w:sz="0" w:space="0" w:color="auto"/>
                    <w:right w:val="none" w:sz="0" w:space="0" w:color="auto"/>
                  </w:divBdr>
                </w:div>
                <w:div w:id="738599677">
                  <w:marLeft w:val="480"/>
                  <w:marRight w:val="0"/>
                  <w:marTop w:val="0"/>
                  <w:marBottom w:val="0"/>
                  <w:divBdr>
                    <w:top w:val="none" w:sz="0" w:space="0" w:color="auto"/>
                    <w:left w:val="none" w:sz="0" w:space="0" w:color="auto"/>
                    <w:bottom w:val="none" w:sz="0" w:space="0" w:color="auto"/>
                    <w:right w:val="none" w:sz="0" w:space="0" w:color="auto"/>
                  </w:divBdr>
                </w:div>
                <w:div w:id="1615478847">
                  <w:marLeft w:val="480"/>
                  <w:marRight w:val="0"/>
                  <w:marTop w:val="0"/>
                  <w:marBottom w:val="0"/>
                  <w:divBdr>
                    <w:top w:val="none" w:sz="0" w:space="0" w:color="auto"/>
                    <w:left w:val="none" w:sz="0" w:space="0" w:color="auto"/>
                    <w:bottom w:val="none" w:sz="0" w:space="0" w:color="auto"/>
                    <w:right w:val="none" w:sz="0" w:space="0" w:color="auto"/>
                  </w:divBdr>
                </w:div>
                <w:div w:id="1235896177">
                  <w:marLeft w:val="480"/>
                  <w:marRight w:val="0"/>
                  <w:marTop w:val="0"/>
                  <w:marBottom w:val="0"/>
                  <w:divBdr>
                    <w:top w:val="none" w:sz="0" w:space="0" w:color="auto"/>
                    <w:left w:val="none" w:sz="0" w:space="0" w:color="auto"/>
                    <w:bottom w:val="none" w:sz="0" w:space="0" w:color="auto"/>
                    <w:right w:val="none" w:sz="0" w:space="0" w:color="auto"/>
                  </w:divBdr>
                </w:div>
                <w:div w:id="1485046178">
                  <w:marLeft w:val="480"/>
                  <w:marRight w:val="0"/>
                  <w:marTop w:val="0"/>
                  <w:marBottom w:val="0"/>
                  <w:divBdr>
                    <w:top w:val="none" w:sz="0" w:space="0" w:color="auto"/>
                    <w:left w:val="none" w:sz="0" w:space="0" w:color="auto"/>
                    <w:bottom w:val="none" w:sz="0" w:space="0" w:color="auto"/>
                    <w:right w:val="none" w:sz="0" w:space="0" w:color="auto"/>
                  </w:divBdr>
                </w:div>
                <w:div w:id="479352005">
                  <w:marLeft w:val="480"/>
                  <w:marRight w:val="0"/>
                  <w:marTop w:val="0"/>
                  <w:marBottom w:val="0"/>
                  <w:divBdr>
                    <w:top w:val="none" w:sz="0" w:space="0" w:color="auto"/>
                    <w:left w:val="none" w:sz="0" w:space="0" w:color="auto"/>
                    <w:bottom w:val="none" w:sz="0" w:space="0" w:color="auto"/>
                    <w:right w:val="none" w:sz="0" w:space="0" w:color="auto"/>
                  </w:divBdr>
                </w:div>
                <w:div w:id="534200049">
                  <w:marLeft w:val="480"/>
                  <w:marRight w:val="0"/>
                  <w:marTop w:val="0"/>
                  <w:marBottom w:val="0"/>
                  <w:divBdr>
                    <w:top w:val="none" w:sz="0" w:space="0" w:color="auto"/>
                    <w:left w:val="none" w:sz="0" w:space="0" w:color="auto"/>
                    <w:bottom w:val="none" w:sz="0" w:space="0" w:color="auto"/>
                    <w:right w:val="none" w:sz="0" w:space="0" w:color="auto"/>
                  </w:divBdr>
                </w:div>
                <w:div w:id="1200052594">
                  <w:marLeft w:val="480"/>
                  <w:marRight w:val="0"/>
                  <w:marTop w:val="0"/>
                  <w:marBottom w:val="0"/>
                  <w:divBdr>
                    <w:top w:val="none" w:sz="0" w:space="0" w:color="auto"/>
                    <w:left w:val="none" w:sz="0" w:space="0" w:color="auto"/>
                    <w:bottom w:val="none" w:sz="0" w:space="0" w:color="auto"/>
                    <w:right w:val="none" w:sz="0" w:space="0" w:color="auto"/>
                  </w:divBdr>
                </w:div>
                <w:div w:id="528177793">
                  <w:marLeft w:val="480"/>
                  <w:marRight w:val="0"/>
                  <w:marTop w:val="0"/>
                  <w:marBottom w:val="0"/>
                  <w:divBdr>
                    <w:top w:val="none" w:sz="0" w:space="0" w:color="auto"/>
                    <w:left w:val="none" w:sz="0" w:space="0" w:color="auto"/>
                    <w:bottom w:val="none" w:sz="0" w:space="0" w:color="auto"/>
                    <w:right w:val="none" w:sz="0" w:space="0" w:color="auto"/>
                  </w:divBdr>
                </w:div>
                <w:div w:id="642663875">
                  <w:marLeft w:val="480"/>
                  <w:marRight w:val="0"/>
                  <w:marTop w:val="0"/>
                  <w:marBottom w:val="0"/>
                  <w:divBdr>
                    <w:top w:val="none" w:sz="0" w:space="0" w:color="auto"/>
                    <w:left w:val="none" w:sz="0" w:space="0" w:color="auto"/>
                    <w:bottom w:val="none" w:sz="0" w:space="0" w:color="auto"/>
                    <w:right w:val="none" w:sz="0" w:space="0" w:color="auto"/>
                  </w:divBdr>
                </w:div>
                <w:div w:id="1433672844">
                  <w:marLeft w:val="480"/>
                  <w:marRight w:val="0"/>
                  <w:marTop w:val="0"/>
                  <w:marBottom w:val="0"/>
                  <w:divBdr>
                    <w:top w:val="none" w:sz="0" w:space="0" w:color="auto"/>
                    <w:left w:val="none" w:sz="0" w:space="0" w:color="auto"/>
                    <w:bottom w:val="none" w:sz="0" w:space="0" w:color="auto"/>
                    <w:right w:val="none" w:sz="0" w:space="0" w:color="auto"/>
                  </w:divBdr>
                </w:div>
              </w:divsChild>
            </w:div>
            <w:div w:id="209810618">
              <w:marLeft w:val="0"/>
              <w:marRight w:val="0"/>
              <w:marTop w:val="0"/>
              <w:marBottom w:val="0"/>
              <w:divBdr>
                <w:top w:val="none" w:sz="0" w:space="0" w:color="auto"/>
                <w:left w:val="none" w:sz="0" w:space="0" w:color="auto"/>
                <w:bottom w:val="none" w:sz="0" w:space="0" w:color="auto"/>
                <w:right w:val="none" w:sz="0" w:space="0" w:color="auto"/>
              </w:divBdr>
              <w:divsChild>
                <w:div w:id="1857425519">
                  <w:marLeft w:val="480"/>
                  <w:marRight w:val="0"/>
                  <w:marTop w:val="0"/>
                  <w:marBottom w:val="0"/>
                  <w:divBdr>
                    <w:top w:val="none" w:sz="0" w:space="0" w:color="auto"/>
                    <w:left w:val="none" w:sz="0" w:space="0" w:color="auto"/>
                    <w:bottom w:val="none" w:sz="0" w:space="0" w:color="auto"/>
                    <w:right w:val="none" w:sz="0" w:space="0" w:color="auto"/>
                  </w:divBdr>
                </w:div>
                <w:div w:id="93525231">
                  <w:marLeft w:val="480"/>
                  <w:marRight w:val="0"/>
                  <w:marTop w:val="0"/>
                  <w:marBottom w:val="0"/>
                  <w:divBdr>
                    <w:top w:val="none" w:sz="0" w:space="0" w:color="auto"/>
                    <w:left w:val="none" w:sz="0" w:space="0" w:color="auto"/>
                    <w:bottom w:val="none" w:sz="0" w:space="0" w:color="auto"/>
                    <w:right w:val="none" w:sz="0" w:space="0" w:color="auto"/>
                  </w:divBdr>
                </w:div>
                <w:div w:id="429467295">
                  <w:marLeft w:val="480"/>
                  <w:marRight w:val="0"/>
                  <w:marTop w:val="0"/>
                  <w:marBottom w:val="0"/>
                  <w:divBdr>
                    <w:top w:val="none" w:sz="0" w:space="0" w:color="auto"/>
                    <w:left w:val="none" w:sz="0" w:space="0" w:color="auto"/>
                    <w:bottom w:val="none" w:sz="0" w:space="0" w:color="auto"/>
                    <w:right w:val="none" w:sz="0" w:space="0" w:color="auto"/>
                  </w:divBdr>
                </w:div>
                <w:div w:id="897789836">
                  <w:marLeft w:val="480"/>
                  <w:marRight w:val="0"/>
                  <w:marTop w:val="0"/>
                  <w:marBottom w:val="0"/>
                  <w:divBdr>
                    <w:top w:val="none" w:sz="0" w:space="0" w:color="auto"/>
                    <w:left w:val="none" w:sz="0" w:space="0" w:color="auto"/>
                    <w:bottom w:val="none" w:sz="0" w:space="0" w:color="auto"/>
                    <w:right w:val="none" w:sz="0" w:space="0" w:color="auto"/>
                  </w:divBdr>
                </w:div>
                <w:div w:id="849023484">
                  <w:marLeft w:val="480"/>
                  <w:marRight w:val="0"/>
                  <w:marTop w:val="0"/>
                  <w:marBottom w:val="0"/>
                  <w:divBdr>
                    <w:top w:val="none" w:sz="0" w:space="0" w:color="auto"/>
                    <w:left w:val="none" w:sz="0" w:space="0" w:color="auto"/>
                    <w:bottom w:val="none" w:sz="0" w:space="0" w:color="auto"/>
                    <w:right w:val="none" w:sz="0" w:space="0" w:color="auto"/>
                  </w:divBdr>
                </w:div>
                <w:div w:id="2087528395">
                  <w:marLeft w:val="480"/>
                  <w:marRight w:val="0"/>
                  <w:marTop w:val="0"/>
                  <w:marBottom w:val="0"/>
                  <w:divBdr>
                    <w:top w:val="none" w:sz="0" w:space="0" w:color="auto"/>
                    <w:left w:val="none" w:sz="0" w:space="0" w:color="auto"/>
                    <w:bottom w:val="none" w:sz="0" w:space="0" w:color="auto"/>
                    <w:right w:val="none" w:sz="0" w:space="0" w:color="auto"/>
                  </w:divBdr>
                </w:div>
                <w:div w:id="795223606">
                  <w:marLeft w:val="480"/>
                  <w:marRight w:val="0"/>
                  <w:marTop w:val="0"/>
                  <w:marBottom w:val="0"/>
                  <w:divBdr>
                    <w:top w:val="none" w:sz="0" w:space="0" w:color="auto"/>
                    <w:left w:val="none" w:sz="0" w:space="0" w:color="auto"/>
                    <w:bottom w:val="none" w:sz="0" w:space="0" w:color="auto"/>
                    <w:right w:val="none" w:sz="0" w:space="0" w:color="auto"/>
                  </w:divBdr>
                </w:div>
                <w:div w:id="175048330">
                  <w:marLeft w:val="480"/>
                  <w:marRight w:val="0"/>
                  <w:marTop w:val="0"/>
                  <w:marBottom w:val="0"/>
                  <w:divBdr>
                    <w:top w:val="none" w:sz="0" w:space="0" w:color="auto"/>
                    <w:left w:val="none" w:sz="0" w:space="0" w:color="auto"/>
                    <w:bottom w:val="none" w:sz="0" w:space="0" w:color="auto"/>
                    <w:right w:val="none" w:sz="0" w:space="0" w:color="auto"/>
                  </w:divBdr>
                </w:div>
                <w:div w:id="1750224021">
                  <w:marLeft w:val="480"/>
                  <w:marRight w:val="0"/>
                  <w:marTop w:val="0"/>
                  <w:marBottom w:val="0"/>
                  <w:divBdr>
                    <w:top w:val="none" w:sz="0" w:space="0" w:color="auto"/>
                    <w:left w:val="none" w:sz="0" w:space="0" w:color="auto"/>
                    <w:bottom w:val="none" w:sz="0" w:space="0" w:color="auto"/>
                    <w:right w:val="none" w:sz="0" w:space="0" w:color="auto"/>
                  </w:divBdr>
                </w:div>
                <w:div w:id="249966002">
                  <w:marLeft w:val="480"/>
                  <w:marRight w:val="0"/>
                  <w:marTop w:val="0"/>
                  <w:marBottom w:val="0"/>
                  <w:divBdr>
                    <w:top w:val="none" w:sz="0" w:space="0" w:color="auto"/>
                    <w:left w:val="none" w:sz="0" w:space="0" w:color="auto"/>
                    <w:bottom w:val="none" w:sz="0" w:space="0" w:color="auto"/>
                    <w:right w:val="none" w:sz="0" w:space="0" w:color="auto"/>
                  </w:divBdr>
                </w:div>
                <w:div w:id="218322580">
                  <w:marLeft w:val="480"/>
                  <w:marRight w:val="0"/>
                  <w:marTop w:val="0"/>
                  <w:marBottom w:val="0"/>
                  <w:divBdr>
                    <w:top w:val="none" w:sz="0" w:space="0" w:color="auto"/>
                    <w:left w:val="none" w:sz="0" w:space="0" w:color="auto"/>
                    <w:bottom w:val="none" w:sz="0" w:space="0" w:color="auto"/>
                    <w:right w:val="none" w:sz="0" w:space="0" w:color="auto"/>
                  </w:divBdr>
                </w:div>
                <w:div w:id="10570297">
                  <w:marLeft w:val="480"/>
                  <w:marRight w:val="0"/>
                  <w:marTop w:val="0"/>
                  <w:marBottom w:val="0"/>
                  <w:divBdr>
                    <w:top w:val="none" w:sz="0" w:space="0" w:color="auto"/>
                    <w:left w:val="none" w:sz="0" w:space="0" w:color="auto"/>
                    <w:bottom w:val="none" w:sz="0" w:space="0" w:color="auto"/>
                    <w:right w:val="none" w:sz="0" w:space="0" w:color="auto"/>
                  </w:divBdr>
                </w:div>
                <w:div w:id="2070882024">
                  <w:marLeft w:val="480"/>
                  <w:marRight w:val="0"/>
                  <w:marTop w:val="0"/>
                  <w:marBottom w:val="0"/>
                  <w:divBdr>
                    <w:top w:val="none" w:sz="0" w:space="0" w:color="auto"/>
                    <w:left w:val="none" w:sz="0" w:space="0" w:color="auto"/>
                    <w:bottom w:val="none" w:sz="0" w:space="0" w:color="auto"/>
                    <w:right w:val="none" w:sz="0" w:space="0" w:color="auto"/>
                  </w:divBdr>
                </w:div>
                <w:div w:id="785931968">
                  <w:marLeft w:val="480"/>
                  <w:marRight w:val="0"/>
                  <w:marTop w:val="0"/>
                  <w:marBottom w:val="0"/>
                  <w:divBdr>
                    <w:top w:val="none" w:sz="0" w:space="0" w:color="auto"/>
                    <w:left w:val="none" w:sz="0" w:space="0" w:color="auto"/>
                    <w:bottom w:val="none" w:sz="0" w:space="0" w:color="auto"/>
                    <w:right w:val="none" w:sz="0" w:space="0" w:color="auto"/>
                  </w:divBdr>
                </w:div>
                <w:div w:id="131948146">
                  <w:marLeft w:val="480"/>
                  <w:marRight w:val="0"/>
                  <w:marTop w:val="0"/>
                  <w:marBottom w:val="0"/>
                  <w:divBdr>
                    <w:top w:val="none" w:sz="0" w:space="0" w:color="auto"/>
                    <w:left w:val="none" w:sz="0" w:space="0" w:color="auto"/>
                    <w:bottom w:val="none" w:sz="0" w:space="0" w:color="auto"/>
                    <w:right w:val="none" w:sz="0" w:space="0" w:color="auto"/>
                  </w:divBdr>
                </w:div>
                <w:div w:id="1590506846">
                  <w:marLeft w:val="480"/>
                  <w:marRight w:val="0"/>
                  <w:marTop w:val="0"/>
                  <w:marBottom w:val="0"/>
                  <w:divBdr>
                    <w:top w:val="none" w:sz="0" w:space="0" w:color="auto"/>
                    <w:left w:val="none" w:sz="0" w:space="0" w:color="auto"/>
                    <w:bottom w:val="none" w:sz="0" w:space="0" w:color="auto"/>
                    <w:right w:val="none" w:sz="0" w:space="0" w:color="auto"/>
                  </w:divBdr>
                </w:div>
                <w:div w:id="1688367942">
                  <w:marLeft w:val="480"/>
                  <w:marRight w:val="0"/>
                  <w:marTop w:val="0"/>
                  <w:marBottom w:val="0"/>
                  <w:divBdr>
                    <w:top w:val="none" w:sz="0" w:space="0" w:color="auto"/>
                    <w:left w:val="none" w:sz="0" w:space="0" w:color="auto"/>
                    <w:bottom w:val="none" w:sz="0" w:space="0" w:color="auto"/>
                    <w:right w:val="none" w:sz="0" w:space="0" w:color="auto"/>
                  </w:divBdr>
                </w:div>
                <w:div w:id="1591231027">
                  <w:marLeft w:val="480"/>
                  <w:marRight w:val="0"/>
                  <w:marTop w:val="0"/>
                  <w:marBottom w:val="0"/>
                  <w:divBdr>
                    <w:top w:val="none" w:sz="0" w:space="0" w:color="auto"/>
                    <w:left w:val="none" w:sz="0" w:space="0" w:color="auto"/>
                    <w:bottom w:val="none" w:sz="0" w:space="0" w:color="auto"/>
                    <w:right w:val="none" w:sz="0" w:space="0" w:color="auto"/>
                  </w:divBdr>
                </w:div>
                <w:div w:id="895245260">
                  <w:marLeft w:val="480"/>
                  <w:marRight w:val="0"/>
                  <w:marTop w:val="0"/>
                  <w:marBottom w:val="0"/>
                  <w:divBdr>
                    <w:top w:val="none" w:sz="0" w:space="0" w:color="auto"/>
                    <w:left w:val="none" w:sz="0" w:space="0" w:color="auto"/>
                    <w:bottom w:val="none" w:sz="0" w:space="0" w:color="auto"/>
                    <w:right w:val="none" w:sz="0" w:space="0" w:color="auto"/>
                  </w:divBdr>
                </w:div>
                <w:div w:id="924805195">
                  <w:marLeft w:val="480"/>
                  <w:marRight w:val="0"/>
                  <w:marTop w:val="0"/>
                  <w:marBottom w:val="0"/>
                  <w:divBdr>
                    <w:top w:val="none" w:sz="0" w:space="0" w:color="auto"/>
                    <w:left w:val="none" w:sz="0" w:space="0" w:color="auto"/>
                    <w:bottom w:val="none" w:sz="0" w:space="0" w:color="auto"/>
                    <w:right w:val="none" w:sz="0" w:space="0" w:color="auto"/>
                  </w:divBdr>
                </w:div>
                <w:div w:id="862396793">
                  <w:marLeft w:val="480"/>
                  <w:marRight w:val="0"/>
                  <w:marTop w:val="0"/>
                  <w:marBottom w:val="0"/>
                  <w:divBdr>
                    <w:top w:val="none" w:sz="0" w:space="0" w:color="auto"/>
                    <w:left w:val="none" w:sz="0" w:space="0" w:color="auto"/>
                    <w:bottom w:val="none" w:sz="0" w:space="0" w:color="auto"/>
                    <w:right w:val="none" w:sz="0" w:space="0" w:color="auto"/>
                  </w:divBdr>
                </w:div>
                <w:div w:id="1085613888">
                  <w:marLeft w:val="480"/>
                  <w:marRight w:val="0"/>
                  <w:marTop w:val="0"/>
                  <w:marBottom w:val="0"/>
                  <w:divBdr>
                    <w:top w:val="none" w:sz="0" w:space="0" w:color="auto"/>
                    <w:left w:val="none" w:sz="0" w:space="0" w:color="auto"/>
                    <w:bottom w:val="none" w:sz="0" w:space="0" w:color="auto"/>
                    <w:right w:val="none" w:sz="0" w:space="0" w:color="auto"/>
                  </w:divBdr>
                </w:div>
                <w:div w:id="1183206956">
                  <w:marLeft w:val="480"/>
                  <w:marRight w:val="0"/>
                  <w:marTop w:val="0"/>
                  <w:marBottom w:val="0"/>
                  <w:divBdr>
                    <w:top w:val="none" w:sz="0" w:space="0" w:color="auto"/>
                    <w:left w:val="none" w:sz="0" w:space="0" w:color="auto"/>
                    <w:bottom w:val="none" w:sz="0" w:space="0" w:color="auto"/>
                    <w:right w:val="none" w:sz="0" w:space="0" w:color="auto"/>
                  </w:divBdr>
                </w:div>
                <w:div w:id="368532260">
                  <w:marLeft w:val="480"/>
                  <w:marRight w:val="0"/>
                  <w:marTop w:val="0"/>
                  <w:marBottom w:val="0"/>
                  <w:divBdr>
                    <w:top w:val="none" w:sz="0" w:space="0" w:color="auto"/>
                    <w:left w:val="none" w:sz="0" w:space="0" w:color="auto"/>
                    <w:bottom w:val="none" w:sz="0" w:space="0" w:color="auto"/>
                    <w:right w:val="none" w:sz="0" w:space="0" w:color="auto"/>
                  </w:divBdr>
                </w:div>
                <w:div w:id="68774512">
                  <w:marLeft w:val="480"/>
                  <w:marRight w:val="0"/>
                  <w:marTop w:val="0"/>
                  <w:marBottom w:val="0"/>
                  <w:divBdr>
                    <w:top w:val="none" w:sz="0" w:space="0" w:color="auto"/>
                    <w:left w:val="none" w:sz="0" w:space="0" w:color="auto"/>
                    <w:bottom w:val="none" w:sz="0" w:space="0" w:color="auto"/>
                    <w:right w:val="none" w:sz="0" w:space="0" w:color="auto"/>
                  </w:divBdr>
                </w:div>
                <w:div w:id="2141335672">
                  <w:marLeft w:val="480"/>
                  <w:marRight w:val="0"/>
                  <w:marTop w:val="0"/>
                  <w:marBottom w:val="0"/>
                  <w:divBdr>
                    <w:top w:val="none" w:sz="0" w:space="0" w:color="auto"/>
                    <w:left w:val="none" w:sz="0" w:space="0" w:color="auto"/>
                    <w:bottom w:val="none" w:sz="0" w:space="0" w:color="auto"/>
                    <w:right w:val="none" w:sz="0" w:space="0" w:color="auto"/>
                  </w:divBdr>
                </w:div>
                <w:div w:id="50201129">
                  <w:marLeft w:val="480"/>
                  <w:marRight w:val="0"/>
                  <w:marTop w:val="0"/>
                  <w:marBottom w:val="0"/>
                  <w:divBdr>
                    <w:top w:val="none" w:sz="0" w:space="0" w:color="auto"/>
                    <w:left w:val="none" w:sz="0" w:space="0" w:color="auto"/>
                    <w:bottom w:val="none" w:sz="0" w:space="0" w:color="auto"/>
                    <w:right w:val="none" w:sz="0" w:space="0" w:color="auto"/>
                  </w:divBdr>
                </w:div>
                <w:div w:id="1802068012">
                  <w:marLeft w:val="480"/>
                  <w:marRight w:val="0"/>
                  <w:marTop w:val="0"/>
                  <w:marBottom w:val="0"/>
                  <w:divBdr>
                    <w:top w:val="none" w:sz="0" w:space="0" w:color="auto"/>
                    <w:left w:val="none" w:sz="0" w:space="0" w:color="auto"/>
                    <w:bottom w:val="none" w:sz="0" w:space="0" w:color="auto"/>
                    <w:right w:val="none" w:sz="0" w:space="0" w:color="auto"/>
                  </w:divBdr>
                </w:div>
                <w:div w:id="636449150">
                  <w:marLeft w:val="480"/>
                  <w:marRight w:val="0"/>
                  <w:marTop w:val="0"/>
                  <w:marBottom w:val="0"/>
                  <w:divBdr>
                    <w:top w:val="none" w:sz="0" w:space="0" w:color="auto"/>
                    <w:left w:val="none" w:sz="0" w:space="0" w:color="auto"/>
                    <w:bottom w:val="none" w:sz="0" w:space="0" w:color="auto"/>
                    <w:right w:val="none" w:sz="0" w:space="0" w:color="auto"/>
                  </w:divBdr>
                </w:div>
              </w:divsChild>
            </w:div>
            <w:div w:id="1203710055">
              <w:marLeft w:val="0"/>
              <w:marRight w:val="0"/>
              <w:marTop w:val="0"/>
              <w:marBottom w:val="0"/>
              <w:divBdr>
                <w:top w:val="none" w:sz="0" w:space="0" w:color="auto"/>
                <w:left w:val="none" w:sz="0" w:space="0" w:color="auto"/>
                <w:bottom w:val="none" w:sz="0" w:space="0" w:color="auto"/>
                <w:right w:val="none" w:sz="0" w:space="0" w:color="auto"/>
              </w:divBdr>
              <w:divsChild>
                <w:div w:id="319575825">
                  <w:marLeft w:val="480"/>
                  <w:marRight w:val="0"/>
                  <w:marTop w:val="0"/>
                  <w:marBottom w:val="0"/>
                  <w:divBdr>
                    <w:top w:val="none" w:sz="0" w:space="0" w:color="auto"/>
                    <w:left w:val="none" w:sz="0" w:space="0" w:color="auto"/>
                    <w:bottom w:val="none" w:sz="0" w:space="0" w:color="auto"/>
                    <w:right w:val="none" w:sz="0" w:space="0" w:color="auto"/>
                  </w:divBdr>
                </w:div>
                <w:div w:id="942304931">
                  <w:marLeft w:val="480"/>
                  <w:marRight w:val="0"/>
                  <w:marTop w:val="0"/>
                  <w:marBottom w:val="0"/>
                  <w:divBdr>
                    <w:top w:val="none" w:sz="0" w:space="0" w:color="auto"/>
                    <w:left w:val="none" w:sz="0" w:space="0" w:color="auto"/>
                    <w:bottom w:val="none" w:sz="0" w:space="0" w:color="auto"/>
                    <w:right w:val="none" w:sz="0" w:space="0" w:color="auto"/>
                  </w:divBdr>
                </w:div>
                <w:div w:id="117266341">
                  <w:marLeft w:val="480"/>
                  <w:marRight w:val="0"/>
                  <w:marTop w:val="0"/>
                  <w:marBottom w:val="0"/>
                  <w:divBdr>
                    <w:top w:val="none" w:sz="0" w:space="0" w:color="auto"/>
                    <w:left w:val="none" w:sz="0" w:space="0" w:color="auto"/>
                    <w:bottom w:val="none" w:sz="0" w:space="0" w:color="auto"/>
                    <w:right w:val="none" w:sz="0" w:space="0" w:color="auto"/>
                  </w:divBdr>
                </w:div>
                <w:div w:id="2001107053">
                  <w:marLeft w:val="480"/>
                  <w:marRight w:val="0"/>
                  <w:marTop w:val="0"/>
                  <w:marBottom w:val="0"/>
                  <w:divBdr>
                    <w:top w:val="none" w:sz="0" w:space="0" w:color="auto"/>
                    <w:left w:val="none" w:sz="0" w:space="0" w:color="auto"/>
                    <w:bottom w:val="none" w:sz="0" w:space="0" w:color="auto"/>
                    <w:right w:val="none" w:sz="0" w:space="0" w:color="auto"/>
                  </w:divBdr>
                </w:div>
                <w:div w:id="672997715">
                  <w:marLeft w:val="480"/>
                  <w:marRight w:val="0"/>
                  <w:marTop w:val="0"/>
                  <w:marBottom w:val="0"/>
                  <w:divBdr>
                    <w:top w:val="none" w:sz="0" w:space="0" w:color="auto"/>
                    <w:left w:val="none" w:sz="0" w:space="0" w:color="auto"/>
                    <w:bottom w:val="none" w:sz="0" w:space="0" w:color="auto"/>
                    <w:right w:val="none" w:sz="0" w:space="0" w:color="auto"/>
                  </w:divBdr>
                </w:div>
                <w:div w:id="2138986000">
                  <w:marLeft w:val="480"/>
                  <w:marRight w:val="0"/>
                  <w:marTop w:val="0"/>
                  <w:marBottom w:val="0"/>
                  <w:divBdr>
                    <w:top w:val="none" w:sz="0" w:space="0" w:color="auto"/>
                    <w:left w:val="none" w:sz="0" w:space="0" w:color="auto"/>
                    <w:bottom w:val="none" w:sz="0" w:space="0" w:color="auto"/>
                    <w:right w:val="none" w:sz="0" w:space="0" w:color="auto"/>
                  </w:divBdr>
                </w:div>
                <w:div w:id="1065687051">
                  <w:marLeft w:val="480"/>
                  <w:marRight w:val="0"/>
                  <w:marTop w:val="0"/>
                  <w:marBottom w:val="0"/>
                  <w:divBdr>
                    <w:top w:val="none" w:sz="0" w:space="0" w:color="auto"/>
                    <w:left w:val="none" w:sz="0" w:space="0" w:color="auto"/>
                    <w:bottom w:val="none" w:sz="0" w:space="0" w:color="auto"/>
                    <w:right w:val="none" w:sz="0" w:space="0" w:color="auto"/>
                  </w:divBdr>
                </w:div>
                <w:div w:id="2147039143">
                  <w:marLeft w:val="480"/>
                  <w:marRight w:val="0"/>
                  <w:marTop w:val="0"/>
                  <w:marBottom w:val="0"/>
                  <w:divBdr>
                    <w:top w:val="none" w:sz="0" w:space="0" w:color="auto"/>
                    <w:left w:val="none" w:sz="0" w:space="0" w:color="auto"/>
                    <w:bottom w:val="none" w:sz="0" w:space="0" w:color="auto"/>
                    <w:right w:val="none" w:sz="0" w:space="0" w:color="auto"/>
                  </w:divBdr>
                </w:div>
                <w:div w:id="367266018">
                  <w:marLeft w:val="480"/>
                  <w:marRight w:val="0"/>
                  <w:marTop w:val="0"/>
                  <w:marBottom w:val="0"/>
                  <w:divBdr>
                    <w:top w:val="none" w:sz="0" w:space="0" w:color="auto"/>
                    <w:left w:val="none" w:sz="0" w:space="0" w:color="auto"/>
                    <w:bottom w:val="none" w:sz="0" w:space="0" w:color="auto"/>
                    <w:right w:val="none" w:sz="0" w:space="0" w:color="auto"/>
                  </w:divBdr>
                </w:div>
                <w:div w:id="1065449429">
                  <w:marLeft w:val="480"/>
                  <w:marRight w:val="0"/>
                  <w:marTop w:val="0"/>
                  <w:marBottom w:val="0"/>
                  <w:divBdr>
                    <w:top w:val="none" w:sz="0" w:space="0" w:color="auto"/>
                    <w:left w:val="none" w:sz="0" w:space="0" w:color="auto"/>
                    <w:bottom w:val="none" w:sz="0" w:space="0" w:color="auto"/>
                    <w:right w:val="none" w:sz="0" w:space="0" w:color="auto"/>
                  </w:divBdr>
                </w:div>
                <w:div w:id="1371565886">
                  <w:marLeft w:val="480"/>
                  <w:marRight w:val="0"/>
                  <w:marTop w:val="0"/>
                  <w:marBottom w:val="0"/>
                  <w:divBdr>
                    <w:top w:val="none" w:sz="0" w:space="0" w:color="auto"/>
                    <w:left w:val="none" w:sz="0" w:space="0" w:color="auto"/>
                    <w:bottom w:val="none" w:sz="0" w:space="0" w:color="auto"/>
                    <w:right w:val="none" w:sz="0" w:space="0" w:color="auto"/>
                  </w:divBdr>
                </w:div>
                <w:div w:id="1206672827">
                  <w:marLeft w:val="480"/>
                  <w:marRight w:val="0"/>
                  <w:marTop w:val="0"/>
                  <w:marBottom w:val="0"/>
                  <w:divBdr>
                    <w:top w:val="none" w:sz="0" w:space="0" w:color="auto"/>
                    <w:left w:val="none" w:sz="0" w:space="0" w:color="auto"/>
                    <w:bottom w:val="none" w:sz="0" w:space="0" w:color="auto"/>
                    <w:right w:val="none" w:sz="0" w:space="0" w:color="auto"/>
                  </w:divBdr>
                </w:div>
                <w:div w:id="39600926">
                  <w:marLeft w:val="480"/>
                  <w:marRight w:val="0"/>
                  <w:marTop w:val="0"/>
                  <w:marBottom w:val="0"/>
                  <w:divBdr>
                    <w:top w:val="none" w:sz="0" w:space="0" w:color="auto"/>
                    <w:left w:val="none" w:sz="0" w:space="0" w:color="auto"/>
                    <w:bottom w:val="none" w:sz="0" w:space="0" w:color="auto"/>
                    <w:right w:val="none" w:sz="0" w:space="0" w:color="auto"/>
                  </w:divBdr>
                </w:div>
                <w:div w:id="1816681256">
                  <w:marLeft w:val="480"/>
                  <w:marRight w:val="0"/>
                  <w:marTop w:val="0"/>
                  <w:marBottom w:val="0"/>
                  <w:divBdr>
                    <w:top w:val="none" w:sz="0" w:space="0" w:color="auto"/>
                    <w:left w:val="none" w:sz="0" w:space="0" w:color="auto"/>
                    <w:bottom w:val="none" w:sz="0" w:space="0" w:color="auto"/>
                    <w:right w:val="none" w:sz="0" w:space="0" w:color="auto"/>
                  </w:divBdr>
                </w:div>
                <w:div w:id="1025060915">
                  <w:marLeft w:val="480"/>
                  <w:marRight w:val="0"/>
                  <w:marTop w:val="0"/>
                  <w:marBottom w:val="0"/>
                  <w:divBdr>
                    <w:top w:val="none" w:sz="0" w:space="0" w:color="auto"/>
                    <w:left w:val="none" w:sz="0" w:space="0" w:color="auto"/>
                    <w:bottom w:val="none" w:sz="0" w:space="0" w:color="auto"/>
                    <w:right w:val="none" w:sz="0" w:space="0" w:color="auto"/>
                  </w:divBdr>
                </w:div>
                <w:div w:id="899824671">
                  <w:marLeft w:val="480"/>
                  <w:marRight w:val="0"/>
                  <w:marTop w:val="0"/>
                  <w:marBottom w:val="0"/>
                  <w:divBdr>
                    <w:top w:val="none" w:sz="0" w:space="0" w:color="auto"/>
                    <w:left w:val="none" w:sz="0" w:space="0" w:color="auto"/>
                    <w:bottom w:val="none" w:sz="0" w:space="0" w:color="auto"/>
                    <w:right w:val="none" w:sz="0" w:space="0" w:color="auto"/>
                  </w:divBdr>
                </w:div>
                <w:div w:id="486824131">
                  <w:marLeft w:val="480"/>
                  <w:marRight w:val="0"/>
                  <w:marTop w:val="0"/>
                  <w:marBottom w:val="0"/>
                  <w:divBdr>
                    <w:top w:val="none" w:sz="0" w:space="0" w:color="auto"/>
                    <w:left w:val="none" w:sz="0" w:space="0" w:color="auto"/>
                    <w:bottom w:val="none" w:sz="0" w:space="0" w:color="auto"/>
                    <w:right w:val="none" w:sz="0" w:space="0" w:color="auto"/>
                  </w:divBdr>
                </w:div>
                <w:div w:id="1292828966">
                  <w:marLeft w:val="480"/>
                  <w:marRight w:val="0"/>
                  <w:marTop w:val="0"/>
                  <w:marBottom w:val="0"/>
                  <w:divBdr>
                    <w:top w:val="none" w:sz="0" w:space="0" w:color="auto"/>
                    <w:left w:val="none" w:sz="0" w:space="0" w:color="auto"/>
                    <w:bottom w:val="none" w:sz="0" w:space="0" w:color="auto"/>
                    <w:right w:val="none" w:sz="0" w:space="0" w:color="auto"/>
                  </w:divBdr>
                </w:div>
                <w:div w:id="210920582">
                  <w:marLeft w:val="480"/>
                  <w:marRight w:val="0"/>
                  <w:marTop w:val="0"/>
                  <w:marBottom w:val="0"/>
                  <w:divBdr>
                    <w:top w:val="none" w:sz="0" w:space="0" w:color="auto"/>
                    <w:left w:val="none" w:sz="0" w:space="0" w:color="auto"/>
                    <w:bottom w:val="none" w:sz="0" w:space="0" w:color="auto"/>
                    <w:right w:val="none" w:sz="0" w:space="0" w:color="auto"/>
                  </w:divBdr>
                </w:div>
                <w:div w:id="281614231">
                  <w:marLeft w:val="480"/>
                  <w:marRight w:val="0"/>
                  <w:marTop w:val="0"/>
                  <w:marBottom w:val="0"/>
                  <w:divBdr>
                    <w:top w:val="none" w:sz="0" w:space="0" w:color="auto"/>
                    <w:left w:val="none" w:sz="0" w:space="0" w:color="auto"/>
                    <w:bottom w:val="none" w:sz="0" w:space="0" w:color="auto"/>
                    <w:right w:val="none" w:sz="0" w:space="0" w:color="auto"/>
                  </w:divBdr>
                </w:div>
                <w:div w:id="2075426454">
                  <w:marLeft w:val="480"/>
                  <w:marRight w:val="0"/>
                  <w:marTop w:val="0"/>
                  <w:marBottom w:val="0"/>
                  <w:divBdr>
                    <w:top w:val="none" w:sz="0" w:space="0" w:color="auto"/>
                    <w:left w:val="none" w:sz="0" w:space="0" w:color="auto"/>
                    <w:bottom w:val="none" w:sz="0" w:space="0" w:color="auto"/>
                    <w:right w:val="none" w:sz="0" w:space="0" w:color="auto"/>
                  </w:divBdr>
                </w:div>
                <w:div w:id="1718117235">
                  <w:marLeft w:val="480"/>
                  <w:marRight w:val="0"/>
                  <w:marTop w:val="0"/>
                  <w:marBottom w:val="0"/>
                  <w:divBdr>
                    <w:top w:val="none" w:sz="0" w:space="0" w:color="auto"/>
                    <w:left w:val="none" w:sz="0" w:space="0" w:color="auto"/>
                    <w:bottom w:val="none" w:sz="0" w:space="0" w:color="auto"/>
                    <w:right w:val="none" w:sz="0" w:space="0" w:color="auto"/>
                  </w:divBdr>
                </w:div>
                <w:div w:id="1288194505">
                  <w:marLeft w:val="480"/>
                  <w:marRight w:val="0"/>
                  <w:marTop w:val="0"/>
                  <w:marBottom w:val="0"/>
                  <w:divBdr>
                    <w:top w:val="none" w:sz="0" w:space="0" w:color="auto"/>
                    <w:left w:val="none" w:sz="0" w:space="0" w:color="auto"/>
                    <w:bottom w:val="none" w:sz="0" w:space="0" w:color="auto"/>
                    <w:right w:val="none" w:sz="0" w:space="0" w:color="auto"/>
                  </w:divBdr>
                </w:div>
                <w:div w:id="1142652175">
                  <w:marLeft w:val="480"/>
                  <w:marRight w:val="0"/>
                  <w:marTop w:val="0"/>
                  <w:marBottom w:val="0"/>
                  <w:divBdr>
                    <w:top w:val="none" w:sz="0" w:space="0" w:color="auto"/>
                    <w:left w:val="none" w:sz="0" w:space="0" w:color="auto"/>
                    <w:bottom w:val="none" w:sz="0" w:space="0" w:color="auto"/>
                    <w:right w:val="none" w:sz="0" w:space="0" w:color="auto"/>
                  </w:divBdr>
                </w:div>
                <w:div w:id="1223296299">
                  <w:marLeft w:val="480"/>
                  <w:marRight w:val="0"/>
                  <w:marTop w:val="0"/>
                  <w:marBottom w:val="0"/>
                  <w:divBdr>
                    <w:top w:val="none" w:sz="0" w:space="0" w:color="auto"/>
                    <w:left w:val="none" w:sz="0" w:space="0" w:color="auto"/>
                    <w:bottom w:val="none" w:sz="0" w:space="0" w:color="auto"/>
                    <w:right w:val="none" w:sz="0" w:space="0" w:color="auto"/>
                  </w:divBdr>
                </w:div>
                <w:div w:id="1442456234">
                  <w:marLeft w:val="480"/>
                  <w:marRight w:val="0"/>
                  <w:marTop w:val="0"/>
                  <w:marBottom w:val="0"/>
                  <w:divBdr>
                    <w:top w:val="none" w:sz="0" w:space="0" w:color="auto"/>
                    <w:left w:val="none" w:sz="0" w:space="0" w:color="auto"/>
                    <w:bottom w:val="none" w:sz="0" w:space="0" w:color="auto"/>
                    <w:right w:val="none" w:sz="0" w:space="0" w:color="auto"/>
                  </w:divBdr>
                </w:div>
                <w:div w:id="1729263666">
                  <w:marLeft w:val="480"/>
                  <w:marRight w:val="0"/>
                  <w:marTop w:val="0"/>
                  <w:marBottom w:val="0"/>
                  <w:divBdr>
                    <w:top w:val="none" w:sz="0" w:space="0" w:color="auto"/>
                    <w:left w:val="none" w:sz="0" w:space="0" w:color="auto"/>
                    <w:bottom w:val="none" w:sz="0" w:space="0" w:color="auto"/>
                    <w:right w:val="none" w:sz="0" w:space="0" w:color="auto"/>
                  </w:divBdr>
                </w:div>
                <w:div w:id="1355226229">
                  <w:marLeft w:val="480"/>
                  <w:marRight w:val="0"/>
                  <w:marTop w:val="0"/>
                  <w:marBottom w:val="0"/>
                  <w:divBdr>
                    <w:top w:val="none" w:sz="0" w:space="0" w:color="auto"/>
                    <w:left w:val="none" w:sz="0" w:space="0" w:color="auto"/>
                    <w:bottom w:val="none" w:sz="0" w:space="0" w:color="auto"/>
                    <w:right w:val="none" w:sz="0" w:space="0" w:color="auto"/>
                  </w:divBdr>
                </w:div>
              </w:divsChild>
            </w:div>
            <w:div w:id="406465761">
              <w:marLeft w:val="0"/>
              <w:marRight w:val="0"/>
              <w:marTop w:val="0"/>
              <w:marBottom w:val="0"/>
              <w:divBdr>
                <w:top w:val="none" w:sz="0" w:space="0" w:color="auto"/>
                <w:left w:val="none" w:sz="0" w:space="0" w:color="auto"/>
                <w:bottom w:val="none" w:sz="0" w:space="0" w:color="auto"/>
                <w:right w:val="none" w:sz="0" w:space="0" w:color="auto"/>
              </w:divBdr>
              <w:divsChild>
                <w:div w:id="1752118849">
                  <w:marLeft w:val="480"/>
                  <w:marRight w:val="0"/>
                  <w:marTop w:val="0"/>
                  <w:marBottom w:val="0"/>
                  <w:divBdr>
                    <w:top w:val="none" w:sz="0" w:space="0" w:color="auto"/>
                    <w:left w:val="none" w:sz="0" w:space="0" w:color="auto"/>
                    <w:bottom w:val="none" w:sz="0" w:space="0" w:color="auto"/>
                    <w:right w:val="none" w:sz="0" w:space="0" w:color="auto"/>
                  </w:divBdr>
                </w:div>
                <w:div w:id="1787776820">
                  <w:marLeft w:val="480"/>
                  <w:marRight w:val="0"/>
                  <w:marTop w:val="0"/>
                  <w:marBottom w:val="0"/>
                  <w:divBdr>
                    <w:top w:val="none" w:sz="0" w:space="0" w:color="auto"/>
                    <w:left w:val="none" w:sz="0" w:space="0" w:color="auto"/>
                    <w:bottom w:val="none" w:sz="0" w:space="0" w:color="auto"/>
                    <w:right w:val="none" w:sz="0" w:space="0" w:color="auto"/>
                  </w:divBdr>
                </w:div>
                <w:div w:id="437021207">
                  <w:marLeft w:val="480"/>
                  <w:marRight w:val="0"/>
                  <w:marTop w:val="0"/>
                  <w:marBottom w:val="0"/>
                  <w:divBdr>
                    <w:top w:val="none" w:sz="0" w:space="0" w:color="auto"/>
                    <w:left w:val="none" w:sz="0" w:space="0" w:color="auto"/>
                    <w:bottom w:val="none" w:sz="0" w:space="0" w:color="auto"/>
                    <w:right w:val="none" w:sz="0" w:space="0" w:color="auto"/>
                  </w:divBdr>
                </w:div>
                <w:div w:id="760876573">
                  <w:marLeft w:val="480"/>
                  <w:marRight w:val="0"/>
                  <w:marTop w:val="0"/>
                  <w:marBottom w:val="0"/>
                  <w:divBdr>
                    <w:top w:val="none" w:sz="0" w:space="0" w:color="auto"/>
                    <w:left w:val="none" w:sz="0" w:space="0" w:color="auto"/>
                    <w:bottom w:val="none" w:sz="0" w:space="0" w:color="auto"/>
                    <w:right w:val="none" w:sz="0" w:space="0" w:color="auto"/>
                  </w:divBdr>
                </w:div>
                <w:div w:id="119962598">
                  <w:marLeft w:val="480"/>
                  <w:marRight w:val="0"/>
                  <w:marTop w:val="0"/>
                  <w:marBottom w:val="0"/>
                  <w:divBdr>
                    <w:top w:val="none" w:sz="0" w:space="0" w:color="auto"/>
                    <w:left w:val="none" w:sz="0" w:space="0" w:color="auto"/>
                    <w:bottom w:val="none" w:sz="0" w:space="0" w:color="auto"/>
                    <w:right w:val="none" w:sz="0" w:space="0" w:color="auto"/>
                  </w:divBdr>
                </w:div>
                <w:div w:id="1671639555">
                  <w:marLeft w:val="480"/>
                  <w:marRight w:val="0"/>
                  <w:marTop w:val="0"/>
                  <w:marBottom w:val="0"/>
                  <w:divBdr>
                    <w:top w:val="none" w:sz="0" w:space="0" w:color="auto"/>
                    <w:left w:val="none" w:sz="0" w:space="0" w:color="auto"/>
                    <w:bottom w:val="none" w:sz="0" w:space="0" w:color="auto"/>
                    <w:right w:val="none" w:sz="0" w:space="0" w:color="auto"/>
                  </w:divBdr>
                </w:div>
                <w:div w:id="996029895">
                  <w:marLeft w:val="480"/>
                  <w:marRight w:val="0"/>
                  <w:marTop w:val="0"/>
                  <w:marBottom w:val="0"/>
                  <w:divBdr>
                    <w:top w:val="none" w:sz="0" w:space="0" w:color="auto"/>
                    <w:left w:val="none" w:sz="0" w:space="0" w:color="auto"/>
                    <w:bottom w:val="none" w:sz="0" w:space="0" w:color="auto"/>
                    <w:right w:val="none" w:sz="0" w:space="0" w:color="auto"/>
                  </w:divBdr>
                </w:div>
                <w:div w:id="838547236">
                  <w:marLeft w:val="480"/>
                  <w:marRight w:val="0"/>
                  <w:marTop w:val="0"/>
                  <w:marBottom w:val="0"/>
                  <w:divBdr>
                    <w:top w:val="none" w:sz="0" w:space="0" w:color="auto"/>
                    <w:left w:val="none" w:sz="0" w:space="0" w:color="auto"/>
                    <w:bottom w:val="none" w:sz="0" w:space="0" w:color="auto"/>
                    <w:right w:val="none" w:sz="0" w:space="0" w:color="auto"/>
                  </w:divBdr>
                </w:div>
                <w:div w:id="137652510">
                  <w:marLeft w:val="480"/>
                  <w:marRight w:val="0"/>
                  <w:marTop w:val="0"/>
                  <w:marBottom w:val="0"/>
                  <w:divBdr>
                    <w:top w:val="none" w:sz="0" w:space="0" w:color="auto"/>
                    <w:left w:val="none" w:sz="0" w:space="0" w:color="auto"/>
                    <w:bottom w:val="none" w:sz="0" w:space="0" w:color="auto"/>
                    <w:right w:val="none" w:sz="0" w:space="0" w:color="auto"/>
                  </w:divBdr>
                </w:div>
                <w:div w:id="1126125056">
                  <w:marLeft w:val="480"/>
                  <w:marRight w:val="0"/>
                  <w:marTop w:val="0"/>
                  <w:marBottom w:val="0"/>
                  <w:divBdr>
                    <w:top w:val="none" w:sz="0" w:space="0" w:color="auto"/>
                    <w:left w:val="none" w:sz="0" w:space="0" w:color="auto"/>
                    <w:bottom w:val="none" w:sz="0" w:space="0" w:color="auto"/>
                    <w:right w:val="none" w:sz="0" w:space="0" w:color="auto"/>
                  </w:divBdr>
                </w:div>
                <w:div w:id="2002393967">
                  <w:marLeft w:val="480"/>
                  <w:marRight w:val="0"/>
                  <w:marTop w:val="0"/>
                  <w:marBottom w:val="0"/>
                  <w:divBdr>
                    <w:top w:val="none" w:sz="0" w:space="0" w:color="auto"/>
                    <w:left w:val="none" w:sz="0" w:space="0" w:color="auto"/>
                    <w:bottom w:val="none" w:sz="0" w:space="0" w:color="auto"/>
                    <w:right w:val="none" w:sz="0" w:space="0" w:color="auto"/>
                  </w:divBdr>
                </w:div>
                <w:div w:id="1992829894">
                  <w:marLeft w:val="480"/>
                  <w:marRight w:val="0"/>
                  <w:marTop w:val="0"/>
                  <w:marBottom w:val="0"/>
                  <w:divBdr>
                    <w:top w:val="none" w:sz="0" w:space="0" w:color="auto"/>
                    <w:left w:val="none" w:sz="0" w:space="0" w:color="auto"/>
                    <w:bottom w:val="none" w:sz="0" w:space="0" w:color="auto"/>
                    <w:right w:val="none" w:sz="0" w:space="0" w:color="auto"/>
                  </w:divBdr>
                </w:div>
                <w:div w:id="1744714701">
                  <w:marLeft w:val="480"/>
                  <w:marRight w:val="0"/>
                  <w:marTop w:val="0"/>
                  <w:marBottom w:val="0"/>
                  <w:divBdr>
                    <w:top w:val="none" w:sz="0" w:space="0" w:color="auto"/>
                    <w:left w:val="none" w:sz="0" w:space="0" w:color="auto"/>
                    <w:bottom w:val="none" w:sz="0" w:space="0" w:color="auto"/>
                    <w:right w:val="none" w:sz="0" w:space="0" w:color="auto"/>
                  </w:divBdr>
                </w:div>
                <w:div w:id="819469491">
                  <w:marLeft w:val="480"/>
                  <w:marRight w:val="0"/>
                  <w:marTop w:val="0"/>
                  <w:marBottom w:val="0"/>
                  <w:divBdr>
                    <w:top w:val="none" w:sz="0" w:space="0" w:color="auto"/>
                    <w:left w:val="none" w:sz="0" w:space="0" w:color="auto"/>
                    <w:bottom w:val="none" w:sz="0" w:space="0" w:color="auto"/>
                    <w:right w:val="none" w:sz="0" w:space="0" w:color="auto"/>
                  </w:divBdr>
                </w:div>
                <w:div w:id="61102353">
                  <w:marLeft w:val="480"/>
                  <w:marRight w:val="0"/>
                  <w:marTop w:val="0"/>
                  <w:marBottom w:val="0"/>
                  <w:divBdr>
                    <w:top w:val="none" w:sz="0" w:space="0" w:color="auto"/>
                    <w:left w:val="none" w:sz="0" w:space="0" w:color="auto"/>
                    <w:bottom w:val="none" w:sz="0" w:space="0" w:color="auto"/>
                    <w:right w:val="none" w:sz="0" w:space="0" w:color="auto"/>
                  </w:divBdr>
                </w:div>
                <w:div w:id="1991127070">
                  <w:marLeft w:val="480"/>
                  <w:marRight w:val="0"/>
                  <w:marTop w:val="0"/>
                  <w:marBottom w:val="0"/>
                  <w:divBdr>
                    <w:top w:val="none" w:sz="0" w:space="0" w:color="auto"/>
                    <w:left w:val="none" w:sz="0" w:space="0" w:color="auto"/>
                    <w:bottom w:val="none" w:sz="0" w:space="0" w:color="auto"/>
                    <w:right w:val="none" w:sz="0" w:space="0" w:color="auto"/>
                  </w:divBdr>
                </w:div>
                <w:div w:id="2097480573">
                  <w:marLeft w:val="480"/>
                  <w:marRight w:val="0"/>
                  <w:marTop w:val="0"/>
                  <w:marBottom w:val="0"/>
                  <w:divBdr>
                    <w:top w:val="none" w:sz="0" w:space="0" w:color="auto"/>
                    <w:left w:val="none" w:sz="0" w:space="0" w:color="auto"/>
                    <w:bottom w:val="none" w:sz="0" w:space="0" w:color="auto"/>
                    <w:right w:val="none" w:sz="0" w:space="0" w:color="auto"/>
                  </w:divBdr>
                </w:div>
                <w:div w:id="1382746010">
                  <w:marLeft w:val="480"/>
                  <w:marRight w:val="0"/>
                  <w:marTop w:val="0"/>
                  <w:marBottom w:val="0"/>
                  <w:divBdr>
                    <w:top w:val="none" w:sz="0" w:space="0" w:color="auto"/>
                    <w:left w:val="none" w:sz="0" w:space="0" w:color="auto"/>
                    <w:bottom w:val="none" w:sz="0" w:space="0" w:color="auto"/>
                    <w:right w:val="none" w:sz="0" w:space="0" w:color="auto"/>
                  </w:divBdr>
                </w:div>
                <w:div w:id="666127755">
                  <w:marLeft w:val="480"/>
                  <w:marRight w:val="0"/>
                  <w:marTop w:val="0"/>
                  <w:marBottom w:val="0"/>
                  <w:divBdr>
                    <w:top w:val="none" w:sz="0" w:space="0" w:color="auto"/>
                    <w:left w:val="none" w:sz="0" w:space="0" w:color="auto"/>
                    <w:bottom w:val="none" w:sz="0" w:space="0" w:color="auto"/>
                    <w:right w:val="none" w:sz="0" w:space="0" w:color="auto"/>
                  </w:divBdr>
                </w:div>
                <w:div w:id="2117209120">
                  <w:marLeft w:val="480"/>
                  <w:marRight w:val="0"/>
                  <w:marTop w:val="0"/>
                  <w:marBottom w:val="0"/>
                  <w:divBdr>
                    <w:top w:val="none" w:sz="0" w:space="0" w:color="auto"/>
                    <w:left w:val="none" w:sz="0" w:space="0" w:color="auto"/>
                    <w:bottom w:val="none" w:sz="0" w:space="0" w:color="auto"/>
                    <w:right w:val="none" w:sz="0" w:space="0" w:color="auto"/>
                  </w:divBdr>
                </w:div>
                <w:div w:id="878125122">
                  <w:marLeft w:val="480"/>
                  <w:marRight w:val="0"/>
                  <w:marTop w:val="0"/>
                  <w:marBottom w:val="0"/>
                  <w:divBdr>
                    <w:top w:val="none" w:sz="0" w:space="0" w:color="auto"/>
                    <w:left w:val="none" w:sz="0" w:space="0" w:color="auto"/>
                    <w:bottom w:val="none" w:sz="0" w:space="0" w:color="auto"/>
                    <w:right w:val="none" w:sz="0" w:space="0" w:color="auto"/>
                  </w:divBdr>
                </w:div>
                <w:div w:id="490799724">
                  <w:marLeft w:val="480"/>
                  <w:marRight w:val="0"/>
                  <w:marTop w:val="0"/>
                  <w:marBottom w:val="0"/>
                  <w:divBdr>
                    <w:top w:val="none" w:sz="0" w:space="0" w:color="auto"/>
                    <w:left w:val="none" w:sz="0" w:space="0" w:color="auto"/>
                    <w:bottom w:val="none" w:sz="0" w:space="0" w:color="auto"/>
                    <w:right w:val="none" w:sz="0" w:space="0" w:color="auto"/>
                  </w:divBdr>
                </w:div>
                <w:div w:id="1891727159">
                  <w:marLeft w:val="480"/>
                  <w:marRight w:val="0"/>
                  <w:marTop w:val="0"/>
                  <w:marBottom w:val="0"/>
                  <w:divBdr>
                    <w:top w:val="none" w:sz="0" w:space="0" w:color="auto"/>
                    <w:left w:val="none" w:sz="0" w:space="0" w:color="auto"/>
                    <w:bottom w:val="none" w:sz="0" w:space="0" w:color="auto"/>
                    <w:right w:val="none" w:sz="0" w:space="0" w:color="auto"/>
                  </w:divBdr>
                </w:div>
                <w:div w:id="469783422">
                  <w:marLeft w:val="480"/>
                  <w:marRight w:val="0"/>
                  <w:marTop w:val="0"/>
                  <w:marBottom w:val="0"/>
                  <w:divBdr>
                    <w:top w:val="none" w:sz="0" w:space="0" w:color="auto"/>
                    <w:left w:val="none" w:sz="0" w:space="0" w:color="auto"/>
                    <w:bottom w:val="none" w:sz="0" w:space="0" w:color="auto"/>
                    <w:right w:val="none" w:sz="0" w:space="0" w:color="auto"/>
                  </w:divBdr>
                </w:div>
                <w:div w:id="454911845">
                  <w:marLeft w:val="480"/>
                  <w:marRight w:val="0"/>
                  <w:marTop w:val="0"/>
                  <w:marBottom w:val="0"/>
                  <w:divBdr>
                    <w:top w:val="none" w:sz="0" w:space="0" w:color="auto"/>
                    <w:left w:val="none" w:sz="0" w:space="0" w:color="auto"/>
                    <w:bottom w:val="none" w:sz="0" w:space="0" w:color="auto"/>
                    <w:right w:val="none" w:sz="0" w:space="0" w:color="auto"/>
                  </w:divBdr>
                </w:div>
                <w:div w:id="1199201149">
                  <w:marLeft w:val="480"/>
                  <w:marRight w:val="0"/>
                  <w:marTop w:val="0"/>
                  <w:marBottom w:val="0"/>
                  <w:divBdr>
                    <w:top w:val="none" w:sz="0" w:space="0" w:color="auto"/>
                    <w:left w:val="none" w:sz="0" w:space="0" w:color="auto"/>
                    <w:bottom w:val="none" w:sz="0" w:space="0" w:color="auto"/>
                    <w:right w:val="none" w:sz="0" w:space="0" w:color="auto"/>
                  </w:divBdr>
                </w:div>
                <w:div w:id="1751654040">
                  <w:marLeft w:val="480"/>
                  <w:marRight w:val="0"/>
                  <w:marTop w:val="0"/>
                  <w:marBottom w:val="0"/>
                  <w:divBdr>
                    <w:top w:val="none" w:sz="0" w:space="0" w:color="auto"/>
                    <w:left w:val="none" w:sz="0" w:space="0" w:color="auto"/>
                    <w:bottom w:val="none" w:sz="0" w:space="0" w:color="auto"/>
                    <w:right w:val="none" w:sz="0" w:space="0" w:color="auto"/>
                  </w:divBdr>
                </w:div>
                <w:div w:id="1140655742">
                  <w:marLeft w:val="480"/>
                  <w:marRight w:val="0"/>
                  <w:marTop w:val="0"/>
                  <w:marBottom w:val="0"/>
                  <w:divBdr>
                    <w:top w:val="none" w:sz="0" w:space="0" w:color="auto"/>
                    <w:left w:val="none" w:sz="0" w:space="0" w:color="auto"/>
                    <w:bottom w:val="none" w:sz="0" w:space="0" w:color="auto"/>
                    <w:right w:val="none" w:sz="0" w:space="0" w:color="auto"/>
                  </w:divBdr>
                </w:div>
              </w:divsChild>
            </w:div>
            <w:div w:id="621691905">
              <w:marLeft w:val="0"/>
              <w:marRight w:val="0"/>
              <w:marTop w:val="0"/>
              <w:marBottom w:val="0"/>
              <w:divBdr>
                <w:top w:val="none" w:sz="0" w:space="0" w:color="auto"/>
                <w:left w:val="none" w:sz="0" w:space="0" w:color="auto"/>
                <w:bottom w:val="none" w:sz="0" w:space="0" w:color="auto"/>
                <w:right w:val="none" w:sz="0" w:space="0" w:color="auto"/>
              </w:divBdr>
              <w:divsChild>
                <w:div w:id="1354839350">
                  <w:marLeft w:val="480"/>
                  <w:marRight w:val="0"/>
                  <w:marTop w:val="0"/>
                  <w:marBottom w:val="0"/>
                  <w:divBdr>
                    <w:top w:val="none" w:sz="0" w:space="0" w:color="auto"/>
                    <w:left w:val="none" w:sz="0" w:space="0" w:color="auto"/>
                    <w:bottom w:val="none" w:sz="0" w:space="0" w:color="auto"/>
                    <w:right w:val="none" w:sz="0" w:space="0" w:color="auto"/>
                  </w:divBdr>
                </w:div>
                <w:div w:id="1705399091">
                  <w:marLeft w:val="480"/>
                  <w:marRight w:val="0"/>
                  <w:marTop w:val="0"/>
                  <w:marBottom w:val="0"/>
                  <w:divBdr>
                    <w:top w:val="none" w:sz="0" w:space="0" w:color="auto"/>
                    <w:left w:val="none" w:sz="0" w:space="0" w:color="auto"/>
                    <w:bottom w:val="none" w:sz="0" w:space="0" w:color="auto"/>
                    <w:right w:val="none" w:sz="0" w:space="0" w:color="auto"/>
                  </w:divBdr>
                </w:div>
                <w:div w:id="1535852353">
                  <w:marLeft w:val="480"/>
                  <w:marRight w:val="0"/>
                  <w:marTop w:val="0"/>
                  <w:marBottom w:val="0"/>
                  <w:divBdr>
                    <w:top w:val="none" w:sz="0" w:space="0" w:color="auto"/>
                    <w:left w:val="none" w:sz="0" w:space="0" w:color="auto"/>
                    <w:bottom w:val="none" w:sz="0" w:space="0" w:color="auto"/>
                    <w:right w:val="none" w:sz="0" w:space="0" w:color="auto"/>
                  </w:divBdr>
                </w:div>
                <w:div w:id="768310412">
                  <w:marLeft w:val="480"/>
                  <w:marRight w:val="0"/>
                  <w:marTop w:val="0"/>
                  <w:marBottom w:val="0"/>
                  <w:divBdr>
                    <w:top w:val="none" w:sz="0" w:space="0" w:color="auto"/>
                    <w:left w:val="none" w:sz="0" w:space="0" w:color="auto"/>
                    <w:bottom w:val="none" w:sz="0" w:space="0" w:color="auto"/>
                    <w:right w:val="none" w:sz="0" w:space="0" w:color="auto"/>
                  </w:divBdr>
                </w:div>
                <w:div w:id="619605429">
                  <w:marLeft w:val="480"/>
                  <w:marRight w:val="0"/>
                  <w:marTop w:val="0"/>
                  <w:marBottom w:val="0"/>
                  <w:divBdr>
                    <w:top w:val="none" w:sz="0" w:space="0" w:color="auto"/>
                    <w:left w:val="none" w:sz="0" w:space="0" w:color="auto"/>
                    <w:bottom w:val="none" w:sz="0" w:space="0" w:color="auto"/>
                    <w:right w:val="none" w:sz="0" w:space="0" w:color="auto"/>
                  </w:divBdr>
                </w:div>
                <w:div w:id="1412506847">
                  <w:marLeft w:val="480"/>
                  <w:marRight w:val="0"/>
                  <w:marTop w:val="0"/>
                  <w:marBottom w:val="0"/>
                  <w:divBdr>
                    <w:top w:val="none" w:sz="0" w:space="0" w:color="auto"/>
                    <w:left w:val="none" w:sz="0" w:space="0" w:color="auto"/>
                    <w:bottom w:val="none" w:sz="0" w:space="0" w:color="auto"/>
                    <w:right w:val="none" w:sz="0" w:space="0" w:color="auto"/>
                  </w:divBdr>
                </w:div>
                <w:div w:id="2130660509">
                  <w:marLeft w:val="480"/>
                  <w:marRight w:val="0"/>
                  <w:marTop w:val="0"/>
                  <w:marBottom w:val="0"/>
                  <w:divBdr>
                    <w:top w:val="none" w:sz="0" w:space="0" w:color="auto"/>
                    <w:left w:val="none" w:sz="0" w:space="0" w:color="auto"/>
                    <w:bottom w:val="none" w:sz="0" w:space="0" w:color="auto"/>
                    <w:right w:val="none" w:sz="0" w:space="0" w:color="auto"/>
                  </w:divBdr>
                </w:div>
                <w:div w:id="898901511">
                  <w:marLeft w:val="480"/>
                  <w:marRight w:val="0"/>
                  <w:marTop w:val="0"/>
                  <w:marBottom w:val="0"/>
                  <w:divBdr>
                    <w:top w:val="none" w:sz="0" w:space="0" w:color="auto"/>
                    <w:left w:val="none" w:sz="0" w:space="0" w:color="auto"/>
                    <w:bottom w:val="none" w:sz="0" w:space="0" w:color="auto"/>
                    <w:right w:val="none" w:sz="0" w:space="0" w:color="auto"/>
                  </w:divBdr>
                </w:div>
                <w:div w:id="1529755285">
                  <w:marLeft w:val="480"/>
                  <w:marRight w:val="0"/>
                  <w:marTop w:val="0"/>
                  <w:marBottom w:val="0"/>
                  <w:divBdr>
                    <w:top w:val="none" w:sz="0" w:space="0" w:color="auto"/>
                    <w:left w:val="none" w:sz="0" w:space="0" w:color="auto"/>
                    <w:bottom w:val="none" w:sz="0" w:space="0" w:color="auto"/>
                    <w:right w:val="none" w:sz="0" w:space="0" w:color="auto"/>
                  </w:divBdr>
                </w:div>
                <w:div w:id="2047832477">
                  <w:marLeft w:val="480"/>
                  <w:marRight w:val="0"/>
                  <w:marTop w:val="0"/>
                  <w:marBottom w:val="0"/>
                  <w:divBdr>
                    <w:top w:val="none" w:sz="0" w:space="0" w:color="auto"/>
                    <w:left w:val="none" w:sz="0" w:space="0" w:color="auto"/>
                    <w:bottom w:val="none" w:sz="0" w:space="0" w:color="auto"/>
                    <w:right w:val="none" w:sz="0" w:space="0" w:color="auto"/>
                  </w:divBdr>
                </w:div>
                <w:div w:id="1112045006">
                  <w:marLeft w:val="480"/>
                  <w:marRight w:val="0"/>
                  <w:marTop w:val="0"/>
                  <w:marBottom w:val="0"/>
                  <w:divBdr>
                    <w:top w:val="none" w:sz="0" w:space="0" w:color="auto"/>
                    <w:left w:val="none" w:sz="0" w:space="0" w:color="auto"/>
                    <w:bottom w:val="none" w:sz="0" w:space="0" w:color="auto"/>
                    <w:right w:val="none" w:sz="0" w:space="0" w:color="auto"/>
                  </w:divBdr>
                </w:div>
                <w:div w:id="2097357479">
                  <w:marLeft w:val="480"/>
                  <w:marRight w:val="0"/>
                  <w:marTop w:val="0"/>
                  <w:marBottom w:val="0"/>
                  <w:divBdr>
                    <w:top w:val="none" w:sz="0" w:space="0" w:color="auto"/>
                    <w:left w:val="none" w:sz="0" w:space="0" w:color="auto"/>
                    <w:bottom w:val="none" w:sz="0" w:space="0" w:color="auto"/>
                    <w:right w:val="none" w:sz="0" w:space="0" w:color="auto"/>
                  </w:divBdr>
                </w:div>
                <w:div w:id="1972243224">
                  <w:marLeft w:val="480"/>
                  <w:marRight w:val="0"/>
                  <w:marTop w:val="0"/>
                  <w:marBottom w:val="0"/>
                  <w:divBdr>
                    <w:top w:val="none" w:sz="0" w:space="0" w:color="auto"/>
                    <w:left w:val="none" w:sz="0" w:space="0" w:color="auto"/>
                    <w:bottom w:val="none" w:sz="0" w:space="0" w:color="auto"/>
                    <w:right w:val="none" w:sz="0" w:space="0" w:color="auto"/>
                  </w:divBdr>
                </w:div>
                <w:div w:id="824929810">
                  <w:marLeft w:val="480"/>
                  <w:marRight w:val="0"/>
                  <w:marTop w:val="0"/>
                  <w:marBottom w:val="0"/>
                  <w:divBdr>
                    <w:top w:val="none" w:sz="0" w:space="0" w:color="auto"/>
                    <w:left w:val="none" w:sz="0" w:space="0" w:color="auto"/>
                    <w:bottom w:val="none" w:sz="0" w:space="0" w:color="auto"/>
                    <w:right w:val="none" w:sz="0" w:space="0" w:color="auto"/>
                  </w:divBdr>
                </w:div>
                <w:div w:id="1361205558">
                  <w:marLeft w:val="480"/>
                  <w:marRight w:val="0"/>
                  <w:marTop w:val="0"/>
                  <w:marBottom w:val="0"/>
                  <w:divBdr>
                    <w:top w:val="none" w:sz="0" w:space="0" w:color="auto"/>
                    <w:left w:val="none" w:sz="0" w:space="0" w:color="auto"/>
                    <w:bottom w:val="none" w:sz="0" w:space="0" w:color="auto"/>
                    <w:right w:val="none" w:sz="0" w:space="0" w:color="auto"/>
                  </w:divBdr>
                </w:div>
                <w:div w:id="2135513186">
                  <w:marLeft w:val="480"/>
                  <w:marRight w:val="0"/>
                  <w:marTop w:val="0"/>
                  <w:marBottom w:val="0"/>
                  <w:divBdr>
                    <w:top w:val="none" w:sz="0" w:space="0" w:color="auto"/>
                    <w:left w:val="none" w:sz="0" w:space="0" w:color="auto"/>
                    <w:bottom w:val="none" w:sz="0" w:space="0" w:color="auto"/>
                    <w:right w:val="none" w:sz="0" w:space="0" w:color="auto"/>
                  </w:divBdr>
                </w:div>
                <w:div w:id="1499542589">
                  <w:marLeft w:val="480"/>
                  <w:marRight w:val="0"/>
                  <w:marTop w:val="0"/>
                  <w:marBottom w:val="0"/>
                  <w:divBdr>
                    <w:top w:val="none" w:sz="0" w:space="0" w:color="auto"/>
                    <w:left w:val="none" w:sz="0" w:space="0" w:color="auto"/>
                    <w:bottom w:val="none" w:sz="0" w:space="0" w:color="auto"/>
                    <w:right w:val="none" w:sz="0" w:space="0" w:color="auto"/>
                  </w:divBdr>
                </w:div>
                <w:div w:id="346174768">
                  <w:marLeft w:val="480"/>
                  <w:marRight w:val="0"/>
                  <w:marTop w:val="0"/>
                  <w:marBottom w:val="0"/>
                  <w:divBdr>
                    <w:top w:val="none" w:sz="0" w:space="0" w:color="auto"/>
                    <w:left w:val="none" w:sz="0" w:space="0" w:color="auto"/>
                    <w:bottom w:val="none" w:sz="0" w:space="0" w:color="auto"/>
                    <w:right w:val="none" w:sz="0" w:space="0" w:color="auto"/>
                  </w:divBdr>
                </w:div>
                <w:div w:id="2109691964">
                  <w:marLeft w:val="480"/>
                  <w:marRight w:val="0"/>
                  <w:marTop w:val="0"/>
                  <w:marBottom w:val="0"/>
                  <w:divBdr>
                    <w:top w:val="none" w:sz="0" w:space="0" w:color="auto"/>
                    <w:left w:val="none" w:sz="0" w:space="0" w:color="auto"/>
                    <w:bottom w:val="none" w:sz="0" w:space="0" w:color="auto"/>
                    <w:right w:val="none" w:sz="0" w:space="0" w:color="auto"/>
                  </w:divBdr>
                </w:div>
                <w:div w:id="281768242">
                  <w:marLeft w:val="480"/>
                  <w:marRight w:val="0"/>
                  <w:marTop w:val="0"/>
                  <w:marBottom w:val="0"/>
                  <w:divBdr>
                    <w:top w:val="none" w:sz="0" w:space="0" w:color="auto"/>
                    <w:left w:val="none" w:sz="0" w:space="0" w:color="auto"/>
                    <w:bottom w:val="none" w:sz="0" w:space="0" w:color="auto"/>
                    <w:right w:val="none" w:sz="0" w:space="0" w:color="auto"/>
                  </w:divBdr>
                </w:div>
                <w:div w:id="698438325">
                  <w:marLeft w:val="480"/>
                  <w:marRight w:val="0"/>
                  <w:marTop w:val="0"/>
                  <w:marBottom w:val="0"/>
                  <w:divBdr>
                    <w:top w:val="none" w:sz="0" w:space="0" w:color="auto"/>
                    <w:left w:val="none" w:sz="0" w:space="0" w:color="auto"/>
                    <w:bottom w:val="none" w:sz="0" w:space="0" w:color="auto"/>
                    <w:right w:val="none" w:sz="0" w:space="0" w:color="auto"/>
                  </w:divBdr>
                </w:div>
                <w:div w:id="136068878">
                  <w:marLeft w:val="480"/>
                  <w:marRight w:val="0"/>
                  <w:marTop w:val="0"/>
                  <w:marBottom w:val="0"/>
                  <w:divBdr>
                    <w:top w:val="none" w:sz="0" w:space="0" w:color="auto"/>
                    <w:left w:val="none" w:sz="0" w:space="0" w:color="auto"/>
                    <w:bottom w:val="none" w:sz="0" w:space="0" w:color="auto"/>
                    <w:right w:val="none" w:sz="0" w:space="0" w:color="auto"/>
                  </w:divBdr>
                </w:div>
                <w:div w:id="615604822">
                  <w:marLeft w:val="480"/>
                  <w:marRight w:val="0"/>
                  <w:marTop w:val="0"/>
                  <w:marBottom w:val="0"/>
                  <w:divBdr>
                    <w:top w:val="none" w:sz="0" w:space="0" w:color="auto"/>
                    <w:left w:val="none" w:sz="0" w:space="0" w:color="auto"/>
                    <w:bottom w:val="none" w:sz="0" w:space="0" w:color="auto"/>
                    <w:right w:val="none" w:sz="0" w:space="0" w:color="auto"/>
                  </w:divBdr>
                </w:div>
                <w:div w:id="735930485">
                  <w:marLeft w:val="480"/>
                  <w:marRight w:val="0"/>
                  <w:marTop w:val="0"/>
                  <w:marBottom w:val="0"/>
                  <w:divBdr>
                    <w:top w:val="none" w:sz="0" w:space="0" w:color="auto"/>
                    <w:left w:val="none" w:sz="0" w:space="0" w:color="auto"/>
                    <w:bottom w:val="none" w:sz="0" w:space="0" w:color="auto"/>
                    <w:right w:val="none" w:sz="0" w:space="0" w:color="auto"/>
                  </w:divBdr>
                </w:div>
                <w:div w:id="2142918662">
                  <w:marLeft w:val="480"/>
                  <w:marRight w:val="0"/>
                  <w:marTop w:val="0"/>
                  <w:marBottom w:val="0"/>
                  <w:divBdr>
                    <w:top w:val="none" w:sz="0" w:space="0" w:color="auto"/>
                    <w:left w:val="none" w:sz="0" w:space="0" w:color="auto"/>
                    <w:bottom w:val="none" w:sz="0" w:space="0" w:color="auto"/>
                    <w:right w:val="none" w:sz="0" w:space="0" w:color="auto"/>
                  </w:divBdr>
                </w:div>
                <w:div w:id="253519732">
                  <w:marLeft w:val="480"/>
                  <w:marRight w:val="0"/>
                  <w:marTop w:val="0"/>
                  <w:marBottom w:val="0"/>
                  <w:divBdr>
                    <w:top w:val="none" w:sz="0" w:space="0" w:color="auto"/>
                    <w:left w:val="none" w:sz="0" w:space="0" w:color="auto"/>
                    <w:bottom w:val="none" w:sz="0" w:space="0" w:color="auto"/>
                    <w:right w:val="none" w:sz="0" w:space="0" w:color="auto"/>
                  </w:divBdr>
                </w:div>
                <w:div w:id="114107794">
                  <w:marLeft w:val="480"/>
                  <w:marRight w:val="0"/>
                  <w:marTop w:val="0"/>
                  <w:marBottom w:val="0"/>
                  <w:divBdr>
                    <w:top w:val="none" w:sz="0" w:space="0" w:color="auto"/>
                    <w:left w:val="none" w:sz="0" w:space="0" w:color="auto"/>
                    <w:bottom w:val="none" w:sz="0" w:space="0" w:color="auto"/>
                    <w:right w:val="none" w:sz="0" w:space="0" w:color="auto"/>
                  </w:divBdr>
                </w:div>
                <w:div w:id="1889223305">
                  <w:marLeft w:val="480"/>
                  <w:marRight w:val="0"/>
                  <w:marTop w:val="0"/>
                  <w:marBottom w:val="0"/>
                  <w:divBdr>
                    <w:top w:val="none" w:sz="0" w:space="0" w:color="auto"/>
                    <w:left w:val="none" w:sz="0" w:space="0" w:color="auto"/>
                    <w:bottom w:val="none" w:sz="0" w:space="0" w:color="auto"/>
                    <w:right w:val="none" w:sz="0" w:space="0" w:color="auto"/>
                  </w:divBdr>
                </w:div>
              </w:divsChild>
            </w:div>
            <w:div w:id="1686513096">
              <w:marLeft w:val="0"/>
              <w:marRight w:val="0"/>
              <w:marTop w:val="0"/>
              <w:marBottom w:val="0"/>
              <w:divBdr>
                <w:top w:val="none" w:sz="0" w:space="0" w:color="auto"/>
                <w:left w:val="none" w:sz="0" w:space="0" w:color="auto"/>
                <w:bottom w:val="none" w:sz="0" w:space="0" w:color="auto"/>
                <w:right w:val="none" w:sz="0" w:space="0" w:color="auto"/>
              </w:divBdr>
              <w:divsChild>
                <w:div w:id="1147358929">
                  <w:marLeft w:val="480"/>
                  <w:marRight w:val="0"/>
                  <w:marTop w:val="0"/>
                  <w:marBottom w:val="0"/>
                  <w:divBdr>
                    <w:top w:val="none" w:sz="0" w:space="0" w:color="auto"/>
                    <w:left w:val="none" w:sz="0" w:space="0" w:color="auto"/>
                    <w:bottom w:val="none" w:sz="0" w:space="0" w:color="auto"/>
                    <w:right w:val="none" w:sz="0" w:space="0" w:color="auto"/>
                  </w:divBdr>
                </w:div>
                <w:div w:id="1215845947">
                  <w:marLeft w:val="480"/>
                  <w:marRight w:val="0"/>
                  <w:marTop w:val="0"/>
                  <w:marBottom w:val="0"/>
                  <w:divBdr>
                    <w:top w:val="none" w:sz="0" w:space="0" w:color="auto"/>
                    <w:left w:val="none" w:sz="0" w:space="0" w:color="auto"/>
                    <w:bottom w:val="none" w:sz="0" w:space="0" w:color="auto"/>
                    <w:right w:val="none" w:sz="0" w:space="0" w:color="auto"/>
                  </w:divBdr>
                </w:div>
                <w:div w:id="847061147">
                  <w:marLeft w:val="480"/>
                  <w:marRight w:val="0"/>
                  <w:marTop w:val="0"/>
                  <w:marBottom w:val="0"/>
                  <w:divBdr>
                    <w:top w:val="none" w:sz="0" w:space="0" w:color="auto"/>
                    <w:left w:val="none" w:sz="0" w:space="0" w:color="auto"/>
                    <w:bottom w:val="none" w:sz="0" w:space="0" w:color="auto"/>
                    <w:right w:val="none" w:sz="0" w:space="0" w:color="auto"/>
                  </w:divBdr>
                </w:div>
                <w:div w:id="1795830454">
                  <w:marLeft w:val="480"/>
                  <w:marRight w:val="0"/>
                  <w:marTop w:val="0"/>
                  <w:marBottom w:val="0"/>
                  <w:divBdr>
                    <w:top w:val="none" w:sz="0" w:space="0" w:color="auto"/>
                    <w:left w:val="none" w:sz="0" w:space="0" w:color="auto"/>
                    <w:bottom w:val="none" w:sz="0" w:space="0" w:color="auto"/>
                    <w:right w:val="none" w:sz="0" w:space="0" w:color="auto"/>
                  </w:divBdr>
                </w:div>
                <w:div w:id="108087104">
                  <w:marLeft w:val="480"/>
                  <w:marRight w:val="0"/>
                  <w:marTop w:val="0"/>
                  <w:marBottom w:val="0"/>
                  <w:divBdr>
                    <w:top w:val="none" w:sz="0" w:space="0" w:color="auto"/>
                    <w:left w:val="none" w:sz="0" w:space="0" w:color="auto"/>
                    <w:bottom w:val="none" w:sz="0" w:space="0" w:color="auto"/>
                    <w:right w:val="none" w:sz="0" w:space="0" w:color="auto"/>
                  </w:divBdr>
                </w:div>
                <w:div w:id="2028558390">
                  <w:marLeft w:val="480"/>
                  <w:marRight w:val="0"/>
                  <w:marTop w:val="0"/>
                  <w:marBottom w:val="0"/>
                  <w:divBdr>
                    <w:top w:val="none" w:sz="0" w:space="0" w:color="auto"/>
                    <w:left w:val="none" w:sz="0" w:space="0" w:color="auto"/>
                    <w:bottom w:val="none" w:sz="0" w:space="0" w:color="auto"/>
                    <w:right w:val="none" w:sz="0" w:space="0" w:color="auto"/>
                  </w:divBdr>
                </w:div>
                <w:div w:id="876041704">
                  <w:marLeft w:val="480"/>
                  <w:marRight w:val="0"/>
                  <w:marTop w:val="0"/>
                  <w:marBottom w:val="0"/>
                  <w:divBdr>
                    <w:top w:val="none" w:sz="0" w:space="0" w:color="auto"/>
                    <w:left w:val="none" w:sz="0" w:space="0" w:color="auto"/>
                    <w:bottom w:val="none" w:sz="0" w:space="0" w:color="auto"/>
                    <w:right w:val="none" w:sz="0" w:space="0" w:color="auto"/>
                  </w:divBdr>
                </w:div>
                <w:div w:id="1183009320">
                  <w:marLeft w:val="480"/>
                  <w:marRight w:val="0"/>
                  <w:marTop w:val="0"/>
                  <w:marBottom w:val="0"/>
                  <w:divBdr>
                    <w:top w:val="none" w:sz="0" w:space="0" w:color="auto"/>
                    <w:left w:val="none" w:sz="0" w:space="0" w:color="auto"/>
                    <w:bottom w:val="none" w:sz="0" w:space="0" w:color="auto"/>
                    <w:right w:val="none" w:sz="0" w:space="0" w:color="auto"/>
                  </w:divBdr>
                </w:div>
                <w:div w:id="196359988">
                  <w:marLeft w:val="480"/>
                  <w:marRight w:val="0"/>
                  <w:marTop w:val="0"/>
                  <w:marBottom w:val="0"/>
                  <w:divBdr>
                    <w:top w:val="none" w:sz="0" w:space="0" w:color="auto"/>
                    <w:left w:val="none" w:sz="0" w:space="0" w:color="auto"/>
                    <w:bottom w:val="none" w:sz="0" w:space="0" w:color="auto"/>
                    <w:right w:val="none" w:sz="0" w:space="0" w:color="auto"/>
                  </w:divBdr>
                </w:div>
                <w:div w:id="1833064731">
                  <w:marLeft w:val="480"/>
                  <w:marRight w:val="0"/>
                  <w:marTop w:val="0"/>
                  <w:marBottom w:val="0"/>
                  <w:divBdr>
                    <w:top w:val="none" w:sz="0" w:space="0" w:color="auto"/>
                    <w:left w:val="none" w:sz="0" w:space="0" w:color="auto"/>
                    <w:bottom w:val="none" w:sz="0" w:space="0" w:color="auto"/>
                    <w:right w:val="none" w:sz="0" w:space="0" w:color="auto"/>
                  </w:divBdr>
                </w:div>
                <w:div w:id="1995376718">
                  <w:marLeft w:val="480"/>
                  <w:marRight w:val="0"/>
                  <w:marTop w:val="0"/>
                  <w:marBottom w:val="0"/>
                  <w:divBdr>
                    <w:top w:val="none" w:sz="0" w:space="0" w:color="auto"/>
                    <w:left w:val="none" w:sz="0" w:space="0" w:color="auto"/>
                    <w:bottom w:val="none" w:sz="0" w:space="0" w:color="auto"/>
                    <w:right w:val="none" w:sz="0" w:space="0" w:color="auto"/>
                  </w:divBdr>
                </w:div>
                <w:div w:id="401487914">
                  <w:marLeft w:val="480"/>
                  <w:marRight w:val="0"/>
                  <w:marTop w:val="0"/>
                  <w:marBottom w:val="0"/>
                  <w:divBdr>
                    <w:top w:val="none" w:sz="0" w:space="0" w:color="auto"/>
                    <w:left w:val="none" w:sz="0" w:space="0" w:color="auto"/>
                    <w:bottom w:val="none" w:sz="0" w:space="0" w:color="auto"/>
                    <w:right w:val="none" w:sz="0" w:space="0" w:color="auto"/>
                  </w:divBdr>
                </w:div>
                <w:div w:id="1090271758">
                  <w:marLeft w:val="480"/>
                  <w:marRight w:val="0"/>
                  <w:marTop w:val="0"/>
                  <w:marBottom w:val="0"/>
                  <w:divBdr>
                    <w:top w:val="none" w:sz="0" w:space="0" w:color="auto"/>
                    <w:left w:val="none" w:sz="0" w:space="0" w:color="auto"/>
                    <w:bottom w:val="none" w:sz="0" w:space="0" w:color="auto"/>
                    <w:right w:val="none" w:sz="0" w:space="0" w:color="auto"/>
                  </w:divBdr>
                </w:div>
                <w:div w:id="1383092422">
                  <w:marLeft w:val="480"/>
                  <w:marRight w:val="0"/>
                  <w:marTop w:val="0"/>
                  <w:marBottom w:val="0"/>
                  <w:divBdr>
                    <w:top w:val="none" w:sz="0" w:space="0" w:color="auto"/>
                    <w:left w:val="none" w:sz="0" w:space="0" w:color="auto"/>
                    <w:bottom w:val="none" w:sz="0" w:space="0" w:color="auto"/>
                    <w:right w:val="none" w:sz="0" w:space="0" w:color="auto"/>
                  </w:divBdr>
                </w:div>
                <w:div w:id="1380321472">
                  <w:marLeft w:val="480"/>
                  <w:marRight w:val="0"/>
                  <w:marTop w:val="0"/>
                  <w:marBottom w:val="0"/>
                  <w:divBdr>
                    <w:top w:val="none" w:sz="0" w:space="0" w:color="auto"/>
                    <w:left w:val="none" w:sz="0" w:space="0" w:color="auto"/>
                    <w:bottom w:val="none" w:sz="0" w:space="0" w:color="auto"/>
                    <w:right w:val="none" w:sz="0" w:space="0" w:color="auto"/>
                  </w:divBdr>
                </w:div>
                <w:div w:id="877358971">
                  <w:marLeft w:val="480"/>
                  <w:marRight w:val="0"/>
                  <w:marTop w:val="0"/>
                  <w:marBottom w:val="0"/>
                  <w:divBdr>
                    <w:top w:val="none" w:sz="0" w:space="0" w:color="auto"/>
                    <w:left w:val="none" w:sz="0" w:space="0" w:color="auto"/>
                    <w:bottom w:val="none" w:sz="0" w:space="0" w:color="auto"/>
                    <w:right w:val="none" w:sz="0" w:space="0" w:color="auto"/>
                  </w:divBdr>
                </w:div>
                <w:div w:id="1739477991">
                  <w:marLeft w:val="480"/>
                  <w:marRight w:val="0"/>
                  <w:marTop w:val="0"/>
                  <w:marBottom w:val="0"/>
                  <w:divBdr>
                    <w:top w:val="none" w:sz="0" w:space="0" w:color="auto"/>
                    <w:left w:val="none" w:sz="0" w:space="0" w:color="auto"/>
                    <w:bottom w:val="none" w:sz="0" w:space="0" w:color="auto"/>
                    <w:right w:val="none" w:sz="0" w:space="0" w:color="auto"/>
                  </w:divBdr>
                </w:div>
                <w:div w:id="1600992923">
                  <w:marLeft w:val="480"/>
                  <w:marRight w:val="0"/>
                  <w:marTop w:val="0"/>
                  <w:marBottom w:val="0"/>
                  <w:divBdr>
                    <w:top w:val="none" w:sz="0" w:space="0" w:color="auto"/>
                    <w:left w:val="none" w:sz="0" w:space="0" w:color="auto"/>
                    <w:bottom w:val="none" w:sz="0" w:space="0" w:color="auto"/>
                    <w:right w:val="none" w:sz="0" w:space="0" w:color="auto"/>
                  </w:divBdr>
                </w:div>
                <w:div w:id="1863780225">
                  <w:marLeft w:val="480"/>
                  <w:marRight w:val="0"/>
                  <w:marTop w:val="0"/>
                  <w:marBottom w:val="0"/>
                  <w:divBdr>
                    <w:top w:val="none" w:sz="0" w:space="0" w:color="auto"/>
                    <w:left w:val="none" w:sz="0" w:space="0" w:color="auto"/>
                    <w:bottom w:val="none" w:sz="0" w:space="0" w:color="auto"/>
                    <w:right w:val="none" w:sz="0" w:space="0" w:color="auto"/>
                  </w:divBdr>
                </w:div>
                <w:div w:id="1735006371">
                  <w:marLeft w:val="480"/>
                  <w:marRight w:val="0"/>
                  <w:marTop w:val="0"/>
                  <w:marBottom w:val="0"/>
                  <w:divBdr>
                    <w:top w:val="none" w:sz="0" w:space="0" w:color="auto"/>
                    <w:left w:val="none" w:sz="0" w:space="0" w:color="auto"/>
                    <w:bottom w:val="none" w:sz="0" w:space="0" w:color="auto"/>
                    <w:right w:val="none" w:sz="0" w:space="0" w:color="auto"/>
                  </w:divBdr>
                </w:div>
                <w:div w:id="671758059">
                  <w:marLeft w:val="480"/>
                  <w:marRight w:val="0"/>
                  <w:marTop w:val="0"/>
                  <w:marBottom w:val="0"/>
                  <w:divBdr>
                    <w:top w:val="none" w:sz="0" w:space="0" w:color="auto"/>
                    <w:left w:val="none" w:sz="0" w:space="0" w:color="auto"/>
                    <w:bottom w:val="none" w:sz="0" w:space="0" w:color="auto"/>
                    <w:right w:val="none" w:sz="0" w:space="0" w:color="auto"/>
                  </w:divBdr>
                </w:div>
                <w:div w:id="1773743700">
                  <w:marLeft w:val="480"/>
                  <w:marRight w:val="0"/>
                  <w:marTop w:val="0"/>
                  <w:marBottom w:val="0"/>
                  <w:divBdr>
                    <w:top w:val="none" w:sz="0" w:space="0" w:color="auto"/>
                    <w:left w:val="none" w:sz="0" w:space="0" w:color="auto"/>
                    <w:bottom w:val="none" w:sz="0" w:space="0" w:color="auto"/>
                    <w:right w:val="none" w:sz="0" w:space="0" w:color="auto"/>
                  </w:divBdr>
                </w:div>
                <w:div w:id="1452550289">
                  <w:marLeft w:val="480"/>
                  <w:marRight w:val="0"/>
                  <w:marTop w:val="0"/>
                  <w:marBottom w:val="0"/>
                  <w:divBdr>
                    <w:top w:val="none" w:sz="0" w:space="0" w:color="auto"/>
                    <w:left w:val="none" w:sz="0" w:space="0" w:color="auto"/>
                    <w:bottom w:val="none" w:sz="0" w:space="0" w:color="auto"/>
                    <w:right w:val="none" w:sz="0" w:space="0" w:color="auto"/>
                  </w:divBdr>
                </w:div>
                <w:div w:id="1217274189">
                  <w:marLeft w:val="480"/>
                  <w:marRight w:val="0"/>
                  <w:marTop w:val="0"/>
                  <w:marBottom w:val="0"/>
                  <w:divBdr>
                    <w:top w:val="none" w:sz="0" w:space="0" w:color="auto"/>
                    <w:left w:val="none" w:sz="0" w:space="0" w:color="auto"/>
                    <w:bottom w:val="none" w:sz="0" w:space="0" w:color="auto"/>
                    <w:right w:val="none" w:sz="0" w:space="0" w:color="auto"/>
                  </w:divBdr>
                </w:div>
                <w:div w:id="723866373">
                  <w:marLeft w:val="480"/>
                  <w:marRight w:val="0"/>
                  <w:marTop w:val="0"/>
                  <w:marBottom w:val="0"/>
                  <w:divBdr>
                    <w:top w:val="none" w:sz="0" w:space="0" w:color="auto"/>
                    <w:left w:val="none" w:sz="0" w:space="0" w:color="auto"/>
                    <w:bottom w:val="none" w:sz="0" w:space="0" w:color="auto"/>
                    <w:right w:val="none" w:sz="0" w:space="0" w:color="auto"/>
                  </w:divBdr>
                </w:div>
                <w:div w:id="227696354">
                  <w:marLeft w:val="480"/>
                  <w:marRight w:val="0"/>
                  <w:marTop w:val="0"/>
                  <w:marBottom w:val="0"/>
                  <w:divBdr>
                    <w:top w:val="none" w:sz="0" w:space="0" w:color="auto"/>
                    <w:left w:val="none" w:sz="0" w:space="0" w:color="auto"/>
                    <w:bottom w:val="none" w:sz="0" w:space="0" w:color="auto"/>
                    <w:right w:val="none" w:sz="0" w:space="0" w:color="auto"/>
                  </w:divBdr>
                </w:div>
                <w:div w:id="458718384">
                  <w:marLeft w:val="480"/>
                  <w:marRight w:val="0"/>
                  <w:marTop w:val="0"/>
                  <w:marBottom w:val="0"/>
                  <w:divBdr>
                    <w:top w:val="none" w:sz="0" w:space="0" w:color="auto"/>
                    <w:left w:val="none" w:sz="0" w:space="0" w:color="auto"/>
                    <w:bottom w:val="none" w:sz="0" w:space="0" w:color="auto"/>
                    <w:right w:val="none" w:sz="0" w:space="0" w:color="auto"/>
                  </w:divBdr>
                </w:div>
                <w:div w:id="617874224">
                  <w:marLeft w:val="480"/>
                  <w:marRight w:val="0"/>
                  <w:marTop w:val="0"/>
                  <w:marBottom w:val="0"/>
                  <w:divBdr>
                    <w:top w:val="none" w:sz="0" w:space="0" w:color="auto"/>
                    <w:left w:val="none" w:sz="0" w:space="0" w:color="auto"/>
                    <w:bottom w:val="none" w:sz="0" w:space="0" w:color="auto"/>
                    <w:right w:val="none" w:sz="0" w:space="0" w:color="auto"/>
                  </w:divBdr>
                </w:div>
                <w:div w:id="1543396296">
                  <w:marLeft w:val="480"/>
                  <w:marRight w:val="0"/>
                  <w:marTop w:val="0"/>
                  <w:marBottom w:val="0"/>
                  <w:divBdr>
                    <w:top w:val="none" w:sz="0" w:space="0" w:color="auto"/>
                    <w:left w:val="none" w:sz="0" w:space="0" w:color="auto"/>
                    <w:bottom w:val="none" w:sz="0" w:space="0" w:color="auto"/>
                    <w:right w:val="none" w:sz="0" w:space="0" w:color="auto"/>
                  </w:divBdr>
                </w:div>
                <w:div w:id="690112736">
                  <w:marLeft w:val="480"/>
                  <w:marRight w:val="0"/>
                  <w:marTop w:val="0"/>
                  <w:marBottom w:val="0"/>
                  <w:divBdr>
                    <w:top w:val="none" w:sz="0" w:space="0" w:color="auto"/>
                    <w:left w:val="none" w:sz="0" w:space="0" w:color="auto"/>
                    <w:bottom w:val="none" w:sz="0" w:space="0" w:color="auto"/>
                    <w:right w:val="none" w:sz="0" w:space="0" w:color="auto"/>
                  </w:divBdr>
                </w:div>
              </w:divsChild>
            </w:div>
            <w:div w:id="1409185217">
              <w:marLeft w:val="0"/>
              <w:marRight w:val="0"/>
              <w:marTop w:val="0"/>
              <w:marBottom w:val="0"/>
              <w:divBdr>
                <w:top w:val="none" w:sz="0" w:space="0" w:color="auto"/>
                <w:left w:val="none" w:sz="0" w:space="0" w:color="auto"/>
                <w:bottom w:val="none" w:sz="0" w:space="0" w:color="auto"/>
                <w:right w:val="none" w:sz="0" w:space="0" w:color="auto"/>
              </w:divBdr>
              <w:divsChild>
                <w:div w:id="1933540090">
                  <w:marLeft w:val="480"/>
                  <w:marRight w:val="0"/>
                  <w:marTop w:val="0"/>
                  <w:marBottom w:val="0"/>
                  <w:divBdr>
                    <w:top w:val="none" w:sz="0" w:space="0" w:color="auto"/>
                    <w:left w:val="none" w:sz="0" w:space="0" w:color="auto"/>
                    <w:bottom w:val="none" w:sz="0" w:space="0" w:color="auto"/>
                    <w:right w:val="none" w:sz="0" w:space="0" w:color="auto"/>
                  </w:divBdr>
                </w:div>
                <w:div w:id="1739554193">
                  <w:marLeft w:val="480"/>
                  <w:marRight w:val="0"/>
                  <w:marTop w:val="0"/>
                  <w:marBottom w:val="0"/>
                  <w:divBdr>
                    <w:top w:val="none" w:sz="0" w:space="0" w:color="auto"/>
                    <w:left w:val="none" w:sz="0" w:space="0" w:color="auto"/>
                    <w:bottom w:val="none" w:sz="0" w:space="0" w:color="auto"/>
                    <w:right w:val="none" w:sz="0" w:space="0" w:color="auto"/>
                  </w:divBdr>
                </w:div>
                <w:div w:id="1538157411">
                  <w:marLeft w:val="480"/>
                  <w:marRight w:val="0"/>
                  <w:marTop w:val="0"/>
                  <w:marBottom w:val="0"/>
                  <w:divBdr>
                    <w:top w:val="none" w:sz="0" w:space="0" w:color="auto"/>
                    <w:left w:val="none" w:sz="0" w:space="0" w:color="auto"/>
                    <w:bottom w:val="none" w:sz="0" w:space="0" w:color="auto"/>
                    <w:right w:val="none" w:sz="0" w:space="0" w:color="auto"/>
                  </w:divBdr>
                </w:div>
                <w:div w:id="1397706473">
                  <w:marLeft w:val="480"/>
                  <w:marRight w:val="0"/>
                  <w:marTop w:val="0"/>
                  <w:marBottom w:val="0"/>
                  <w:divBdr>
                    <w:top w:val="none" w:sz="0" w:space="0" w:color="auto"/>
                    <w:left w:val="none" w:sz="0" w:space="0" w:color="auto"/>
                    <w:bottom w:val="none" w:sz="0" w:space="0" w:color="auto"/>
                    <w:right w:val="none" w:sz="0" w:space="0" w:color="auto"/>
                  </w:divBdr>
                </w:div>
                <w:div w:id="1723479635">
                  <w:marLeft w:val="480"/>
                  <w:marRight w:val="0"/>
                  <w:marTop w:val="0"/>
                  <w:marBottom w:val="0"/>
                  <w:divBdr>
                    <w:top w:val="none" w:sz="0" w:space="0" w:color="auto"/>
                    <w:left w:val="none" w:sz="0" w:space="0" w:color="auto"/>
                    <w:bottom w:val="none" w:sz="0" w:space="0" w:color="auto"/>
                    <w:right w:val="none" w:sz="0" w:space="0" w:color="auto"/>
                  </w:divBdr>
                </w:div>
                <w:div w:id="672495954">
                  <w:marLeft w:val="480"/>
                  <w:marRight w:val="0"/>
                  <w:marTop w:val="0"/>
                  <w:marBottom w:val="0"/>
                  <w:divBdr>
                    <w:top w:val="none" w:sz="0" w:space="0" w:color="auto"/>
                    <w:left w:val="none" w:sz="0" w:space="0" w:color="auto"/>
                    <w:bottom w:val="none" w:sz="0" w:space="0" w:color="auto"/>
                    <w:right w:val="none" w:sz="0" w:space="0" w:color="auto"/>
                  </w:divBdr>
                </w:div>
                <w:div w:id="1610241979">
                  <w:marLeft w:val="480"/>
                  <w:marRight w:val="0"/>
                  <w:marTop w:val="0"/>
                  <w:marBottom w:val="0"/>
                  <w:divBdr>
                    <w:top w:val="none" w:sz="0" w:space="0" w:color="auto"/>
                    <w:left w:val="none" w:sz="0" w:space="0" w:color="auto"/>
                    <w:bottom w:val="none" w:sz="0" w:space="0" w:color="auto"/>
                    <w:right w:val="none" w:sz="0" w:space="0" w:color="auto"/>
                  </w:divBdr>
                </w:div>
                <w:div w:id="1129709891">
                  <w:marLeft w:val="480"/>
                  <w:marRight w:val="0"/>
                  <w:marTop w:val="0"/>
                  <w:marBottom w:val="0"/>
                  <w:divBdr>
                    <w:top w:val="none" w:sz="0" w:space="0" w:color="auto"/>
                    <w:left w:val="none" w:sz="0" w:space="0" w:color="auto"/>
                    <w:bottom w:val="none" w:sz="0" w:space="0" w:color="auto"/>
                    <w:right w:val="none" w:sz="0" w:space="0" w:color="auto"/>
                  </w:divBdr>
                </w:div>
                <w:div w:id="2146658397">
                  <w:marLeft w:val="480"/>
                  <w:marRight w:val="0"/>
                  <w:marTop w:val="0"/>
                  <w:marBottom w:val="0"/>
                  <w:divBdr>
                    <w:top w:val="none" w:sz="0" w:space="0" w:color="auto"/>
                    <w:left w:val="none" w:sz="0" w:space="0" w:color="auto"/>
                    <w:bottom w:val="none" w:sz="0" w:space="0" w:color="auto"/>
                    <w:right w:val="none" w:sz="0" w:space="0" w:color="auto"/>
                  </w:divBdr>
                </w:div>
                <w:div w:id="1295718485">
                  <w:marLeft w:val="480"/>
                  <w:marRight w:val="0"/>
                  <w:marTop w:val="0"/>
                  <w:marBottom w:val="0"/>
                  <w:divBdr>
                    <w:top w:val="none" w:sz="0" w:space="0" w:color="auto"/>
                    <w:left w:val="none" w:sz="0" w:space="0" w:color="auto"/>
                    <w:bottom w:val="none" w:sz="0" w:space="0" w:color="auto"/>
                    <w:right w:val="none" w:sz="0" w:space="0" w:color="auto"/>
                  </w:divBdr>
                </w:div>
                <w:div w:id="362751500">
                  <w:marLeft w:val="480"/>
                  <w:marRight w:val="0"/>
                  <w:marTop w:val="0"/>
                  <w:marBottom w:val="0"/>
                  <w:divBdr>
                    <w:top w:val="none" w:sz="0" w:space="0" w:color="auto"/>
                    <w:left w:val="none" w:sz="0" w:space="0" w:color="auto"/>
                    <w:bottom w:val="none" w:sz="0" w:space="0" w:color="auto"/>
                    <w:right w:val="none" w:sz="0" w:space="0" w:color="auto"/>
                  </w:divBdr>
                </w:div>
                <w:div w:id="469634591">
                  <w:marLeft w:val="480"/>
                  <w:marRight w:val="0"/>
                  <w:marTop w:val="0"/>
                  <w:marBottom w:val="0"/>
                  <w:divBdr>
                    <w:top w:val="none" w:sz="0" w:space="0" w:color="auto"/>
                    <w:left w:val="none" w:sz="0" w:space="0" w:color="auto"/>
                    <w:bottom w:val="none" w:sz="0" w:space="0" w:color="auto"/>
                    <w:right w:val="none" w:sz="0" w:space="0" w:color="auto"/>
                  </w:divBdr>
                </w:div>
                <w:div w:id="1463305394">
                  <w:marLeft w:val="480"/>
                  <w:marRight w:val="0"/>
                  <w:marTop w:val="0"/>
                  <w:marBottom w:val="0"/>
                  <w:divBdr>
                    <w:top w:val="none" w:sz="0" w:space="0" w:color="auto"/>
                    <w:left w:val="none" w:sz="0" w:space="0" w:color="auto"/>
                    <w:bottom w:val="none" w:sz="0" w:space="0" w:color="auto"/>
                    <w:right w:val="none" w:sz="0" w:space="0" w:color="auto"/>
                  </w:divBdr>
                </w:div>
                <w:div w:id="107479913">
                  <w:marLeft w:val="480"/>
                  <w:marRight w:val="0"/>
                  <w:marTop w:val="0"/>
                  <w:marBottom w:val="0"/>
                  <w:divBdr>
                    <w:top w:val="none" w:sz="0" w:space="0" w:color="auto"/>
                    <w:left w:val="none" w:sz="0" w:space="0" w:color="auto"/>
                    <w:bottom w:val="none" w:sz="0" w:space="0" w:color="auto"/>
                    <w:right w:val="none" w:sz="0" w:space="0" w:color="auto"/>
                  </w:divBdr>
                </w:div>
                <w:div w:id="1635062781">
                  <w:marLeft w:val="480"/>
                  <w:marRight w:val="0"/>
                  <w:marTop w:val="0"/>
                  <w:marBottom w:val="0"/>
                  <w:divBdr>
                    <w:top w:val="none" w:sz="0" w:space="0" w:color="auto"/>
                    <w:left w:val="none" w:sz="0" w:space="0" w:color="auto"/>
                    <w:bottom w:val="none" w:sz="0" w:space="0" w:color="auto"/>
                    <w:right w:val="none" w:sz="0" w:space="0" w:color="auto"/>
                  </w:divBdr>
                </w:div>
                <w:div w:id="1341197052">
                  <w:marLeft w:val="480"/>
                  <w:marRight w:val="0"/>
                  <w:marTop w:val="0"/>
                  <w:marBottom w:val="0"/>
                  <w:divBdr>
                    <w:top w:val="none" w:sz="0" w:space="0" w:color="auto"/>
                    <w:left w:val="none" w:sz="0" w:space="0" w:color="auto"/>
                    <w:bottom w:val="none" w:sz="0" w:space="0" w:color="auto"/>
                    <w:right w:val="none" w:sz="0" w:space="0" w:color="auto"/>
                  </w:divBdr>
                </w:div>
                <w:div w:id="19866213">
                  <w:marLeft w:val="480"/>
                  <w:marRight w:val="0"/>
                  <w:marTop w:val="0"/>
                  <w:marBottom w:val="0"/>
                  <w:divBdr>
                    <w:top w:val="none" w:sz="0" w:space="0" w:color="auto"/>
                    <w:left w:val="none" w:sz="0" w:space="0" w:color="auto"/>
                    <w:bottom w:val="none" w:sz="0" w:space="0" w:color="auto"/>
                    <w:right w:val="none" w:sz="0" w:space="0" w:color="auto"/>
                  </w:divBdr>
                </w:div>
                <w:div w:id="2099598885">
                  <w:marLeft w:val="480"/>
                  <w:marRight w:val="0"/>
                  <w:marTop w:val="0"/>
                  <w:marBottom w:val="0"/>
                  <w:divBdr>
                    <w:top w:val="none" w:sz="0" w:space="0" w:color="auto"/>
                    <w:left w:val="none" w:sz="0" w:space="0" w:color="auto"/>
                    <w:bottom w:val="none" w:sz="0" w:space="0" w:color="auto"/>
                    <w:right w:val="none" w:sz="0" w:space="0" w:color="auto"/>
                  </w:divBdr>
                </w:div>
                <w:div w:id="2027750262">
                  <w:marLeft w:val="480"/>
                  <w:marRight w:val="0"/>
                  <w:marTop w:val="0"/>
                  <w:marBottom w:val="0"/>
                  <w:divBdr>
                    <w:top w:val="none" w:sz="0" w:space="0" w:color="auto"/>
                    <w:left w:val="none" w:sz="0" w:space="0" w:color="auto"/>
                    <w:bottom w:val="none" w:sz="0" w:space="0" w:color="auto"/>
                    <w:right w:val="none" w:sz="0" w:space="0" w:color="auto"/>
                  </w:divBdr>
                </w:div>
                <w:div w:id="1170415099">
                  <w:marLeft w:val="480"/>
                  <w:marRight w:val="0"/>
                  <w:marTop w:val="0"/>
                  <w:marBottom w:val="0"/>
                  <w:divBdr>
                    <w:top w:val="none" w:sz="0" w:space="0" w:color="auto"/>
                    <w:left w:val="none" w:sz="0" w:space="0" w:color="auto"/>
                    <w:bottom w:val="none" w:sz="0" w:space="0" w:color="auto"/>
                    <w:right w:val="none" w:sz="0" w:space="0" w:color="auto"/>
                  </w:divBdr>
                </w:div>
                <w:div w:id="878052528">
                  <w:marLeft w:val="480"/>
                  <w:marRight w:val="0"/>
                  <w:marTop w:val="0"/>
                  <w:marBottom w:val="0"/>
                  <w:divBdr>
                    <w:top w:val="none" w:sz="0" w:space="0" w:color="auto"/>
                    <w:left w:val="none" w:sz="0" w:space="0" w:color="auto"/>
                    <w:bottom w:val="none" w:sz="0" w:space="0" w:color="auto"/>
                    <w:right w:val="none" w:sz="0" w:space="0" w:color="auto"/>
                  </w:divBdr>
                </w:div>
                <w:div w:id="1573731837">
                  <w:marLeft w:val="480"/>
                  <w:marRight w:val="0"/>
                  <w:marTop w:val="0"/>
                  <w:marBottom w:val="0"/>
                  <w:divBdr>
                    <w:top w:val="none" w:sz="0" w:space="0" w:color="auto"/>
                    <w:left w:val="none" w:sz="0" w:space="0" w:color="auto"/>
                    <w:bottom w:val="none" w:sz="0" w:space="0" w:color="auto"/>
                    <w:right w:val="none" w:sz="0" w:space="0" w:color="auto"/>
                  </w:divBdr>
                </w:div>
                <w:div w:id="440760355">
                  <w:marLeft w:val="480"/>
                  <w:marRight w:val="0"/>
                  <w:marTop w:val="0"/>
                  <w:marBottom w:val="0"/>
                  <w:divBdr>
                    <w:top w:val="none" w:sz="0" w:space="0" w:color="auto"/>
                    <w:left w:val="none" w:sz="0" w:space="0" w:color="auto"/>
                    <w:bottom w:val="none" w:sz="0" w:space="0" w:color="auto"/>
                    <w:right w:val="none" w:sz="0" w:space="0" w:color="auto"/>
                  </w:divBdr>
                </w:div>
                <w:div w:id="2040206231">
                  <w:marLeft w:val="480"/>
                  <w:marRight w:val="0"/>
                  <w:marTop w:val="0"/>
                  <w:marBottom w:val="0"/>
                  <w:divBdr>
                    <w:top w:val="none" w:sz="0" w:space="0" w:color="auto"/>
                    <w:left w:val="none" w:sz="0" w:space="0" w:color="auto"/>
                    <w:bottom w:val="none" w:sz="0" w:space="0" w:color="auto"/>
                    <w:right w:val="none" w:sz="0" w:space="0" w:color="auto"/>
                  </w:divBdr>
                </w:div>
                <w:div w:id="422071794">
                  <w:marLeft w:val="480"/>
                  <w:marRight w:val="0"/>
                  <w:marTop w:val="0"/>
                  <w:marBottom w:val="0"/>
                  <w:divBdr>
                    <w:top w:val="none" w:sz="0" w:space="0" w:color="auto"/>
                    <w:left w:val="none" w:sz="0" w:space="0" w:color="auto"/>
                    <w:bottom w:val="none" w:sz="0" w:space="0" w:color="auto"/>
                    <w:right w:val="none" w:sz="0" w:space="0" w:color="auto"/>
                  </w:divBdr>
                </w:div>
                <w:div w:id="1338116702">
                  <w:marLeft w:val="480"/>
                  <w:marRight w:val="0"/>
                  <w:marTop w:val="0"/>
                  <w:marBottom w:val="0"/>
                  <w:divBdr>
                    <w:top w:val="none" w:sz="0" w:space="0" w:color="auto"/>
                    <w:left w:val="none" w:sz="0" w:space="0" w:color="auto"/>
                    <w:bottom w:val="none" w:sz="0" w:space="0" w:color="auto"/>
                    <w:right w:val="none" w:sz="0" w:space="0" w:color="auto"/>
                  </w:divBdr>
                </w:div>
                <w:div w:id="943222042">
                  <w:marLeft w:val="480"/>
                  <w:marRight w:val="0"/>
                  <w:marTop w:val="0"/>
                  <w:marBottom w:val="0"/>
                  <w:divBdr>
                    <w:top w:val="none" w:sz="0" w:space="0" w:color="auto"/>
                    <w:left w:val="none" w:sz="0" w:space="0" w:color="auto"/>
                    <w:bottom w:val="none" w:sz="0" w:space="0" w:color="auto"/>
                    <w:right w:val="none" w:sz="0" w:space="0" w:color="auto"/>
                  </w:divBdr>
                </w:div>
                <w:div w:id="483010708">
                  <w:marLeft w:val="480"/>
                  <w:marRight w:val="0"/>
                  <w:marTop w:val="0"/>
                  <w:marBottom w:val="0"/>
                  <w:divBdr>
                    <w:top w:val="none" w:sz="0" w:space="0" w:color="auto"/>
                    <w:left w:val="none" w:sz="0" w:space="0" w:color="auto"/>
                    <w:bottom w:val="none" w:sz="0" w:space="0" w:color="auto"/>
                    <w:right w:val="none" w:sz="0" w:space="0" w:color="auto"/>
                  </w:divBdr>
                </w:div>
              </w:divsChild>
            </w:div>
            <w:div w:id="1341004135">
              <w:marLeft w:val="0"/>
              <w:marRight w:val="0"/>
              <w:marTop w:val="0"/>
              <w:marBottom w:val="0"/>
              <w:divBdr>
                <w:top w:val="none" w:sz="0" w:space="0" w:color="auto"/>
                <w:left w:val="none" w:sz="0" w:space="0" w:color="auto"/>
                <w:bottom w:val="none" w:sz="0" w:space="0" w:color="auto"/>
                <w:right w:val="none" w:sz="0" w:space="0" w:color="auto"/>
              </w:divBdr>
              <w:divsChild>
                <w:div w:id="2015301487">
                  <w:marLeft w:val="480"/>
                  <w:marRight w:val="0"/>
                  <w:marTop w:val="0"/>
                  <w:marBottom w:val="0"/>
                  <w:divBdr>
                    <w:top w:val="none" w:sz="0" w:space="0" w:color="auto"/>
                    <w:left w:val="none" w:sz="0" w:space="0" w:color="auto"/>
                    <w:bottom w:val="none" w:sz="0" w:space="0" w:color="auto"/>
                    <w:right w:val="none" w:sz="0" w:space="0" w:color="auto"/>
                  </w:divBdr>
                </w:div>
                <w:div w:id="657274015">
                  <w:marLeft w:val="480"/>
                  <w:marRight w:val="0"/>
                  <w:marTop w:val="0"/>
                  <w:marBottom w:val="0"/>
                  <w:divBdr>
                    <w:top w:val="none" w:sz="0" w:space="0" w:color="auto"/>
                    <w:left w:val="none" w:sz="0" w:space="0" w:color="auto"/>
                    <w:bottom w:val="none" w:sz="0" w:space="0" w:color="auto"/>
                    <w:right w:val="none" w:sz="0" w:space="0" w:color="auto"/>
                  </w:divBdr>
                </w:div>
                <w:div w:id="1011106193">
                  <w:marLeft w:val="480"/>
                  <w:marRight w:val="0"/>
                  <w:marTop w:val="0"/>
                  <w:marBottom w:val="0"/>
                  <w:divBdr>
                    <w:top w:val="none" w:sz="0" w:space="0" w:color="auto"/>
                    <w:left w:val="none" w:sz="0" w:space="0" w:color="auto"/>
                    <w:bottom w:val="none" w:sz="0" w:space="0" w:color="auto"/>
                    <w:right w:val="none" w:sz="0" w:space="0" w:color="auto"/>
                  </w:divBdr>
                </w:div>
                <w:div w:id="2038390855">
                  <w:marLeft w:val="480"/>
                  <w:marRight w:val="0"/>
                  <w:marTop w:val="0"/>
                  <w:marBottom w:val="0"/>
                  <w:divBdr>
                    <w:top w:val="none" w:sz="0" w:space="0" w:color="auto"/>
                    <w:left w:val="none" w:sz="0" w:space="0" w:color="auto"/>
                    <w:bottom w:val="none" w:sz="0" w:space="0" w:color="auto"/>
                    <w:right w:val="none" w:sz="0" w:space="0" w:color="auto"/>
                  </w:divBdr>
                </w:div>
                <w:div w:id="497889143">
                  <w:marLeft w:val="480"/>
                  <w:marRight w:val="0"/>
                  <w:marTop w:val="0"/>
                  <w:marBottom w:val="0"/>
                  <w:divBdr>
                    <w:top w:val="none" w:sz="0" w:space="0" w:color="auto"/>
                    <w:left w:val="none" w:sz="0" w:space="0" w:color="auto"/>
                    <w:bottom w:val="none" w:sz="0" w:space="0" w:color="auto"/>
                    <w:right w:val="none" w:sz="0" w:space="0" w:color="auto"/>
                  </w:divBdr>
                </w:div>
                <w:div w:id="2080396094">
                  <w:marLeft w:val="480"/>
                  <w:marRight w:val="0"/>
                  <w:marTop w:val="0"/>
                  <w:marBottom w:val="0"/>
                  <w:divBdr>
                    <w:top w:val="none" w:sz="0" w:space="0" w:color="auto"/>
                    <w:left w:val="none" w:sz="0" w:space="0" w:color="auto"/>
                    <w:bottom w:val="none" w:sz="0" w:space="0" w:color="auto"/>
                    <w:right w:val="none" w:sz="0" w:space="0" w:color="auto"/>
                  </w:divBdr>
                </w:div>
                <w:div w:id="294533380">
                  <w:marLeft w:val="480"/>
                  <w:marRight w:val="0"/>
                  <w:marTop w:val="0"/>
                  <w:marBottom w:val="0"/>
                  <w:divBdr>
                    <w:top w:val="none" w:sz="0" w:space="0" w:color="auto"/>
                    <w:left w:val="none" w:sz="0" w:space="0" w:color="auto"/>
                    <w:bottom w:val="none" w:sz="0" w:space="0" w:color="auto"/>
                    <w:right w:val="none" w:sz="0" w:space="0" w:color="auto"/>
                  </w:divBdr>
                </w:div>
                <w:div w:id="1838961026">
                  <w:marLeft w:val="480"/>
                  <w:marRight w:val="0"/>
                  <w:marTop w:val="0"/>
                  <w:marBottom w:val="0"/>
                  <w:divBdr>
                    <w:top w:val="none" w:sz="0" w:space="0" w:color="auto"/>
                    <w:left w:val="none" w:sz="0" w:space="0" w:color="auto"/>
                    <w:bottom w:val="none" w:sz="0" w:space="0" w:color="auto"/>
                    <w:right w:val="none" w:sz="0" w:space="0" w:color="auto"/>
                  </w:divBdr>
                </w:div>
                <w:div w:id="445585126">
                  <w:marLeft w:val="480"/>
                  <w:marRight w:val="0"/>
                  <w:marTop w:val="0"/>
                  <w:marBottom w:val="0"/>
                  <w:divBdr>
                    <w:top w:val="none" w:sz="0" w:space="0" w:color="auto"/>
                    <w:left w:val="none" w:sz="0" w:space="0" w:color="auto"/>
                    <w:bottom w:val="none" w:sz="0" w:space="0" w:color="auto"/>
                    <w:right w:val="none" w:sz="0" w:space="0" w:color="auto"/>
                  </w:divBdr>
                </w:div>
                <w:div w:id="230701257">
                  <w:marLeft w:val="480"/>
                  <w:marRight w:val="0"/>
                  <w:marTop w:val="0"/>
                  <w:marBottom w:val="0"/>
                  <w:divBdr>
                    <w:top w:val="none" w:sz="0" w:space="0" w:color="auto"/>
                    <w:left w:val="none" w:sz="0" w:space="0" w:color="auto"/>
                    <w:bottom w:val="none" w:sz="0" w:space="0" w:color="auto"/>
                    <w:right w:val="none" w:sz="0" w:space="0" w:color="auto"/>
                  </w:divBdr>
                </w:div>
                <w:div w:id="413475815">
                  <w:marLeft w:val="480"/>
                  <w:marRight w:val="0"/>
                  <w:marTop w:val="0"/>
                  <w:marBottom w:val="0"/>
                  <w:divBdr>
                    <w:top w:val="none" w:sz="0" w:space="0" w:color="auto"/>
                    <w:left w:val="none" w:sz="0" w:space="0" w:color="auto"/>
                    <w:bottom w:val="none" w:sz="0" w:space="0" w:color="auto"/>
                    <w:right w:val="none" w:sz="0" w:space="0" w:color="auto"/>
                  </w:divBdr>
                </w:div>
                <w:div w:id="1705986123">
                  <w:marLeft w:val="480"/>
                  <w:marRight w:val="0"/>
                  <w:marTop w:val="0"/>
                  <w:marBottom w:val="0"/>
                  <w:divBdr>
                    <w:top w:val="none" w:sz="0" w:space="0" w:color="auto"/>
                    <w:left w:val="none" w:sz="0" w:space="0" w:color="auto"/>
                    <w:bottom w:val="none" w:sz="0" w:space="0" w:color="auto"/>
                    <w:right w:val="none" w:sz="0" w:space="0" w:color="auto"/>
                  </w:divBdr>
                </w:div>
                <w:div w:id="2093892250">
                  <w:marLeft w:val="480"/>
                  <w:marRight w:val="0"/>
                  <w:marTop w:val="0"/>
                  <w:marBottom w:val="0"/>
                  <w:divBdr>
                    <w:top w:val="none" w:sz="0" w:space="0" w:color="auto"/>
                    <w:left w:val="none" w:sz="0" w:space="0" w:color="auto"/>
                    <w:bottom w:val="none" w:sz="0" w:space="0" w:color="auto"/>
                    <w:right w:val="none" w:sz="0" w:space="0" w:color="auto"/>
                  </w:divBdr>
                </w:div>
                <w:div w:id="958758076">
                  <w:marLeft w:val="480"/>
                  <w:marRight w:val="0"/>
                  <w:marTop w:val="0"/>
                  <w:marBottom w:val="0"/>
                  <w:divBdr>
                    <w:top w:val="none" w:sz="0" w:space="0" w:color="auto"/>
                    <w:left w:val="none" w:sz="0" w:space="0" w:color="auto"/>
                    <w:bottom w:val="none" w:sz="0" w:space="0" w:color="auto"/>
                    <w:right w:val="none" w:sz="0" w:space="0" w:color="auto"/>
                  </w:divBdr>
                </w:div>
                <w:div w:id="1946961595">
                  <w:marLeft w:val="480"/>
                  <w:marRight w:val="0"/>
                  <w:marTop w:val="0"/>
                  <w:marBottom w:val="0"/>
                  <w:divBdr>
                    <w:top w:val="none" w:sz="0" w:space="0" w:color="auto"/>
                    <w:left w:val="none" w:sz="0" w:space="0" w:color="auto"/>
                    <w:bottom w:val="none" w:sz="0" w:space="0" w:color="auto"/>
                    <w:right w:val="none" w:sz="0" w:space="0" w:color="auto"/>
                  </w:divBdr>
                </w:div>
                <w:div w:id="500707761">
                  <w:marLeft w:val="480"/>
                  <w:marRight w:val="0"/>
                  <w:marTop w:val="0"/>
                  <w:marBottom w:val="0"/>
                  <w:divBdr>
                    <w:top w:val="none" w:sz="0" w:space="0" w:color="auto"/>
                    <w:left w:val="none" w:sz="0" w:space="0" w:color="auto"/>
                    <w:bottom w:val="none" w:sz="0" w:space="0" w:color="auto"/>
                    <w:right w:val="none" w:sz="0" w:space="0" w:color="auto"/>
                  </w:divBdr>
                </w:div>
                <w:div w:id="1564565627">
                  <w:marLeft w:val="480"/>
                  <w:marRight w:val="0"/>
                  <w:marTop w:val="0"/>
                  <w:marBottom w:val="0"/>
                  <w:divBdr>
                    <w:top w:val="none" w:sz="0" w:space="0" w:color="auto"/>
                    <w:left w:val="none" w:sz="0" w:space="0" w:color="auto"/>
                    <w:bottom w:val="none" w:sz="0" w:space="0" w:color="auto"/>
                    <w:right w:val="none" w:sz="0" w:space="0" w:color="auto"/>
                  </w:divBdr>
                </w:div>
                <w:div w:id="1753427298">
                  <w:marLeft w:val="480"/>
                  <w:marRight w:val="0"/>
                  <w:marTop w:val="0"/>
                  <w:marBottom w:val="0"/>
                  <w:divBdr>
                    <w:top w:val="none" w:sz="0" w:space="0" w:color="auto"/>
                    <w:left w:val="none" w:sz="0" w:space="0" w:color="auto"/>
                    <w:bottom w:val="none" w:sz="0" w:space="0" w:color="auto"/>
                    <w:right w:val="none" w:sz="0" w:space="0" w:color="auto"/>
                  </w:divBdr>
                </w:div>
                <w:div w:id="769547036">
                  <w:marLeft w:val="480"/>
                  <w:marRight w:val="0"/>
                  <w:marTop w:val="0"/>
                  <w:marBottom w:val="0"/>
                  <w:divBdr>
                    <w:top w:val="none" w:sz="0" w:space="0" w:color="auto"/>
                    <w:left w:val="none" w:sz="0" w:space="0" w:color="auto"/>
                    <w:bottom w:val="none" w:sz="0" w:space="0" w:color="auto"/>
                    <w:right w:val="none" w:sz="0" w:space="0" w:color="auto"/>
                  </w:divBdr>
                </w:div>
                <w:div w:id="1924945180">
                  <w:marLeft w:val="480"/>
                  <w:marRight w:val="0"/>
                  <w:marTop w:val="0"/>
                  <w:marBottom w:val="0"/>
                  <w:divBdr>
                    <w:top w:val="none" w:sz="0" w:space="0" w:color="auto"/>
                    <w:left w:val="none" w:sz="0" w:space="0" w:color="auto"/>
                    <w:bottom w:val="none" w:sz="0" w:space="0" w:color="auto"/>
                    <w:right w:val="none" w:sz="0" w:space="0" w:color="auto"/>
                  </w:divBdr>
                </w:div>
                <w:div w:id="674381523">
                  <w:marLeft w:val="480"/>
                  <w:marRight w:val="0"/>
                  <w:marTop w:val="0"/>
                  <w:marBottom w:val="0"/>
                  <w:divBdr>
                    <w:top w:val="none" w:sz="0" w:space="0" w:color="auto"/>
                    <w:left w:val="none" w:sz="0" w:space="0" w:color="auto"/>
                    <w:bottom w:val="none" w:sz="0" w:space="0" w:color="auto"/>
                    <w:right w:val="none" w:sz="0" w:space="0" w:color="auto"/>
                  </w:divBdr>
                </w:div>
                <w:div w:id="1063287830">
                  <w:marLeft w:val="480"/>
                  <w:marRight w:val="0"/>
                  <w:marTop w:val="0"/>
                  <w:marBottom w:val="0"/>
                  <w:divBdr>
                    <w:top w:val="none" w:sz="0" w:space="0" w:color="auto"/>
                    <w:left w:val="none" w:sz="0" w:space="0" w:color="auto"/>
                    <w:bottom w:val="none" w:sz="0" w:space="0" w:color="auto"/>
                    <w:right w:val="none" w:sz="0" w:space="0" w:color="auto"/>
                  </w:divBdr>
                </w:div>
                <w:div w:id="184486234">
                  <w:marLeft w:val="480"/>
                  <w:marRight w:val="0"/>
                  <w:marTop w:val="0"/>
                  <w:marBottom w:val="0"/>
                  <w:divBdr>
                    <w:top w:val="none" w:sz="0" w:space="0" w:color="auto"/>
                    <w:left w:val="none" w:sz="0" w:space="0" w:color="auto"/>
                    <w:bottom w:val="none" w:sz="0" w:space="0" w:color="auto"/>
                    <w:right w:val="none" w:sz="0" w:space="0" w:color="auto"/>
                  </w:divBdr>
                </w:div>
                <w:div w:id="1449930673">
                  <w:marLeft w:val="480"/>
                  <w:marRight w:val="0"/>
                  <w:marTop w:val="0"/>
                  <w:marBottom w:val="0"/>
                  <w:divBdr>
                    <w:top w:val="none" w:sz="0" w:space="0" w:color="auto"/>
                    <w:left w:val="none" w:sz="0" w:space="0" w:color="auto"/>
                    <w:bottom w:val="none" w:sz="0" w:space="0" w:color="auto"/>
                    <w:right w:val="none" w:sz="0" w:space="0" w:color="auto"/>
                  </w:divBdr>
                </w:div>
                <w:div w:id="1104350468">
                  <w:marLeft w:val="480"/>
                  <w:marRight w:val="0"/>
                  <w:marTop w:val="0"/>
                  <w:marBottom w:val="0"/>
                  <w:divBdr>
                    <w:top w:val="none" w:sz="0" w:space="0" w:color="auto"/>
                    <w:left w:val="none" w:sz="0" w:space="0" w:color="auto"/>
                    <w:bottom w:val="none" w:sz="0" w:space="0" w:color="auto"/>
                    <w:right w:val="none" w:sz="0" w:space="0" w:color="auto"/>
                  </w:divBdr>
                </w:div>
                <w:div w:id="1892764662">
                  <w:marLeft w:val="480"/>
                  <w:marRight w:val="0"/>
                  <w:marTop w:val="0"/>
                  <w:marBottom w:val="0"/>
                  <w:divBdr>
                    <w:top w:val="none" w:sz="0" w:space="0" w:color="auto"/>
                    <w:left w:val="none" w:sz="0" w:space="0" w:color="auto"/>
                    <w:bottom w:val="none" w:sz="0" w:space="0" w:color="auto"/>
                    <w:right w:val="none" w:sz="0" w:space="0" w:color="auto"/>
                  </w:divBdr>
                </w:div>
                <w:div w:id="1238593321">
                  <w:marLeft w:val="480"/>
                  <w:marRight w:val="0"/>
                  <w:marTop w:val="0"/>
                  <w:marBottom w:val="0"/>
                  <w:divBdr>
                    <w:top w:val="none" w:sz="0" w:space="0" w:color="auto"/>
                    <w:left w:val="none" w:sz="0" w:space="0" w:color="auto"/>
                    <w:bottom w:val="none" w:sz="0" w:space="0" w:color="auto"/>
                    <w:right w:val="none" w:sz="0" w:space="0" w:color="auto"/>
                  </w:divBdr>
                </w:div>
                <w:div w:id="827986120">
                  <w:marLeft w:val="480"/>
                  <w:marRight w:val="0"/>
                  <w:marTop w:val="0"/>
                  <w:marBottom w:val="0"/>
                  <w:divBdr>
                    <w:top w:val="none" w:sz="0" w:space="0" w:color="auto"/>
                    <w:left w:val="none" w:sz="0" w:space="0" w:color="auto"/>
                    <w:bottom w:val="none" w:sz="0" w:space="0" w:color="auto"/>
                    <w:right w:val="none" w:sz="0" w:space="0" w:color="auto"/>
                  </w:divBdr>
                </w:div>
              </w:divsChild>
            </w:div>
            <w:div w:id="143936088">
              <w:marLeft w:val="0"/>
              <w:marRight w:val="0"/>
              <w:marTop w:val="0"/>
              <w:marBottom w:val="0"/>
              <w:divBdr>
                <w:top w:val="none" w:sz="0" w:space="0" w:color="auto"/>
                <w:left w:val="none" w:sz="0" w:space="0" w:color="auto"/>
                <w:bottom w:val="none" w:sz="0" w:space="0" w:color="auto"/>
                <w:right w:val="none" w:sz="0" w:space="0" w:color="auto"/>
              </w:divBdr>
              <w:divsChild>
                <w:div w:id="644048857">
                  <w:marLeft w:val="480"/>
                  <w:marRight w:val="0"/>
                  <w:marTop w:val="0"/>
                  <w:marBottom w:val="0"/>
                  <w:divBdr>
                    <w:top w:val="none" w:sz="0" w:space="0" w:color="auto"/>
                    <w:left w:val="none" w:sz="0" w:space="0" w:color="auto"/>
                    <w:bottom w:val="none" w:sz="0" w:space="0" w:color="auto"/>
                    <w:right w:val="none" w:sz="0" w:space="0" w:color="auto"/>
                  </w:divBdr>
                </w:div>
                <w:div w:id="69934065">
                  <w:marLeft w:val="480"/>
                  <w:marRight w:val="0"/>
                  <w:marTop w:val="0"/>
                  <w:marBottom w:val="0"/>
                  <w:divBdr>
                    <w:top w:val="none" w:sz="0" w:space="0" w:color="auto"/>
                    <w:left w:val="none" w:sz="0" w:space="0" w:color="auto"/>
                    <w:bottom w:val="none" w:sz="0" w:space="0" w:color="auto"/>
                    <w:right w:val="none" w:sz="0" w:space="0" w:color="auto"/>
                  </w:divBdr>
                </w:div>
                <w:div w:id="205992453">
                  <w:marLeft w:val="480"/>
                  <w:marRight w:val="0"/>
                  <w:marTop w:val="0"/>
                  <w:marBottom w:val="0"/>
                  <w:divBdr>
                    <w:top w:val="none" w:sz="0" w:space="0" w:color="auto"/>
                    <w:left w:val="none" w:sz="0" w:space="0" w:color="auto"/>
                    <w:bottom w:val="none" w:sz="0" w:space="0" w:color="auto"/>
                    <w:right w:val="none" w:sz="0" w:space="0" w:color="auto"/>
                  </w:divBdr>
                </w:div>
                <w:div w:id="116293526">
                  <w:marLeft w:val="480"/>
                  <w:marRight w:val="0"/>
                  <w:marTop w:val="0"/>
                  <w:marBottom w:val="0"/>
                  <w:divBdr>
                    <w:top w:val="none" w:sz="0" w:space="0" w:color="auto"/>
                    <w:left w:val="none" w:sz="0" w:space="0" w:color="auto"/>
                    <w:bottom w:val="none" w:sz="0" w:space="0" w:color="auto"/>
                    <w:right w:val="none" w:sz="0" w:space="0" w:color="auto"/>
                  </w:divBdr>
                </w:div>
                <w:div w:id="1588273968">
                  <w:marLeft w:val="480"/>
                  <w:marRight w:val="0"/>
                  <w:marTop w:val="0"/>
                  <w:marBottom w:val="0"/>
                  <w:divBdr>
                    <w:top w:val="none" w:sz="0" w:space="0" w:color="auto"/>
                    <w:left w:val="none" w:sz="0" w:space="0" w:color="auto"/>
                    <w:bottom w:val="none" w:sz="0" w:space="0" w:color="auto"/>
                    <w:right w:val="none" w:sz="0" w:space="0" w:color="auto"/>
                  </w:divBdr>
                </w:div>
                <w:div w:id="12659268">
                  <w:marLeft w:val="480"/>
                  <w:marRight w:val="0"/>
                  <w:marTop w:val="0"/>
                  <w:marBottom w:val="0"/>
                  <w:divBdr>
                    <w:top w:val="none" w:sz="0" w:space="0" w:color="auto"/>
                    <w:left w:val="none" w:sz="0" w:space="0" w:color="auto"/>
                    <w:bottom w:val="none" w:sz="0" w:space="0" w:color="auto"/>
                    <w:right w:val="none" w:sz="0" w:space="0" w:color="auto"/>
                  </w:divBdr>
                </w:div>
                <w:div w:id="1963339662">
                  <w:marLeft w:val="480"/>
                  <w:marRight w:val="0"/>
                  <w:marTop w:val="0"/>
                  <w:marBottom w:val="0"/>
                  <w:divBdr>
                    <w:top w:val="none" w:sz="0" w:space="0" w:color="auto"/>
                    <w:left w:val="none" w:sz="0" w:space="0" w:color="auto"/>
                    <w:bottom w:val="none" w:sz="0" w:space="0" w:color="auto"/>
                    <w:right w:val="none" w:sz="0" w:space="0" w:color="auto"/>
                  </w:divBdr>
                </w:div>
                <w:div w:id="1825511833">
                  <w:marLeft w:val="480"/>
                  <w:marRight w:val="0"/>
                  <w:marTop w:val="0"/>
                  <w:marBottom w:val="0"/>
                  <w:divBdr>
                    <w:top w:val="none" w:sz="0" w:space="0" w:color="auto"/>
                    <w:left w:val="none" w:sz="0" w:space="0" w:color="auto"/>
                    <w:bottom w:val="none" w:sz="0" w:space="0" w:color="auto"/>
                    <w:right w:val="none" w:sz="0" w:space="0" w:color="auto"/>
                  </w:divBdr>
                </w:div>
                <w:div w:id="241179236">
                  <w:marLeft w:val="480"/>
                  <w:marRight w:val="0"/>
                  <w:marTop w:val="0"/>
                  <w:marBottom w:val="0"/>
                  <w:divBdr>
                    <w:top w:val="none" w:sz="0" w:space="0" w:color="auto"/>
                    <w:left w:val="none" w:sz="0" w:space="0" w:color="auto"/>
                    <w:bottom w:val="none" w:sz="0" w:space="0" w:color="auto"/>
                    <w:right w:val="none" w:sz="0" w:space="0" w:color="auto"/>
                  </w:divBdr>
                </w:div>
                <w:div w:id="2021463010">
                  <w:marLeft w:val="480"/>
                  <w:marRight w:val="0"/>
                  <w:marTop w:val="0"/>
                  <w:marBottom w:val="0"/>
                  <w:divBdr>
                    <w:top w:val="none" w:sz="0" w:space="0" w:color="auto"/>
                    <w:left w:val="none" w:sz="0" w:space="0" w:color="auto"/>
                    <w:bottom w:val="none" w:sz="0" w:space="0" w:color="auto"/>
                    <w:right w:val="none" w:sz="0" w:space="0" w:color="auto"/>
                  </w:divBdr>
                </w:div>
                <w:div w:id="1216048115">
                  <w:marLeft w:val="480"/>
                  <w:marRight w:val="0"/>
                  <w:marTop w:val="0"/>
                  <w:marBottom w:val="0"/>
                  <w:divBdr>
                    <w:top w:val="none" w:sz="0" w:space="0" w:color="auto"/>
                    <w:left w:val="none" w:sz="0" w:space="0" w:color="auto"/>
                    <w:bottom w:val="none" w:sz="0" w:space="0" w:color="auto"/>
                    <w:right w:val="none" w:sz="0" w:space="0" w:color="auto"/>
                  </w:divBdr>
                </w:div>
                <w:div w:id="2021202675">
                  <w:marLeft w:val="480"/>
                  <w:marRight w:val="0"/>
                  <w:marTop w:val="0"/>
                  <w:marBottom w:val="0"/>
                  <w:divBdr>
                    <w:top w:val="none" w:sz="0" w:space="0" w:color="auto"/>
                    <w:left w:val="none" w:sz="0" w:space="0" w:color="auto"/>
                    <w:bottom w:val="none" w:sz="0" w:space="0" w:color="auto"/>
                    <w:right w:val="none" w:sz="0" w:space="0" w:color="auto"/>
                  </w:divBdr>
                </w:div>
                <w:div w:id="1524858730">
                  <w:marLeft w:val="480"/>
                  <w:marRight w:val="0"/>
                  <w:marTop w:val="0"/>
                  <w:marBottom w:val="0"/>
                  <w:divBdr>
                    <w:top w:val="none" w:sz="0" w:space="0" w:color="auto"/>
                    <w:left w:val="none" w:sz="0" w:space="0" w:color="auto"/>
                    <w:bottom w:val="none" w:sz="0" w:space="0" w:color="auto"/>
                    <w:right w:val="none" w:sz="0" w:space="0" w:color="auto"/>
                  </w:divBdr>
                </w:div>
                <w:div w:id="719791181">
                  <w:marLeft w:val="480"/>
                  <w:marRight w:val="0"/>
                  <w:marTop w:val="0"/>
                  <w:marBottom w:val="0"/>
                  <w:divBdr>
                    <w:top w:val="none" w:sz="0" w:space="0" w:color="auto"/>
                    <w:left w:val="none" w:sz="0" w:space="0" w:color="auto"/>
                    <w:bottom w:val="none" w:sz="0" w:space="0" w:color="auto"/>
                    <w:right w:val="none" w:sz="0" w:space="0" w:color="auto"/>
                  </w:divBdr>
                </w:div>
                <w:div w:id="839545238">
                  <w:marLeft w:val="480"/>
                  <w:marRight w:val="0"/>
                  <w:marTop w:val="0"/>
                  <w:marBottom w:val="0"/>
                  <w:divBdr>
                    <w:top w:val="none" w:sz="0" w:space="0" w:color="auto"/>
                    <w:left w:val="none" w:sz="0" w:space="0" w:color="auto"/>
                    <w:bottom w:val="none" w:sz="0" w:space="0" w:color="auto"/>
                    <w:right w:val="none" w:sz="0" w:space="0" w:color="auto"/>
                  </w:divBdr>
                </w:div>
                <w:div w:id="770854000">
                  <w:marLeft w:val="480"/>
                  <w:marRight w:val="0"/>
                  <w:marTop w:val="0"/>
                  <w:marBottom w:val="0"/>
                  <w:divBdr>
                    <w:top w:val="none" w:sz="0" w:space="0" w:color="auto"/>
                    <w:left w:val="none" w:sz="0" w:space="0" w:color="auto"/>
                    <w:bottom w:val="none" w:sz="0" w:space="0" w:color="auto"/>
                    <w:right w:val="none" w:sz="0" w:space="0" w:color="auto"/>
                  </w:divBdr>
                </w:div>
                <w:div w:id="2069956543">
                  <w:marLeft w:val="480"/>
                  <w:marRight w:val="0"/>
                  <w:marTop w:val="0"/>
                  <w:marBottom w:val="0"/>
                  <w:divBdr>
                    <w:top w:val="none" w:sz="0" w:space="0" w:color="auto"/>
                    <w:left w:val="none" w:sz="0" w:space="0" w:color="auto"/>
                    <w:bottom w:val="none" w:sz="0" w:space="0" w:color="auto"/>
                    <w:right w:val="none" w:sz="0" w:space="0" w:color="auto"/>
                  </w:divBdr>
                </w:div>
                <w:div w:id="900141073">
                  <w:marLeft w:val="480"/>
                  <w:marRight w:val="0"/>
                  <w:marTop w:val="0"/>
                  <w:marBottom w:val="0"/>
                  <w:divBdr>
                    <w:top w:val="none" w:sz="0" w:space="0" w:color="auto"/>
                    <w:left w:val="none" w:sz="0" w:space="0" w:color="auto"/>
                    <w:bottom w:val="none" w:sz="0" w:space="0" w:color="auto"/>
                    <w:right w:val="none" w:sz="0" w:space="0" w:color="auto"/>
                  </w:divBdr>
                </w:div>
                <w:div w:id="2045060565">
                  <w:marLeft w:val="480"/>
                  <w:marRight w:val="0"/>
                  <w:marTop w:val="0"/>
                  <w:marBottom w:val="0"/>
                  <w:divBdr>
                    <w:top w:val="none" w:sz="0" w:space="0" w:color="auto"/>
                    <w:left w:val="none" w:sz="0" w:space="0" w:color="auto"/>
                    <w:bottom w:val="none" w:sz="0" w:space="0" w:color="auto"/>
                    <w:right w:val="none" w:sz="0" w:space="0" w:color="auto"/>
                  </w:divBdr>
                </w:div>
                <w:div w:id="2114399850">
                  <w:marLeft w:val="480"/>
                  <w:marRight w:val="0"/>
                  <w:marTop w:val="0"/>
                  <w:marBottom w:val="0"/>
                  <w:divBdr>
                    <w:top w:val="none" w:sz="0" w:space="0" w:color="auto"/>
                    <w:left w:val="none" w:sz="0" w:space="0" w:color="auto"/>
                    <w:bottom w:val="none" w:sz="0" w:space="0" w:color="auto"/>
                    <w:right w:val="none" w:sz="0" w:space="0" w:color="auto"/>
                  </w:divBdr>
                </w:div>
                <w:div w:id="537088676">
                  <w:marLeft w:val="480"/>
                  <w:marRight w:val="0"/>
                  <w:marTop w:val="0"/>
                  <w:marBottom w:val="0"/>
                  <w:divBdr>
                    <w:top w:val="none" w:sz="0" w:space="0" w:color="auto"/>
                    <w:left w:val="none" w:sz="0" w:space="0" w:color="auto"/>
                    <w:bottom w:val="none" w:sz="0" w:space="0" w:color="auto"/>
                    <w:right w:val="none" w:sz="0" w:space="0" w:color="auto"/>
                  </w:divBdr>
                </w:div>
                <w:div w:id="102383372">
                  <w:marLeft w:val="480"/>
                  <w:marRight w:val="0"/>
                  <w:marTop w:val="0"/>
                  <w:marBottom w:val="0"/>
                  <w:divBdr>
                    <w:top w:val="none" w:sz="0" w:space="0" w:color="auto"/>
                    <w:left w:val="none" w:sz="0" w:space="0" w:color="auto"/>
                    <w:bottom w:val="none" w:sz="0" w:space="0" w:color="auto"/>
                    <w:right w:val="none" w:sz="0" w:space="0" w:color="auto"/>
                  </w:divBdr>
                </w:div>
                <w:div w:id="1351566808">
                  <w:marLeft w:val="480"/>
                  <w:marRight w:val="0"/>
                  <w:marTop w:val="0"/>
                  <w:marBottom w:val="0"/>
                  <w:divBdr>
                    <w:top w:val="none" w:sz="0" w:space="0" w:color="auto"/>
                    <w:left w:val="none" w:sz="0" w:space="0" w:color="auto"/>
                    <w:bottom w:val="none" w:sz="0" w:space="0" w:color="auto"/>
                    <w:right w:val="none" w:sz="0" w:space="0" w:color="auto"/>
                  </w:divBdr>
                </w:div>
                <w:div w:id="98382209">
                  <w:marLeft w:val="480"/>
                  <w:marRight w:val="0"/>
                  <w:marTop w:val="0"/>
                  <w:marBottom w:val="0"/>
                  <w:divBdr>
                    <w:top w:val="none" w:sz="0" w:space="0" w:color="auto"/>
                    <w:left w:val="none" w:sz="0" w:space="0" w:color="auto"/>
                    <w:bottom w:val="none" w:sz="0" w:space="0" w:color="auto"/>
                    <w:right w:val="none" w:sz="0" w:space="0" w:color="auto"/>
                  </w:divBdr>
                </w:div>
                <w:div w:id="1013580130">
                  <w:marLeft w:val="480"/>
                  <w:marRight w:val="0"/>
                  <w:marTop w:val="0"/>
                  <w:marBottom w:val="0"/>
                  <w:divBdr>
                    <w:top w:val="none" w:sz="0" w:space="0" w:color="auto"/>
                    <w:left w:val="none" w:sz="0" w:space="0" w:color="auto"/>
                    <w:bottom w:val="none" w:sz="0" w:space="0" w:color="auto"/>
                    <w:right w:val="none" w:sz="0" w:space="0" w:color="auto"/>
                  </w:divBdr>
                </w:div>
                <w:div w:id="361976054">
                  <w:marLeft w:val="480"/>
                  <w:marRight w:val="0"/>
                  <w:marTop w:val="0"/>
                  <w:marBottom w:val="0"/>
                  <w:divBdr>
                    <w:top w:val="none" w:sz="0" w:space="0" w:color="auto"/>
                    <w:left w:val="none" w:sz="0" w:space="0" w:color="auto"/>
                    <w:bottom w:val="none" w:sz="0" w:space="0" w:color="auto"/>
                    <w:right w:val="none" w:sz="0" w:space="0" w:color="auto"/>
                  </w:divBdr>
                </w:div>
                <w:div w:id="245116664">
                  <w:marLeft w:val="480"/>
                  <w:marRight w:val="0"/>
                  <w:marTop w:val="0"/>
                  <w:marBottom w:val="0"/>
                  <w:divBdr>
                    <w:top w:val="none" w:sz="0" w:space="0" w:color="auto"/>
                    <w:left w:val="none" w:sz="0" w:space="0" w:color="auto"/>
                    <w:bottom w:val="none" w:sz="0" w:space="0" w:color="auto"/>
                    <w:right w:val="none" w:sz="0" w:space="0" w:color="auto"/>
                  </w:divBdr>
                </w:div>
                <w:div w:id="2006202475">
                  <w:marLeft w:val="480"/>
                  <w:marRight w:val="0"/>
                  <w:marTop w:val="0"/>
                  <w:marBottom w:val="0"/>
                  <w:divBdr>
                    <w:top w:val="none" w:sz="0" w:space="0" w:color="auto"/>
                    <w:left w:val="none" w:sz="0" w:space="0" w:color="auto"/>
                    <w:bottom w:val="none" w:sz="0" w:space="0" w:color="auto"/>
                    <w:right w:val="none" w:sz="0" w:space="0" w:color="auto"/>
                  </w:divBdr>
                </w:div>
              </w:divsChild>
            </w:div>
            <w:div w:id="831915881">
              <w:marLeft w:val="0"/>
              <w:marRight w:val="0"/>
              <w:marTop w:val="0"/>
              <w:marBottom w:val="0"/>
              <w:divBdr>
                <w:top w:val="none" w:sz="0" w:space="0" w:color="auto"/>
                <w:left w:val="none" w:sz="0" w:space="0" w:color="auto"/>
                <w:bottom w:val="none" w:sz="0" w:space="0" w:color="auto"/>
                <w:right w:val="none" w:sz="0" w:space="0" w:color="auto"/>
              </w:divBdr>
              <w:divsChild>
                <w:div w:id="119954060">
                  <w:marLeft w:val="480"/>
                  <w:marRight w:val="0"/>
                  <w:marTop w:val="0"/>
                  <w:marBottom w:val="0"/>
                  <w:divBdr>
                    <w:top w:val="none" w:sz="0" w:space="0" w:color="auto"/>
                    <w:left w:val="none" w:sz="0" w:space="0" w:color="auto"/>
                    <w:bottom w:val="none" w:sz="0" w:space="0" w:color="auto"/>
                    <w:right w:val="none" w:sz="0" w:space="0" w:color="auto"/>
                  </w:divBdr>
                </w:div>
                <w:div w:id="1378167958">
                  <w:marLeft w:val="480"/>
                  <w:marRight w:val="0"/>
                  <w:marTop w:val="0"/>
                  <w:marBottom w:val="0"/>
                  <w:divBdr>
                    <w:top w:val="none" w:sz="0" w:space="0" w:color="auto"/>
                    <w:left w:val="none" w:sz="0" w:space="0" w:color="auto"/>
                    <w:bottom w:val="none" w:sz="0" w:space="0" w:color="auto"/>
                    <w:right w:val="none" w:sz="0" w:space="0" w:color="auto"/>
                  </w:divBdr>
                </w:div>
                <w:div w:id="5711507">
                  <w:marLeft w:val="480"/>
                  <w:marRight w:val="0"/>
                  <w:marTop w:val="0"/>
                  <w:marBottom w:val="0"/>
                  <w:divBdr>
                    <w:top w:val="none" w:sz="0" w:space="0" w:color="auto"/>
                    <w:left w:val="none" w:sz="0" w:space="0" w:color="auto"/>
                    <w:bottom w:val="none" w:sz="0" w:space="0" w:color="auto"/>
                    <w:right w:val="none" w:sz="0" w:space="0" w:color="auto"/>
                  </w:divBdr>
                </w:div>
                <w:div w:id="1442533743">
                  <w:marLeft w:val="480"/>
                  <w:marRight w:val="0"/>
                  <w:marTop w:val="0"/>
                  <w:marBottom w:val="0"/>
                  <w:divBdr>
                    <w:top w:val="none" w:sz="0" w:space="0" w:color="auto"/>
                    <w:left w:val="none" w:sz="0" w:space="0" w:color="auto"/>
                    <w:bottom w:val="none" w:sz="0" w:space="0" w:color="auto"/>
                    <w:right w:val="none" w:sz="0" w:space="0" w:color="auto"/>
                  </w:divBdr>
                </w:div>
                <w:div w:id="1007515746">
                  <w:marLeft w:val="480"/>
                  <w:marRight w:val="0"/>
                  <w:marTop w:val="0"/>
                  <w:marBottom w:val="0"/>
                  <w:divBdr>
                    <w:top w:val="none" w:sz="0" w:space="0" w:color="auto"/>
                    <w:left w:val="none" w:sz="0" w:space="0" w:color="auto"/>
                    <w:bottom w:val="none" w:sz="0" w:space="0" w:color="auto"/>
                    <w:right w:val="none" w:sz="0" w:space="0" w:color="auto"/>
                  </w:divBdr>
                </w:div>
                <w:div w:id="1723865875">
                  <w:marLeft w:val="480"/>
                  <w:marRight w:val="0"/>
                  <w:marTop w:val="0"/>
                  <w:marBottom w:val="0"/>
                  <w:divBdr>
                    <w:top w:val="none" w:sz="0" w:space="0" w:color="auto"/>
                    <w:left w:val="none" w:sz="0" w:space="0" w:color="auto"/>
                    <w:bottom w:val="none" w:sz="0" w:space="0" w:color="auto"/>
                    <w:right w:val="none" w:sz="0" w:space="0" w:color="auto"/>
                  </w:divBdr>
                </w:div>
                <w:div w:id="995956609">
                  <w:marLeft w:val="480"/>
                  <w:marRight w:val="0"/>
                  <w:marTop w:val="0"/>
                  <w:marBottom w:val="0"/>
                  <w:divBdr>
                    <w:top w:val="none" w:sz="0" w:space="0" w:color="auto"/>
                    <w:left w:val="none" w:sz="0" w:space="0" w:color="auto"/>
                    <w:bottom w:val="none" w:sz="0" w:space="0" w:color="auto"/>
                    <w:right w:val="none" w:sz="0" w:space="0" w:color="auto"/>
                  </w:divBdr>
                </w:div>
                <w:div w:id="1103649406">
                  <w:marLeft w:val="480"/>
                  <w:marRight w:val="0"/>
                  <w:marTop w:val="0"/>
                  <w:marBottom w:val="0"/>
                  <w:divBdr>
                    <w:top w:val="none" w:sz="0" w:space="0" w:color="auto"/>
                    <w:left w:val="none" w:sz="0" w:space="0" w:color="auto"/>
                    <w:bottom w:val="none" w:sz="0" w:space="0" w:color="auto"/>
                    <w:right w:val="none" w:sz="0" w:space="0" w:color="auto"/>
                  </w:divBdr>
                </w:div>
                <w:div w:id="615021728">
                  <w:marLeft w:val="480"/>
                  <w:marRight w:val="0"/>
                  <w:marTop w:val="0"/>
                  <w:marBottom w:val="0"/>
                  <w:divBdr>
                    <w:top w:val="none" w:sz="0" w:space="0" w:color="auto"/>
                    <w:left w:val="none" w:sz="0" w:space="0" w:color="auto"/>
                    <w:bottom w:val="none" w:sz="0" w:space="0" w:color="auto"/>
                    <w:right w:val="none" w:sz="0" w:space="0" w:color="auto"/>
                  </w:divBdr>
                </w:div>
                <w:div w:id="742944381">
                  <w:marLeft w:val="480"/>
                  <w:marRight w:val="0"/>
                  <w:marTop w:val="0"/>
                  <w:marBottom w:val="0"/>
                  <w:divBdr>
                    <w:top w:val="none" w:sz="0" w:space="0" w:color="auto"/>
                    <w:left w:val="none" w:sz="0" w:space="0" w:color="auto"/>
                    <w:bottom w:val="none" w:sz="0" w:space="0" w:color="auto"/>
                    <w:right w:val="none" w:sz="0" w:space="0" w:color="auto"/>
                  </w:divBdr>
                </w:div>
                <w:div w:id="1370449855">
                  <w:marLeft w:val="480"/>
                  <w:marRight w:val="0"/>
                  <w:marTop w:val="0"/>
                  <w:marBottom w:val="0"/>
                  <w:divBdr>
                    <w:top w:val="none" w:sz="0" w:space="0" w:color="auto"/>
                    <w:left w:val="none" w:sz="0" w:space="0" w:color="auto"/>
                    <w:bottom w:val="none" w:sz="0" w:space="0" w:color="auto"/>
                    <w:right w:val="none" w:sz="0" w:space="0" w:color="auto"/>
                  </w:divBdr>
                </w:div>
                <w:div w:id="542904836">
                  <w:marLeft w:val="480"/>
                  <w:marRight w:val="0"/>
                  <w:marTop w:val="0"/>
                  <w:marBottom w:val="0"/>
                  <w:divBdr>
                    <w:top w:val="none" w:sz="0" w:space="0" w:color="auto"/>
                    <w:left w:val="none" w:sz="0" w:space="0" w:color="auto"/>
                    <w:bottom w:val="none" w:sz="0" w:space="0" w:color="auto"/>
                    <w:right w:val="none" w:sz="0" w:space="0" w:color="auto"/>
                  </w:divBdr>
                </w:div>
                <w:div w:id="998730327">
                  <w:marLeft w:val="480"/>
                  <w:marRight w:val="0"/>
                  <w:marTop w:val="0"/>
                  <w:marBottom w:val="0"/>
                  <w:divBdr>
                    <w:top w:val="none" w:sz="0" w:space="0" w:color="auto"/>
                    <w:left w:val="none" w:sz="0" w:space="0" w:color="auto"/>
                    <w:bottom w:val="none" w:sz="0" w:space="0" w:color="auto"/>
                    <w:right w:val="none" w:sz="0" w:space="0" w:color="auto"/>
                  </w:divBdr>
                </w:div>
                <w:div w:id="661742489">
                  <w:marLeft w:val="480"/>
                  <w:marRight w:val="0"/>
                  <w:marTop w:val="0"/>
                  <w:marBottom w:val="0"/>
                  <w:divBdr>
                    <w:top w:val="none" w:sz="0" w:space="0" w:color="auto"/>
                    <w:left w:val="none" w:sz="0" w:space="0" w:color="auto"/>
                    <w:bottom w:val="none" w:sz="0" w:space="0" w:color="auto"/>
                    <w:right w:val="none" w:sz="0" w:space="0" w:color="auto"/>
                  </w:divBdr>
                </w:div>
                <w:div w:id="135995516">
                  <w:marLeft w:val="480"/>
                  <w:marRight w:val="0"/>
                  <w:marTop w:val="0"/>
                  <w:marBottom w:val="0"/>
                  <w:divBdr>
                    <w:top w:val="none" w:sz="0" w:space="0" w:color="auto"/>
                    <w:left w:val="none" w:sz="0" w:space="0" w:color="auto"/>
                    <w:bottom w:val="none" w:sz="0" w:space="0" w:color="auto"/>
                    <w:right w:val="none" w:sz="0" w:space="0" w:color="auto"/>
                  </w:divBdr>
                </w:div>
                <w:div w:id="1029144118">
                  <w:marLeft w:val="480"/>
                  <w:marRight w:val="0"/>
                  <w:marTop w:val="0"/>
                  <w:marBottom w:val="0"/>
                  <w:divBdr>
                    <w:top w:val="none" w:sz="0" w:space="0" w:color="auto"/>
                    <w:left w:val="none" w:sz="0" w:space="0" w:color="auto"/>
                    <w:bottom w:val="none" w:sz="0" w:space="0" w:color="auto"/>
                    <w:right w:val="none" w:sz="0" w:space="0" w:color="auto"/>
                  </w:divBdr>
                </w:div>
                <w:div w:id="380785838">
                  <w:marLeft w:val="480"/>
                  <w:marRight w:val="0"/>
                  <w:marTop w:val="0"/>
                  <w:marBottom w:val="0"/>
                  <w:divBdr>
                    <w:top w:val="none" w:sz="0" w:space="0" w:color="auto"/>
                    <w:left w:val="none" w:sz="0" w:space="0" w:color="auto"/>
                    <w:bottom w:val="none" w:sz="0" w:space="0" w:color="auto"/>
                    <w:right w:val="none" w:sz="0" w:space="0" w:color="auto"/>
                  </w:divBdr>
                </w:div>
                <w:div w:id="900216330">
                  <w:marLeft w:val="480"/>
                  <w:marRight w:val="0"/>
                  <w:marTop w:val="0"/>
                  <w:marBottom w:val="0"/>
                  <w:divBdr>
                    <w:top w:val="none" w:sz="0" w:space="0" w:color="auto"/>
                    <w:left w:val="none" w:sz="0" w:space="0" w:color="auto"/>
                    <w:bottom w:val="none" w:sz="0" w:space="0" w:color="auto"/>
                    <w:right w:val="none" w:sz="0" w:space="0" w:color="auto"/>
                  </w:divBdr>
                </w:div>
                <w:div w:id="1160273222">
                  <w:marLeft w:val="480"/>
                  <w:marRight w:val="0"/>
                  <w:marTop w:val="0"/>
                  <w:marBottom w:val="0"/>
                  <w:divBdr>
                    <w:top w:val="none" w:sz="0" w:space="0" w:color="auto"/>
                    <w:left w:val="none" w:sz="0" w:space="0" w:color="auto"/>
                    <w:bottom w:val="none" w:sz="0" w:space="0" w:color="auto"/>
                    <w:right w:val="none" w:sz="0" w:space="0" w:color="auto"/>
                  </w:divBdr>
                </w:div>
                <w:div w:id="2024167814">
                  <w:marLeft w:val="480"/>
                  <w:marRight w:val="0"/>
                  <w:marTop w:val="0"/>
                  <w:marBottom w:val="0"/>
                  <w:divBdr>
                    <w:top w:val="none" w:sz="0" w:space="0" w:color="auto"/>
                    <w:left w:val="none" w:sz="0" w:space="0" w:color="auto"/>
                    <w:bottom w:val="none" w:sz="0" w:space="0" w:color="auto"/>
                    <w:right w:val="none" w:sz="0" w:space="0" w:color="auto"/>
                  </w:divBdr>
                </w:div>
                <w:div w:id="2035495662">
                  <w:marLeft w:val="480"/>
                  <w:marRight w:val="0"/>
                  <w:marTop w:val="0"/>
                  <w:marBottom w:val="0"/>
                  <w:divBdr>
                    <w:top w:val="none" w:sz="0" w:space="0" w:color="auto"/>
                    <w:left w:val="none" w:sz="0" w:space="0" w:color="auto"/>
                    <w:bottom w:val="none" w:sz="0" w:space="0" w:color="auto"/>
                    <w:right w:val="none" w:sz="0" w:space="0" w:color="auto"/>
                  </w:divBdr>
                </w:div>
                <w:div w:id="1862429225">
                  <w:marLeft w:val="480"/>
                  <w:marRight w:val="0"/>
                  <w:marTop w:val="0"/>
                  <w:marBottom w:val="0"/>
                  <w:divBdr>
                    <w:top w:val="none" w:sz="0" w:space="0" w:color="auto"/>
                    <w:left w:val="none" w:sz="0" w:space="0" w:color="auto"/>
                    <w:bottom w:val="none" w:sz="0" w:space="0" w:color="auto"/>
                    <w:right w:val="none" w:sz="0" w:space="0" w:color="auto"/>
                  </w:divBdr>
                </w:div>
                <w:div w:id="1514611583">
                  <w:marLeft w:val="480"/>
                  <w:marRight w:val="0"/>
                  <w:marTop w:val="0"/>
                  <w:marBottom w:val="0"/>
                  <w:divBdr>
                    <w:top w:val="none" w:sz="0" w:space="0" w:color="auto"/>
                    <w:left w:val="none" w:sz="0" w:space="0" w:color="auto"/>
                    <w:bottom w:val="none" w:sz="0" w:space="0" w:color="auto"/>
                    <w:right w:val="none" w:sz="0" w:space="0" w:color="auto"/>
                  </w:divBdr>
                </w:div>
                <w:div w:id="1583294091">
                  <w:marLeft w:val="480"/>
                  <w:marRight w:val="0"/>
                  <w:marTop w:val="0"/>
                  <w:marBottom w:val="0"/>
                  <w:divBdr>
                    <w:top w:val="none" w:sz="0" w:space="0" w:color="auto"/>
                    <w:left w:val="none" w:sz="0" w:space="0" w:color="auto"/>
                    <w:bottom w:val="none" w:sz="0" w:space="0" w:color="auto"/>
                    <w:right w:val="none" w:sz="0" w:space="0" w:color="auto"/>
                  </w:divBdr>
                </w:div>
                <w:div w:id="1018502696">
                  <w:marLeft w:val="480"/>
                  <w:marRight w:val="0"/>
                  <w:marTop w:val="0"/>
                  <w:marBottom w:val="0"/>
                  <w:divBdr>
                    <w:top w:val="none" w:sz="0" w:space="0" w:color="auto"/>
                    <w:left w:val="none" w:sz="0" w:space="0" w:color="auto"/>
                    <w:bottom w:val="none" w:sz="0" w:space="0" w:color="auto"/>
                    <w:right w:val="none" w:sz="0" w:space="0" w:color="auto"/>
                  </w:divBdr>
                </w:div>
                <w:div w:id="90320370">
                  <w:marLeft w:val="480"/>
                  <w:marRight w:val="0"/>
                  <w:marTop w:val="0"/>
                  <w:marBottom w:val="0"/>
                  <w:divBdr>
                    <w:top w:val="none" w:sz="0" w:space="0" w:color="auto"/>
                    <w:left w:val="none" w:sz="0" w:space="0" w:color="auto"/>
                    <w:bottom w:val="none" w:sz="0" w:space="0" w:color="auto"/>
                    <w:right w:val="none" w:sz="0" w:space="0" w:color="auto"/>
                  </w:divBdr>
                </w:div>
                <w:div w:id="898246495">
                  <w:marLeft w:val="480"/>
                  <w:marRight w:val="0"/>
                  <w:marTop w:val="0"/>
                  <w:marBottom w:val="0"/>
                  <w:divBdr>
                    <w:top w:val="none" w:sz="0" w:space="0" w:color="auto"/>
                    <w:left w:val="none" w:sz="0" w:space="0" w:color="auto"/>
                    <w:bottom w:val="none" w:sz="0" w:space="0" w:color="auto"/>
                    <w:right w:val="none" w:sz="0" w:space="0" w:color="auto"/>
                  </w:divBdr>
                </w:div>
                <w:div w:id="134877256">
                  <w:marLeft w:val="480"/>
                  <w:marRight w:val="0"/>
                  <w:marTop w:val="0"/>
                  <w:marBottom w:val="0"/>
                  <w:divBdr>
                    <w:top w:val="none" w:sz="0" w:space="0" w:color="auto"/>
                    <w:left w:val="none" w:sz="0" w:space="0" w:color="auto"/>
                    <w:bottom w:val="none" w:sz="0" w:space="0" w:color="auto"/>
                    <w:right w:val="none" w:sz="0" w:space="0" w:color="auto"/>
                  </w:divBdr>
                </w:div>
              </w:divsChild>
            </w:div>
            <w:div w:id="1293511260">
              <w:marLeft w:val="0"/>
              <w:marRight w:val="0"/>
              <w:marTop w:val="0"/>
              <w:marBottom w:val="0"/>
              <w:divBdr>
                <w:top w:val="none" w:sz="0" w:space="0" w:color="auto"/>
                <w:left w:val="none" w:sz="0" w:space="0" w:color="auto"/>
                <w:bottom w:val="none" w:sz="0" w:space="0" w:color="auto"/>
                <w:right w:val="none" w:sz="0" w:space="0" w:color="auto"/>
              </w:divBdr>
              <w:divsChild>
                <w:div w:id="614947954">
                  <w:marLeft w:val="480"/>
                  <w:marRight w:val="0"/>
                  <w:marTop w:val="0"/>
                  <w:marBottom w:val="0"/>
                  <w:divBdr>
                    <w:top w:val="none" w:sz="0" w:space="0" w:color="auto"/>
                    <w:left w:val="none" w:sz="0" w:space="0" w:color="auto"/>
                    <w:bottom w:val="none" w:sz="0" w:space="0" w:color="auto"/>
                    <w:right w:val="none" w:sz="0" w:space="0" w:color="auto"/>
                  </w:divBdr>
                </w:div>
                <w:div w:id="301736279">
                  <w:marLeft w:val="480"/>
                  <w:marRight w:val="0"/>
                  <w:marTop w:val="0"/>
                  <w:marBottom w:val="0"/>
                  <w:divBdr>
                    <w:top w:val="none" w:sz="0" w:space="0" w:color="auto"/>
                    <w:left w:val="none" w:sz="0" w:space="0" w:color="auto"/>
                    <w:bottom w:val="none" w:sz="0" w:space="0" w:color="auto"/>
                    <w:right w:val="none" w:sz="0" w:space="0" w:color="auto"/>
                  </w:divBdr>
                </w:div>
                <w:div w:id="632256300">
                  <w:marLeft w:val="480"/>
                  <w:marRight w:val="0"/>
                  <w:marTop w:val="0"/>
                  <w:marBottom w:val="0"/>
                  <w:divBdr>
                    <w:top w:val="none" w:sz="0" w:space="0" w:color="auto"/>
                    <w:left w:val="none" w:sz="0" w:space="0" w:color="auto"/>
                    <w:bottom w:val="none" w:sz="0" w:space="0" w:color="auto"/>
                    <w:right w:val="none" w:sz="0" w:space="0" w:color="auto"/>
                  </w:divBdr>
                </w:div>
                <w:div w:id="2011786387">
                  <w:marLeft w:val="480"/>
                  <w:marRight w:val="0"/>
                  <w:marTop w:val="0"/>
                  <w:marBottom w:val="0"/>
                  <w:divBdr>
                    <w:top w:val="none" w:sz="0" w:space="0" w:color="auto"/>
                    <w:left w:val="none" w:sz="0" w:space="0" w:color="auto"/>
                    <w:bottom w:val="none" w:sz="0" w:space="0" w:color="auto"/>
                    <w:right w:val="none" w:sz="0" w:space="0" w:color="auto"/>
                  </w:divBdr>
                </w:div>
                <w:div w:id="1872960974">
                  <w:marLeft w:val="480"/>
                  <w:marRight w:val="0"/>
                  <w:marTop w:val="0"/>
                  <w:marBottom w:val="0"/>
                  <w:divBdr>
                    <w:top w:val="none" w:sz="0" w:space="0" w:color="auto"/>
                    <w:left w:val="none" w:sz="0" w:space="0" w:color="auto"/>
                    <w:bottom w:val="none" w:sz="0" w:space="0" w:color="auto"/>
                    <w:right w:val="none" w:sz="0" w:space="0" w:color="auto"/>
                  </w:divBdr>
                </w:div>
                <w:div w:id="1852328581">
                  <w:marLeft w:val="480"/>
                  <w:marRight w:val="0"/>
                  <w:marTop w:val="0"/>
                  <w:marBottom w:val="0"/>
                  <w:divBdr>
                    <w:top w:val="none" w:sz="0" w:space="0" w:color="auto"/>
                    <w:left w:val="none" w:sz="0" w:space="0" w:color="auto"/>
                    <w:bottom w:val="none" w:sz="0" w:space="0" w:color="auto"/>
                    <w:right w:val="none" w:sz="0" w:space="0" w:color="auto"/>
                  </w:divBdr>
                </w:div>
                <w:div w:id="1737391183">
                  <w:marLeft w:val="480"/>
                  <w:marRight w:val="0"/>
                  <w:marTop w:val="0"/>
                  <w:marBottom w:val="0"/>
                  <w:divBdr>
                    <w:top w:val="none" w:sz="0" w:space="0" w:color="auto"/>
                    <w:left w:val="none" w:sz="0" w:space="0" w:color="auto"/>
                    <w:bottom w:val="none" w:sz="0" w:space="0" w:color="auto"/>
                    <w:right w:val="none" w:sz="0" w:space="0" w:color="auto"/>
                  </w:divBdr>
                </w:div>
                <w:div w:id="16590717">
                  <w:marLeft w:val="480"/>
                  <w:marRight w:val="0"/>
                  <w:marTop w:val="0"/>
                  <w:marBottom w:val="0"/>
                  <w:divBdr>
                    <w:top w:val="none" w:sz="0" w:space="0" w:color="auto"/>
                    <w:left w:val="none" w:sz="0" w:space="0" w:color="auto"/>
                    <w:bottom w:val="none" w:sz="0" w:space="0" w:color="auto"/>
                    <w:right w:val="none" w:sz="0" w:space="0" w:color="auto"/>
                  </w:divBdr>
                </w:div>
                <w:div w:id="2145929647">
                  <w:marLeft w:val="480"/>
                  <w:marRight w:val="0"/>
                  <w:marTop w:val="0"/>
                  <w:marBottom w:val="0"/>
                  <w:divBdr>
                    <w:top w:val="none" w:sz="0" w:space="0" w:color="auto"/>
                    <w:left w:val="none" w:sz="0" w:space="0" w:color="auto"/>
                    <w:bottom w:val="none" w:sz="0" w:space="0" w:color="auto"/>
                    <w:right w:val="none" w:sz="0" w:space="0" w:color="auto"/>
                  </w:divBdr>
                </w:div>
                <w:div w:id="1676571502">
                  <w:marLeft w:val="480"/>
                  <w:marRight w:val="0"/>
                  <w:marTop w:val="0"/>
                  <w:marBottom w:val="0"/>
                  <w:divBdr>
                    <w:top w:val="none" w:sz="0" w:space="0" w:color="auto"/>
                    <w:left w:val="none" w:sz="0" w:space="0" w:color="auto"/>
                    <w:bottom w:val="none" w:sz="0" w:space="0" w:color="auto"/>
                    <w:right w:val="none" w:sz="0" w:space="0" w:color="auto"/>
                  </w:divBdr>
                </w:div>
                <w:div w:id="1555584128">
                  <w:marLeft w:val="480"/>
                  <w:marRight w:val="0"/>
                  <w:marTop w:val="0"/>
                  <w:marBottom w:val="0"/>
                  <w:divBdr>
                    <w:top w:val="none" w:sz="0" w:space="0" w:color="auto"/>
                    <w:left w:val="none" w:sz="0" w:space="0" w:color="auto"/>
                    <w:bottom w:val="none" w:sz="0" w:space="0" w:color="auto"/>
                    <w:right w:val="none" w:sz="0" w:space="0" w:color="auto"/>
                  </w:divBdr>
                </w:div>
                <w:div w:id="1320958021">
                  <w:marLeft w:val="480"/>
                  <w:marRight w:val="0"/>
                  <w:marTop w:val="0"/>
                  <w:marBottom w:val="0"/>
                  <w:divBdr>
                    <w:top w:val="none" w:sz="0" w:space="0" w:color="auto"/>
                    <w:left w:val="none" w:sz="0" w:space="0" w:color="auto"/>
                    <w:bottom w:val="none" w:sz="0" w:space="0" w:color="auto"/>
                    <w:right w:val="none" w:sz="0" w:space="0" w:color="auto"/>
                  </w:divBdr>
                </w:div>
                <w:div w:id="1436486327">
                  <w:marLeft w:val="480"/>
                  <w:marRight w:val="0"/>
                  <w:marTop w:val="0"/>
                  <w:marBottom w:val="0"/>
                  <w:divBdr>
                    <w:top w:val="none" w:sz="0" w:space="0" w:color="auto"/>
                    <w:left w:val="none" w:sz="0" w:space="0" w:color="auto"/>
                    <w:bottom w:val="none" w:sz="0" w:space="0" w:color="auto"/>
                    <w:right w:val="none" w:sz="0" w:space="0" w:color="auto"/>
                  </w:divBdr>
                </w:div>
                <w:div w:id="395324524">
                  <w:marLeft w:val="480"/>
                  <w:marRight w:val="0"/>
                  <w:marTop w:val="0"/>
                  <w:marBottom w:val="0"/>
                  <w:divBdr>
                    <w:top w:val="none" w:sz="0" w:space="0" w:color="auto"/>
                    <w:left w:val="none" w:sz="0" w:space="0" w:color="auto"/>
                    <w:bottom w:val="none" w:sz="0" w:space="0" w:color="auto"/>
                    <w:right w:val="none" w:sz="0" w:space="0" w:color="auto"/>
                  </w:divBdr>
                </w:div>
                <w:div w:id="1201015496">
                  <w:marLeft w:val="480"/>
                  <w:marRight w:val="0"/>
                  <w:marTop w:val="0"/>
                  <w:marBottom w:val="0"/>
                  <w:divBdr>
                    <w:top w:val="none" w:sz="0" w:space="0" w:color="auto"/>
                    <w:left w:val="none" w:sz="0" w:space="0" w:color="auto"/>
                    <w:bottom w:val="none" w:sz="0" w:space="0" w:color="auto"/>
                    <w:right w:val="none" w:sz="0" w:space="0" w:color="auto"/>
                  </w:divBdr>
                </w:div>
                <w:div w:id="953244037">
                  <w:marLeft w:val="480"/>
                  <w:marRight w:val="0"/>
                  <w:marTop w:val="0"/>
                  <w:marBottom w:val="0"/>
                  <w:divBdr>
                    <w:top w:val="none" w:sz="0" w:space="0" w:color="auto"/>
                    <w:left w:val="none" w:sz="0" w:space="0" w:color="auto"/>
                    <w:bottom w:val="none" w:sz="0" w:space="0" w:color="auto"/>
                    <w:right w:val="none" w:sz="0" w:space="0" w:color="auto"/>
                  </w:divBdr>
                </w:div>
                <w:div w:id="2015183621">
                  <w:marLeft w:val="480"/>
                  <w:marRight w:val="0"/>
                  <w:marTop w:val="0"/>
                  <w:marBottom w:val="0"/>
                  <w:divBdr>
                    <w:top w:val="none" w:sz="0" w:space="0" w:color="auto"/>
                    <w:left w:val="none" w:sz="0" w:space="0" w:color="auto"/>
                    <w:bottom w:val="none" w:sz="0" w:space="0" w:color="auto"/>
                    <w:right w:val="none" w:sz="0" w:space="0" w:color="auto"/>
                  </w:divBdr>
                </w:div>
                <w:div w:id="649142254">
                  <w:marLeft w:val="480"/>
                  <w:marRight w:val="0"/>
                  <w:marTop w:val="0"/>
                  <w:marBottom w:val="0"/>
                  <w:divBdr>
                    <w:top w:val="none" w:sz="0" w:space="0" w:color="auto"/>
                    <w:left w:val="none" w:sz="0" w:space="0" w:color="auto"/>
                    <w:bottom w:val="none" w:sz="0" w:space="0" w:color="auto"/>
                    <w:right w:val="none" w:sz="0" w:space="0" w:color="auto"/>
                  </w:divBdr>
                </w:div>
                <w:div w:id="2129275230">
                  <w:marLeft w:val="480"/>
                  <w:marRight w:val="0"/>
                  <w:marTop w:val="0"/>
                  <w:marBottom w:val="0"/>
                  <w:divBdr>
                    <w:top w:val="none" w:sz="0" w:space="0" w:color="auto"/>
                    <w:left w:val="none" w:sz="0" w:space="0" w:color="auto"/>
                    <w:bottom w:val="none" w:sz="0" w:space="0" w:color="auto"/>
                    <w:right w:val="none" w:sz="0" w:space="0" w:color="auto"/>
                  </w:divBdr>
                </w:div>
                <w:div w:id="304824072">
                  <w:marLeft w:val="480"/>
                  <w:marRight w:val="0"/>
                  <w:marTop w:val="0"/>
                  <w:marBottom w:val="0"/>
                  <w:divBdr>
                    <w:top w:val="none" w:sz="0" w:space="0" w:color="auto"/>
                    <w:left w:val="none" w:sz="0" w:space="0" w:color="auto"/>
                    <w:bottom w:val="none" w:sz="0" w:space="0" w:color="auto"/>
                    <w:right w:val="none" w:sz="0" w:space="0" w:color="auto"/>
                  </w:divBdr>
                </w:div>
                <w:div w:id="515192544">
                  <w:marLeft w:val="480"/>
                  <w:marRight w:val="0"/>
                  <w:marTop w:val="0"/>
                  <w:marBottom w:val="0"/>
                  <w:divBdr>
                    <w:top w:val="none" w:sz="0" w:space="0" w:color="auto"/>
                    <w:left w:val="none" w:sz="0" w:space="0" w:color="auto"/>
                    <w:bottom w:val="none" w:sz="0" w:space="0" w:color="auto"/>
                    <w:right w:val="none" w:sz="0" w:space="0" w:color="auto"/>
                  </w:divBdr>
                </w:div>
                <w:div w:id="1068458426">
                  <w:marLeft w:val="480"/>
                  <w:marRight w:val="0"/>
                  <w:marTop w:val="0"/>
                  <w:marBottom w:val="0"/>
                  <w:divBdr>
                    <w:top w:val="none" w:sz="0" w:space="0" w:color="auto"/>
                    <w:left w:val="none" w:sz="0" w:space="0" w:color="auto"/>
                    <w:bottom w:val="none" w:sz="0" w:space="0" w:color="auto"/>
                    <w:right w:val="none" w:sz="0" w:space="0" w:color="auto"/>
                  </w:divBdr>
                </w:div>
                <w:div w:id="1065568778">
                  <w:marLeft w:val="480"/>
                  <w:marRight w:val="0"/>
                  <w:marTop w:val="0"/>
                  <w:marBottom w:val="0"/>
                  <w:divBdr>
                    <w:top w:val="none" w:sz="0" w:space="0" w:color="auto"/>
                    <w:left w:val="none" w:sz="0" w:space="0" w:color="auto"/>
                    <w:bottom w:val="none" w:sz="0" w:space="0" w:color="auto"/>
                    <w:right w:val="none" w:sz="0" w:space="0" w:color="auto"/>
                  </w:divBdr>
                </w:div>
                <w:div w:id="2056268983">
                  <w:marLeft w:val="480"/>
                  <w:marRight w:val="0"/>
                  <w:marTop w:val="0"/>
                  <w:marBottom w:val="0"/>
                  <w:divBdr>
                    <w:top w:val="none" w:sz="0" w:space="0" w:color="auto"/>
                    <w:left w:val="none" w:sz="0" w:space="0" w:color="auto"/>
                    <w:bottom w:val="none" w:sz="0" w:space="0" w:color="auto"/>
                    <w:right w:val="none" w:sz="0" w:space="0" w:color="auto"/>
                  </w:divBdr>
                </w:div>
                <w:div w:id="1806316964">
                  <w:marLeft w:val="480"/>
                  <w:marRight w:val="0"/>
                  <w:marTop w:val="0"/>
                  <w:marBottom w:val="0"/>
                  <w:divBdr>
                    <w:top w:val="none" w:sz="0" w:space="0" w:color="auto"/>
                    <w:left w:val="none" w:sz="0" w:space="0" w:color="auto"/>
                    <w:bottom w:val="none" w:sz="0" w:space="0" w:color="auto"/>
                    <w:right w:val="none" w:sz="0" w:space="0" w:color="auto"/>
                  </w:divBdr>
                </w:div>
                <w:div w:id="1539733953">
                  <w:marLeft w:val="480"/>
                  <w:marRight w:val="0"/>
                  <w:marTop w:val="0"/>
                  <w:marBottom w:val="0"/>
                  <w:divBdr>
                    <w:top w:val="none" w:sz="0" w:space="0" w:color="auto"/>
                    <w:left w:val="none" w:sz="0" w:space="0" w:color="auto"/>
                    <w:bottom w:val="none" w:sz="0" w:space="0" w:color="auto"/>
                    <w:right w:val="none" w:sz="0" w:space="0" w:color="auto"/>
                  </w:divBdr>
                </w:div>
                <w:div w:id="410276833">
                  <w:marLeft w:val="480"/>
                  <w:marRight w:val="0"/>
                  <w:marTop w:val="0"/>
                  <w:marBottom w:val="0"/>
                  <w:divBdr>
                    <w:top w:val="none" w:sz="0" w:space="0" w:color="auto"/>
                    <w:left w:val="none" w:sz="0" w:space="0" w:color="auto"/>
                    <w:bottom w:val="none" w:sz="0" w:space="0" w:color="auto"/>
                    <w:right w:val="none" w:sz="0" w:space="0" w:color="auto"/>
                  </w:divBdr>
                </w:div>
                <w:div w:id="1930232986">
                  <w:marLeft w:val="480"/>
                  <w:marRight w:val="0"/>
                  <w:marTop w:val="0"/>
                  <w:marBottom w:val="0"/>
                  <w:divBdr>
                    <w:top w:val="none" w:sz="0" w:space="0" w:color="auto"/>
                    <w:left w:val="none" w:sz="0" w:space="0" w:color="auto"/>
                    <w:bottom w:val="none" w:sz="0" w:space="0" w:color="auto"/>
                    <w:right w:val="none" w:sz="0" w:space="0" w:color="auto"/>
                  </w:divBdr>
                </w:div>
                <w:div w:id="58136667">
                  <w:marLeft w:val="480"/>
                  <w:marRight w:val="0"/>
                  <w:marTop w:val="0"/>
                  <w:marBottom w:val="0"/>
                  <w:divBdr>
                    <w:top w:val="none" w:sz="0" w:space="0" w:color="auto"/>
                    <w:left w:val="none" w:sz="0" w:space="0" w:color="auto"/>
                    <w:bottom w:val="none" w:sz="0" w:space="0" w:color="auto"/>
                    <w:right w:val="none" w:sz="0" w:space="0" w:color="auto"/>
                  </w:divBdr>
                </w:div>
                <w:div w:id="2032223790">
                  <w:marLeft w:val="480"/>
                  <w:marRight w:val="0"/>
                  <w:marTop w:val="0"/>
                  <w:marBottom w:val="0"/>
                  <w:divBdr>
                    <w:top w:val="none" w:sz="0" w:space="0" w:color="auto"/>
                    <w:left w:val="none" w:sz="0" w:space="0" w:color="auto"/>
                    <w:bottom w:val="none" w:sz="0" w:space="0" w:color="auto"/>
                    <w:right w:val="none" w:sz="0" w:space="0" w:color="auto"/>
                  </w:divBdr>
                </w:div>
                <w:div w:id="1907570297">
                  <w:marLeft w:val="480"/>
                  <w:marRight w:val="0"/>
                  <w:marTop w:val="0"/>
                  <w:marBottom w:val="0"/>
                  <w:divBdr>
                    <w:top w:val="none" w:sz="0" w:space="0" w:color="auto"/>
                    <w:left w:val="none" w:sz="0" w:space="0" w:color="auto"/>
                    <w:bottom w:val="none" w:sz="0" w:space="0" w:color="auto"/>
                    <w:right w:val="none" w:sz="0" w:space="0" w:color="auto"/>
                  </w:divBdr>
                </w:div>
              </w:divsChild>
            </w:div>
            <w:div w:id="1970545652">
              <w:marLeft w:val="0"/>
              <w:marRight w:val="0"/>
              <w:marTop w:val="0"/>
              <w:marBottom w:val="0"/>
              <w:divBdr>
                <w:top w:val="none" w:sz="0" w:space="0" w:color="auto"/>
                <w:left w:val="none" w:sz="0" w:space="0" w:color="auto"/>
                <w:bottom w:val="none" w:sz="0" w:space="0" w:color="auto"/>
                <w:right w:val="none" w:sz="0" w:space="0" w:color="auto"/>
              </w:divBdr>
              <w:divsChild>
                <w:div w:id="1629161070">
                  <w:marLeft w:val="480"/>
                  <w:marRight w:val="0"/>
                  <w:marTop w:val="0"/>
                  <w:marBottom w:val="0"/>
                  <w:divBdr>
                    <w:top w:val="none" w:sz="0" w:space="0" w:color="auto"/>
                    <w:left w:val="none" w:sz="0" w:space="0" w:color="auto"/>
                    <w:bottom w:val="none" w:sz="0" w:space="0" w:color="auto"/>
                    <w:right w:val="none" w:sz="0" w:space="0" w:color="auto"/>
                  </w:divBdr>
                </w:div>
                <w:div w:id="1087582966">
                  <w:marLeft w:val="480"/>
                  <w:marRight w:val="0"/>
                  <w:marTop w:val="0"/>
                  <w:marBottom w:val="0"/>
                  <w:divBdr>
                    <w:top w:val="none" w:sz="0" w:space="0" w:color="auto"/>
                    <w:left w:val="none" w:sz="0" w:space="0" w:color="auto"/>
                    <w:bottom w:val="none" w:sz="0" w:space="0" w:color="auto"/>
                    <w:right w:val="none" w:sz="0" w:space="0" w:color="auto"/>
                  </w:divBdr>
                </w:div>
                <w:div w:id="370694451">
                  <w:marLeft w:val="480"/>
                  <w:marRight w:val="0"/>
                  <w:marTop w:val="0"/>
                  <w:marBottom w:val="0"/>
                  <w:divBdr>
                    <w:top w:val="none" w:sz="0" w:space="0" w:color="auto"/>
                    <w:left w:val="none" w:sz="0" w:space="0" w:color="auto"/>
                    <w:bottom w:val="none" w:sz="0" w:space="0" w:color="auto"/>
                    <w:right w:val="none" w:sz="0" w:space="0" w:color="auto"/>
                  </w:divBdr>
                </w:div>
                <w:div w:id="653531620">
                  <w:marLeft w:val="480"/>
                  <w:marRight w:val="0"/>
                  <w:marTop w:val="0"/>
                  <w:marBottom w:val="0"/>
                  <w:divBdr>
                    <w:top w:val="none" w:sz="0" w:space="0" w:color="auto"/>
                    <w:left w:val="none" w:sz="0" w:space="0" w:color="auto"/>
                    <w:bottom w:val="none" w:sz="0" w:space="0" w:color="auto"/>
                    <w:right w:val="none" w:sz="0" w:space="0" w:color="auto"/>
                  </w:divBdr>
                </w:div>
                <w:div w:id="1497112576">
                  <w:marLeft w:val="480"/>
                  <w:marRight w:val="0"/>
                  <w:marTop w:val="0"/>
                  <w:marBottom w:val="0"/>
                  <w:divBdr>
                    <w:top w:val="none" w:sz="0" w:space="0" w:color="auto"/>
                    <w:left w:val="none" w:sz="0" w:space="0" w:color="auto"/>
                    <w:bottom w:val="none" w:sz="0" w:space="0" w:color="auto"/>
                    <w:right w:val="none" w:sz="0" w:space="0" w:color="auto"/>
                  </w:divBdr>
                </w:div>
                <w:div w:id="749696325">
                  <w:marLeft w:val="480"/>
                  <w:marRight w:val="0"/>
                  <w:marTop w:val="0"/>
                  <w:marBottom w:val="0"/>
                  <w:divBdr>
                    <w:top w:val="none" w:sz="0" w:space="0" w:color="auto"/>
                    <w:left w:val="none" w:sz="0" w:space="0" w:color="auto"/>
                    <w:bottom w:val="none" w:sz="0" w:space="0" w:color="auto"/>
                    <w:right w:val="none" w:sz="0" w:space="0" w:color="auto"/>
                  </w:divBdr>
                </w:div>
                <w:div w:id="137769408">
                  <w:marLeft w:val="480"/>
                  <w:marRight w:val="0"/>
                  <w:marTop w:val="0"/>
                  <w:marBottom w:val="0"/>
                  <w:divBdr>
                    <w:top w:val="none" w:sz="0" w:space="0" w:color="auto"/>
                    <w:left w:val="none" w:sz="0" w:space="0" w:color="auto"/>
                    <w:bottom w:val="none" w:sz="0" w:space="0" w:color="auto"/>
                    <w:right w:val="none" w:sz="0" w:space="0" w:color="auto"/>
                  </w:divBdr>
                </w:div>
                <w:div w:id="977688170">
                  <w:marLeft w:val="480"/>
                  <w:marRight w:val="0"/>
                  <w:marTop w:val="0"/>
                  <w:marBottom w:val="0"/>
                  <w:divBdr>
                    <w:top w:val="none" w:sz="0" w:space="0" w:color="auto"/>
                    <w:left w:val="none" w:sz="0" w:space="0" w:color="auto"/>
                    <w:bottom w:val="none" w:sz="0" w:space="0" w:color="auto"/>
                    <w:right w:val="none" w:sz="0" w:space="0" w:color="auto"/>
                  </w:divBdr>
                </w:div>
                <w:div w:id="1101025703">
                  <w:marLeft w:val="480"/>
                  <w:marRight w:val="0"/>
                  <w:marTop w:val="0"/>
                  <w:marBottom w:val="0"/>
                  <w:divBdr>
                    <w:top w:val="none" w:sz="0" w:space="0" w:color="auto"/>
                    <w:left w:val="none" w:sz="0" w:space="0" w:color="auto"/>
                    <w:bottom w:val="none" w:sz="0" w:space="0" w:color="auto"/>
                    <w:right w:val="none" w:sz="0" w:space="0" w:color="auto"/>
                  </w:divBdr>
                </w:div>
                <w:div w:id="311912247">
                  <w:marLeft w:val="480"/>
                  <w:marRight w:val="0"/>
                  <w:marTop w:val="0"/>
                  <w:marBottom w:val="0"/>
                  <w:divBdr>
                    <w:top w:val="none" w:sz="0" w:space="0" w:color="auto"/>
                    <w:left w:val="none" w:sz="0" w:space="0" w:color="auto"/>
                    <w:bottom w:val="none" w:sz="0" w:space="0" w:color="auto"/>
                    <w:right w:val="none" w:sz="0" w:space="0" w:color="auto"/>
                  </w:divBdr>
                </w:div>
                <w:div w:id="1641955703">
                  <w:marLeft w:val="480"/>
                  <w:marRight w:val="0"/>
                  <w:marTop w:val="0"/>
                  <w:marBottom w:val="0"/>
                  <w:divBdr>
                    <w:top w:val="none" w:sz="0" w:space="0" w:color="auto"/>
                    <w:left w:val="none" w:sz="0" w:space="0" w:color="auto"/>
                    <w:bottom w:val="none" w:sz="0" w:space="0" w:color="auto"/>
                    <w:right w:val="none" w:sz="0" w:space="0" w:color="auto"/>
                  </w:divBdr>
                </w:div>
                <w:div w:id="17893339">
                  <w:marLeft w:val="480"/>
                  <w:marRight w:val="0"/>
                  <w:marTop w:val="0"/>
                  <w:marBottom w:val="0"/>
                  <w:divBdr>
                    <w:top w:val="none" w:sz="0" w:space="0" w:color="auto"/>
                    <w:left w:val="none" w:sz="0" w:space="0" w:color="auto"/>
                    <w:bottom w:val="none" w:sz="0" w:space="0" w:color="auto"/>
                    <w:right w:val="none" w:sz="0" w:space="0" w:color="auto"/>
                  </w:divBdr>
                </w:div>
                <w:div w:id="1531722545">
                  <w:marLeft w:val="480"/>
                  <w:marRight w:val="0"/>
                  <w:marTop w:val="0"/>
                  <w:marBottom w:val="0"/>
                  <w:divBdr>
                    <w:top w:val="none" w:sz="0" w:space="0" w:color="auto"/>
                    <w:left w:val="none" w:sz="0" w:space="0" w:color="auto"/>
                    <w:bottom w:val="none" w:sz="0" w:space="0" w:color="auto"/>
                    <w:right w:val="none" w:sz="0" w:space="0" w:color="auto"/>
                  </w:divBdr>
                </w:div>
                <w:div w:id="1640572452">
                  <w:marLeft w:val="480"/>
                  <w:marRight w:val="0"/>
                  <w:marTop w:val="0"/>
                  <w:marBottom w:val="0"/>
                  <w:divBdr>
                    <w:top w:val="none" w:sz="0" w:space="0" w:color="auto"/>
                    <w:left w:val="none" w:sz="0" w:space="0" w:color="auto"/>
                    <w:bottom w:val="none" w:sz="0" w:space="0" w:color="auto"/>
                    <w:right w:val="none" w:sz="0" w:space="0" w:color="auto"/>
                  </w:divBdr>
                </w:div>
                <w:div w:id="964581891">
                  <w:marLeft w:val="480"/>
                  <w:marRight w:val="0"/>
                  <w:marTop w:val="0"/>
                  <w:marBottom w:val="0"/>
                  <w:divBdr>
                    <w:top w:val="none" w:sz="0" w:space="0" w:color="auto"/>
                    <w:left w:val="none" w:sz="0" w:space="0" w:color="auto"/>
                    <w:bottom w:val="none" w:sz="0" w:space="0" w:color="auto"/>
                    <w:right w:val="none" w:sz="0" w:space="0" w:color="auto"/>
                  </w:divBdr>
                </w:div>
                <w:div w:id="1470587817">
                  <w:marLeft w:val="480"/>
                  <w:marRight w:val="0"/>
                  <w:marTop w:val="0"/>
                  <w:marBottom w:val="0"/>
                  <w:divBdr>
                    <w:top w:val="none" w:sz="0" w:space="0" w:color="auto"/>
                    <w:left w:val="none" w:sz="0" w:space="0" w:color="auto"/>
                    <w:bottom w:val="none" w:sz="0" w:space="0" w:color="auto"/>
                    <w:right w:val="none" w:sz="0" w:space="0" w:color="auto"/>
                  </w:divBdr>
                </w:div>
                <w:div w:id="1843542500">
                  <w:marLeft w:val="480"/>
                  <w:marRight w:val="0"/>
                  <w:marTop w:val="0"/>
                  <w:marBottom w:val="0"/>
                  <w:divBdr>
                    <w:top w:val="none" w:sz="0" w:space="0" w:color="auto"/>
                    <w:left w:val="none" w:sz="0" w:space="0" w:color="auto"/>
                    <w:bottom w:val="none" w:sz="0" w:space="0" w:color="auto"/>
                    <w:right w:val="none" w:sz="0" w:space="0" w:color="auto"/>
                  </w:divBdr>
                </w:div>
                <w:div w:id="1772041217">
                  <w:marLeft w:val="480"/>
                  <w:marRight w:val="0"/>
                  <w:marTop w:val="0"/>
                  <w:marBottom w:val="0"/>
                  <w:divBdr>
                    <w:top w:val="none" w:sz="0" w:space="0" w:color="auto"/>
                    <w:left w:val="none" w:sz="0" w:space="0" w:color="auto"/>
                    <w:bottom w:val="none" w:sz="0" w:space="0" w:color="auto"/>
                    <w:right w:val="none" w:sz="0" w:space="0" w:color="auto"/>
                  </w:divBdr>
                </w:div>
                <w:div w:id="699666721">
                  <w:marLeft w:val="480"/>
                  <w:marRight w:val="0"/>
                  <w:marTop w:val="0"/>
                  <w:marBottom w:val="0"/>
                  <w:divBdr>
                    <w:top w:val="none" w:sz="0" w:space="0" w:color="auto"/>
                    <w:left w:val="none" w:sz="0" w:space="0" w:color="auto"/>
                    <w:bottom w:val="none" w:sz="0" w:space="0" w:color="auto"/>
                    <w:right w:val="none" w:sz="0" w:space="0" w:color="auto"/>
                  </w:divBdr>
                </w:div>
                <w:div w:id="751239741">
                  <w:marLeft w:val="480"/>
                  <w:marRight w:val="0"/>
                  <w:marTop w:val="0"/>
                  <w:marBottom w:val="0"/>
                  <w:divBdr>
                    <w:top w:val="none" w:sz="0" w:space="0" w:color="auto"/>
                    <w:left w:val="none" w:sz="0" w:space="0" w:color="auto"/>
                    <w:bottom w:val="none" w:sz="0" w:space="0" w:color="auto"/>
                    <w:right w:val="none" w:sz="0" w:space="0" w:color="auto"/>
                  </w:divBdr>
                </w:div>
                <w:div w:id="1548948663">
                  <w:marLeft w:val="480"/>
                  <w:marRight w:val="0"/>
                  <w:marTop w:val="0"/>
                  <w:marBottom w:val="0"/>
                  <w:divBdr>
                    <w:top w:val="none" w:sz="0" w:space="0" w:color="auto"/>
                    <w:left w:val="none" w:sz="0" w:space="0" w:color="auto"/>
                    <w:bottom w:val="none" w:sz="0" w:space="0" w:color="auto"/>
                    <w:right w:val="none" w:sz="0" w:space="0" w:color="auto"/>
                  </w:divBdr>
                </w:div>
                <w:div w:id="1119488728">
                  <w:marLeft w:val="480"/>
                  <w:marRight w:val="0"/>
                  <w:marTop w:val="0"/>
                  <w:marBottom w:val="0"/>
                  <w:divBdr>
                    <w:top w:val="none" w:sz="0" w:space="0" w:color="auto"/>
                    <w:left w:val="none" w:sz="0" w:space="0" w:color="auto"/>
                    <w:bottom w:val="none" w:sz="0" w:space="0" w:color="auto"/>
                    <w:right w:val="none" w:sz="0" w:space="0" w:color="auto"/>
                  </w:divBdr>
                </w:div>
                <w:div w:id="2050254077">
                  <w:marLeft w:val="480"/>
                  <w:marRight w:val="0"/>
                  <w:marTop w:val="0"/>
                  <w:marBottom w:val="0"/>
                  <w:divBdr>
                    <w:top w:val="none" w:sz="0" w:space="0" w:color="auto"/>
                    <w:left w:val="none" w:sz="0" w:space="0" w:color="auto"/>
                    <w:bottom w:val="none" w:sz="0" w:space="0" w:color="auto"/>
                    <w:right w:val="none" w:sz="0" w:space="0" w:color="auto"/>
                  </w:divBdr>
                </w:div>
                <w:div w:id="1798259478">
                  <w:marLeft w:val="480"/>
                  <w:marRight w:val="0"/>
                  <w:marTop w:val="0"/>
                  <w:marBottom w:val="0"/>
                  <w:divBdr>
                    <w:top w:val="none" w:sz="0" w:space="0" w:color="auto"/>
                    <w:left w:val="none" w:sz="0" w:space="0" w:color="auto"/>
                    <w:bottom w:val="none" w:sz="0" w:space="0" w:color="auto"/>
                    <w:right w:val="none" w:sz="0" w:space="0" w:color="auto"/>
                  </w:divBdr>
                </w:div>
                <w:div w:id="755827745">
                  <w:marLeft w:val="480"/>
                  <w:marRight w:val="0"/>
                  <w:marTop w:val="0"/>
                  <w:marBottom w:val="0"/>
                  <w:divBdr>
                    <w:top w:val="none" w:sz="0" w:space="0" w:color="auto"/>
                    <w:left w:val="none" w:sz="0" w:space="0" w:color="auto"/>
                    <w:bottom w:val="none" w:sz="0" w:space="0" w:color="auto"/>
                    <w:right w:val="none" w:sz="0" w:space="0" w:color="auto"/>
                  </w:divBdr>
                </w:div>
                <w:div w:id="1760563847">
                  <w:marLeft w:val="480"/>
                  <w:marRight w:val="0"/>
                  <w:marTop w:val="0"/>
                  <w:marBottom w:val="0"/>
                  <w:divBdr>
                    <w:top w:val="none" w:sz="0" w:space="0" w:color="auto"/>
                    <w:left w:val="none" w:sz="0" w:space="0" w:color="auto"/>
                    <w:bottom w:val="none" w:sz="0" w:space="0" w:color="auto"/>
                    <w:right w:val="none" w:sz="0" w:space="0" w:color="auto"/>
                  </w:divBdr>
                </w:div>
                <w:div w:id="1111165141">
                  <w:marLeft w:val="480"/>
                  <w:marRight w:val="0"/>
                  <w:marTop w:val="0"/>
                  <w:marBottom w:val="0"/>
                  <w:divBdr>
                    <w:top w:val="none" w:sz="0" w:space="0" w:color="auto"/>
                    <w:left w:val="none" w:sz="0" w:space="0" w:color="auto"/>
                    <w:bottom w:val="none" w:sz="0" w:space="0" w:color="auto"/>
                    <w:right w:val="none" w:sz="0" w:space="0" w:color="auto"/>
                  </w:divBdr>
                </w:div>
                <w:div w:id="1255281592">
                  <w:marLeft w:val="480"/>
                  <w:marRight w:val="0"/>
                  <w:marTop w:val="0"/>
                  <w:marBottom w:val="0"/>
                  <w:divBdr>
                    <w:top w:val="none" w:sz="0" w:space="0" w:color="auto"/>
                    <w:left w:val="none" w:sz="0" w:space="0" w:color="auto"/>
                    <w:bottom w:val="none" w:sz="0" w:space="0" w:color="auto"/>
                    <w:right w:val="none" w:sz="0" w:space="0" w:color="auto"/>
                  </w:divBdr>
                </w:div>
                <w:div w:id="137773249">
                  <w:marLeft w:val="480"/>
                  <w:marRight w:val="0"/>
                  <w:marTop w:val="0"/>
                  <w:marBottom w:val="0"/>
                  <w:divBdr>
                    <w:top w:val="none" w:sz="0" w:space="0" w:color="auto"/>
                    <w:left w:val="none" w:sz="0" w:space="0" w:color="auto"/>
                    <w:bottom w:val="none" w:sz="0" w:space="0" w:color="auto"/>
                    <w:right w:val="none" w:sz="0" w:space="0" w:color="auto"/>
                  </w:divBdr>
                </w:div>
                <w:div w:id="1326518529">
                  <w:marLeft w:val="480"/>
                  <w:marRight w:val="0"/>
                  <w:marTop w:val="0"/>
                  <w:marBottom w:val="0"/>
                  <w:divBdr>
                    <w:top w:val="none" w:sz="0" w:space="0" w:color="auto"/>
                    <w:left w:val="none" w:sz="0" w:space="0" w:color="auto"/>
                    <w:bottom w:val="none" w:sz="0" w:space="0" w:color="auto"/>
                    <w:right w:val="none" w:sz="0" w:space="0" w:color="auto"/>
                  </w:divBdr>
                </w:div>
                <w:div w:id="1343967858">
                  <w:marLeft w:val="480"/>
                  <w:marRight w:val="0"/>
                  <w:marTop w:val="0"/>
                  <w:marBottom w:val="0"/>
                  <w:divBdr>
                    <w:top w:val="none" w:sz="0" w:space="0" w:color="auto"/>
                    <w:left w:val="none" w:sz="0" w:space="0" w:color="auto"/>
                    <w:bottom w:val="none" w:sz="0" w:space="0" w:color="auto"/>
                    <w:right w:val="none" w:sz="0" w:space="0" w:color="auto"/>
                  </w:divBdr>
                </w:div>
              </w:divsChild>
            </w:div>
            <w:div w:id="845293454">
              <w:marLeft w:val="0"/>
              <w:marRight w:val="0"/>
              <w:marTop w:val="0"/>
              <w:marBottom w:val="0"/>
              <w:divBdr>
                <w:top w:val="none" w:sz="0" w:space="0" w:color="auto"/>
                <w:left w:val="none" w:sz="0" w:space="0" w:color="auto"/>
                <w:bottom w:val="none" w:sz="0" w:space="0" w:color="auto"/>
                <w:right w:val="none" w:sz="0" w:space="0" w:color="auto"/>
              </w:divBdr>
              <w:divsChild>
                <w:div w:id="1193038671">
                  <w:marLeft w:val="480"/>
                  <w:marRight w:val="0"/>
                  <w:marTop w:val="0"/>
                  <w:marBottom w:val="0"/>
                  <w:divBdr>
                    <w:top w:val="none" w:sz="0" w:space="0" w:color="auto"/>
                    <w:left w:val="none" w:sz="0" w:space="0" w:color="auto"/>
                    <w:bottom w:val="none" w:sz="0" w:space="0" w:color="auto"/>
                    <w:right w:val="none" w:sz="0" w:space="0" w:color="auto"/>
                  </w:divBdr>
                </w:div>
                <w:div w:id="674381434">
                  <w:marLeft w:val="480"/>
                  <w:marRight w:val="0"/>
                  <w:marTop w:val="0"/>
                  <w:marBottom w:val="0"/>
                  <w:divBdr>
                    <w:top w:val="none" w:sz="0" w:space="0" w:color="auto"/>
                    <w:left w:val="none" w:sz="0" w:space="0" w:color="auto"/>
                    <w:bottom w:val="none" w:sz="0" w:space="0" w:color="auto"/>
                    <w:right w:val="none" w:sz="0" w:space="0" w:color="auto"/>
                  </w:divBdr>
                </w:div>
                <w:div w:id="1501308799">
                  <w:marLeft w:val="480"/>
                  <w:marRight w:val="0"/>
                  <w:marTop w:val="0"/>
                  <w:marBottom w:val="0"/>
                  <w:divBdr>
                    <w:top w:val="none" w:sz="0" w:space="0" w:color="auto"/>
                    <w:left w:val="none" w:sz="0" w:space="0" w:color="auto"/>
                    <w:bottom w:val="none" w:sz="0" w:space="0" w:color="auto"/>
                    <w:right w:val="none" w:sz="0" w:space="0" w:color="auto"/>
                  </w:divBdr>
                </w:div>
                <w:div w:id="869798181">
                  <w:marLeft w:val="480"/>
                  <w:marRight w:val="0"/>
                  <w:marTop w:val="0"/>
                  <w:marBottom w:val="0"/>
                  <w:divBdr>
                    <w:top w:val="none" w:sz="0" w:space="0" w:color="auto"/>
                    <w:left w:val="none" w:sz="0" w:space="0" w:color="auto"/>
                    <w:bottom w:val="none" w:sz="0" w:space="0" w:color="auto"/>
                    <w:right w:val="none" w:sz="0" w:space="0" w:color="auto"/>
                  </w:divBdr>
                </w:div>
                <w:div w:id="983899262">
                  <w:marLeft w:val="480"/>
                  <w:marRight w:val="0"/>
                  <w:marTop w:val="0"/>
                  <w:marBottom w:val="0"/>
                  <w:divBdr>
                    <w:top w:val="none" w:sz="0" w:space="0" w:color="auto"/>
                    <w:left w:val="none" w:sz="0" w:space="0" w:color="auto"/>
                    <w:bottom w:val="none" w:sz="0" w:space="0" w:color="auto"/>
                    <w:right w:val="none" w:sz="0" w:space="0" w:color="auto"/>
                  </w:divBdr>
                </w:div>
                <w:div w:id="290480009">
                  <w:marLeft w:val="480"/>
                  <w:marRight w:val="0"/>
                  <w:marTop w:val="0"/>
                  <w:marBottom w:val="0"/>
                  <w:divBdr>
                    <w:top w:val="none" w:sz="0" w:space="0" w:color="auto"/>
                    <w:left w:val="none" w:sz="0" w:space="0" w:color="auto"/>
                    <w:bottom w:val="none" w:sz="0" w:space="0" w:color="auto"/>
                    <w:right w:val="none" w:sz="0" w:space="0" w:color="auto"/>
                  </w:divBdr>
                </w:div>
                <w:div w:id="676272914">
                  <w:marLeft w:val="480"/>
                  <w:marRight w:val="0"/>
                  <w:marTop w:val="0"/>
                  <w:marBottom w:val="0"/>
                  <w:divBdr>
                    <w:top w:val="none" w:sz="0" w:space="0" w:color="auto"/>
                    <w:left w:val="none" w:sz="0" w:space="0" w:color="auto"/>
                    <w:bottom w:val="none" w:sz="0" w:space="0" w:color="auto"/>
                    <w:right w:val="none" w:sz="0" w:space="0" w:color="auto"/>
                  </w:divBdr>
                </w:div>
                <w:div w:id="16128418">
                  <w:marLeft w:val="480"/>
                  <w:marRight w:val="0"/>
                  <w:marTop w:val="0"/>
                  <w:marBottom w:val="0"/>
                  <w:divBdr>
                    <w:top w:val="none" w:sz="0" w:space="0" w:color="auto"/>
                    <w:left w:val="none" w:sz="0" w:space="0" w:color="auto"/>
                    <w:bottom w:val="none" w:sz="0" w:space="0" w:color="auto"/>
                    <w:right w:val="none" w:sz="0" w:space="0" w:color="auto"/>
                  </w:divBdr>
                </w:div>
                <w:div w:id="1646273424">
                  <w:marLeft w:val="480"/>
                  <w:marRight w:val="0"/>
                  <w:marTop w:val="0"/>
                  <w:marBottom w:val="0"/>
                  <w:divBdr>
                    <w:top w:val="none" w:sz="0" w:space="0" w:color="auto"/>
                    <w:left w:val="none" w:sz="0" w:space="0" w:color="auto"/>
                    <w:bottom w:val="none" w:sz="0" w:space="0" w:color="auto"/>
                    <w:right w:val="none" w:sz="0" w:space="0" w:color="auto"/>
                  </w:divBdr>
                </w:div>
                <w:div w:id="1577209471">
                  <w:marLeft w:val="480"/>
                  <w:marRight w:val="0"/>
                  <w:marTop w:val="0"/>
                  <w:marBottom w:val="0"/>
                  <w:divBdr>
                    <w:top w:val="none" w:sz="0" w:space="0" w:color="auto"/>
                    <w:left w:val="none" w:sz="0" w:space="0" w:color="auto"/>
                    <w:bottom w:val="none" w:sz="0" w:space="0" w:color="auto"/>
                    <w:right w:val="none" w:sz="0" w:space="0" w:color="auto"/>
                  </w:divBdr>
                </w:div>
                <w:div w:id="2020279080">
                  <w:marLeft w:val="480"/>
                  <w:marRight w:val="0"/>
                  <w:marTop w:val="0"/>
                  <w:marBottom w:val="0"/>
                  <w:divBdr>
                    <w:top w:val="none" w:sz="0" w:space="0" w:color="auto"/>
                    <w:left w:val="none" w:sz="0" w:space="0" w:color="auto"/>
                    <w:bottom w:val="none" w:sz="0" w:space="0" w:color="auto"/>
                    <w:right w:val="none" w:sz="0" w:space="0" w:color="auto"/>
                  </w:divBdr>
                </w:div>
                <w:div w:id="528102664">
                  <w:marLeft w:val="480"/>
                  <w:marRight w:val="0"/>
                  <w:marTop w:val="0"/>
                  <w:marBottom w:val="0"/>
                  <w:divBdr>
                    <w:top w:val="none" w:sz="0" w:space="0" w:color="auto"/>
                    <w:left w:val="none" w:sz="0" w:space="0" w:color="auto"/>
                    <w:bottom w:val="none" w:sz="0" w:space="0" w:color="auto"/>
                    <w:right w:val="none" w:sz="0" w:space="0" w:color="auto"/>
                  </w:divBdr>
                </w:div>
                <w:div w:id="145902215">
                  <w:marLeft w:val="480"/>
                  <w:marRight w:val="0"/>
                  <w:marTop w:val="0"/>
                  <w:marBottom w:val="0"/>
                  <w:divBdr>
                    <w:top w:val="none" w:sz="0" w:space="0" w:color="auto"/>
                    <w:left w:val="none" w:sz="0" w:space="0" w:color="auto"/>
                    <w:bottom w:val="none" w:sz="0" w:space="0" w:color="auto"/>
                    <w:right w:val="none" w:sz="0" w:space="0" w:color="auto"/>
                  </w:divBdr>
                </w:div>
                <w:div w:id="1135413625">
                  <w:marLeft w:val="480"/>
                  <w:marRight w:val="0"/>
                  <w:marTop w:val="0"/>
                  <w:marBottom w:val="0"/>
                  <w:divBdr>
                    <w:top w:val="none" w:sz="0" w:space="0" w:color="auto"/>
                    <w:left w:val="none" w:sz="0" w:space="0" w:color="auto"/>
                    <w:bottom w:val="none" w:sz="0" w:space="0" w:color="auto"/>
                    <w:right w:val="none" w:sz="0" w:space="0" w:color="auto"/>
                  </w:divBdr>
                </w:div>
                <w:div w:id="31276174">
                  <w:marLeft w:val="480"/>
                  <w:marRight w:val="0"/>
                  <w:marTop w:val="0"/>
                  <w:marBottom w:val="0"/>
                  <w:divBdr>
                    <w:top w:val="none" w:sz="0" w:space="0" w:color="auto"/>
                    <w:left w:val="none" w:sz="0" w:space="0" w:color="auto"/>
                    <w:bottom w:val="none" w:sz="0" w:space="0" w:color="auto"/>
                    <w:right w:val="none" w:sz="0" w:space="0" w:color="auto"/>
                  </w:divBdr>
                </w:div>
                <w:div w:id="1027096117">
                  <w:marLeft w:val="480"/>
                  <w:marRight w:val="0"/>
                  <w:marTop w:val="0"/>
                  <w:marBottom w:val="0"/>
                  <w:divBdr>
                    <w:top w:val="none" w:sz="0" w:space="0" w:color="auto"/>
                    <w:left w:val="none" w:sz="0" w:space="0" w:color="auto"/>
                    <w:bottom w:val="none" w:sz="0" w:space="0" w:color="auto"/>
                    <w:right w:val="none" w:sz="0" w:space="0" w:color="auto"/>
                  </w:divBdr>
                </w:div>
                <w:div w:id="278686865">
                  <w:marLeft w:val="480"/>
                  <w:marRight w:val="0"/>
                  <w:marTop w:val="0"/>
                  <w:marBottom w:val="0"/>
                  <w:divBdr>
                    <w:top w:val="none" w:sz="0" w:space="0" w:color="auto"/>
                    <w:left w:val="none" w:sz="0" w:space="0" w:color="auto"/>
                    <w:bottom w:val="none" w:sz="0" w:space="0" w:color="auto"/>
                    <w:right w:val="none" w:sz="0" w:space="0" w:color="auto"/>
                  </w:divBdr>
                </w:div>
                <w:div w:id="598024109">
                  <w:marLeft w:val="480"/>
                  <w:marRight w:val="0"/>
                  <w:marTop w:val="0"/>
                  <w:marBottom w:val="0"/>
                  <w:divBdr>
                    <w:top w:val="none" w:sz="0" w:space="0" w:color="auto"/>
                    <w:left w:val="none" w:sz="0" w:space="0" w:color="auto"/>
                    <w:bottom w:val="none" w:sz="0" w:space="0" w:color="auto"/>
                    <w:right w:val="none" w:sz="0" w:space="0" w:color="auto"/>
                  </w:divBdr>
                </w:div>
                <w:div w:id="990862854">
                  <w:marLeft w:val="480"/>
                  <w:marRight w:val="0"/>
                  <w:marTop w:val="0"/>
                  <w:marBottom w:val="0"/>
                  <w:divBdr>
                    <w:top w:val="none" w:sz="0" w:space="0" w:color="auto"/>
                    <w:left w:val="none" w:sz="0" w:space="0" w:color="auto"/>
                    <w:bottom w:val="none" w:sz="0" w:space="0" w:color="auto"/>
                    <w:right w:val="none" w:sz="0" w:space="0" w:color="auto"/>
                  </w:divBdr>
                </w:div>
                <w:div w:id="1125005921">
                  <w:marLeft w:val="480"/>
                  <w:marRight w:val="0"/>
                  <w:marTop w:val="0"/>
                  <w:marBottom w:val="0"/>
                  <w:divBdr>
                    <w:top w:val="none" w:sz="0" w:space="0" w:color="auto"/>
                    <w:left w:val="none" w:sz="0" w:space="0" w:color="auto"/>
                    <w:bottom w:val="none" w:sz="0" w:space="0" w:color="auto"/>
                    <w:right w:val="none" w:sz="0" w:space="0" w:color="auto"/>
                  </w:divBdr>
                </w:div>
                <w:div w:id="973682313">
                  <w:marLeft w:val="480"/>
                  <w:marRight w:val="0"/>
                  <w:marTop w:val="0"/>
                  <w:marBottom w:val="0"/>
                  <w:divBdr>
                    <w:top w:val="none" w:sz="0" w:space="0" w:color="auto"/>
                    <w:left w:val="none" w:sz="0" w:space="0" w:color="auto"/>
                    <w:bottom w:val="none" w:sz="0" w:space="0" w:color="auto"/>
                    <w:right w:val="none" w:sz="0" w:space="0" w:color="auto"/>
                  </w:divBdr>
                </w:div>
                <w:div w:id="983967604">
                  <w:marLeft w:val="480"/>
                  <w:marRight w:val="0"/>
                  <w:marTop w:val="0"/>
                  <w:marBottom w:val="0"/>
                  <w:divBdr>
                    <w:top w:val="none" w:sz="0" w:space="0" w:color="auto"/>
                    <w:left w:val="none" w:sz="0" w:space="0" w:color="auto"/>
                    <w:bottom w:val="none" w:sz="0" w:space="0" w:color="auto"/>
                    <w:right w:val="none" w:sz="0" w:space="0" w:color="auto"/>
                  </w:divBdr>
                </w:div>
                <w:div w:id="601111273">
                  <w:marLeft w:val="480"/>
                  <w:marRight w:val="0"/>
                  <w:marTop w:val="0"/>
                  <w:marBottom w:val="0"/>
                  <w:divBdr>
                    <w:top w:val="none" w:sz="0" w:space="0" w:color="auto"/>
                    <w:left w:val="none" w:sz="0" w:space="0" w:color="auto"/>
                    <w:bottom w:val="none" w:sz="0" w:space="0" w:color="auto"/>
                    <w:right w:val="none" w:sz="0" w:space="0" w:color="auto"/>
                  </w:divBdr>
                </w:div>
                <w:div w:id="437413588">
                  <w:marLeft w:val="480"/>
                  <w:marRight w:val="0"/>
                  <w:marTop w:val="0"/>
                  <w:marBottom w:val="0"/>
                  <w:divBdr>
                    <w:top w:val="none" w:sz="0" w:space="0" w:color="auto"/>
                    <w:left w:val="none" w:sz="0" w:space="0" w:color="auto"/>
                    <w:bottom w:val="none" w:sz="0" w:space="0" w:color="auto"/>
                    <w:right w:val="none" w:sz="0" w:space="0" w:color="auto"/>
                  </w:divBdr>
                </w:div>
                <w:div w:id="2050761262">
                  <w:marLeft w:val="480"/>
                  <w:marRight w:val="0"/>
                  <w:marTop w:val="0"/>
                  <w:marBottom w:val="0"/>
                  <w:divBdr>
                    <w:top w:val="none" w:sz="0" w:space="0" w:color="auto"/>
                    <w:left w:val="none" w:sz="0" w:space="0" w:color="auto"/>
                    <w:bottom w:val="none" w:sz="0" w:space="0" w:color="auto"/>
                    <w:right w:val="none" w:sz="0" w:space="0" w:color="auto"/>
                  </w:divBdr>
                </w:div>
                <w:div w:id="1038120889">
                  <w:marLeft w:val="480"/>
                  <w:marRight w:val="0"/>
                  <w:marTop w:val="0"/>
                  <w:marBottom w:val="0"/>
                  <w:divBdr>
                    <w:top w:val="none" w:sz="0" w:space="0" w:color="auto"/>
                    <w:left w:val="none" w:sz="0" w:space="0" w:color="auto"/>
                    <w:bottom w:val="none" w:sz="0" w:space="0" w:color="auto"/>
                    <w:right w:val="none" w:sz="0" w:space="0" w:color="auto"/>
                  </w:divBdr>
                </w:div>
                <w:div w:id="384915776">
                  <w:marLeft w:val="480"/>
                  <w:marRight w:val="0"/>
                  <w:marTop w:val="0"/>
                  <w:marBottom w:val="0"/>
                  <w:divBdr>
                    <w:top w:val="none" w:sz="0" w:space="0" w:color="auto"/>
                    <w:left w:val="none" w:sz="0" w:space="0" w:color="auto"/>
                    <w:bottom w:val="none" w:sz="0" w:space="0" w:color="auto"/>
                    <w:right w:val="none" w:sz="0" w:space="0" w:color="auto"/>
                  </w:divBdr>
                </w:div>
                <w:div w:id="136339904">
                  <w:marLeft w:val="480"/>
                  <w:marRight w:val="0"/>
                  <w:marTop w:val="0"/>
                  <w:marBottom w:val="0"/>
                  <w:divBdr>
                    <w:top w:val="none" w:sz="0" w:space="0" w:color="auto"/>
                    <w:left w:val="none" w:sz="0" w:space="0" w:color="auto"/>
                    <w:bottom w:val="none" w:sz="0" w:space="0" w:color="auto"/>
                    <w:right w:val="none" w:sz="0" w:space="0" w:color="auto"/>
                  </w:divBdr>
                </w:div>
                <w:div w:id="947003544">
                  <w:marLeft w:val="480"/>
                  <w:marRight w:val="0"/>
                  <w:marTop w:val="0"/>
                  <w:marBottom w:val="0"/>
                  <w:divBdr>
                    <w:top w:val="none" w:sz="0" w:space="0" w:color="auto"/>
                    <w:left w:val="none" w:sz="0" w:space="0" w:color="auto"/>
                    <w:bottom w:val="none" w:sz="0" w:space="0" w:color="auto"/>
                    <w:right w:val="none" w:sz="0" w:space="0" w:color="auto"/>
                  </w:divBdr>
                </w:div>
                <w:div w:id="1791820643">
                  <w:marLeft w:val="480"/>
                  <w:marRight w:val="0"/>
                  <w:marTop w:val="0"/>
                  <w:marBottom w:val="0"/>
                  <w:divBdr>
                    <w:top w:val="none" w:sz="0" w:space="0" w:color="auto"/>
                    <w:left w:val="none" w:sz="0" w:space="0" w:color="auto"/>
                    <w:bottom w:val="none" w:sz="0" w:space="0" w:color="auto"/>
                    <w:right w:val="none" w:sz="0" w:space="0" w:color="auto"/>
                  </w:divBdr>
                </w:div>
                <w:div w:id="105080771">
                  <w:marLeft w:val="480"/>
                  <w:marRight w:val="0"/>
                  <w:marTop w:val="0"/>
                  <w:marBottom w:val="0"/>
                  <w:divBdr>
                    <w:top w:val="none" w:sz="0" w:space="0" w:color="auto"/>
                    <w:left w:val="none" w:sz="0" w:space="0" w:color="auto"/>
                    <w:bottom w:val="none" w:sz="0" w:space="0" w:color="auto"/>
                    <w:right w:val="none" w:sz="0" w:space="0" w:color="auto"/>
                  </w:divBdr>
                </w:div>
                <w:div w:id="1002507207">
                  <w:marLeft w:val="480"/>
                  <w:marRight w:val="0"/>
                  <w:marTop w:val="0"/>
                  <w:marBottom w:val="0"/>
                  <w:divBdr>
                    <w:top w:val="none" w:sz="0" w:space="0" w:color="auto"/>
                    <w:left w:val="none" w:sz="0" w:space="0" w:color="auto"/>
                    <w:bottom w:val="none" w:sz="0" w:space="0" w:color="auto"/>
                    <w:right w:val="none" w:sz="0" w:space="0" w:color="auto"/>
                  </w:divBdr>
                </w:div>
                <w:div w:id="1569725850">
                  <w:marLeft w:val="480"/>
                  <w:marRight w:val="0"/>
                  <w:marTop w:val="0"/>
                  <w:marBottom w:val="0"/>
                  <w:divBdr>
                    <w:top w:val="none" w:sz="0" w:space="0" w:color="auto"/>
                    <w:left w:val="none" w:sz="0" w:space="0" w:color="auto"/>
                    <w:bottom w:val="none" w:sz="0" w:space="0" w:color="auto"/>
                    <w:right w:val="none" w:sz="0" w:space="0" w:color="auto"/>
                  </w:divBdr>
                </w:div>
              </w:divsChild>
            </w:div>
            <w:div w:id="1605503844">
              <w:marLeft w:val="0"/>
              <w:marRight w:val="0"/>
              <w:marTop w:val="0"/>
              <w:marBottom w:val="0"/>
              <w:divBdr>
                <w:top w:val="none" w:sz="0" w:space="0" w:color="auto"/>
                <w:left w:val="none" w:sz="0" w:space="0" w:color="auto"/>
                <w:bottom w:val="none" w:sz="0" w:space="0" w:color="auto"/>
                <w:right w:val="none" w:sz="0" w:space="0" w:color="auto"/>
              </w:divBdr>
              <w:divsChild>
                <w:div w:id="1699045636">
                  <w:marLeft w:val="480"/>
                  <w:marRight w:val="0"/>
                  <w:marTop w:val="0"/>
                  <w:marBottom w:val="0"/>
                  <w:divBdr>
                    <w:top w:val="none" w:sz="0" w:space="0" w:color="auto"/>
                    <w:left w:val="none" w:sz="0" w:space="0" w:color="auto"/>
                    <w:bottom w:val="none" w:sz="0" w:space="0" w:color="auto"/>
                    <w:right w:val="none" w:sz="0" w:space="0" w:color="auto"/>
                  </w:divBdr>
                </w:div>
                <w:div w:id="2094006754">
                  <w:marLeft w:val="480"/>
                  <w:marRight w:val="0"/>
                  <w:marTop w:val="0"/>
                  <w:marBottom w:val="0"/>
                  <w:divBdr>
                    <w:top w:val="none" w:sz="0" w:space="0" w:color="auto"/>
                    <w:left w:val="none" w:sz="0" w:space="0" w:color="auto"/>
                    <w:bottom w:val="none" w:sz="0" w:space="0" w:color="auto"/>
                    <w:right w:val="none" w:sz="0" w:space="0" w:color="auto"/>
                  </w:divBdr>
                </w:div>
                <w:div w:id="1190992466">
                  <w:marLeft w:val="480"/>
                  <w:marRight w:val="0"/>
                  <w:marTop w:val="0"/>
                  <w:marBottom w:val="0"/>
                  <w:divBdr>
                    <w:top w:val="none" w:sz="0" w:space="0" w:color="auto"/>
                    <w:left w:val="none" w:sz="0" w:space="0" w:color="auto"/>
                    <w:bottom w:val="none" w:sz="0" w:space="0" w:color="auto"/>
                    <w:right w:val="none" w:sz="0" w:space="0" w:color="auto"/>
                  </w:divBdr>
                </w:div>
                <w:div w:id="1235435228">
                  <w:marLeft w:val="480"/>
                  <w:marRight w:val="0"/>
                  <w:marTop w:val="0"/>
                  <w:marBottom w:val="0"/>
                  <w:divBdr>
                    <w:top w:val="none" w:sz="0" w:space="0" w:color="auto"/>
                    <w:left w:val="none" w:sz="0" w:space="0" w:color="auto"/>
                    <w:bottom w:val="none" w:sz="0" w:space="0" w:color="auto"/>
                    <w:right w:val="none" w:sz="0" w:space="0" w:color="auto"/>
                  </w:divBdr>
                </w:div>
                <w:div w:id="496657613">
                  <w:marLeft w:val="480"/>
                  <w:marRight w:val="0"/>
                  <w:marTop w:val="0"/>
                  <w:marBottom w:val="0"/>
                  <w:divBdr>
                    <w:top w:val="none" w:sz="0" w:space="0" w:color="auto"/>
                    <w:left w:val="none" w:sz="0" w:space="0" w:color="auto"/>
                    <w:bottom w:val="none" w:sz="0" w:space="0" w:color="auto"/>
                    <w:right w:val="none" w:sz="0" w:space="0" w:color="auto"/>
                  </w:divBdr>
                </w:div>
                <w:div w:id="610085845">
                  <w:marLeft w:val="480"/>
                  <w:marRight w:val="0"/>
                  <w:marTop w:val="0"/>
                  <w:marBottom w:val="0"/>
                  <w:divBdr>
                    <w:top w:val="none" w:sz="0" w:space="0" w:color="auto"/>
                    <w:left w:val="none" w:sz="0" w:space="0" w:color="auto"/>
                    <w:bottom w:val="none" w:sz="0" w:space="0" w:color="auto"/>
                    <w:right w:val="none" w:sz="0" w:space="0" w:color="auto"/>
                  </w:divBdr>
                </w:div>
                <w:div w:id="456342553">
                  <w:marLeft w:val="480"/>
                  <w:marRight w:val="0"/>
                  <w:marTop w:val="0"/>
                  <w:marBottom w:val="0"/>
                  <w:divBdr>
                    <w:top w:val="none" w:sz="0" w:space="0" w:color="auto"/>
                    <w:left w:val="none" w:sz="0" w:space="0" w:color="auto"/>
                    <w:bottom w:val="none" w:sz="0" w:space="0" w:color="auto"/>
                    <w:right w:val="none" w:sz="0" w:space="0" w:color="auto"/>
                  </w:divBdr>
                </w:div>
                <w:div w:id="685864511">
                  <w:marLeft w:val="480"/>
                  <w:marRight w:val="0"/>
                  <w:marTop w:val="0"/>
                  <w:marBottom w:val="0"/>
                  <w:divBdr>
                    <w:top w:val="none" w:sz="0" w:space="0" w:color="auto"/>
                    <w:left w:val="none" w:sz="0" w:space="0" w:color="auto"/>
                    <w:bottom w:val="none" w:sz="0" w:space="0" w:color="auto"/>
                    <w:right w:val="none" w:sz="0" w:space="0" w:color="auto"/>
                  </w:divBdr>
                </w:div>
                <w:div w:id="194739628">
                  <w:marLeft w:val="480"/>
                  <w:marRight w:val="0"/>
                  <w:marTop w:val="0"/>
                  <w:marBottom w:val="0"/>
                  <w:divBdr>
                    <w:top w:val="none" w:sz="0" w:space="0" w:color="auto"/>
                    <w:left w:val="none" w:sz="0" w:space="0" w:color="auto"/>
                    <w:bottom w:val="none" w:sz="0" w:space="0" w:color="auto"/>
                    <w:right w:val="none" w:sz="0" w:space="0" w:color="auto"/>
                  </w:divBdr>
                </w:div>
                <w:div w:id="1267271151">
                  <w:marLeft w:val="480"/>
                  <w:marRight w:val="0"/>
                  <w:marTop w:val="0"/>
                  <w:marBottom w:val="0"/>
                  <w:divBdr>
                    <w:top w:val="none" w:sz="0" w:space="0" w:color="auto"/>
                    <w:left w:val="none" w:sz="0" w:space="0" w:color="auto"/>
                    <w:bottom w:val="none" w:sz="0" w:space="0" w:color="auto"/>
                    <w:right w:val="none" w:sz="0" w:space="0" w:color="auto"/>
                  </w:divBdr>
                </w:div>
                <w:div w:id="544373075">
                  <w:marLeft w:val="480"/>
                  <w:marRight w:val="0"/>
                  <w:marTop w:val="0"/>
                  <w:marBottom w:val="0"/>
                  <w:divBdr>
                    <w:top w:val="none" w:sz="0" w:space="0" w:color="auto"/>
                    <w:left w:val="none" w:sz="0" w:space="0" w:color="auto"/>
                    <w:bottom w:val="none" w:sz="0" w:space="0" w:color="auto"/>
                    <w:right w:val="none" w:sz="0" w:space="0" w:color="auto"/>
                  </w:divBdr>
                </w:div>
                <w:div w:id="127935668">
                  <w:marLeft w:val="480"/>
                  <w:marRight w:val="0"/>
                  <w:marTop w:val="0"/>
                  <w:marBottom w:val="0"/>
                  <w:divBdr>
                    <w:top w:val="none" w:sz="0" w:space="0" w:color="auto"/>
                    <w:left w:val="none" w:sz="0" w:space="0" w:color="auto"/>
                    <w:bottom w:val="none" w:sz="0" w:space="0" w:color="auto"/>
                    <w:right w:val="none" w:sz="0" w:space="0" w:color="auto"/>
                  </w:divBdr>
                </w:div>
                <w:div w:id="287901956">
                  <w:marLeft w:val="480"/>
                  <w:marRight w:val="0"/>
                  <w:marTop w:val="0"/>
                  <w:marBottom w:val="0"/>
                  <w:divBdr>
                    <w:top w:val="none" w:sz="0" w:space="0" w:color="auto"/>
                    <w:left w:val="none" w:sz="0" w:space="0" w:color="auto"/>
                    <w:bottom w:val="none" w:sz="0" w:space="0" w:color="auto"/>
                    <w:right w:val="none" w:sz="0" w:space="0" w:color="auto"/>
                  </w:divBdr>
                </w:div>
                <w:div w:id="1656908142">
                  <w:marLeft w:val="480"/>
                  <w:marRight w:val="0"/>
                  <w:marTop w:val="0"/>
                  <w:marBottom w:val="0"/>
                  <w:divBdr>
                    <w:top w:val="none" w:sz="0" w:space="0" w:color="auto"/>
                    <w:left w:val="none" w:sz="0" w:space="0" w:color="auto"/>
                    <w:bottom w:val="none" w:sz="0" w:space="0" w:color="auto"/>
                    <w:right w:val="none" w:sz="0" w:space="0" w:color="auto"/>
                  </w:divBdr>
                </w:div>
                <w:div w:id="1285651469">
                  <w:marLeft w:val="480"/>
                  <w:marRight w:val="0"/>
                  <w:marTop w:val="0"/>
                  <w:marBottom w:val="0"/>
                  <w:divBdr>
                    <w:top w:val="none" w:sz="0" w:space="0" w:color="auto"/>
                    <w:left w:val="none" w:sz="0" w:space="0" w:color="auto"/>
                    <w:bottom w:val="none" w:sz="0" w:space="0" w:color="auto"/>
                    <w:right w:val="none" w:sz="0" w:space="0" w:color="auto"/>
                  </w:divBdr>
                </w:div>
                <w:div w:id="568199086">
                  <w:marLeft w:val="480"/>
                  <w:marRight w:val="0"/>
                  <w:marTop w:val="0"/>
                  <w:marBottom w:val="0"/>
                  <w:divBdr>
                    <w:top w:val="none" w:sz="0" w:space="0" w:color="auto"/>
                    <w:left w:val="none" w:sz="0" w:space="0" w:color="auto"/>
                    <w:bottom w:val="none" w:sz="0" w:space="0" w:color="auto"/>
                    <w:right w:val="none" w:sz="0" w:space="0" w:color="auto"/>
                  </w:divBdr>
                </w:div>
                <w:div w:id="826677530">
                  <w:marLeft w:val="480"/>
                  <w:marRight w:val="0"/>
                  <w:marTop w:val="0"/>
                  <w:marBottom w:val="0"/>
                  <w:divBdr>
                    <w:top w:val="none" w:sz="0" w:space="0" w:color="auto"/>
                    <w:left w:val="none" w:sz="0" w:space="0" w:color="auto"/>
                    <w:bottom w:val="none" w:sz="0" w:space="0" w:color="auto"/>
                    <w:right w:val="none" w:sz="0" w:space="0" w:color="auto"/>
                  </w:divBdr>
                </w:div>
                <w:div w:id="409427321">
                  <w:marLeft w:val="480"/>
                  <w:marRight w:val="0"/>
                  <w:marTop w:val="0"/>
                  <w:marBottom w:val="0"/>
                  <w:divBdr>
                    <w:top w:val="none" w:sz="0" w:space="0" w:color="auto"/>
                    <w:left w:val="none" w:sz="0" w:space="0" w:color="auto"/>
                    <w:bottom w:val="none" w:sz="0" w:space="0" w:color="auto"/>
                    <w:right w:val="none" w:sz="0" w:space="0" w:color="auto"/>
                  </w:divBdr>
                </w:div>
                <w:div w:id="186022974">
                  <w:marLeft w:val="480"/>
                  <w:marRight w:val="0"/>
                  <w:marTop w:val="0"/>
                  <w:marBottom w:val="0"/>
                  <w:divBdr>
                    <w:top w:val="none" w:sz="0" w:space="0" w:color="auto"/>
                    <w:left w:val="none" w:sz="0" w:space="0" w:color="auto"/>
                    <w:bottom w:val="none" w:sz="0" w:space="0" w:color="auto"/>
                    <w:right w:val="none" w:sz="0" w:space="0" w:color="auto"/>
                  </w:divBdr>
                </w:div>
                <w:div w:id="44454562">
                  <w:marLeft w:val="480"/>
                  <w:marRight w:val="0"/>
                  <w:marTop w:val="0"/>
                  <w:marBottom w:val="0"/>
                  <w:divBdr>
                    <w:top w:val="none" w:sz="0" w:space="0" w:color="auto"/>
                    <w:left w:val="none" w:sz="0" w:space="0" w:color="auto"/>
                    <w:bottom w:val="none" w:sz="0" w:space="0" w:color="auto"/>
                    <w:right w:val="none" w:sz="0" w:space="0" w:color="auto"/>
                  </w:divBdr>
                </w:div>
                <w:div w:id="958610464">
                  <w:marLeft w:val="480"/>
                  <w:marRight w:val="0"/>
                  <w:marTop w:val="0"/>
                  <w:marBottom w:val="0"/>
                  <w:divBdr>
                    <w:top w:val="none" w:sz="0" w:space="0" w:color="auto"/>
                    <w:left w:val="none" w:sz="0" w:space="0" w:color="auto"/>
                    <w:bottom w:val="none" w:sz="0" w:space="0" w:color="auto"/>
                    <w:right w:val="none" w:sz="0" w:space="0" w:color="auto"/>
                  </w:divBdr>
                </w:div>
                <w:div w:id="924073193">
                  <w:marLeft w:val="480"/>
                  <w:marRight w:val="0"/>
                  <w:marTop w:val="0"/>
                  <w:marBottom w:val="0"/>
                  <w:divBdr>
                    <w:top w:val="none" w:sz="0" w:space="0" w:color="auto"/>
                    <w:left w:val="none" w:sz="0" w:space="0" w:color="auto"/>
                    <w:bottom w:val="none" w:sz="0" w:space="0" w:color="auto"/>
                    <w:right w:val="none" w:sz="0" w:space="0" w:color="auto"/>
                  </w:divBdr>
                </w:div>
                <w:div w:id="1135565024">
                  <w:marLeft w:val="480"/>
                  <w:marRight w:val="0"/>
                  <w:marTop w:val="0"/>
                  <w:marBottom w:val="0"/>
                  <w:divBdr>
                    <w:top w:val="none" w:sz="0" w:space="0" w:color="auto"/>
                    <w:left w:val="none" w:sz="0" w:space="0" w:color="auto"/>
                    <w:bottom w:val="none" w:sz="0" w:space="0" w:color="auto"/>
                    <w:right w:val="none" w:sz="0" w:space="0" w:color="auto"/>
                  </w:divBdr>
                </w:div>
                <w:div w:id="914976899">
                  <w:marLeft w:val="480"/>
                  <w:marRight w:val="0"/>
                  <w:marTop w:val="0"/>
                  <w:marBottom w:val="0"/>
                  <w:divBdr>
                    <w:top w:val="none" w:sz="0" w:space="0" w:color="auto"/>
                    <w:left w:val="none" w:sz="0" w:space="0" w:color="auto"/>
                    <w:bottom w:val="none" w:sz="0" w:space="0" w:color="auto"/>
                    <w:right w:val="none" w:sz="0" w:space="0" w:color="auto"/>
                  </w:divBdr>
                </w:div>
                <w:div w:id="1985354398">
                  <w:marLeft w:val="480"/>
                  <w:marRight w:val="0"/>
                  <w:marTop w:val="0"/>
                  <w:marBottom w:val="0"/>
                  <w:divBdr>
                    <w:top w:val="none" w:sz="0" w:space="0" w:color="auto"/>
                    <w:left w:val="none" w:sz="0" w:space="0" w:color="auto"/>
                    <w:bottom w:val="none" w:sz="0" w:space="0" w:color="auto"/>
                    <w:right w:val="none" w:sz="0" w:space="0" w:color="auto"/>
                  </w:divBdr>
                </w:div>
                <w:div w:id="1069884655">
                  <w:marLeft w:val="480"/>
                  <w:marRight w:val="0"/>
                  <w:marTop w:val="0"/>
                  <w:marBottom w:val="0"/>
                  <w:divBdr>
                    <w:top w:val="none" w:sz="0" w:space="0" w:color="auto"/>
                    <w:left w:val="none" w:sz="0" w:space="0" w:color="auto"/>
                    <w:bottom w:val="none" w:sz="0" w:space="0" w:color="auto"/>
                    <w:right w:val="none" w:sz="0" w:space="0" w:color="auto"/>
                  </w:divBdr>
                </w:div>
                <w:div w:id="1861118702">
                  <w:marLeft w:val="480"/>
                  <w:marRight w:val="0"/>
                  <w:marTop w:val="0"/>
                  <w:marBottom w:val="0"/>
                  <w:divBdr>
                    <w:top w:val="none" w:sz="0" w:space="0" w:color="auto"/>
                    <w:left w:val="none" w:sz="0" w:space="0" w:color="auto"/>
                    <w:bottom w:val="none" w:sz="0" w:space="0" w:color="auto"/>
                    <w:right w:val="none" w:sz="0" w:space="0" w:color="auto"/>
                  </w:divBdr>
                </w:div>
                <w:div w:id="1101410586">
                  <w:marLeft w:val="480"/>
                  <w:marRight w:val="0"/>
                  <w:marTop w:val="0"/>
                  <w:marBottom w:val="0"/>
                  <w:divBdr>
                    <w:top w:val="none" w:sz="0" w:space="0" w:color="auto"/>
                    <w:left w:val="none" w:sz="0" w:space="0" w:color="auto"/>
                    <w:bottom w:val="none" w:sz="0" w:space="0" w:color="auto"/>
                    <w:right w:val="none" w:sz="0" w:space="0" w:color="auto"/>
                  </w:divBdr>
                </w:div>
                <w:div w:id="1119180804">
                  <w:marLeft w:val="480"/>
                  <w:marRight w:val="0"/>
                  <w:marTop w:val="0"/>
                  <w:marBottom w:val="0"/>
                  <w:divBdr>
                    <w:top w:val="none" w:sz="0" w:space="0" w:color="auto"/>
                    <w:left w:val="none" w:sz="0" w:space="0" w:color="auto"/>
                    <w:bottom w:val="none" w:sz="0" w:space="0" w:color="auto"/>
                    <w:right w:val="none" w:sz="0" w:space="0" w:color="auto"/>
                  </w:divBdr>
                </w:div>
                <w:div w:id="651906459">
                  <w:marLeft w:val="480"/>
                  <w:marRight w:val="0"/>
                  <w:marTop w:val="0"/>
                  <w:marBottom w:val="0"/>
                  <w:divBdr>
                    <w:top w:val="none" w:sz="0" w:space="0" w:color="auto"/>
                    <w:left w:val="none" w:sz="0" w:space="0" w:color="auto"/>
                    <w:bottom w:val="none" w:sz="0" w:space="0" w:color="auto"/>
                    <w:right w:val="none" w:sz="0" w:space="0" w:color="auto"/>
                  </w:divBdr>
                </w:div>
                <w:div w:id="1264723383">
                  <w:marLeft w:val="480"/>
                  <w:marRight w:val="0"/>
                  <w:marTop w:val="0"/>
                  <w:marBottom w:val="0"/>
                  <w:divBdr>
                    <w:top w:val="none" w:sz="0" w:space="0" w:color="auto"/>
                    <w:left w:val="none" w:sz="0" w:space="0" w:color="auto"/>
                    <w:bottom w:val="none" w:sz="0" w:space="0" w:color="auto"/>
                    <w:right w:val="none" w:sz="0" w:space="0" w:color="auto"/>
                  </w:divBdr>
                </w:div>
                <w:div w:id="1818640648">
                  <w:marLeft w:val="480"/>
                  <w:marRight w:val="0"/>
                  <w:marTop w:val="0"/>
                  <w:marBottom w:val="0"/>
                  <w:divBdr>
                    <w:top w:val="none" w:sz="0" w:space="0" w:color="auto"/>
                    <w:left w:val="none" w:sz="0" w:space="0" w:color="auto"/>
                    <w:bottom w:val="none" w:sz="0" w:space="0" w:color="auto"/>
                    <w:right w:val="none" w:sz="0" w:space="0" w:color="auto"/>
                  </w:divBdr>
                </w:div>
                <w:div w:id="1760906108">
                  <w:marLeft w:val="480"/>
                  <w:marRight w:val="0"/>
                  <w:marTop w:val="0"/>
                  <w:marBottom w:val="0"/>
                  <w:divBdr>
                    <w:top w:val="none" w:sz="0" w:space="0" w:color="auto"/>
                    <w:left w:val="none" w:sz="0" w:space="0" w:color="auto"/>
                    <w:bottom w:val="none" w:sz="0" w:space="0" w:color="auto"/>
                    <w:right w:val="none" w:sz="0" w:space="0" w:color="auto"/>
                  </w:divBdr>
                </w:div>
              </w:divsChild>
            </w:div>
            <w:div w:id="716784108">
              <w:marLeft w:val="0"/>
              <w:marRight w:val="0"/>
              <w:marTop w:val="0"/>
              <w:marBottom w:val="0"/>
              <w:divBdr>
                <w:top w:val="none" w:sz="0" w:space="0" w:color="auto"/>
                <w:left w:val="none" w:sz="0" w:space="0" w:color="auto"/>
                <w:bottom w:val="none" w:sz="0" w:space="0" w:color="auto"/>
                <w:right w:val="none" w:sz="0" w:space="0" w:color="auto"/>
              </w:divBdr>
              <w:divsChild>
                <w:div w:id="1252159969">
                  <w:marLeft w:val="480"/>
                  <w:marRight w:val="0"/>
                  <w:marTop w:val="0"/>
                  <w:marBottom w:val="0"/>
                  <w:divBdr>
                    <w:top w:val="none" w:sz="0" w:space="0" w:color="auto"/>
                    <w:left w:val="none" w:sz="0" w:space="0" w:color="auto"/>
                    <w:bottom w:val="none" w:sz="0" w:space="0" w:color="auto"/>
                    <w:right w:val="none" w:sz="0" w:space="0" w:color="auto"/>
                  </w:divBdr>
                </w:div>
                <w:div w:id="1759326436">
                  <w:marLeft w:val="480"/>
                  <w:marRight w:val="0"/>
                  <w:marTop w:val="0"/>
                  <w:marBottom w:val="0"/>
                  <w:divBdr>
                    <w:top w:val="none" w:sz="0" w:space="0" w:color="auto"/>
                    <w:left w:val="none" w:sz="0" w:space="0" w:color="auto"/>
                    <w:bottom w:val="none" w:sz="0" w:space="0" w:color="auto"/>
                    <w:right w:val="none" w:sz="0" w:space="0" w:color="auto"/>
                  </w:divBdr>
                </w:div>
                <w:div w:id="654141119">
                  <w:marLeft w:val="480"/>
                  <w:marRight w:val="0"/>
                  <w:marTop w:val="0"/>
                  <w:marBottom w:val="0"/>
                  <w:divBdr>
                    <w:top w:val="none" w:sz="0" w:space="0" w:color="auto"/>
                    <w:left w:val="none" w:sz="0" w:space="0" w:color="auto"/>
                    <w:bottom w:val="none" w:sz="0" w:space="0" w:color="auto"/>
                    <w:right w:val="none" w:sz="0" w:space="0" w:color="auto"/>
                  </w:divBdr>
                </w:div>
                <w:div w:id="1435246941">
                  <w:marLeft w:val="480"/>
                  <w:marRight w:val="0"/>
                  <w:marTop w:val="0"/>
                  <w:marBottom w:val="0"/>
                  <w:divBdr>
                    <w:top w:val="none" w:sz="0" w:space="0" w:color="auto"/>
                    <w:left w:val="none" w:sz="0" w:space="0" w:color="auto"/>
                    <w:bottom w:val="none" w:sz="0" w:space="0" w:color="auto"/>
                    <w:right w:val="none" w:sz="0" w:space="0" w:color="auto"/>
                  </w:divBdr>
                </w:div>
                <w:div w:id="220018303">
                  <w:marLeft w:val="480"/>
                  <w:marRight w:val="0"/>
                  <w:marTop w:val="0"/>
                  <w:marBottom w:val="0"/>
                  <w:divBdr>
                    <w:top w:val="none" w:sz="0" w:space="0" w:color="auto"/>
                    <w:left w:val="none" w:sz="0" w:space="0" w:color="auto"/>
                    <w:bottom w:val="none" w:sz="0" w:space="0" w:color="auto"/>
                    <w:right w:val="none" w:sz="0" w:space="0" w:color="auto"/>
                  </w:divBdr>
                </w:div>
                <w:div w:id="1075854382">
                  <w:marLeft w:val="480"/>
                  <w:marRight w:val="0"/>
                  <w:marTop w:val="0"/>
                  <w:marBottom w:val="0"/>
                  <w:divBdr>
                    <w:top w:val="none" w:sz="0" w:space="0" w:color="auto"/>
                    <w:left w:val="none" w:sz="0" w:space="0" w:color="auto"/>
                    <w:bottom w:val="none" w:sz="0" w:space="0" w:color="auto"/>
                    <w:right w:val="none" w:sz="0" w:space="0" w:color="auto"/>
                  </w:divBdr>
                </w:div>
                <w:div w:id="943541354">
                  <w:marLeft w:val="480"/>
                  <w:marRight w:val="0"/>
                  <w:marTop w:val="0"/>
                  <w:marBottom w:val="0"/>
                  <w:divBdr>
                    <w:top w:val="none" w:sz="0" w:space="0" w:color="auto"/>
                    <w:left w:val="none" w:sz="0" w:space="0" w:color="auto"/>
                    <w:bottom w:val="none" w:sz="0" w:space="0" w:color="auto"/>
                    <w:right w:val="none" w:sz="0" w:space="0" w:color="auto"/>
                  </w:divBdr>
                </w:div>
                <w:div w:id="344333149">
                  <w:marLeft w:val="480"/>
                  <w:marRight w:val="0"/>
                  <w:marTop w:val="0"/>
                  <w:marBottom w:val="0"/>
                  <w:divBdr>
                    <w:top w:val="none" w:sz="0" w:space="0" w:color="auto"/>
                    <w:left w:val="none" w:sz="0" w:space="0" w:color="auto"/>
                    <w:bottom w:val="none" w:sz="0" w:space="0" w:color="auto"/>
                    <w:right w:val="none" w:sz="0" w:space="0" w:color="auto"/>
                  </w:divBdr>
                </w:div>
                <w:div w:id="1193542881">
                  <w:marLeft w:val="480"/>
                  <w:marRight w:val="0"/>
                  <w:marTop w:val="0"/>
                  <w:marBottom w:val="0"/>
                  <w:divBdr>
                    <w:top w:val="none" w:sz="0" w:space="0" w:color="auto"/>
                    <w:left w:val="none" w:sz="0" w:space="0" w:color="auto"/>
                    <w:bottom w:val="none" w:sz="0" w:space="0" w:color="auto"/>
                    <w:right w:val="none" w:sz="0" w:space="0" w:color="auto"/>
                  </w:divBdr>
                </w:div>
                <w:div w:id="707099925">
                  <w:marLeft w:val="480"/>
                  <w:marRight w:val="0"/>
                  <w:marTop w:val="0"/>
                  <w:marBottom w:val="0"/>
                  <w:divBdr>
                    <w:top w:val="none" w:sz="0" w:space="0" w:color="auto"/>
                    <w:left w:val="none" w:sz="0" w:space="0" w:color="auto"/>
                    <w:bottom w:val="none" w:sz="0" w:space="0" w:color="auto"/>
                    <w:right w:val="none" w:sz="0" w:space="0" w:color="auto"/>
                  </w:divBdr>
                </w:div>
                <w:div w:id="1204517264">
                  <w:marLeft w:val="480"/>
                  <w:marRight w:val="0"/>
                  <w:marTop w:val="0"/>
                  <w:marBottom w:val="0"/>
                  <w:divBdr>
                    <w:top w:val="none" w:sz="0" w:space="0" w:color="auto"/>
                    <w:left w:val="none" w:sz="0" w:space="0" w:color="auto"/>
                    <w:bottom w:val="none" w:sz="0" w:space="0" w:color="auto"/>
                    <w:right w:val="none" w:sz="0" w:space="0" w:color="auto"/>
                  </w:divBdr>
                </w:div>
                <w:div w:id="771895999">
                  <w:marLeft w:val="480"/>
                  <w:marRight w:val="0"/>
                  <w:marTop w:val="0"/>
                  <w:marBottom w:val="0"/>
                  <w:divBdr>
                    <w:top w:val="none" w:sz="0" w:space="0" w:color="auto"/>
                    <w:left w:val="none" w:sz="0" w:space="0" w:color="auto"/>
                    <w:bottom w:val="none" w:sz="0" w:space="0" w:color="auto"/>
                    <w:right w:val="none" w:sz="0" w:space="0" w:color="auto"/>
                  </w:divBdr>
                </w:div>
                <w:div w:id="1564411535">
                  <w:marLeft w:val="480"/>
                  <w:marRight w:val="0"/>
                  <w:marTop w:val="0"/>
                  <w:marBottom w:val="0"/>
                  <w:divBdr>
                    <w:top w:val="none" w:sz="0" w:space="0" w:color="auto"/>
                    <w:left w:val="none" w:sz="0" w:space="0" w:color="auto"/>
                    <w:bottom w:val="none" w:sz="0" w:space="0" w:color="auto"/>
                    <w:right w:val="none" w:sz="0" w:space="0" w:color="auto"/>
                  </w:divBdr>
                </w:div>
                <w:div w:id="319650554">
                  <w:marLeft w:val="480"/>
                  <w:marRight w:val="0"/>
                  <w:marTop w:val="0"/>
                  <w:marBottom w:val="0"/>
                  <w:divBdr>
                    <w:top w:val="none" w:sz="0" w:space="0" w:color="auto"/>
                    <w:left w:val="none" w:sz="0" w:space="0" w:color="auto"/>
                    <w:bottom w:val="none" w:sz="0" w:space="0" w:color="auto"/>
                    <w:right w:val="none" w:sz="0" w:space="0" w:color="auto"/>
                  </w:divBdr>
                </w:div>
                <w:div w:id="2025327289">
                  <w:marLeft w:val="480"/>
                  <w:marRight w:val="0"/>
                  <w:marTop w:val="0"/>
                  <w:marBottom w:val="0"/>
                  <w:divBdr>
                    <w:top w:val="none" w:sz="0" w:space="0" w:color="auto"/>
                    <w:left w:val="none" w:sz="0" w:space="0" w:color="auto"/>
                    <w:bottom w:val="none" w:sz="0" w:space="0" w:color="auto"/>
                    <w:right w:val="none" w:sz="0" w:space="0" w:color="auto"/>
                  </w:divBdr>
                </w:div>
                <w:div w:id="1665351700">
                  <w:marLeft w:val="480"/>
                  <w:marRight w:val="0"/>
                  <w:marTop w:val="0"/>
                  <w:marBottom w:val="0"/>
                  <w:divBdr>
                    <w:top w:val="none" w:sz="0" w:space="0" w:color="auto"/>
                    <w:left w:val="none" w:sz="0" w:space="0" w:color="auto"/>
                    <w:bottom w:val="none" w:sz="0" w:space="0" w:color="auto"/>
                    <w:right w:val="none" w:sz="0" w:space="0" w:color="auto"/>
                  </w:divBdr>
                </w:div>
                <w:div w:id="1207914802">
                  <w:marLeft w:val="480"/>
                  <w:marRight w:val="0"/>
                  <w:marTop w:val="0"/>
                  <w:marBottom w:val="0"/>
                  <w:divBdr>
                    <w:top w:val="none" w:sz="0" w:space="0" w:color="auto"/>
                    <w:left w:val="none" w:sz="0" w:space="0" w:color="auto"/>
                    <w:bottom w:val="none" w:sz="0" w:space="0" w:color="auto"/>
                    <w:right w:val="none" w:sz="0" w:space="0" w:color="auto"/>
                  </w:divBdr>
                </w:div>
                <w:div w:id="51851237">
                  <w:marLeft w:val="480"/>
                  <w:marRight w:val="0"/>
                  <w:marTop w:val="0"/>
                  <w:marBottom w:val="0"/>
                  <w:divBdr>
                    <w:top w:val="none" w:sz="0" w:space="0" w:color="auto"/>
                    <w:left w:val="none" w:sz="0" w:space="0" w:color="auto"/>
                    <w:bottom w:val="none" w:sz="0" w:space="0" w:color="auto"/>
                    <w:right w:val="none" w:sz="0" w:space="0" w:color="auto"/>
                  </w:divBdr>
                </w:div>
                <w:div w:id="1743603930">
                  <w:marLeft w:val="480"/>
                  <w:marRight w:val="0"/>
                  <w:marTop w:val="0"/>
                  <w:marBottom w:val="0"/>
                  <w:divBdr>
                    <w:top w:val="none" w:sz="0" w:space="0" w:color="auto"/>
                    <w:left w:val="none" w:sz="0" w:space="0" w:color="auto"/>
                    <w:bottom w:val="none" w:sz="0" w:space="0" w:color="auto"/>
                    <w:right w:val="none" w:sz="0" w:space="0" w:color="auto"/>
                  </w:divBdr>
                </w:div>
                <w:div w:id="1590695930">
                  <w:marLeft w:val="480"/>
                  <w:marRight w:val="0"/>
                  <w:marTop w:val="0"/>
                  <w:marBottom w:val="0"/>
                  <w:divBdr>
                    <w:top w:val="none" w:sz="0" w:space="0" w:color="auto"/>
                    <w:left w:val="none" w:sz="0" w:space="0" w:color="auto"/>
                    <w:bottom w:val="none" w:sz="0" w:space="0" w:color="auto"/>
                    <w:right w:val="none" w:sz="0" w:space="0" w:color="auto"/>
                  </w:divBdr>
                </w:div>
                <w:div w:id="1308124084">
                  <w:marLeft w:val="480"/>
                  <w:marRight w:val="0"/>
                  <w:marTop w:val="0"/>
                  <w:marBottom w:val="0"/>
                  <w:divBdr>
                    <w:top w:val="none" w:sz="0" w:space="0" w:color="auto"/>
                    <w:left w:val="none" w:sz="0" w:space="0" w:color="auto"/>
                    <w:bottom w:val="none" w:sz="0" w:space="0" w:color="auto"/>
                    <w:right w:val="none" w:sz="0" w:space="0" w:color="auto"/>
                  </w:divBdr>
                </w:div>
                <w:div w:id="286550627">
                  <w:marLeft w:val="480"/>
                  <w:marRight w:val="0"/>
                  <w:marTop w:val="0"/>
                  <w:marBottom w:val="0"/>
                  <w:divBdr>
                    <w:top w:val="none" w:sz="0" w:space="0" w:color="auto"/>
                    <w:left w:val="none" w:sz="0" w:space="0" w:color="auto"/>
                    <w:bottom w:val="none" w:sz="0" w:space="0" w:color="auto"/>
                    <w:right w:val="none" w:sz="0" w:space="0" w:color="auto"/>
                  </w:divBdr>
                </w:div>
                <w:div w:id="1960988351">
                  <w:marLeft w:val="480"/>
                  <w:marRight w:val="0"/>
                  <w:marTop w:val="0"/>
                  <w:marBottom w:val="0"/>
                  <w:divBdr>
                    <w:top w:val="none" w:sz="0" w:space="0" w:color="auto"/>
                    <w:left w:val="none" w:sz="0" w:space="0" w:color="auto"/>
                    <w:bottom w:val="none" w:sz="0" w:space="0" w:color="auto"/>
                    <w:right w:val="none" w:sz="0" w:space="0" w:color="auto"/>
                  </w:divBdr>
                </w:div>
                <w:div w:id="102575788">
                  <w:marLeft w:val="480"/>
                  <w:marRight w:val="0"/>
                  <w:marTop w:val="0"/>
                  <w:marBottom w:val="0"/>
                  <w:divBdr>
                    <w:top w:val="none" w:sz="0" w:space="0" w:color="auto"/>
                    <w:left w:val="none" w:sz="0" w:space="0" w:color="auto"/>
                    <w:bottom w:val="none" w:sz="0" w:space="0" w:color="auto"/>
                    <w:right w:val="none" w:sz="0" w:space="0" w:color="auto"/>
                  </w:divBdr>
                </w:div>
                <w:div w:id="285310867">
                  <w:marLeft w:val="480"/>
                  <w:marRight w:val="0"/>
                  <w:marTop w:val="0"/>
                  <w:marBottom w:val="0"/>
                  <w:divBdr>
                    <w:top w:val="none" w:sz="0" w:space="0" w:color="auto"/>
                    <w:left w:val="none" w:sz="0" w:space="0" w:color="auto"/>
                    <w:bottom w:val="none" w:sz="0" w:space="0" w:color="auto"/>
                    <w:right w:val="none" w:sz="0" w:space="0" w:color="auto"/>
                  </w:divBdr>
                </w:div>
                <w:div w:id="1457985971">
                  <w:marLeft w:val="480"/>
                  <w:marRight w:val="0"/>
                  <w:marTop w:val="0"/>
                  <w:marBottom w:val="0"/>
                  <w:divBdr>
                    <w:top w:val="none" w:sz="0" w:space="0" w:color="auto"/>
                    <w:left w:val="none" w:sz="0" w:space="0" w:color="auto"/>
                    <w:bottom w:val="none" w:sz="0" w:space="0" w:color="auto"/>
                    <w:right w:val="none" w:sz="0" w:space="0" w:color="auto"/>
                  </w:divBdr>
                </w:div>
                <w:div w:id="1896313341">
                  <w:marLeft w:val="480"/>
                  <w:marRight w:val="0"/>
                  <w:marTop w:val="0"/>
                  <w:marBottom w:val="0"/>
                  <w:divBdr>
                    <w:top w:val="none" w:sz="0" w:space="0" w:color="auto"/>
                    <w:left w:val="none" w:sz="0" w:space="0" w:color="auto"/>
                    <w:bottom w:val="none" w:sz="0" w:space="0" w:color="auto"/>
                    <w:right w:val="none" w:sz="0" w:space="0" w:color="auto"/>
                  </w:divBdr>
                </w:div>
                <w:div w:id="494415388">
                  <w:marLeft w:val="480"/>
                  <w:marRight w:val="0"/>
                  <w:marTop w:val="0"/>
                  <w:marBottom w:val="0"/>
                  <w:divBdr>
                    <w:top w:val="none" w:sz="0" w:space="0" w:color="auto"/>
                    <w:left w:val="none" w:sz="0" w:space="0" w:color="auto"/>
                    <w:bottom w:val="none" w:sz="0" w:space="0" w:color="auto"/>
                    <w:right w:val="none" w:sz="0" w:space="0" w:color="auto"/>
                  </w:divBdr>
                </w:div>
                <w:div w:id="1834830245">
                  <w:marLeft w:val="480"/>
                  <w:marRight w:val="0"/>
                  <w:marTop w:val="0"/>
                  <w:marBottom w:val="0"/>
                  <w:divBdr>
                    <w:top w:val="none" w:sz="0" w:space="0" w:color="auto"/>
                    <w:left w:val="none" w:sz="0" w:space="0" w:color="auto"/>
                    <w:bottom w:val="none" w:sz="0" w:space="0" w:color="auto"/>
                    <w:right w:val="none" w:sz="0" w:space="0" w:color="auto"/>
                  </w:divBdr>
                </w:div>
                <w:div w:id="1481847880">
                  <w:marLeft w:val="480"/>
                  <w:marRight w:val="0"/>
                  <w:marTop w:val="0"/>
                  <w:marBottom w:val="0"/>
                  <w:divBdr>
                    <w:top w:val="none" w:sz="0" w:space="0" w:color="auto"/>
                    <w:left w:val="none" w:sz="0" w:space="0" w:color="auto"/>
                    <w:bottom w:val="none" w:sz="0" w:space="0" w:color="auto"/>
                    <w:right w:val="none" w:sz="0" w:space="0" w:color="auto"/>
                  </w:divBdr>
                </w:div>
                <w:div w:id="1488667774">
                  <w:marLeft w:val="480"/>
                  <w:marRight w:val="0"/>
                  <w:marTop w:val="0"/>
                  <w:marBottom w:val="0"/>
                  <w:divBdr>
                    <w:top w:val="none" w:sz="0" w:space="0" w:color="auto"/>
                    <w:left w:val="none" w:sz="0" w:space="0" w:color="auto"/>
                    <w:bottom w:val="none" w:sz="0" w:space="0" w:color="auto"/>
                    <w:right w:val="none" w:sz="0" w:space="0" w:color="auto"/>
                  </w:divBdr>
                </w:div>
                <w:div w:id="1012150465">
                  <w:marLeft w:val="480"/>
                  <w:marRight w:val="0"/>
                  <w:marTop w:val="0"/>
                  <w:marBottom w:val="0"/>
                  <w:divBdr>
                    <w:top w:val="none" w:sz="0" w:space="0" w:color="auto"/>
                    <w:left w:val="none" w:sz="0" w:space="0" w:color="auto"/>
                    <w:bottom w:val="none" w:sz="0" w:space="0" w:color="auto"/>
                    <w:right w:val="none" w:sz="0" w:space="0" w:color="auto"/>
                  </w:divBdr>
                </w:div>
                <w:div w:id="1840659498">
                  <w:marLeft w:val="480"/>
                  <w:marRight w:val="0"/>
                  <w:marTop w:val="0"/>
                  <w:marBottom w:val="0"/>
                  <w:divBdr>
                    <w:top w:val="none" w:sz="0" w:space="0" w:color="auto"/>
                    <w:left w:val="none" w:sz="0" w:space="0" w:color="auto"/>
                    <w:bottom w:val="none" w:sz="0" w:space="0" w:color="auto"/>
                    <w:right w:val="none" w:sz="0" w:space="0" w:color="auto"/>
                  </w:divBdr>
                </w:div>
              </w:divsChild>
            </w:div>
            <w:div w:id="1330714978">
              <w:marLeft w:val="0"/>
              <w:marRight w:val="0"/>
              <w:marTop w:val="0"/>
              <w:marBottom w:val="0"/>
              <w:divBdr>
                <w:top w:val="none" w:sz="0" w:space="0" w:color="auto"/>
                <w:left w:val="none" w:sz="0" w:space="0" w:color="auto"/>
                <w:bottom w:val="none" w:sz="0" w:space="0" w:color="auto"/>
                <w:right w:val="none" w:sz="0" w:space="0" w:color="auto"/>
              </w:divBdr>
              <w:divsChild>
                <w:div w:id="279458515">
                  <w:marLeft w:val="480"/>
                  <w:marRight w:val="0"/>
                  <w:marTop w:val="0"/>
                  <w:marBottom w:val="0"/>
                  <w:divBdr>
                    <w:top w:val="none" w:sz="0" w:space="0" w:color="auto"/>
                    <w:left w:val="none" w:sz="0" w:space="0" w:color="auto"/>
                    <w:bottom w:val="none" w:sz="0" w:space="0" w:color="auto"/>
                    <w:right w:val="none" w:sz="0" w:space="0" w:color="auto"/>
                  </w:divBdr>
                </w:div>
                <w:div w:id="1693722298">
                  <w:marLeft w:val="480"/>
                  <w:marRight w:val="0"/>
                  <w:marTop w:val="0"/>
                  <w:marBottom w:val="0"/>
                  <w:divBdr>
                    <w:top w:val="none" w:sz="0" w:space="0" w:color="auto"/>
                    <w:left w:val="none" w:sz="0" w:space="0" w:color="auto"/>
                    <w:bottom w:val="none" w:sz="0" w:space="0" w:color="auto"/>
                    <w:right w:val="none" w:sz="0" w:space="0" w:color="auto"/>
                  </w:divBdr>
                </w:div>
                <w:div w:id="1403723852">
                  <w:marLeft w:val="480"/>
                  <w:marRight w:val="0"/>
                  <w:marTop w:val="0"/>
                  <w:marBottom w:val="0"/>
                  <w:divBdr>
                    <w:top w:val="none" w:sz="0" w:space="0" w:color="auto"/>
                    <w:left w:val="none" w:sz="0" w:space="0" w:color="auto"/>
                    <w:bottom w:val="none" w:sz="0" w:space="0" w:color="auto"/>
                    <w:right w:val="none" w:sz="0" w:space="0" w:color="auto"/>
                  </w:divBdr>
                </w:div>
                <w:div w:id="645016291">
                  <w:marLeft w:val="480"/>
                  <w:marRight w:val="0"/>
                  <w:marTop w:val="0"/>
                  <w:marBottom w:val="0"/>
                  <w:divBdr>
                    <w:top w:val="none" w:sz="0" w:space="0" w:color="auto"/>
                    <w:left w:val="none" w:sz="0" w:space="0" w:color="auto"/>
                    <w:bottom w:val="none" w:sz="0" w:space="0" w:color="auto"/>
                    <w:right w:val="none" w:sz="0" w:space="0" w:color="auto"/>
                  </w:divBdr>
                </w:div>
                <w:div w:id="1607425676">
                  <w:marLeft w:val="480"/>
                  <w:marRight w:val="0"/>
                  <w:marTop w:val="0"/>
                  <w:marBottom w:val="0"/>
                  <w:divBdr>
                    <w:top w:val="none" w:sz="0" w:space="0" w:color="auto"/>
                    <w:left w:val="none" w:sz="0" w:space="0" w:color="auto"/>
                    <w:bottom w:val="none" w:sz="0" w:space="0" w:color="auto"/>
                    <w:right w:val="none" w:sz="0" w:space="0" w:color="auto"/>
                  </w:divBdr>
                </w:div>
                <w:div w:id="1136994442">
                  <w:marLeft w:val="480"/>
                  <w:marRight w:val="0"/>
                  <w:marTop w:val="0"/>
                  <w:marBottom w:val="0"/>
                  <w:divBdr>
                    <w:top w:val="none" w:sz="0" w:space="0" w:color="auto"/>
                    <w:left w:val="none" w:sz="0" w:space="0" w:color="auto"/>
                    <w:bottom w:val="none" w:sz="0" w:space="0" w:color="auto"/>
                    <w:right w:val="none" w:sz="0" w:space="0" w:color="auto"/>
                  </w:divBdr>
                </w:div>
                <w:div w:id="1014066027">
                  <w:marLeft w:val="480"/>
                  <w:marRight w:val="0"/>
                  <w:marTop w:val="0"/>
                  <w:marBottom w:val="0"/>
                  <w:divBdr>
                    <w:top w:val="none" w:sz="0" w:space="0" w:color="auto"/>
                    <w:left w:val="none" w:sz="0" w:space="0" w:color="auto"/>
                    <w:bottom w:val="none" w:sz="0" w:space="0" w:color="auto"/>
                    <w:right w:val="none" w:sz="0" w:space="0" w:color="auto"/>
                  </w:divBdr>
                </w:div>
                <w:div w:id="170608592">
                  <w:marLeft w:val="480"/>
                  <w:marRight w:val="0"/>
                  <w:marTop w:val="0"/>
                  <w:marBottom w:val="0"/>
                  <w:divBdr>
                    <w:top w:val="none" w:sz="0" w:space="0" w:color="auto"/>
                    <w:left w:val="none" w:sz="0" w:space="0" w:color="auto"/>
                    <w:bottom w:val="none" w:sz="0" w:space="0" w:color="auto"/>
                    <w:right w:val="none" w:sz="0" w:space="0" w:color="auto"/>
                  </w:divBdr>
                </w:div>
                <w:div w:id="302394213">
                  <w:marLeft w:val="480"/>
                  <w:marRight w:val="0"/>
                  <w:marTop w:val="0"/>
                  <w:marBottom w:val="0"/>
                  <w:divBdr>
                    <w:top w:val="none" w:sz="0" w:space="0" w:color="auto"/>
                    <w:left w:val="none" w:sz="0" w:space="0" w:color="auto"/>
                    <w:bottom w:val="none" w:sz="0" w:space="0" w:color="auto"/>
                    <w:right w:val="none" w:sz="0" w:space="0" w:color="auto"/>
                  </w:divBdr>
                </w:div>
                <w:div w:id="1756172871">
                  <w:marLeft w:val="480"/>
                  <w:marRight w:val="0"/>
                  <w:marTop w:val="0"/>
                  <w:marBottom w:val="0"/>
                  <w:divBdr>
                    <w:top w:val="none" w:sz="0" w:space="0" w:color="auto"/>
                    <w:left w:val="none" w:sz="0" w:space="0" w:color="auto"/>
                    <w:bottom w:val="none" w:sz="0" w:space="0" w:color="auto"/>
                    <w:right w:val="none" w:sz="0" w:space="0" w:color="auto"/>
                  </w:divBdr>
                </w:div>
                <w:div w:id="1116370268">
                  <w:marLeft w:val="480"/>
                  <w:marRight w:val="0"/>
                  <w:marTop w:val="0"/>
                  <w:marBottom w:val="0"/>
                  <w:divBdr>
                    <w:top w:val="none" w:sz="0" w:space="0" w:color="auto"/>
                    <w:left w:val="none" w:sz="0" w:space="0" w:color="auto"/>
                    <w:bottom w:val="none" w:sz="0" w:space="0" w:color="auto"/>
                    <w:right w:val="none" w:sz="0" w:space="0" w:color="auto"/>
                  </w:divBdr>
                </w:div>
                <w:div w:id="1693917646">
                  <w:marLeft w:val="480"/>
                  <w:marRight w:val="0"/>
                  <w:marTop w:val="0"/>
                  <w:marBottom w:val="0"/>
                  <w:divBdr>
                    <w:top w:val="none" w:sz="0" w:space="0" w:color="auto"/>
                    <w:left w:val="none" w:sz="0" w:space="0" w:color="auto"/>
                    <w:bottom w:val="none" w:sz="0" w:space="0" w:color="auto"/>
                    <w:right w:val="none" w:sz="0" w:space="0" w:color="auto"/>
                  </w:divBdr>
                </w:div>
                <w:div w:id="1674186416">
                  <w:marLeft w:val="480"/>
                  <w:marRight w:val="0"/>
                  <w:marTop w:val="0"/>
                  <w:marBottom w:val="0"/>
                  <w:divBdr>
                    <w:top w:val="none" w:sz="0" w:space="0" w:color="auto"/>
                    <w:left w:val="none" w:sz="0" w:space="0" w:color="auto"/>
                    <w:bottom w:val="none" w:sz="0" w:space="0" w:color="auto"/>
                    <w:right w:val="none" w:sz="0" w:space="0" w:color="auto"/>
                  </w:divBdr>
                </w:div>
                <w:div w:id="55320631">
                  <w:marLeft w:val="480"/>
                  <w:marRight w:val="0"/>
                  <w:marTop w:val="0"/>
                  <w:marBottom w:val="0"/>
                  <w:divBdr>
                    <w:top w:val="none" w:sz="0" w:space="0" w:color="auto"/>
                    <w:left w:val="none" w:sz="0" w:space="0" w:color="auto"/>
                    <w:bottom w:val="none" w:sz="0" w:space="0" w:color="auto"/>
                    <w:right w:val="none" w:sz="0" w:space="0" w:color="auto"/>
                  </w:divBdr>
                </w:div>
                <w:div w:id="1790203010">
                  <w:marLeft w:val="480"/>
                  <w:marRight w:val="0"/>
                  <w:marTop w:val="0"/>
                  <w:marBottom w:val="0"/>
                  <w:divBdr>
                    <w:top w:val="none" w:sz="0" w:space="0" w:color="auto"/>
                    <w:left w:val="none" w:sz="0" w:space="0" w:color="auto"/>
                    <w:bottom w:val="none" w:sz="0" w:space="0" w:color="auto"/>
                    <w:right w:val="none" w:sz="0" w:space="0" w:color="auto"/>
                  </w:divBdr>
                </w:div>
                <w:div w:id="753669078">
                  <w:marLeft w:val="480"/>
                  <w:marRight w:val="0"/>
                  <w:marTop w:val="0"/>
                  <w:marBottom w:val="0"/>
                  <w:divBdr>
                    <w:top w:val="none" w:sz="0" w:space="0" w:color="auto"/>
                    <w:left w:val="none" w:sz="0" w:space="0" w:color="auto"/>
                    <w:bottom w:val="none" w:sz="0" w:space="0" w:color="auto"/>
                    <w:right w:val="none" w:sz="0" w:space="0" w:color="auto"/>
                  </w:divBdr>
                </w:div>
                <w:div w:id="36203107">
                  <w:marLeft w:val="480"/>
                  <w:marRight w:val="0"/>
                  <w:marTop w:val="0"/>
                  <w:marBottom w:val="0"/>
                  <w:divBdr>
                    <w:top w:val="none" w:sz="0" w:space="0" w:color="auto"/>
                    <w:left w:val="none" w:sz="0" w:space="0" w:color="auto"/>
                    <w:bottom w:val="none" w:sz="0" w:space="0" w:color="auto"/>
                    <w:right w:val="none" w:sz="0" w:space="0" w:color="auto"/>
                  </w:divBdr>
                </w:div>
                <w:div w:id="236288400">
                  <w:marLeft w:val="480"/>
                  <w:marRight w:val="0"/>
                  <w:marTop w:val="0"/>
                  <w:marBottom w:val="0"/>
                  <w:divBdr>
                    <w:top w:val="none" w:sz="0" w:space="0" w:color="auto"/>
                    <w:left w:val="none" w:sz="0" w:space="0" w:color="auto"/>
                    <w:bottom w:val="none" w:sz="0" w:space="0" w:color="auto"/>
                    <w:right w:val="none" w:sz="0" w:space="0" w:color="auto"/>
                  </w:divBdr>
                </w:div>
                <w:div w:id="1068042970">
                  <w:marLeft w:val="480"/>
                  <w:marRight w:val="0"/>
                  <w:marTop w:val="0"/>
                  <w:marBottom w:val="0"/>
                  <w:divBdr>
                    <w:top w:val="none" w:sz="0" w:space="0" w:color="auto"/>
                    <w:left w:val="none" w:sz="0" w:space="0" w:color="auto"/>
                    <w:bottom w:val="none" w:sz="0" w:space="0" w:color="auto"/>
                    <w:right w:val="none" w:sz="0" w:space="0" w:color="auto"/>
                  </w:divBdr>
                </w:div>
                <w:div w:id="1523588759">
                  <w:marLeft w:val="480"/>
                  <w:marRight w:val="0"/>
                  <w:marTop w:val="0"/>
                  <w:marBottom w:val="0"/>
                  <w:divBdr>
                    <w:top w:val="none" w:sz="0" w:space="0" w:color="auto"/>
                    <w:left w:val="none" w:sz="0" w:space="0" w:color="auto"/>
                    <w:bottom w:val="none" w:sz="0" w:space="0" w:color="auto"/>
                    <w:right w:val="none" w:sz="0" w:space="0" w:color="auto"/>
                  </w:divBdr>
                </w:div>
                <w:div w:id="715008728">
                  <w:marLeft w:val="480"/>
                  <w:marRight w:val="0"/>
                  <w:marTop w:val="0"/>
                  <w:marBottom w:val="0"/>
                  <w:divBdr>
                    <w:top w:val="none" w:sz="0" w:space="0" w:color="auto"/>
                    <w:left w:val="none" w:sz="0" w:space="0" w:color="auto"/>
                    <w:bottom w:val="none" w:sz="0" w:space="0" w:color="auto"/>
                    <w:right w:val="none" w:sz="0" w:space="0" w:color="auto"/>
                  </w:divBdr>
                </w:div>
                <w:div w:id="715936063">
                  <w:marLeft w:val="480"/>
                  <w:marRight w:val="0"/>
                  <w:marTop w:val="0"/>
                  <w:marBottom w:val="0"/>
                  <w:divBdr>
                    <w:top w:val="none" w:sz="0" w:space="0" w:color="auto"/>
                    <w:left w:val="none" w:sz="0" w:space="0" w:color="auto"/>
                    <w:bottom w:val="none" w:sz="0" w:space="0" w:color="auto"/>
                    <w:right w:val="none" w:sz="0" w:space="0" w:color="auto"/>
                  </w:divBdr>
                </w:div>
                <w:div w:id="1963997465">
                  <w:marLeft w:val="480"/>
                  <w:marRight w:val="0"/>
                  <w:marTop w:val="0"/>
                  <w:marBottom w:val="0"/>
                  <w:divBdr>
                    <w:top w:val="none" w:sz="0" w:space="0" w:color="auto"/>
                    <w:left w:val="none" w:sz="0" w:space="0" w:color="auto"/>
                    <w:bottom w:val="none" w:sz="0" w:space="0" w:color="auto"/>
                    <w:right w:val="none" w:sz="0" w:space="0" w:color="auto"/>
                  </w:divBdr>
                </w:div>
                <w:div w:id="376244719">
                  <w:marLeft w:val="480"/>
                  <w:marRight w:val="0"/>
                  <w:marTop w:val="0"/>
                  <w:marBottom w:val="0"/>
                  <w:divBdr>
                    <w:top w:val="none" w:sz="0" w:space="0" w:color="auto"/>
                    <w:left w:val="none" w:sz="0" w:space="0" w:color="auto"/>
                    <w:bottom w:val="none" w:sz="0" w:space="0" w:color="auto"/>
                    <w:right w:val="none" w:sz="0" w:space="0" w:color="auto"/>
                  </w:divBdr>
                </w:div>
                <w:div w:id="467358429">
                  <w:marLeft w:val="480"/>
                  <w:marRight w:val="0"/>
                  <w:marTop w:val="0"/>
                  <w:marBottom w:val="0"/>
                  <w:divBdr>
                    <w:top w:val="none" w:sz="0" w:space="0" w:color="auto"/>
                    <w:left w:val="none" w:sz="0" w:space="0" w:color="auto"/>
                    <w:bottom w:val="none" w:sz="0" w:space="0" w:color="auto"/>
                    <w:right w:val="none" w:sz="0" w:space="0" w:color="auto"/>
                  </w:divBdr>
                </w:div>
                <w:div w:id="311719765">
                  <w:marLeft w:val="480"/>
                  <w:marRight w:val="0"/>
                  <w:marTop w:val="0"/>
                  <w:marBottom w:val="0"/>
                  <w:divBdr>
                    <w:top w:val="none" w:sz="0" w:space="0" w:color="auto"/>
                    <w:left w:val="none" w:sz="0" w:space="0" w:color="auto"/>
                    <w:bottom w:val="none" w:sz="0" w:space="0" w:color="auto"/>
                    <w:right w:val="none" w:sz="0" w:space="0" w:color="auto"/>
                  </w:divBdr>
                </w:div>
                <w:div w:id="405299422">
                  <w:marLeft w:val="480"/>
                  <w:marRight w:val="0"/>
                  <w:marTop w:val="0"/>
                  <w:marBottom w:val="0"/>
                  <w:divBdr>
                    <w:top w:val="none" w:sz="0" w:space="0" w:color="auto"/>
                    <w:left w:val="none" w:sz="0" w:space="0" w:color="auto"/>
                    <w:bottom w:val="none" w:sz="0" w:space="0" w:color="auto"/>
                    <w:right w:val="none" w:sz="0" w:space="0" w:color="auto"/>
                  </w:divBdr>
                </w:div>
                <w:div w:id="1257641307">
                  <w:marLeft w:val="480"/>
                  <w:marRight w:val="0"/>
                  <w:marTop w:val="0"/>
                  <w:marBottom w:val="0"/>
                  <w:divBdr>
                    <w:top w:val="none" w:sz="0" w:space="0" w:color="auto"/>
                    <w:left w:val="none" w:sz="0" w:space="0" w:color="auto"/>
                    <w:bottom w:val="none" w:sz="0" w:space="0" w:color="auto"/>
                    <w:right w:val="none" w:sz="0" w:space="0" w:color="auto"/>
                  </w:divBdr>
                </w:div>
                <w:div w:id="1461608769">
                  <w:marLeft w:val="480"/>
                  <w:marRight w:val="0"/>
                  <w:marTop w:val="0"/>
                  <w:marBottom w:val="0"/>
                  <w:divBdr>
                    <w:top w:val="none" w:sz="0" w:space="0" w:color="auto"/>
                    <w:left w:val="none" w:sz="0" w:space="0" w:color="auto"/>
                    <w:bottom w:val="none" w:sz="0" w:space="0" w:color="auto"/>
                    <w:right w:val="none" w:sz="0" w:space="0" w:color="auto"/>
                  </w:divBdr>
                </w:div>
                <w:div w:id="769473036">
                  <w:marLeft w:val="480"/>
                  <w:marRight w:val="0"/>
                  <w:marTop w:val="0"/>
                  <w:marBottom w:val="0"/>
                  <w:divBdr>
                    <w:top w:val="none" w:sz="0" w:space="0" w:color="auto"/>
                    <w:left w:val="none" w:sz="0" w:space="0" w:color="auto"/>
                    <w:bottom w:val="none" w:sz="0" w:space="0" w:color="auto"/>
                    <w:right w:val="none" w:sz="0" w:space="0" w:color="auto"/>
                  </w:divBdr>
                </w:div>
                <w:div w:id="1818257700">
                  <w:marLeft w:val="480"/>
                  <w:marRight w:val="0"/>
                  <w:marTop w:val="0"/>
                  <w:marBottom w:val="0"/>
                  <w:divBdr>
                    <w:top w:val="none" w:sz="0" w:space="0" w:color="auto"/>
                    <w:left w:val="none" w:sz="0" w:space="0" w:color="auto"/>
                    <w:bottom w:val="none" w:sz="0" w:space="0" w:color="auto"/>
                    <w:right w:val="none" w:sz="0" w:space="0" w:color="auto"/>
                  </w:divBdr>
                </w:div>
                <w:div w:id="790175579">
                  <w:marLeft w:val="480"/>
                  <w:marRight w:val="0"/>
                  <w:marTop w:val="0"/>
                  <w:marBottom w:val="0"/>
                  <w:divBdr>
                    <w:top w:val="none" w:sz="0" w:space="0" w:color="auto"/>
                    <w:left w:val="none" w:sz="0" w:space="0" w:color="auto"/>
                    <w:bottom w:val="none" w:sz="0" w:space="0" w:color="auto"/>
                    <w:right w:val="none" w:sz="0" w:space="0" w:color="auto"/>
                  </w:divBdr>
                </w:div>
                <w:div w:id="1756316068">
                  <w:marLeft w:val="480"/>
                  <w:marRight w:val="0"/>
                  <w:marTop w:val="0"/>
                  <w:marBottom w:val="0"/>
                  <w:divBdr>
                    <w:top w:val="none" w:sz="0" w:space="0" w:color="auto"/>
                    <w:left w:val="none" w:sz="0" w:space="0" w:color="auto"/>
                    <w:bottom w:val="none" w:sz="0" w:space="0" w:color="auto"/>
                    <w:right w:val="none" w:sz="0" w:space="0" w:color="auto"/>
                  </w:divBdr>
                </w:div>
              </w:divsChild>
            </w:div>
            <w:div w:id="664823869">
              <w:marLeft w:val="0"/>
              <w:marRight w:val="0"/>
              <w:marTop w:val="0"/>
              <w:marBottom w:val="0"/>
              <w:divBdr>
                <w:top w:val="none" w:sz="0" w:space="0" w:color="auto"/>
                <w:left w:val="none" w:sz="0" w:space="0" w:color="auto"/>
                <w:bottom w:val="none" w:sz="0" w:space="0" w:color="auto"/>
                <w:right w:val="none" w:sz="0" w:space="0" w:color="auto"/>
              </w:divBdr>
              <w:divsChild>
                <w:div w:id="1192955349">
                  <w:marLeft w:val="480"/>
                  <w:marRight w:val="0"/>
                  <w:marTop w:val="0"/>
                  <w:marBottom w:val="0"/>
                  <w:divBdr>
                    <w:top w:val="none" w:sz="0" w:space="0" w:color="auto"/>
                    <w:left w:val="none" w:sz="0" w:space="0" w:color="auto"/>
                    <w:bottom w:val="none" w:sz="0" w:space="0" w:color="auto"/>
                    <w:right w:val="none" w:sz="0" w:space="0" w:color="auto"/>
                  </w:divBdr>
                </w:div>
                <w:div w:id="593318172">
                  <w:marLeft w:val="480"/>
                  <w:marRight w:val="0"/>
                  <w:marTop w:val="0"/>
                  <w:marBottom w:val="0"/>
                  <w:divBdr>
                    <w:top w:val="none" w:sz="0" w:space="0" w:color="auto"/>
                    <w:left w:val="none" w:sz="0" w:space="0" w:color="auto"/>
                    <w:bottom w:val="none" w:sz="0" w:space="0" w:color="auto"/>
                    <w:right w:val="none" w:sz="0" w:space="0" w:color="auto"/>
                  </w:divBdr>
                </w:div>
                <w:div w:id="785077302">
                  <w:marLeft w:val="480"/>
                  <w:marRight w:val="0"/>
                  <w:marTop w:val="0"/>
                  <w:marBottom w:val="0"/>
                  <w:divBdr>
                    <w:top w:val="none" w:sz="0" w:space="0" w:color="auto"/>
                    <w:left w:val="none" w:sz="0" w:space="0" w:color="auto"/>
                    <w:bottom w:val="none" w:sz="0" w:space="0" w:color="auto"/>
                    <w:right w:val="none" w:sz="0" w:space="0" w:color="auto"/>
                  </w:divBdr>
                </w:div>
                <w:div w:id="963343775">
                  <w:marLeft w:val="480"/>
                  <w:marRight w:val="0"/>
                  <w:marTop w:val="0"/>
                  <w:marBottom w:val="0"/>
                  <w:divBdr>
                    <w:top w:val="none" w:sz="0" w:space="0" w:color="auto"/>
                    <w:left w:val="none" w:sz="0" w:space="0" w:color="auto"/>
                    <w:bottom w:val="none" w:sz="0" w:space="0" w:color="auto"/>
                    <w:right w:val="none" w:sz="0" w:space="0" w:color="auto"/>
                  </w:divBdr>
                </w:div>
                <w:div w:id="2018068670">
                  <w:marLeft w:val="480"/>
                  <w:marRight w:val="0"/>
                  <w:marTop w:val="0"/>
                  <w:marBottom w:val="0"/>
                  <w:divBdr>
                    <w:top w:val="none" w:sz="0" w:space="0" w:color="auto"/>
                    <w:left w:val="none" w:sz="0" w:space="0" w:color="auto"/>
                    <w:bottom w:val="none" w:sz="0" w:space="0" w:color="auto"/>
                    <w:right w:val="none" w:sz="0" w:space="0" w:color="auto"/>
                  </w:divBdr>
                </w:div>
                <w:div w:id="1012300643">
                  <w:marLeft w:val="480"/>
                  <w:marRight w:val="0"/>
                  <w:marTop w:val="0"/>
                  <w:marBottom w:val="0"/>
                  <w:divBdr>
                    <w:top w:val="none" w:sz="0" w:space="0" w:color="auto"/>
                    <w:left w:val="none" w:sz="0" w:space="0" w:color="auto"/>
                    <w:bottom w:val="none" w:sz="0" w:space="0" w:color="auto"/>
                    <w:right w:val="none" w:sz="0" w:space="0" w:color="auto"/>
                  </w:divBdr>
                </w:div>
                <w:div w:id="866869414">
                  <w:marLeft w:val="480"/>
                  <w:marRight w:val="0"/>
                  <w:marTop w:val="0"/>
                  <w:marBottom w:val="0"/>
                  <w:divBdr>
                    <w:top w:val="none" w:sz="0" w:space="0" w:color="auto"/>
                    <w:left w:val="none" w:sz="0" w:space="0" w:color="auto"/>
                    <w:bottom w:val="none" w:sz="0" w:space="0" w:color="auto"/>
                    <w:right w:val="none" w:sz="0" w:space="0" w:color="auto"/>
                  </w:divBdr>
                </w:div>
                <w:div w:id="1699694381">
                  <w:marLeft w:val="480"/>
                  <w:marRight w:val="0"/>
                  <w:marTop w:val="0"/>
                  <w:marBottom w:val="0"/>
                  <w:divBdr>
                    <w:top w:val="none" w:sz="0" w:space="0" w:color="auto"/>
                    <w:left w:val="none" w:sz="0" w:space="0" w:color="auto"/>
                    <w:bottom w:val="none" w:sz="0" w:space="0" w:color="auto"/>
                    <w:right w:val="none" w:sz="0" w:space="0" w:color="auto"/>
                  </w:divBdr>
                </w:div>
                <w:div w:id="458111896">
                  <w:marLeft w:val="480"/>
                  <w:marRight w:val="0"/>
                  <w:marTop w:val="0"/>
                  <w:marBottom w:val="0"/>
                  <w:divBdr>
                    <w:top w:val="none" w:sz="0" w:space="0" w:color="auto"/>
                    <w:left w:val="none" w:sz="0" w:space="0" w:color="auto"/>
                    <w:bottom w:val="none" w:sz="0" w:space="0" w:color="auto"/>
                    <w:right w:val="none" w:sz="0" w:space="0" w:color="auto"/>
                  </w:divBdr>
                </w:div>
                <w:div w:id="1113091877">
                  <w:marLeft w:val="480"/>
                  <w:marRight w:val="0"/>
                  <w:marTop w:val="0"/>
                  <w:marBottom w:val="0"/>
                  <w:divBdr>
                    <w:top w:val="none" w:sz="0" w:space="0" w:color="auto"/>
                    <w:left w:val="none" w:sz="0" w:space="0" w:color="auto"/>
                    <w:bottom w:val="none" w:sz="0" w:space="0" w:color="auto"/>
                    <w:right w:val="none" w:sz="0" w:space="0" w:color="auto"/>
                  </w:divBdr>
                </w:div>
                <w:div w:id="1955087615">
                  <w:marLeft w:val="480"/>
                  <w:marRight w:val="0"/>
                  <w:marTop w:val="0"/>
                  <w:marBottom w:val="0"/>
                  <w:divBdr>
                    <w:top w:val="none" w:sz="0" w:space="0" w:color="auto"/>
                    <w:left w:val="none" w:sz="0" w:space="0" w:color="auto"/>
                    <w:bottom w:val="none" w:sz="0" w:space="0" w:color="auto"/>
                    <w:right w:val="none" w:sz="0" w:space="0" w:color="auto"/>
                  </w:divBdr>
                </w:div>
                <w:div w:id="4022697">
                  <w:marLeft w:val="480"/>
                  <w:marRight w:val="0"/>
                  <w:marTop w:val="0"/>
                  <w:marBottom w:val="0"/>
                  <w:divBdr>
                    <w:top w:val="none" w:sz="0" w:space="0" w:color="auto"/>
                    <w:left w:val="none" w:sz="0" w:space="0" w:color="auto"/>
                    <w:bottom w:val="none" w:sz="0" w:space="0" w:color="auto"/>
                    <w:right w:val="none" w:sz="0" w:space="0" w:color="auto"/>
                  </w:divBdr>
                </w:div>
                <w:div w:id="938946979">
                  <w:marLeft w:val="480"/>
                  <w:marRight w:val="0"/>
                  <w:marTop w:val="0"/>
                  <w:marBottom w:val="0"/>
                  <w:divBdr>
                    <w:top w:val="none" w:sz="0" w:space="0" w:color="auto"/>
                    <w:left w:val="none" w:sz="0" w:space="0" w:color="auto"/>
                    <w:bottom w:val="none" w:sz="0" w:space="0" w:color="auto"/>
                    <w:right w:val="none" w:sz="0" w:space="0" w:color="auto"/>
                  </w:divBdr>
                </w:div>
                <w:div w:id="1450314864">
                  <w:marLeft w:val="480"/>
                  <w:marRight w:val="0"/>
                  <w:marTop w:val="0"/>
                  <w:marBottom w:val="0"/>
                  <w:divBdr>
                    <w:top w:val="none" w:sz="0" w:space="0" w:color="auto"/>
                    <w:left w:val="none" w:sz="0" w:space="0" w:color="auto"/>
                    <w:bottom w:val="none" w:sz="0" w:space="0" w:color="auto"/>
                    <w:right w:val="none" w:sz="0" w:space="0" w:color="auto"/>
                  </w:divBdr>
                </w:div>
                <w:div w:id="1078207684">
                  <w:marLeft w:val="480"/>
                  <w:marRight w:val="0"/>
                  <w:marTop w:val="0"/>
                  <w:marBottom w:val="0"/>
                  <w:divBdr>
                    <w:top w:val="none" w:sz="0" w:space="0" w:color="auto"/>
                    <w:left w:val="none" w:sz="0" w:space="0" w:color="auto"/>
                    <w:bottom w:val="none" w:sz="0" w:space="0" w:color="auto"/>
                    <w:right w:val="none" w:sz="0" w:space="0" w:color="auto"/>
                  </w:divBdr>
                </w:div>
                <w:div w:id="385959051">
                  <w:marLeft w:val="480"/>
                  <w:marRight w:val="0"/>
                  <w:marTop w:val="0"/>
                  <w:marBottom w:val="0"/>
                  <w:divBdr>
                    <w:top w:val="none" w:sz="0" w:space="0" w:color="auto"/>
                    <w:left w:val="none" w:sz="0" w:space="0" w:color="auto"/>
                    <w:bottom w:val="none" w:sz="0" w:space="0" w:color="auto"/>
                    <w:right w:val="none" w:sz="0" w:space="0" w:color="auto"/>
                  </w:divBdr>
                </w:div>
                <w:div w:id="646513208">
                  <w:marLeft w:val="480"/>
                  <w:marRight w:val="0"/>
                  <w:marTop w:val="0"/>
                  <w:marBottom w:val="0"/>
                  <w:divBdr>
                    <w:top w:val="none" w:sz="0" w:space="0" w:color="auto"/>
                    <w:left w:val="none" w:sz="0" w:space="0" w:color="auto"/>
                    <w:bottom w:val="none" w:sz="0" w:space="0" w:color="auto"/>
                    <w:right w:val="none" w:sz="0" w:space="0" w:color="auto"/>
                  </w:divBdr>
                </w:div>
                <w:div w:id="765804190">
                  <w:marLeft w:val="480"/>
                  <w:marRight w:val="0"/>
                  <w:marTop w:val="0"/>
                  <w:marBottom w:val="0"/>
                  <w:divBdr>
                    <w:top w:val="none" w:sz="0" w:space="0" w:color="auto"/>
                    <w:left w:val="none" w:sz="0" w:space="0" w:color="auto"/>
                    <w:bottom w:val="none" w:sz="0" w:space="0" w:color="auto"/>
                    <w:right w:val="none" w:sz="0" w:space="0" w:color="auto"/>
                  </w:divBdr>
                </w:div>
                <w:div w:id="1096559340">
                  <w:marLeft w:val="480"/>
                  <w:marRight w:val="0"/>
                  <w:marTop w:val="0"/>
                  <w:marBottom w:val="0"/>
                  <w:divBdr>
                    <w:top w:val="none" w:sz="0" w:space="0" w:color="auto"/>
                    <w:left w:val="none" w:sz="0" w:space="0" w:color="auto"/>
                    <w:bottom w:val="none" w:sz="0" w:space="0" w:color="auto"/>
                    <w:right w:val="none" w:sz="0" w:space="0" w:color="auto"/>
                  </w:divBdr>
                </w:div>
                <w:div w:id="943341223">
                  <w:marLeft w:val="480"/>
                  <w:marRight w:val="0"/>
                  <w:marTop w:val="0"/>
                  <w:marBottom w:val="0"/>
                  <w:divBdr>
                    <w:top w:val="none" w:sz="0" w:space="0" w:color="auto"/>
                    <w:left w:val="none" w:sz="0" w:space="0" w:color="auto"/>
                    <w:bottom w:val="none" w:sz="0" w:space="0" w:color="auto"/>
                    <w:right w:val="none" w:sz="0" w:space="0" w:color="auto"/>
                  </w:divBdr>
                </w:div>
                <w:div w:id="712118371">
                  <w:marLeft w:val="480"/>
                  <w:marRight w:val="0"/>
                  <w:marTop w:val="0"/>
                  <w:marBottom w:val="0"/>
                  <w:divBdr>
                    <w:top w:val="none" w:sz="0" w:space="0" w:color="auto"/>
                    <w:left w:val="none" w:sz="0" w:space="0" w:color="auto"/>
                    <w:bottom w:val="none" w:sz="0" w:space="0" w:color="auto"/>
                    <w:right w:val="none" w:sz="0" w:space="0" w:color="auto"/>
                  </w:divBdr>
                </w:div>
                <w:div w:id="702706294">
                  <w:marLeft w:val="480"/>
                  <w:marRight w:val="0"/>
                  <w:marTop w:val="0"/>
                  <w:marBottom w:val="0"/>
                  <w:divBdr>
                    <w:top w:val="none" w:sz="0" w:space="0" w:color="auto"/>
                    <w:left w:val="none" w:sz="0" w:space="0" w:color="auto"/>
                    <w:bottom w:val="none" w:sz="0" w:space="0" w:color="auto"/>
                    <w:right w:val="none" w:sz="0" w:space="0" w:color="auto"/>
                  </w:divBdr>
                </w:div>
                <w:div w:id="1301182664">
                  <w:marLeft w:val="480"/>
                  <w:marRight w:val="0"/>
                  <w:marTop w:val="0"/>
                  <w:marBottom w:val="0"/>
                  <w:divBdr>
                    <w:top w:val="none" w:sz="0" w:space="0" w:color="auto"/>
                    <w:left w:val="none" w:sz="0" w:space="0" w:color="auto"/>
                    <w:bottom w:val="none" w:sz="0" w:space="0" w:color="auto"/>
                    <w:right w:val="none" w:sz="0" w:space="0" w:color="auto"/>
                  </w:divBdr>
                </w:div>
                <w:div w:id="713577011">
                  <w:marLeft w:val="480"/>
                  <w:marRight w:val="0"/>
                  <w:marTop w:val="0"/>
                  <w:marBottom w:val="0"/>
                  <w:divBdr>
                    <w:top w:val="none" w:sz="0" w:space="0" w:color="auto"/>
                    <w:left w:val="none" w:sz="0" w:space="0" w:color="auto"/>
                    <w:bottom w:val="none" w:sz="0" w:space="0" w:color="auto"/>
                    <w:right w:val="none" w:sz="0" w:space="0" w:color="auto"/>
                  </w:divBdr>
                </w:div>
                <w:div w:id="401876181">
                  <w:marLeft w:val="480"/>
                  <w:marRight w:val="0"/>
                  <w:marTop w:val="0"/>
                  <w:marBottom w:val="0"/>
                  <w:divBdr>
                    <w:top w:val="none" w:sz="0" w:space="0" w:color="auto"/>
                    <w:left w:val="none" w:sz="0" w:space="0" w:color="auto"/>
                    <w:bottom w:val="none" w:sz="0" w:space="0" w:color="auto"/>
                    <w:right w:val="none" w:sz="0" w:space="0" w:color="auto"/>
                  </w:divBdr>
                </w:div>
                <w:div w:id="584345675">
                  <w:marLeft w:val="480"/>
                  <w:marRight w:val="0"/>
                  <w:marTop w:val="0"/>
                  <w:marBottom w:val="0"/>
                  <w:divBdr>
                    <w:top w:val="none" w:sz="0" w:space="0" w:color="auto"/>
                    <w:left w:val="none" w:sz="0" w:space="0" w:color="auto"/>
                    <w:bottom w:val="none" w:sz="0" w:space="0" w:color="auto"/>
                    <w:right w:val="none" w:sz="0" w:space="0" w:color="auto"/>
                  </w:divBdr>
                </w:div>
                <w:div w:id="553542751">
                  <w:marLeft w:val="480"/>
                  <w:marRight w:val="0"/>
                  <w:marTop w:val="0"/>
                  <w:marBottom w:val="0"/>
                  <w:divBdr>
                    <w:top w:val="none" w:sz="0" w:space="0" w:color="auto"/>
                    <w:left w:val="none" w:sz="0" w:space="0" w:color="auto"/>
                    <w:bottom w:val="none" w:sz="0" w:space="0" w:color="auto"/>
                    <w:right w:val="none" w:sz="0" w:space="0" w:color="auto"/>
                  </w:divBdr>
                </w:div>
                <w:div w:id="977805854">
                  <w:marLeft w:val="480"/>
                  <w:marRight w:val="0"/>
                  <w:marTop w:val="0"/>
                  <w:marBottom w:val="0"/>
                  <w:divBdr>
                    <w:top w:val="none" w:sz="0" w:space="0" w:color="auto"/>
                    <w:left w:val="none" w:sz="0" w:space="0" w:color="auto"/>
                    <w:bottom w:val="none" w:sz="0" w:space="0" w:color="auto"/>
                    <w:right w:val="none" w:sz="0" w:space="0" w:color="auto"/>
                  </w:divBdr>
                </w:div>
                <w:div w:id="1949700566">
                  <w:marLeft w:val="480"/>
                  <w:marRight w:val="0"/>
                  <w:marTop w:val="0"/>
                  <w:marBottom w:val="0"/>
                  <w:divBdr>
                    <w:top w:val="none" w:sz="0" w:space="0" w:color="auto"/>
                    <w:left w:val="none" w:sz="0" w:space="0" w:color="auto"/>
                    <w:bottom w:val="none" w:sz="0" w:space="0" w:color="auto"/>
                    <w:right w:val="none" w:sz="0" w:space="0" w:color="auto"/>
                  </w:divBdr>
                </w:div>
                <w:div w:id="1464075887">
                  <w:marLeft w:val="480"/>
                  <w:marRight w:val="0"/>
                  <w:marTop w:val="0"/>
                  <w:marBottom w:val="0"/>
                  <w:divBdr>
                    <w:top w:val="none" w:sz="0" w:space="0" w:color="auto"/>
                    <w:left w:val="none" w:sz="0" w:space="0" w:color="auto"/>
                    <w:bottom w:val="none" w:sz="0" w:space="0" w:color="auto"/>
                    <w:right w:val="none" w:sz="0" w:space="0" w:color="auto"/>
                  </w:divBdr>
                </w:div>
                <w:div w:id="1258636515">
                  <w:marLeft w:val="480"/>
                  <w:marRight w:val="0"/>
                  <w:marTop w:val="0"/>
                  <w:marBottom w:val="0"/>
                  <w:divBdr>
                    <w:top w:val="none" w:sz="0" w:space="0" w:color="auto"/>
                    <w:left w:val="none" w:sz="0" w:space="0" w:color="auto"/>
                    <w:bottom w:val="none" w:sz="0" w:space="0" w:color="auto"/>
                    <w:right w:val="none" w:sz="0" w:space="0" w:color="auto"/>
                  </w:divBdr>
                </w:div>
                <w:div w:id="1463301290">
                  <w:marLeft w:val="480"/>
                  <w:marRight w:val="0"/>
                  <w:marTop w:val="0"/>
                  <w:marBottom w:val="0"/>
                  <w:divBdr>
                    <w:top w:val="none" w:sz="0" w:space="0" w:color="auto"/>
                    <w:left w:val="none" w:sz="0" w:space="0" w:color="auto"/>
                    <w:bottom w:val="none" w:sz="0" w:space="0" w:color="auto"/>
                    <w:right w:val="none" w:sz="0" w:space="0" w:color="auto"/>
                  </w:divBdr>
                </w:div>
                <w:div w:id="1986473127">
                  <w:marLeft w:val="480"/>
                  <w:marRight w:val="0"/>
                  <w:marTop w:val="0"/>
                  <w:marBottom w:val="0"/>
                  <w:divBdr>
                    <w:top w:val="none" w:sz="0" w:space="0" w:color="auto"/>
                    <w:left w:val="none" w:sz="0" w:space="0" w:color="auto"/>
                    <w:bottom w:val="none" w:sz="0" w:space="0" w:color="auto"/>
                    <w:right w:val="none" w:sz="0" w:space="0" w:color="auto"/>
                  </w:divBdr>
                </w:div>
              </w:divsChild>
            </w:div>
            <w:div w:id="574555508">
              <w:marLeft w:val="0"/>
              <w:marRight w:val="0"/>
              <w:marTop w:val="0"/>
              <w:marBottom w:val="0"/>
              <w:divBdr>
                <w:top w:val="none" w:sz="0" w:space="0" w:color="auto"/>
                <w:left w:val="none" w:sz="0" w:space="0" w:color="auto"/>
                <w:bottom w:val="none" w:sz="0" w:space="0" w:color="auto"/>
                <w:right w:val="none" w:sz="0" w:space="0" w:color="auto"/>
              </w:divBdr>
              <w:divsChild>
                <w:div w:id="338435842">
                  <w:marLeft w:val="480"/>
                  <w:marRight w:val="0"/>
                  <w:marTop w:val="0"/>
                  <w:marBottom w:val="0"/>
                  <w:divBdr>
                    <w:top w:val="none" w:sz="0" w:space="0" w:color="auto"/>
                    <w:left w:val="none" w:sz="0" w:space="0" w:color="auto"/>
                    <w:bottom w:val="none" w:sz="0" w:space="0" w:color="auto"/>
                    <w:right w:val="none" w:sz="0" w:space="0" w:color="auto"/>
                  </w:divBdr>
                </w:div>
                <w:div w:id="455103895">
                  <w:marLeft w:val="480"/>
                  <w:marRight w:val="0"/>
                  <w:marTop w:val="0"/>
                  <w:marBottom w:val="0"/>
                  <w:divBdr>
                    <w:top w:val="none" w:sz="0" w:space="0" w:color="auto"/>
                    <w:left w:val="none" w:sz="0" w:space="0" w:color="auto"/>
                    <w:bottom w:val="none" w:sz="0" w:space="0" w:color="auto"/>
                    <w:right w:val="none" w:sz="0" w:space="0" w:color="auto"/>
                  </w:divBdr>
                </w:div>
                <w:div w:id="478691419">
                  <w:marLeft w:val="480"/>
                  <w:marRight w:val="0"/>
                  <w:marTop w:val="0"/>
                  <w:marBottom w:val="0"/>
                  <w:divBdr>
                    <w:top w:val="none" w:sz="0" w:space="0" w:color="auto"/>
                    <w:left w:val="none" w:sz="0" w:space="0" w:color="auto"/>
                    <w:bottom w:val="none" w:sz="0" w:space="0" w:color="auto"/>
                    <w:right w:val="none" w:sz="0" w:space="0" w:color="auto"/>
                  </w:divBdr>
                </w:div>
                <w:div w:id="1943996638">
                  <w:marLeft w:val="480"/>
                  <w:marRight w:val="0"/>
                  <w:marTop w:val="0"/>
                  <w:marBottom w:val="0"/>
                  <w:divBdr>
                    <w:top w:val="none" w:sz="0" w:space="0" w:color="auto"/>
                    <w:left w:val="none" w:sz="0" w:space="0" w:color="auto"/>
                    <w:bottom w:val="none" w:sz="0" w:space="0" w:color="auto"/>
                    <w:right w:val="none" w:sz="0" w:space="0" w:color="auto"/>
                  </w:divBdr>
                </w:div>
                <w:div w:id="1206680811">
                  <w:marLeft w:val="480"/>
                  <w:marRight w:val="0"/>
                  <w:marTop w:val="0"/>
                  <w:marBottom w:val="0"/>
                  <w:divBdr>
                    <w:top w:val="none" w:sz="0" w:space="0" w:color="auto"/>
                    <w:left w:val="none" w:sz="0" w:space="0" w:color="auto"/>
                    <w:bottom w:val="none" w:sz="0" w:space="0" w:color="auto"/>
                    <w:right w:val="none" w:sz="0" w:space="0" w:color="auto"/>
                  </w:divBdr>
                </w:div>
                <w:div w:id="2009213279">
                  <w:marLeft w:val="480"/>
                  <w:marRight w:val="0"/>
                  <w:marTop w:val="0"/>
                  <w:marBottom w:val="0"/>
                  <w:divBdr>
                    <w:top w:val="none" w:sz="0" w:space="0" w:color="auto"/>
                    <w:left w:val="none" w:sz="0" w:space="0" w:color="auto"/>
                    <w:bottom w:val="none" w:sz="0" w:space="0" w:color="auto"/>
                    <w:right w:val="none" w:sz="0" w:space="0" w:color="auto"/>
                  </w:divBdr>
                </w:div>
                <w:div w:id="784468078">
                  <w:marLeft w:val="480"/>
                  <w:marRight w:val="0"/>
                  <w:marTop w:val="0"/>
                  <w:marBottom w:val="0"/>
                  <w:divBdr>
                    <w:top w:val="none" w:sz="0" w:space="0" w:color="auto"/>
                    <w:left w:val="none" w:sz="0" w:space="0" w:color="auto"/>
                    <w:bottom w:val="none" w:sz="0" w:space="0" w:color="auto"/>
                    <w:right w:val="none" w:sz="0" w:space="0" w:color="auto"/>
                  </w:divBdr>
                </w:div>
                <w:div w:id="1725449419">
                  <w:marLeft w:val="480"/>
                  <w:marRight w:val="0"/>
                  <w:marTop w:val="0"/>
                  <w:marBottom w:val="0"/>
                  <w:divBdr>
                    <w:top w:val="none" w:sz="0" w:space="0" w:color="auto"/>
                    <w:left w:val="none" w:sz="0" w:space="0" w:color="auto"/>
                    <w:bottom w:val="none" w:sz="0" w:space="0" w:color="auto"/>
                    <w:right w:val="none" w:sz="0" w:space="0" w:color="auto"/>
                  </w:divBdr>
                </w:div>
                <w:div w:id="1043822303">
                  <w:marLeft w:val="480"/>
                  <w:marRight w:val="0"/>
                  <w:marTop w:val="0"/>
                  <w:marBottom w:val="0"/>
                  <w:divBdr>
                    <w:top w:val="none" w:sz="0" w:space="0" w:color="auto"/>
                    <w:left w:val="none" w:sz="0" w:space="0" w:color="auto"/>
                    <w:bottom w:val="none" w:sz="0" w:space="0" w:color="auto"/>
                    <w:right w:val="none" w:sz="0" w:space="0" w:color="auto"/>
                  </w:divBdr>
                </w:div>
                <w:div w:id="2029023040">
                  <w:marLeft w:val="480"/>
                  <w:marRight w:val="0"/>
                  <w:marTop w:val="0"/>
                  <w:marBottom w:val="0"/>
                  <w:divBdr>
                    <w:top w:val="none" w:sz="0" w:space="0" w:color="auto"/>
                    <w:left w:val="none" w:sz="0" w:space="0" w:color="auto"/>
                    <w:bottom w:val="none" w:sz="0" w:space="0" w:color="auto"/>
                    <w:right w:val="none" w:sz="0" w:space="0" w:color="auto"/>
                  </w:divBdr>
                </w:div>
                <w:div w:id="596865064">
                  <w:marLeft w:val="480"/>
                  <w:marRight w:val="0"/>
                  <w:marTop w:val="0"/>
                  <w:marBottom w:val="0"/>
                  <w:divBdr>
                    <w:top w:val="none" w:sz="0" w:space="0" w:color="auto"/>
                    <w:left w:val="none" w:sz="0" w:space="0" w:color="auto"/>
                    <w:bottom w:val="none" w:sz="0" w:space="0" w:color="auto"/>
                    <w:right w:val="none" w:sz="0" w:space="0" w:color="auto"/>
                  </w:divBdr>
                </w:div>
                <w:div w:id="1316840049">
                  <w:marLeft w:val="480"/>
                  <w:marRight w:val="0"/>
                  <w:marTop w:val="0"/>
                  <w:marBottom w:val="0"/>
                  <w:divBdr>
                    <w:top w:val="none" w:sz="0" w:space="0" w:color="auto"/>
                    <w:left w:val="none" w:sz="0" w:space="0" w:color="auto"/>
                    <w:bottom w:val="none" w:sz="0" w:space="0" w:color="auto"/>
                    <w:right w:val="none" w:sz="0" w:space="0" w:color="auto"/>
                  </w:divBdr>
                </w:div>
                <w:div w:id="901452668">
                  <w:marLeft w:val="480"/>
                  <w:marRight w:val="0"/>
                  <w:marTop w:val="0"/>
                  <w:marBottom w:val="0"/>
                  <w:divBdr>
                    <w:top w:val="none" w:sz="0" w:space="0" w:color="auto"/>
                    <w:left w:val="none" w:sz="0" w:space="0" w:color="auto"/>
                    <w:bottom w:val="none" w:sz="0" w:space="0" w:color="auto"/>
                    <w:right w:val="none" w:sz="0" w:space="0" w:color="auto"/>
                  </w:divBdr>
                </w:div>
                <w:div w:id="126239835">
                  <w:marLeft w:val="480"/>
                  <w:marRight w:val="0"/>
                  <w:marTop w:val="0"/>
                  <w:marBottom w:val="0"/>
                  <w:divBdr>
                    <w:top w:val="none" w:sz="0" w:space="0" w:color="auto"/>
                    <w:left w:val="none" w:sz="0" w:space="0" w:color="auto"/>
                    <w:bottom w:val="none" w:sz="0" w:space="0" w:color="auto"/>
                    <w:right w:val="none" w:sz="0" w:space="0" w:color="auto"/>
                  </w:divBdr>
                </w:div>
                <w:div w:id="1977561323">
                  <w:marLeft w:val="480"/>
                  <w:marRight w:val="0"/>
                  <w:marTop w:val="0"/>
                  <w:marBottom w:val="0"/>
                  <w:divBdr>
                    <w:top w:val="none" w:sz="0" w:space="0" w:color="auto"/>
                    <w:left w:val="none" w:sz="0" w:space="0" w:color="auto"/>
                    <w:bottom w:val="none" w:sz="0" w:space="0" w:color="auto"/>
                    <w:right w:val="none" w:sz="0" w:space="0" w:color="auto"/>
                  </w:divBdr>
                </w:div>
                <w:div w:id="934946729">
                  <w:marLeft w:val="480"/>
                  <w:marRight w:val="0"/>
                  <w:marTop w:val="0"/>
                  <w:marBottom w:val="0"/>
                  <w:divBdr>
                    <w:top w:val="none" w:sz="0" w:space="0" w:color="auto"/>
                    <w:left w:val="none" w:sz="0" w:space="0" w:color="auto"/>
                    <w:bottom w:val="none" w:sz="0" w:space="0" w:color="auto"/>
                    <w:right w:val="none" w:sz="0" w:space="0" w:color="auto"/>
                  </w:divBdr>
                </w:div>
                <w:div w:id="354035847">
                  <w:marLeft w:val="480"/>
                  <w:marRight w:val="0"/>
                  <w:marTop w:val="0"/>
                  <w:marBottom w:val="0"/>
                  <w:divBdr>
                    <w:top w:val="none" w:sz="0" w:space="0" w:color="auto"/>
                    <w:left w:val="none" w:sz="0" w:space="0" w:color="auto"/>
                    <w:bottom w:val="none" w:sz="0" w:space="0" w:color="auto"/>
                    <w:right w:val="none" w:sz="0" w:space="0" w:color="auto"/>
                  </w:divBdr>
                </w:div>
                <w:div w:id="1645112217">
                  <w:marLeft w:val="480"/>
                  <w:marRight w:val="0"/>
                  <w:marTop w:val="0"/>
                  <w:marBottom w:val="0"/>
                  <w:divBdr>
                    <w:top w:val="none" w:sz="0" w:space="0" w:color="auto"/>
                    <w:left w:val="none" w:sz="0" w:space="0" w:color="auto"/>
                    <w:bottom w:val="none" w:sz="0" w:space="0" w:color="auto"/>
                    <w:right w:val="none" w:sz="0" w:space="0" w:color="auto"/>
                  </w:divBdr>
                </w:div>
                <w:div w:id="1981957706">
                  <w:marLeft w:val="480"/>
                  <w:marRight w:val="0"/>
                  <w:marTop w:val="0"/>
                  <w:marBottom w:val="0"/>
                  <w:divBdr>
                    <w:top w:val="none" w:sz="0" w:space="0" w:color="auto"/>
                    <w:left w:val="none" w:sz="0" w:space="0" w:color="auto"/>
                    <w:bottom w:val="none" w:sz="0" w:space="0" w:color="auto"/>
                    <w:right w:val="none" w:sz="0" w:space="0" w:color="auto"/>
                  </w:divBdr>
                </w:div>
                <w:div w:id="753942334">
                  <w:marLeft w:val="480"/>
                  <w:marRight w:val="0"/>
                  <w:marTop w:val="0"/>
                  <w:marBottom w:val="0"/>
                  <w:divBdr>
                    <w:top w:val="none" w:sz="0" w:space="0" w:color="auto"/>
                    <w:left w:val="none" w:sz="0" w:space="0" w:color="auto"/>
                    <w:bottom w:val="none" w:sz="0" w:space="0" w:color="auto"/>
                    <w:right w:val="none" w:sz="0" w:space="0" w:color="auto"/>
                  </w:divBdr>
                </w:div>
                <w:div w:id="940651456">
                  <w:marLeft w:val="480"/>
                  <w:marRight w:val="0"/>
                  <w:marTop w:val="0"/>
                  <w:marBottom w:val="0"/>
                  <w:divBdr>
                    <w:top w:val="none" w:sz="0" w:space="0" w:color="auto"/>
                    <w:left w:val="none" w:sz="0" w:space="0" w:color="auto"/>
                    <w:bottom w:val="none" w:sz="0" w:space="0" w:color="auto"/>
                    <w:right w:val="none" w:sz="0" w:space="0" w:color="auto"/>
                  </w:divBdr>
                </w:div>
                <w:div w:id="1777479782">
                  <w:marLeft w:val="480"/>
                  <w:marRight w:val="0"/>
                  <w:marTop w:val="0"/>
                  <w:marBottom w:val="0"/>
                  <w:divBdr>
                    <w:top w:val="none" w:sz="0" w:space="0" w:color="auto"/>
                    <w:left w:val="none" w:sz="0" w:space="0" w:color="auto"/>
                    <w:bottom w:val="none" w:sz="0" w:space="0" w:color="auto"/>
                    <w:right w:val="none" w:sz="0" w:space="0" w:color="auto"/>
                  </w:divBdr>
                </w:div>
                <w:div w:id="1116488440">
                  <w:marLeft w:val="480"/>
                  <w:marRight w:val="0"/>
                  <w:marTop w:val="0"/>
                  <w:marBottom w:val="0"/>
                  <w:divBdr>
                    <w:top w:val="none" w:sz="0" w:space="0" w:color="auto"/>
                    <w:left w:val="none" w:sz="0" w:space="0" w:color="auto"/>
                    <w:bottom w:val="none" w:sz="0" w:space="0" w:color="auto"/>
                    <w:right w:val="none" w:sz="0" w:space="0" w:color="auto"/>
                  </w:divBdr>
                </w:div>
                <w:div w:id="1004436180">
                  <w:marLeft w:val="480"/>
                  <w:marRight w:val="0"/>
                  <w:marTop w:val="0"/>
                  <w:marBottom w:val="0"/>
                  <w:divBdr>
                    <w:top w:val="none" w:sz="0" w:space="0" w:color="auto"/>
                    <w:left w:val="none" w:sz="0" w:space="0" w:color="auto"/>
                    <w:bottom w:val="none" w:sz="0" w:space="0" w:color="auto"/>
                    <w:right w:val="none" w:sz="0" w:space="0" w:color="auto"/>
                  </w:divBdr>
                </w:div>
                <w:div w:id="1314530125">
                  <w:marLeft w:val="480"/>
                  <w:marRight w:val="0"/>
                  <w:marTop w:val="0"/>
                  <w:marBottom w:val="0"/>
                  <w:divBdr>
                    <w:top w:val="none" w:sz="0" w:space="0" w:color="auto"/>
                    <w:left w:val="none" w:sz="0" w:space="0" w:color="auto"/>
                    <w:bottom w:val="none" w:sz="0" w:space="0" w:color="auto"/>
                    <w:right w:val="none" w:sz="0" w:space="0" w:color="auto"/>
                  </w:divBdr>
                </w:div>
                <w:div w:id="1557742268">
                  <w:marLeft w:val="480"/>
                  <w:marRight w:val="0"/>
                  <w:marTop w:val="0"/>
                  <w:marBottom w:val="0"/>
                  <w:divBdr>
                    <w:top w:val="none" w:sz="0" w:space="0" w:color="auto"/>
                    <w:left w:val="none" w:sz="0" w:space="0" w:color="auto"/>
                    <w:bottom w:val="none" w:sz="0" w:space="0" w:color="auto"/>
                    <w:right w:val="none" w:sz="0" w:space="0" w:color="auto"/>
                  </w:divBdr>
                </w:div>
                <w:div w:id="990206962">
                  <w:marLeft w:val="480"/>
                  <w:marRight w:val="0"/>
                  <w:marTop w:val="0"/>
                  <w:marBottom w:val="0"/>
                  <w:divBdr>
                    <w:top w:val="none" w:sz="0" w:space="0" w:color="auto"/>
                    <w:left w:val="none" w:sz="0" w:space="0" w:color="auto"/>
                    <w:bottom w:val="none" w:sz="0" w:space="0" w:color="auto"/>
                    <w:right w:val="none" w:sz="0" w:space="0" w:color="auto"/>
                  </w:divBdr>
                </w:div>
                <w:div w:id="42948436">
                  <w:marLeft w:val="480"/>
                  <w:marRight w:val="0"/>
                  <w:marTop w:val="0"/>
                  <w:marBottom w:val="0"/>
                  <w:divBdr>
                    <w:top w:val="none" w:sz="0" w:space="0" w:color="auto"/>
                    <w:left w:val="none" w:sz="0" w:space="0" w:color="auto"/>
                    <w:bottom w:val="none" w:sz="0" w:space="0" w:color="auto"/>
                    <w:right w:val="none" w:sz="0" w:space="0" w:color="auto"/>
                  </w:divBdr>
                </w:div>
                <w:div w:id="1687362308">
                  <w:marLeft w:val="480"/>
                  <w:marRight w:val="0"/>
                  <w:marTop w:val="0"/>
                  <w:marBottom w:val="0"/>
                  <w:divBdr>
                    <w:top w:val="none" w:sz="0" w:space="0" w:color="auto"/>
                    <w:left w:val="none" w:sz="0" w:space="0" w:color="auto"/>
                    <w:bottom w:val="none" w:sz="0" w:space="0" w:color="auto"/>
                    <w:right w:val="none" w:sz="0" w:space="0" w:color="auto"/>
                  </w:divBdr>
                </w:div>
                <w:div w:id="1701397175">
                  <w:marLeft w:val="480"/>
                  <w:marRight w:val="0"/>
                  <w:marTop w:val="0"/>
                  <w:marBottom w:val="0"/>
                  <w:divBdr>
                    <w:top w:val="none" w:sz="0" w:space="0" w:color="auto"/>
                    <w:left w:val="none" w:sz="0" w:space="0" w:color="auto"/>
                    <w:bottom w:val="none" w:sz="0" w:space="0" w:color="auto"/>
                    <w:right w:val="none" w:sz="0" w:space="0" w:color="auto"/>
                  </w:divBdr>
                </w:div>
                <w:div w:id="56520525">
                  <w:marLeft w:val="480"/>
                  <w:marRight w:val="0"/>
                  <w:marTop w:val="0"/>
                  <w:marBottom w:val="0"/>
                  <w:divBdr>
                    <w:top w:val="none" w:sz="0" w:space="0" w:color="auto"/>
                    <w:left w:val="none" w:sz="0" w:space="0" w:color="auto"/>
                    <w:bottom w:val="none" w:sz="0" w:space="0" w:color="auto"/>
                    <w:right w:val="none" w:sz="0" w:space="0" w:color="auto"/>
                  </w:divBdr>
                </w:div>
                <w:div w:id="114519009">
                  <w:marLeft w:val="480"/>
                  <w:marRight w:val="0"/>
                  <w:marTop w:val="0"/>
                  <w:marBottom w:val="0"/>
                  <w:divBdr>
                    <w:top w:val="none" w:sz="0" w:space="0" w:color="auto"/>
                    <w:left w:val="none" w:sz="0" w:space="0" w:color="auto"/>
                    <w:bottom w:val="none" w:sz="0" w:space="0" w:color="auto"/>
                    <w:right w:val="none" w:sz="0" w:space="0" w:color="auto"/>
                  </w:divBdr>
                </w:div>
                <w:div w:id="918296388">
                  <w:marLeft w:val="480"/>
                  <w:marRight w:val="0"/>
                  <w:marTop w:val="0"/>
                  <w:marBottom w:val="0"/>
                  <w:divBdr>
                    <w:top w:val="none" w:sz="0" w:space="0" w:color="auto"/>
                    <w:left w:val="none" w:sz="0" w:space="0" w:color="auto"/>
                    <w:bottom w:val="none" w:sz="0" w:space="0" w:color="auto"/>
                    <w:right w:val="none" w:sz="0" w:space="0" w:color="auto"/>
                  </w:divBdr>
                </w:div>
              </w:divsChild>
            </w:div>
            <w:div w:id="1942645429">
              <w:marLeft w:val="0"/>
              <w:marRight w:val="0"/>
              <w:marTop w:val="0"/>
              <w:marBottom w:val="0"/>
              <w:divBdr>
                <w:top w:val="none" w:sz="0" w:space="0" w:color="auto"/>
                <w:left w:val="none" w:sz="0" w:space="0" w:color="auto"/>
                <w:bottom w:val="none" w:sz="0" w:space="0" w:color="auto"/>
                <w:right w:val="none" w:sz="0" w:space="0" w:color="auto"/>
              </w:divBdr>
              <w:divsChild>
                <w:div w:id="675500079">
                  <w:marLeft w:val="480"/>
                  <w:marRight w:val="0"/>
                  <w:marTop w:val="0"/>
                  <w:marBottom w:val="0"/>
                  <w:divBdr>
                    <w:top w:val="none" w:sz="0" w:space="0" w:color="auto"/>
                    <w:left w:val="none" w:sz="0" w:space="0" w:color="auto"/>
                    <w:bottom w:val="none" w:sz="0" w:space="0" w:color="auto"/>
                    <w:right w:val="none" w:sz="0" w:space="0" w:color="auto"/>
                  </w:divBdr>
                </w:div>
                <w:div w:id="999847119">
                  <w:marLeft w:val="480"/>
                  <w:marRight w:val="0"/>
                  <w:marTop w:val="0"/>
                  <w:marBottom w:val="0"/>
                  <w:divBdr>
                    <w:top w:val="none" w:sz="0" w:space="0" w:color="auto"/>
                    <w:left w:val="none" w:sz="0" w:space="0" w:color="auto"/>
                    <w:bottom w:val="none" w:sz="0" w:space="0" w:color="auto"/>
                    <w:right w:val="none" w:sz="0" w:space="0" w:color="auto"/>
                  </w:divBdr>
                </w:div>
                <w:div w:id="1302998476">
                  <w:marLeft w:val="480"/>
                  <w:marRight w:val="0"/>
                  <w:marTop w:val="0"/>
                  <w:marBottom w:val="0"/>
                  <w:divBdr>
                    <w:top w:val="none" w:sz="0" w:space="0" w:color="auto"/>
                    <w:left w:val="none" w:sz="0" w:space="0" w:color="auto"/>
                    <w:bottom w:val="none" w:sz="0" w:space="0" w:color="auto"/>
                    <w:right w:val="none" w:sz="0" w:space="0" w:color="auto"/>
                  </w:divBdr>
                </w:div>
                <w:div w:id="39012714">
                  <w:marLeft w:val="480"/>
                  <w:marRight w:val="0"/>
                  <w:marTop w:val="0"/>
                  <w:marBottom w:val="0"/>
                  <w:divBdr>
                    <w:top w:val="none" w:sz="0" w:space="0" w:color="auto"/>
                    <w:left w:val="none" w:sz="0" w:space="0" w:color="auto"/>
                    <w:bottom w:val="none" w:sz="0" w:space="0" w:color="auto"/>
                    <w:right w:val="none" w:sz="0" w:space="0" w:color="auto"/>
                  </w:divBdr>
                </w:div>
                <w:div w:id="349140049">
                  <w:marLeft w:val="480"/>
                  <w:marRight w:val="0"/>
                  <w:marTop w:val="0"/>
                  <w:marBottom w:val="0"/>
                  <w:divBdr>
                    <w:top w:val="none" w:sz="0" w:space="0" w:color="auto"/>
                    <w:left w:val="none" w:sz="0" w:space="0" w:color="auto"/>
                    <w:bottom w:val="none" w:sz="0" w:space="0" w:color="auto"/>
                    <w:right w:val="none" w:sz="0" w:space="0" w:color="auto"/>
                  </w:divBdr>
                </w:div>
                <w:div w:id="1655181449">
                  <w:marLeft w:val="480"/>
                  <w:marRight w:val="0"/>
                  <w:marTop w:val="0"/>
                  <w:marBottom w:val="0"/>
                  <w:divBdr>
                    <w:top w:val="none" w:sz="0" w:space="0" w:color="auto"/>
                    <w:left w:val="none" w:sz="0" w:space="0" w:color="auto"/>
                    <w:bottom w:val="none" w:sz="0" w:space="0" w:color="auto"/>
                    <w:right w:val="none" w:sz="0" w:space="0" w:color="auto"/>
                  </w:divBdr>
                </w:div>
                <w:div w:id="1847403672">
                  <w:marLeft w:val="480"/>
                  <w:marRight w:val="0"/>
                  <w:marTop w:val="0"/>
                  <w:marBottom w:val="0"/>
                  <w:divBdr>
                    <w:top w:val="none" w:sz="0" w:space="0" w:color="auto"/>
                    <w:left w:val="none" w:sz="0" w:space="0" w:color="auto"/>
                    <w:bottom w:val="none" w:sz="0" w:space="0" w:color="auto"/>
                    <w:right w:val="none" w:sz="0" w:space="0" w:color="auto"/>
                  </w:divBdr>
                </w:div>
                <w:div w:id="1763720776">
                  <w:marLeft w:val="480"/>
                  <w:marRight w:val="0"/>
                  <w:marTop w:val="0"/>
                  <w:marBottom w:val="0"/>
                  <w:divBdr>
                    <w:top w:val="none" w:sz="0" w:space="0" w:color="auto"/>
                    <w:left w:val="none" w:sz="0" w:space="0" w:color="auto"/>
                    <w:bottom w:val="none" w:sz="0" w:space="0" w:color="auto"/>
                    <w:right w:val="none" w:sz="0" w:space="0" w:color="auto"/>
                  </w:divBdr>
                </w:div>
                <w:div w:id="1676565259">
                  <w:marLeft w:val="480"/>
                  <w:marRight w:val="0"/>
                  <w:marTop w:val="0"/>
                  <w:marBottom w:val="0"/>
                  <w:divBdr>
                    <w:top w:val="none" w:sz="0" w:space="0" w:color="auto"/>
                    <w:left w:val="none" w:sz="0" w:space="0" w:color="auto"/>
                    <w:bottom w:val="none" w:sz="0" w:space="0" w:color="auto"/>
                    <w:right w:val="none" w:sz="0" w:space="0" w:color="auto"/>
                  </w:divBdr>
                </w:div>
                <w:div w:id="1354842230">
                  <w:marLeft w:val="480"/>
                  <w:marRight w:val="0"/>
                  <w:marTop w:val="0"/>
                  <w:marBottom w:val="0"/>
                  <w:divBdr>
                    <w:top w:val="none" w:sz="0" w:space="0" w:color="auto"/>
                    <w:left w:val="none" w:sz="0" w:space="0" w:color="auto"/>
                    <w:bottom w:val="none" w:sz="0" w:space="0" w:color="auto"/>
                    <w:right w:val="none" w:sz="0" w:space="0" w:color="auto"/>
                  </w:divBdr>
                </w:div>
                <w:div w:id="391463611">
                  <w:marLeft w:val="480"/>
                  <w:marRight w:val="0"/>
                  <w:marTop w:val="0"/>
                  <w:marBottom w:val="0"/>
                  <w:divBdr>
                    <w:top w:val="none" w:sz="0" w:space="0" w:color="auto"/>
                    <w:left w:val="none" w:sz="0" w:space="0" w:color="auto"/>
                    <w:bottom w:val="none" w:sz="0" w:space="0" w:color="auto"/>
                    <w:right w:val="none" w:sz="0" w:space="0" w:color="auto"/>
                  </w:divBdr>
                </w:div>
                <w:div w:id="185028365">
                  <w:marLeft w:val="480"/>
                  <w:marRight w:val="0"/>
                  <w:marTop w:val="0"/>
                  <w:marBottom w:val="0"/>
                  <w:divBdr>
                    <w:top w:val="none" w:sz="0" w:space="0" w:color="auto"/>
                    <w:left w:val="none" w:sz="0" w:space="0" w:color="auto"/>
                    <w:bottom w:val="none" w:sz="0" w:space="0" w:color="auto"/>
                    <w:right w:val="none" w:sz="0" w:space="0" w:color="auto"/>
                  </w:divBdr>
                </w:div>
                <w:div w:id="1076123751">
                  <w:marLeft w:val="480"/>
                  <w:marRight w:val="0"/>
                  <w:marTop w:val="0"/>
                  <w:marBottom w:val="0"/>
                  <w:divBdr>
                    <w:top w:val="none" w:sz="0" w:space="0" w:color="auto"/>
                    <w:left w:val="none" w:sz="0" w:space="0" w:color="auto"/>
                    <w:bottom w:val="none" w:sz="0" w:space="0" w:color="auto"/>
                    <w:right w:val="none" w:sz="0" w:space="0" w:color="auto"/>
                  </w:divBdr>
                </w:div>
                <w:div w:id="287244353">
                  <w:marLeft w:val="480"/>
                  <w:marRight w:val="0"/>
                  <w:marTop w:val="0"/>
                  <w:marBottom w:val="0"/>
                  <w:divBdr>
                    <w:top w:val="none" w:sz="0" w:space="0" w:color="auto"/>
                    <w:left w:val="none" w:sz="0" w:space="0" w:color="auto"/>
                    <w:bottom w:val="none" w:sz="0" w:space="0" w:color="auto"/>
                    <w:right w:val="none" w:sz="0" w:space="0" w:color="auto"/>
                  </w:divBdr>
                </w:div>
                <w:div w:id="1199389376">
                  <w:marLeft w:val="480"/>
                  <w:marRight w:val="0"/>
                  <w:marTop w:val="0"/>
                  <w:marBottom w:val="0"/>
                  <w:divBdr>
                    <w:top w:val="none" w:sz="0" w:space="0" w:color="auto"/>
                    <w:left w:val="none" w:sz="0" w:space="0" w:color="auto"/>
                    <w:bottom w:val="none" w:sz="0" w:space="0" w:color="auto"/>
                    <w:right w:val="none" w:sz="0" w:space="0" w:color="auto"/>
                  </w:divBdr>
                </w:div>
                <w:div w:id="53042987">
                  <w:marLeft w:val="480"/>
                  <w:marRight w:val="0"/>
                  <w:marTop w:val="0"/>
                  <w:marBottom w:val="0"/>
                  <w:divBdr>
                    <w:top w:val="none" w:sz="0" w:space="0" w:color="auto"/>
                    <w:left w:val="none" w:sz="0" w:space="0" w:color="auto"/>
                    <w:bottom w:val="none" w:sz="0" w:space="0" w:color="auto"/>
                    <w:right w:val="none" w:sz="0" w:space="0" w:color="auto"/>
                  </w:divBdr>
                </w:div>
                <w:div w:id="439572896">
                  <w:marLeft w:val="480"/>
                  <w:marRight w:val="0"/>
                  <w:marTop w:val="0"/>
                  <w:marBottom w:val="0"/>
                  <w:divBdr>
                    <w:top w:val="none" w:sz="0" w:space="0" w:color="auto"/>
                    <w:left w:val="none" w:sz="0" w:space="0" w:color="auto"/>
                    <w:bottom w:val="none" w:sz="0" w:space="0" w:color="auto"/>
                    <w:right w:val="none" w:sz="0" w:space="0" w:color="auto"/>
                  </w:divBdr>
                </w:div>
                <w:div w:id="15885834">
                  <w:marLeft w:val="480"/>
                  <w:marRight w:val="0"/>
                  <w:marTop w:val="0"/>
                  <w:marBottom w:val="0"/>
                  <w:divBdr>
                    <w:top w:val="none" w:sz="0" w:space="0" w:color="auto"/>
                    <w:left w:val="none" w:sz="0" w:space="0" w:color="auto"/>
                    <w:bottom w:val="none" w:sz="0" w:space="0" w:color="auto"/>
                    <w:right w:val="none" w:sz="0" w:space="0" w:color="auto"/>
                  </w:divBdr>
                </w:div>
                <w:div w:id="1064064521">
                  <w:marLeft w:val="480"/>
                  <w:marRight w:val="0"/>
                  <w:marTop w:val="0"/>
                  <w:marBottom w:val="0"/>
                  <w:divBdr>
                    <w:top w:val="none" w:sz="0" w:space="0" w:color="auto"/>
                    <w:left w:val="none" w:sz="0" w:space="0" w:color="auto"/>
                    <w:bottom w:val="none" w:sz="0" w:space="0" w:color="auto"/>
                    <w:right w:val="none" w:sz="0" w:space="0" w:color="auto"/>
                  </w:divBdr>
                </w:div>
                <w:div w:id="638650041">
                  <w:marLeft w:val="480"/>
                  <w:marRight w:val="0"/>
                  <w:marTop w:val="0"/>
                  <w:marBottom w:val="0"/>
                  <w:divBdr>
                    <w:top w:val="none" w:sz="0" w:space="0" w:color="auto"/>
                    <w:left w:val="none" w:sz="0" w:space="0" w:color="auto"/>
                    <w:bottom w:val="none" w:sz="0" w:space="0" w:color="auto"/>
                    <w:right w:val="none" w:sz="0" w:space="0" w:color="auto"/>
                  </w:divBdr>
                </w:div>
                <w:div w:id="1717437106">
                  <w:marLeft w:val="480"/>
                  <w:marRight w:val="0"/>
                  <w:marTop w:val="0"/>
                  <w:marBottom w:val="0"/>
                  <w:divBdr>
                    <w:top w:val="none" w:sz="0" w:space="0" w:color="auto"/>
                    <w:left w:val="none" w:sz="0" w:space="0" w:color="auto"/>
                    <w:bottom w:val="none" w:sz="0" w:space="0" w:color="auto"/>
                    <w:right w:val="none" w:sz="0" w:space="0" w:color="auto"/>
                  </w:divBdr>
                </w:div>
                <w:div w:id="2132897435">
                  <w:marLeft w:val="480"/>
                  <w:marRight w:val="0"/>
                  <w:marTop w:val="0"/>
                  <w:marBottom w:val="0"/>
                  <w:divBdr>
                    <w:top w:val="none" w:sz="0" w:space="0" w:color="auto"/>
                    <w:left w:val="none" w:sz="0" w:space="0" w:color="auto"/>
                    <w:bottom w:val="none" w:sz="0" w:space="0" w:color="auto"/>
                    <w:right w:val="none" w:sz="0" w:space="0" w:color="auto"/>
                  </w:divBdr>
                </w:div>
                <w:div w:id="1204363459">
                  <w:marLeft w:val="480"/>
                  <w:marRight w:val="0"/>
                  <w:marTop w:val="0"/>
                  <w:marBottom w:val="0"/>
                  <w:divBdr>
                    <w:top w:val="none" w:sz="0" w:space="0" w:color="auto"/>
                    <w:left w:val="none" w:sz="0" w:space="0" w:color="auto"/>
                    <w:bottom w:val="none" w:sz="0" w:space="0" w:color="auto"/>
                    <w:right w:val="none" w:sz="0" w:space="0" w:color="auto"/>
                  </w:divBdr>
                </w:div>
                <w:div w:id="1560093518">
                  <w:marLeft w:val="480"/>
                  <w:marRight w:val="0"/>
                  <w:marTop w:val="0"/>
                  <w:marBottom w:val="0"/>
                  <w:divBdr>
                    <w:top w:val="none" w:sz="0" w:space="0" w:color="auto"/>
                    <w:left w:val="none" w:sz="0" w:space="0" w:color="auto"/>
                    <w:bottom w:val="none" w:sz="0" w:space="0" w:color="auto"/>
                    <w:right w:val="none" w:sz="0" w:space="0" w:color="auto"/>
                  </w:divBdr>
                </w:div>
                <w:div w:id="2015914247">
                  <w:marLeft w:val="480"/>
                  <w:marRight w:val="0"/>
                  <w:marTop w:val="0"/>
                  <w:marBottom w:val="0"/>
                  <w:divBdr>
                    <w:top w:val="none" w:sz="0" w:space="0" w:color="auto"/>
                    <w:left w:val="none" w:sz="0" w:space="0" w:color="auto"/>
                    <w:bottom w:val="none" w:sz="0" w:space="0" w:color="auto"/>
                    <w:right w:val="none" w:sz="0" w:space="0" w:color="auto"/>
                  </w:divBdr>
                </w:div>
                <w:div w:id="1365447313">
                  <w:marLeft w:val="480"/>
                  <w:marRight w:val="0"/>
                  <w:marTop w:val="0"/>
                  <w:marBottom w:val="0"/>
                  <w:divBdr>
                    <w:top w:val="none" w:sz="0" w:space="0" w:color="auto"/>
                    <w:left w:val="none" w:sz="0" w:space="0" w:color="auto"/>
                    <w:bottom w:val="none" w:sz="0" w:space="0" w:color="auto"/>
                    <w:right w:val="none" w:sz="0" w:space="0" w:color="auto"/>
                  </w:divBdr>
                </w:div>
                <w:div w:id="1414429928">
                  <w:marLeft w:val="480"/>
                  <w:marRight w:val="0"/>
                  <w:marTop w:val="0"/>
                  <w:marBottom w:val="0"/>
                  <w:divBdr>
                    <w:top w:val="none" w:sz="0" w:space="0" w:color="auto"/>
                    <w:left w:val="none" w:sz="0" w:space="0" w:color="auto"/>
                    <w:bottom w:val="none" w:sz="0" w:space="0" w:color="auto"/>
                    <w:right w:val="none" w:sz="0" w:space="0" w:color="auto"/>
                  </w:divBdr>
                </w:div>
                <w:div w:id="2042126082">
                  <w:marLeft w:val="480"/>
                  <w:marRight w:val="0"/>
                  <w:marTop w:val="0"/>
                  <w:marBottom w:val="0"/>
                  <w:divBdr>
                    <w:top w:val="none" w:sz="0" w:space="0" w:color="auto"/>
                    <w:left w:val="none" w:sz="0" w:space="0" w:color="auto"/>
                    <w:bottom w:val="none" w:sz="0" w:space="0" w:color="auto"/>
                    <w:right w:val="none" w:sz="0" w:space="0" w:color="auto"/>
                  </w:divBdr>
                </w:div>
                <w:div w:id="1674213244">
                  <w:marLeft w:val="480"/>
                  <w:marRight w:val="0"/>
                  <w:marTop w:val="0"/>
                  <w:marBottom w:val="0"/>
                  <w:divBdr>
                    <w:top w:val="none" w:sz="0" w:space="0" w:color="auto"/>
                    <w:left w:val="none" w:sz="0" w:space="0" w:color="auto"/>
                    <w:bottom w:val="none" w:sz="0" w:space="0" w:color="auto"/>
                    <w:right w:val="none" w:sz="0" w:space="0" w:color="auto"/>
                  </w:divBdr>
                </w:div>
                <w:div w:id="116804244">
                  <w:marLeft w:val="480"/>
                  <w:marRight w:val="0"/>
                  <w:marTop w:val="0"/>
                  <w:marBottom w:val="0"/>
                  <w:divBdr>
                    <w:top w:val="none" w:sz="0" w:space="0" w:color="auto"/>
                    <w:left w:val="none" w:sz="0" w:space="0" w:color="auto"/>
                    <w:bottom w:val="none" w:sz="0" w:space="0" w:color="auto"/>
                    <w:right w:val="none" w:sz="0" w:space="0" w:color="auto"/>
                  </w:divBdr>
                </w:div>
                <w:div w:id="693656516">
                  <w:marLeft w:val="480"/>
                  <w:marRight w:val="0"/>
                  <w:marTop w:val="0"/>
                  <w:marBottom w:val="0"/>
                  <w:divBdr>
                    <w:top w:val="none" w:sz="0" w:space="0" w:color="auto"/>
                    <w:left w:val="none" w:sz="0" w:space="0" w:color="auto"/>
                    <w:bottom w:val="none" w:sz="0" w:space="0" w:color="auto"/>
                    <w:right w:val="none" w:sz="0" w:space="0" w:color="auto"/>
                  </w:divBdr>
                </w:div>
                <w:div w:id="135882812">
                  <w:marLeft w:val="480"/>
                  <w:marRight w:val="0"/>
                  <w:marTop w:val="0"/>
                  <w:marBottom w:val="0"/>
                  <w:divBdr>
                    <w:top w:val="none" w:sz="0" w:space="0" w:color="auto"/>
                    <w:left w:val="none" w:sz="0" w:space="0" w:color="auto"/>
                    <w:bottom w:val="none" w:sz="0" w:space="0" w:color="auto"/>
                    <w:right w:val="none" w:sz="0" w:space="0" w:color="auto"/>
                  </w:divBdr>
                </w:div>
                <w:div w:id="1733042645">
                  <w:marLeft w:val="480"/>
                  <w:marRight w:val="0"/>
                  <w:marTop w:val="0"/>
                  <w:marBottom w:val="0"/>
                  <w:divBdr>
                    <w:top w:val="none" w:sz="0" w:space="0" w:color="auto"/>
                    <w:left w:val="none" w:sz="0" w:space="0" w:color="auto"/>
                    <w:bottom w:val="none" w:sz="0" w:space="0" w:color="auto"/>
                    <w:right w:val="none" w:sz="0" w:space="0" w:color="auto"/>
                  </w:divBdr>
                </w:div>
              </w:divsChild>
            </w:div>
            <w:div w:id="1627277755">
              <w:marLeft w:val="0"/>
              <w:marRight w:val="0"/>
              <w:marTop w:val="0"/>
              <w:marBottom w:val="0"/>
              <w:divBdr>
                <w:top w:val="none" w:sz="0" w:space="0" w:color="auto"/>
                <w:left w:val="none" w:sz="0" w:space="0" w:color="auto"/>
                <w:bottom w:val="none" w:sz="0" w:space="0" w:color="auto"/>
                <w:right w:val="none" w:sz="0" w:space="0" w:color="auto"/>
              </w:divBdr>
              <w:divsChild>
                <w:div w:id="1691681376">
                  <w:marLeft w:val="480"/>
                  <w:marRight w:val="0"/>
                  <w:marTop w:val="0"/>
                  <w:marBottom w:val="0"/>
                  <w:divBdr>
                    <w:top w:val="none" w:sz="0" w:space="0" w:color="auto"/>
                    <w:left w:val="none" w:sz="0" w:space="0" w:color="auto"/>
                    <w:bottom w:val="none" w:sz="0" w:space="0" w:color="auto"/>
                    <w:right w:val="none" w:sz="0" w:space="0" w:color="auto"/>
                  </w:divBdr>
                </w:div>
                <w:div w:id="357582887">
                  <w:marLeft w:val="480"/>
                  <w:marRight w:val="0"/>
                  <w:marTop w:val="0"/>
                  <w:marBottom w:val="0"/>
                  <w:divBdr>
                    <w:top w:val="none" w:sz="0" w:space="0" w:color="auto"/>
                    <w:left w:val="none" w:sz="0" w:space="0" w:color="auto"/>
                    <w:bottom w:val="none" w:sz="0" w:space="0" w:color="auto"/>
                    <w:right w:val="none" w:sz="0" w:space="0" w:color="auto"/>
                  </w:divBdr>
                </w:div>
                <w:div w:id="363796221">
                  <w:marLeft w:val="480"/>
                  <w:marRight w:val="0"/>
                  <w:marTop w:val="0"/>
                  <w:marBottom w:val="0"/>
                  <w:divBdr>
                    <w:top w:val="none" w:sz="0" w:space="0" w:color="auto"/>
                    <w:left w:val="none" w:sz="0" w:space="0" w:color="auto"/>
                    <w:bottom w:val="none" w:sz="0" w:space="0" w:color="auto"/>
                    <w:right w:val="none" w:sz="0" w:space="0" w:color="auto"/>
                  </w:divBdr>
                </w:div>
                <w:div w:id="112213960">
                  <w:marLeft w:val="480"/>
                  <w:marRight w:val="0"/>
                  <w:marTop w:val="0"/>
                  <w:marBottom w:val="0"/>
                  <w:divBdr>
                    <w:top w:val="none" w:sz="0" w:space="0" w:color="auto"/>
                    <w:left w:val="none" w:sz="0" w:space="0" w:color="auto"/>
                    <w:bottom w:val="none" w:sz="0" w:space="0" w:color="auto"/>
                    <w:right w:val="none" w:sz="0" w:space="0" w:color="auto"/>
                  </w:divBdr>
                </w:div>
                <w:div w:id="1983727231">
                  <w:marLeft w:val="480"/>
                  <w:marRight w:val="0"/>
                  <w:marTop w:val="0"/>
                  <w:marBottom w:val="0"/>
                  <w:divBdr>
                    <w:top w:val="none" w:sz="0" w:space="0" w:color="auto"/>
                    <w:left w:val="none" w:sz="0" w:space="0" w:color="auto"/>
                    <w:bottom w:val="none" w:sz="0" w:space="0" w:color="auto"/>
                    <w:right w:val="none" w:sz="0" w:space="0" w:color="auto"/>
                  </w:divBdr>
                </w:div>
                <w:div w:id="46955986">
                  <w:marLeft w:val="480"/>
                  <w:marRight w:val="0"/>
                  <w:marTop w:val="0"/>
                  <w:marBottom w:val="0"/>
                  <w:divBdr>
                    <w:top w:val="none" w:sz="0" w:space="0" w:color="auto"/>
                    <w:left w:val="none" w:sz="0" w:space="0" w:color="auto"/>
                    <w:bottom w:val="none" w:sz="0" w:space="0" w:color="auto"/>
                    <w:right w:val="none" w:sz="0" w:space="0" w:color="auto"/>
                  </w:divBdr>
                </w:div>
                <w:div w:id="363336519">
                  <w:marLeft w:val="480"/>
                  <w:marRight w:val="0"/>
                  <w:marTop w:val="0"/>
                  <w:marBottom w:val="0"/>
                  <w:divBdr>
                    <w:top w:val="none" w:sz="0" w:space="0" w:color="auto"/>
                    <w:left w:val="none" w:sz="0" w:space="0" w:color="auto"/>
                    <w:bottom w:val="none" w:sz="0" w:space="0" w:color="auto"/>
                    <w:right w:val="none" w:sz="0" w:space="0" w:color="auto"/>
                  </w:divBdr>
                </w:div>
                <w:div w:id="556823676">
                  <w:marLeft w:val="480"/>
                  <w:marRight w:val="0"/>
                  <w:marTop w:val="0"/>
                  <w:marBottom w:val="0"/>
                  <w:divBdr>
                    <w:top w:val="none" w:sz="0" w:space="0" w:color="auto"/>
                    <w:left w:val="none" w:sz="0" w:space="0" w:color="auto"/>
                    <w:bottom w:val="none" w:sz="0" w:space="0" w:color="auto"/>
                    <w:right w:val="none" w:sz="0" w:space="0" w:color="auto"/>
                  </w:divBdr>
                </w:div>
                <w:div w:id="1533036199">
                  <w:marLeft w:val="480"/>
                  <w:marRight w:val="0"/>
                  <w:marTop w:val="0"/>
                  <w:marBottom w:val="0"/>
                  <w:divBdr>
                    <w:top w:val="none" w:sz="0" w:space="0" w:color="auto"/>
                    <w:left w:val="none" w:sz="0" w:space="0" w:color="auto"/>
                    <w:bottom w:val="none" w:sz="0" w:space="0" w:color="auto"/>
                    <w:right w:val="none" w:sz="0" w:space="0" w:color="auto"/>
                  </w:divBdr>
                </w:div>
                <w:div w:id="496238853">
                  <w:marLeft w:val="480"/>
                  <w:marRight w:val="0"/>
                  <w:marTop w:val="0"/>
                  <w:marBottom w:val="0"/>
                  <w:divBdr>
                    <w:top w:val="none" w:sz="0" w:space="0" w:color="auto"/>
                    <w:left w:val="none" w:sz="0" w:space="0" w:color="auto"/>
                    <w:bottom w:val="none" w:sz="0" w:space="0" w:color="auto"/>
                    <w:right w:val="none" w:sz="0" w:space="0" w:color="auto"/>
                  </w:divBdr>
                </w:div>
                <w:div w:id="475726831">
                  <w:marLeft w:val="480"/>
                  <w:marRight w:val="0"/>
                  <w:marTop w:val="0"/>
                  <w:marBottom w:val="0"/>
                  <w:divBdr>
                    <w:top w:val="none" w:sz="0" w:space="0" w:color="auto"/>
                    <w:left w:val="none" w:sz="0" w:space="0" w:color="auto"/>
                    <w:bottom w:val="none" w:sz="0" w:space="0" w:color="auto"/>
                    <w:right w:val="none" w:sz="0" w:space="0" w:color="auto"/>
                  </w:divBdr>
                </w:div>
                <w:div w:id="55323662">
                  <w:marLeft w:val="480"/>
                  <w:marRight w:val="0"/>
                  <w:marTop w:val="0"/>
                  <w:marBottom w:val="0"/>
                  <w:divBdr>
                    <w:top w:val="none" w:sz="0" w:space="0" w:color="auto"/>
                    <w:left w:val="none" w:sz="0" w:space="0" w:color="auto"/>
                    <w:bottom w:val="none" w:sz="0" w:space="0" w:color="auto"/>
                    <w:right w:val="none" w:sz="0" w:space="0" w:color="auto"/>
                  </w:divBdr>
                </w:div>
                <w:div w:id="572929819">
                  <w:marLeft w:val="480"/>
                  <w:marRight w:val="0"/>
                  <w:marTop w:val="0"/>
                  <w:marBottom w:val="0"/>
                  <w:divBdr>
                    <w:top w:val="none" w:sz="0" w:space="0" w:color="auto"/>
                    <w:left w:val="none" w:sz="0" w:space="0" w:color="auto"/>
                    <w:bottom w:val="none" w:sz="0" w:space="0" w:color="auto"/>
                    <w:right w:val="none" w:sz="0" w:space="0" w:color="auto"/>
                  </w:divBdr>
                </w:div>
                <w:div w:id="213082508">
                  <w:marLeft w:val="480"/>
                  <w:marRight w:val="0"/>
                  <w:marTop w:val="0"/>
                  <w:marBottom w:val="0"/>
                  <w:divBdr>
                    <w:top w:val="none" w:sz="0" w:space="0" w:color="auto"/>
                    <w:left w:val="none" w:sz="0" w:space="0" w:color="auto"/>
                    <w:bottom w:val="none" w:sz="0" w:space="0" w:color="auto"/>
                    <w:right w:val="none" w:sz="0" w:space="0" w:color="auto"/>
                  </w:divBdr>
                </w:div>
                <w:div w:id="1607346214">
                  <w:marLeft w:val="480"/>
                  <w:marRight w:val="0"/>
                  <w:marTop w:val="0"/>
                  <w:marBottom w:val="0"/>
                  <w:divBdr>
                    <w:top w:val="none" w:sz="0" w:space="0" w:color="auto"/>
                    <w:left w:val="none" w:sz="0" w:space="0" w:color="auto"/>
                    <w:bottom w:val="none" w:sz="0" w:space="0" w:color="auto"/>
                    <w:right w:val="none" w:sz="0" w:space="0" w:color="auto"/>
                  </w:divBdr>
                </w:div>
                <w:div w:id="1523938478">
                  <w:marLeft w:val="480"/>
                  <w:marRight w:val="0"/>
                  <w:marTop w:val="0"/>
                  <w:marBottom w:val="0"/>
                  <w:divBdr>
                    <w:top w:val="none" w:sz="0" w:space="0" w:color="auto"/>
                    <w:left w:val="none" w:sz="0" w:space="0" w:color="auto"/>
                    <w:bottom w:val="none" w:sz="0" w:space="0" w:color="auto"/>
                    <w:right w:val="none" w:sz="0" w:space="0" w:color="auto"/>
                  </w:divBdr>
                </w:div>
                <w:div w:id="1945921415">
                  <w:marLeft w:val="480"/>
                  <w:marRight w:val="0"/>
                  <w:marTop w:val="0"/>
                  <w:marBottom w:val="0"/>
                  <w:divBdr>
                    <w:top w:val="none" w:sz="0" w:space="0" w:color="auto"/>
                    <w:left w:val="none" w:sz="0" w:space="0" w:color="auto"/>
                    <w:bottom w:val="none" w:sz="0" w:space="0" w:color="auto"/>
                    <w:right w:val="none" w:sz="0" w:space="0" w:color="auto"/>
                  </w:divBdr>
                </w:div>
                <w:div w:id="1497068718">
                  <w:marLeft w:val="480"/>
                  <w:marRight w:val="0"/>
                  <w:marTop w:val="0"/>
                  <w:marBottom w:val="0"/>
                  <w:divBdr>
                    <w:top w:val="none" w:sz="0" w:space="0" w:color="auto"/>
                    <w:left w:val="none" w:sz="0" w:space="0" w:color="auto"/>
                    <w:bottom w:val="none" w:sz="0" w:space="0" w:color="auto"/>
                    <w:right w:val="none" w:sz="0" w:space="0" w:color="auto"/>
                  </w:divBdr>
                </w:div>
                <w:div w:id="1479489841">
                  <w:marLeft w:val="480"/>
                  <w:marRight w:val="0"/>
                  <w:marTop w:val="0"/>
                  <w:marBottom w:val="0"/>
                  <w:divBdr>
                    <w:top w:val="none" w:sz="0" w:space="0" w:color="auto"/>
                    <w:left w:val="none" w:sz="0" w:space="0" w:color="auto"/>
                    <w:bottom w:val="none" w:sz="0" w:space="0" w:color="auto"/>
                    <w:right w:val="none" w:sz="0" w:space="0" w:color="auto"/>
                  </w:divBdr>
                </w:div>
                <w:div w:id="692074751">
                  <w:marLeft w:val="480"/>
                  <w:marRight w:val="0"/>
                  <w:marTop w:val="0"/>
                  <w:marBottom w:val="0"/>
                  <w:divBdr>
                    <w:top w:val="none" w:sz="0" w:space="0" w:color="auto"/>
                    <w:left w:val="none" w:sz="0" w:space="0" w:color="auto"/>
                    <w:bottom w:val="none" w:sz="0" w:space="0" w:color="auto"/>
                    <w:right w:val="none" w:sz="0" w:space="0" w:color="auto"/>
                  </w:divBdr>
                </w:div>
                <w:div w:id="419833500">
                  <w:marLeft w:val="480"/>
                  <w:marRight w:val="0"/>
                  <w:marTop w:val="0"/>
                  <w:marBottom w:val="0"/>
                  <w:divBdr>
                    <w:top w:val="none" w:sz="0" w:space="0" w:color="auto"/>
                    <w:left w:val="none" w:sz="0" w:space="0" w:color="auto"/>
                    <w:bottom w:val="none" w:sz="0" w:space="0" w:color="auto"/>
                    <w:right w:val="none" w:sz="0" w:space="0" w:color="auto"/>
                  </w:divBdr>
                </w:div>
                <w:div w:id="1299192323">
                  <w:marLeft w:val="480"/>
                  <w:marRight w:val="0"/>
                  <w:marTop w:val="0"/>
                  <w:marBottom w:val="0"/>
                  <w:divBdr>
                    <w:top w:val="none" w:sz="0" w:space="0" w:color="auto"/>
                    <w:left w:val="none" w:sz="0" w:space="0" w:color="auto"/>
                    <w:bottom w:val="none" w:sz="0" w:space="0" w:color="auto"/>
                    <w:right w:val="none" w:sz="0" w:space="0" w:color="auto"/>
                  </w:divBdr>
                </w:div>
                <w:div w:id="1705515360">
                  <w:marLeft w:val="480"/>
                  <w:marRight w:val="0"/>
                  <w:marTop w:val="0"/>
                  <w:marBottom w:val="0"/>
                  <w:divBdr>
                    <w:top w:val="none" w:sz="0" w:space="0" w:color="auto"/>
                    <w:left w:val="none" w:sz="0" w:space="0" w:color="auto"/>
                    <w:bottom w:val="none" w:sz="0" w:space="0" w:color="auto"/>
                    <w:right w:val="none" w:sz="0" w:space="0" w:color="auto"/>
                  </w:divBdr>
                </w:div>
                <w:div w:id="338892505">
                  <w:marLeft w:val="480"/>
                  <w:marRight w:val="0"/>
                  <w:marTop w:val="0"/>
                  <w:marBottom w:val="0"/>
                  <w:divBdr>
                    <w:top w:val="none" w:sz="0" w:space="0" w:color="auto"/>
                    <w:left w:val="none" w:sz="0" w:space="0" w:color="auto"/>
                    <w:bottom w:val="none" w:sz="0" w:space="0" w:color="auto"/>
                    <w:right w:val="none" w:sz="0" w:space="0" w:color="auto"/>
                  </w:divBdr>
                </w:div>
                <w:div w:id="145129339">
                  <w:marLeft w:val="480"/>
                  <w:marRight w:val="0"/>
                  <w:marTop w:val="0"/>
                  <w:marBottom w:val="0"/>
                  <w:divBdr>
                    <w:top w:val="none" w:sz="0" w:space="0" w:color="auto"/>
                    <w:left w:val="none" w:sz="0" w:space="0" w:color="auto"/>
                    <w:bottom w:val="none" w:sz="0" w:space="0" w:color="auto"/>
                    <w:right w:val="none" w:sz="0" w:space="0" w:color="auto"/>
                  </w:divBdr>
                </w:div>
                <w:div w:id="1383093275">
                  <w:marLeft w:val="480"/>
                  <w:marRight w:val="0"/>
                  <w:marTop w:val="0"/>
                  <w:marBottom w:val="0"/>
                  <w:divBdr>
                    <w:top w:val="none" w:sz="0" w:space="0" w:color="auto"/>
                    <w:left w:val="none" w:sz="0" w:space="0" w:color="auto"/>
                    <w:bottom w:val="none" w:sz="0" w:space="0" w:color="auto"/>
                    <w:right w:val="none" w:sz="0" w:space="0" w:color="auto"/>
                  </w:divBdr>
                </w:div>
                <w:div w:id="1011761576">
                  <w:marLeft w:val="480"/>
                  <w:marRight w:val="0"/>
                  <w:marTop w:val="0"/>
                  <w:marBottom w:val="0"/>
                  <w:divBdr>
                    <w:top w:val="none" w:sz="0" w:space="0" w:color="auto"/>
                    <w:left w:val="none" w:sz="0" w:space="0" w:color="auto"/>
                    <w:bottom w:val="none" w:sz="0" w:space="0" w:color="auto"/>
                    <w:right w:val="none" w:sz="0" w:space="0" w:color="auto"/>
                  </w:divBdr>
                </w:div>
                <w:div w:id="1722245495">
                  <w:marLeft w:val="480"/>
                  <w:marRight w:val="0"/>
                  <w:marTop w:val="0"/>
                  <w:marBottom w:val="0"/>
                  <w:divBdr>
                    <w:top w:val="none" w:sz="0" w:space="0" w:color="auto"/>
                    <w:left w:val="none" w:sz="0" w:space="0" w:color="auto"/>
                    <w:bottom w:val="none" w:sz="0" w:space="0" w:color="auto"/>
                    <w:right w:val="none" w:sz="0" w:space="0" w:color="auto"/>
                  </w:divBdr>
                </w:div>
                <w:div w:id="695081021">
                  <w:marLeft w:val="480"/>
                  <w:marRight w:val="0"/>
                  <w:marTop w:val="0"/>
                  <w:marBottom w:val="0"/>
                  <w:divBdr>
                    <w:top w:val="none" w:sz="0" w:space="0" w:color="auto"/>
                    <w:left w:val="none" w:sz="0" w:space="0" w:color="auto"/>
                    <w:bottom w:val="none" w:sz="0" w:space="0" w:color="auto"/>
                    <w:right w:val="none" w:sz="0" w:space="0" w:color="auto"/>
                  </w:divBdr>
                </w:div>
                <w:div w:id="1549101936">
                  <w:marLeft w:val="480"/>
                  <w:marRight w:val="0"/>
                  <w:marTop w:val="0"/>
                  <w:marBottom w:val="0"/>
                  <w:divBdr>
                    <w:top w:val="none" w:sz="0" w:space="0" w:color="auto"/>
                    <w:left w:val="none" w:sz="0" w:space="0" w:color="auto"/>
                    <w:bottom w:val="none" w:sz="0" w:space="0" w:color="auto"/>
                    <w:right w:val="none" w:sz="0" w:space="0" w:color="auto"/>
                  </w:divBdr>
                </w:div>
                <w:div w:id="1302466774">
                  <w:marLeft w:val="480"/>
                  <w:marRight w:val="0"/>
                  <w:marTop w:val="0"/>
                  <w:marBottom w:val="0"/>
                  <w:divBdr>
                    <w:top w:val="none" w:sz="0" w:space="0" w:color="auto"/>
                    <w:left w:val="none" w:sz="0" w:space="0" w:color="auto"/>
                    <w:bottom w:val="none" w:sz="0" w:space="0" w:color="auto"/>
                    <w:right w:val="none" w:sz="0" w:space="0" w:color="auto"/>
                  </w:divBdr>
                </w:div>
                <w:div w:id="2100710564">
                  <w:marLeft w:val="480"/>
                  <w:marRight w:val="0"/>
                  <w:marTop w:val="0"/>
                  <w:marBottom w:val="0"/>
                  <w:divBdr>
                    <w:top w:val="none" w:sz="0" w:space="0" w:color="auto"/>
                    <w:left w:val="none" w:sz="0" w:space="0" w:color="auto"/>
                    <w:bottom w:val="none" w:sz="0" w:space="0" w:color="auto"/>
                    <w:right w:val="none" w:sz="0" w:space="0" w:color="auto"/>
                  </w:divBdr>
                </w:div>
                <w:div w:id="1157458777">
                  <w:marLeft w:val="480"/>
                  <w:marRight w:val="0"/>
                  <w:marTop w:val="0"/>
                  <w:marBottom w:val="0"/>
                  <w:divBdr>
                    <w:top w:val="none" w:sz="0" w:space="0" w:color="auto"/>
                    <w:left w:val="none" w:sz="0" w:space="0" w:color="auto"/>
                    <w:bottom w:val="none" w:sz="0" w:space="0" w:color="auto"/>
                    <w:right w:val="none" w:sz="0" w:space="0" w:color="auto"/>
                  </w:divBdr>
                </w:div>
              </w:divsChild>
            </w:div>
            <w:div w:id="252133646">
              <w:marLeft w:val="0"/>
              <w:marRight w:val="0"/>
              <w:marTop w:val="0"/>
              <w:marBottom w:val="0"/>
              <w:divBdr>
                <w:top w:val="none" w:sz="0" w:space="0" w:color="auto"/>
                <w:left w:val="none" w:sz="0" w:space="0" w:color="auto"/>
                <w:bottom w:val="none" w:sz="0" w:space="0" w:color="auto"/>
                <w:right w:val="none" w:sz="0" w:space="0" w:color="auto"/>
              </w:divBdr>
              <w:divsChild>
                <w:div w:id="793017342">
                  <w:marLeft w:val="480"/>
                  <w:marRight w:val="0"/>
                  <w:marTop w:val="0"/>
                  <w:marBottom w:val="0"/>
                  <w:divBdr>
                    <w:top w:val="none" w:sz="0" w:space="0" w:color="auto"/>
                    <w:left w:val="none" w:sz="0" w:space="0" w:color="auto"/>
                    <w:bottom w:val="none" w:sz="0" w:space="0" w:color="auto"/>
                    <w:right w:val="none" w:sz="0" w:space="0" w:color="auto"/>
                  </w:divBdr>
                </w:div>
                <w:div w:id="1499660960">
                  <w:marLeft w:val="480"/>
                  <w:marRight w:val="0"/>
                  <w:marTop w:val="0"/>
                  <w:marBottom w:val="0"/>
                  <w:divBdr>
                    <w:top w:val="none" w:sz="0" w:space="0" w:color="auto"/>
                    <w:left w:val="none" w:sz="0" w:space="0" w:color="auto"/>
                    <w:bottom w:val="none" w:sz="0" w:space="0" w:color="auto"/>
                    <w:right w:val="none" w:sz="0" w:space="0" w:color="auto"/>
                  </w:divBdr>
                </w:div>
                <w:div w:id="1167746653">
                  <w:marLeft w:val="480"/>
                  <w:marRight w:val="0"/>
                  <w:marTop w:val="0"/>
                  <w:marBottom w:val="0"/>
                  <w:divBdr>
                    <w:top w:val="none" w:sz="0" w:space="0" w:color="auto"/>
                    <w:left w:val="none" w:sz="0" w:space="0" w:color="auto"/>
                    <w:bottom w:val="none" w:sz="0" w:space="0" w:color="auto"/>
                    <w:right w:val="none" w:sz="0" w:space="0" w:color="auto"/>
                  </w:divBdr>
                </w:div>
                <w:div w:id="690953720">
                  <w:marLeft w:val="480"/>
                  <w:marRight w:val="0"/>
                  <w:marTop w:val="0"/>
                  <w:marBottom w:val="0"/>
                  <w:divBdr>
                    <w:top w:val="none" w:sz="0" w:space="0" w:color="auto"/>
                    <w:left w:val="none" w:sz="0" w:space="0" w:color="auto"/>
                    <w:bottom w:val="none" w:sz="0" w:space="0" w:color="auto"/>
                    <w:right w:val="none" w:sz="0" w:space="0" w:color="auto"/>
                  </w:divBdr>
                </w:div>
                <w:div w:id="1294680651">
                  <w:marLeft w:val="480"/>
                  <w:marRight w:val="0"/>
                  <w:marTop w:val="0"/>
                  <w:marBottom w:val="0"/>
                  <w:divBdr>
                    <w:top w:val="none" w:sz="0" w:space="0" w:color="auto"/>
                    <w:left w:val="none" w:sz="0" w:space="0" w:color="auto"/>
                    <w:bottom w:val="none" w:sz="0" w:space="0" w:color="auto"/>
                    <w:right w:val="none" w:sz="0" w:space="0" w:color="auto"/>
                  </w:divBdr>
                </w:div>
                <w:div w:id="1145320799">
                  <w:marLeft w:val="480"/>
                  <w:marRight w:val="0"/>
                  <w:marTop w:val="0"/>
                  <w:marBottom w:val="0"/>
                  <w:divBdr>
                    <w:top w:val="none" w:sz="0" w:space="0" w:color="auto"/>
                    <w:left w:val="none" w:sz="0" w:space="0" w:color="auto"/>
                    <w:bottom w:val="none" w:sz="0" w:space="0" w:color="auto"/>
                    <w:right w:val="none" w:sz="0" w:space="0" w:color="auto"/>
                  </w:divBdr>
                </w:div>
                <w:div w:id="396511023">
                  <w:marLeft w:val="480"/>
                  <w:marRight w:val="0"/>
                  <w:marTop w:val="0"/>
                  <w:marBottom w:val="0"/>
                  <w:divBdr>
                    <w:top w:val="none" w:sz="0" w:space="0" w:color="auto"/>
                    <w:left w:val="none" w:sz="0" w:space="0" w:color="auto"/>
                    <w:bottom w:val="none" w:sz="0" w:space="0" w:color="auto"/>
                    <w:right w:val="none" w:sz="0" w:space="0" w:color="auto"/>
                  </w:divBdr>
                </w:div>
                <w:div w:id="1696543446">
                  <w:marLeft w:val="480"/>
                  <w:marRight w:val="0"/>
                  <w:marTop w:val="0"/>
                  <w:marBottom w:val="0"/>
                  <w:divBdr>
                    <w:top w:val="none" w:sz="0" w:space="0" w:color="auto"/>
                    <w:left w:val="none" w:sz="0" w:space="0" w:color="auto"/>
                    <w:bottom w:val="none" w:sz="0" w:space="0" w:color="auto"/>
                    <w:right w:val="none" w:sz="0" w:space="0" w:color="auto"/>
                  </w:divBdr>
                </w:div>
                <w:div w:id="1551653597">
                  <w:marLeft w:val="480"/>
                  <w:marRight w:val="0"/>
                  <w:marTop w:val="0"/>
                  <w:marBottom w:val="0"/>
                  <w:divBdr>
                    <w:top w:val="none" w:sz="0" w:space="0" w:color="auto"/>
                    <w:left w:val="none" w:sz="0" w:space="0" w:color="auto"/>
                    <w:bottom w:val="none" w:sz="0" w:space="0" w:color="auto"/>
                    <w:right w:val="none" w:sz="0" w:space="0" w:color="auto"/>
                  </w:divBdr>
                </w:div>
                <w:div w:id="1970477715">
                  <w:marLeft w:val="480"/>
                  <w:marRight w:val="0"/>
                  <w:marTop w:val="0"/>
                  <w:marBottom w:val="0"/>
                  <w:divBdr>
                    <w:top w:val="none" w:sz="0" w:space="0" w:color="auto"/>
                    <w:left w:val="none" w:sz="0" w:space="0" w:color="auto"/>
                    <w:bottom w:val="none" w:sz="0" w:space="0" w:color="auto"/>
                    <w:right w:val="none" w:sz="0" w:space="0" w:color="auto"/>
                  </w:divBdr>
                </w:div>
                <w:div w:id="348265821">
                  <w:marLeft w:val="480"/>
                  <w:marRight w:val="0"/>
                  <w:marTop w:val="0"/>
                  <w:marBottom w:val="0"/>
                  <w:divBdr>
                    <w:top w:val="none" w:sz="0" w:space="0" w:color="auto"/>
                    <w:left w:val="none" w:sz="0" w:space="0" w:color="auto"/>
                    <w:bottom w:val="none" w:sz="0" w:space="0" w:color="auto"/>
                    <w:right w:val="none" w:sz="0" w:space="0" w:color="auto"/>
                  </w:divBdr>
                </w:div>
                <w:div w:id="19400751">
                  <w:marLeft w:val="480"/>
                  <w:marRight w:val="0"/>
                  <w:marTop w:val="0"/>
                  <w:marBottom w:val="0"/>
                  <w:divBdr>
                    <w:top w:val="none" w:sz="0" w:space="0" w:color="auto"/>
                    <w:left w:val="none" w:sz="0" w:space="0" w:color="auto"/>
                    <w:bottom w:val="none" w:sz="0" w:space="0" w:color="auto"/>
                    <w:right w:val="none" w:sz="0" w:space="0" w:color="auto"/>
                  </w:divBdr>
                </w:div>
                <w:div w:id="95756340">
                  <w:marLeft w:val="480"/>
                  <w:marRight w:val="0"/>
                  <w:marTop w:val="0"/>
                  <w:marBottom w:val="0"/>
                  <w:divBdr>
                    <w:top w:val="none" w:sz="0" w:space="0" w:color="auto"/>
                    <w:left w:val="none" w:sz="0" w:space="0" w:color="auto"/>
                    <w:bottom w:val="none" w:sz="0" w:space="0" w:color="auto"/>
                    <w:right w:val="none" w:sz="0" w:space="0" w:color="auto"/>
                  </w:divBdr>
                </w:div>
                <w:div w:id="1770856888">
                  <w:marLeft w:val="480"/>
                  <w:marRight w:val="0"/>
                  <w:marTop w:val="0"/>
                  <w:marBottom w:val="0"/>
                  <w:divBdr>
                    <w:top w:val="none" w:sz="0" w:space="0" w:color="auto"/>
                    <w:left w:val="none" w:sz="0" w:space="0" w:color="auto"/>
                    <w:bottom w:val="none" w:sz="0" w:space="0" w:color="auto"/>
                    <w:right w:val="none" w:sz="0" w:space="0" w:color="auto"/>
                  </w:divBdr>
                </w:div>
                <w:div w:id="758142087">
                  <w:marLeft w:val="480"/>
                  <w:marRight w:val="0"/>
                  <w:marTop w:val="0"/>
                  <w:marBottom w:val="0"/>
                  <w:divBdr>
                    <w:top w:val="none" w:sz="0" w:space="0" w:color="auto"/>
                    <w:left w:val="none" w:sz="0" w:space="0" w:color="auto"/>
                    <w:bottom w:val="none" w:sz="0" w:space="0" w:color="auto"/>
                    <w:right w:val="none" w:sz="0" w:space="0" w:color="auto"/>
                  </w:divBdr>
                </w:div>
                <w:div w:id="1487237903">
                  <w:marLeft w:val="480"/>
                  <w:marRight w:val="0"/>
                  <w:marTop w:val="0"/>
                  <w:marBottom w:val="0"/>
                  <w:divBdr>
                    <w:top w:val="none" w:sz="0" w:space="0" w:color="auto"/>
                    <w:left w:val="none" w:sz="0" w:space="0" w:color="auto"/>
                    <w:bottom w:val="none" w:sz="0" w:space="0" w:color="auto"/>
                    <w:right w:val="none" w:sz="0" w:space="0" w:color="auto"/>
                  </w:divBdr>
                </w:div>
                <w:div w:id="960651983">
                  <w:marLeft w:val="480"/>
                  <w:marRight w:val="0"/>
                  <w:marTop w:val="0"/>
                  <w:marBottom w:val="0"/>
                  <w:divBdr>
                    <w:top w:val="none" w:sz="0" w:space="0" w:color="auto"/>
                    <w:left w:val="none" w:sz="0" w:space="0" w:color="auto"/>
                    <w:bottom w:val="none" w:sz="0" w:space="0" w:color="auto"/>
                    <w:right w:val="none" w:sz="0" w:space="0" w:color="auto"/>
                  </w:divBdr>
                </w:div>
                <w:div w:id="1061054946">
                  <w:marLeft w:val="480"/>
                  <w:marRight w:val="0"/>
                  <w:marTop w:val="0"/>
                  <w:marBottom w:val="0"/>
                  <w:divBdr>
                    <w:top w:val="none" w:sz="0" w:space="0" w:color="auto"/>
                    <w:left w:val="none" w:sz="0" w:space="0" w:color="auto"/>
                    <w:bottom w:val="none" w:sz="0" w:space="0" w:color="auto"/>
                    <w:right w:val="none" w:sz="0" w:space="0" w:color="auto"/>
                  </w:divBdr>
                </w:div>
                <w:div w:id="452601874">
                  <w:marLeft w:val="480"/>
                  <w:marRight w:val="0"/>
                  <w:marTop w:val="0"/>
                  <w:marBottom w:val="0"/>
                  <w:divBdr>
                    <w:top w:val="none" w:sz="0" w:space="0" w:color="auto"/>
                    <w:left w:val="none" w:sz="0" w:space="0" w:color="auto"/>
                    <w:bottom w:val="none" w:sz="0" w:space="0" w:color="auto"/>
                    <w:right w:val="none" w:sz="0" w:space="0" w:color="auto"/>
                  </w:divBdr>
                </w:div>
                <w:div w:id="1174299468">
                  <w:marLeft w:val="480"/>
                  <w:marRight w:val="0"/>
                  <w:marTop w:val="0"/>
                  <w:marBottom w:val="0"/>
                  <w:divBdr>
                    <w:top w:val="none" w:sz="0" w:space="0" w:color="auto"/>
                    <w:left w:val="none" w:sz="0" w:space="0" w:color="auto"/>
                    <w:bottom w:val="none" w:sz="0" w:space="0" w:color="auto"/>
                    <w:right w:val="none" w:sz="0" w:space="0" w:color="auto"/>
                  </w:divBdr>
                </w:div>
                <w:div w:id="1899129749">
                  <w:marLeft w:val="480"/>
                  <w:marRight w:val="0"/>
                  <w:marTop w:val="0"/>
                  <w:marBottom w:val="0"/>
                  <w:divBdr>
                    <w:top w:val="none" w:sz="0" w:space="0" w:color="auto"/>
                    <w:left w:val="none" w:sz="0" w:space="0" w:color="auto"/>
                    <w:bottom w:val="none" w:sz="0" w:space="0" w:color="auto"/>
                    <w:right w:val="none" w:sz="0" w:space="0" w:color="auto"/>
                  </w:divBdr>
                </w:div>
                <w:div w:id="1427190168">
                  <w:marLeft w:val="480"/>
                  <w:marRight w:val="0"/>
                  <w:marTop w:val="0"/>
                  <w:marBottom w:val="0"/>
                  <w:divBdr>
                    <w:top w:val="none" w:sz="0" w:space="0" w:color="auto"/>
                    <w:left w:val="none" w:sz="0" w:space="0" w:color="auto"/>
                    <w:bottom w:val="none" w:sz="0" w:space="0" w:color="auto"/>
                    <w:right w:val="none" w:sz="0" w:space="0" w:color="auto"/>
                  </w:divBdr>
                </w:div>
                <w:div w:id="1000425456">
                  <w:marLeft w:val="480"/>
                  <w:marRight w:val="0"/>
                  <w:marTop w:val="0"/>
                  <w:marBottom w:val="0"/>
                  <w:divBdr>
                    <w:top w:val="none" w:sz="0" w:space="0" w:color="auto"/>
                    <w:left w:val="none" w:sz="0" w:space="0" w:color="auto"/>
                    <w:bottom w:val="none" w:sz="0" w:space="0" w:color="auto"/>
                    <w:right w:val="none" w:sz="0" w:space="0" w:color="auto"/>
                  </w:divBdr>
                </w:div>
                <w:div w:id="1478061832">
                  <w:marLeft w:val="480"/>
                  <w:marRight w:val="0"/>
                  <w:marTop w:val="0"/>
                  <w:marBottom w:val="0"/>
                  <w:divBdr>
                    <w:top w:val="none" w:sz="0" w:space="0" w:color="auto"/>
                    <w:left w:val="none" w:sz="0" w:space="0" w:color="auto"/>
                    <w:bottom w:val="none" w:sz="0" w:space="0" w:color="auto"/>
                    <w:right w:val="none" w:sz="0" w:space="0" w:color="auto"/>
                  </w:divBdr>
                </w:div>
                <w:div w:id="615646023">
                  <w:marLeft w:val="480"/>
                  <w:marRight w:val="0"/>
                  <w:marTop w:val="0"/>
                  <w:marBottom w:val="0"/>
                  <w:divBdr>
                    <w:top w:val="none" w:sz="0" w:space="0" w:color="auto"/>
                    <w:left w:val="none" w:sz="0" w:space="0" w:color="auto"/>
                    <w:bottom w:val="none" w:sz="0" w:space="0" w:color="auto"/>
                    <w:right w:val="none" w:sz="0" w:space="0" w:color="auto"/>
                  </w:divBdr>
                </w:div>
                <w:div w:id="913128089">
                  <w:marLeft w:val="480"/>
                  <w:marRight w:val="0"/>
                  <w:marTop w:val="0"/>
                  <w:marBottom w:val="0"/>
                  <w:divBdr>
                    <w:top w:val="none" w:sz="0" w:space="0" w:color="auto"/>
                    <w:left w:val="none" w:sz="0" w:space="0" w:color="auto"/>
                    <w:bottom w:val="none" w:sz="0" w:space="0" w:color="auto"/>
                    <w:right w:val="none" w:sz="0" w:space="0" w:color="auto"/>
                  </w:divBdr>
                </w:div>
                <w:div w:id="730538609">
                  <w:marLeft w:val="480"/>
                  <w:marRight w:val="0"/>
                  <w:marTop w:val="0"/>
                  <w:marBottom w:val="0"/>
                  <w:divBdr>
                    <w:top w:val="none" w:sz="0" w:space="0" w:color="auto"/>
                    <w:left w:val="none" w:sz="0" w:space="0" w:color="auto"/>
                    <w:bottom w:val="none" w:sz="0" w:space="0" w:color="auto"/>
                    <w:right w:val="none" w:sz="0" w:space="0" w:color="auto"/>
                  </w:divBdr>
                </w:div>
                <w:div w:id="1604798701">
                  <w:marLeft w:val="480"/>
                  <w:marRight w:val="0"/>
                  <w:marTop w:val="0"/>
                  <w:marBottom w:val="0"/>
                  <w:divBdr>
                    <w:top w:val="none" w:sz="0" w:space="0" w:color="auto"/>
                    <w:left w:val="none" w:sz="0" w:space="0" w:color="auto"/>
                    <w:bottom w:val="none" w:sz="0" w:space="0" w:color="auto"/>
                    <w:right w:val="none" w:sz="0" w:space="0" w:color="auto"/>
                  </w:divBdr>
                </w:div>
                <w:div w:id="963585619">
                  <w:marLeft w:val="480"/>
                  <w:marRight w:val="0"/>
                  <w:marTop w:val="0"/>
                  <w:marBottom w:val="0"/>
                  <w:divBdr>
                    <w:top w:val="none" w:sz="0" w:space="0" w:color="auto"/>
                    <w:left w:val="none" w:sz="0" w:space="0" w:color="auto"/>
                    <w:bottom w:val="none" w:sz="0" w:space="0" w:color="auto"/>
                    <w:right w:val="none" w:sz="0" w:space="0" w:color="auto"/>
                  </w:divBdr>
                </w:div>
                <w:div w:id="1332564064">
                  <w:marLeft w:val="480"/>
                  <w:marRight w:val="0"/>
                  <w:marTop w:val="0"/>
                  <w:marBottom w:val="0"/>
                  <w:divBdr>
                    <w:top w:val="none" w:sz="0" w:space="0" w:color="auto"/>
                    <w:left w:val="none" w:sz="0" w:space="0" w:color="auto"/>
                    <w:bottom w:val="none" w:sz="0" w:space="0" w:color="auto"/>
                    <w:right w:val="none" w:sz="0" w:space="0" w:color="auto"/>
                  </w:divBdr>
                </w:div>
                <w:div w:id="244461890">
                  <w:marLeft w:val="480"/>
                  <w:marRight w:val="0"/>
                  <w:marTop w:val="0"/>
                  <w:marBottom w:val="0"/>
                  <w:divBdr>
                    <w:top w:val="none" w:sz="0" w:space="0" w:color="auto"/>
                    <w:left w:val="none" w:sz="0" w:space="0" w:color="auto"/>
                    <w:bottom w:val="none" w:sz="0" w:space="0" w:color="auto"/>
                    <w:right w:val="none" w:sz="0" w:space="0" w:color="auto"/>
                  </w:divBdr>
                </w:div>
                <w:div w:id="903175006">
                  <w:marLeft w:val="480"/>
                  <w:marRight w:val="0"/>
                  <w:marTop w:val="0"/>
                  <w:marBottom w:val="0"/>
                  <w:divBdr>
                    <w:top w:val="none" w:sz="0" w:space="0" w:color="auto"/>
                    <w:left w:val="none" w:sz="0" w:space="0" w:color="auto"/>
                    <w:bottom w:val="none" w:sz="0" w:space="0" w:color="auto"/>
                    <w:right w:val="none" w:sz="0" w:space="0" w:color="auto"/>
                  </w:divBdr>
                </w:div>
                <w:div w:id="1444618047">
                  <w:marLeft w:val="480"/>
                  <w:marRight w:val="0"/>
                  <w:marTop w:val="0"/>
                  <w:marBottom w:val="0"/>
                  <w:divBdr>
                    <w:top w:val="none" w:sz="0" w:space="0" w:color="auto"/>
                    <w:left w:val="none" w:sz="0" w:space="0" w:color="auto"/>
                    <w:bottom w:val="none" w:sz="0" w:space="0" w:color="auto"/>
                    <w:right w:val="none" w:sz="0" w:space="0" w:color="auto"/>
                  </w:divBdr>
                </w:div>
                <w:div w:id="1391419469">
                  <w:marLeft w:val="480"/>
                  <w:marRight w:val="0"/>
                  <w:marTop w:val="0"/>
                  <w:marBottom w:val="0"/>
                  <w:divBdr>
                    <w:top w:val="none" w:sz="0" w:space="0" w:color="auto"/>
                    <w:left w:val="none" w:sz="0" w:space="0" w:color="auto"/>
                    <w:bottom w:val="none" w:sz="0" w:space="0" w:color="auto"/>
                    <w:right w:val="none" w:sz="0" w:space="0" w:color="auto"/>
                  </w:divBdr>
                </w:div>
              </w:divsChild>
            </w:div>
            <w:div w:id="1848399360">
              <w:marLeft w:val="0"/>
              <w:marRight w:val="0"/>
              <w:marTop w:val="0"/>
              <w:marBottom w:val="0"/>
              <w:divBdr>
                <w:top w:val="none" w:sz="0" w:space="0" w:color="auto"/>
                <w:left w:val="none" w:sz="0" w:space="0" w:color="auto"/>
                <w:bottom w:val="none" w:sz="0" w:space="0" w:color="auto"/>
                <w:right w:val="none" w:sz="0" w:space="0" w:color="auto"/>
              </w:divBdr>
              <w:divsChild>
                <w:div w:id="401413653">
                  <w:marLeft w:val="480"/>
                  <w:marRight w:val="0"/>
                  <w:marTop w:val="0"/>
                  <w:marBottom w:val="0"/>
                  <w:divBdr>
                    <w:top w:val="none" w:sz="0" w:space="0" w:color="auto"/>
                    <w:left w:val="none" w:sz="0" w:space="0" w:color="auto"/>
                    <w:bottom w:val="none" w:sz="0" w:space="0" w:color="auto"/>
                    <w:right w:val="none" w:sz="0" w:space="0" w:color="auto"/>
                  </w:divBdr>
                </w:div>
                <w:div w:id="1046949503">
                  <w:marLeft w:val="480"/>
                  <w:marRight w:val="0"/>
                  <w:marTop w:val="0"/>
                  <w:marBottom w:val="0"/>
                  <w:divBdr>
                    <w:top w:val="none" w:sz="0" w:space="0" w:color="auto"/>
                    <w:left w:val="none" w:sz="0" w:space="0" w:color="auto"/>
                    <w:bottom w:val="none" w:sz="0" w:space="0" w:color="auto"/>
                    <w:right w:val="none" w:sz="0" w:space="0" w:color="auto"/>
                  </w:divBdr>
                </w:div>
                <w:div w:id="1613780379">
                  <w:marLeft w:val="480"/>
                  <w:marRight w:val="0"/>
                  <w:marTop w:val="0"/>
                  <w:marBottom w:val="0"/>
                  <w:divBdr>
                    <w:top w:val="none" w:sz="0" w:space="0" w:color="auto"/>
                    <w:left w:val="none" w:sz="0" w:space="0" w:color="auto"/>
                    <w:bottom w:val="none" w:sz="0" w:space="0" w:color="auto"/>
                    <w:right w:val="none" w:sz="0" w:space="0" w:color="auto"/>
                  </w:divBdr>
                </w:div>
                <w:div w:id="850416402">
                  <w:marLeft w:val="480"/>
                  <w:marRight w:val="0"/>
                  <w:marTop w:val="0"/>
                  <w:marBottom w:val="0"/>
                  <w:divBdr>
                    <w:top w:val="none" w:sz="0" w:space="0" w:color="auto"/>
                    <w:left w:val="none" w:sz="0" w:space="0" w:color="auto"/>
                    <w:bottom w:val="none" w:sz="0" w:space="0" w:color="auto"/>
                    <w:right w:val="none" w:sz="0" w:space="0" w:color="auto"/>
                  </w:divBdr>
                </w:div>
                <w:div w:id="1859615540">
                  <w:marLeft w:val="480"/>
                  <w:marRight w:val="0"/>
                  <w:marTop w:val="0"/>
                  <w:marBottom w:val="0"/>
                  <w:divBdr>
                    <w:top w:val="none" w:sz="0" w:space="0" w:color="auto"/>
                    <w:left w:val="none" w:sz="0" w:space="0" w:color="auto"/>
                    <w:bottom w:val="none" w:sz="0" w:space="0" w:color="auto"/>
                    <w:right w:val="none" w:sz="0" w:space="0" w:color="auto"/>
                  </w:divBdr>
                </w:div>
                <w:div w:id="770469883">
                  <w:marLeft w:val="480"/>
                  <w:marRight w:val="0"/>
                  <w:marTop w:val="0"/>
                  <w:marBottom w:val="0"/>
                  <w:divBdr>
                    <w:top w:val="none" w:sz="0" w:space="0" w:color="auto"/>
                    <w:left w:val="none" w:sz="0" w:space="0" w:color="auto"/>
                    <w:bottom w:val="none" w:sz="0" w:space="0" w:color="auto"/>
                    <w:right w:val="none" w:sz="0" w:space="0" w:color="auto"/>
                  </w:divBdr>
                </w:div>
                <w:div w:id="680475439">
                  <w:marLeft w:val="480"/>
                  <w:marRight w:val="0"/>
                  <w:marTop w:val="0"/>
                  <w:marBottom w:val="0"/>
                  <w:divBdr>
                    <w:top w:val="none" w:sz="0" w:space="0" w:color="auto"/>
                    <w:left w:val="none" w:sz="0" w:space="0" w:color="auto"/>
                    <w:bottom w:val="none" w:sz="0" w:space="0" w:color="auto"/>
                    <w:right w:val="none" w:sz="0" w:space="0" w:color="auto"/>
                  </w:divBdr>
                </w:div>
                <w:div w:id="382145096">
                  <w:marLeft w:val="480"/>
                  <w:marRight w:val="0"/>
                  <w:marTop w:val="0"/>
                  <w:marBottom w:val="0"/>
                  <w:divBdr>
                    <w:top w:val="none" w:sz="0" w:space="0" w:color="auto"/>
                    <w:left w:val="none" w:sz="0" w:space="0" w:color="auto"/>
                    <w:bottom w:val="none" w:sz="0" w:space="0" w:color="auto"/>
                    <w:right w:val="none" w:sz="0" w:space="0" w:color="auto"/>
                  </w:divBdr>
                </w:div>
                <w:div w:id="1794905004">
                  <w:marLeft w:val="480"/>
                  <w:marRight w:val="0"/>
                  <w:marTop w:val="0"/>
                  <w:marBottom w:val="0"/>
                  <w:divBdr>
                    <w:top w:val="none" w:sz="0" w:space="0" w:color="auto"/>
                    <w:left w:val="none" w:sz="0" w:space="0" w:color="auto"/>
                    <w:bottom w:val="none" w:sz="0" w:space="0" w:color="auto"/>
                    <w:right w:val="none" w:sz="0" w:space="0" w:color="auto"/>
                  </w:divBdr>
                </w:div>
                <w:div w:id="1211071922">
                  <w:marLeft w:val="480"/>
                  <w:marRight w:val="0"/>
                  <w:marTop w:val="0"/>
                  <w:marBottom w:val="0"/>
                  <w:divBdr>
                    <w:top w:val="none" w:sz="0" w:space="0" w:color="auto"/>
                    <w:left w:val="none" w:sz="0" w:space="0" w:color="auto"/>
                    <w:bottom w:val="none" w:sz="0" w:space="0" w:color="auto"/>
                    <w:right w:val="none" w:sz="0" w:space="0" w:color="auto"/>
                  </w:divBdr>
                </w:div>
                <w:div w:id="1018195566">
                  <w:marLeft w:val="480"/>
                  <w:marRight w:val="0"/>
                  <w:marTop w:val="0"/>
                  <w:marBottom w:val="0"/>
                  <w:divBdr>
                    <w:top w:val="none" w:sz="0" w:space="0" w:color="auto"/>
                    <w:left w:val="none" w:sz="0" w:space="0" w:color="auto"/>
                    <w:bottom w:val="none" w:sz="0" w:space="0" w:color="auto"/>
                    <w:right w:val="none" w:sz="0" w:space="0" w:color="auto"/>
                  </w:divBdr>
                </w:div>
                <w:div w:id="162353716">
                  <w:marLeft w:val="480"/>
                  <w:marRight w:val="0"/>
                  <w:marTop w:val="0"/>
                  <w:marBottom w:val="0"/>
                  <w:divBdr>
                    <w:top w:val="none" w:sz="0" w:space="0" w:color="auto"/>
                    <w:left w:val="none" w:sz="0" w:space="0" w:color="auto"/>
                    <w:bottom w:val="none" w:sz="0" w:space="0" w:color="auto"/>
                    <w:right w:val="none" w:sz="0" w:space="0" w:color="auto"/>
                  </w:divBdr>
                </w:div>
                <w:div w:id="642927500">
                  <w:marLeft w:val="480"/>
                  <w:marRight w:val="0"/>
                  <w:marTop w:val="0"/>
                  <w:marBottom w:val="0"/>
                  <w:divBdr>
                    <w:top w:val="none" w:sz="0" w:space="0" w:color="auto"/>
                    <w:left w:val="none" w:sz="0" w:space="0" w:color="auto"/>
                    <w:bottom w:val="none" w:sz="0" w:space="0" w:color="auto"/>
                    <w:right w:val="none" w:sz="0" w:space="0" w:color="auto"/>
                  </w:divBdr>
                </w:div>
                <w:div w:id="1265384912">
                  <w:marLeft w:val="480"/>
                  <w:marRight w:val="0"/>
                  <w:marTop w:val="0"/>
                  <w:marBottom w:val="0"/>
                  <w:divBdr>
                    <w:top w:val="none" w:sz="0" w:space="0" w:color="auto"/>
                    <w:left w:val="none" w:sz="0" w:space="0" w:color="auto"/>
                    <w:bottom w:val="none" w:sz="0" w:space="0" w:color="auto"/>
                    <w:right w:val="none" w:sz="0" w:space="0" w:color="auto"/>
                  </w:divBdr>
                </w:div>
                <w:div w:id="1594045361">
                  <w:marLeft w:val="480"/>
                  <w:marRight w:val="0"/>
                  <w:marTop w:val="0"/>
                  <w:marBottom w:val="0"/>
                  <w:divBdr>
                    <w:top w:val="none" w:sz="0" w:space="0" w:color="auto"/>
                    <w:left w:val="none" w:sz="0" w:space="0" w:color="auto"/>
                    <w:bottom w:val="none" w:sz="0" w:space="0" w:color="auto"/>
                    <w:right w:val="none" w:sz="0" w:space="0" w:color="auto"/>
                  </w:divBdr>
                </w:div>
                <w:div w:id="782187989">
                  <w:marLeft w:val="480"/>
                  <w:marRight w:val="0"/>
                  <w:marTop w:val="0"/>
                  <w:marBottom w:val="0"/>
                  <w:divBdr>
                    <w:top w:val="none" w:sz="0" w:space="0" w:color="auto"/>
                    <w:left w:val="none" w:sz="0" w:space="0" w:color="auto"/>
                    <w:bottom w:val="none" w:sz="0" w:space="0" w:color="auto"/>
                    <w:right w:val="none" w:sz="0" w:space="0" w:color="auto"/>
                  </w:divBdr>
                </w:div>
                <w:div w:id="563877095">
                  <w:marLeft w:val="480"/>
                  <w:marRight w:val="0"/>
                  <w:marTop w:val="0"/>
                  <w:marBottom w:val="0"/>
                  <w:divBdr>
                    <w:top w:val="none" w:sz="0" w:space="0" w:color="auto"/>
                    <w:left w:val="none" w:sz="0" w:space="0" w:color="auto"/>
                    <w:bottom w:val="none" w:sz="0" w:space="0" w:color="auto"/>
                    <w:right w:val="none" w:sz="0" w:space="0" w:color="auto"/>
                  </w:divBdr>
                </w:div>
                <w:div w:id="2123260080">
                  <w:marLeft w:val="480"/>
                  <w:marRight w:val="0"/>
                  <w:marTop w:val="0"/>
                  <w:marBottom w:val="0"/>
                  <w:divBdr>
                    <w:top w:val="none" w:sz="0" w:space="0" w:color="auto"/>
                    <w:left w:val="none" w:sz="0" w:space="0" w:color="auto"/>
                    <w:bottom w:val="none" w:sz="0" w:space="0" w:color="auto"/>
                    <w:right w:val="none" w:sz="0" w:space="0" w:color="auto"/>
                  </w:divBdr>
                </w:div>
                <w:div w:id="1662924040">
                  <w:marLeft w:val="480"/>
                  <w:marRight w:val="0"/>
                  <w:marTop w:val="0"/>
                  <w:marBottom w:val="0"/>
                  <w:divBdr>
                    <w:top w:val="none" w:sz="0" w:space="0" w:color="auto"/>
                    <w:left w:val="none" w:sz="0" w:space="0" w:color="auto"/>
                    <w:bottom w:val="none" w:sz="0" w:space="0" w:color="auto"/>
                    <w:right w:val="none" w:sz="0" w:space="0" w:color="auto"/>
                  </w:divBdr>
                </w:div>
                <w:div w:id="53547874">
                  <w:marLeft w:val="480"/>
                  <w:marRight w:val="0"/>
                  <w:marTop w:val="0"/>
                  <w:marBottom w:val="0"/>
                  <w:divBdr>
                    <w:top w:val="none" w:sz="0" w:space="0" w:color="auto"/>
                    <w:left w:val="none" w:sz="0" w:space="0" w:color="auto"/>
                    <w:bottom w:val="none" w:sz="0" w:space="0" w:color="auto"/>
                    <w:right w:val="none" w:sz="0" w:space="0" w:color="auto"/>
                  </w:divBdr>
                </w:div>
                <w:div w:id="917905170">
                  <w:marLeft w:val="480"/>
                  <w:marRight w:val="0"/>
                  <w:marTop w:val="0"/>
                  <w:marBottom w:val="0"/>
                  <w:divBdr>
                    <w:top w:val="none" w:sz="0" w:space="0" w:color="auto"/>
                    <w:left w:val="none" w:sz="0" w:space="0" w:color="auto"/>
                    <w:bottom w:val="none" w:sz="0" w:space="0" w:color="auto"/>
                    <w:right w:val="none" w:sz="0" w:space="0" w:color="auto"/>
                  </w:divBdr>
                </w:div>
                <w:div w:id="344940399">
                  <w:marLeft w:val="480"/>
                  <w:marRight w:val="0"/>
                  <w:marTop w:val="0"/>
                  <w:marBottom w:val="0"/>
                  <w:divBdr>
                    <w:top w:val="none" w:sz="0" w:space="0" w:color="auto"/>
                    <w:left w:val="none" w:sz="0" w:space="0" w:color="auto"/>
                    <w:bottom w:val="none" w:sz="0" w:space="0" w:color="auto"/>
                    <w:right w:val="none" w:sz="0" w:space="0" w:color="auto"/>
                  </w:divBdr>
                </w:div>
                <w:div w:id="1110465522">
                  <w:marLeft w:val="480"/>
                  <w:marRight w:val="0"/>
                  <w:marTop w:val="0"/>
                  <w:marBottom w:val="0"/>
                  <w:divBdr>
                    <w:top w:val="none" w:sz="0" w:space="0" w:color="auto"/>
                    <w:left w:val="none" w:sz="0" w:space="0" w:color="auto"/>
                    <w:bottom w:val="none" w:sz="0" w:space="0" w:color="auto"/>
                    <w:right w:val="none" w:sz="0" w:space="0" w:color="auto"/>
                  </w:divBdr>
                </w:div>
                <w:div w:id="2109083075">
                  <w:marLeft w:val="480"/>
                  <w:marRight w:val="0"/>
                  <w:marTop w:val="0"/>
                  <w:marBottom w:val="0"/>
                  <w:divBdr>
                    <w:top w:val="none" w:sz="0" w:space="0" w:color="auto"/>
                    <w:left w:val="none" w:sz="0" w:space="0" w:color="auto"/>
                    <w:bottom w:val="none" w:sz="0" w:space="0" w:color="auto"/>
                    <w:right w:val="none" w:sz="0" w:space="0" w:color="auto"/>
                  </w:divBdr>
                </w:div>
                <w:div w:id="2015956614">
                  <w:marLeft w:val="480"/>
                  <w:marRight w:val="0"/>
                  <w:marTop w:val="0"/>
                  <w:marBottom w:val="0"/>
                  <w:divBdr>
                    <w:top w:val="none" w:sz="0" w:space="0" w:color="auto"/>
                    <w:left w:val="none" w:sz="0" w:space="0" w:color="auto"/>
                    <w:bottom w:val="none" w:sz="0" w:space="0" w:color="auto"/>
                    <w:right w:val="none" w:sz="0" w:space="0" w:color="auto"/>
                  </w:divBdr>
                </w:div>
                <w:div w:id="1179193562">
                  <w:marLeft w:val="480"/>
                  <w:marRight w:val="0"/>
                  <w:marTop w:val="0"/>
                  <w:marBottom w:val="0"/>
                  <w:divBdr>
                    <w:top w:val="none" w:sz="0" w:space="0" w:color="auto"/>
                    <w:left w:val="none" w:sz="0" w:space="0" w:color="auto"/>
                    <w:bottom w:val="none" w:sz="0" w:space="0" w:color="auto"/>
                    <w:right w:val="none" w:sz="0" w:space="0" w:color="auto"/>
                  </w:divBdr>
                </w:div>
                <w:div w:id="356545517">
                  <w:marLeft w:val="480"/>
                  <w:marRight w:val="0"/>
                  <w:marTop w:val="0"/>
                  <w:marBottom w:val="0"/>
                  <w:divBdr>
                    <w:top w:val="none" w:sz="0" w:space="0" w:color="auto"/>
                    <w:left w:val="none" w:sz="0" w:space="0" w:color="auto"/>
                    <w:bottom w:val="none" w:sz="0" w:space="0" w:color="auto"/>
                    <w:right w:val="none" w:sz="0" w:space="0" w:color="auto"/>
                  </w:divBdr>
                </w:div>
                <w:div w:id="2050832972">
                  <w:marLeft w:val="480"/>
                  <w:marRight w:val="0"/>
                  <w:marTop w:val="0"/>
                  <w:marBottom w:val="0"/>
                  <w:divBdr>
                    <w:top w:val="none" w:sz="0" w:space="0" w:color="auto"/>
                    <w:left w:val="none" w:sz="0" w:space="0" w:color="auto"/>
                    <w:bottom w:val="none" w:sz="0" w:space="0" w:color="auto"/>
                    <w:right w:val="none" w:sz="0" w:space="0" w:color="auto"/>
                  </w:divBdr>
                </w:div>
                <w:div w:id="260719038">
                  <w:marLeft w:val="480"/>
                  <w:marRight w:val="0"/>
                  <w:marTop w:val="0"/>
                  <w:marBottom w:val="0"/>
                  <w:divBdr>
                    <w:top w:val="none" w:sz="0" w:space="0" w:color="auto"/>
                    <w:left w:val="none" w:sz="0" w:space="0" w:color="auto"/>
                    <w:bottom w:val="none" w:sz="0" w:space="0" w:color="auto"/>
                    <w:right w:val="none" w:sz="0" w:space="0" w:color="auto"/>
                  </w:divBdr>
                </w:div>
                <w:div w:id="645355062">
                  <w:marLeft w:val="480"/>
                  <w:marRight w:val="0"/>
                  <w:marTop w:val="0"/>
                  <w:marBottom w:val="0"/>
                  <w:divBdr>
                    <w:top w:val="none" w:sz="0" w:space="0" w:color="auto"/>
                    <w:left w:val="none" w:sz="0" w:space="0" w:color="auto"/>
                    <w:bottom w:val="none" w:sz="0" w:space="0" w:color="auto"/>
                    <w:right w:val="none" w:sz="0" w:space="0" w:color="auto"/>
                  </w:divBdr>
                </w:div>
                <w:div w:id="1947808590">
                  <w:marLeft w:val="480"/>
                  <w:marRight w:val="0"/>
                  <w:marTop w:val="0"/>
                  <w:marBottom w:val="0"/>
                  <w:divBdr>
                    <w:top w:val="none" w:sz="0" w:space="0" w:color="auto"/>
                    <w:left w:val="none" w:sz="0" w:space="0" w:color="auto"/>
                    <w:bottom w:val="none" w:sz="0" w:space="0" w:color="auto"/>
                    <w:right w:val="none" w:sz="0" w:space="0" w:color="auto"/>
                  </w:divBdr>
                </w:div>
                <w:div w:id="1573152967">
                  <w:marLeft w:val="480"/>
                  <w:marRight w:val="0"/>
                  <w:marTop w:val="0"/>
                  <w:marBottom w:val="0"/>
                  <w:divBdr>
                    <w:top w:val="none" w:sz="0" w:space="0" w:color="auto"/>
                    <w:left w:val="none" w:sz="0" w:space="0" w:color="auto"/>
                    <w:bottom w:val="none" w:sz="0" w:space="0" w:color="auto"/>
                    <w:right w:val="none" w:sz="0" w:space="0" w:color="auto"/>
                  </w:divBdr>
                </w:div>
                <w:div w:id="959458752">
                  <w:marLeft w:val="480"/>
                  <w:marRight w:val="0"/>
                  <w:marTop w:val="0"/>
                  <w:marBottom w:val="0"/>
                  <w:divBdr>
                    <w:top w:val="none" w:sz="0" w:space="0" w:color="auto"/>
                    <w:left w:val="none" w:sz="0" w:space="0" w:color="auto"/>
                    <w:bottom w:val="none" w:sz="0" w:space="0" w:color="auto"/>
                    <w:right w:val="none" w:sz="0" w:space="0" w:color="auto"/>
                  </w:divBdr>
                </w:div>
                <w:div w:id="964654311">
                  <w:marLeft w:val="480"/>
                  <w:marRight w:val="0"/>
                  <w:marTop w:val="0"/>
                  <w:marBottom w:val="0"/>
                  <w:divBdr>
                    <w:top w:val="none" w:sz="0" w:space="0" w:color="auto"/>
                    <w:left w:val="none" w:sz="0" w:space="0" w:color="auto"/>
                    <w:bottom w:val="none" w:sz="0" w:space="0" w:color="auto"/>
                    <w:right w:val="none" w:sz="0" w:space="0" w:color="auto"/>
                  </w:divBdr>
                </w:div>
              </w:divsChild>
            </w:div>
            <w:div w:id="633213796">
              <w:marLeft w:val="0"/>
              <w:marRight w:val="0"/>
              <w:marTop w:val="0"/>
              <w:marBottom w:val="0"/>
              <w:divBdr>
                <w:top w:val="none" w:sz="0" w:space="0" w:color="auto"/>
                <w:left w:val="none" w:sz="0" w:space="0" w:color="auto"/>
                <w:bottom w:val="none" w:sz="0" w:space="0" w:color="auto"/>
                <w:right w:val="none" w:sz="0" w:space="0" w:color="auto"/>
              </w:divBdr>
              <w:divsChild>
                <w:div w:id="1524980832">
                  <w:marLeft w:val="480"/>
                  <w:marRight w:val="0"/>
                  <w:marTop w:val="0"/>
                  <w:marBottom w:val="0"/>
                  <w:divBdr>
                    <w:top w:val="none" w:sz="0" w:space="0" w:color="auto"/>
                    <w:left w:val="none" w:sz="0" w:space="0" w:color="auto"/>
                    <w:bottom w:val="none" w:sz="0" w:space="0" w:color="auto"/>
                    <w:right w:val="none" w:sz="0" w:space="0" w:color="auto"/>
                  </w:divBdr>
                </w:div>
                <w:div w:id="2098553110">
                  <w:marLeft w:val="480"/>
                  <w:marRight w:val="0"/>
                  <w:marTop w:val="0"/>
                  <w:marBottom w:val="0"/>
                  <w:divBdr>
                    <w:top w:val="none" w:sz="0" w:space="0" w:color="auto"/>
                    <w:left w:val="none" w:sz="0" w:space="0" w:color="auto"/>
                    <w:bottom w:val="none" w:sz="0" w:space="0" w:color="auto"/>
                    <w:right w:val="none" w:sz="0" w:space="0" w:color="auto"/>
                  </w:divBdr>
                </w:div>
                <w:div w:id="822889677">
                  <w:marLeft w:val="480"/>
                  <w:marRight w:val="0"/>
                  <w:marTop w:val="0"/>
                  <w:marBottom w:val="0"/>
                  <w:divBdr>
                    <w:top w:val="none" w:sz="0" w:space="0" w:color="auto"/>
                    <w:left w:val="none" w:sz="0" w:space="0" w:color="auto"/>
                    <w:bottom w:val="none" w:sz="0" w:space="0" w:color="auto"/>
                    <w:right w:val="none" w:sz="0" w:space="0" w:color="auto"/>
                  </w:divBdr>
                </w:div>
                <w:div w:id="1663199965">
                  <w:marLeft w:val="480"/>
                  <w:marRight w:val="0"/>
                  <w:marTop w:val="0"/>
                  <w:marBottom w:val="0"/>
                  <w:divBdr>
                    <w:top w:val="none" w:sz="0" w:space="0" w:color="auto"/>
                    <w:left w:val="none" w:sz="0" w:space="0" w:color="auto"/>
                    <w:bottom w:val="none" w:sz="0" w:space="0" w:color="auto"/>
                    <w:right w:val="none" w:sz="0" w:space="0" w:color="auto"/>
                  </w:divBdr>
                </w:div>
                <w:div w:id="1201283765">
                  <w:marLeft w:val="480"/>
                  <w:marRight w:val="0"/>
                  <w:marTop w:val="0"/>
                  <w:marBottom w:val="0"/>
                  <w:divBdr>
                    <w:top w:val="none" w:sz="0" w:space="0" w:color="auto"/>
                    <w:left w:val="none" w:sz="0" w:space="0" w:color="auto"/>
                    <w:bottom w:val="none" w:sz="0" w:space="0" w:color="auto"/>
                    <w:right w:val="none" w:sz="0" w:space="0" w:color="auto"/>
                  </w:divBdr>
                </w:div>
                <w:div w:id="127825233">
                  <w:marLeft w:val="480"/>
                  <w:marRight w:val="0"/>
                  <w:marTop w:val="0"/>
                  <w:marBottom w:val="0"/>
                  <w:divBdr>
                    <w:top w:val="none" w:sz="0" w:space="0" w:color="auto"/>
                    <w:left w:val="none" w:sz="0" w:space="0" w:color="auto"/>
                    <w:bottom w:val="none" w:sz="0" w:space="0" w:color="auto"/>
                    <w:right w:val="none" w:sz="0" w:space="0" w:color="auto"/>
                  </w:divBdr>
                </w:div>
                <w:div w:id="1498880283">
                  <w:marLeft w:val="480"/>
                  <w:marRight w:val="0"/>
                  <w:marTop w:val="0"/>
                  <w:marBottom w:val="0"/>
                  <w:divBdr>
                    <w:top w:val="none" w:sz="0" w:space="0" w:color="auto"/>
                    <w:left w:val="none" w:sz="0" w:space="0" w:color="auto"/>
                    <w:bottom w:val="none" w:sz="0" w:space="0" w:color="auto"/>
                    <w:right w:val="none" w:sz="0" w:space="0" w:color="auto"/>
                  </w:divBdr>
                </w:div>
                <w:div w:id="848519489">
                  <w:marLeft w:val="480"/>
                  <w:marRight w:val="0"/>
                  <w:marTop w:val="0"/>
                  <w:marBottom w:val="0"/>
                  <w:divBdr>
                    <w:top w:val="none" w:sz="0" w:space="0" w:color="auto"/>
                    <w:left w:val="none" w:sz="0" w:space="0" w:color="auto"/>
                    <w:bottom w:val="none" w:sz="0" w:space="0" w:color="auto"/>
                    <w:right w:val="none" w:sz="0" w:space="0" w:color="auto"/>
                  </w:divBdr>
                </w:div>
                <w:div w:id="680593264">
                  <w:marLeft w:val="480"/>
                  <w:marRight w:val="0"/>
                  <w:marTop w:val="0"/>
                  <w:marBottom w:val="0"/>
                  <w:divBdr>
                    <w:top w:val="none" w:sz="0" w:space="0" w:color="auto"/>
                    <w:left w:val="none" w:sz="0" w:space="0" w:color="auto"/>
                    <w:bottom w:val="none" w:sz="0" w:space="0" w:color="auto"/>
                    <w:right w:val="none" w:sz="0" w:space="0" w:color="auto"/>
                  </w:divBdr>
                </w:div>
                <w:div w:id="1548878159">
                  <w:marLeft w:val="480"/>
                  <w:marRight w:val="0"/>
                  <w:marTop w:val="0"/>
                  <w:marBottom w:val="0"/>
                  <w:divBdr>
                    <w:top w:val="none" w:sz="0" w:space="0" w:color="auto"/>
                    <w:left w:val="none" w:sz="0" w:space="0" w:color="auto"/>
                    <w:bottom w:val="none" w:sz="0" w:space="0" w:color="auto"/>
                    <w:right w:val="none" w:sz="0" w:space="0" w:color="auto"/>
                  </w:divBdr>
                </w:div>
                <w:div w:id="758212499">
                  <w:marLeft w:val="480"/>
                  <w:marRight w:val="0"/>
                  <w:marTop w:val="0"/>
                  <w:marBottom w:val="0"/>
                  <w:divBdr>
                    <w:top w:val="none" w:sz="0" w:space="0" w:color="auto"/>
                    <w:left w:val="none" w:sz="0" w:space="0" w:color="auto"/>
                    <w:bottom w:val="none" w:sz="0" w:space="0" w:color="auto"/>
                    <w:right w:val="none" w:sz="0" w:space="0" w:color="auto"/>
                  </w:divBdr>
                </w:div>
                <w:div w:id="718893827">
                  <w:marLeft w:val="480"/>
                  <w:marRight w:val="0"/>
                  <w:marTop w:val="0"/>
                  <w:marBottom w:val="0"/>
                  <w:divBdr>
                    <w:top w:val="none" w:sz="0" w:space="0" w:color="auto"/>
                    <w:left w:val="none" w:sz="0" w:space="0" w:color="auto"/>
                    <w:bottom w:val="none" w:sz="0" w:space="0" w:color="auto"/>
                    <w:right w:val="none" w:sz="0" w:space="0" w:color="auto"/>
                  </w:divBdr>
                </w:div>
                <w:div w:id="1534424142">
                  <w:marLeft w:val="480"/>
                  <w:marRight w:val="0"/>
                  <w:marTop w:val="0"/>
                  <w:marBottom w:val="0"/>
                  <w:divBdr>
                    <w:top w:val="none" w:sz="0" w:space="0" w:color="auto"/>
                    <w:left w:val="none" w:sz="0" w:space="0" w:color="auto"/>
                    <w:bottom w:val="none" w:sz="0" w:space="0" w:color="auto"/>
                    <w:right w:val="none" w:sz="0" w:space="0" w:color="auto"/>
                  </w:divBdr>
                </w:div>
                <w:div w:id="184951649">
                  <w:marLeft w:val="480"/>
                  <w:marRight w:val="0"/>
                  <w:marTop w:val="0"/>
                  <w:marBottom w:val="0"/>
                  <w:divBdr>
                    <w:top w:val="none" w:sz="0" w:space="0" w:color="auto"/>
                    <w:left w:val="none" w:sz="0" w:space="0" w:color="auto"/>
                    <w:bottom w:val="none" w:sz="0" w:space="0" w:color="auto"/>
                    <w:right w:val="none" w:sz="0" w:space="0" w:color="auto"/>
                  </w:divBdr>
                </w:div>
                <w:div w:id="1364331906">
                  <w:marLeft w:val="480"/>
                  <w:marRight w:val="0"/>
                  <w:marTop w:val="0"/>
                  <w:marBottom w:val="0"/>
                  <w:divBdr>
                    <w:top w:val="none" w:sz="0" w:space="0" w:color="auto"/>
                    <w:left w:val="none" w:sz="0" w:space="0" w:color="auto"/>
                    <w:bottom w:val="none" w:sz="0" w:space="0" w:color="auto"/>
                    <w:right w:val="none" w:sz="0" w:space="0" w:color="auto"/>
                  </w:divBdr>
                </w:div>
                <w:div w:id="875314571">
                  <w:marLeft w:val="480"/>
                  <w:marRight w:val="0"/>
                  <w:marTop w:val="0"/>
                  <w:marBottom w:val="0"/>
                  <w:divBdr>
                    <w:top w:val="none" w:sz="0" w:space="0" w:color="auto"/>
                    <w:left w:val="none" w:sz="0" w:space="0" w:color="auto"/>
                    <w:bottom w:val="none" w:sz="0" w:space="0" w:color="auto"/>
                    <w:right w:val="none" w:sz="0" w:space="0" w:color="auto"/>
                  </w:divBdr>
                </w:div>
                <w:div w:id="371225212">
                  <w:marLeft w:val="480"/>
                  <w:marRight w:val="0"/>
                  <w:marTop w:val="0"/>
                  <w:marBottom w:val="0"/>
                  <w:divBdr>
                    <w:top w:val="none" w:sz="0" w:space="0" w:color="auto"/>
                    <w:left w:val="none" w:sz="0" w:space="0" w:color="auto"/>
                    <w:bottom w:val="none" w:sz="0" w:space="0" w:color="auto"/>
                    <w:right w:val="none" w:sz="0" w:space="0" w:color="auto"/>
                  </w:divBdr>
                </w:div>
                <w:div w:id="588200550">
                  <w:marLeft w:val="480"/>
                  <w:marRight w:val="0"/>
                  <w:marTop w:val="0"/>
                  <w:marBottom w:val="0"/>
                  <w:divBdr>
                    <w:top w:val="none" w:sz="0" w:space="0" w:color="auto"/>
                    <w:left w:val="none" w:sz="0" w:space="0" w:color="auto"/>
                    <w:bottom w:val="none" w:sz="0" w:space="0" w:color="auto"/>
                    <w:right w:val="none" w:sz="0" w:space="0" w:color="auto"/>
                  </w:divBdr>
                </w:div>
                <w:div w:id="2119517962">
                  <w:marLeft w:val="480"/>
                  <w:marRight w:val="0"/>
                  <w:marTop w:val="0"/>
                  <w:marBottom w:val="0"/>
                  <w:divBdr>
                    <w:top w:val="none" w:sz="0" w:space="0" w:color="auto"/>
                    <w:left w:val="none" w:sz="0" w:space="0" w:color="auto"/>
                    <w:bottom w:val="none" w:sz="0" w:space="0" w:color="auto"/>
                    <w:right w:val="none" w:sz="0" w:space="0" w:color="auto"/>
                  </w:divBdr>
                </w:div>
                <w:div w:id="1990474659">
                  <w:marLeft w:val="480"/>
                  <w:marRight w:val="0"/>
                  <w:marTop w:val="0"/>
                  <w:marBottom w:val="0"/>
                  <w:divBdr>
                    <w:top w:val="none" w:sz="0" w:space="0" w:color="auto"/>
                    <w:left w:val="none" w:sz="0" w:space="0" w:color="auto"/>
                    <w:bottom w:val="none" w:sz="0" w:space="0" w:color="auto"/>
                    <w:right w:val="none" w:sz="0" w:space="0" w:color="auto"/>
                  </w:divBdr>
                </w:div>
                <w:div w:id="2131048407">
                  <w:marLeft w:val="480"/>
                  <w:marRight w:val="0"/>
                  <w:marTop w:val="0"/>
                  <w:marBottom w:val="0"/>
                  <w:divBdr>
                    <w:top w:val="none" w:sz="0" w:space="0" w:color="auto"/>
                    <w:left w:val="none" w:sz="0" w:space="0" w:color="auto"/>
                    <w:bottom w:val="none" w:sz="0" w:space="0" w:color="auto"/>
                    <w:right w:val="none" w:sz="0" w:space="0" w:color="auto"/>
                  </w:divBdr>
                </w:div>
                <w:div w:id="1249385336">
                  <w:marLeft w:val="480"/>
                  <w:marRight w:val="0"/>
                  <w:marTop w:val="0"/>
                  <w:marBottom w:val="0"/>
                  <w:divBdr>
                    <w:top w:val="none" w:sz="0" w:space="0" w:color="auto"/>
                    <w:left w:val="none" w:sz="0" w:space="0" w:color="auto"/>
                    <w:bottom w:val="none" w:sz="0" w:space="0" w:color="auto"/>
                    <w:right w:val="none" w:sz="0" w:space="0" w:color="auto"/>
                  </w:divBdr>
                </w:div>
                <w:div w:id="1631671905">
                  <w:marLeft w:val="480"/>
                  <w:marRight w:val="0"/>
                  <w:marTop w:val="0"/>
                  <w:marBottom w:val="0"/>
                  <w:divBdr>
                    <w:top w:val="none" w:sz="0" w:space="0" w:color="auto"/>
                    <w:left w:val="none" w:sz="0" w:space="0" w:color="auto"/>
                    <w:bottom w:val="none" w:sz="0" w:space="0" w:color="auto"/>
                    <w:right w:val="none" w:sz="0" w:space="0" w:color="auto"/>
                  </w:divBdr>
                </w:div>
                <w:div w:id="1629699117">
                  <w:marLeft w:val="480"/>
                  <w:marRight w:val="0"/>
                  <w:marTop w:val="0"/>
                  <w:marBottom w:val="0"/>
                  <w:divBdr>
                    <w:top w:val="none" w:sz="0" w:space="0" w:color="auto"/>
                    <w:left w:val="none" w:sz="0" w:space="0" w:color="auto"/>
                    <w:bottom w:val="none" w:sz="0" w:space="0" w:color="auto"/>
                    <w:right w:val="none" w:sz="0" w:space="0" w:color="auto"/>
                  </w:divBdr>
                </w:div>
                <w:div w:id="690692129">
                  <w:marLeft w:val="480"/>
                  <w:marRight w:val="0"/>
                  <w:marTop w:val="0"/>
                  <w:marBottom w:val="0"/>
                  <w:divBdr>
                    <w:top w:val="none" w:sz="0" w:space="0" w:color="auto"/>
                    <w:left w:val="none" w:sz="0" w:space="0" w:color="auto"/>
                    <w:bottom w:val="none" w:sz="0" w:space="0" w:color="auto"/>
                    <w:right w:val="none" w:sz="0" w:space="0" w:color="auto"/>
                  </w:divBdr>
                </w:div>
                <w:div w:id="554387513">
                  <w:marLeft w:val="480"/>
                  <w:marRight w:val="0"/>
                  <w:marTop w:val="0"/>
                  <w:marBottom w:val="0"/>
                  <w:divBdr>
                    <w:top w:val="none" w:sz="0" w:space="0" w:color="auto"/>
                    <w:left w:val="none" w:sz="0" w:space="0" w:color="auto"/>
                    <w:bottom w:val="none" w:sz="0" w:space="0" w:color="auto"/>
                    <w:right w:val="none" w:sz="0" w:space="0" w:color="auto"/>
                  </w:divBdr>
                </w:div>
                <w:div w:id="1424645636">
                  <w:marLeft w:val="480"/>
                  <w:marRight w:val="0"/>
                  <w:marTop w:val="0"/>
                  <w:marBottom w:val="0"/>
                  <w:divBdr>
                    <w:top w:val="none" w:sz="0" w:space="0" w:color="auto"/>
                    <w:left w:val="none" w:sz="0" w:space="0" w:color="auto"/>
                    <w:bottom w:val="none" w:sz="0" w:space="0" w:color="auto"/>
                    <w:right w:val="none" w:sz="0" w:space="0" w:color="auto"/>
                  </w:divBdr>
                </w:div>
                <w:div w:id="1371497158">
                  <w:marLeft w:val="480"/>
                  <w:marRight w:val="0"/>
                  <w:marTop w:val="0"/>
                  <w:marBottom w:val="0"/>
                  <w:divBdr>
                    <w:top w:val="none" w:sz="0" w:space="0" w:color="auto"/>
                    <w:left w:val="none" w:sz="0" w:space="0" w:color="auto"/>
                    <w:bottom w:val="none" w:sz="0" w:space="0" w:color="auto"/>
                    <w:right w:val="none" w:sz="0" w:space="0" w:color="auto"/>
                  </w:divBdr>
                </w:div>
                <w:div w:id="2029060639">
                  <w:marLeft w:val="480"/>
                  <w:marRight w:val="0"/>
                  <w:marTop w:val="0"/>
                  <w:marBottom w:val="0"/>
                  <w:divBdr>
                    <w:top w:val="none" w:sz="0" w:space="0" w:color="auto"/>
                    <w:left w:val="none" w:sz="0" w:space="0" w:color="auto"/>
                    <w:bottom w:val="none" w:sz="0" w:space="0" w:color="auto"/>
                    <w:right w:val="none" w:sz="0" w:space="0" w:color="auto"/>
                  </w:divBdr>
                </w:div>
                <w:div w:id="1974560153">
                  <w:marLeft w:val="480"/>
                  <w:marRight w:val="0"/>
                  <w:marTop w:val="0"/>
                  <w:marBottom w:val="0"/>
                  <w:divBdr>
                    <w:top w:val="none" w:sz="0" w:space="0" w:color="auto"/>
                    <w:left w:val="none" w:sz="0" w:space="0" w:color="auto"/>
                    <w:bottom w:val="none" w:sz="0" w:space="0" w:color="auto"/>
                    <w:right w:val="none" w:sz="0" w:space="0" w:color="auto"/>
                  </w:divBdr>
                </w:div>
                <w:div w:id="928197015">
                  <w:marLeft w:val="480"/>
                  <w:marRight w:val="0"/>
                  <w:marTop w:val="0"/>
                  <w:marBottom w:val="0"/>
                  <w:divBdr>
                    <w:top w:val="none" w:sz="0" w:space="0" w:color="auto"/>
                    <w:left w:val="none" w:sz="0" w:space="0" w:color="auto"/>
                    <w:bottom w:val="none" w:sz="0" w:space="0" w:color="auto"/>
                    <w:right w:val="none" w:sz="0" w:space="0" w:color="auto"/>
                  </w:divBdr>
                </w:div>
                <w:div w:id="445271476">
                  <w:marLeft w:val="480"/>
                  <w:marRight w:val="0"/>
                  <w:marTop w:val="0"/>
                  <w:marBottom w:val="0"/>
                  <w:divBdr>
                    <w:top w:val="none" w:sz="0" w:space="0" w:color="auto"/>
                    <w:left w:val="none" w:sz="0" w:space="0" w:color="auto"/>
                    <w:bottom w:val="none" w:sz="0" w:space="0" w:color="auto"/>
                    <w:right w:val="none" w:sz="0" w:space="0" w:color="auto"/>
                  </w:divBdr>
                </w:div>
                <w:div w:id="1589992">
                  <w:marLeft w:val="480"/>
                  <w:marRight w:val="0"/>
                  <w:marTop w:val="0"/>
                  <w:marBottom w:val="0"/>
                  <w:divBdr>
                    <w:top w:val="none" w:sz="0" w:space="0" w:color="auto"/>
                    <w:left w:val="none" w:sz="0" w:space="0" w:color="auto"/>
                    <w:bottom w:val="none" w:sz="0" w:space="0" w:color="auto"/>
                    <w:right w:val="none" w:sz="0" w:space="0" w:color="auto"/>
                  </w:divBdr>
                </w:div>
                <w:div w:id="1439374869">
                  <w:marLeft w:val="480"/>
                  <w:marRight w:val="0"/>
                  <w:marTop w:val="0"/>
                  <w:marBottom w:val="0"/>
                  <w:divBdr>
                    <w:top w:val="none" w:sz="0" w:space="0" w:color="auto"/>
                    <w:left w:val="none" w:sz="0" w:space="0" w:color="auto"/>
                    <w:bottom w:val="none" w:sz="0" w:space="0" w:color="auto"/>
                    <w:right w:val="none" w:sz="0" w:space="0" w:color="auto"/>
                  </w:divBdr>
                </w:div>
              </w:divsChild>
            </w:div>
            <w:div w:id="88695515">
              <w:marLeft w:val="0"/>
              <w:marRight w:val="0"/>
              <w:marTop w:val="0"/>
              <w:marBottom w:val="0"/>
              <w:divBdr>
                <w:top w:val="none" w:sz="0" w:space="0" w:color="auto"/>
                <w:left w:val="none" w:sz="0" w:space="0" w:color="auto"/>
                <w:bottom w:val="none" w:sz="0" w:space="0" w:color="auto"/>
                <w:right w:val="none" w:sz="0" w:space="0" w:color="auto"/>
              </w:divBdr>
              <w:divsChild>
                <w:div w:id="699207176">
                  <w:marLeft w:val="480"/>
                  <w:marRight w:val="0"/>
                  <w:marTop w:val="0"/>
                  <w:marBottom w:val="0"/>
                  <w:divBdr>
                    <w:top w:val="none" w:sz="0" w:space="0" w:color="auto"/>
                    <w:left w:val="none" w:sz="0" w:space="0" w:color="auto"/>
                    <w:bottom w:val="none" w:sz="0" w:space="0" w:color="auto"/>
                    <w:right w:val="none" w:sz="0" w:space="0" w:color="auto"/>
                  </w:divBdr>
                </w:div>
                <w:div w:id="1677417987">
                  <w:marLeft w:val="480"/>
                  <w:marRight w:val="0"/>
                  <w:marTop w:val="0"/>
                  <w:marBottom w:val="0"/>
                  <w:divBdr>
                    <w:top w:val="none" w:sz="0" w:space="0" w:color="auto"/>
                    <w:left w:val="none" w:sz="0" w:space="0" w:color="auto"/>
                    <w:bottom w:val="none" w:sz="0" w:space="0" w:color="auto"/>
                    <w:right w:val="none" w:sz="0" w:space="0" w:color="auto"/>
                  </w:divBdr>
                </w:div>
                <w:div w:id="1053231614">
                  <w:marLeft w:val="480"/>
                  <w:marRight w:val="0"/>
                  <w:marTop w:val="0"/>
                  <w:marBottom w:val="0"/>
                  <w:divBdr>
                    <w:top w:val="none" w:sz="0" w:space="0" w:color="auto"/>
                    <w:left w:val="none" w:sz="0" w:space="0" w:color="auto"/>
                    <w:bottom w:val="none" w:sz="0" w:space="0" w:color="auto"/>
                    <w:right w:val="none" w:sz="0" w:space="0" w:color="auto"/>
                  </w:divBdr>
                </w:div>
                <w:div w:id="1616518787">
                  <w:marLeft w:val="480"/>
                  <w:marRight w:val="0"/>
                  <w:marTop w:val="0"/>
                  <w:marBottom w:val="0"/>
                  <w:divBdr>
                    <w:top w:val="none" w:sz="0" w:space="0" w:color="auto"/>
                    <w:left w:val="none" w:sz="0" w:space="0" w:color="auto"/>
                    <w:bottom w:val="none" w:sz="0" w:space="0" w:color="auto"/>
                    <w:right w:val="none" w:sz="0" w:space="0" w:color="auto"/>
                  </w:divBdr>
                </w:div>
                <w:div w:id="638220613">
                  <w:marLeft w:val="480"/>
                  <w:marRight w:val="0"/>
                  <w:marTop w:val="0"/>
                  <w:marBottom w:val="0"/>
                  <w:divBdr>
                    <w:top w:val="none" w:sz="0" w:space="0" w:color="auto"/>
                    <w:left w:val="none" w:sz="0" w:space="0" w:color="auto"/>
                    <w:bottom w:val="none" w:sz="0" w:space="0" w:color="auto"/>
                    <w:right w:val="none" w:sz="0" w:space="0" w:color="auto"/>
                  </w:divBdr>
                </w:div>
                <w:div w:id="2132627066">
                  <w:marLeft w:val="480"/>
                  <w:marRight w:val="0"/>
                  <w:marTop w:val="0"/>
                  <w:marBottom w:val="0"/>
                  <w:divBdr>
                    <w:top w:val="none" w:sz="0" w:space="0" w:color="auto"/>
                    <w:left w:val="none" w:sz="0" w:space="0" w:color="auto"/>
                    <w:bottom w:val="none" w:sz="0" w:space="0" w:color="auto"/>
                    <w:right w:val="none" w:sz="0" w:space="0" w:color="auto"/>
                  </w:divBdr>
                </w:div>
                <w:div w:id="1242181479">
                  <w:marLeft w:val="480"/>
                  <w:marRight w:val="0"/>
                  <w:marTop w:val="0"/>
                  <w:marBottom w:val="0"/>
                  <w:divBdr>
                    <w:top w:val="none" w:sz="0" w:space="0" w:color="auto"/>
                    <w:left w:val="none" w:sz="0" w:space="0" w:color="auto"/>
                    <w:bottom w:val="none" w:sz="0" w:space="0" w:color="auto"/>
                    <w:right w:val="none" w:sz="0" w:space="0" w:color="auto"/>
                  </w:divBdr>
                </w:div>
                <w:div w:id="500195053">
                  <w:marLeft w:val="480"/>
                  <w:marRight w:val="0"/>
                  <w:marTop w:val="0"/>
                  <w:marBottom w:val="0"/>
                  <w:divBdr>
                    <w:top w:val="none" w:sz="0" w:space="0" w:color="auto"/>
                    <w:left w:val="none" w:sz="0" w:space="0" w:color="auto"/>
                    <w:bottom w:val="none" w:sz="0" w:space="0" w:color="auto"/>
                    <w:right w:val="none" w:sz="0" w:space="0" w:color="auto"/>
                  </w:divBdr>
                </w:div>
                <w:div w:id="1344358127">
                  <w:marLeft w:val="480"/>
                  <w:marRight w:val="0"/>
                  <w:marTop w:val="0"/>
                  <w:marBottom w:val="0"/>
                  <w:divBdr>
                    <w:top w:val="none" w:sz="0" w:space="0" w:color="auto"/>
                    <w:left w:val="none" w:sz="0" w:space="0" w:color="auto"/>
                    <w:bottom w:val="none" w:sz="0" w:space="0" w:color="auto"/>
                    <w:right w:val="none" w:sz="0" w:space="0" w:color="auto"/>
                  </w:divBdr>
                </w:div>
                <w:div w:id="1478955565">
                  <w:marLeft w:val="480"/>
                  <w:marRight w:val="0"/>
                  <w:marTop w:val="0"/>
                  <w:marBottom w:val="0"/>
                  <w:divBdr>
                    <w:top w:val="none" w:sz="0" w:space="0" w:color="auto"/>
                    <w:left w:val="none" w:sz="0" w:space="0" w:color="auto"/>
                    <w:bottom w:val="none" w:sz="0" w:space="0" w:color="auto"/>
                    <w:right w:val="none" w:sz="0" w:space="0" w:color="auto"/>
                  </w:divBdr>
                </w:div>
                <w:div w:id="1522235996">
                  <w:marLeft w:val="480"/>
                  <w:marRight w:val="0"/>
                  <w:marTop w:val="0"/>
                  <w:marBottom w:val="0"/>
                  <w:divBdr>
                    <w:top w:val="none" w:sz="0" w:space="0" w:color="auto"/>
                    <w:left w:val="none" w:sz="0" w:space="0" w:color="auto"/>
                    <w:bottom w:val="none" w:sz="0" w:space="0" w:color="auto"/>
                    <w:right w:val="none" w:sz="0" w:space="0" w:color="auto"/>
                  </w:divBdr>
                </w:div>
                <w:div w:id="1122963910">
                  <w:marLeft w:val="480"/>
                  <w:marRight w:val="0"/>
                  <w:marTop w:val="0"/>
                  <w:marBottom w:val="0"/>
                  <w:divBdr>
                    <w:top w:val="none" w:sz="0" w:space="0" w:color="auto"/>
                    <w:left w:val="none" w:sz="0" w:space="0" w:color="auto"/>
                    <w:bottom w:val="none" w:sz="0" w:space="0" w:color="auto"/>
                    <w:right w:val="none" w:sz="0" w:space="0" w:color="auto"/>
                  </w:divBdr>
                </w:div>
                <w:div w:id="1921987553">
                  <w:marLeft w:val="480"/>
                  <w:marRight w:val="0"/>
                  <w:marTop w:val="0"/>
                  <w:marBottom w:val="0"/>
                  <w:divBdr>
                    <w:top w:val="none" w:sz="0" w:space="0" w:color="auto"/>
                    <w:left w:val="none" w:sz="0" w:space="0" w:color="auto"/>
                    <w:bottom w:val="none" w:sz="0" w:space="0" w:color="auto"/>
                    <w:right w:val="none" w:sz="0" w:space="0" w:color="auto"/>
                  </w:divBdr>
                </w:div>
                <w:div w:id="1719475570">
                  <w:marLeft w:val="480"/>
                  <w:marRight w:val="0"/>
                  <w:marTop w:val="0"/>
                  <w:marBottom w:val="0"/>
                  <w:divBdr>
                    <w:top w:val="none" w:sz="0" w:space="0" w:color="auto"/>
                    <w:left w:val="none" w:sz="0" w:space="0" w:color="auto"/>
                    <w:bottom w:val="none" w:sz="0" w:space="0" w:color="auto"/>
                    <w:right w:val="none" w:sz="0" w:space="0" w:color="auto"/>
                  </w:divBdr>
                </w:div>
                <w:div w:id="860047139">
                  <w:marLeft w:val="480"/>
                  <w:marRight w:val="0"/>
                  <w:marTop w:val="0"/>
                  <w:marBottom w:val="0"/>
                  <w:divBdr>
                    <w:top w:val="none" w:sz="0" w:space="0" w:color="auto"/>
                    <w:left w:val="none" w:sz="0" w:space="0" w:color="auto"/>
                    <w:bottom w:val="none" w:sz="0" w:space="0" w:color="auto"/>
                    <w:right w:val="none" w:sz="0" w:space="0" w:color="auto"/>
                  </w:divBdr>
                </w:div>
                <w:div w:id="642587261">
                  <w:marLeft w:val="480"/>
                  <w:marRight w:val="0"/>
                  <w:marTop w:val="0"/>
                  <w:marBottom w:val="0"/>
                  <w:divBdr>
                    <w:top w:val="none" w:sz="0" w:space="0" w:color="auto"/>
                    <w:left w:val="none" w:sz="0" w:space="0" w:color="auto"/>
                    <w:bottom w:val="none" w:sz="0" w:space="0" w:color="auto"/>
                    <w:right w:val="none" w:sz="0" w:space="0" w:color="auto"/>
                  </w:divBdr>
                </w:div>
                <w:div w:id="1229266011">
                  <w:marLeft w:val="480"/>
                  <w:marRight w:val="0"/>
                  <w:marTop w:val="0"/>
                  <w:marBottom w:val="0"/>
                  <w:divBdr>
                    <w:top w:val="none" w:sz="0" w:space="0" w:color="auto"/>
                    <w:left w:val="none" w:sz="0" w:space="0" w:color="auto"/>
                    <w:bottom w:val="none" w:sz="0" w:space="0" w:color="auto"/>
                    <w:right w:val="none" w:sz="0" w:space="0" w:color="auto"/>
                  </w:divBdr>
                </w:div>
                <w:div w:id="1719939994">
                  <w:marLeft w:val="480"/>
                  <w:marRight w:val="0"/>
                  <w:marTop w:val="0"/>
                  <w:marBottom w:val="0"/>
                  <w:divBdr>
                    <w:top w:val="none" w:sz="0" w:space="0" w:color="auto"/>
                    <w:left w:val="none" w:sz="0" w:space="0" w:color="auto"/>
                    <w:bottom w:val="none" w:sz="0" w:space="0" w:color="auto"/>
                    <w:right w:val="none" w:sz="0" w:space="0" w:color="auto"/>
                  </w:divBdr>
                </w:div>
                <w:div w:id="604921157">
                  <w:marLeft w:val="480"/>
                  <w:marRight w:val="0"/>
                  <w:marTop w:val="0"/>
                  <w:marBottom w:val="0"/>
                  <w:divBdr>
                    <w:top w:val="none" w:sz="0" w:space="0" w:color="auto"/>
                    <w:left w:val="none" w:sz="0" w:space="0" w:color="auto"/>
                    <w:bottom w:val="none" w:sz="0" w:space="0" w:color="auto"/>
                    <w:right w:val="none" w:sz="0" w:space="0" w:color="auto"/>
                  </w:divBdr>
                </w:div>
                <w:div w:id="932973140">
                  <w:marLeft w:val="480"/>
                  <w:marRight w:val="0"/>
                  <w:marTop w:val="0"/>
                  <w:marBottom w:val="0"/>
                  <w:divBdr>
                    <w:top w:val="none" w:sz="0" w:space="0" w:color="auto"/>
                    <w:left w:val="none" w:sz="0" w:space="0" w:color="auto"/>
                    <w:bottom w:val="none" w:sz="0" w:space="0" w:color="auto"/>
                    <w:right w:val="none" w:sz="0" w:space="0" w:color="auto"/>
                  </w:divBdr>
                </w:div>
                <w:div w:id="870806876">
                  <w:marLeft w:val="480"/>
                  <w:marRight w:val="0"/>
                  <w:marTop w:val="0"/>
                  <w:marBottom w:val="0"/>
                  <w:divBdr>
                    <w:top w:val="none" w:sz="0" w:space="0" w:color="auto"/>
                    <w:left w:val="none" w:sz="0" w:space="0" w:color="auto"/>
                    <w:bottom w:val="none" w:sz="0" w:space="0" w:color="auto"/>
                    <w:right w:val="none" w:sz="0" w:space="0" w:color="auto"/>
                  </w:divBdr>
                </w:div>
                <w:div w:id="1946182332">
                  <w:marLeft w:val="480"/>
                  <w:marRight w:val="0"/>
                  <w:marTop w:val="0"/>
                  <w:marBottom w:val="0"/>
                  <w:divBdr>
                    <w:top w:val="none" w:sz="0" w:space="0" w:color="auto"/>
                    <w:left w:val="none" w:sz="0" w:space="0" w:color="auto"/>
                    <w:bottom w:val="none" w:sz="0" w:space="0" w:color="auto"/>
                    <w:right w:val="none" w:sz="0" w:space="0" w:color="auto"/>
                  </w:divBdr>
                </w:div>
                <w:div w:id="1653214486">
                  <w:marLeft w:val="480"/>
                  <w:marRight w:val="0"/>
                  <w:marTop w:val="0"/>
                  <w:marBottom w:val="0"/>
                  <w:divBdr>
                    <w:top w:val="none" w:sz="0" w:space="0" w:color="auto"/>
                    <w:left w:val="none" w:sz="0" w:space="0" w:color="auto"/>
                    <w:bottom w:val="none" w:sz="0" w:space="0" w:color="auto"/>
                    <w:right w:val="none" w:sz="0" w:space="0" w:color="auto"/>
                  </w:divBdr>
                </w:div>
                <w:div w:id="86508870">
                  <w:marLeft w:val="480"/>
                  <w:marRight w:val="0"/>
                  <w:marTop w:val="0"/>
                  <w:marBottom w:val="0"/>
                  <w:divBdr>
                    <w:top w:val="none" w:sz="0" w:space="0" w:color="auto"/>
                    <w:left w:val="none" w:sz="0" w:space="0" w:color="auto"/>
                    <w:bottom w:val="none" w:sz="0" w:space="0" w:color="auto"/>
                    <w:right w:val="none" w:sz="0" w:space="0" w:color="auto"/>
                  </w:divBdr>
                </w:div>
                <w:div w:id="1246955177">
                  <w:marLeft w:val="480"/>
                  <w:marRight w:val="0"/>
                  <w:marTop w:val="0"/>
                  <w:marBottom w:val="0"/>
                  <w:divBdr>
                    <w:top w:val="none" w:sz="0" w:space="0" w:color="auto"/>
                    <w:left w:val="none" w:sz="0" w:space="0" w:color="auto"/>
                    <w:bottom w:val="none" w:sz="0" w:space="0" w:color="auto"/>
                    <w:right w:val="none" w:sz="0" w:space="0" w:color="auto"/>
                  </w:divBdr>
                </w:div>
                <w:div w:id="159465370">
                  <w:marLeft w:val="480"/>
                  <w:marRight w:val="0"/>
                  <w:marTop w:val="0"/>
                  <w:marBottom w:val="0"/>
                  <w:divBdr>
                    <w:top w:val="none" w:sz="0" w:space="0" w:color="auto"/>
                    <w:left w:val="none" w:sz="0" w:space="0" w:color="auto"/>
                    <w:bottom w:val="none" w:sz="0" w:space="0" w:color="auto"/>
                    <w:right w:val="none" w:sz="0" w:space="0" w:color="auto"/>
                  </w:divBdr>
                </w:div>
                <w:div w:id="130293050">
                  <w:marLeft w:val="480"/>
                  <w:marRight w:val="0"/>
                  <w:marTop w:val="0"/>
                  <w:marBottom w:val="0"/>
                  <w:divBdr>
                    <w:top w:val="none" w:sz="0" w:space="0" w:color="auto"/>
                    <w:left w:val="none" w:sz="0" w:space="0" w:color="auto"/>
                    <w:bottom w:val="none" w:sz="0" w:space="0" w:color="auto"/>
                    <w:right w:val="none" w:sz="0" w:space="0" w:color="auto"/>
                  </w:divBdr>
                </w:div>
                <w:div w:id="1374037000">
                  <w:marLeft w:val="480"/>
                  <w:marRight w:val="0"/>
                  <w:marTop w:val="0"/>
                  <w:marBottom w:val="0"/>
                  <w:divBdr>
                    <w:top w:val="none" w:sz="0" w:space="0" w:color="auto"/>
                    <w:left w:val="none" w:sz="0" w:space="0" w:color="auto"/>
                    <w:bottom w:val="none" w:sz="0" w:space="0" w:color="auto"/>
                    <w:right w:val="none" w:sz="0" w:space="0" w:color="auto"/>
                  </w:divBdr>
                </w:div>
                <w:div w:id="1431127385">
                  <w:marLeft w:val="480"/>
                  <w:marRight w:val="0"/>
                  <w:marTop w:val="0"/>
                  <w:marBottom w:val="0"/>
                  <w:divBdr>
                    <w:top w:val="none" w:sz="0" w:space="0" w:color="auto"/>
                    <w:left w:val="none" w:sz="0" w:space="0" w:color="auto"/>
                    <w:bottom w:val="none" w:sz="0" w:space="0" w:color="auto"/>
                    <w:right w:val="none" w:sz="0" w:space="0" w:color="auto"/>
                  </w:divBdr>
                </w:div>
                <w:div w:id="354428357">
                  <w:marLeft w:val="480"/>
                  <w:marRight w:val="0"/>
                  <w:marTop w:val="0"/>
                  <w:marBottom w:val="0"/>
                  <w:divBdr>
                    <w:top w:val="none" w:sz="0" w:space="0" w:color="auto"/>
                    <w:left w:val="none" w:sz="0" w:space="0" w:color="auto"/>
                    <w:bottom w:val="none" w:sz="0" w:space="0" w:color="auto"/>
                    <w:right w:val="none" w:sz="0" w:space="0" w:color="auto"/>
                  </w:divBdr>
                </w:div>
                <w:div w:id="413556144">
                  <w:marLeft w:val="480"/>
                  <w:marRight w:val="0"/>
                  <w:marTop w:val="0"/>
                  <w:marBottom w:val="0"/>
                  <w:divBdr>
                    <w:top w:val="none" w:sz="0" w:space="0" w:color="auto"/>
                    <w:left w:val="none" w:sz="0" w:space="0" w:color="auto"/>
                    <w:bottom w:val="none" w:sz="0" w:space="0" w:color="auto"/>
                    <w:right w:val="none" w:sz="0" w:space="0" w:color="auto"/>
                  </w:divBdr>
                </w:div>
                <w:div w:id="1087071321">
                  <w:marLeft w:val="480"/>
                  <w:marRight w:val="0"/>
                  <w:marTop w:val="0"/>
                  <w:marBottom w:val="0"/>
                  <w:divBdr>
                    <w:top w:val="none" w:sz="0" w:space="0" w:color="auto"/>
                    <w:left w:val="none" w:sz="0" w:space="0" w:color="auto"/>
                    <w:bottom w:val="none" w:sz="0" w:space="0" w:color="auto"/>
                    <w:right w:val="none" w:sz="0" w:space="0" w:color="auto"/>
                  </w:divBdr>
                </w:div>
                <w:div w:id="1098062485">
                  <w:marLeft w:val="480"/>
                  <w:marRight w:val="0"/>
                  <w:marTop w:val="0"/>
                  <w:marBottom w:val="0"/>
                  <w:divBdr>
                    <w:top w:val="none" w:sz="0" w:space="0" w:color="auto"/>
                    <w:left w:val="none" w:sz="0" w:space="0" w:color="auto"/>
                    <w:bottom w:val="none" w:sz="0" w:space="0" w:color="auto"/>
                    <w:right w:val="none" w:sz="0" w:space="0" w:color="auto"/>
                  </w:divBdr>
                </w:div>
                <w:div w:id="1274244677">
                  <w:marLeft w:val="480"/>
                  <w:marRight w:val="0"/>
                  <w:marTop w:val="0"/>
                  <w:marBottom w:val="0"/>
                  <w:divBdr>
                    <w:top w:val="none" w:sz="0" w:space="0" w:color="auto"/>
                    <w:left w:val="none" w:sz="0" w:space="0" w:color="auto"/>
                    <w:bottom w:val="none" w:sz="0" w:space="0" w:color="auto"/>
                    <w:right w:val="none" w:sz="0" w:space="0" w:color="auto"/>
                  </w:divBdr>
                </w:div>
              </w:divsChild>
            </w:div>
            <w:div w:id="1974479139">
              <w:marLeft w:val="0"/>
              <w:marRight w:val="0"/>
              <w:marTop w:val="0"/>
              <w:marBottom w:val="0"/>
              <w:divBdr>
                <w:top w:val="none" w:sz="0" w:space="0" w:color="auto"/>
                <w:left w:val="none" w:sz="0" w:space="0" w:color="auto"/>
                <w:bottom w:val="none" w:sz="0" w:space="0" w:color="auto"/>
                <w:right w:val="none" w:sz="0" w:space="0" w:color="auto"/>
              </w:divBdr>
              <w:divsChild>
                <w:div w:id="1168012362">
                  <w:marLeft w:val="480"/>
                  <w:marRight w:val="0"/>
                  <w:marTop w:val="0"/>
                  <w:marBottom w:val="0"/>
                  <w:divBdr>
                    <w:top w:val="none" w:sz="0" w:space="0" w:color="auto"/>
                    <w:left w:val="none" w:sz="0" w:space="0" w:color="auto"/>
                    <w:bottom w:val="none" w:sz="0" w:space="0" w:color="auto"/>
                    <w:right w:val="none" w:sz="0" w:space="0" w:color="auto"/>
                  </w:divBdr>
                </w:div>
                <w:div w:id="1577082922">
                  <w:marLeft w:val="480"/>
                  <w:marRight w:val="0"/>
                  <w:marTop w:val="0"/>
                  <w:marBottom w:val="0"/>
                  <w:divBdr>
                    <w:top w:val="none" w:sz="0" w:space="0" w:color="auto"/>
                    <w:left w:val="none" w:sz="0" w:space="0" w:color="auto"/>
                    <w:bottom w:val="none" w:sz="0" w:space="0" w:color="auto"/>
                    <w:right w:val="none" w:sz="0" w:space="0" w:color="auto"/>
                  </w:divBdr>
                </w:div>
                <w:div w:id="1200750786">
                  <w:marLeft w:val="480"/>
                  <w:marRight w:val="0"/>
                  <w:marTop w:val="0"/>
                  <w:marBottom w:val="0"/>
                  <w:divBdr>
                    <w:top w:val="none" w:sz="0" w:space="0" w:color="auto"/>
                    <w:left w:val="none" w:sz="0" w:space="0" w:color="auto"/>
                    <w:bottom w:val="none" w:sz="0" w:space="0" w:color="auto"/>
                    <w:right w:val="none" w:sz="0" w:space="0" w:color="auto"/>
                  </w:divBdr>
                </w:div>
                <w:div w:id="536547939">
                  <w:marLeft w:val="480"/>
                  <w:marRight w:val="0"/>
                  <w:marTop w:val="0"/>
                  <w:marBottom w:val="0"/>
                  <w:divBdr>
                    <w:top w:val="none" w:sz="0" w:space="0" w:color="auto"/>
                    <w:left w:val="none" w:sz="0" w:space="0" w:color="auto"/>
                    <w:bottom w:val="none" w:sz="0" w:space="0" w:color="auto"/>
                    <w:right w:val="none" w:sz="0" w:space="0" w:color="auto"/>
                  </w:divBdr>
                </w:div>
                <w:div w:id="1547716418">
                  <w:marLeft w:val="480"/>
                  <w:marRight w:val="0"/>
                  <w:marTop w:val="0"/>
                  <w:marBottom w:val="0"/>
                  <w:divBdr>
                    <w:top w:val="none" w:sz="0" w:space="0" w:color="auto"/>
                    <w:left w:val="none" w:sz="0" w:space="0" w:color="auto"/>
                    <w:bottom w:val="none" w:sz="0" w:space="0" w:color="auto"/>
                    <w:right w:val="none" w:sz="0" w:space="0" w:color="auto"/>
                  </w:divBdr>
                </w:div>
                <w:div w:id="1014650046">
                  <w:marLeft w:val="480"/>
                  <w:marRight w:val="0"/>
                  <w:marTop w:val="0"/>
                  <w:marBottom w:val="0"/>
                  <w:divBdr>
                    <w:top w:val="none" w:sz="0" w:space="0" w:color="auto"/>
                    <w:left w:val="none" w:sz="0" w:space="0" w:color="auto"/>
                    <w:bottom w:val="none" w:sz="0" w:space="0" w:color="auto"/>
                    <w:right w:val="none" w:sz="0" w:space="0" w:color="auto"/>
                  </w:divBdr>
                </w:div>
                <w:div w:id="425926943">
                  <w:marLeft w:val="480"/>
                  <w:marRight w:val="0"/>
                  <w:marTop w:val="0"/>
                  <w:marBottom w:val="0"/>
                  <w:divBdr>
                    <w:top w:val="none" w:sz="0" w:space="0" w:color="auto"/>
                    <w:left w:val="none" w:sz="0" w:space="0" w:color="auto"/>
                    <w:bottom w:val="none" w:sz="0" w:space="0" w:color="auto"/>
                    <w:right w:val="none" w:sz="0" w:space="0" w:color="auto"/>
                  </w:divBdr>
                </w:div>
                <w:div w:id="921793060">
                  <w:marLeft w:val="480"/>
                  <w:marRight w:val="0"/>
                  <w:marTop w:val="0"/>
                  <w:marBottom w:val="0"/>
                  <w:divBdr>
                    <w:top w:val="none" w:sz="0" w:space="0" w:color="auto"/>
                    <w:left w:val="none" w:sz="0" w:space="0" w:color="auto"/>
                    <w:bottom w:val="none" w:sz="0" w:space="0" w:color="auto"/>
                    <w:right w:val="none" w:sz="0" w:space="0" w:color="auto"/>
                  </w:divBdr>
                </w:div>
                <w:div w:id="17393409">
                  <w:marLeft w:val="480"/>
                  <w:marRight w:val="0"/>
                  <w:marTop w:val="0"/>
                  <w:marBottom w:val="0"/>
                  <w:divBdr>
                    <w:top w:val="none" w:sz="0" w:space="0" w:color="auto"/>
                    <w:left w:val="none" w:sz="0" w:space="0" w:color="auto"/>
                    <w:bottom w:val="none" w:sz="0" w:space="0" w:color="auto"/>
                    <w:right w:val="none" w:sz="0" w:space="0" w:color="auto"/>
                  </w:divBdr>
                </w:div>
                <w:div w:id="922570388">
                  <w:marLeft w:val="480"/>
                  <w:marRight w:val="0"/>
                  <w:marTop w:val="0"/>
                  <w:marBottom w:val="0"/>
                  <w:divBdr>
                    <w:top w:val="none" w:sz="0" w:space="0" w:color="auto"/>
                    <w:left w:val="none" w:sz="0" w:space="0" w:color="auto"/>
                    <w:bottom w:val="none" w:sz="0" w:space="0" w:color="auto"/>
                    <w:right w:val="none" w:sz="0" w:space="0" w:color="auto"/>
                  </w:divBdr>
                </w:div>
                <w:div w:id="549804785">
                  <w:marLeft w:val="480"/>
                  <w:marRight w:val="0"/>
                  <w:marTop w:val="0"/>
                  <w:marBottom w:val="0"/>
                  <w:divBdr>
                    <w:top w:val="none" w:sz="0" w:space="0" w:color="auto"/>
                    <w:left w:val="none" w:sz="0" w:space="0" w:color="auto"/>
                    <w:bottom w:val="none" w:sz="0" w:space="0" w:color="auto"/>
                    <w:right w:val="none" w:sz="0" w:space="0" w:color="auto"/>
                  </w:divBdr>
                </w:div>
                <w:div w:id="1904827801">
                  <w:marLeft w:val="480"/>
                  <w:marRight w:val="0"/>
                  <w:marTop w:val="0"/>
                  <w:marBottom w:val="0"/>
                  <w:divBdr>
                    <w:top w:val="none" w:sz="0" w:space="0" w:color="auto"/>
                    <w:left w:val="none" w:sz="0" w:space="0" w:color="auto"/>
                    <w:bottom w:val="none" w:sz="0" w:space="0" w:color="auto"/>
                    <w:right w:val="none" w:sz="0" w:space="0" w:color="auto"/>
                  </w:divBdr>
                </w:div>
                <w:div w:id="1634405043">
                  <w:marLeft w:val="480"/>
                  <w:marRight w:val="0"/>
                  <w:marTop w:val="0"/>
                  <w:marBottom w:val="0"/>
                  <w:divBdr>
                    <w:top w:val="none" w:sz="0" w:space="0" w:color="auto"/>
                    <w:left w:val="none" w:sz="0" w:space="0" w:color="auto"/>
                    <w:bottom w:val="none" w:sz="0" w:space="0" w:color="auto"/>
                    <w:right w:val="none" w:sz="0" w:space="0" w:color="auto"/>
                  </w:divBdr>
                </w:div>
                <w:div w:id="260842846">
                  <w:marLeft w:val="480"/>
                  <w:marRight w:val="0"/>
                  <w:marTop w:val="0"/>
                  <w:marBottom w:val="0"/>
                  <w:divBdr>
                    <w:top w:val="none" w:sz="0" w:space="0" w:color="auto"/>
                    <w:left w:val="none" w:sz="0" w:space="0" w:color="auto"/>
                    <w:bottom w:val="none" w:sz="0" w:space="0" w:color="auto"/>
                    <w:right w:val="none" w:sz="0" w:space="0" w:color="auto"/>
                  </w:divBdr>
                </w:div>
                <w:div w:id="456603746">
                  <w:marLeft w:val="480"/>
                  <w:marRight w:val="0"/>
                  <w:marTop w:val="0"/>
                  <w:marBottom w:val="0"/>
                  <w:divBdr>
                    <w:top w:val="none" w:sz="0" w:space="0" w:color="auto"/>
                    <w:left w:val="none" w:sz="0" w:space="0" w:color="auto"/>
                    <w:bottom w:val="none" w:sz="0" w:space="0" w:color="auto"/>
                    <w:right w:val="none" w:sz="0" w:space="0" w:color="auto"/>
                  </w:divBdr>
                </w:div>
                <w:div w:id="231817024">
                  <w:marLeft w:val="480"/>
                  <w:marRight w:val="0"/>
                  <w:marTop w:val="0"/>
                  <w:marBottom w:val="0"/>
                  <w:divBdr>
                    <w:top w:val="none" w:sz="0" w:space="0" w:color="auto"/>
                    <w:left w:val="none" w:sz="0" w:space="0" w:color="auto"/>
                    <w:bottom w:val="none" w:sz="0" w:space="0" w:color="auto"/>
                    <w:right w:val="none" w:sz="0" w:space="0" w:color="auto"/>
                  </w:divBdr>
                </w:div>
                <w:div w:id="476267157">
                  <w:marLeft w:val="480"/>
                  <w:marRight w:val="0"/>
                  <w:marTop w:val="0"/>
                  <w:marBottom w:val="0"/>
                  <w:divBdr>
                    <w:top w:val="none" w:sz="0" w:space="0" w:color="auto"/>
                    <w:left w:val="none" w:sz="0" w:space="0" w:color="auto"/>
                    <w:bottom w:val="none" w:sz="0" w:space="0" w:color="auto"/>
                    <w:right w:val="none" w:sz="0" w:space="0" w:color="auto"/>
                  </w:divBdr>
                </w:div>
                <w:div w:id="1743483656">
                  <w:marLeft w:val="480"/>
                  <w:marRight w:val="0"/>
                  <w:marTop w:val="0"/>
                  <w:marBottom w:val="0"/>
                  <w:divBdr>
                    <w:top w:val="none" w:sz="0" w:space="0" w:color="auto"/>
                    <w:left w:val="none" w:sz="0" w:space="0" w:color="auto"/>
                    <w:bottom w:val="none" w:sz="0" w:space="0" w:color="auto"/>
                    <w:right w:val="none" w:sz="0" w:space="0" w:color="auto"/>
                  </w:divBdr>
                </w:div>
                <w:div w:id="639500574">
                  <w:marLeft w:val="480"/>
                  <w:marRight w:val="0"/>
                  <w:marTop w:val="0"/>
                  <w:marBottom w:val="0"/>
                  <w:divBdr>
                    <w:top w:val="none" w:sz="0" w:space="0" w:color="auto"/>
                    <w:left w:val="none" w:sz="0" w:space="0" w:color="auto"/>
                    <w:bottom w:val="none" w:sz="0" w:space="0" w:color="auto"/>
                    <w:right w:val="none" w:sz="0" w:space="0" w:color="auto"/>
                  </w:divBdr>
                </w:div>
                <w:div w:id="1791824335">
                  <w:marLeft w:val="480"/>
                  <w:marRight w:val="0"/>
                  <w:marTop w:val="0"/>
                  <w:marBottom w:val="0"/>
                  <w:divBdr>
                    <w:top w:val="none" w:sz="0" w:space="0" w:color="auto"/>
                    <w:left w:val="none" w:sz="0" w:space="0" w:color="auto"/>
                    <w:bottom w:val="none" w:sz="0" w:space="0" w:color="auto"/>
                    <w:right w:val="none" w:sz="0" w:space="0" w:color="auto"/>
                  </w:divBdr>
                </w:div>
                <w:div w:id="891236263">
                  <w:marLeft w:val="480"/>
                  <w:marRight w:val="0"/>
                  <w:marTop w:val="0"/>
                  <w:marBottom w:val="0"/>
                  <w:divBdr>
                    <w:top w:val="none" w:sz="0" w:space="0" w:color="auto"/>
                    <w:left w:val="none" w:sz="0" w:space="0" w:color="auto"/>
                    <w:bottom w:val="none" w:sz="0" w:space="0" w:color="auto"/>
                    <w:right w:val="none" w:sz="0" w:space="0" w:color="auto"/>
                  </w:divBdr>
                </w:div>
                <w:div w:id="885141104">
                  <w:marLeft w:val="480"/>
                  <w:marRight w:val="0"/>
                  <w:marTop w:val="0"/>
                  <w:marBottom w:val="0"/>
                  <w:divBdr>
                    <w:top w:val="none" w:sz="0" w:space="0" w:color="auto"/>
                    <w:left w:val="none" w:sz="0" w:space="0" w:color="auto"/>
                    <w:bottom w:val="none" w:sz="0" w:space="0" w:color="auto"/>
                    <w:right w:val="none" w:sz="0" w:space="0" w:color="auto"/>
                  </w:divBdr>
                </w:div>
                <w:div w:id="304547416">
                  <w:marLeft w:val="480"/>
                  <w:marRight w:val="0"/>
                  <w:marTop w:val="0"/>
                  <w:marBottom w:val="0"/>
                  <w:divBdr>
                    <w:top w:val="none" w:sz="0" w:space="0" w:color="auto"/>
                    <w:left w:val="none" w:sz="0" w:space="0" w:color="auto"/>
                    <w:bottom w:val="none" w:sz="0" w:space="0" w:color="auto"/>
                    <w:right w:val="none" w:sz="0" w:space="0" w:color="auto"/>
                  </w:divBdr>
                </w:div>
                <w:div w:id="1763378816">
                  <w:marLeft w:val="480"/>
                  <w:marRight w:val="0"/>
                  <w:marTop w:val="0"/>
                  <w:marBottom w:val="0"/>
                  <w:divBdr>
                    <w:top w:val="none" w:sz="0" w:space="0" w:color="auto"/>
                    <w:left w:val="none" w:sz="0" w:space="0" w:color="auto"/>
                    <w:bottom w:val="none" w:sz="0" w:space="0" w:color="auto"/>
                    <w:right w:val="none" w:sz="0" w:space="0" w:color="auto"/>
                  </w:divBdr>
                </w:div>
                <w:div w:id="1960329894">
                  <w:marLeft w:val="480"/>
                  <w:marRight w:val="0"/>
                  <w:marTop w:val="0"/>
                  <w:marBottom w:val="0"/>
                  <w:divBdr>
                    <w:top w:val="none" w:sz="0" w:space="0" w:color="auto"/>
                    <w:left w:val="none" w:sz="0" w:space="0" w:color="auto"/>
                    <w:bottom w:val="none" w:sz="0" w:space="0" w:color="auto"/>
                    <w:right w:val="none" w:sz="0" w:space="0" w:color="auto"/>
                  </w:divBdr>
                </w:div>
                <w:div w:id="2005624365">
                  <w:marLeft w:val="480"/>
                  <w:marRight w:val="0"/>
                  <w:marTop w:val="0"/>
                  <w:marBottom w:val="0"/>
                  <w:divBdr>
                    <w:top w:val="none" w:sz="0" w:space="0" w:color="auto"/>
                    <w:left w:val="none" w:sz="0" w:space="0" w:color="auto"/>
                    <w:bottom w:val="none" w:sz="0" w:space="0" w:color="auto"/>
                    <w:right w:val="none" w:sz="0" w:space="0" w:color="auto"/>
                  </w:divBdr>
                </w:div>
                <w:div w:id="1652757898">
                  <w:marLeft w:val="480"/>
                  <w:marRight w:val="0"/>
                  <w:marTop w:val="0"/>
                  <w:marBottom w:val="0"/>
                  <w:divBdr>
                    <w:top w:val="none" w:sz="0" w:space="0" w:color="auto"/>
                    <w:left w:val="none" w:sz="0" w:space="0" w:color="auto"/>
                    <w:bottom w:val="none" w:sz="0" w:space="0" w:color="auto"/>
                    <w:right w:val="none" w:sz="0" w:space="0" w:color="auto"/>
                  </w:divBdr>
                </w:div>
                <w:div w:id="1783453491">
                  <w:marLeft w:val="480"/>
                  <w:marRight w:val="0"/>
                  <w:marTop w:val="0"/>
                  <w:marBottom w:val="0"/>
                  <w:divBdr>
                    <w:top w:val="none" w:sz="0" w:space="0" w:color="auto"/>
                    <w:left w:val="none" w:sz="0" w:space="0" w:color="auto"/>
                    <w:bottom w:val="none" w:sz="0" w:space="0" w:color="auto"/>
                    <w:right w:val="none" w:sz="0" w:space="0" w:color="auto"/>
                  </w:divBdr>
                </w:div>
                <w:div w:id="1787001572">
                  <w:marLeft w:val="480"/>
                  <w:marRight w:val="0"/>
                  <w:marTop w:val="0"/>
                  <w:marBottom w:val="0"/>
                  <w:divBdr>
                    <w:top w:val="none" w:sz="0" w:space="0" w:color="auto"/>
                    <w:left w:val="none" w:sz="0" w:space="0" w:color="auto"/>
                    <w:bottom w:val="none" w:sz="0" w:space="0" w:color="auto"/>
                    <w:right w:val="none" w:sz="0" w:space="0" w:color="auto"/>
                  </w:divBdr>
                </w:div>
                <w:div w:id="443889390">
                  <w:marLeft w:val="480"/>
                  <w:marRight w:val="0"/>
                  <w:marTop w:val="0"/>
                  <w:marBottom w:val="0"/>
                  <w:divBdr>
                    <w:top w:val="none" w:sz="0" w:space="0" w:color="auto"/>
                    <w:left w:val="none" w:sz="0" w:space="0" w:color="auto"/>
                    <w:bottom w:val="none" w:sz="0" w:space="0" w:color="auto"/>
                    <w:right w:val="none" w:sz="0" w:space="0" w:color="auto"/>
                  </w:divBdr>
                </w:div>
                <w:div w:id="1801219555">
                  <w:marLeft w:val="480"/>
                  <w:marRight w:val="0"/>
                  <w:marTop w:val="0"/>
                  <w:marBottom w:val="0"/>
                  <w:divBdr>
                    <w:top w:val="none" w:sz="0" w:space="0" w:color="auto"/>
                    <w:left w:val="none" w:sz="0" w:space="0" w:color="auto"/>
                    <w:bottom w:val="none" w:sz="0" w:space="0" w:color="auto"/>
                    <w:right w:val="none" w:sz="0" w:space="0" w:color="auto"/>
                  </w:divBdr>
                </w:div>
                <w:div w:id="1305312851">
                  <w:marLeft w:val="480"/>
                  <w:marRight w:val="0"/>
                  <w:marTop w:val="0"/>
                  <w:marBottom w:val="0"/>
                  <w:divBdr>
                    <w:top w:val="none" w:sz="0" w:space="0" w:color="auto"/>
                    <w:left w:val="none" w:sz="0" w:space="0" w:color="auto"/>
                    <w:bottom w:val="none" w:sz="0" w:space="0" w:color="auto"/>
                    <w:right w:val="none" w:sz="0" w:space="0" w:color="auto"/>
                  </w:divBdr>
                </w:div>
                <w:div w:id="1635216696">
                  <w:marLeft w:val="480"/>
                  <w:marRight w:val="0"/>
                  <w:marTop w:val="0"/>
                  <w:marBottom w:val="0"/>
                  <w:divBdr>
                    <w:top w:val="none" w:sz="0" w:space="0" w:color="auto"/>
                    <w:left w:val="none" w:sz="0" w:space="0" w:color="auto"/>
                    <w:bottom w:val="none" w:sz="0" w:space="0" w:color="auto"/>
                    <w:right w:val="none" w:sz="0" w:space="0" w:color="auto"/>
                  </w:divBdr>
                </w:div>
                <w:div w:id="758908991">
                  <w:marLeft w:val="480"/>
                  <w:marRight w:val="0"/>
                  <w:marTop w:val="0"/>
                  <w:marBottom w:val="0"/>
                  <w:divBdr>
                    <w:top w:val="none" w:sz="0" w:space="0" w:color="auto"/>
                    <w:left w:val="none" w:sz="0" w:space="0" w:color="auto"/>
                    <w:bottom w:val="none" w:sz="0" w:space="0" w:color="auto"/>
                    <w:right w:val="none" w:sz="0" w:space="0" w:color="auto"/>
                  </w:divBdr>
                </w:div>
              </w:divsChild>
            </w:div>
            <w:div w:id="1661620142">
              <w:marLeft w:val="0"/>
              <w:marRight w:val="0"/>
              <w:marTop w:val="0"/>
              <w:marBottom w:val="0"/>
              <w:divBdr>
                <w:top w:val="none" w:sz="0" w:space="0" w:color="auto"/>
                <w:left w:val="none" w:sz="0" w:space="0" w:color="auto"/>
                <w:bottom w:val="none" w:sz="0" w:space="0" w:color="auto"/>
                <w:right w:val="none" w:sz="0" w:space="0" w:color="auto"/>
              </w:divBdr>
              <w:divsChild>
                <w:div w:id="1565414283">
                  <w:marLeft w:val="480"/>
                  <w:marRight w:val="0"/>
                  <w:marTop w:val="0"/>
                  <w:marBottom w:val="0"/>
                  <w:divBdr>
                    <w:top w:val="none" w:sz="0" w:space="0" w:color="auto"/>
                    <w:left w:val="none" w:sz="0" w:space="0" w:color="auto"/>
                    <w:bottom w:val="none" w:sz="0" w:space="0" w:color="auto"/>
                    <w:right w:val="none" w:sz="0" w:space="0" w:color="auto"/>
                  </w:divBdr>
                </w:div>
                <w:div w:id="355279359">
                  <w:marLeft w:val="480"/>
                  <w:marRight w:val="0"/>
                  <w:marTop w:val="0"/>
                  <w:marBottom w:val="0"/>
                  <w:divBdr>
                    <w:top w:val="none" w:sz="0" w:space="0" w:color="auto"/>
                    <w:left w:val="none" w:sz="0" w:space="0" w:color="auto"/>
                    <w:bottom w:val="none" w:sz="0" w:space="0" w:color="auto"/>
                    <w:right w:val="none" w:sz="0" w:space="0" w:color="auto"/>
                  </w:divBdr>
                </w:div>
                <w:div w:id="1018120014">
                  <w:marLeft w:val="480"/>
                  <w:marRight w:val="0"/>
                  <w:marTop w:val="0"/>
                  <w:marBottom w:val="0"/>
                  <w:divBdr>
                    <w:top w:val="none" w:sz="0" w:space="0" w:color="auto"/>
                    <w:left w:val="none" w:sz="0" w:space="0" w:color="auto"/>
                    <w:bottom w:val="none" w:sz="0" w:space="0" w:color="auto"/>
                    <w:right w:val="none" w:sz="0" w:space="0" w:color="auto"/>
                  </w:divBdr>
                </w:div>
                <w:div w:id="124660440">
                  <w:marLeft w:val="480"/>
                  <w:marRight w:val="0"/>
                  <w:marTop w:val="0"/>
                  <w:marBottom w:val="0"/>
                  <w:divBdr>
                    <w:top w:val="none" w:sz="0" w:space="0" w:color="auto"/>
                    <w:left w:val="none" w:sz="0" w:space="0" w:color="auto"/>
                    <w:bottom w:val="none" w:sz="0" w:space="0" w:color="auto"/>
                    <w:right w:val="none" w:sz="0" w:space="0" w:color="auto"/>
                  </w:divBdr>
                </w:div>
                <w:div w:id="629553353">
                  <w:marLeft w:val="480"/>
                  <w:marRight w:val="0"/>
                  <w:marTop w:val="0"/>
                  <w:marBottom w:val="0"/>
                  <w:divBdr>
                    <w:top w:val="none" w:sz="0" w:space="0" w:color="auto"/>
                    <w:left w:val="none" w:sz="0" w:space="0" w:color="auto"/>
                    <w:bottom w:val="none" w:sz="0" w:space="0" w:color="auto"/>
                    <w:right w:val="none" w:sz="0" w:space="0" w:color="auto"/>
                  </w:divBdr>
                </w:div>
                <w:div w:id="132796322">
                  <w:marLeft w:val="480"/>
                  <w:marRight w:val="0"/>
                  <w:marTop w:val="0"/>
                  <w:marBottom w:val="0"/>
                  <w:divBdr>
                    <w:top w:val="none" w:sz="0" w:space="0" w:color="auto"/>
                    <w:left w:val="none" w:sz="0" w:space="0" w:color="auto"/>
                    <w:bottom w:val="none" w:sz="0" w:space="0" w:color="auto"/>
                    <w:right w:val="none" w:sz="0" w:space="0" w:color="auto"/>
                  </w:divBdr>
                </w:div>
                <w:div w:id="331447956">
                  <w:marLeft w:val="480"/>
                  <w:marRight w:val="0"/>
                  <w:marTop w:val="0"/>
                  <w:marBottom w:val="0"/>
                  <w:divBdr>
                    <w:top w:val="none" w:sz="0" w:space="0" w:color="auto"/>
                    <w:left w:val="none" w:sz="0" w:space="0" w:color="auto"/>
                    <w:bottom w:val="none" w:sz="0" w:space="0" w:color="auto"/>
                    <w:right w:val="none" w:sz="0" w:space="0" w:color="auto"/>
                  </w:divBdr>
                </w:div>
                <w:div w:id="854733658">
                  <w:marLeft w:val="480"/>
                  <w:marRight w:val="0"/>
                  <w:marTop w:val="0"/>
                  <w:marBottom w:val="0"/>
                  <w:divBdr>
                    <w:top w:val="none" w:sz="0" w:space="0" w:color="auto"/>
                    <w:left w:val="none" w:sz="0" w:space="0" w:color="auto"/>
                    <w:bottom w:val="none" w:sz="0" w:space="0" w:color="auto"/>
                    <w:right w:val="none" w:sz="0" w:space="0" w:color="auto"/>
                  </w:divBdr>
                </w:div>
                <w:div w:id="741175688">
                  <w:marLeft w:val="480"/>
                  <w:marRight w:val="0"/>
                  <w:marTop w:val="0"/>
                  <w:marBottom w:val="0"/>
                  <w:divBdr>
                    <w:top w:val="none" w:sz="0" w:space="0" w:color="auto"/>
                    <w:left w:val="none" w:sz="0" w:space="0" w:color="auto"/>
                    <w:bottom w:val="none" w:sz="0" w:space="0" w:color="auto"/>
                    <w:right w:val="none" w:sz="0" w:space="0" w:color="auto"/>
                  </w:divBdr>
                </w:div>
                <w:div w:id="480579487">
                  <w:marLeft w:val="480"/>
                  <w:marRight w:val="0"/>
                  <w:marTop w:val="0"/>
                  <w:marBottom w:val="0"/>
                  <w:divBdr>
                    <w:top w:val="none" w:sz="0" w:space="0" w:color="auto"/>
                    <w:left w:val="none" w:sz="0" w:space="0" w:color="auto"/>
                    <w:bottom w:val="none" w:sz="0" w:space="0" w:color="auto"/>
                    <w:right w:val="none" w:sz="0" w:space="0" w:color="auto"/>
                  </w:divBdr>
                </w:div>
                <w:div w:id="1474101933">
                  <w:marLeft w:val="480"/>
                  <w:marRight w:val="0"/>
                  <w:marTop w:val="0"/>
                  <w:marBottom w:val="0"/>
                  <w:divBdr>
                    <w:top w:val="none" w:sz="0" w:space="0" w:color="auto"/>
                    <w:left w:val="none" w:sz="0" w:space="0" w:color="auto"/>
                    <w:bottom w:val="none" w:sz="0" w:space="0" w:color="auto"/>
                    <w:right w:val="none" w:sz="0" w:space="0" w:color="auto"/>
                  </w:divBdr>
                </w:div>
                <w:div w:id="631331005">
                  <w:marLeft w:val="480"/>
                  <w:marRight w:val="0"/>
                  <w:marTop w:val="0"/>
                  <w:marBottom w:val="0"/>
                  <w:divBdr>
                    <w:top w:val="none" w:sz="0" w:space="0" w:color="auto"/>
                    <w:left w:val="none" w:sz="0" w:space="0" w:color="auto"/>
                    <w:bottom w:val="none" w:sz="0" w:space="0" w:color="auto"/>
                    <w:right w:val="none" w:sz="0" w:space="0" w:color="auto"/>
                  </w:divBdr>
                </w:div>
                <w:div w:id="1724020167">
                  <w:marLeft w:val="480"/>
                  <w:marRight w:val="0"/>
                  <w:marTop w:val="0"/>
                  <w:marBottom w:val="0"/>
                  <w:divBdr>
                    <w:top w:val="none" w:sz="0" w:space="0" w:color="auto"/>
                    <w:left w:val="none" w:sz="0" w:space="0" w:color="auto"/>
                    <w:bottom w:val="none" w:sz="0" w:space="0" w:color="auto"/>
                    <w:right w:val="none" w:sz="0" w:space="0" w:color="auto"/>
                  </w:divBdr>
                </w:div>
                <w:div w:id="1964074818">
                  <w:marLeft w:val="480"/>
                  <w:marRight w:val="0"/>
                  <w:marTop w:val="0"/>
                  <w:marBottom w:val="0"/>
                  <w:divBdr>
                    <w:top w:val="none" w:sz="0" w:space="0" w:color="auto"/>
                    <w:left w:val="none" w:sz="0" w:space="0" w:color="auto"/>
                    <w:bottom w:val="none" w:sz="0" w:space="0" w:color="auto"/>
                    <w:right w:val="none" w:sz="0" w:space="0" w:color="auto"/>
                  </w:divBdr>
                </w:div>
                <w:div w:id="1675452292">
                  <w:marLeft w:val="480"/>
                  <w:marRight w:val="0"/>
                  <w:marTop w:val="0"/>
                  <w:marBottom w:val="0"/>
                  <w:divBdr>
                    <w:top w:val="none" w:sz="0" w:space="0" w:color="auto"/>
                    <w:left w:val="none" w:sz="0" w:space="0" w:color="auto"/>
                    <w:bottom w:val="none" w:sz="0" w:space="0" w:color="auto"/>
                    <w:right w:val="none" w:sz="0" w:space="0" w:color="auto"/>
                  </w:divBdr>
                </w:div>
                <w:div w:id="2104371887">
                  <w:marLeft w:val="480"/>
                  <w:marRight w:val="0"/>
                  <w:marTop w:val="0"/>
                  <w:marBottom w:val="0"/>
                  <w:divBdr>
                    <w:top w:val="none" w:sz="0" w:space="0" w:color="auto"/>
                    <w:left w:val="none" w:sz="0" w:space="0" w:color="auto"/>
                    <w:bottom w:val="none" w:sz="0" w:space="0" w:color="auto"/>
                    <w:right w:val="none" w:sz="0" w:space="0" w:color="auto"/>
                  </w:divBdr>
                </w:div>
                <w:div w:id="475531412">
                  <w:marLeft w:val="480"/>
                  <w:marRight w:val="0"/>
                  <w:marTop w:val="0"/>
                  <w:marBottom w:val="0"/>
                  <w:divBdr>
                    <w:top w:val="none" w:sz="0" w:space="0" w:color="auto"/>
                    <w:left w:val="none" w:sz="0" w:space="0" w:color="auto"/>
                    <w:bottom w:val="none" w:sz="0" w:space="0" w:color="auto"/>
                    <w:right w:val="none" w:sz="0" w:space="0" w:color="auto"/>
                  </w:divBdr>
                </w:div>
                <w:div w:id="796917996">
                  <w:marLeft w:val="480"/>
                  <w:marRight w:val="0"/>
                  <w:marTop w:val="0"/>
                  <w:marBottom w:val="0"/>
                  <w:divBdr>
                    <w:top w:val="none" w:sz="0" w:space="0" w:color="auto"/>
                    <w:left w:val="none" w:sz="0" w:space="0" w:color="auto"/>
                    <w:bottom w:val="none" w:sz="0" w:space="0" w:color="auto"/>
                    <w:right w:val="none" w:sz="0" w:space="0" w:color="auto"/>
                  </w:divBdr>
                </w:div>
                <w:div w:id="1631861442">
                  <w:marLeft w:val="480"/>
                  <w:marRight w:val="0"/>
                  <w:marTop w:val="0"/>
                  <w:marBottom w:val="0"/>
                  <w:divBdr>
                    <w:top w:val="none" w:sz="0" w:space="0" w:color="auto"/>
                    <w:left w:val="none" w:sz="0" w:space="0" w:color="auto"/>
                    <w:bottom w:val="none" w:sz="0" w:space="0" w:color="auto"/>
                    <w:right w:val="none" w:sz="0" w:space="0" w:color="auto"/>
                  </w:divBdr>
                </w:div>
                <w:div w:id="1117872816">
                  <w:marLeft w:val="480"/>
                  <w:marRight w:val="0"/>
                  <w:marTop w:val="0"/>
                  <w:marBottom w:val="0"/>
                  <w:divBdr>
                    <w:top w:val="none" w:sz="0" w:space="0" w:color="auto"/>
                    <w:left w:val="none" w:sz="0" w:space="0" w:color="auto"/>
                    <w:bottom w:val="none" w:sz="0" w:space="0" w:color="auto"/>
                    <w:right w:val="none" w:sz="0" w:space="0" w:color="auto"/>
                  </w:divBdr>
                </w:div>
                <w:div w:id="523515480">
                  <w:marLeft w:val="480"/>
                  <w:marRight w:val="0"/>
                  <w:marTop w:val="0"/>
                  <w:marBottom w:val="0"/>
                  <w:divBdr>
                    <w:top w:val="none" w:sz="0" w:space="0" w:color="auto"/>
                    <w:left w:val="none" w:sz="0" w:space="0" w:color="auto"/>
                    <w:bottom w:val="none" w:sz="0" w:space="0" w:color="auto"/>
                    <w:right w:val="none" w:sz="0" w:space="0" w:color="auto"/>
                  </w:divBdr>
                </w:div>
                <w:div w:id="2023891212">
                  <w:marLeft w:val="480"/>
                  <w:marRight w:val="0"/>
                  <w:marTop w:val="0"/>
                  <w:marBottom w:val="0"/>
                  <w:divBdr>
                    <w:top w:val="none" w:sz="0" w:space="0" w:color="auto"/>
                    <w:left w:val="none" w:sz="0" w:space="0" w:color="auto"/>
                    <w:bottom w:val="none" w:sz="0" w:space="0" w:color="auto"/>
                    <w:right w:val="none" w:sz="0" w:space="0" w:color="auto"/>
                  </w:divBdr>
                </w:div>
                <w:div w:id="1474441233">
                  <w:marLeft w:val="480"/>
                  <w:marRight w:val="0"/>
                  <w:marTop w:val="0"/>
                  <w:marBottom w:val="0"/>
                  <w:divBdr>
                    <w:top w:val="none" w:sz="0" w:space="0" w:color="auto"/>
                    <w:left w:val="none" w:sz="0" w:space="0" w:color="auto"/>
                    <w:bottom w:val="none" w:sz="0" w:space="0" w:color="auto"/>
                    <w:right w:val="none" w:sz="0" w:space="0" w:color="auto"/>
                  </w:divBdr>
                </w:div>
                <w:div w:id="308559328">
                  <w:marLeft w:val="480"/>
                  <w:marRight w:val="0"/>
                  <w:marTop w:val="0"/>
                  <w:marBottom w:val="0"/>
                  <w:divBdr>
                    <w:top w:val="none" w:sz="0" w:space="0" w:color="auto"/>
                    <w:left w:val="none" w:sz="0" w:space="0" w:color="auto"/>
                    <w:bottom w:val="none" w:sz="0" w:space="0" w:color="auto"/>
                    <w:right w:val="none" w:sz="0" w:space="0" w:color="auto"/>
                  </w:divBdr>
                </w:div>
                <w:div w:id="1505895763">
                  <w:marLeft w:val="480"/>
                  <w:marRight w:val="0"/>
                  <w:marTop w:val="0"/>
                  <w:marBottom w:val="0"/>
                  <w:divBdr>
                    <w:top w:val="none" w:sz="0" w:space="0" w:color="auto"/>
                    <w:left w:val="none" w:sz="0" w:space="0" w:color="auto"/>
                    <w:bottom w:val="none" w:sz="0" w:space="0" w:color="auto"/>
                    <w:right w:val="none" w:sz="0" w:space="0" w:color="auto"/>
                  </w:divBdr>
                </w:div>
                <w:div w:id="1870411920">
                  <w:marLeft w:val="480"/>
                  <w:marRight w:val="0"/>
                  <w:marTop w:val="0"/>
                  <w:marBottom w:val="0"/>
                  <w:divBdr>
                    <w:top w:val="none" w:sz="0" w:space="0" w:color="auto"/>
                    <w:left w:val="none" w:sz="0" w:space="0" w:color="auto"/>
                    <w:bottom w:val="none" w:sz="0" w:space="0" w:color="auto"/>
                    <w:right w:val="none" w:sz="0" w:space="0" w:color="auto"/>
                  </w:divBdr>
                </w:div>
                <w:div w:id="1980189548">
                  <w:marLeft w:val="480"/>
                  <w:marRight w:val="0"/>
                  <w:marTop w:val="0"/>
                  <w:marBottom w:val="0"/>
                  <w:divBdr>
                    <w:top w:val="none" w:sz="0" w:space="0" w:color="auto"/>
                    <w:left w:val="none" w:sz="0" w:space="0" w:color="auto"/>
                    <w:bottom w:val="none" w:sz="0" w:space="0" w:color="auto"/>
                    <w:right w:val="none" w:sz="0" w:space="0" w:color="auto"/>
                  </w:divBdr>
                </w:div>
                <w:div w:id="437913885">
                  <w:marLeft w:val="480"/>
                  <w:marRight w:val="0"/>
                  <w:marTop w:val="0"/>
                  <w:marBottom w:val="0"/>
                  <w:divBdr>
                    <w:top w:val="none" w:sz="0" w:space="0" w:color="auto"/>
                    <w:left w:val="none" w:sz="0" w:space="0" w:color="auto"/>
                    <w:bottom w:val="none" w:sz="0" w:space="0" w:color="auto"/>
                    <w:right w:val="none" w:sz="0" w:space="0" w:color="auto"/>
                  </w:divBdr>
                </w:div>
                <w:div w:id="746922706">
                  <w:marLeft w:val="480"/>
                  <w:marRight w:val="0"/>
                  <w:marTop w:val="0"/>
                  <w:marBottom w:val="0"/>
                  <w:divBdr>
                    <w:top w:val="none" w:sz="0" w:space="0" w:color="auto"/>
                    <w:left w:val="none" w:sz="0" w:space="0" w:color="auto"/>
                    <w:bottom w:val="none" w:sz="0" w:space="0" w:color="auto"/>
                    <w:right w:val="none" w:sz="0" w:space="0" w:color="auto"/>
                  </w:divBdr>
                </w:div>
                <w:div w:id="1922713806">
                  <w:marLeft w:val="480"/>
                  <w:marRight w:val="0"/>
                  <w:marTop w:val="0"/>
                  <w:marBottom w:val="0"/>
                  <w:divBdr>
                    <w:top w:val="none" w:sz="0" w:space="0" w:color="auto"/>
                    <w:left w:val="none" w:sz="0" w:space="0" w:color="auto"/>
                    <w:bottom w:val="none" w:sz="0" w:space="0" w:color="auto"/>
                    <w:right w:val="none" w:sz="0" w:space="0" w:color="auto"/>
                  </w:divBdr>
                </w:div>
                <w:div w:id="920021756">
                  <w:marLeft w:val="480"/>
                  <w:marRight w:val="0"/>
                  <w:marTop w:val="0"/>
                  <w:marBottom w:val="0"/>
                  <w:divBdr>
                    <w:top w:val="none" w:sz="0" w:space="0" w:color="auto"/>
                    <w:left w:val="none" w:sz="0" w:space="0" w:color="auto"/>
                    <w:bottom w:val="none" w:sz="0" w:space="0" w:color="auto"/>
                    <w:right w:val="none" w:sz="0" w:space="0" w:color="auto"/>
                  </w:divBdr>
                </w:div>
                <w:div w:id="1718165660">
                  <w:marLeft w:val="480"/>
                  <w:marRight w:val="0"/>
                  <w:marTop w:val="0"/>
                  <w:marBottom w:val="0"/>
                  <w:divBdr>
                    <w:top w:val="none" w:sz="0" w:space="0" w:color="auto"/>
                    <w:left w:val="none" w:sz="0" w:space="0" w:color="auto"/>
                    <w:bottom w:val="none" w:sz="0" w:space="0" w:color="auto"/>
                    <w:right w:val="none" w:sz="0" w:space="0" w:color="auto"/>
                  </w:divBdr>
                </w:div>
                <w:div w:id="406541792">
                  <w:marLeft w:val="480"/>
                  <w:marRight w:val="0"/>
                  <w:marTop w:val="0"/>
                  <w:marBottom w:val="0"/>
                  <w:divBdr>
                    <w:top w:val="none" w:sz="0" w:space="0" w:color="auto"/>
                    <w:left w:val="none" w:sz="0" w:space="0" w:color="auto"/>
                    <w:bottom w:val="none" w:sz="0" w:space="0" w:color="auto"/>
                    <w:right w:val="none" w:sz="0" w:space="0" w:color="auto"/>
                  </w:divBdr>
                </w:div>
                <w:div w:id="273829089">
                  <w:marLeft w:val="480"/>
                  <w:marRight w:val="0"/>
                  <w:marTop w:val="0"/>
                  <w:marBottom w:val="0"/>
                  <w:divBdr>
                    <w:top w:val="none" w:sz="0" w:space="0" w:color="auto"/>
                    <w:left w:val="none" w:sz="0" w:space="0" w:color="auto"/>
                    <w:bottom w:val="none" w:sz="0" w:space="0" w:color="auto"/>
                    <w:right w:val="none" w:sz="0" w:space="0" w:color="auto"/>
                  </w:divBdr>
                </w:div>
              </w:divsChild>
            </w:div>
            <w:div w:id="656541534">
              <w:marLeft w:val="0"/>
              <w:marRight w:val="0"/>
              <w:marTop w:val="0"/>
              <w:marBottom w:val="0"/>
              <w:divBdr>
                <w:top w:val="none" w:sz="0" w:space="0" w:color="auto"/>
                <w:left w:val="none" w:sz="0" w:space="0" w:color="auto"/>
                <w:bottom w:val="none" w:sz="0" w:space="0" w:color="auto"/>
                <w:right w:val="none" w:sz="0" w:space="0" w:color="auto"/>
              </w:divBdr>
              <w:divsChild>
                <w:div w:id="1639191303">
                  <w:marLeft w:val="480"/>
                  <w:marRight w:val="0"/>
                  <w:marTop w:val="0"/>
                  <w:marBottom w:val="0"/>
                  <w:divBdr>
                    <w:top w:val="none" w:sz="0" w:space="0" w:color="auto"/>
                    <w:left w:val="none" w:sz="0" w:space="0" w:color="auto"/>
                    <w:bottom w:val="none" w:sz="0" w:space="0" w:color="auto"/>
                    <w:right w:val="none" w:sz="0" w:space="0" w:color="auto"/>
                  </w:divBdr>
                </w:div>
                <w:div w:id="246114824">
                  <w:marLeft w:val="480"/>
                  <w:marRight w:val="0"/>
                  <w:marTop w:val="0"/>
                  <w:marBottom w:val="0"/>
                  <w:divBdr>
                    <w:top w:val="none" w:sz="0" w:space="0" w:color="auto"/>
                    <w:left w:val="none" w:sz="0" w:space="0" w:color="auto"/>
                    <w:bottom w:val="none" w:sz="0" w:space="0" w:color="auto"/>
                    <w:right w:val="none" w:sz="0" w:space="0" w:color="auto"/>
                  </w:divBdr>
                </w:div>
                <w:div w:id="1872644516">
                  <w:marLeft w:val="480"/>
                  <w:marRight w:val="0"/>
                  <w:marTop w:val="0"/>
                  <w:marBottom w:val="0"/>
                  <w:divBdr>
                    <w:top w:val="none" w:sz="0" w:space="0" w:color="auto"/>
                    <w:left w:val="none" w:sz="0" w:space="0" w:color="auto"/>
                    <w:bottom w:val="none" w:sz="0" w:space="0" w:color="auto"/>
                    <w:right w:val="none" w:sz="0" w:space="0" w:color="auto"/>
                  </w:divBdr>
                </w:div>
                <w:div w:id="1006177799">
                  <w:marLeft w:val="480"/>
                  <w:marRight w:val="0"/>
                  <w:marTop w:val="0"/>
                  <w:marBottom w:val="0"/>
                  <w:divBdr>
                    <w:top w:val="none" w:sz="0" w:space="0" w:color="auto"/>
                    <w:left w:val="none" w:sz="0" w:space="0" w:color="auto"/>
                    <w:bottom w:val="none" w:sz="0" w:space="0" w:color="auto"/>
                    <w:right w:val="none" w:sz="0" w:space="0" w:color="auto"/>
                  </w:divBdr>
                </w:div>
                <w:div w:id="1077678365">
                  <w:marLeft w:val="480"/>
                  <w:marRight w:val="0"/>
                  <w:marTop w:val="0"/>
                  <w:marBottom w:val="0"/>
                  <w:divBdr>
                    <w:top w:val="none" w:sz="0" w:space="0" w:color="auto"/>
                    <w:left w:val="none" w:sz="0" w:space="0" w:color="auto"/>
                    <w:bottom w:val="none" w:sz="0" w:space="0" w:color="auto"/>
                    <w:right w:val="none" w:sz="0" w:space="0" w:color="auto"/>
                  </w:divBdr>
                </w:div>
                <w:div w:id="262618005">
                  <w:marLeft w:val="480"/>
                  <w:marRight w:val="0"/>
                  <w:marTop w:val="0"/>
                  <w:marBottom w:val="0"/>
                  <w:divBdr>
                    <w:top w:val="none" w:sz="0" w:space="0" w:color="auto"/>
                    <w:left w:val="none" w:sz="0" w:space="0" w:color="auto"/>
                    <w:bottom w:val="none" w:sz="0" w:space="0" w:color="auto"/>
                    <w:right w:val="none" w:sz="0" w:space="0" w:color="auto"/>
                  </w:divBdr>
                </w:div>
                <w:div w:id="1614823678">
                  <w:marLeft w:val="480"/>
                  <w:marRight w:val="0"/>
                  <w:marTop w:val="0"/>
                  <w:marBottom w:val="0"/>
                  <w:divBdr>
                    <w:top w:val="none" w:sz="0" w:space="0" w:color="auto"/>
                    <w:left w:val="none" w:sz="0" w:space="0" w:color="auto"/>
                    <w:bottom w:val="none" w:sz="0" w:space="0" w:color="auto"/>
                    <w:right w:val="none" w:sz="0" w:space="0" w:color="auto"/>
                  </w:divBdr>
                </w:div>
                <w:div w:id="2112430515">
                  <w:marLeft w:val="480"/>
                  <w:marRight w:val="0"/>
                  <w:marTop w:val="0"/>
                  <w:marBottom w:val="0"/>
                  <w:divBdr>
                    <w:top w:val="none" w:sz="0" w:space="0" w:color="auto"/>
                    <w:left w:val="none" w:sz="0" w:space="0" w:color="auto"/>
                    <w:bottom w:val="none" w:sz="0" w:space="0" w:color="auto"/>
                    <w:right w:val="none" w:sz="0" w:space="0" w:color="auto"/>
                  </w:divBdr>
                </w:div>
                <w:div w:id="1495532571">
                  <w:marLeft w:val="480"/>
                  <w:marRight w:val="0"/>
                  <w:marTop w:val="0"/>
                  <w:marBottom w:val="0"/>
                  <w:divBdr>
                    <w:top w:val="none" w:sz="0" w:space="0" w:color="auto"/>
                    <w:left w:val="none" w:sz="0" w:space="0" w:color="auto"/>
                    <w:bottom w:val="none" w:sz="0" w:space="0" w:color="auto"/>
                    <w:right w:val="none" w:sz="0" w:space="0" w:color="auto"/>
                  </w:divBdr>
                </w:div>
                <w:div w:id="2128160324">
                  <w:marLeft w:val="480"/>
                  <w:marRight w:val="0"/>
                  <w:marTop w:val="0"/>
                  <w:marBottom w:val="0"/>
                  <w:divBdr>
                    <w:top w:val="none" w:sz="0" w:space="0" w:color="auto"/>
                    <w:left w:val="none" w:sz="0" w:space="0" w:color="auto"/>
                    <w:bottom w:val="none" w:sz="0" w:space="0" w:color="auto"/>
                    <w:right w:val="none" w:sz="0" w:space="0" w:color="auto"/>
                  </w:divBdr>
                </w:div>
                <w:div w:id="160899560">
                  <w:marLeft w:val="480"/>
                  <w:marRight w:val="0"/>
                  <w:marTop w:val="0"/>
                  <w:marBottom w:val="0"/>
                  <w:divBdr>
                    <w:top w:val="none" w:sz="0" w:space="0" w:color="auto"/>
                    <w:left w:val="none" w:sz="0" w:space="0" w:color="auto"/>
                    <w:bottom w:val="none" w:sz="0" w:space="0" w:color="auto"/>
                    <w:right w:val="none" w:sz="0" w:space="0" w:color="auto"/>
                  </w:divBdr>
                </w:div>
                <w:div w:id="1418283157">
                  <w:marLeft w:val="480"/>
                  <w:marRight w:val="0"/>
                  <w:marTop w:val="0"/>
                  <w:marBottom w:val="0"/>
                  <w:divBdr>
                    <w:top w:val="none" w:sz="0" w:space="0" w:color="auto"/>
                    <w:left w:val="none" w:sz="0" w:space="0" w:color="auto"/>
                    <w:bottom w:val="none" w:sz="0" w:space="0" w:color="auto"/>
                    <w:right w:val="none" w:sz="0" w:space="0" w:color="auto"/>
                  </w:divBdr>
                </w:div>
                <w:div w:id="665940342">
                  <w:marLeft w:val="480"/>
                  <w:marRight w:val="0"/>
                  <w:marTop w:val="0"/>
                  <w:marBottom w:val="0"/>
                  <w:divBdr>
                    <w:top w:val="none" w:sz="0" w:space="0" w:color="auto"/>
                    <w:left w:val="none" w:sz="0" w:space="0" w:color="auto"/>
                    <w:bottom w:val="none" w:sz="0" w:space="0" w:color="auto"/>
                    <w:right w:val="none" w:sz="0" w:space="0" w:color="auto"/>
                  </w:divBdr>
                </w:div>
                <w:div w:id="1561862989">
                  <w:marLeft w:val="480"/>
                  <w:marRight w:val="0"/>
                  <w:marTop w:val="0"/>
                  <w:marBottom w:val="0"/>
                  <w:divBdr>
                    <w:top w:val="none" w:sz="0" w:space="0" w:color="auto"/>
                    <w:left w:val="none" w:sz="0" w:space="0" w:color="auto"/>
                    <w:bottom w:val="none" w:sz="0" w:space="0" w:color="auto"/>
                    <w:right w:val="none" w:sz="0" w:space="0" w:color="auto"/>
                  </w:divBdr>
                </w:div>
                <w:div w:id="1435127326">
                  <w:marLeft w:val="480"/>
                  <w:marRight w:val="0"/>
                  <w:marTop w:val="0"/>
                  <w:marBottom w:val="0"/>
                  <w:divBdr>
                    <w:top w:val="none" w:sz="0" w:space="0" w:color="auto"/>
                    <w:left w:val="none" w:sz="0" w:space="0" w:color="auto"/>
                    <w:bottom w:val="none" w:sz="0" w:space="0" w:color="auto"/>
                    <w:right w:val="none" w:sz="0" w:space="0" w:color="auto"/>
                  </w:divBdr>
                </w:div>
                <w:div w:id="1893225808">
                  <w:marLeft w:val="480"/>
                  <w:marRight w:val="0"/>
                  <w:marTop w:val="0"/>
                  <w:marBottom w:val="0"/>
                  <w:divBdr>
                    <w:top w:val="none" w:sz="0" w:space="0" w:color="auto"/>
                    <w:left w:val="none" w:sz="0" w:space="0" w:color="auto"/>
                    <w:bottom w:val="none" w:sz="0" w:space="0" w:color="auto"/>
                    <w:right w:val="none" w:sz="0" w:space="0" w:color="auto"/>
                  </w:divBdr>
                </w:div>
                <w:div w:id="2041316541">
                  <w:marLeft w:val="480"/>
                  <w:marRight w:val="0"/>
                  <w:marTop w:val="0"/>
                  <w:marBottom w:val="0"/>
                  <w:divBdr>
                    <w:top w:val="none" w:sz="0" w:space="0" w:color="auto"/>
                    <w:left w:val="none" w:sz="0" w:space="0" w:color="auto"/>
                    <w:bottom w:val="none" w:sz="0" w:space="0" w:color="auto"/>
                    <w:right w:val="none" w:sz="0" w:space="0" w:color="auto"/>
                  </w:divBdr>
                </w:div>
                <w:div w:id="1617909213">
                  <w:marLeft w:val="480"/>
                  <w:marRight w:val="0"/>
                  <w:marTop w:val="0"/>
                  <w:marBottom w:val="0"/>
                  <w:divBdr>
                    <w:top w:val="none" w:sz="0" w:space="0" w:color="auto"/>
                    <w:left w:val="none" w:sz="0" w:space="0" w:color="auto"/>
                    <w:bottom w:val="none" w:sz="0" w:space="0" w:color="auto"/>
                    <w:right w:val="none" w:sz="0" w:space="0" w:color="auto"/>
                  </w:divBdr>
                </w:div>
                <w:div w:id="745494596">
                  <w:marLeft w:val="480"/>
                  <w:marRight w:val="0"/>
                  <w:marTop w:val="0"/>
                  <w:marBottom w:val="0"/>
                  <w:divBdr>
                    <w:top w:val="none" w:sz="0" w:space="0" w:color="auto"/>
                    <w:left w:val="none" w:sz="0" w:space="0" w:color="auto"/>
                    <w:bottom w:val="none" w:sz="0" w:space="0" w:color="auto"/>
                    <w:right w:val="none" w:sz="0" w:space="0" w:color="auto"/>
                  </w:divBdr>
                </w:div>
                <w:div w:id="1417747635">
                  <w:marLeft w:val="480"/>
                  <w:marRight w:val="0"/>
                  <w:marTop w:val="0"/>
                  <w:marBottom w:val="0"/>
                  <w:divBdr>
                    <w:top w:val="none" w:sz="0" w:space="0" w:color="auto"/>
                    <w:left w:val="none" w:sz="0" w:space="0" w:color="auto"/>
                    <w:bottom w:val="none" w:sz="0" w:space="0" w:color="auto"/>
                    <w:right w:val="none" w:sz="0" w:space="0" w:color="auto"/>
                  </w:divBdr>
                </w:div>
                <w:div w:id="572594001">
                  <w:marLeft w:val="480"/>
                  <w:marRight w:val="0"/>
                  <w:marTop w:val="0"/>
                  <w:marBottom w:val="0"/>
                  <w:divBdr>
                    <w:top w:val="none" w:sz="0" w:space="0" w:color="auto"/>
                    <w:left w:val="none" w:sz="0" w:space="0" w:color="auto"/>
                    <w:bottom w:val="none" w:sz="0" w:space="0" w:color="auto"/>
                    <w:right w:val="none" w:sz="0" w:space="0" w:color="auto"/>
                  </w:divBdr>
                </w:div>
                <w:div w:id="50622177">
                  <w:marLeft w:val="480"/>
                  <w:marRight w:val="0"/>
                  <w:marTop w:val="0"/>
                  <w:marBottom w:val="0"/>
                  <w:divBdr>
                    <w:top w:val="none" w:sz="0" w:space="0" w:color="auto"/>
                    <w:left w:val="none" w:sz="0" w:space="0" w:color="auto"/>
                    <w:bottom w:val="none" w:sz="0" w:space="0" w:color="auto"/>
                    <w:right w:val="none" w:sz="0" w:space="0" w:color="auto"/>
                  </w:divBdr>
                </w:div>
                <w:div w:id="1539312995">
                  <w:marLeft w:val="480"/>
                  <w:marRight w:val="0"/>
                  <w:marTop w:val="0"/>
                  <w:marBottom w:val="0"/>
                  <w:divBdr>
                    <w:top w:val="none" w:sz="0" w:space="0" w:color="auto"/>
                    <w:left w:val="none" w:sz="0" w:space="0" w:color="auto"/>
                    <w:bottom w:val="none" w:sz="0" w:space="0" w:color="auto"/>
                    <w:right w:val="none" w:sz="0" w:space="0" w:color="auto"/>
                  </w:divBdr>
                </w:div>
                <w:div w:id="151721393">
                  <w:marLeft w:val="480"/>
                  <w:marRight w:val="0"/>
                  <w:marTop w:val="0"/>
                  <w:marBottom w:val="0"/>
                  <w:divBdr>
                    <w:top w:val="none" w:sz="0" w:space="0" w:color="auto"/>
                    <w:left w:val="none" w:sz="0" w:space="0" w:color="auto"/>
                    <w:bottom w:val="none" w:sz="0" w:space="0" w:color="auto"/>
                    <w:right w:val="none" w:sz="0" w:space="0" w:color="auto"/>
                  </w:divBdr>
                </w:div>
                <w:div w:id="894664579">
                  <w:marLeft w:val="480"/>
                  <w:marRight w:val="0"/>
                  <w:marTop w:val="0"/>
                  <w:marBottom w:val="0"/>
                  <w:divBdr>
                    <w:top w:val="none" w:sz="0" w:space="0" w:color="auto"/>
                    <w:left w:val="none" w:sz="0" w:space="0" w:color="auto"/>
                    <w:bottom w:val="none" w:sz="0" w:space="0" w:color="auto"/>
                    <w:right w:val="none" w:sz="0" w:space="0" w:color="auto"/>
                  </w:divBdr>
                </w:div>
                <w:div w:id="19402692">
                  <w:marLeft w:val="480"/>
                  <w:marRight w:val="0"/>
                  <w:marTop w:val="0"/>
                  <w:marBottom w:val="0"/>
                  <w:divBdr>
                    <w:top w:val="none" w:sz="0" w:space="0" w:color="auto"/>
                    <w:left w:val="none" w:sz="0" w:space="0" w:color="auto"/>
                    <w:bottom w:val="none" w:sz="0" w:space="0" w:color="auto"/>
                    <w:right w:val="none" w:sz="0" w:space="0" w:color="auto"/>
                  </w:divBdr>
                </w:div>
                <w:div w:id="1553418575">
                  <w:marLeft w:val="480"/>
                  <w:marRight w:val="0"/>
                  <w:marTop w:val="0"/>
                  <w:marBottom w:val="0"/>
                  <w:divBdr>
                    <w:top w:val="none" w:sz="0" w:space="0" w:color="auto"/>
                    <w:left w:val="none" w:sz="0" w:space="0" w:color="auto"/>
                    <w:bottom w:val="none" w:sz="0" w:space="0" w:color="auto"/>
                    <w:right w:val="none" w:sz="0" w:space="0" w:color="auto"/>
                  </w:divBdr>
                </w:div>
                <w:div w:id="1912494844">
                  <w:marLeft w:val="480"/>
                  <w:marRight w:val="0"/>
                  <w:marTop w:val="0"/>
                  <w:marBottom w:val="0"/>
                  <w:divBdr>
                    <w:top w:val="none" w:sz="0" w:space="0" w:color="auto"/>
                    <w:left w:val="none" w:sz="0" w:space="0" w:color="auto"/>
                    <w:bottom w:val="none" w:sz="0" w:space="0" w:color="auto"/>
                    <w:right w:val="none" w:sz="0" w:space="0" w:color="auto"/>
                  </w:divBdr>
                </w:div>
                <w:div w:id="401218380">
                  <w:marLeft w:val="480"/>
                  <w:marRight w:val="0"/>
                  <w:marTop w:val="0"/>
                  <w:marBottom w:val="0"/>
                  <w:divBdr>
                    <w:top w:val="none" w:sz="0" w:space="0" w:color="auto"/>
                    <w:left w:val="none" w:sz="0" w:space="0" w:color="auto"/>
                    <w:bottom w:val="none" w:sz="0" w:space="0" w:color="auto"/>
                    <w:right w:val="none" w:sz="0" w:space="0" w:color="auto"/>
                  </w:divBdr>
                </w:div>
                <w:div w:id="925193730">
                  <w:marLeft w:val="480"/>
                  <w:marRight w:val="0"/>
                  <w:marTop w:val="0"/>
                  <w:marBottom w:val="0"/>
                  <w:divBdr>
                    <w:top w:val="none" w:sz="0" w:space="0" w:color="auto"/>
                    <w:left w:val="none" w:sz="0" w:space="0" w:color="auto"/>
                    <w:bottom w:val="none" w:sz="0" w:space="0" w:color="auto"/>
                    <w:right w:val="none" w:sz="0" w:space="0" w:color="auto"/>
                  </w:divBdr>
                </w:div>
                <w:div w:id="722024586">
                  <w:marLeft w:val="480"/>
                  <w:marRight w:val="0"/>
                  <w:marTop w:val="0"/>
                  <w:marBottom w:val="0"/>
                  <w:divBdr>
                    <w:top w:val="none" w:sz="0" w:space="0" w:color="auto"/>
                    <w:left w:val="none" w:sz="0" w:space="0" w:color="auto"/>
                    <w:bottom w:val="none" w:sz="0" w:space="0" w:color="auto"/>
                    <w:right w:val="none" w:sz="0" w:space="0" w:color="auto"/>
                  </w:divBdr>
                </w:div>
                <w:div w:id="395008368">
                  <w:marLeft w:val="480"/>
                  <w:marRight w:val="0"/>
                  <w:marTop w:val="0"/>
                  <w:marBottom w:val="0"/>
                  <w:divBdr>
                    <w:top w:val="none" w:sz="0" w:space="0" w:color="auto"/>
                    <w:left w:val="none" w:sz="0" w:space="0" w:color="auto"/>
                    <w:bottom w:val="none" w:sz="0" w:space="0" w:color="auto"/>
                    <w:right w:val="none" w:sz="0" w:space="0" w:color="auto"/>
                  </w:divBdr>
                </w:div>
                <w:div w:id="1241058320">
                  <w:marLeft w:val="480"/>
                  <w:marRight w:val="0"/>
                  <w:marTop w:val="0"/>
                  <w:marBottom w:val="0"/>
                  <w:divBdr>
                    <w:top w:val="none" w:sz="0" w:space="0" w:color="auto"/>
                    <w:left w:val="none" w:sz="0" w:space="0" w:color="auto"/>
                    <w:bottom w:val="none" w:sz="0" w:space="0" w:color="auto"/>
                    <w:right w:val="none" w:sz="0" w:space="0" w:color="auto"/>
                  </w:divBdr>
                </w:div>
                <w:div w:id="1417553156">
                  <w:marLeft w:val="480"/>
                  <w:marRight w:val="0"/>
                  <w:marTop w:val="0"/>
                  <w:marBottom w:val="0"/>
                  <w:divBdr>
                    <w:top w:val="none" w:sz="0" w:space="0" w:color="auto"/>
                    <w:left w:val="none" w:sz="0" w:space="0" w:color="auto"/>
                    <w:bottom w:val="none" w:sz="0" w:space="0" w:color="auto"/>
                    <w:right w:val="none" w:sz="0" w:space="0" w:color="auto"/>
                  </w:divBdr>
                </w:div>
              </w:divsChild>
            </w:div>
            <w:div w:id="2053190833">
              <w:marLeft w:val="0"/>
              <w:marRight w:val="0"/>
              <w:marTop w:val="0"/>
              <w:marBottom w:val="0"/>
              <w:divBdr>
                <w:top w:val="none" w:sz="0" w:space="0" w:color="auto"/>
                <w:left w:val="none" w:sz="0" w:space="0" w:color="auto"/>
                <w:bottom w:val="none" w:sz="0" w:space="0" w:color="auto"/>
                <w:right w:val="none" w:sz="0" w:space="0" w:color="auto"/>
              </w:divBdr>
              <w:divsChild>
                <w:div w:id="1514342124">
                  <w:marLeft w:val="480"/>
                  <w:marRight w:val="0"/>
                  <w:marTop w:val="0"/>
                  <w:marBottom w:val="0"/>
                  <w:divBdr>
                    <w:top w:val="none" w:sz="0" w:space="0" w:color="auto"/>
                    <w:left w:val="none" w:sz="0" w:space="0" w:color="auto"/>
                    <w:bottom w:val="none" w:sz="0" w:space="0" w:color="auto"/>
                    <w:right w:val="none" w:sz="0" w:space="0" w:color="auto"/>
                  </w:divBdr>
                </w:div>
                <w:div w:id="665863206">
                  <w:marLeft w:val="480"/>
                  <w:marRight w:val="0"/>
                  <w:marTop w:val="0"/>
                  <w:marBottom w:val="0"/>
                  <w:divBdr>
                    <w:top w:val="none" w:sz="0" w:space="0" w:color="auto"/>
                    <w:left w:val="none" w:sz="0" w:space="0" w:color="auto"/>
                    <w:bottom w:val="none" w:sz="0" w:space="0" w:color="auto"/>
                    <w:right w:val="none" w:sz="0" w:space="0" w:color="auto"/>
                  </w:divBdr>
                </w:div>
                <w:div w:id="2033724141">
                  <w:marLeft w:val="480"/>
                  <w:marRight w:val="0"/>
                  <w:marTop w:val="0"/>
                  <w:marBottom w:val="0"/>
                  <w:divBdr>
                    <w:top w:val="none" w:sz="0" w:space="0" w:color="auto"/>
                    <w:left w:val="none" w:sz="0" w:space="0" w:color="auto"/>
                    <w:bottom w:val="none" w:sz="0" w:space="0" w:color="auto"/>
                    <w:right w:val="none" w:sz="0" w:space="0" w:color="auto"/>
                  </w:divBdr>
                </w:div>
                <w:div w:id="1295407939">
                  <w:marLeft w:val="480"/>
                  <w:marRight w:val="0"/>
                  <w:marTop w:val="0"/>
                  <w:marBottom w:val="0"/>
                  <w:divBdr>
                    <w:top w:val="none" w:sz="0" w:space="0" w:color="auto"/>
                    <w:left w:val="none" w:sz="0" w:space="0" w:color="auto"/>
                    <w:bottom w:val="none" w:sz="0" w:space="0" w:color="auto"/>
                    <w:right w:val="none" w:sz="0" w:space="0" w:color="auto"/>
                  </w:divBdr>
                </w:div>
                <w:div w:id="1169565974">
                  <w:marLeft w:val="480"/>
                  <w:marRight w:val="0"/>
                  <w:marTop w:val="0"/>
                  <w:marBottom w:val="0"/>
                  <w:divBdr>
                    <w:top w:val="none" w:sz="0" w:space="0" w:color="auto"/>
                    <w:left w:val="none" w:sz="0" w:space="0" w:color="auto"/>
                    <w:bottom w:val="none" w:sz="0" w:space="0" w:color="auto"/>
                    <w:right w:val="none" w:sz="0" w:space="0" w:color="auto"/>
                  </w:divBdr>
                </w:div>
                <w:div w:id="843860567">
                  <w:marLeft w:val="480"/>
                  <w:marRight w:val="0"/>
                  <w:marTop w:val="0"/>
                  <w:marBottom w:val="0"/>
                  <w:divBdr>
                    <w:top w:val="none" w:sz="0" w:space="0" w:color="auto"/>
                    <w:left w:val="none" w:sz="0" w:space="0" w:color="auto"/>
                    <w:bottom w:val="none" w:sz="0" w:space="0" w:color="auto"/>
                    <w:right w:val="none" w:sz="0" w:space="0" w:color="auto"/>
                  </w:divBdr>
                </w:div>
                <w:div w:id="197086142">
                  <w:marLeft w:val="480"/>
                  <w:marRight w:val="0"/>
                  <w:marTop w:val="0"/>
                  <w:marBottom w:val="0"/>
                  <w:divBdr>
                    <w:top w:val="none" w:sz="0" w:space="0" w:color="auto"/>
                    <w:left w:val="none" w:sz="0" w:space="0" w:color="auto"/>
                    <w:bottom w:val="none" w:sz="0" w:space="0" w:color="auto"/>
                    <w:right w:val="none" w:sz="0" w:space="0" w:color="auto"/>
                  </w:divBdr>
                </w:div>
                <w:div w:id="1758862067">
                  <w:marLeft w:val="480"/>
                  <w:marRight w:val="0"/>
                  <w:marTop w:val="0"/>
                  <w:marBottom w:val="0"/>
                  <w:divBdr>
                    <w:top w:val="none" w:sz="0" w:space="0" w:color="auto"/>
                    <w:left w:val="none" w:sz="0" w:space="0" w:color="auto"/>
                    <w:bottom w:val="none" w:sz="0" w:space="0" w:color="auto"/>
                    <w:right w:val="none" w:sz="0" w:space="0" w:color="auto"/>
                  </w:divBdr>
                </w:div>
                <w:div w:id="1922328996">
                  <w:marLeft w:val="480"/>
                  <w:marRight w:val="0"/>
                  <w:marTop w:val="0"/>
                  <w:marBottom w:val="0"/>
                  <w:divBdr>
                    <w:top w:val="none" w:sz="0" w:space="0" w:color="auto"/>
                    <w:left w:val="none" w:sz="0" w:space="0" w:color="auto"/>
                    <w:bottom w:val="none" w:sz="0" w:space="0" w:color="auto"/>
                    <w:right w:val="none" w:sz="0" w:space="0" w:color="auto"/>
                  </w:divBdr>
                </w:div>
                <w:div w:id="1535994232">
                  <w:marLeft w:val="480"/>
                  <w:marRight w:val="0"/>
                  <w:marTop w:val="0"/>
                  <w:marBottom w:val="0"/>
                  <w:divBdr>
                    <w:top w:val="none" w:sz="0" w:space="0" w:color="auto"/>
                    <w:left w:val="none" w:sz="0" w:space="0" w:color="auto"/>
                    <w:bottom w:val="none" w:sz="0" w:space="0" w:color="auto"/>
                    <w:right w:val="none" w:sz="0" w:space="0" w:color="auto"/>
                  </w:divBdr>
                </w:div>
                <w:div w:id="959343271">
                  <w:marLeft w:val="480"/>
                  <w:marRight w:val="0"/>
                  <w:marTop w:val="0"/>
                  <w:marBottom w:val="0"/>
                  <w:divBdr>
                    <w:top w:val="none" w:sz="0" w:space="0" w:color="auto"/>
                    <w:left w:val="none" w:sz="0" w:space="0" w:color="auto"/>
                    <w:bottom w:val="none" w:sz="0" w:space="0" w:color="auto"/>
                    <w:right w:val="none" w:sz="0" w:space="0" w:color="auto"/>
                  </w:divBdr>
                </w:div>
                <w:div w:id="625819559">
                  <w:marLeft w:val="480"/>
                  <w:marRight w:val="0"/>
                  <w:marTop w:val="0"/>
                  <w:marBottom w:val="0"/>
                  <w:divBdr>
                    <w:top w:val="none" w:sz="0" w:space="0" w:color="auto"/>
                    <w:left w:val="none" w:sz="0" w:space="0" w:color="auto"/>
                    <w:bottom w:val="none" w:sz="0" w:space="0" w:color="auto"/>
                    <w:right w:val="none" w:sz="0" w:space="0" w:color="auto"/>
                  </w:divBdr>
                </w:div>
                <w:div w:id="215508584">
                  <w:marLeft w:val="480"/>
                  <w:marRight w:val="0"/>
                  <w:marTop w:val="0"/>
                  <w:marBottom w:val="0"/>
                  <w:divBdr>
                    <w:top w:val="none" w:sz="0" w:space="0" w:color="auto"/>
                    <w:left w:val="none" w:sz="0" w:space="0" w:color="auto"/>
                    <w:bottom w:val="none" w:sz="0" w:space="0" w:color="auto"/>
                    <w:right w:val="none" w:sz="0" w:space="0" w:color="auto"/>
                  </w:divBdr>
                </w:div>
                <w:div w:id="1075278331">
                  <w:marLeft w:val="480"/>
                  <w:marRight w:val="0"/>
                  <w:marTop w:val="0"/>
                  <w:marBottom w:val="0"/>
                  <w:divBdr>
                    <w:top w:val="none" w:sz="0" w:space="0" w:color="auto"/>
                    <w:left w:val="none" w:sz="0" w:space="0" w:color="auto"/>
                    <w:bottom w:val="none" w:sz="0" w:space="0" w:color="auto"/>
                    <w:right w:val="none" w:sz="0" w:space="0" w:color="auto"/>
                  </w:divBdr>
                </w:div>
                <w:div w:id="1288201617">
                  <w:marLeft w:val="480"/>
                  <w:marRight w:val="0"/>
                  <w:marTop w:val="0"/>
                  <w:marBottom w:val="0"/>
                  <w:divBdr>
                    <w:top w:val="none" w:sz="0" w:space="0" w:color="auto"/>
                    <w:left w:val="none" w:sz="0" w:space="0" w:color="auto"/>
                    <w:bottom w:val="none" w:sz="0" w:space="0" w:color="auto"/>
                    <w:right w:val="none" w:sz="0" w:space="0" w:color="auto"/>
                  </w:divBdr>
                </w:div>
                <w:div w:id="316880059">
                  <w:marLeft w:val="480"/>
                  <w:marRight w:val="0"/>
                  <w:marTop w:val="0"/>
                  <w:marBottom w:val="0"/>
                  <w:divBdr>
                    <w:top w:val="none" w:sz="0" w:space="0" w:color="auto"/>
                    <w:left w:val="none" w:sz="0" w:space="0" w:color="auto"/>
                    <w:bottom w:val="none" w:sz="0" w:space="0" w:color="auto"/>
                    <w:right w:val="none" w:sz="0" w:space="0" w:color="auto"/>
                  </w:divBdr>
                </w:div>
                <w:div w:id="57824480">
                  <w:marLeft w:val="480"/>
                  <w:marRight w:val="0"/>
                  <w:marTop w:val="0"/>
                  <w:marBottom w:val="0"/>
                  <w:divBdr>
                    <w:top w:val="none" w:sz="0" w:space="0" w:color="auto"/>
                    <w:left w:val="none" w:sz="0" w:space="0" w:color="auto"/>
                    <w:bottom w:val="none" w:sz="0" w:space="0" w:color="auto"/>
                    <w:right w:val="none" w:sz="0" w:space="0" w:color="auto"/>
                  </w:divBdr>
                </w:div>
                <w:div w:id="604384112">
                  <w:marLeft w:val="480"/>
                  <w:marRight w:val="0"/>
                  <w:marTop w:val="0"/>
                  <w:marBottom w:val="0"/>
                  <w:divBdr>
                    <w:top w:val="none" w:sz="0" w:space="0" w:color="auto"/>
                    <w:left w:val="none" w:sz="0" w:space="0" w:color="auto"/>
                    <w:bottom w:val="none" w:sz="0" w:space="0" w:color="auto"/>
                    <w:right w:val="none" w:sz="0" w:space="0" w:color="auto"/>
                  </w:divBdr>
                </w:div>
                <w:div w:id="61298421">
                  <w:marLeft w:val="480"/>
                  <w:marRight w:val="0"/>
                  <w:marTop w:val="0"/>
                  <w:marBottom w:val="0"/>
                  <w:divBdr>
                    <w:top w:val="none" w:sz="0" w:space="0" w:color="auto"/>
                    <w:left w:val="none" w:sz="0" w:space="0" w:color="auto"/>
                    <w:bottom w:val="none" w:sz="0" w:space="0" w:color="auto"/>
                    <w:right w:val="none" w:sz="0" w:space="0" w:color="auto"/>
                  </w:divBdr>
                </w:div>
                <w:div w:id="587545418">
                  <w:marLeft w:val="480"/>
                  <w:marRight w:val="0"/>
                  <w:marTop w:val="0"/>
                  <w:marBottom w:val="0"/>
                  <w:divBdr>
                    <w:top w:val="none" w:sz="0" w:space="0" w:color="auto"/>
                    <w:left w:val="none" w:sz="0" w:space="0" w:color="auto"/>
                    <w:bottom w:val="none" w:sz="0" w:space="0" w:color="auto"/>
                    <w:right w:val="none" w:sz="0" w:space="0" w:color="auto"/>
                  </w:divBdr>
                </w:div>
                <w:div w:id="499152224">
                  <w:marLeft w:val="480"/>
                  <w:marRight w:val="0"/>
                  <w:marTop w:val="0"/>
                  <w:marBottom w:val="0"/>
                  <w:divBdr>
                    <w:top w:val="none" w:sz="0" w:space="0" w:color="auto"/>
                    <w:left w:val="none" w:sz="0" w:space="0" w:color="auto"/>
                    <w:bottom w:val="none" w:sz="0" w:space="0" w:color="auto"/>
                    <w:right w:val="none" w:sz="0" w:space="0" w:color="auto"/>
                  </w:divBdr>
                </w:div>
                <w:div w:id="241526928">
                  <w:marLeft w:val="480"/>
                  <w:marRight w:val="0"/>
                  <w:marTop w:val="0"/>
                  <w:marBottom w:val="0"/>
                  <w:divBdr>
                    <w:top w:val="none" w:sz="0" w:space="0" w:color="auto"/>
                    <w:left w:val="none" w:sz="0" w:space="0" w:color="auto"/>
                    <w:bottom w:val="none" w:sz="0" w:space="0" w:color="auto"/>
                    <w:right w:val="none" w:sz="0" w:space="0" w:color="auto"/>
                  </w:divBdr>
                </w:div>
                <w:div w:id="2073114938">
                  <w:marLeft w:val="480"/>
                  <w:marRight w:val="0"/>
                  <w:marTop w:val="0"/>
                  <w:marBottom w:val="0"/>
                  <w:divBdr>
                    <w:top w:val="none" w:sz="0" w:space="0" w:color="auto"/>
                    <w:left w:val="none" w:sz="0" w:space="0" w:color="auto"/>
                    <w:bottom w:val="none" w:sz="0" w:space="0" w:color="auto"/>
                    <w:right w:val="none" w:sz="0" w:space="0" w:color="auto"/>
                  </w:divBdr>
                </w:div>
                <w:div w:id="150676818">
                  <w:marLeft w:val="480"/>
                  <w:marRight w:val="0"/>
                  <w:marTop w:val="0"/>
                  <w:marBottom w:val="0"/>
                  <w:divBdr>
                    <w:top w:val="none" w:sz="0" w:space="0" w:color="auto"/>
                    <w:left w:val="none" w:sz="0" w:space="0" w:color="auto"/>
                    <w:bottom w:val="none" w:sz="0" w:space="0" w:color="auto"/>
                    <w:right w:val="none" w:sz="0" w:space="0" w:color="auto"/>
                  </w:divBdr>
                </w:div>
                <w:div w:id="1074276786">
                  <w:marLeft w:val="480"/>
                  <w:marRight w:val="0"/>
                  <w:marTop w:val="0"/>
                  <w:marBottom w:val="0"/>
                  <w:divBdr>
                    <w:top w:val="none" w:sz="0" w:space="0" w:color="auto"/>
                    <w:left w:val="none" w:sz="0" w:space="0" w:color="auto"/>
                    <w:bottom w:val="none" w:sz="0" w:space="0" w:color="auto"/>
                    <w:right w:val="none" w:sz="0" w:space="0" w:color="auto"/>
                  </w:divBdr>
                </w:div>
                <w:div w:id="812411729">
                  <w:marLeft w:val="480"/>
                  <w:marRight w:val="0"/>
                  <w:marTop w:val="0"/>
                  <w:marBottom w:val="0"/>
                  <w:divBdr>
                    <w:top w:val="none" w:sz="0" w:space="0" w:color="auto"/>
                    <w:left w:val="none" w:sz="0" w:space="0" w:color="auto"/>
                    <w:bottom w:val="none" w:sz="0" w:space="0" w:color="auto"/>
                    <w:right w:val="none" w:sz="0" w:space="0" w:color="auto"/>
                  </w:divBdr>
                </w:div>
                <w:div w:id="936863104">
                  <w:marLeft w:val="480"/>
                  <w:marRight w:val="0"/>
                  <w:marTop w:val="0"/>
                  <w:marBottom w:val="0"/>
                  <w:divBdr>
                    <w:top w:val="none" w:sz="0" w:space="0" w:color="auto"/>
                    <w:left w:val="none" w:sz="0" w:space="0" w:color="auto"/>
                    <w:bottom w:val="none" w:sz="0" w:space="0" w:color="auto"/>
                    <w:right w:val="none" w:sz="0" w:space="0" w:color="auto"/>
                  </w:divBdr>
                </w:div>
                <w:div w:id="1940487516">
                  <w:marLeft w:val="480"/>
                  <w:marRight w:val="0"/>
                  <w:marTop w:val="0"/>
                  <w:marBottom w:val="0"/>
                  <w:divBdr>
                    <w:top w:val="none" w:sz="0" w:space="0" w:color="auto"/>
                    <w:left w:val="none" w:sz="0" w:space="0" w:color="auto"/>
                    <w:bottom w:val="none" w:sz="0" w:space="0" w:color="auto"/>
                    <w:right w:val="none" w:sz="0" w:space="0" w:color="auto"/>
                  </w:divBdr>
                </w:div>
                <w:div w:id="1401516240">
                  <w:marLeft w:val="480"/>
                  <w:marRight w:val="0"/>
                  <w:marTop w:val="0"/>
                  <w:marBottom w:val="0"/>
                  <w:divBdr>
                    <w:top w:val="none" w:sz="0" w:space="0" w:color="auto"/>
                    <w:left w:val="none" w:sz="0" w:space="0" w:color="auto"/>
                    <w:bottom w:val="none" w:sz="0" w:space="0" w:color="auto"/>
                    <w:right w:val="none" w:sz="0" w:space="0" w:color="auto"/>
                  </w:divBdr>
                </w:div>
                <w:div w:id="398596912">
                  <w:marLeft w:val="480"/>
                  <w:marRight w:val="0"/>
                  <w:marTop w:val="0"/>
                  <w:marBottom w:val="0"/>
                  <w:divBdr>
                    <w:top w:val="none" w:sz="0" w:space="0" w:color="auto"/>
                    <w:left w:val="none" w:sz="0" w:space="0" w:color="auto"/>
                    <w:bottom w:val="none" w:sz="0" w:space="0" w:color="auto"/>
                    <w:right w:val="none" w:sz="0" w:space="0" w:color="auto"/>
                  </w:divBdr>
                </w:div>
                <w:div w:id="189682793">
                  <w:marLeft w:val="480"/>
                  <w:marRight w:val="0"/>
                  <w:marTop w:val="0"/>
                  <w:marBottom w:val="0"/>
                  <w:divBdr>
                    <w:top w:val="none" w:sz="0" w:space="0" w:color="auto"/>
                    <w:left w:val="none" w:sz="0" w:space="0" w:color="auto"/>
                    <w:bottom w:val="none" w:sz="0" w:space="0" w:color="auto"/>
                    <w:right w:val="none" w:sz="0" w:space="0" w:color="auto"/>
                  </w:divBdr>
                </w:div>
                <w:div w:id="1906720748">
                  <w:marLeft w:val="480"/>
                  <w:marRight w:val="0"/>
                  <w:marTop w:val="0"/>
                  <w:marBottom w:val="0"/>
                  <w:divBdr>
                    <w:top w:val="none" w:sz="0" w:space="0" w:color="auto"/>
                    <w:left w:val="none" w:sz="0" w:space="0" w:color="auto"/>
                    <w:bottom w:val="none" w:sz="0" w:space="0" w:color="auto"/>
                    <w:right w:val="none" w:sz="0" w:space="0" w:color="auto"/>
                  </w:divBdr>
                </w:div>
                <w:div w:id="1840266056">
                  <w:marLeft w:val="480"/>
                  <w:marRight w:val="0"/>
                  <w:marTop w:val="0"/>
                  <w:marBottom w:val="0"/>
                  <w:divBdr>
                    <w:top w:val="none" w:sz="0" w:space="0" w:color="auto"/>
                    <w:left w:val="none" w:sz="0" w:space="0" w:color="auto"/>
                    <w:bottom w:val="none" w:sz="0" w:space="0" w:color="auto"/>
                    <w:right w:val="none" w:sz="0" w:space="0" w:color="auto"/>
                  </w:divBdr>
                </w:div>
                <w:div w:id="1160775867">
                  <w:marLeft w:val="480"/>
                  <w:marRight w:val="0"/>
                  <w:marTop w:val="0"/>
                  <w:marBottom w:val="0"/>
                  <w:divBdr>
                    <w:top w:val="none" w:sz="0" w:space="0" w:color="auto"/>
                    <w:left w:val="none" w:sz="0" w:space="0" w:color="auto"/>
                    <w:bottom w:val="none" w:sz="0" w:space="0" w:color="auto"/>
                    <w:right w:val="none" w:sz="0" w:space="0" w:color="auto"/>
                  </w:divBdr>
                </w:div>
              </w:divsChild>
            </w:div>
            <w:div w:id="1033772224">
              <w:marLeft w:val="0"/>
              <w:marRight w:val="0"/>
              <w:marTop w:val="0"/>
              <w:marBottom w:val="0"/>
              <w:divBdr>
                <w:top w:val="none" w:sz="0" w:space="0" w:color="auto"/>
                <w:left w:val="none" w:sz="0" w:space="0" w:color="auto"/>
                <w:bottom w:val="none" w:sz="0" w:space="0" w:color="auto"/>
                <w:right w:val="none" w:sz="0" w:space="0" w:color="auto"/>
              </w:divBdr>
              <w:divsChild>
                <w:div w:id="481047467">
                  <w:marLeft w:val="480"/>
                  <w:marRight w:val="0"/>
                  <w:marTop w:val="0"/>
                  <w:marBottom w:val="0"/>
                  <w:divBdr>
                    <w:top w:val="none" w:sz="0" w:space="0" w:color="auto"/>
                    <w:left w:val="none" w:sz="0" w:space="0" w:color="auto"/>
                    <w:bottom w:val="none" w:sz="0" w:space="0" w:color="auto"/>
                    <w:right w:val="none" w:sz="0" w:space="0" w:color="auto"/>
                  </w:divBdr>
                </w:div>
                <w:div w:id="1006520652">
                  <w:marLeft w:val="480"/>
                  <w:marRight w:val="0"/>
                  <w:marTop w:val="0"/>
                  <w:marBottom w:val="0"/>
                  <w:divBdr>
                    <w:top w:val="none" w:sz="0" w:space="0" w:color="auto"/>
                    <w:left w:val="none" w:sz="0" w:space="0" w:color="auto"/>
                    <w:bottom w:val="none" w:sz="0" w:space="0" w:color="auto"/>
                    <w:right w:val="none" w:sz="0" w:space="0" w:color="auto"/>
                  </w:divBdr>
                </w:div>
                <w:div w:id="157383916">
                  <w:marLeft w:val="480"/>
                  <w:marRight w:val="0"/>
                  <w:marTop w:val="0"/>
                  <w:marBottom w:val="0"/>
                  <w:divBdr>
                    <w:top w:val="none" w:sz="0" w:space="0" w:color="auto"/>
                    <w:left w:val="none" w:sz="0" w:space="0" w:color="auto"/>
                    <w:bottom w:val="none" w:sz="0" w:space="0" w:color="auto"/>
                    <w:right w:val="none" w:sz="0" w:space="0" w:color="auto"/>
                  </w:divBdr>
                </w:div>
                <w:div w:id="561253439">
                  <w:marLeft w:val="480"/>
                  <w:marRight w:val="0"/>
                  <w:marTop w:val="0"/>
                  <w:marBottom w:val="0"/>
                  <w:divBdr>
                    <w:top w:val="none" w:sz="0" w:space="0" w:color="auto"/>
                    <w:left w:val="none" w:sz="0" w:space="0" w:color="auto"/>
                    <w:bottom w:val="none" w:sz="0" w:space="0" w:color="auto"/>
                    <w:right w:val="none" w:sz="0" w:space="0" w:color="auto"/>
                  </w:divBdr>
                </w:div>
                <w:div w:id="1323267722">
                  <w:marLeft w:val="480"/>
                  <w:marRight w:val="0"/>
                  <w:marTop w:val="0"/>
                  <w:marBottom w:val="0"/>
                  <w:divBdr>
                    <w:top w:val="none" w:sz="0" w:space="0" w:color="auto"/>
                    <w:left w:val="none" w:sz="0" w:space="0" w:color="auto"/>
                    <w:bottom w:val="none" w:sz="0" w:space="0" w:color="auto"/>
                    <w:right w:val="none" w:sz="0" w:space="0" w:color="auto"/>
                  </w:divBdr>
                </w:div>
                <w:div w:id="823813451">
                  <w:marLeft w:val="480"/>
                  <w:marRight w:val="0"/>
                  <w:marTop w:val="0"/>
                  <w:marBottom w:val="0"/>
                  <w:divBdr>
                    <w:top w:val="none" w:sz="0" w:space="0" w:color="auto"/>
                    <w:left w:val="none" w:sz="0" w:space="0" w:color="auto"/>
                    <w:bottom w:val="none" w:sz="0" w:space="0" w:color="auto"/>
                    <w:right w:val="none" w:sz="0" w:space="0" w:color="auto"/>
                  </w:divBdr>
                </w:div>
                <w:div w:id="230044450">
                  <w:marLeft w:val="480"/>
                  <w:marRight w:val="0"/>
                  <w:marTop w:val="0"/>
                  <w:marBottom w:val="0"/>
                  <w:divBdr>
                    <w:top w:val="none" w:sz="0" w:space="0" w:color="auto"/>
                    <w:left w:val="none" w:sz="0" w:space="0" w:color="auto"/>
                    <w:bottom w:val="none" w:sz="0" w:space="0" w:color="auto"/>
                    <w:right w:val="none" w:sz="0" w:space="0" w:color="auto"/>
                  </w:divBdr>
                </w:div>
                <w:div w:id="812451347">
                  <w:marLeft w:val="480"/>
                  <w:marRight w:val="0"/>
                  <w:marTop w:val="0"/>
                  <w:marBottom w:val="0"/>
                  <w:divBdr>
                    <w:top w:val="none" w:sz="0" w:space="0" w:color="auto"/>
                    <w:left w:val="none" w:sz="0" w:space="0" w:color="auto"/>
                    <w:bottom w:val="none" w:sz="0" w:space="0" w:color="auto"/>
                    <w:right w:val="none" w:sz="0" w:space="0" w:color="auto"/>
                  </w:divBdr>
                </w:div>
                <w:div w:id="245380011">
                  <w:marLeft w:val="480"/>
                  <w:marRight w:val="0"/>
                  <w:marTop w:val="0"/>
                  <w:marBottom w:val="0"/>
                  <w:divBdr>
                    <w:top w:val="none" w:sz="0" w:space="0" w:color="auto"/>
                    <w:left w:val="none" w:sz="0" w:space="0" w:color="auto"/>
                    <w:bottom w:val="none" w:sz="0" w:space="0" w:color="auto"/>
                    <w:right w:val="none" w:sz="0" w:space="0" w:color="auto"/>
                  </w:divBdr>
                </w:div>
                <w:div w:id="840244098">
                  <w:marLeft w:val="480"/>
                  <w:marRight w:val="0"/>
                  <w:marTop w:val="0"/>
                  <w:marBottom w:val="0"/>
                  <w:divBdr>
                    <w:top w:val="none" w:sz="0" w:space="0" w:color="auto"/>
                    <w:left w:val="none" w:sz="0" w:space="0" w:color="auto"/>
                    <w:bottom w:val="none" w:sz="0" w:space="0" w:color="auto"/>
                    <w:right w:val="none" w:sz="0" w:space="0" w:color="auto"/>
                  </w:divBdr>
                </w:div>
                <w:div w:id="1484006676">
                  <w:marLeft w:val="480"/>
                  <w:marRight w:val="0"/>
                  <w:marTop w:val="0"/>
                  <w:marBottom w:val="0"/>
                  <w:divBdr>
                    <w:top w:val="none" w:sz="0" w:space="0" w:color="auto"/>
                    <w:left w:val="none" w:sz="0" w:space="0" w:color="auto"/>
                    <w:bottom w:val="none" w:sz="0" w:space="0" w:color="auto"/>
                    <w:right w:val="none" w:sz="0" w:space="0" w:color="auto"/>
                  </w:divBdr>
                </w:div>
                <w:div w:id="2032293529">
                  <w:marLeft w:val="480"/>
                  <w:marRight w:val="0"/>
                  <w:marTop w:val="0"/>
                  <w:marBottom w:val="0"/>
                  <w:divBdr>
                    <w:top w:val="none" w:sz="0" w:space="0" w:color="auto"/>
                    <w:left w:val="none" w:sz="0" w:space="0" w:color="auto"/>
                    <w:bottom w:val="none" w:sz="0" w:space="0" w:color="auto"/>
                    <w:right w:val="none" w:sz="0" w:space="0" w:color="auto"/>
                  </w:divBdr>
                </w:div>
                <w:div w:id="1453817170">
                  <w:marLeft w:val="480"/>
                  <w:marRight w:val="0"/>
                  <w:marTop w:val="0"/>
                  <w:marBottom w:val="0"/>
                  <w:divBdr>
                    <w:top w:val="none" w:sz="0" w:space="0" w:color="auto"/>
                    <w:left w:val="none" w:sz="0" w:space="0" w:color="auto"/>
                    <w:bottom w:val="none" w:sz="0" w:space="0" w:color="auto"/>
                    <w:right w:val="none" w:sz="0" w:space="0" w:color="auto"/>
                  </w:divBdr>
                </w:div>
                <w:div w:id="1932884041">
                  <w:marLeft w:val="480"/>
                  <w:marRight w:val="0"/>
                  <w:marTop w:val="0"/>
                  <w:marBottom w:val="0"/>
                  <w:divBdr>
                    <w:top w:val="none" w:sz="0" w:space="0" w:color="auto"/>
                    <w:left w:val="none" w:sz="0" w:space="0" w:color="auto"/>
                    <w:bottom w:val="none" w:sz="0" w:space="0" w:color="auto"/>
                    <w:right w:val="none" w:sz="0" w:space="0" w:color="auto"/>
                  </w:divBdr>
                </w:div>
                <w:div w:id="1129670152">
                  <w:marLeft w:val="480"/>
                  <w:marRight w:val="0"/>
                  <w:marTop w:val="0"/>
                  <w:marBottom w:val="0"/>
                  <w:divBdr>
                    <w:top w:val="none" w:sz="0" w:space="0" w:color="auto"/>
                    <w:left w:val="none" w:sz="0" w:space="0" w:color="auto"/>
                    <w:bottom w:val="none" w:sz="0" w:space="0" w:color="auto"/>
                    <w:right w:val="none" w:sz="0" w:space="0" w:color="auto"/>
                  </w:divBdr>
                </w:div>
                <w:div w:id="1424453238">
                  <w:marLeft w:val="480"/>
                  <w:marRight w:val="0"/>
                  <w:marTop w:val="0"/>
                  <w:marBottom w:val="0"/>
                  <w:divBdr>
                    <w:top w:val="none" w:sz="0" w:space="0" w:color="auto"/>
                    <w:left w:val="none" w:sz="0" w:space="0" w:color="auto"/>
                    <w:bottom w:val="none" w:sz="0" w:space="0" w:color="auto"/>
                    <w:right w:val="none" w:sz="0" w:space="0" w:color="auto"/>
                  </w:divBdr>
                </w:div>
                <w:div w:id="1335306816">
                  <w:marLeft w:val="480"/>
                  <w:marRight w:val="0"/>
                  <w:marTop w:val="0"/>
                  <w:marBottom w:val="0"/>
                  <w:divBdr>
                    <w:top w:val="none" w:sz="0" w:space="0" w:color="auto"/>
                    <w:left w:val="none" w:sz="0" w:space="0" w:color="auto"/>
                    <w:bottom w:val="none" w:sz="0" w:space="0" w:color="auto"/>
                    <w:right w:val="none" w:sz="0" w:space="0" w:color="auto"/>
                  </w:divBdr>
                </w:div>
                <w:div w:id="1870945444">
                  <w:marLeft w:val="480"/>
                  <w:marRight w:val="0"/>
                  <w:marTop w:val="0"/>
                  <w:marBottom w:val="0"/>
                  <w:divBdr>
                    <w:top w:val="none" w:sz="0" w:space="0" w:color="auto"/>
                    <w:left w:val="none" w:sz="0" w:space="0" w:color="auto"/>
                    <w:bottom w:val="none" w:sz="0" w:space="0" w:color="auto"/>
                    <w:right w:val="none" w:sz="0" w:space="0" w:color="auto"/>
                  </w:divBdr>
                </w:div>
                <w:div w:id="668019007">
                  <w:marLeft w:val="480"/>
                  <w:marRight w:val="0"/>
                  <w:marTop w:val="0"/>
                  <w:marBottom w:val="0"/>
                  <w:divBdr>
                    <w:top w:val="none" w:sz="0" w:space="0" w:color="auto"/>
                    <w:left w:val="none" w:sz="0" w:space="0" w:color="auto"/>
                    <w:bottom w:val="none" w:sz="0" w:space="0" w:color="auto"/>
                    <w:right w:val="none" w:sz="0" w:space="0" w:color="auto"/>
                  </w:divBdr>
                </w:div>
                <w:div w:id="1653868930">
                  <w:marLeft w:val="480"/>
                  <w:marRight w:val="0"/>
                  <w:marTop w:val="0"/>
                  <w:marBottom w:val="0"/>
                  <w:divBdr>
                    <w:top w:val="none" w:sz="0" w:space="0" w:color="auto"/>
                    <w:left w:val="none" w:sz="0" w:space="0" w:color="auto"/>
                    <w:bottom w:val="none" w:sz="0" w:space="0" w:color="auto"/>
                    <w:right w:val="none" w:sz="0" w:space="0" w:color="auto"/>
                  </w:divBdr>
                </w:div>
                <w:div w:id="972060505">
                  <w:marLeft w:val="480"/>
                  <w:marRight w:val="0"/>
                  <w:marTop w:val="0"/>
                  <w:marBottom w:val="0"/>
                  <w:divBdr>
                    <w:top w:val="none" w:sz="0" w:space="0" w:color="auto"/>
                    <w:left w:val="none" w:sz="0" w:space="0" w:color="auto"/>
                    <w:bottom w:val="none" w:sz="0" w:space="0" w:color="auto"/>
                    <w:right w:val="none" w:sz="0" w:space="0" w:color="auto"/>
                  </w:divBdr>
                </w:div>
                <w:div w:id="788626231">
                  <w:marLeft w:val="480"/>
                  <w:marRight w:val="0"/>
                  <w:marTop w:val="0"/>
                  <w:marBottom w:val="0"/>
                  <w:divBdr>
                    <w:top w:val="none" w:sz="0" w:space="0" w:color="auto"/>
                    <w:left w:val="none" w:sz="0" w:space="0" w:color="auto"/>
                    <w:bottom w:val="none" w:sz="0" w:space="0" w:color="auto"/>
                    <w:right w:val="none" w:sz="0" w:space="0" w:color="auto"/>
                  </w:divBdr>
                </w:div>
                <w:div w:id="601032151">
                  <w:marLeft w:val="480"/>
                  <w:marRight w:val="0"/>
                  <w:marTop w:val="0"/>
                  <w:marBottom w:val="0"/>
                  <w:divBdr>
                    <w:top w:val="none" w:sz="0" w:space="0" w:color="auto"/>
                    <w:left w:val="none" w:sz="0" w:space="0" w:color="auto"/>
                    <w:bottom w:val="none" w:sz="0" w:space="0" w:color="auto"/>
                    <w:right w:val="none" w:sz="0" w:space="0" w:color="auto"/>
                  </w:divBdr>
                </w:div>
                <w:div w:id="175966227">
                  <w:marLeft w:val="480"/>
                  <w:marRight w:val="0"/>
                  <w:marTop w:val="0"/>
                  <w:marBottom w:val="0"/>
                  <w:divBdr>
                    <w:top w:val="none" w:sz="0" w:space="0" w:color="auto"/>
                    <w:left w:val="none" w:sz="0" w:space="0" w:color="auto"/>
                    <w:bottom w:val="none" w:sz="0" w:space="0" w:color="auto"/>
                    <w:right w:val="none" w:sz="0" w:space="0" w:color="auto"/>
                  </w:divBdr>
                </w:div>
                <w:div w:id="1575241563">
                  <w:marLeft w:val="480"/>
                  <w:marRight w:val="0"/>
                  <w:marTop w:val="0"/>
                  <w:marBottom w:val="0"/>
                  <w:divBdr>
                    <w:top w:val="none" w:sz="0" w:space="0" w:color="auto"/>
                    <w:left w:val="none" w:sz="0" w:space="0" w:color="auto"/>
                    <w:bottom w:val="none" w:sz="0" w:space="0" w:color="auto"/>
                    <w:right w:val="none" w:sz="0" w:space="0" w:color="auto"/>
                  </w:divBdr>
                </w:div>
                <w:div w:id="380137180">
                  <w:marLeft w:val="480"/>
                  <w:marRight w:val="0"/>
                  <w:marTop w:val="0"/>
                  <w:marBottom w:val="0"/>
                  <w:divBdr>
                    <w:top w:val="none" w:sz="0" w:space="0" w:color="auto"/>
                    <w:left w:val="none" w:sz="0" w:space="0" w:color="auto"/>
                    <w:bottom w:val="none" w:sz="0" w:space="0" w:color="auto"/>
                    <w:right w:val="none" w:sz="0" w:space="0" w:color="auto"/>
                  </w:divBdr>
                </w:div>
                <w:div w:id="248008096">
                  <w:marLeft w:val="480"/>
                  <w:marRight w:val="0"/>
                  <w:marTop w:val="0"/>
                  <w:marBottom w:val="0"/>
                  <w:divBdr>
                    <w:top w:val="none" w:sz="0" w:space="0" w:color="auto"/>
                    <w:left w:val="none" w:sz="0" w:space="0" w:color="auto"/>
                    <w:bottom w:val="none" w:sz="0" w:space="0" w:color="auto"/>
                    <w:right w:val="none" w:sz="0" w:space="0" w:color="auto"/>
                  </w:divBdr>
                </w:div>
                <w:div w:id="441727040">
                  <w:marLeft w:val="480"/>
                  <w:marRight w:val="0"/>
                  <w:marTop w:val="0"/>
                  <w:marBottom w:val="0"/>
                  <w:divBdr>
                    <w:top w:val="none" w:sz="0" w:space="0" w:color="auto"/>
                    <w:left w:val="none" w:sz="0" w:space="0" w:color="auto"/>
                    <w:bottom w:val="none" w:sz="0" w:space="0" w:color="auto"/>
                    <w:right w:val="none" w:sz="0" w:space="0" w:color="auto"/>
                  </w:divBdr>
                </w:div>
                <w:div w:id="2827906">
                  <w:marLeft w:val="480"/>
                  <w:marRight w:val="0"/>
                  <w:marTop w:val="0"/>
                  <w:marBottom w:val="0"/>
                  <w:divBdr>
                    <w:top w:val="none" w:sz="0" w:space="0" w:color="auto"/>
                    <w:left w:val="none" w:sz="0" w:space="0" w:color="auto"/>
                    <w:bottom w:val="none" w:sz="0" w:space="0" w:color="auto"/>
                    <w:right w:val="none" w:sz="0" w:space="0" w:color="auto"/>
                  </w:divBdr>
                </w:div>
                <w:div w:id="1719237669">
                  <w:marLeft w:val="480"/>
                  <w:marRight w:val="0"/>
                  <w:marTop w:val="0"/>
                  <w:marBottom w:val="0"/>
                  <w:divBdr>
                    <w:top w:val="none" w:sz="0" w:space="0" w:color="auto"/>
                    <w:left w:val="none" w:sz="0" w:space="0" w:color="auto"/>
                    <w:bottom w:val="none" w:sz="0" w:space="0" w:color="auto"/>
                    <w:right w:val="none" w:sz="0" w:space="0" w:color="auto"/>
                  </w:divBdr>
                </w:div>
                <w:div w:id="1216500844">
                  <w:marLeft w:val="480"/>
                  <w:marRight w:val="0"/>
                  <w:marTop w:val="0"/>
                  <w:marBottom w:val="0"/>
                  <w:divBdr>
                    <w:top w:val="none" w:sz="0" w:space="0" w:color="auto"/>
                    <w:left w:val="none" w:sz="0" w:space="0" w:color="auto"/>
                    <w:bottom w:val="none" w:sz="0" w:space="0" w:color="auto"/>
                    <w:right w:val="none" w:sz="0" w:space="0" w:color="auto"/>
                  </w:divBdr>
                </w:div>
                <w:div w:id="1173034528">
                  <w:marLeft w:val="480"/>
                  <w:marRight w:val="0"/>
                  <w:marTop w:val="0"/>
                  <w:marBottom w:val="0"/>
                  <w:divBdr>
                    <w:top w:val="none" w:sz="0" w:space="0" w:color="auto"/>
                    <w:left w:val="none" w:sz="0" w:space="0" w:color="auto"/>
                    <w:bottom w:val="none" w:sz="0" w:space="0" w:color="auto"/>
                    <w:right w:val="none" w:sz="0" w:space="0" w:color="auto"/>
                  </w:divBdr>
                </w:div>
                <w:div w:id="1713916217">
                  <w:marLeft w:val="480"/>
                  <w:marRight w:val="0"/>
                  <w:marTop w:val="0"/>
                  <w:marBottom w:val="0"/>
                  <w:divBdr>
                    <w:top w:val="none" w:sz="0" w:space="0" w:color="auto"/>
                    <w:left w:val="none" w:sz="0" w:space="0" w:color="auto"/>
                    <w:bottom w:val="none" w:sz="0" w:space="0" w:color="auto"/>
                    <w:right w:val="none" w:sz="0" w:space="0" w:color="auto"/>
                  </w:divBdr>
                </w:div>
                <w:div w:id="924612999">
                  <w:marLeft w:val="480"/>
                  <w:marRight w:val="0"/>
                  <w:marTop w:val="0"/>
                  <w:marBottom w:val="0"/>
                  <w:divBdr>
                    <w:top w:val="none" w:sz="0" w:space="0" w:color="auto"/>
                    <w:left w:val="none" w:sz="0" w:space="0" w:color="auto"/>
                    <w:bottom w:val="none" w:sz="0" w:space="0" w:color="auto"/>
                    <w:right w:val="none" w:sz="0" w:space="0" w:color="auto"/>
                  </w:divBdr>
                </w:div>
                <w:div w:id="1853378584">
                  <w:marLeft w:val="480"/>
                  <w:marRight w:val="0"/>
                  <w:marTop w:val="0"/>
                  <w:marBottom w:val="0"/>
                  <w:divBdr>
                    <w:top w:val="none" w:sz="0" w:space="0" w:color="auto"/>
                    <w:left w:val="none" w:sz="0" w:space="0" w:color="auto"/>
                    <w:bottom w:val="none" w:sz="0" w:space="0" w:color="auto"/>
                    <w:right w:val="none" w:sz="0" w:space="0" w:color="auto"/>
                  </w:divBdr>
                </w:div>
              </w:divsChild>
            </w:div>
            <w:div w:id="1815903244">
              <w:marLeft w:val="0"/>
              <w:marRight w:val="0"/>
              <w:marTop w:val="0"/>
              <w:marBottom w:val="0"/>
              <w:divBdr>
                <w:top w:val="none" w:sz="0" w:space="0" w:color="auto"/>
                <w:left w:val="none" w:sz="0" w:space="0" w:color="auto"/>
                <w:bottom w:val="none" w:sz="0" w:space="0" w:color="auto"/>
                <w:right w:val="none" w:sz="0" w:space="0" w:color="auto"/>
              </w:divBdr>
              <w:divsChild>
                <w:div w:id="2049455656">
                  <w:marLeft w:val="480"/>
                  <w:marRight w:val="0"/>
                  <w:marTop w:val="0"/>
                  <w:marBottom w:val="0"/>
                  <w:divBdr>
                    <w:top w:val="none" w:sz="0" w:space="0" w:color="auto"/>
                    <w:left w:val="none" w:sz="0" w:space="0" w:color="auto"/>
                    <w:bottom w:val="none" w:sz="0" w:space="0" w:color="auto"/>
                    <w:right w:val="none" w:sz="0" w:space="0" w:color="auto"/>
                  </w:divBdr>
                </w:div>
                <w:div w:id="813330038">
                  <w:marLeft w:val="480"/>
                  <w:marRight w:val="0"/>
                  <w:marTop w:val="0"/>
                  <w:marBottom w:val="0"/>
                  <w:divBdr>
                    <w:top w:val="none" w:sz="0" w:space="0" w:color="auto"/>
                    <w:left w:val="none" w:sz="0" w:space="0" w:color="auto"/>
                    <w:bottom w:val="none" w:sz="0" w:space="0" w:color="auto"/>
                    <w:right w:val="none" w:sz="0" w:space="0" w:color="auto"/>
                  </w:divBdr>
                </w:div>
                <w:div w:id="1220020304">
                  <w:marLeft w:val="480"/>
                  <w:marRight w:val="0"/>
                  <w:marTop w:val="0"/>
                  <w:marBottom w:val="0"/>
                  <w:divBdr>
                    <w:top w:val="none" w:sz="0" w:space="0" w:color="auto"/>
                    <w:left w:val="none" w:sz="0" w:space="0" w:color="auto"/>
                    <w:bottom w:val="none" w:sz="0" w:space="0" w:color="auto"/>
                    <w:right w:val="none" w:sz="0" w:space="0" w:color="auto"/>
                  </w:divBdr>
                </w:div>
                <w:div w:id="1941716538">
                  <w:marLeft w:val="480"/>
                  <w:marRight w:val="0"/>
                  <w:marTop w:val="0"/>
                  <w:marBottom w:val="0"/>
                  <w:divBdr>
                    <w:top w:val="none" w:sz="0" w:space="0" w:color="auto"/>
                    <w:left w:val="none" w:sz="0" w:space="0" w:color="auto"/>
                    <w:bottom w:val="none" w:sz="0" w:space="0" w:color="auto"/>
                    <w:right w:val="none" w:sz="0" w:space="0" w:color="auto"/>
                  </w:divBdr>
                </w:div>
                <w:div w:id="1546941411">
                  <w:marLeft w:val="480"/>
                  <w:marRight w:val="0"/>
                  <w:marTop w:val="0"/>
                  <w:marBottom w:val="0"/>
                  <w:divBdr>
                    <w:top w:val="none" w:sz="0" w:space="0" w:color="auto"/>
                    <w:left w:val="none" w:sz="0" w:space="0" w:color="auto"/>
                    <w:bottom w:val="none" w:sz="0" w:space="0" w:color="auto"/>
                    <w:right w:val="none" w:sz="0" w:space="0" w:color="auto"/>
                  </w:divBdr>
                </w:div>
                <w:div w:id="1746756245">
                  <w:marLeft w:val="480"/>
                  <w:marRight w:val="0"/>
                  <w:marTop w:val="0"/>
                  <w:marBottom w:val="0"/>
                  <w:divBdr>
                    <w:top w:val="none" w:sz="0" w:space="0" w:color="auto"/>
                    <w:left w:val="none" w:sz="0" w:space="0" w:color="auto"/>
                    <w:bottom w:val="none" w:sz="0" w:space="0" w:color="auto"/>
                    <w:right w:val="none" w:sz="0" w:space="0" w:color="auto"/>
                  </w:divBdr>
                </w:div>
                <w:div w:id="428543675">
                  <w:marLeft w:val="480"/>
                  <w:marRight w:val="0"/>
                  <w:marTop w:val="0"/>
                  <w:marBottom w:val="0"/>
                  <w:divBdr>
                    <w:top w:val="none" w:sz="0" w:space="0" w:color="auto"/>
                    <w:left w:val="none" w:sz="0" w:space="0" w:color="auto"/>
                    <w:bottom w:val="none" w:sz="0" w:space="0" w:color="auto"/>
                    <w:right w:val="none" w:sz="0" w:space="0" w:color="auto"/>
                  </w:divBdr>
                </w:div>
                <w:div w:id="655643902">
                  <w:marLeft w:val="480"/>
                  <w:marRight w:val="0"/>
                  <w:marTop w:val="0"/>
                  <w:marBottom w:val="0"/>
                  <w:divBdr>
                    <w:top w:val="none" w:sz="0" w:space="0" w:color="auto"/>
                    <w:left w:val="none" w:sz="0" w:space="0" w:color="auto"/>
                    <w:bottom w:val="none" w:sz="0" w:space="0" w:color="auto"/>
                    <w:right w:val="none" w:sz="0" w:space="0" w:color="auto"/>
                  </w:divBdr>
                </w:div>
                <w:div w:id="1138568667">
                  <w:marLeft w:val="480"/>
                  <w:marRight w:val="0"/>
                  <w:marTop w:val="0"/>
                  <w:marBottom w:val="0"/>
                  <w:divBdr>
                    <w:top w:val="none" w:sz="0" w:space="0" w:color="auto"/>
                    <w:left w:val="none" w:sz="0" w:space="0" w:color="auto"/>
                    <w:bottom w:val="none" w:sz="0" w:space="0" w:color="auto"/>
                    <w:right w:val="none" w:sz="0" w:space="0" w:color="auto"/>
                  </w:divBdr>
                </w:div>
                <w:div w:id="1249120510">
                  <w:marLeft w:val="480"/>
                  <w:marRight w:val="0"/>
                  <w:marTop w:val="0"/>
                  <w:marBottom w:val="0"/>
                  <w:divBdr>
                    <w:top w:val="none" w:sz="0" w:space="0" w:color="auto"/>
                    <w:left w:val="none" w:sz="0" w:space="0" w:color="auto"/>
                    <w:bottom w:val="none" w:sz="0" w:space="0" w:color="auto"/>
                    <w:right w:val="none" w:sz="0" w:space="0" w:color="auto"/>
                  </w:divBdr>
                </w:div>
                <w:div w:id="2077362767">
                  <w:marLeft w:val="480"/>
                  <w:marRight w:val="0"/>
                  <w:marTop w:val="0"/>
                  <w:marBottom w:val="0"/>
                  <w:divBdr>
                    <w:top w:val="none" w:sz="0" w:space="0" w:color="auto"/>
                    <w:left w:val="none" w:sz="0" w:space="0" w:color="auto"/>
                    <w:bottom w:val="none" w:sz="0" w:space="0" w:color="auto"/>
                    <w:right w:val="none" w:sz="0" w:space="0" w:color="auto"/>
                  </w:divBdr>
                </w:div>
                <w:div w:id="201677875">
                  <w:marLeft w:val="480"/>
                  <w:marRight w:val="0"/>
                  <w:marTop w:val="0"/>
                  <w:marBottom w:val="0"/>
                  <w:divBdr>
                    <w:top w:val="none" w:sz="0" w:space="0" w:color="auto"/>
                    <w:left w:val="none" w:sz="0" w:space="0" w:color="auto"/>
                    <w:bottom w:val="none" w:sz="0" w:space="0" w:color="auto"/>
                    <w:right w:val="none" w:sz="0" w:space="0" w:color="auto"/>
                  </w:divBdr>
                </w:div>
                <w:div w:id="684752773">
                  <w:marLeft w:val="480"/>
                  <w:marRight w:val="0"/>
                  <w:marTop w:val="0"/>
                  <w:marBottom w:val="0"/>
                  <w:divBdr>
                    <w:top w:val="none" w:sz="0" w:space="0" w:color="auto"/>
                    <w:left w:val="none" w:sz="0" w:space="0" w:color="auto"/>
                    <w:bottom w:val="none" w:sz="0" w:space="0" w:color="auto"/>
                    <w:right w:val="none" w:sz="0" w:space="0" w:color="auto"/>
                  </w:divBdr>
                </w:div>
                <w:div w:id="1012803003">
                  <w:marLeft w:val="480"/>
                  <w:marRight w:val="0"/>
                  <w:marTop w:val="0"/>
                  <w:marBottom w:val="0"/>
                  <w:divBdr>
                    <w:top w:val="none" w:sz="0" w:space="0" w:color="auto"/>
                    <w:left w:val="none" w:sz="0" w:space="0" w:color="auto"/>
                    <w:bottom w:val="none" w:sz="0" w:space="0" w:color="auto"/>
                    <w:right w:val="none" w:sz="0" w:space="0" w:color="auto"/>
                  </w:divBdr>
                </w:div>
                <w:div w:id="213464797">
                  <w:marLeft w:val="480"/>
                  <w:marRight w:val="0"/>
                  <w:marTop w:val="0"/>
                  <w:marBottom w:val="0"/>
                  <w:divBdr>
                    <w:top w:val="none" w:sz="0" w:space="0" w:color="auto"/>
                    <w:left w:val="none" w:sz="0" w:space="0" w:color="auto"/>
                    <w:bottom w:val="none" w:sz="0" w:space="0" w:color="auto"/>
                    <w:right w:val="none" w:sz="0" w:space="0" w:color="auto"/>
                  </w:divBdr>
                </w:div>
                <w:div w:id="1533684261">
                  <w:marLeft w:val="480"/>
                  <w:marRight w:val="0"/>
                  <w:marTop w:val="0"/>
                  <w:marBottom w:val="0"/>
                  <w:divBdr>
                    <w:top w:val="none" w:sz="0" w:space="0" w:color="auto"/>
                    <w:left w:val="none" w:sz="0" w:space="0" w:color="auto"/>
                    <w:bottom w:val="none" w:sz="0" w:space="0" w:color="auto"/>
                    <w:right w:val="none" w:sz="0" w:space="0" w:color="auto"/>
                  </w:divBdr>
                </w:div>
                <w:div w:id="1732196688">
                  <w:marLeft w:val="480"/>
                  <w:marRight w:val="0"/>
                  <w:marTop w:val="0"/>
                  <w:marBottom w:val="0"/>
                  <w:divBdr>
                    <w:top w:val="none" w:sz="0" w:space="0" w:color="auto"/>
                    <w:left w:val="none" w:sz="0" w:space="0" w:color="auto"/>
                    <w:bottom w:val="none" w:sz="0" w:space="0" w:color="auto"/>
                    <w:right w:val="none" w:sz="0" w:space="0" w:color="auto"/>
                  </w:divBdr>
                </w:div>
                <w:div w:id="1032532847">
                  <w:marLeft w:val="480"/>
                  <w:marRight w:val="0"/>
                  <w:marTop w:val="0"/>
                  <w:marBottom w:val="0"/>
                  <w:divBdr>
                    <w:top w:val="none" w:sz="0" w:space="0" w:color="auto"/>
                    <w:left w:val="none" w:sz="0" w:space="0" w:color="auto"/>
                    <w:bottom w:val="none" w:sz="0" w:space="0" w:color="auto"/>
                    <w:right w:val="none" w:sz="0" w:space="0" w:color="auto"/>
                  </w:divBdr>
                </w:div>
                <w:div w:id="1369452999">
                  <w:marLeft w:val="480"/>
                  <w:marRight w:val="0"/>
                  <w:marTop w:val="0"/>
                  <w:marBottom w:val="0"/>
                  <w:divBdr>
                    <w:top w:val="none" w:sz="0" w:space="0" w:color="auto"/>
                    <w:left w:val="none" w:sz="0" w:space="0" w:color="auto"/>
                    <w:bottom w:val="none" w:sz="0" w:space="0" w:color="auto"/>
                    <w:right w:val="none" w:sz="0" w:space="0" w:color="auto"/>
                  </w:divBdr>
                </w:div>
                <w:div w:id="830874693">
                  <w:marLeft w:val="480"/>
                  <w:marRight w:val="0"/>
                  <w:marTop w:val="0"/>
                  <w:marBottom w:val="0"/>
                  <w:divBdr>
                    <w:top w:val="none" w:sz="0" w:space="0" w:color="auto"/>
                    <w:left w:val="none" w:sz="0" w:space="0" w:color="auto"/>
                    <w:bottom w:val="none" w:sz="0" w:space="0" w:color="auto"/>
                    <w:right w:val="none" w:sz="0" w:space="0" w:color="auto"/>
                  </w:divBdr>
                </w:div>
                <w:div w:id="2093309159">
                  <w:marLeft w:val="480"/>
                  <w:marRight w:val="0"/>
                  <w:marTop w:val="0"/>
                  <w:marBottom w:val="0"/>
                  <w:divBdr>
                    <w:top w:val="none" w:sz="0" w:space="0" w:color="auto"/>
                    <w:left w:val="none" w:sz="0" w:space="0" w:color="auto"/>
                    <w:bottom w:val="none" w:sz="0" w:space="0" w:color="auto"/>
                    <w:right w:val="none" w:sz="0" w:space="0" w:color="auto"/>
                  </w:divBdr>
                </w:div>
                <w:div w:id="698896029">
                  <w:marLeft w:val="480"/>
                  <w:marRight w:val="0"/>
                  <w:marTop w:val="0"/>
                  <w:marBottom w:val="0"/>
                  <w:divBdr>
                    <w:top w:val="none" w:sz="0" w:space="0" w:color="auto"/>
                    <w:left w:val="none" w:sz="0" w:space="0" w:color="auto"/>
                    <w:bottom w:val="none" w:sz="0" w:space="0" w:color="auto"/>
                    <w:right w:val="none" w:sz="0" w:space="0" w:color="auto"/>
                  </w:divBdr>
                </w:div>
                <w:div w:id="1956671689">
                  <w:marLeft w:val="480"/>
                  <w:marRight w:val="0"/>
                  <w:marTop w:val="0"/>
                  <w:marBottom w:val="0"/>
                  <w:divBdr>
                    <w:top w:val="none" w:sz="0" w:space="0" w:color="auto"/>
                    <w:left w:val="none" w:sz="0" w:space="0" w:color="auto"/>
                    <w:bottom w:val="none" w:sz="0" w:space="0" w:color="auto"/>
                    <w:right w:val="none" w:sz="0" w:space="0" w:color="auto"/>
                  </w:divBdr>
                </w:div>
                <w:div w:id="1839229429">
                  <w:marLeft w:val="480"/>
                  <w:marRight w:val="0"/>
                  <w:marTop w:val="0"/>
                  <w:marBottom w:val="0"/>
                  <w:divBdr>
                    <w:top w:val="none" w:sz="0" w:space="0" w:color="auto"/>
                    <w:left w:val="none" w:sz="0" w:space="0" w:color="auto"/>
                    <w:bottom w:val="none" w:sz="0" w:space="0" w:color="auto"/>
                    <w:right w:val="none" w:sz="0" w:space="0" w:color="auto"/>
                  </w:divBdr>
                </w:div>
                <w:div w:id="344018195">
                  <w:marLeft w:val="480"/>
                  <w:marRight w:val="0"/>
                  <w:marTop w:val="0"/>
                  <w:marBottom w:val="0"/>
                  <w:divBdr>
                    <w:top w:val="none" w:sz="0" w:space="0" w:color="auto"/>
                    <w:left w:val="none" w:sz="0" w:space="0" w:color="auto"/>
                    <w:bottom w:val="none" w:sz="0" w:space="0" w:color="auto"/>
                    <w:right w:val="none" w:sz="0" w:space="0" w:color="auto"/>
                  </w:divBdr>
                </w:div>
                <w:div w:id="1636253159">
                  <w:marLeft w:val="480"/>
                  <w:marRight w:val="0"/>
                  <w:marTop w:val="0"/>
                  <w:marBottom w:val="0"/>
                  <w:divBdr>
                    <w:top w:val="none" w:sz="0" w:space="0" w:color="auto"/>
                    <w:left w:val="none" w:sz="0" w:space="0" w:color="auto"/>
                    <w:bottom w:val="none" w:sz="0" w:space="0" w:color="auto"/>
                    <w:right w:val="none" w:sz="0" w:space="0" w:color="auto"/>
                  </w:divBdr>
                </w:div>
                <w:div w:id="1948078258">
                  <w:marLeft w:val="480"/>
                  <w:marRight w:val="0"/>
                  <w:marTop w:val="0"/>
                  <w:marBottom w:val="0"/>
                  <w:divBdr>
                    <w:top w:val="none" w:sz="0" w:space="0" w:color="auto"/>
                    <w:left w:val="none" w:sz="0" w:space="0" w:color="auto"/>
                    <w:bottom w:val="none" w:sz="0" w:space="0" w:color="auto"/>
                    <w:right w:val="none" w:sz="0" w:space="0" w:color="auto"/>
                  </w:divBdr>
                </w:div>
                <w:div w:id="1339775667">
                  <w:marLeft w:val="480"/>
                  <w:marRight w:val="0"/>
                  <w:marTop w:val="0"/>
                  <w:marBottom w:val="0"/>
                  <w:divBdr>
                    <w:top w:val="none" w:sz="0" w:space="0" w:color="auto"/>
                    <w:left w:val="none" w:sz="0" w:space="0" w:color="auto"/>
                    <w:bottom w:val="none" w:sz="0" w:space="0" w:color="auto"/>
                    <w:right w:val="none" w:sz="0" w:space="0" w:color="auto"/>
                  </w:divBdr>
                </w:div>
                <w:div w:id="639186181">
                  <w:marLeft w:val="480"/>
                  <w:marRight w:val="0"/>
                  <w:marTop w:val="0"/>
                  <w:marBottom w:val="0"/>
                  <w:divBdr>
                    <w:top w:val="none" w:sz="0" w:space="0" w:color="auto"/>
                    <w:left w:val="none" w:sz="0" w:space="0" w:color="auto"/>
                    <w:bottom w:val="none" w:sz="0" w:space="0" w:color="auto"/>
                    <w:right w:val="none" w:sz="0" w:space="0" w:color="auto"/>
                  </w:divBdr>
                </w:div>
                <w:div w:id="161430889">
                  <w:marLeft w:val="480"/>
                  <w:marRight w:val="0"/>
                  <w:marTop w:val="0"/>
                  <w:marBottom w:val="0"/>
                  <w:divBdr>
                    <w:top w:val="none" w:sz="0" w:space="0" w:color="auto"/>
                    <w:left w:val="none" w:sz="0" w:space="0" w:color="auto"/>
                    <w:bottom w:val="none" w:sz="0" w:space="0" w:color="auto"/>
                    <w:right w:val="none" w:sz="0" w:space="0" w:color="auto"/>
                  </w:divBdr>
                </w:div>
                <w:div w:id="199636402">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sChild>
            </w:div>
            <w:div w:id="1408527711">
              <w:marLeft w:val="0"/>
              <w:marRight w:val="0"/>
              <w:marTop w:val="0"/>
              <w:marBottom w:val="0"/>
              <w:divBdr>
                <w:top w:val="none" w:sz="0" w:space="0" w:color="auto"/>
                <w:left w:val="none" w:sz="0" w:space="0" w:color="auto"/>
                <w:bottom w:val="none" w:sz="0" w:space="0" w:color="auto"/>
                <w:right w:val="none" w:sz="0" w:space="0" w:color="auto"/>
              </w:divBdr>
              <w:divsChild>
                <w:div w:id="32771037">
                  <w:marLeft w:val="480"/>
                  <w:marRight w:val="0"/>
                  <w:marTop w:val="0"/>
                  <w:marBottom w:val="0"/>
                  <w:divBdr>
                    <w:top w:val="none" w:sz="0" w:space="0" w:color="auto"/>
                    <w:left w:val="none" w:sz="0" w:space="0" w:color="auto"/>
                    <w:bottom w:val="none" w:sz="0" w:space="0" w:color="auto"/>
                    <w:right w:val="none" w:sz="0" w:space="0" w:color="auto"/>
                  </w:divBdr>
                </w:div>
                <w:div w:id="872616140">
                  <w:marLeft w:val="480"/>
                  <w:marRight w:val="0"/>
                  <w:marTop w:val="0"/>
                  <w:marBottom w:val="0"/>
                  <w:divBdr>
                    <w:top w:val="none" w:sz="0" w:space="0" w:color="auto"/>
                    <w:left w:val="none" w:sz="0" w:space="0" w:color="auto"/>
                    <w:bottom w:val="none" w:sz="0" w:space="0" w:color="auto"/>
                    <w:right w:val="none" w:sz="0" w:space="0" w:color="auto"/>
                  </w:divBdr>
                </w:div>
                <w:div w:id="32966485">
                  <w:marLeft w:val="480"/>
                  <w:marRight w:val="0"/>
                  <w:marTop w:val="0"/>
                  <w:marBottom w:val="0"/>
                  <w:divBdr>
                    <w:top w:val="none" w:sz="0" w:space="0" w:color="auto"/>
                    <w:left w:val="none" w:sz="0" w:space="0" w:color="auto"/>
                    <w:bottom w:val="none" w:sz="0" w:space="0" w:color="auto"/>
                    <w:right w:val="none" w:sz="0" w:space="0" w:color="auto"/>
                  </w:divBdr>
                </w:div>
                <w:div w:id="1696037438">
                  <w:marLeft w:val="480"/>
                  <w:marRight w:val="0"/>
                  <w:marTop w:val="0"/>
                  <w:marBottom w:val="0"/>
                  <w:divBdr>
                    <w:top w:val="none" w:sz="0" w:space="0" w:color="auto"/>
                    <w:left w:val="none" w:sz="0" w:space="0" w:color="auto"/>
                    <w:bottom w:val="none" w:sz="0" w:space="0" w:color="auto"/>
                    <w:right w:val="none" w:sz="0" w:space="0" w:color="auto"/>
                  </w:divBdr>
                </w:div>
                <w:div w:id="1397432763">
                  <w:marLeft w:val="480"/>
                  <w:marRight w:val="0"/>
                  <w:marTop w:val="0"/>
                  <w:marBottom w:val="0"/>
                  <w:divBdr>
                    <w:top w:val="none" w:sz="0" w:space="0" w:color="auto"/>
                    <w:left w:val="none" w:sz="0" w:space="0" w:color="auto"/>
                    <w:bottom w:val="none" w:sz="0" w:space="0" w:color="auto"/>
                    <w:right w:val="none" w:sz="0" w:space="0" w:color="auto"/>
                  </w:divBdr>
                </w:div>
                <w:div w:id="439423074">
                  <w:marLeft w:val="480"/>
                  <w:marRight w:val="0"/>
                  <w:marTop w:val="0"/>
                  <w:marBottom w:val="0"/>
                  <w:divBdr>
                    <w:top w:val="none" w:sz="0" w:space="0" w:color="auto"/>
                    <w:left w:val="none" w:sz="0" w:space="0" w:color="auto"/>
                    <w:bottom w:val="none" w:sz="0" w:space="0" w:color="auto"/>
                    <w:right w:val="none" w:sz="0" w:space="0" w:color="auto"/>
                  </w:divBdr>
                </w:div>
                <w:div w:id="2093158024">
                  <w:marLeft w:val="480"/>
                  <w:marRight w:val="0"/>
                  <w:marTop w:val="0"/>
                  <w:marBottom w:val="0"/>
                  <w:divBdr>
                    <w:top w:val="none" w:sz="0" w:space="0" w:color="auto"/>
                    <w:left w:val="none" w:sz="0" w:space="0" w:color="auto"/>
                    <w:bottom w:val="none" w:sz="0" w:space="0" w:color="auto"/>
                    <w:right w:val="none" w:sz="0" w:space="0" w:color="auto"/>
                  </w:divBdr>
                </w:div>
                <w:div w:id="1945915339">
                  <w:marLeft w:val="480"/>
                  <w:marRight w:val="0"/>
                  <w:marTop w:val="0"/>
                  <w:marBottom w:val="0"/>
                  <w:divBdr>
                    <w:top w:val="none" w:sz="0" w:space="0" w:color="auto"/>
                    <w:left w:val="none" w:sz="0" w:space="0" w:color="auto"/>
                    <w:bottom w:val="none" w:sz="0" w:space="0" w:color="auto"/>
                    <w:right w:val="none" w:sz="0" w:space="0" w:color="auto"/>
                  </w:divBdr>
                </w:div>
                <w:div w:id="1100906427">
                  <w:marLeft w:val="480"/>
                  <w:marRight w:val="0"/>
                  <w:marTop w:val="0"/>
                  <w:marBottom w:val="0"/>
                  <w:divBdr>
                    <w:top w:val="none" w:sz="0" w:space="0" w:color="auto"/>
                    <w:left w:val="none" w:sz="0" w:space="0" w:color="auto"/>
                    <w:bottom w:val="none" w:sz="0" w:space="0" w:color="auto"/>
                    <w:right w:val="none" w:sz="0" w:space="0" w:color="auto"/>
                  </w:divBdr>
                </w:div>
                <w:div w:id="1454445835">
                  <w:marLeft w:val="480"/>
                  <w:marRight w:val="0"/>
                  <w:marTop w:val="0"/>
                  <w:marBottom w:val="0"/>
                  <w:divBdr>
                    <w:top w:val="none" w:sz="0" w:space="0" w:color="auto"/>
                    <w:left w:val="none" w:sz="0" w:space="0" w:color="auto"/>
                    <w:bottom w:val="none" w:sz="0" w:space="0" w:color="auto"/>
                    <w:right w:val="none" w:sz="0" w:space="0" w:color="auto"/>
                  </w:divBdr>
                </w:div>
                <w:div w:id="1423527945">
                  <w:marLeft w:val="480"/>
                  <w:marRight w:val="0"/>
                  <w:marTop w:val="0"/>
                  <w:marBottom w:val="0"/>
                  <w:divBdr>
                    <w:top w:val="none" w:sz="0" w:space="0" w:color="auto"/>
                    <w:left w:val="none" w:sz="0" w:space="0" w:color="auto"/>
                    <w:bottom w:val="none" w:sz="0" w:space="0" w:color="auto"/>
                    <w:right w:val="none" w:sz="0" w:space="0" w:color="auto"/>
                  </w:divBdr>
                </w:div>
                <w:div w:id="162286300">
                  <w:marLeft w:val="480"/>
                  <w:marRight w:val="0"/>
                  <w:marTop w:val="0"/>
                  <w:marBottom w:val="0"/>
                  <w:divBdr>
                    <w:top w:val="none" w:sz="0" w:space="0" w:color="auto"/>
                    <w:left w:val="none" w:sz="0" w:space="0" w:color="auto"/>
                    <w:bottom w:val="none" w:sz="0" w:space="0" w:color="auto"/>
                    <w:right w:val="none" w:sz="0" w:space="0" w:color="auto"/>
                  </w:divBdr>
                </w:div>
                <w:div w:id="130296604">
                  <w:marLeft w:val="480"/>
                  <w:marRight w:val="0"/>
                  <w:marTop w:val="0"/>
                  <w:marBottom w:val="0"/>
                  <w:divBdr>
                    <w:top w:val="none" w:sz="0" w:space="0" w:color="auto"/>
                    <w:left w:val="none" w:sz="0" w:space="0" w:color="auto"/>
                    <w:bottom w:val="none" w:sz="0" w:space="0" w:color="auto"/>
                    <w:right w:val="none" w:sz="0" w:space="0" w:color="auto"/>
                  </w:divBdr>
                </w:div>
                <w:div w:id="1829319163">
                  <w:marLeft w:val="480"/>
                  <w:marRight w:val="0"/>
                  <w:marTop w:val="0"/>
                  <w:marBottom w:val="0"/>
                  <w:divBdr>
                    <w:top w:val="none" w:sz="0" w:space="0" w:color="auto"/>
                    <w:left w:val="none" w:sz="0" w:space="0" w:color="auto"/>
                    <w:bottom w:val="none" w:sz="0" w:space="0" w:color="auto"/>
                    <w:right w:val="none" w:sz="0" w:space="0" w:color="auto"/>
                  </w:divBdr>
                </w:div>
                <w:div w:id="1965889670">
                  <w:marLeft w:val="480"/>
                  <w:marRight w:val="0"/>
                  <w:marTop w:val="0"/>
                  <w:marBottom w:val="0"/>
                  <w:divBdr>
                    <w:top w:val="none" w:sz="0" w:space="0" w:color="auto"/>
                    <w:left w:val="none" w:sz="0" w:space="0" w:color="auto"/>
                    <w:bottom w:val="none" w:sz="0" w:space="0" w:color="auto"/>
                    <w:right w:val="none" w:sz="0" w:space="0" w:color="auto"/>
                  </w:divBdr>
                </w:div>
                <w:div w:id="1505122373">
                  <w:marLeft w:val="480"/>
                  <w:marRight w:val="0"/>
                  <w:marTop w:val="0"/>
                  <w:marBottom w:val="0"/>
                  <w:divBdr>
                    <w:top w:val="none" w:sz="0" w:space="0" w:color="auto"/>
                    <w:left w:val="none" w:sz="0" w:space="0" w:color="auto"/>
                    <w:bottom w:val="none" w:sz="0" w:space="0" w:color="auto"/>
                    <w:right w:val="none" w:sz="0" w:space="0" w:color="auto"/>
                  </w:divBdr>
                </w:div>
                <w:div w:id="67769285">
                  <w:marLeft w:val="480"/>
                  <w:marRight w:val="0"/>
                  <w:marTop w:val="0"/>
                  <w:marBottom w:val="0"/>
                  <w:divBdr>
                    <w:top w:val="none" w:sz="0" w:space="0" w:color="auto"/>
                    <w:left w:val="none" w:sz="0" w:space="0" w:color="auto"/>
                    <w:bottom w:val="none" w:sz="0" w:space="0" w:color="auto"/>
                    <w:right w:val="none" w:sz="0" w:space="0" w:color="auto"/>
                  </w:divBdr>
                </w:div>
                <w:div w:id="1907840714">
                  <w:marLeft w:val="480"/>
                  <w:marRight w:val="0"/>
                  <w:marTop w:val="0"/>
                  <w:marBottom w:val="0"/>
                  <w:divBdr>
                    <w:top w:val="none" w:sz="0" w:space="0" w:color="auto"/>
                    <w:left w:val="none" w:sz="0" w:space="0" w:color="auto"/>
                    <w:bottom w:val="none" w:sz="0" w:space="0" w:color="auto"/>
                    <w:right w:val="none" w:sz="0" w:space="0" w:color="auto"/>
                  </w:divBdr>
                </w:div>
                <w:div w:id="373892916">
                  <w:marLeft w:val="480"/>
                  <w:marRight w:val="0"/>
                  <w:marTop w:val="0"/>
                  <w:marBottom w:val="0"/>
                  <w:divBdr>
                    <w:top w:val="none" w:sz="0" w:space="0" w:color="auto"/>
                    <w:left w:val="none" w:sz="0" w:space="0" w:color="auto"/>
                    <w:bottom w:val="none" w:sz="0" w:space="0" w:color="auto"/>
                    <w:right w:val="none" w:sz="0" w:space="0" w:color="auto"/>
                  </w:divBdr>
                </w:div>
                <w:div w:id="94981293">
                  <w:marLeft w:val="480"/>
                  <w:marRight w:val="0"/>
                  <w:marTop w:val="0"/>
                  <w:marBottom w:val="0"/>
                  <w:divBdr>
                    <w:top w:val="none" w:sz="0" w:space="0" w:color="auto"/>
                    <w:left w:val="none" w:sz="0" w:space="0" w:color="auto"/>
                    <w:bottom w:val="none" w:sz="0" w:space="0" w:color="auto"/>
                    <w:right w:val="none" w:sz="0" w:space="0" w:color="auto"/>
                  </w:divBdr>
                </w:div>
                <w:div w:id="886725454">
                  <w:marLeft w:val="480"/>
                  <w:marRight w:val="0"/>
                  <w:marTop w:val="0"/>
                  <w:marBottom w:val="0"/>
                  <w:divBdr>
                    <w:top w:val="none" w:sz="0" w:space="0" w:color="auto"/>
                    <w:left w:val="none" w:sz="0" w:space="0" w:color="auto"/>
                    <w:bottom w:val="none" w:sz="0" w:space="0" w:color="auto"/>
                    <w:right w:val="none" w:sz="0" w:space="0" w:color="auto"/>
                  </w:divBdr>
                </w:div>
                <w:div w:id="1571765469">
                  <w:marLeft w:val="480"/>
                  <w:marRight w:val="0"/>
                  <w:marTop w:val="0"/>
                  <w:marBottom w:val="0"/>
                  <w:divBdr>
                    <w:top w:val="none" w:sz="0" w:space="0" w:color="auto"/>
                    <w:left w:val="none" w:sz="0" w:space="0" w:color="auto"/>
                    <w:bottom w:val="none" w:sz="0" w:space="0" w:color="auto"/>
                    <w:right w:val="none" w:sz="0" w:space="0" w:color="auto"/>
                  </w:divBdr>
                </w:div>
                <w:div w:id="2055109763">
                  <w:marLeft w:val="480"/>
                  <w:marRight w:val="0"/>
                  <w:marTop w:val="0"/>
                  <w:marBottom w:val="0"/>
                  <w:divBdr>
                    <w:top w:val="none" w:sz="0" w:space="0" w:color="auto"/>
                    <w:left w:val="none" w:sz="0" w:space="0" w:color="auto"/>
                    <w:bottom w:val="none" w:sz="0" w:space="0" w:color="auto"/>
                    <w:right w:val="none" w:sz="0" w:space="0" w:color="auto"/>
                  </w:divBdr>
                </w:div>
                <w:div w:id="1810900811">
                  <w:marLeft w:val="480"/>
                  <w:marRight w:val="0"/>
                  <w:marTop w:val="0"/>
                  <w:marBottom w:val="0"/>
                  <w:divBdr>
                    <w:top w:val="none" w:sz="0" w:space="0" w:color="auto"/>
                    <w:left w:val="none" w:sz="0" w:space="0" w:color="auto"/>
                    <w:bottom w:val="none" w:sz="0" w:space="0" w:color="auto"/>
                    <w:right w:val="none" w:sz="0" w:space="0" w:color="auto"/>
                  </w:divBdr>
                </w:div>
                <w:div w:id="1937320561">
                  <w:marLeft w:val="480"/>
                  <w:marRight w:val="0"/>
                  <w:marTop w:val="0"/>
                  <w:marBottom w:val="0"/>
                  <w:divBdr>
                    <w:top w:val="none" w:sz="0" w:space="0" w:color="auto"/>
                    <w:left w:val="none" w:sz="0" w:space="0" w:color="auto"/>
                    <w:bottom w:val="none" w:sz="0" w:space="0" w:color="auto"/>
                    <w:right w:val="none" w:sz="0" w:space="0" w:color="auto"/>
                  </w:divBdr>
                </w:div>
                <w:div w:id="884678830">
                  <w:marLeft w:val="480"/>
                  <w:marRight w:val="0"/>
                  <w:marTop w:val="0"/>
                  <w:marBottom w:val="0"/>
                  <w:divBdr>
                    <w:top w:val="none" w:sz="0" w:space="0" w:color="auto"/>
                    <w:left w:val="none" w:sz="0" w:space="0" w:color="auto"/>
                    <w:bottom w:val="none" w:sz="0" w:space="0" w:color="auto"/>
                    <w:right w:val="none" w:sz="0" w:space="0" w:color="auto"/>
                  </w:divBdr>
                </w:div>
                <w:div w:id="1310938034">
                  <w:marLeft w:val="480"/>
                  <w:marRight w:val="0"/>
                  <w:marTop w:val="0"/>
                  <w:marBottom w:val="0"/>
                  <w:divBdr>
                    <w:top w:val="none" w:sz="0" w:space="0" w:color="auto"/>
                    <w:left w:val="none" w:sz="0" w:space="0" w:color="auto"/>
                    <w:bottom w:val="none" w:sz="0" w:space="0" w:color="auto"/>
                    <w:right w:val="none" w:sz="0" w:space="0" w:color="auto"/>
                  </w:divBdr>
                </w:div>
                <w:div w:id="1843427349">
                  <w:marLeft w:val="480"/>
                  <w:marRight w:val="0"/>
                  <w:marTop w:val="0"/>
                  <w:marBottom w:val="0"/>
                  <w:divBdr>
                    <w:top w:val="none" w:sz="0" w:space="0" w:color="auto"/>
                    <w:left w:val="none" w:sz="0" w:space="0" w:color="auto"/>
                    <w:bottom w:val="none" w:sz="0" w:space="0" w:color="auto"/>
                    <w:right w:val="none" w:sz="0" w:space="0" w:color="auto"/>
                  </w:divBdr>
                </w:div>
                <w:div w:id="2081558729">
                  <w:marLeft w:val="480"/>
                  <w:marRight w:val="0"/>
                  <w:marTop w:val="0"/>
                  <w:marBottom w:val="0"/>
                  <w:divBdr>
                    <w:top w:val="none" w:sz="0" w:space="0" w:color="auto"/>
                    <w:left w:val="none" w:sz="0" w:space="0" w:color="auto"/>
                    <w:bottom w:val="none" w:sz="0" w:space="0" w:color="auto"/>
                    <w:right w:val="none" w:sz="0" w:space="0" w:color="auto"/>
                  </w:divBdr>
                </w:div>
                <w:div w:id="2066874508">
                  <w:marLeft w:val="480"/>
                  <w:marRight w:val="0"/>
                  <w:marTop w:val="0"/>
                  <w:marBottom w:val="0"/>
                  <w:divBdr>
                    <w:top w:val="none" w:sz="0" w:space="0" w:color="auto"/>
                    <w:left w:val="none" w:sz="0" w:space="0" w:color="auto"/>
                    <w:bottom w:val="none" w:sz="0" w:space="0" w:color="auto"/>
                    <w:right w:val="none" w:sz="0" w:space="0" w:color="auto"/>
                  </w:divBdr>
                </w:div>
                <w:div w:id="154340729">
                  <w:marLeft w:val="480"/>
                  <w:marRight w:val="0"/>
                  <w:marTop w:val="0"/>
                  <w:marBottom w:val="0"/>
                  <w:divBdr>
                    <w:top w:val="none" w:sz="0" w:space="0" w:color="auto"/>
                    <w:left w:val="none" w:sz="0" w:space="0" w:color="auto"/>
                    <w:bottom w:val="none" w:sz="0" w:space="0" w:color="auto"/>
                    <w:right w:val="none" w:sz="0" w:space="0" w:color="auto"/>
                  </w:divBdr>
                </w:div>
                <w:div w:id="2045057898">
                  <w:marLeft w:val="480"/>
                  <w:marRight w:val="0"/>
                  <w:marTop w:val="0"/>
                  <w:marBottom w:val="0"/>
                  <w:divBdr>
                    <w:top w:val="none" w:sz="0" w:space="0" w:color="auto"/>
                    <w:left w:val="none" w:sz="0" w:space="0" w:color="auto"/>
                    <w:bottom w:val="none" w:sz="0" w:space="0" w:color="auto"/>
                    <w:right w:val="none" w:sz="0" w:space="0" w:color="auto"/>
                  </w:divBdr>
                </w:div>
              </w:divsChild>
            </w:div>
            <w:div w:id="1114710551">
              <w:marLeft w:val="0"/>
              <w:marRight w:val="0"/>
              <w:marTop w:val="0"/>
              <w:marBottom w:val="0"/>
              <w:divBdr>
                <w:top w:val="none" w:sz="0" w:space="0" w:color="auto"/>
                <w:left w:val="none" w:sz="0" w:space="0" w:color="auto"/>
                <w:bottom w:val="none" w:sz="0" w:space="0" w:color="auto"/>
                <w:right w:val="none" w:sz="0" w:space="0" w:color="auto"/>
              </w:divBdr>
              <w:divsChild>
                <w:div w:id="328337971">
                  <w:marLeft w:val="480"/>
                  <w:marRight w:val="0"/>
                  <w:marTop w:val="0"/>
                  <w:marBottom w:val="0"/>
                  <w:divBdr>
                    <w:top w:val="none" w:sz="0" w:space="0" w:color="auto"/>
                    <w:left w:val="none" w:sz="0" w:space="0" w:color="auto"/>
                    <w:bottom w:val="none" w:sz="0" w:space="0" w:color="auto"/>
                    <w:right w:val="none" w:sz="0" w:space="0" w:color="auto"/>
                  </w:divBdr>
                </w:div>
                <w:div w:id="1083919426">
                  <w:marLeft w:val="480"/>
                  <w:marRight w:val="0"/>
                  <w:marTop w:val="0"/>
                  <w:marBottom w:val="0"/>
                  <w:divBdr>
                    <w:top w:val="none" w:sz="0" w:space="0" w:color="auto"/>
                    <w:left w:val="none" w:sz="0" w:space="0" w:color="auto"/>
                    <w:bottom w:val="none" w:sz="0" w:space="0" w:color="auto"/>
                    <w:right w:val="none" w:sz="0" w:space="0" w:color="auto"/>
                  </w:divBdr>
                </w:div>
                <w:div w:id="385490811">
                  <w:marLeft w:val="480"/>
                  <w:marRight w:val="0"/>
                  <w:marTop w:val="0"/>
                  <w:marBottom w:val="0"/>
                  <w:divBdr>
                    <w:top w:val="none" w:sz="0" w:space="0" w:color="auto"/>
                    <w:left w:val="none" w:sz="0" w:space="0" w:color="auto"/>
                    <w:bottom w:val="none" w:sz="0" w:space="0" w:color="auto"/>
                    <w:right w:val="none" w:sz="0" w:space="0" w:color="auto"/>
                  </w:divBdr>
                </w:div>
                <w:div w:id="1379234965">
                  <w:marLeft w:val="480"/>
                  <w:marRight w:val="0"/>
                  <w:marTop w:val="0"/>
                  <w:marBottom w:val="0"/>
                  <w:divBdr>
                    <w:top w:val="none" w:sz="0" w:space="0" w:color="auto"/>
                    <w:left w:val="none" w:sz="0" w:space="0" w:color="auto"/>
                    <w:bottom w:val="none" w:sz="0" w:space="0" w:color="auto"/>
                    <w:right w:val="none" w:sz="0" w:space="0" w:color="auto"/>
                  </w:divBdr>
                </w:div>
                <w:div w:id="486701475">
                  <w:marLeft w:val="480"/>
                  <w:marRight w:val="0"/>
                  <w:marTop w:val="0"/>
                  <w:marBottom w:val="0"/>
                  <w:divBdr>
                    <w:top w:val="none" w:sz="0" w:space="0" w:color="auto"/>
                    <w:left w:val="none" w:sz="0" w:space="0" w:color="auto"/>
                    <w:bottom w:val="none" w:sz="0" w:space="0" w:color="auto"/>
                    <w:right w:val="none" w:sz="0" w:space="0" w:color="auto"/>
                  </w:divBdr>
                </w:div>
                <w:div w:id="266273137">
                  <w:marLeft w:val="480"/>
                  <w:marRight w:val="0"/>
                  <w:marTop w:val="0"/>
                  <w:marBottom w:val="0"/>
                  <w:divBdr>
                    <w:top w:val="none" w:sz="0" w:space="0" w:color="auto"/>
                    <w:left w:val="none" w:sz="0" w:space="0" w:color="auto"/>
                    <w:bottom w:val="none" w:sz="0" w:space="0" w:color="auto"/>
                    <w:right w:val="none" w:sz="0" w:space="0" w:color="auto"/>
                  </w:divBdr>
                </w:div>
                <w:div w:id="1694838829">
                  <w:marLeft w:val="480"/>
                  <w:marRight w:val="0"/>
                  <w:marTop w:val="0"/>
                  <w:marBottom w:val="0"/>
                  <w:divBdr>
                    <w:top w:val="none" w:sz="0" w:space="0" w:color="auto"/>
                    <w:left w:val="none" w:sz="0" w:space="0" w:color="auto"/>
                    <w:bottom w:val="none" w:sz="0" w:space="0" w:color="auto"/>
                    <w:right w:val="none" w:sz="0" w:space="0" w:color="auto"/>
                  </w:divBdr>
                </w:div>
                <w:div w:id="1269922396">
                  <w:marLeft w:val="480"/>
                  <w:marRight w:val="0"/>
                  <w:marTop w:val="0"/>
                  <w:marBottom w:val="0"/>
                  <w:divBdr>
                    <w:top w:val="none" w:sz="0" w:space="0" w:color="auto"/>
                    <w:left w:val="none" w:sz="0" w:space="0" w:color="auto"/>
                    <w:bottom w:val="none" w:sz="0" w:space="0" w:color="auto"/>
                    <w:right w:val="none" w:sz="0" w:space="0" w:color="auto"/>
                  </w:divBdr>
                </w:div>
                <w:div w:id="935408190">
                  <w:marLeft w:val="480"/>
                  <w:marRight w:val="0"/>
                  <w:marTop w:val="0"/>
                  <w:marBottom w:val="0"/>
                  <w:divBdr>
                    <w:top w:val="none" w:sz="0" w:space="0" w:color="auto"/>
                    <w:left w:val="none" w:sz="0" w:space="0" w:color="auto"/>
                    <w:bottom w:val="none" w:sz="0" w:space="0" w:color="auto"/>
                    <w:right w:val="none" w:sz="0" w:space="0" w:color="auto"/>
                  </w:divBdr>
                </w:div>
                <w:div w:id="147789395">
                  <w:marLeft w:val="480"/>
                  <w:marRight w:val="0"/>
                  <w:marTop w:val="0"/>
                  <w:marBottom w:val="0"/>
                  <w:divBdr>
                    <w:top w:val="none" w:sz="0" w:space="0" w:color="auto"/>
                    <w:left w:val="none" w:sz="0" w:space="0" w:color="auto"/>
                    <w:bottom w:val="none" w:sz="0" w:space="0" w:color="auto"/>
                    <w:right w:val="none" w:sz="0" w:space="0" w:color="auto"/>
                  </w:divBdr>
                </w:div>
                <w:div w:id="172766683">
                  <w:marLeft w:val="480"/>
                  <w:marRight w:val="0"/>
                  <w:marTop w:val="0"/>
                  <w:marBottom w:val="0"/>
                  <w:divBdr>
                    <w:top w:val="none" w:sz="0" w:space="0" w:color="auto"/>
                    <w:left w:val="none" w:sz="0" w:space="0" w:color="auto"/>
                    <w:bottom w:val="none" w:sz="0" w:space="0" w:color="auto"/>
                    <w:right w:val="none" w:sz="0" w:space="0" w:color="auto"/>
                  </w:divBdr>
                </w:div>
                <w:div w:id="607926207">
                  <w:marLeft w:val="480"/>
                  <w:marRight w:val="0"/>
                  <w:marTop w:val="0"/>
                  <w:marBottom w:val="0"/>
                  <w:divBdr>
                    <w:top w:val="none" w:sz="0" w:space="0" w:color="auto"/>
                    <w:left w:val="none" w:sz="0" w:space="0" w:color="auto"/>
                    <w:bottom w:val="none" w:sz="0" w:space="0" w:color="auto"/>
                    <w:right w:val="none" w:sz="0" w:space="0" w:color="auto"/>
                  </w:divBdr>
                </w:div>
                <w:div w:id="662437905">
                  <w:marLeft w:val="480"/>
                  <w:marRight w:val="0"/>
                  <w:marTop w:val="0"/>
                  <w:marBottom w:val="0"/>
                  <w:divBdr>
                    <w:top w:val="none" w:sz="0" w:space="0" w:color="auto"/>
                    <w:left w:val="none" w:sz="0" w:space="0" w:color="auto"/>
                    <w:bottom w:val="none" w:sz="0" w:space="0" w:color="auto"/>
                    <w:right w:val="none" w:sz="0" w:space="0" w:color="auto"/>
                  </w:divBdr>
                </w:div>
                <w:div w:id="65999230">
                  <w:marLeft w:val="480"/>
                  <w:marRight w:val="0"/>
                  <w:marTop w:val="0"/>
                  <w:marBottom w:val="0"/>
                  <w:divBdr>
                    <w:top w:val="none" w:sz="0" w:space="0" w:color="auto"/>
                    <w:left w:val="none" w:sz="0" w:space="0" w:color="auto"/>
                    <w:bottom w:val="none" w:sz="0" w:space="0" w:color="auto"/>
                    <w:right w:val="none" w:sz="0" w:space="0" w:color="auto"/>
                  </w:divBdr>
                </w:div>
                <w:div w:id="668140700">
                  <w:marLeft w:val="480"/>
                  <w:marRight w:val="0"/>
                  <w:marTop w:val="0"/>
                  <w:marBottom w:val="0"/>
                  <w:divBdr>
                    <w:top w:val="none" w:sz="0" w:space="0" w:color="auto"/>
                    <w:left w:val="none" w:sz="0" w:space="0" w:color="auto"/>
                    <w:bottom w:val="none" w:sz="0" w:space="0" w:color="auto"/>
                    <w:right w:val="none" w:sz="0" w:space="0" w:color="auto"/>
                  </w:divBdr>
                </w:div>
                <w:div w:id="1379285559">
                  <w:marLeft w:val="480"/>
                  <w:marRight w:val="0"/>
                  <w:marTop w:val="0"/>
                  <w:marBottom w:val="0"/>
                  <w:divBdr>
                    <w:top w:val="none" w:sz="0" w:space="0" w:color="auto"/>
                    <w:left w:val="none" w:sz="0" w:space="0" w:color="auto"/>
                    <w:bottom w:val="none" w:sz="0" w:space="0" w:color="auto"/>
                    <w:right w:val="none" w:sz="0" w:space="0" w:color="auto"/>
                  </w:divBdr>
                </w:div>
                <w:div w:id="1707754478">
                  <w:marLeft w:val="480"/>
                  <w:marRight w:val="0"/>
                  <w:marTop w:val="0"/>
                  <w:marBottom w:val="0"/>
                  <w:divBdr>
                    <w:top w:val="none" w:sz="0" w:space="0" w:color="auto"/>
                    <w:left w:val="none" w:sz="0" w:space="0" w:color="auto"/>
                    <w:bottom w:val="none" w:sz="0" w:space="0" w:color="auto"/>
                    <w:right w:val="none" w:sz="0" w:space="0" w:color="auto"/>
                  </w:divBdr>
                </w:div>
                <w:div w:id="801192210">
                  <w:marLeft w:val="480"/>
                  <w:marRight w:val="0"/>
                  <w:marTop w:val="0"/>
                  <w:marBottom w:val="0"/>
                  <w:divBdr>
                    <w:top w:val="none" w:sz="0" w:space="0" w:color="auto"/>
                    <w:left w:val="none" w:sz="0" w:space="0" w:color="auto"/>
                    <w:bottom w:val="none" w:sz="0" w:space="0" w:color="auto"/>
                    <w:right w:val="none" w:sz="0" w:space="0" w:color="auto"/>
                  </w:divBdr>
                </w:div>
                <w:div w:id="1929919194">
                  <w:marLeft w:val="480"/>
                  <w:marRight w:val="0"/>
                  <w:marTop w:val="0"/>
                  <w:marBottom w:val="0"/>
                  <w:divBdr>
                    <w:top w:val="none" w:sz="0" w:space="0" w:color="auto"/>
                    <w:left w:val="none" w:sz="0" w:space="0" w:color="auto"/>
                    <w:bottom w:val="none" w:sz="0" w:space="0" w:color="auto"/>
                    <w:right w:val="none" w:sz="0" w:space="0" w:color="auto"/>
                  </w:divBdr>
                </w:div>
                <w:div w:id="1430469330">
                  <w:marLeft w:val="480"/>
                  <w:marRight w:val="0"/>
                  <w:marTop w:val="0"/>
                  <w:marBottom w:val="0"/>
                  <w:divBdr>
                    <w:top w:val="none" w:sz="0" w:space="0" w:color="auto"/>
                    <w:left w:val="none" w:sz="0" w:space="0" w:color="auto"/>
                    <w:bottom w:val="none" w:sz="0" w:space="0" w:color="auto"/>
                    <w:right w:val="none" w:sz="0" w:space="0" w:color="auto"/>
                  </w:divBdr>
                </w:div>
                <w:div w:id="571357038">
                  <w:marLeft w:val="480"/>
                  <w:marRight w:val="0"/>
                  <w:marTop w:val="0"/>
                  <w:marBottom w:val="0"/>
                  <w:divBdr>
                    <w:top w:val="none" w:sz="0" w:space="0" w:color="auto"/>
                    <w:left w:val="none" w:sz="0" w:space="0" w:color="auto"/>
                    <w:bottom w:val="none" w:sz="0" w:space="0" w:color="auto"/>
                    <w:right w:val="none" w:sz="0" w:space="0" w:color="auto"/>
                  </w:divBdr>
                </w:div>
                <w:div w:id="345401331">
                  <w:marLeft w:val="480"/>
                  <w:marRight w:val="0"/>
                  <w:marTop w:val="0"/>
                  <w:marBottom w:val="0"/>
                  <w:divBdr>
                    <w:top w:val="none" w:sz="0" w:space="0" w:color="auto"/>
                    <w:left w:val="none" w:sz="0" w:space="0" w:color="auto"/>
                    <w:bottom w:val="none" w:sz="0" w:space="0" w:color="auto"/>
                    <w:right w:val="none" w:sz="0" w:space="0" w:color="auto"/>
                  </w:divBdr>
                </w:div>
                <w:div w:id="1906256432">
                  <w:marLeft w:val="480"/>
                  <w:marRight w:val="0"/>
                  <w:marTop w:val="0"/>
                  <w:marBottom w:val="0"/>
                  <w:divBdr>
                    <w:top w:val="none" w:sz="0" w:space="0" w:color="auto"/>
                    <w:left w:val="none" w:sz="0" w:space="0" w:color="auto"/>
                    <w:bottom w:val="none" w:sz="0" w:space="0" w:color="auto"/>
                    <w:right w:val="none" w:sz="0" w:space="0" w:color="auto"/>
                  </w:divBdr>
                </w:div>
                <w:div w:id="2050718087">
                  <w:marLeft w:val="480"/>
                  <w:marRight w:val="0"/>
                  <w:marTop w:val="0"/>
                  <w:marBottom w:val="0"/>
                  <w:divBdr>
                    <w:top w:val="none" w:sz="0" w:space="0" w:color="auto"/>
                    <w:left w:val="none" w:sz="0" w:space="0" w:color="auto"/>
                    <w:bottom w:val="none" w:sz="0" w:space="0" w:color="auto"/>
                    <w:right w:val="none" w:sz="0" w:space="0" w:color="auto"/>
                  </w:divBdr>
                </w:div>
                <w:div w:id="1413047482">
                  <w:marLeft w:val="480"/>
                  <w:marRight w:val="0"/>
                  <w:marTop w:val="0"/>
                  <w:marBottom w:val="0"/>
                  <w:divBdr>
                    <w:top w:val="none" w:sz="0" w:space="0" w:color="auto"/>
                    <w:left w:val="none" w:sz="0" w:space="0" w:color="auto"/>
                    <w:bottom w:val="none" w:sz="0" w:space="0" w:color="auto"/>
                    <w:right w:val="none" w:sz="0" w:space="0" w:color="auto"/>
                  </w:divBdr>
                </w:div>
                <w:div w:id="1196119507">
                  <w:marLeft w:val="480"/>
                  <w:marRight w:val="0"/>
                  <w:marTop w:val="0"/>
                  <w:marBottom w:val="0"/>
                  <w:divBdr>
                    <w:top w:val="none" w:sz="0" w:space="0" w:color="auto"/>
                    <w:left w:val="none" w:sz="0" w:space="0" w:color="auto"/>
                    <w:bottom w:val="none" w:sz="0" w:space="0" w:color="auto"/>
                    <w:right w:val="none" w:sz="0" w:space="0" w:color="auto"/>
                  </w:divBdr>
                </w:div>
                <w:div w:id="404110103">
                  <w:marLeft w:val="480"/>
                  <w:marRight w:val="0"/>
                  <w:marTop w:val="0"/>
                  <w:marBottom w:val="0"/>
                  <w:divBdr>
                    <w:top w:val="none" w:sz="0" w:space="0" w:color="auto"/>
                    <w:left w:val="none" w:sz="0" w:space="0" w:color="auto"/>
                    <w:bottom w:val="none" w:sz="0" w:space="0" w:color="auto"/>
                    <w:right w:val="none" w:sz="0" w:space="0" w:color="auto"/>
                  </w:divBdr>
                </w:div>
                <w:div w:id="31655156">
                  <w:marLeft w:val="480"/>
                  <w:marRight w:val="0"/>
                  <w:marTop w:val="0"/>
                  <w:marBottom w:val="0"/>
                  <w:divBdr>
                    <w:top w:val="none" w:sz="0" w:space="0" w:color="auto"/>
                    <w:left w:val="none" w:sz="0" w:space="0" w:color="auto"/>
                    <w:bottom w:val="none" w:sz="0" w:space="0" w:color="auto"/>
                    <w:right w:val="none" w:sz="0" w:space="0" w:color="auto"/>
                  </w:divBdr>
                </w:div>
                <w:div w:id="394477851">
                  <w:marLeft w:val="480"/>
                  <w:marRight w:val="0"/>
                  <w:marTop w:val="0"/>
                  <w:marBottom w:val="0"/>
                  <w:divBdr>
                    <w:top w:val="none" w:sz="0" w:space="0" w:color="auto"/>
                    <w:left w:val="none" w:sz="0" w:space="0" w:color="auto"/>
                    <w:bottom w:val="none" w:sz="0" w:space="0" w:color="auto"/>
                    <w:right w:val="none" w:sz="0" w:space="0" w:color="auto"/>
                  </w:divBdr>
                </w:div>
                <w:div w:id="1103955171">
                  <w:marLeft w:val="480"/>
                  <w:marRight w:val="0"/>
                  <w:marTop w:val="0"/>
                  <w:marBottom w:val="0"/>
                  <w:divBdr>
                    <w:top w:val="none" w:sz="0" w:space="0" w:color="auto"/>
                    <w:left w:val="none" w:sz="0" w:space="0" w:color="auto"/>
                    <w:bottom w:val="none" w:sz="0" w:space="0" w:color="auto"/>
                    <w:right w:val="none" w:sz="0" w:space="0" w:color="auto"/>
                  </w:divBdr>
                </w:div>
                <w:div w:id="316878687">
                  <w:marLeft w:val="480"/>
                  <w:marRight w:val="0"/>
                  <w:marTop w:val="0"/>
                  <w:marBottom w:val="0"/>
                  <w:divBdr>
                    <w:top w:val="none" w:sz="0" w:space="0" w:color="auto"/>
                    <w:left w:val="none" w:sz="0" w:space="0" w:color="auto"/>
                    <w:bottom w:val="none" w:sz="0" w:space="0" w:color="auto"/>
                    <w:right w:val="none" w:sz="0" w:space="0" w:color="auto"/>
                  </w:divBdr>
                </w:div>
                <w:div w:id="1456172899">
                  <w:marLeft w:val="480"/>
                  <w:marRight w:val="0"/>
                  <w:marTop w:val="0"/>
                  <w:marBottom w:val="0"/>
                  <w:divBdr>
                    <w:top w:val="none" w:sz="0" w:space="0" w:color="auto"/>
                    <w:left w:val="none" w:sz="0" w:space="0" w:color="auto"/>
                    <w:bottom w:val="none" w:sz="0" w:space="0" w:color="auto"/>
                    <w:right w:val="none" w:sz="0" w:space="0" w:color="auto"/>
                  </w:divBdr>
                </w:div>
              </w:divsChild>
            </w:div>
            <w:div w:id="1775513621">
              <w:marLeft w:val="0"/>
              <w:marRight w:val="0"/>
              <w:marTop w:val="0"/>
              <w:marBottom w:val="0"/>
              <w:divBdr>
                <w:top w:val="none" w:sz="0" w:space="0" w:color="auto"/>
                <w:left w:val="none" w:sz="0" w:space="0" w:color="auto"/>
                <w:bottom w:val="none" w:sz="0" w:space="0" w:color="auto"/>
                <w:right w:val="none" w:sz="0" w:space="0" w:color="auto"/>
              </w:divBdr>
              <w:divsChild>
                <w:div w:id="2115438681">
                  <w:marLeft w:val="480"/>
                  <w:marRight w:val="0"/>
                  <w:marTop w:val="0"/>
                  <w:marBottom w:val="0"/>
                  <w:divBdr>
                    <w:top w:val="none" w:sz="0" w:space="0" w:color="auto"/>
                    <w:left w:val="none" w:sz="0" w:space="0" w:color="auto"/>
                    <w:bottom w:val="none" w:sz="0" w:space="0" w:color="auto"/>
                    <w:right w:val="none" w:sz="0" w:space="0" w:color="auto"/>
                  </w:divBdr>
                </w:div>
                <w:div w:id="1033117653">
                  <w:marLeft w:val="480"/>
                  <w:marRight w:val="0"/>
                  <w:marTop w:val="0"/>
                  <w:marBottom w:val="0"/>
                  <w:divBdr>
                    <w:top w:val="none" w:sz="0" w:space="0" w:color="auto"/>
                    <w:left w:val="none" w:sz="0" w:space="0" w:color="auto"/>
                    <w:bottom w:val="none" w:sz="0" w:space="0" w:color="auto"/>
                    <w:right w:val="none" w:sz="0" w:space="0" w:color="auto"/>
                  </w:divBdr>
                </w:div>
                <w:div w:id="863328912">
                  <w:marLeft w:val="480"/>
                  <w:marRight w:val="0"/>
                  <w:marTop w:val="0"/>
                  <w:marBottom w:val="0"/>
                  <w:divBdr>
                    <w:top w:val="none" w:sz="0" w:space="0" w:color="auto"/>
                    <w:left w:val="none" w:sz="0" w:space="0" w:color="auto"/>
                    <w:bottom w:val="none" w:sz="0" w:space="0" w:color="auto"/>
                    <w:right w:val="none" w:sz="0" w:space="0" w:color="auto"/>
                  </w:divBdr>
                </w:div>
                <w:div w:id="1747071758">
                  <w:marLeft w:val="480"/>
                  <w:marRight w:val="0"/>
                  <w:marTop w:val="0"/>
                  <w:marBottom w:val="0"/>
                  <w:divBdr>
                    <w:top w:val="none" w:sz="0" w:space="0" w:color="auto"/>
                    <w:left w:val="none" w:sz="0" w:space="0" w:color="auto"/>
                    <w:bottom w:val="none" w:sz="0" w:space="0" w:color="auto"/>
                    <w:right w:val="none" w:sz="0" w:space="0" w:color="auto"/>
                  </w:divBdr>
                </w:div>
                <w:div w:id="804934715">
                  <w:marLeft w:val="480"/>
                  <w:marRight w:val="0"/>
                  <w:marTop w:val="0"/>
                  <w:marBottom w:val="0"/>
                  <w:divBdr>
                    <w:top w:val="none" w:sz="0" w:space="0" w:color="auto"/>
                    <w:left w:val="none" w:sz="0" w:space="0" w:color="auto"/>
                    <w:bottom w:val="none" w:sz="0" w:space="0" w:color="auto"/>
                    <w:right w:val="none" w:sz="0" w:space="0" w:color="auto"/>
                  </w:divBdr>
                </w:div>
                <w:div w:id="2084793174">
                  <w:marLeft w:val="480"/>
                  <w:marRight w:val="0"/>
                  <w:marTop w:val="0"/>
                  <w:marBottom w:val="0"/>
                  <w:divBdr>
                    <w:top w:val="none" w:sz="0" w:space="0" w:color="auto"/>
                    <w:left w:val="none" w:sz="0" w:space="0" w:color="auto"/>
                    <w:bottom w:val="none" w:sz="0" w:space="0" w:color="auto"/>
                    <w:right w:val="none" w:sz="0" w:space="0" w:color="auto"/>
                  </w:divBdr>
                </w:div>
                <w:div w:id="1892571070">
                  <w:marLeft w:val="480"/>
                  <w:marRight w:val="0"/>
                  <w:marTop w:val="0"/>
                  <w:marBottom w:val="0"/>
                  <w:divBdr>
                    <w:top w:val="none" w:sz="0" w:space="0" w:color="auto"/>
                    <w:left w:val="none" w:sz="0" w:space="0" w:color="auto"/>
                    <w:bottom w:val="none" w:sz="0" w:space="0" w:color="auto"/>
                    <w:right w:val="none" w:sz="0" w:space="0" w:color="auto"/>
                  </w:divBdr>
                </w:div>
                <w:div w:id="920681577">
                  <w:marLeft w:val="480"/>
                  <w:marRight w:val="0"/>
                  <w:marTop w:val="0"/>
                  <w:marBottom w:val="0"/>
                  <w:divBdr>
                    <w:top w:val="none" w:sz="0" w:space="0" w:color="auto"/>
                    <w:left w:val="none" w:sz="0" w:space="0" w:color="auto"/>
                    <w:bottom w:val="none" w:sz="0" w:space="0" w:color="auto"/>
                    <w:right w:val="none" w:sz="0" w:space="0" w:color="auto"/>
                  </w:divBdr>
                </w:div>
                <w:div w:id="2018997323">
                  <w:marLeft w:val="480"/>
                  <w:marRight w:val="0"/>
                  <w:marTop w:val="0"/>
                  <w:marBottom w:val="0"/>
                  <w:divBdr>
                    <w:top w:val="none" w:sz="0" w:space="0" w:color="auto"/>
                    <w:left w:val="none" w:sz="0" w:space="0" w:color="auto"/>
                    <w:bottom w:val="none" w:sz="0" w:space="0" w:color="auto"/>
                    <w:right w:val="none" w:sz="0" w:space="0" w:color="auto"/>
                  </w:divBdr>
                </w:div>
                <w:div w:id="2115783190">
                  <w:marLeft w:val="480"/>
                  <w:marRight w:val="0"/>
                  <w:marTop w:val="0"/>
                  <w:marBottom w:val="0"/>
                  <w:divBdr>
                    <w:top w:val="none" w:sz="0" w:space="0" w:color="auto"/>
                    <w:left w:val="none" w:sz="0" w:space="0" w:color="auto"/>
                    <w:bottom w:val="none" w:sz="0" w:space="0" w:color="auto"/>
                    <w:right w:val="none" w:sz="0" w:space="0" w:color="auto"/>
                  </w:divBdr>
                </w:div>
                <w:div w:id="1246649216">
                  <w:marLeft w:val="480"/>
                  <w:marRight w:val="0"/>
                  <w:marTop w:val="0"/>
                  <w:marBottom w:val="0"/>
                  <w:divBdr>
                    <w:top w:val="none" w:sz="0" w:space="0" w:color="auto"/>
                    <w:left w:val="none" w:sz="0" w:space="0" w:color="auto"/>
                    <w:bottom w:val="none" w:sz="0" w:space="0" w:color="auto"/>
                    <w:right w:val="none" w:sz="0" w:space="0" w:color="auto"/>
                  </w:divBdr>
                </w:div>
                <w:div w:id="1351564880">
                  <w:marLeft w:val="480"/>
                  <w:marRight w:val="0"/>
                  <w:marTop w:val="0"/>
                  <w:marBottom w:val="0"/>
                  <w:divBdr>
                    <w:top w:val="none" w:sz="0" w:space="0" w:color="auto"/>
                    <w:left w:val="none" w:sz="0" w:space="0" w:color="auto"/>
                    <w:bottom w:val="none" w:sz="0" w:space="0" w:color="auto"/>
                    <w:right w:val="none" w:sz="0" w:space="0" w:color="auto"/>
                  </w:divBdr>
                </w:div>
                <w:div w:id="389765769">
                  <w:marLeft w:val="480"/>
                  <w:marRight w:val="0"/>
                  <w:marTop w:val="0"/>
                  <w:marBottom w:val="0"/>
                  <w:divBdr>
                    <w:top w:val="none" w:sz="0" w:space="0" w:color="auto"/>
                    <w:left w:val="none" w:sz="0" w:space="0" w:color="auto"/>
                    <w:bottom w:val="none" w:sz="0" w:space="0" w:color="auto"/>
                    <w:right w:val="none" w:sz="0" w:space="0" w:color="auto"/>
                  </w:divBdr>
                </w:div>
                <w:div w:id="1731535333">
                  <w:marLeft w:val="480"/>
                  <w:marRight w:val="0"/>
                  <w:marTop w:val="0"/>
                  <w:marBottom w:val="0"/>
                  <w:divBdr>
                    <w:top w:val="none" w:sz="0" w:space="0" w:color="auto"/>
                    <w:left w:val="none" w:sz="0" w:space="0" w:color="auto"/>
                    <w:bottom w:val="none" w:sz="0" w:space="0" w:color="auto"/>
                    <w:right w:val="none" w:sz="0" w:space="0" w:color="auto"/>
                  </w:divBdr>
                </w:div>
                <w:div w:id="1403210103">
                  <w:marLeft w:val="480"/>
                  <w:marRight w:val="0"/>
                  <w:marTop w:val="0"/>
                  <w:marBottom w:val="0"/>
                  <w:divBdr>
                    <w:top w:val="none" w:sz="0" w:space="0" w:color="auto"/>
                    <w:left w:val="none" w:sz="0" w:space="0" w:color="auto"/>
                    <w:bottom w:val="none" w:sz="0" w:space="0" w:color="auto"/>
                    <w:right w:val="none" w:sz="0" w:space="0" w:color="auto"/>
                  </w:divBdr>
                </w:div>
                <w:div w:id="1751539358">
                  <w:marLeft w:val="480"/>
                  <w:marRight w:val="0"/>
                  <w:marTop w:val="0"/>
                  <w:marBottom w:val="0"/>
                  <w:divBdr>
                    <w:top w:val="none" w:sz="0" w:space="0" w:color="auto"/>
                    <w:left w:val="none" w:sz="0" w:space="0" w:color="auto"/>
                    <w:bottom w:val="none" w:sz="0" w:space="0" w:color="auto"/>
                    <w:right w:val="none" w:sz="0" w:space="0" w:color="auto"/>
                  </w:divBdr>
                </w:div>
                <w:div w:id="1964192284">
                  <w:marLeft w:val="480"/>
                  <w:marRight w:val="0"/>
                  <w:marTop w:val="0"/>
                  <w:marBottom w:val="0"/>
                  <w:divBdr>
                    <w:top w:val="none" w:sz="0" w:space="0" w:color="auto"/>
                    <w:left w:val="none" w:sz="0" w:space="0" w:color="auto"/>
                    <w:bottom w:val="none" w:sz="0" w:space="0" w:color="auto"/>
                    <w:right w:val="none" w:sz="0" w:space="0" w:color="auto"/>
                  </w:divBdr>
                </w:div>
                <w:div w:id="1886484446">
                  <w:marLeft w:val="480"/>
                  <w:marRight w:val="0"/>
                  <w:marTop w:val="0"/>
                  <w:marBottom w:val="0"/>
                  <w:divBdr>
                    <w:top w:val="none" w:sz="0" w:space="0" w:color="auto"/>
                    <w:left w:val="none" w:sz="0" w:space="0" w:color="auto"/>
                    <w:bottom w:val="none" w:sz="0" w:space="0" w:color="auto"/>
                    <w:right w:val="none" w:sz="0" w:space="0" w:color="auto"/>
                  </w:divBdr>
                </w:div>
                <w:div w:id="552080212">
                  <w:marLeft w:val="480"/>
                  <w:marRight w:val="0"/>
                  <w:marTop w:val="0"/>
                  <w:marBottom w:val="0"/>
                  <w:divBdr>
                    <w:top w:val="none" w:sz="0" w:space="0" w:color="auto"/>
                    <w:left w:val="none" w:sz="0" w:space="0" w:color="auto"/>
                    <w:bottom w:val="none" w:sz="0" w:space="0" w:color="auto"/>
                    <w:right w:val="none" w:sz="0" w:space="0" w:color="auto"/>
                  </w:divBdr>
                </w:div>
                <w:div w:id="159203020">
                  <w:marLeft w:val="480"/>
                  <w:marRight w:val="0"/>
                  <w:marTop w:val="0"/>
                  <w:marBottom w:val="0"/>
                  <w:divBdr>
                    <w:top w:val="none" w:sz="0" w:space="0" w:color="auto"/>
                    <w:left w:val="none" w:sz="0" w:space="0" w:color="auto"/>
                    <w:bottom w:val="none" w:sz="0" w:space="0" w:color="auto"/>
                    <w:right w:val="none" w:sz="0" w:space="0" w:color="auto"/>
                  </w:divBdr>
                </w:div>
                <w:div w:id="851843164">
                  <w:marLeft w:val="480"/>
                  <w:marRight w:val="0"/>
                  <w:marTop w:val="0"/>
                  <w:marBottom w:val="0"/>
                  <w:divBdr>
                    <w:top w:val="none" w:sz="0" w:space="0" w:color="auto"/>
                    <w:left w:val="none" w:sz="0" w:space="0" w:color="auto"/>
                    <w:bottom w:val="none" w:sz="0" w:space="0" w:color="auto"/>
                    <w:right w:val="none" w:sz="0" w:space="0" w:color="auto"/>
                  </w:divBdr>
                </w:div>
                <w:div w:id="535393971">
                  <w:marLeft w:val="480"/>
                  <w:marRight w:val="0"/>
                  <w:marTop w:val="0"/>
                  <w:marBottom w:val="0"/>
                  <w:divBdr>
                    <w:top w:val="none" w:sz="0" w:space="0" w:color="auto"/>
                    <w:left w:val="none" w:sz="0" w:space="0" w:color="auto"/>
                    <w:bottom w:val="none" w:sz="0" w:space="0" w:color="auto"/>
                    <w:right w:val="none" w:sz="0" w:space="0" w:color="auto"/>
                  </w:divBdr>
                </w:div>
                <w:div w:id="1786119041">
                  <w:marLeft w:val="480"/>
                  <w:marRight w:val="0"/>
                  <w:marTop w:val="0"/>
                  <w:marBottom w:val="0"/>
                  <w:divBdr>
                    <w:top w:val="none" w:sz="0" w:space="0" w:color="auto"/>
                    <w:left w:val="none" w:sz="0" w:space="0" w:color="auto"/>
                    <w:bottom w:val="none" w:sz="0" w:space="0" w:color="auto"/>
                    <w:right w:val="none" w:sz="0" w:space="0" w:color="auto"/>
                  </w:divBdr>
                </w:div>
                <w:div w:id="1745715074">
                  <w:marLeft w:val="480"/>
                  <w:marRight w:val="0"/>
                  <w:marTop w:val="0"/>
                  <w:marBottom w:val="0"/>
                  <w:divBdr>
                    <w:top w:val="none" w:sz="0" w:space="0" w:color="auto"/>
                    <w:left w:val="none" w:sz="0" w:space="0" w:color="auto"/>
                    <w:bottom w:val="none" w:sz="0" w:space="0" w:color="auto"/>
                    <w:right w:val="none" w:sz="0" w:space="0" w:color="auto"/>
                  </w:divBdr>
                </w:div>
                <w:div w:id="1249999446">
                  <w:marLeft w:val="480"/>
                  <w:marRight w:val="0"/>
                  <w:marTop w:val="0"/>
                  <w:marBottom w:val="0"/>
                  <w:divBdr>
                    <w:top w:val="none" w:sz="0" w:space="0" w:color="auto"/>
                    <w:left w:val="none" w:sz="0" w:space="0" w:color="auto"/>
                    <w:bottom w:val="none" w:sz="0" w:space="0" w:color="auto"/>
                    <w:right w:val="none" w:sz="0" w:space="0" w:color="auto"/>
                  </w:divBdr>
                </w:div>
                <w:div w:id="1688023916">
                  <w:marLeft w:val="480"/>
                  <w:marRight w:val="0"/>
                  <w:marTop w:val="0"/>
                  <w:marBottom w:val="0"/>
                  <w:divBdr>
                    <w:top w:val="none" w:sz="0" w:space="0" w:color="auto"/>
                    <w:left w:val="none" w:sz="0" w:space="0" w:color="auto"/>
                    <w:bottom w:val="none" w:sz="0" w:space="0" w:color="auto"/>
                    <w:right w:val="none" w:sz="0" w:space="0" w:color="auto"/>
                  </w:divBdr>
                </w:div>
                <w:div w:id="1589732340">
                  <w:marLeft w:val="480"/>
                  <w:marRight w:val="0"/>
                  <w:marTop w:val="0"/>
                  <w:marBottom w:val="0"/>
                  <w:divBdr>
                    <w:top w:val="none" w:sz="0" w:space="0" w:color="auto"/>
                    <w:left w:val="none" w:sz="0" w:space="0" w:color="auto"/>
                    <w:bottom w:val="none" w:sz="0" w:space="0" w:color="auto"/>
                    <w:right w:val="none" w:sz="0" w:space="0" w:color="auto"/>
                  </w:divBdr>
                </w:div>
                <w:div w:id="930159833">
                  <w:marLeft w:val="480"/>
                  <w:marRight w:val="0"/>
                  <w:marTop w:val="0"/>
                  <w:marBottom w:val="0"/>
                  <w:divBdr>
                    <w:top w:val="none" w:sz="0" w:space="0" w:color="auto"/>
                    <w:left w:val="none" w:sz="0" w:space="0" w:color="auto"/>
                    <w:bottom w:val="none" w:sz="0" w:space="0" w:color="auto"/>
                    <w:right w:val="none" w:sz="0" w:space="0" w:color="auto"/>
                  </w:divBdr>
                </w:div>
                <w:div w:id="907806885">
                  <w:marLeft w:val="480"/>
                  <w:marRight w:val="0"/>
                  <w:marTop w:val="0"/>
                  <w:marBottom w:val="0"/>
                  <w:divBdr>
                    <w:top w:val="none" w:sz="0" w:space="0" w:color="auto"/>
                    <w:left w:val="none" w:sz="0" w:space="0" w:color="auto"/>
                    <w:bottom w:val="none" w:sz="0" w:space="0" w:color="auto"/>
                    <w:right w:val="none" w:sz="0" w:space="0" w:color="auto"/>
                  </w:divBdr>
                </w:div>
                <w:div w:id="451831165">
                  <w:marLeft w:val="480"/>
                  <w:marRight w:val="0"/>
                  <w:marTop w:val="0"/>
                  <w:marBottom w:val="0"/>
                  <w:divBdr>
                    <w:top w:val="none" w:sz="0" w:space="0" w:color="auto"/>
                    <w:left w:val="none" w:sz="0" w:space="0" w:color="auto"/>
                    <w:bottom w:val="none" w:sz="0" w:space="0" w:color="auto"/>
                    <w:right w:val="none" w:sz="0" w:space="0" w:color="auto"/>
                  </w:divBdr>
                </w:div>
                <w:div w:id="188567692">
                  <w:marLeft w:val="480"/>
                  <w:marRight w:val="0"/>
                  <w:marTop w:val="0"/>
                  <w:marBottom w:val="0"/>
                  <w:divBdr>
                    <w:top w:val="none" w:sz="0" w:space="0" w:color="auto"/>
                    <w:left w:val="none" w:sz="0" w:space="0" w:color="auto"/>
                    <w:bottom w:val="none" w:sz="0" w:space="0" w:color="auto"/>
                    <w:right w:val="none" w:sz="0" w:space="0" w:color="auto"/>
                  </w:divBdr>
                </w:div>
                <w:div w:id="877623297">
                  <w:marLeft w:val="480"/>
                  <w:marRight w:val="0"/>
                  <w:marTop w:val="0"/>
                  <w:marBottom w:val="0"/>
                  <w:divBdr>
                    <w:top w:val="none" w:sz="0" w:space="0" w:color="auto"/>
                    <w:left w:val="none" w:sz="0" w:space="0" w:color="auto"/>
                    <w:bottom w:val="none" w:sz="0" w:space="0" w:color="auto"/>
                    <w:right w:val="none" w:sz="0" w:space="0" w:color="auto"/>
                  </w:divBdr>
                </w:div>
              </w:divsChild>
            </w:div>
            <w:div w:id="1791241539">
              <w:marLeft w:val="0"/>
              <w:marRight w:val="0"/>
              <w:marTop w:val="0"/>
              <w:marBottom w:val="0"/>
              <w:divBdr>
                <w:top w:val="none" w:sz="0" w:space="0" w:color="auto"/>
                <w:left w:val="none" w:sz="0" w:space="0" w:color="auto"/>
                <w:bottom w:val="none" w:sz="0" w:space="0" w:color="auto"/>
                <w:right w:val="none" w:sz="0" w:space="0" w:color="auto"/>
              </w:divBdr>
              <w:divsChild>
                <w:div w:id="1152067504">
                  <w:marLeft w:val="480"/>
                  <w:marRight w:val="0"/>
                  <w:marTop w:val="0"/>
                  <w:marBottom w:val="0"/>
                  <w:divBdr>
                    <w:top w:val="none" w:sz="0" w:space="0" w:color="auto"/>
                    <w:left w:val="none" w:sz="0" w:space="0" w:color="auto"/>
                    <w:bottom w:val="none" w:sz="0" w:space="0" w:color="auto"/>
                    <w:right w:val="none" w:sz="0" w:space="0" w:color="auto"/>
                  </w:divBdr>
                </w:div>
                <w:div w:id="438722130">
                  <w:marLeft w:val="480"/>
                  <w:marRight w:val="0"/>
                  <w:marTop w:val="0"/>
                  <w:marBottom w:val="0"/>
                  <w:divBdr>
                    <w:top w:val="none" w:sz="0" w:space="0" w:color="auto"/>
                    <w:left w:val="none" w:sz="0" w:space="0" w:color="auto"/>
                    <w:bottom w:val="none" w:sz="0" w:space="0" w:color="auto"/>
                    <w:right w:val="none" w:sz="0" w:space="0" w:color="auto"/>
                  </w:divBdr>
                </w:div>
                <w:div w:id="303508309">
                  <w:marLeft w:val="480"/>
                  <w:marRight w:val="0"/>
                  <w:marTop w:val="0"/>
                  <w:marBottom w:val="0"/>
                  <w:divBdr>
                    <w:top w:val="none" w:sz="0" w:space="0" w:color="auto"/>
                    <w:left w:val="none" w:sz="0" w:space="0" w:color="auto"/>
                    <w:bottom w:val="none" w:sz="0" w:space="0" w:color="auto"/>
                    <w:right w:val="none" w:sz="0" w:space="0" w:color="auto"/>
                  </w:divBdr>
                </w:div>
                <w:div w:id="1685783731">
                  <w:marLeft w:val="480"/>
                  <w:marRight w:val="0"/>
                  <w:marTop w:val="0"/>
                  <w:marBottom w:val="0"/>
                  <w:divBdr>
                    <w:top w:val="none" w:sz="0" w:space="0" w:color="auto"/>
                    <w:left w:val="none" w:sz="0" w:space="0" w:color="auto"/>
                    <w:bottom w:val="none" w:sz="0" w:space="0" w:color="auto"/>
                    <w:right w:val="none" w:sz="0" w:space="0" w:color="auto"/>
                  </w:divBdr>
                </w:div>
                <w:div w:id="1475366760">
                  <w:marLeft w:val="480"/>
                  <w:marRight w:val="0"/>
                  <w:marTop w:val="0"/>
                  <w:marBottom w:val="0"/>
                  <w:divBdr>
                    <w:top w:val="none" w:sz="0" w:space="0" w:color="auto"/>
                    <w:left w:val="none" w:sz="0" w:space="0" w:color="auto"/>
                    <w:bottom w:val="none" w:sz="0" w:space="0" w:color="auto"/>
                    <w:right w:val="none" w:sz="0" w:space="0" w:color="auto"/>
                  </w:divBdr>
                </w:div>
                <w:div w:id="2002661968">
                  <w:marLeft w:val="480"/>
                  <w:marRight w:val="0"/>
                  <w:marTop w:val="0"/>
                  <w:marBottom w:val="0"/>
                  <w:divBdr>
                    <w:top w:val="none" w:sz="0" w:space="0" w:color="auto"/>
                    <w:left w:val="none" w:sz="0" w:space="0" w:color="auto"/>
                    <w:bottom w:val="none" w:sz="0" w:space="0" w:color="auto"/>
                    <w:right w:val="none" w:sz="0" w:space="0" w:color="auto"/>
                  </w:divBdr>
                </w:div>
                <w:div w:id="1273785795">
                  <w:marLeft w:val="480"/>
                  <w:marRight w:val="0"/>
                  <w:marTop w:val="0"/>
                  <w:marBottom w:val="0"/>
                  <w:divBdr>
                    <w:top w:val="none" w:sz="0" w:space="0" w:color="auto"/>
                    <w:left w:val="none" w:sz="0" w:space="0" w:color="auto"/>
                    <w:bottom w:val="none" w:sz="0" w:space="0" w:color="auto"/>
                    <w:right w:val="none" w:sz="0" w:space="0" w:color="auto"/>
                  </w:divBdr>
                </w:div>
                <w:div w:id="1962103411">
                  <w:marLeft w:val="480"/>
                  <w:marRight w:val="0"/>
                  <w:marTop w:val="0"/>
                  <w:marBottom w:val="0"/>
                  <w:divBdr>
                    <w:top w:val="none" w:sz="0" w:space="0" w:color="auto"/>
                    <w:left w:val="none" w:sz="0" w:space="0" w:color="auto"/>
                    <w:bottom w:val="none" w:sz="0" w:space="0" w:color="auto"/>
                    <w:right w:val="none" w:sz="0" w:space="0" w:color="auto"/>
                  </w:divBdr>
                </w:div>
                <w:div w:id="412241472">
                  <w:marLeft w:val="480"/>
                  <w:marRight w:val="0"/>
                  <w:marTop w:val="0"/>
                  <w:marBottom w:val="0"/>
                  <w:divBdr>
                    <w:top w:val="none" w:sz="0" w:space="0" w:color="auto"/>
                    <w:left w:val="none" w:sz="0" w:space="0" w:color="auto"/>
                    <w:bottom w:val="none" w:sz="0" w:space="0" w:color="auto"/>
                    <w:right w:val="none" w:sz="0" w:space="0" w:color="auto"/>
                  </w:divBdr>
                </w:div>
                <w:div w:id="100682986">
                  <w:marLeft w:val="480"/>
                  <w:marRight w:val="0"/>
                  <w:marTop w:val="0"/>
                  <w:marBottom w:val="0"/>
                  <w:divBdr>
                    <w:top w:val="none" w:sz="0" w:space="0" w:color="auto"/>
                    <w:left w:val="none" w:sz="0" w:space="0" w:color="auto"/>
                    <w:bottom w:val="none" w:sz="0" w:space="0" w:color="auto"/>
                    <w:right w:val="none" w:sz="0" w:space="0" w:color="auto"/>
                  </w:divBdr>
                </w:div>
                <w:div w:id="1563053360">
                  <w:marLeft w:val="480"/>
                  <w:marRight w:val="0"/>
                  <w:marTop w:val="0"/>
                  <w:marBottom w:val="0"/>
                  <w:divBdr>
                    <w:top w:val="none" w:sz="0" w:space="0" w:color="auto"/>
                    <w:left w:val="none" w:sz="0" w:space="0" w:color="auto"/>
                    <w:bottom w:val="none" w:sz="0" w:space="0" w:color="auto"/>
                    <w:right w:val="none" w:sz="0" w:space="0" w:color="auto"/>
                  </w:divBdr>
                </w:div>
                <w:div w:id="1143817071">
                  <w:marLeft w:val="480"/>
                  <w:marRight w:val="0"/>
                  <w:marTop w:val="0"/>
                  <w:marBottom w:val="0"/>
                  <w:divBdr>
                    <w:top w:val="none" w:sz="0" w:space="0" w:color="auto"/>
                    <w:left w:val="none" w:sz="0" w:space="0" w:color="auto"/>
                    <w:bottom w:val="none" w:sz="0" w:space="0" w:color="auto"/>
                    <w:right w:val="none" w:sz="0" w:space="0" w:color="auto"/>
                  </w:divBdr>
                </w:div>
                <w:div w:id="416631713">
                  <w:marLeft w:val="480"/>
                  <w:marRight w:val="0"/>
                  <w:marTop w:val="0"/>
                  <w:marBottom w:val="0"/>
                  <w:divBdr>
                    <w:top w:val="none" w:sz="0" w:space="0" w:color="auto"/>
                    <w:left w:val="none" w:sz="0" w:space="0" w:color="auto"/>
                    <w:bottom w:val="none" w:sz="0" w:space="0" w:color="auto"/>
                    <w:right w:val="none" w:sz="0" w:space="0" w:color="auto"/>
                  </w:divBdr>
                </w:div>
                <w:div w:id="171183489">
                  <w:marLeft w:val="480"/>
                  <w:marRight w:val="0"/>
                  <w:marTop w:val="0"/>
                  <w:marBottom w:val="0"/>
                  <w:divBdr>
                    <w:top w:val="none" w:sz="0" w:space="0" w:color="auto"/>
                    <w:left w:val="none" w:sz="0" w:space="0" w:color="auto"/>
                    <w:bottom w:val="none" w:sz="0" w:space="0" w:color="auto"/>
                    <w:right w:val="none" w:sz="0" w:space="0" w:color="auto"/>
                  </w:divBdr>
                </w:div>
                <w:div w:id="442769253">
                  <w:marLeft w:val="480"/>
                  <w:marRight w:val="0"/>
                  <w:marTop w:val="0"/>
                  <w:marBottom w:val="0"/>
                  <w:divBdr>
                    <w:top w:val="none" w:sz="0" w:space="0" w:color="auto"/>
                    <w:left w:val="none" w:sz="0" w:space="0" w:color="auto"/>
                    <w:bottom w:val="none" w:sz="0" w:space="0" w:color="auto"/>
                    <w:right w:val="none" w:sz="0" w:space="0" w:color="auto"/>
                  </w:divBdr>
                </w:div>
                <w:div w:id="91556422">
                  <w:marLeft w:val="480"/>
                  <w:marRight w:val="0"/>
                  <w:marTop w:val="0"/>
                  <w:marBottom w:val="0"/>
                  <w:divBdr>
                    <w:top w:val="none" w:sz="0" w:space="0" w:color="auto"/>
                    <w:left w:val="none" w:sz="0" w:space="0" w:color="auto"/>
                    <w:bottom w:val="none" w:sz="0" w:space="0" w:color="auto"/>
                    <w:right w:val="none" w:sz="0" w:space="0" w:color="auto"/>
                  </w:divBdr>
                </w:div>
                <w:div w:id="568884066">
                  <w:marLeft w:val="480"/>
                  <w:marRight w:val="0"/>
                  <w:marTop w:val="0"/>
                  <w:marBottom w:val="0"/>
                  <w:divBdr>
                    <w:top w:val="none" w:sz="0" w:space="0" w:color="auto"/>
                    <w:left w:val="none" w:sz="0" w:space="0" w:color="auto"/>
                    <w:bottom w:val="none" w:sz="0" w:space="0" w:color="auto"/>
                    <w:right w:val="none" w:sz="0" w:space="0" w:color="auto"/>
                  </w:divBdr>
                </w:div>
                <w:div w:id="23754107">
                  <w:marLeft w:val="480"/>
                  <w:marRight w:val="0"/>
                  <w:marTop w:val="0"/>
                  <w:marBottom w:val="0"/>
                  <w:divBdr>
                    <w:top w:val="none" w:sz="0" w:space="0" w:color="auto"/>
                    <w:left w:val="none" w:sz="0" w:space="0" w:color="auto"/>
                    <w:bottom w:val="none" w:sz="0" w:space="0" w:color="auto"/>
                    <w:right w:val="none" w:sz="0" w:space="0" w:color="auto"/>
                  </w:divBdr>
                </w:div>
                <w:div w:id="404837970">
                  <w:marLeft w:val="480"/>
                  <w:marRight w:val="0"/>
                  <w:marTop w:val="0"/>
                  <w:marBottom w:val="0"/>
                  <w:divBdr>
                    <w:top w:val="none" w:sz="0" w:space="0" w:color="auto"/>
                    <w:left w:val="none" w:sz="0" w:space="0" w:color="auto"/>
                    <w:bottom w:val="none" w:sz="0" w:space="0" w:color="auto"/>
                    <w:right w:val="none" w:sz="0" w:space="0" w:color="auto"/>
                  </w:divBdr>
                </w:div>
                <w:div w:id="627904363">
                  <w:marLeft w:val="480"/>
                  <w:marRight w:val="0"/>
                  <w:marTop w:val="0"/>
                  <w:marBottom w:val="0"/>
                  <w:divBdr>
                    <w:top w:val="none" w:sz="0" w:space="0" w:color="auto"/>
                    <w:left w:val="none" w:sz="0" w:space="0" w:color="auto"/>
                    <w:bottom w:val="none" w:sz="0" w:space="0" w:color="auto"/>
                    <w:right w:val="none" w:sz="0" w:space="0" w:color="auto"/>
                  </w:divBdr>
                </w:div>
                <w:div w:id="429467502">
                  <w:marLeft w:val="480"/>
                  <w:marRight w:val="0"/>
                  <w:marTop w:val="0"/>
                  <w:marBottom w:val="0"/>
                  <w:divBdr>
                    <w:top w:val="none" w:sz="0" w:space="0" w:color="auto"/>
                    <w:left w:val="none" w:sz="0" w:space="0" w:color="auto"/>
                    <w:bottom w:val="none" w:sz="0" w:space="0" w:color="auto"/>
                    <w:right w:val="none" w:sz="0" w:space="0" w:color="auto"/>
                  </w:divBdr>
                </w:div>
                <w:div w:id="940339182">
                  <w:marLeft w:val="480"/>
                  <w:marRight w:val="0"/>
                  <w:marTop w:val="0"/>
                  <w:marBottom w:val="0"/>
                  <w:divBdr>
                    <w:top w:val="none" w:sz="0" w:space="0" w:color="auto"/>
                    <w:left w:val="none" w:sz="0" w:space="0" w:color="auto"/>
                    <w:bottom w:val="none" w:sz="0" w:space="0" w:color="auto"/>
                    <w:right w:val="none" w:sz="0" w:space="0" w:color="auto"/>
                  </w:divBdr>
                </w:div>
                <w:div w:id="455606720">
                  <w:marLeft w:val="480"/>
                  <w:marRight w:val="0"/>
                  <w:marTop w:val="0"/>
                  <w:marBottom w:val="0"/>
                  <w:divBdr>
                    <w:top w:val="none" w:sz="0" w:space="0" w:color="auto"/>
                    <w:left w:val="none" w:sz="0" w:space="0" w:color="auto"/>
                    <w:bottom w:val="none" w:sz="0" w:space="0" w:color="auto"/>
                    <w:right w:val="none" w:sz="0" w:space="0" w:color="auto"/>
                  </w:divBdr>
                </w:div>
                <w:div w:id="622882826">
                  <w:marLeft w:val="480"/>
                  <w:marRight w:val="0"/>
                  <w:marTop w:val="0"/>
                  <w:marBottom w:val="0"/>
                  <w:divBdr>
                    <w:top w:val="none" w:sz="0" w:space="0" w:color="auto"/>
                    <w:left w:val="none" w:sz="0" w:space="0" w:color="auto"/>
                    <w:bottom w:val="none" w:sz="0" w:space="0" w:color="auto"/>
                    <w:right w:val="none" w:sz="0" w:space="0" w:color="auto"/>
                  </w:divBdr>
                </w:div>
                <w:div w:id="1738243699">
                  <w:marLeft w:val="480"/>
                  <w:marRight w:val="0"/>
                  <w:marTop w:val="0"/>
                  <w:marBottom w:val="0"/>
                  <w:divBdr>
                    <w:top w:val="none" w:sz="0" w:space="0" w:color="auto"/>
                    <w:left w:val="none" w:sz="0" w:space="0" w:color="auto"/>
                    <w:bottom w:val="none" w:sz="0" w:space="0" w:color="auto"/>
                    <w:right w:val="none" w:sz="0" w:space="0" w:color="auto"/>
                  </w:divBdr>
                </w:div>
                <w:div w:id="516043618">
                  <w:marLeft w:val="480"/>
                  <w:marRight w:val="0"/>
                  <w:marTop w:val="0"/>
                  <w:marBottom w:val="0"/>
                  <w:divBdr>
                    <w:top w:val="none" w:sz="0" w:space="0" w:color="auto"/>
                    <w:left w:val="none" w:sz="0" w:space="0" w:color="auto"/>
                    <w:bottom w:val="none" w:sz="0" w:space="0" w:color="auto"/>
                    <w:right w:val="none" w:sz="0" w:space="0" w:color="auto"/>
                  </w:divBdr>
                </w:div>
                <w:div w:id="1475102501">
                  <w:marLeft w:val="480"/>
                  <w:marRight w:val="0"/>
                  <w:marTop w:val="0"/>
                  <w:marBottom w:val="0"/>
                  <w:divBdr>
                    <w:top w:val="none" w:sz="0" w:space="0" w:color="auto"/>
                    <w:left w:val="none" w:sz="0" w:space="0" w:color="auto"/>
                    <w:bottom w:val="none" w:sz="0" w:space="0" w:color="auto"/>
                    <w:right w:val="none" w:sz="0" w:space="0" w:color="auto"/>
                  </w:divBdr>
                </w:div>
                <w:div w:id="2035762367">
                  <w:marLeft w:val="480"/>
                  <w:marRight w:val="0"/>
                  <w:marTop w:val="0"/>
                  <w:marBottom w:val="0"/>
                  <w:divBdr>
                    <w:top w:val="none" w:sz="0" w:space="0" w:color="auto"/>
                    <w:left w:val="none" w:sz="0" w:space="0" w:color="auto"/>
                    <w:bottom w:val="none" w:sz="0" w:space="0" w:color="auto"/>
                    <w:right w:val="none" w:sz="0" w:space="0" w:color="auto"/>
                  </w:divBdr>
                </w:div>
                <w:div w:id="1868636701">
                  <w:marLeft w:val="480"/>
                  <w:marRight w:val="0"/>
                  <w:marTop w:val="0"/>
                  <w:marBottom w:val="0"/>
                  <w:divBdr>
                    <w:top w:val="none" w:sz="0" w:space="0" w:color="auto"/>
                    <w:left w:val="none" w:sz="0" w:space="0" w:color="auto"/>
                    <w:bottom w:val="none" w:sz="0" w:space="0" w:color="auto"/>
                    <w:right w:val="none" w:sz="0" w:space="0" w:color="auto"/>
                  </w:divBdr>
                </w:div>
                <w:div w:id="1444035663">
                  <w:marLeft w:val="480"/>
                  <w:marRight w:val="0"/>
                  <w:marTop w:val="0"/>
                  <w:marBottom w:val="0"/>
                  <w:divBdr>
                    <w:top w:val="none" w:sz="0" w:space="0" w:color="auto"/>
                    <w:left w:val="none" w:sz="0" w:space="0" w:color="auto"/>
                    <w:bottom w:val="none" w:sz="0" w:space="0" w:color="auto"/>
                    <w:right w:val="none" w:sz="0" w:space="0" w:color="auto"/>
                  </w:divBdr>
                </w:div>
                <w:div w:id="752311789">
                  <w:marLeft w:val="480"/>
                  <w:marRight w:val="0"/>
                  <w:marTop w:val="0"/>
                  <w:marBottom w:val="0"/>
                  <w:divBdr>
                    <w:top w:val="none" w:sz="0" w:space="0" w:color="auto"/>
                    <w:left w:val="none" w:sz="0" w:space="0" w:color="auto"/>
                    <w:bottom w:val="none" w:sz="0" w:space="0" w:color="auto"/>
                    <w:right w:val="none" w:sz="0" w:space="0" w:color="auto"/>
                  </w:divBdr>
                </w:div>
                <w:div w:id="2089687071">
                  <w:marLeft w:val="480"/>
                  <w:marRight w:val="0"/>
                  <w:marTop w:val="0"/>
                  <w:marBottom w:val="0"/>
                  <w:divBdr>
                    <w:top w:val="none" w:sz="0" w:space="0" w:color="auto"/>
                    <w:left w:val="none" w:sz="0" w:space="0" w:color="auto"/>
                    <w:bottom w:val="none" w:sz="0" w:space="0" w:color="auto"/>
                    <w:right w:val="none" w:sz="0" w:space="0" w:color="auto"/>
                  </w:divBdr>
                </w:div>
              </w:divsChild>
            </w:div>
            <w:div w:id="20321874">
              <w:marLeft w:val="0"/>
              <w:marRight w:val="0"/>
              <w:marTop w:val="0"/>
              <w:marBottom w:val="0"/>
              <w:divBdr>
                <w:top w:val="none" w:sz="0" w:space="0" w:color="auto"/>
                <w:left w:val="none" w:sz="0" w:space="0" w:color="auto"/>
                <w:bottom w:val="none" w:sz="0" w:space="0" w:color="auto"/>
                <w:right w:val="none" w:sz="0" w:space="0" w:color="auto"/>
              </w:divBdr>
              <w:divsChild>
                <w:div w:id="510221009">
                  <w:marLeft w:val="480"/>
                  <w:marRight w:val="0"/>
                  <w:marTop w:val="0"/>
                  <w:marBottom w:val="0"/>
                  <w:divBdr>
                    <w:top w:val="none" w:sz="0" w:space="0" w:color="auto"/>
                    <w:left w:val="none" w:sz="0" w:space="0" w:color="auto"/>
                    <w:bottom w:val="none" w:sz="0" w:space="0" w:color="auto"/>
                    <w:right w:val="none" w:sz="0" w:space="0" w:color="auto"/>
                  </w:divBdr>
                </w:div>
                <w:div w:id="431585205">
                  <w:marLeft w:val="480"/>
                  <w:marRight w:val="0"/>
                  <w:marTop w:val="0"/>
                  <w:marBottom w:val="0"/>
                  <w:divBdr>
                    <w:top w:val="none" w:sz="0" w:space="0" w:color="auto"/>
                    <w:left w:val="none" w:sz="0" w:space="0" w:color="auto"/>
                    <w:bottom w:val="none" w:sz="0" w:space="0" w:color="auto"/>
                    <w:right w:val="none" w:sz="0" w:space="0" w:color="auto"/>
                  </w:divBdr>
                </w:div>
                <w:div w:id="344745058">
                  <w:marLeft w:val="480"/>
                  <w:marRight w:val="0"/>
                  <w:marTop w:val="0"/>
                  <w:marBottom w:val="0"/>
                  <w:divBdr>
                    <w:top w:val="none" w:sz="0" w:space="0" w:color="auto"/>
                    <w:left w:val="none" w:sz="0" w:space="0" w:color="auto"/>
                    <w:bottom w:val="none" w:sz="0" w:space="0" w:color="auto"/>
                    <w:right w:val="none" w:sz="0" w:space="0" w:color="auto"/>
                  </w:divBdr>
                </w:div>
                <w:div w:id="954484155">
                  <w:marLeft w:val="480"/>
                  <w:marRight w:val="0"/>
                  <w:marTop w:val="0"/>
                  <w:marBottom w:val="0"/>
                  <w:divBdr>
                    <w:top w:val="none" w:sz="0" w:space="0" w:color="auto"/>
                    <w:left w:val="none" w:sz="0" w:space="0" w:color="auto"/>
                    <w:bottom w:val="none" w:sz="0" w:space="0" w:color="auto"/>
                    <w:right w:val="none" w:sz="0" w:space="0" w:color="auto"/>
                  </w:divBdr>
                </w:div>
                <w:div w:id="796337339">
                  <w:marLeft w:val="480"/>
                  <w:marRight w:val="0"/>
                  <w:marTop w:val="0"/>
                  <w:marBottom w:val="0"/>
                  <w:divBdr>
                    <w:top w:val="none" w:sz="0" w:space="0" w:color="auto"/>
                    <w:left w:val="none" w:sz="0" w:space="0" w:color="auto"/>
                    <w:bottom w:val="none" w:sz="0" w:space="0" w:color="auto"/>
                    <w:right w:val="none" w:sz="0" w:space="0" w:color="auto"/>
                  </w:divBdr>
                </w:div>
                <w:div w:id="727996122">
                  <w:marLeft w:val="480"/>
                  <w:marRight w:val="0"/>
                  <w:marTop w:val="0"/>
                  <w:marBottom w:val="0"/>
                  <w:divBdr>
                    <w:top w:val="none" w:sz="0" w:space="0" w:color="auto"/>
                    <w:left w:val="none" w:sz="0" w:space="0" w:color="auto"/>
                    <w:bottom w:val="none" w:sz="0" w:space="0" w:color="auto"/>
                    <w:right w:val="none" w:sz="0" w:space="0" w:color="auto"/>
                  </w:divBdr>
                </w:div>
                <w:div w:id="278034084">
                  <w:marLeft w:val="480"/>
                  <w:marRight w:val="0"/>
                  <w:marTop w:val="0"/>
                  <w:marBottom w:val="0"/>
                  <w:divBdr>
                    <w:top w:val="none" w:sz="0" w:space="0" w:color="auto"/>
                    <w:left w:val="none" w:sz="0" w:space="0" w:color="auto"/>
                    <w:bottom w:val="none" w:sz="0" w:space="0" w:color="auto"/>
                    <w:right w:val="none" w:sz="0" w:space="0" w:color="auto"/>
                  </w:divBdr>
                </w:div>
                <w:div w:id="249387199">
                  <w:marLeft w:val="480"/>
                  <w:marRight w:val="0"/>
                  <w:marTop w:val="0"/>
                  <w:marBottom w:val="0"/>
                  <w:divBdr>
                    <w:top w:val="none" w:sz="0" w:space="0" w:color="auto"/>
                    <w:left w:val="none" w:sz="0" w:space="0" w:color="auto"/>
                    <w:bottom w:val="none" w:sz="0" w:space="0" w:color="auto"/>
                    <w:right w:val="none" w:sz="0" w:space="0" w:color="auto"/>
                  </w:divBdr>
                </w:div>
                <w:div w:id="1197354007">
                  <w:marLeft w:val="480"/>
                  <w:marRight w:val="0"/>
                  <w:marTop w:val="0"/>
                  <w:marBottom w:val="0"/>
                  <w:divBdr>
                    <w:top w:val="none" w:sz="0" w:space="0" w:color="auto"/>
                    <w:left w:val="none" w:sz="0" w:space="0" w:color="auto"/>
                    <w:bottom w:val="none" w:sz="0" w:space="0" w:color="auto"/>
                    <w:right w:val="none" w:sz="0" w:space="0" w:color="auto"/>
                  </w:divBdr>
                </w:div>
                <w:div w:id="2112358575">
                  <w:marLeft w:val="480"/>
                  <w:marRight w:val="0"/>
                  <w:marTop w:val="0"/>
                  <w:marBottom w:val="0"/>
                  <w:divBdr>
                    <w:top w:val="none" w:sz="0" w:space="0" w:color="auto"/>
                    <w:left w:val="none" w:sz="0" w:space="0" w:color="auto"/>
                    <w:bottom w:val="none" w:sz="0" w:space="0" w:color="auto"/>
                    <w:right w:val="none" w:sz="0" w:space="0" w:color="auto"/>
                  </w:divBdr>
                </w:div>
                <w:div w:id="967468196">
                  <w:marLeft w:val="480"/>
                  <w:marRight w:val="0"/>
                  <w:marTop w:val="0"/>
                  <w:marBottom w:val="0"/>
                  <w:divBdr>
                    <w:top w:val="none" w:sz="0" w:space="0" w:color="auto"/>
                    <w:left w:val="none" w:sz="0" w:space="0" w:color="auto"/>
                    <w:bottom w:val="none" w:sz="0" w:space="0" w:color="auto"/>
                    <w:right w:val="none" w:sz="0" w:space="0" w:color="auto"/>
                  </w:divBdr>
                </w:div>
                <w:div w:id="179318959">
                  <w:marLeft w:val="480"/>
                  <w:marRight w:val="0"/>
                  <w:marTop w:val="0"/>
                  <w:marBottom w:val="0"/>
                  <w:divBdr>
                    <w:top w:val="none" w:sz="0" w:space="0" w:color="auto"/>
                    <w:left w:val="none" w:sz="0" w:space="0" w:color="auto"/>
                    <w:bottom w:val="none" w:sz="0" w:space="0" w:color="auto"/>
                    <w:right w:val="none" w:sz="0" w:space="0" w:color="auto"/>
                  </w:divBdr>
                </w:div>
                <w:div w:id="1311137762">
                  <w:marLeft w:val="480"/>
                  <w:marRight w:val="0"/>
                  <w:marTop w:val="0"/>
                  <w:marBottom w:val="0"/>
                  <w:divBdr>
                    <w:top w:val="none" w:sz="0" w:space="0" w:color="auto"/>
                    <w:left w:val="none" w:sz="0" w:space="0" w:color="auto"/>
                    <w:bottom w:val="none" w:sz="0" w:space="0" w:color="auto"/>
                    <w:right w:val="none" w:sz="0" w:space="0" w:color="auto"/>
                  </w:divBdr>
                </w:div>
                <w:div w:id="2012484812">
                  <w:marLeft w:val="480"/>
                  <w:marRight w:val="0"/>
                  <w:marTop w:val="0"/>
                  <w:marBottom w:val="0"/>
                  <w:divBdr>
                    <w:top w:val="none" w:sz="0" w:space="0" w:color="auto"/>
                    <w:left w:val="none" w:sz="0" w:space="0" w:color="auto"/>
                    <w:bottom w:val="none" w:sz="0" w:space="0" w:color="auto"/>
                    <w:right w:val="none" w:sz="0" w:space="0" w:color="auto"/>
                  </w:divBdr>
                </w:div>
                <w:div w:id="1726952545">
                  <w:marLeft w:val="480"/>
                  <w:marRight w:val="0"/>
                  <w:marTop w:val="0"/>
                  <w:marBottom w:val="0"/>
                  <w:divBdr>
                    <w:top w:val="none" w:sz="0" w:space="0" w:color="auto"/>
                    <w:left w:val="none" w:sz="0" w:space="0" w:color="auto"/>
                    <w:bottom w:val="none" w:sz="0" w:space="0" w:color="auto"/>
                    <w:right w:val="none" w:sz="0" w:space="0" w:color="auto"/>
                  </w:divBdr>
                </w:div>
                <w:div w:id="226915099">
                  <w:marLeft w:val="480"/>
                  <w:marRight w:val="0"/>
                  <w:marTop w:val="0"/>
                  <w:marBottom w:val="0"/>
                  <w:divBdr>
                    <w:top w:val="none" w:sz="0" w:space="0" w:color="auto"/>
                    <w:left w:val="none" w:sz="0" w:space="0" w:color="auto"/>
                    <w:bottom w:val="none" w:sz="0" w:space="0" w:color="auto"/>
                    <w:right w:val="none" w:sz="0" w:space="0" w:color="auto"/>
                  </w:divBdr>
                </w:div>
                <w:div w:id="57555076">
                  <w:marLeft w:val="480"/>
                  <w:marRight w:val="0"/>
                  <w:marTop w:val="0"/>
                  <w:marBottom w:val="0"/>
                  <w:divBdr>
                    <w:top w:val="none" w:sz="0" w:space="0" w:color="auto"/>
                    <w:left w:val="none" w:sz="0" w:space="0" w:color="auto"/>
                    <w:bottom w:val="none" w:sz="0" w:space="0" w:color="auto"/>
                    <w:right w:val="none" w:sz="0" w:space="0" w:color="auto"/>
                  </w:divBdr>
                </w:div>
                <w:div w:id="1115052547">
                  <w:marLeft w:val="480"/>
                  <w:marRight w:val="0"/>
                  <w:marTop w:val="0"/>
                  <w:marBottom w:val="0"/>
                  <w:divBdr>
                    <w:top w:val="none" w:sz="0" w:space="0" w:color="auto"/>
                    <w:left w:val="none" w:sz="0" w:space="0" w:color="auto"/>
                    <w:bottom w:val="none" w:sz="0" w:space="0" w:color="auto"/>
                    <w:right w:val="none" w:sz="0" w:space="0" w:color="auto"/>
                  </w:divBdr>
                </w:div>
                <w:div w:id="959456712">
                  <w:marLeft w:val="480"/>
                  <w:marRight w:val="0"/>
                  <w:marTop w:val="0"/>
                  <w:marBottom w:val="0"/>
                  <w:divBdr>
                    <w:top w:val="none" w:sz="0" w:space="0" w:color="auto"/>
                    <w:left w:val="none" w:sz="0" w:space="0" w:color="auto"/>
                    <w:bottom w:val="none" w:sz="0" w:space="0" w:color="auto"/>
                    <w:right w:val="none" w:sz="0" w:space="0" w:color="auto"/>
                  </w:divBdr>
                </w:div>
                <w:div w:id="160506193">
                  <w:marLeft w:val="480"/>
                  <w:marRight w:val="0"/>
                  <w:marTop w:val="0"/>
                  <w:marBottom w:val="0"/>
                  <w:divBdr>
                    <w:top w:val="none" w:sz="0" w:space="0" w:color="auto"/>
                    <w:left w:val="none" w:sz="0" w:space="0" w:color="auto"/>
                    <w:bottom w:val="none" w:sz="0" w:space="0" w:color="auto"/>
                    <w:right w:val="none" w:sz="0" w:space="0" w:color="auto"/>
                  </w:divBdr>
                </w:div>
                <w:div w:id="871189128">
                  <w:marLeft w:val="480"/>
                  <w:marRight w:val="0"/>
                  <w:marTop w:val="0"/>
                  <w:marBottom w:val="0"/>
                  <w:divBdr>
                    <w:top w:val="none" w:sz="0" w:space="0" w:color="auto"/>
                    <w:left w:val="none" w:sz="0" w:space="0" w:color="auto"/>
                    <w:bottom w:val="none" w:sz="0" w:space="0" w:color="auto"/>
                    <w:right w:val="none" w:sz="0" w:space="0" w:color="auto"/>
                  </w:divBdr>
                </w:div>
                <w:div w:id="1391608887">
                  <w:marLeft w:val="480"/>
                  <w:marRight w:val="0"/>
                  <w:marTop w:val="0"/>
                  <w:marBottom w:val="0"/>
                  <w:divBdr>
                    <w:top w:val="none" w:sz="0" w:space="0" w:color="auto"/>
                    <w:left w:val="none" w:sz="0" w:space="0" w:color="auto"/>
                    <w:bottom w:val="none" w:sz="0" w:space="0" w:color="auto"/>
                    <w:right w:val="none" w:sz="0" w:space="0" w:color="auto"/>
                  </w:divBdr>
                </w:div>
                <w:div w:id="231544692">
                  <w:marLeft w:val="480"/>
                  <w:marRight w:val="0"/>
                  <w:marTop w:val="0"/>
                  <w:marBottom w:val="0"/>
                  <w:divBdr>
                    <w:top w:val="none" w:sz="0" w:space="0" w:color="auto"/>
                    <w:left w:val="none" w:sz="0" w:space="0" w:color="auto"/>
                    <w:bottom w:val="none" w:sz="0" w:space="0" w:color="auto"/>
                    <w:right w:val="none" w:sz="0" w:space="0" w:color="auto"/>
                  </w:divBdr>
                </w:div>
                <w:div w:id="1463500842">
                  <w:marLeft w:val="480"/>
                  <w:marRight w:val="0"/>
                  <w:marTop w:val="0"/>
                  <w:marBottom w:val="0"/>
                  <w:divBdr>
                    <w:top w:val="none" w:sz="0" w:space="0" w:color="auto"/>
                    <w:left w:val="none" w:sz="0" w:space="0" w:color="auto"/>
                    <w:bottom w:val="none" w:sz="0" w:space="0" w:color="auto"/>
                    <w:right w:val="none" w:sz="0" w:space="0" w:color="auto"/>
                  </w:divBdr>
                </w:div>
                <w:div w:id="354775195">
                  <w:marLeft w:val="480"/>
                  <w:marRight w:val="0"/>
                  <w:marTop w:val="0"/>
                  <w:marBottom w:val="0"/>
                  <w:divBdr>
                    <w:top w:val="none" w:sz="0" w:space="0" w:color="auto"/>
                    <w:left w:val="none" w:sz="0" w:space="0" w:color="auto"/>
                    <w:bottom w:val="none" w:sz="0" w:space="0" w:color="auto"/>
                    <w:right w:val="none" w:sz="0" w:space="0" w:color="auto"/>
                  </w:divBdr>
                </w:div>
                <w:div w:id="193887685">
                  <w:marLeft w:val="480"/>
                  <w:marRight w:val="0"/>
                  <w:marTop w:val="0"/>
                  <w:marBottom w:val="0"/>
                  <w:divBdr>
                    <w:top w:val="none" w:sz="0" w:space="0" w:color="auto"/>
                    <w:left w:val="none" w:sz="0" w:space="0" w:color="auto"/>
                    <w:bottom w:val="none" w:sz="0" w:space="0" w:color="auto"/>
                    <w:right w:val="none" w:sz="0" w:space="0" w:color="auto"/>
                  </w:divBdr>
                </w:div>
                <w:div w:id="189731836">
                  <w:marLeft w:val="480"/>
                  <w:marRight w:val="0"/>
                  <w:marTop w:val="0"/>
                  <w:marBottom w:val="0"/>
                  <w:divBdr>
                    <w:top w:val="none" w:sz="0" w:space="0" w:color="auto"/>
                    <w:left w:val="none" w:sz="0" w:space="0" w:color="auto"/>
                    <w:bottom w:val="none" w:sz="0" w:space="0" w:color="auto"/>
                    <w:right w:val="none" w:sz="0" w:space="0" w:color="auto"/>
                  </w:divBdr>
                </w:div>
                <w:div w:id="715395368">
                  <w:marLeft w:val="480"/>
                  <w:marRight w:val="0"/>
                  <w:marTop w:val="0"/>
                  <w:marBottom w:val="0"/>
                  <w:divBdr>
                    <w:top w:val="none" w:sz="0" w:space="0" w:color="auto"/>
                    <w:left w:val="none" w:sz="0" w:space="0" w:color="auto"/>
                    <w:bottom w:val="none" w:sz="0" w:space="0" w:color="auto"/>
                    <w:right w:val="none" w:sz="0" w:space="0" w:color="auto"/>
                  </w:divBdr>
                </w:div>
                <w:div w:id="777525163">
                  <w:marLeft w:val="480"/>
                  <w:marRight w:val="0"/>
                  <w:marTop w:val="0"/>
                  <w:marBottom w:val="0"/>
                  <w:divBdr>
                    <w:top w:val="none" w:sz="0" w:space="0" w:color="auto"/>
                    <w:left w:val="none" w:sz="0" w:space="0" w:color="auto"/>
                    <w:bottom w:val="none" w:sz="0" w:space="0" w:color="auto"/>
                    <w:right w:val="none" w:sz="0" w:space="0" w:color="auto"/>
                  </w:divBdr>
                </w:div>
                <w:div w:id="2049527165">
                  <w:marLeft w:val="480"/>
                  <w:marRight w:val="0"/>
                  <w:marTop w:val="0"/>
                  <w:marBottom w:val="0"/>
                  <w:divBdr>
                    <w:top w:val="none" w:sz="0" w:space="0" w:color="auto"/>
                    <w:left w:val="none" w:sz="0" w:space="0" w:color="auto"/>
                    <w:bottom w:val="none" w:sz="0" w:space="0" w:color="auto"/>
                    <w:right w:val="none" w:sz="0" w:space="0" w:color="auto"/>
                  </w:divBdr>
                </w:div>
                <w:div w:id="1121680639">
                  <w:marLeft w:val="480"/>
                  <w:marRight w:val="0"/>
                  <w:marTop w:val="0"/>
                  <w:marBottom w:val="0"/>
                  <w:divBdr>
                    <w:top w:val="none" w:sz="0" w:space="0" w:color="auto"/>
                    <w:left w:val="none" w:sz="0" w:space="0" w:color="auto"/>
                    <w:bottom w:val="none" w:sz="0" w:space="0" w:color="auto"/>
                    <w:right w:val="none" w:sz="0" w:space="0" w:color="auto"/>
                  </w:divBdr>
                </w:div>
                <w:div w:id="1985237191">
                  <w:marLeft w:val="480"/>
                  <w:marRight w:val="0"/>
                  <w:marTop w:val="0"/>
                  <w:marBottom w:val="0"/>
                  <w:divBdr>
                    <w:top w:val="none" w:sz="0" w:space="0" w:color="auto"/>
                    <w:left w:val="none" w:sz="0" w:space="0" w:color="auto"/>
                    <w:bottom w:val="none" w:sz="0" w:space="0" w:color="auto"/>
                    <w:right w:val="none" w:sz="0" w:space="0" w:color="auto"/>
                  </w:divBdr>
                </w:div>
              </w:divsChild>
            </w:div>
            <w:div w:id="530727840">
              <w:marLeft w:val="0"/>
              <w:marRight w:val="0"/>
              <w:marTop w:val="0"/>
              <w:marBottom w:val="0"/>
              <w:divBdr>
                <w:top w:val="none" w:sz="0" w:space="0" w:color="auto"/>
                <w:left w:val="none" w:sz="0" w:space="0" w:color="auto"/>
                <w:bottom w:val="none" w:sz="0" w:space="0" w:color="auto"/>
                <w:right w:val="none" w:sz="0" w:space="0" w:color="auto"/>
              </w:divBdr>
              <w:divsChild>
                <w:div w:id="1320034605">
                  <w:marLeft w:val="480"/>
                  <w:marRight w:val="0"/>
                  <w:marTop w:val="0"/>
                  <w:marBottom w:val="0"/>
                  <w:divBdr>
                    <w:top w:val="none" w:sz="0" w:space="0" w:color="auto"/>
                    <w:left w:val="none" w:sz="0" w:space="0" w:color="auto"/>
                    <w:bottom w:val="none" w:sz="0" w:space="0" w:color="auto"/>
                    <w:right w:val="none" w:sz="0" w:space="0" w:color="auto"/>
                  </w:divBdr>
                </w:div>
                <w:div w:id="1135411445">
                  <w:marLeft w:val="480"/>
                  <w:marRight w:val="0"/>
                  <w:marTop w:val="0"/>
                  <w:marBottom w:val="0"/>
                  <w:divBdr>
                    <w:top w:val="none" w:sz="0" w:space="0" w:color="auto"/>
                    <w:left w:val="none" w:sz="0" w:space="0" w:color="auto"/>
                    <w:bottom w:val="none" w:sz="0" w:space="0" w:color="auto"/>
                    <w:right w:val="none" w:sz="0" w:space="0" w:color="auto"/>
                  </w:divBdr>
                </w:div>
                <w:div w:id="1152065428">
                  <w:marLeft w:val="480"/>
                  <w:marRight w:val="0"/>
                  <w:marTop w:val="0"/>
                  <w:marBottom w:val="0"/>
                  <w:divBdr>
                    <w:top w:val="none" w:sz="0" w:space="0" w:color="auto"/>
                    <w:left w:val="none" w:sz="0" w:space="0" w:color="auto"/>
                    <w:bottom w:val="none" w:sz="0" w:space="0" w:color="auto"/>
                    <w:right w:val="none" w:sz="0" w:space="0" w:color="auto"/>
                  </w:divBdr>
                </w:div>
                <w:div w:id="227811402">
                  <w:marLeft w:val="480"/>
                  <w:marRight w:val="0"/>
                  <w:marTop w:val="0"/>
                  <w:marBottom w:val="0"/>
                  <w:divBdr>
                    <w:top w:val="none" w:sz="0" w:space="0" w:color="auto"/>
                    <w:left w:val="none" w:sz="0" w:space="0" w:color="auto"/>
                    <w:bottom w:val="none" w:sz="0" w:space="0" w:color="auto"/>
                    <w:right w:val="none" w:sz="0" w:space="0" w:color="auto"/>
                  </w:divBdr>
                </w:div>
                <w:div w:id="1418358523">
                  <w:marLeft w:val="480"/>
                  <w:marRight w:val="0"/>
                  <w:marTop w:val="0"/>
                  <w:marBottom w:val="0"/>
                  <w:divBdr>
                    <w:top w:val="none" w:sz="0" w:space="0" w:color="auto"/>
                    <w:left w:val="none" w:sz="0" w:space="0" w:color="auto"/>
                    <w:bottom w:val="none" w:sz="0" w:space="0" w:color="auto"/>
                    <w:right w:val="none" w:sz="0" w:space="0" w:color="auto"/>
                  </w:divBdr>
                </w:div>
                <w:div w:id="1324821644">
                  <w:marLeft w:val="480"/>
                  <w:marRight w:val="0"/>
                  <w:marTop w:val="0"/>
                  <w:marBottom w:val="0"/>
                  <w:divBdr>
                    <w:top w:val="none" w:sz="0" w:space="0" w:color="auto"/>
                    <w:left w:val="none" w:sz="0" w:space="0" w:color="auto"/>
                    <w:bottom w:val="none" w:sz="0" w:space="0" w:color="auto"/>
                    <w:right w:val="none" w:sz="0" w:space="0" w:color="auto"/>
                  </w:divBdr>
                </w:div>
                <w:div w:id="132799884">
                  <w:marLeft w:val="480"/>
                  <w:marRight w:val="0"/>
                  <w:marTop w:val="0"/>
                  <w:marBottom w:val="0"/>
                  <w:divBdr>
                    <w:top w:val="none" w:sz="0" w:space="0" w:color="auto"/>
                    <w:left w:val="none" w:sz="0" w:space="0" w:color="auto"/>
                    <w:bottom w:val="none" w:sz="0" w:space="0" w:color="auto"/>
                    <w:right w:val="none" w:sz="0" w:space="0" w:color="auto"/>
                  </w:divBdr>
                </w:div>
                <w:div w:id="1964383515">
                  <w:marLeft w:val="480"/>
                  <w:marRight w:val="0"/>
                  <w:marTop w:val="0"/>
                  <w:marBottom w:val="0"/>
                  <w:divBdr>
                    <w:top w:val="none" w:sz="0" w:space="0" w:color="auto"/>
                    <w:left w:val="none" w:sz="0" w:space="0" w:color="auto"/>
                    <w:bottom w:val="none" w:sz="0" w:space="0" w:color="auto"/>
                    <w:right w:val="none" w:sz="0" w:space="0" w:color="auto"/>
                  </w:divBdr>
                </w:div>
                <w:div w:id="400831711">
                  <w:marLeft w:val="480"/>
                  <w:marRight w:val="0"/>
                  <w:marTop w:val="0"/>
                  <w:marBottom w:val="0"/>
                  <w:divBdr>
                    <w:top w:val="none" w:sz="0" w:space="0" w:color="auto"/>
                    <w:left w:val="none" w:sz="0" w:space="0" w:color="auto"/>
                    <w:bottom w:val="none" w:sz="0" w:space="0" w:color="auto"/>
                    <w:right w:val="none" w:sz="0" w:space="0" w:color="auto"/>
                  </w:divBdr>
                </w:div>
                <w:div w:id="1567453138">
                  <w:marLeft w:val="480"/>
                  <w:marRight w:val="0"/>
                  <w:marTop w:val="0"/>
                  <w:marBottom w:val="0"/>
                  <w:divBdr>
                    <w:top w:val="none" w:sz="0" w:space="0" w:color="auto"/>
                    <w:left w:val="none" w:sz="0" w:space="0" w:color="auto"/>
                    <w:bottom w:val="none" w:sz="0" w:space="0" w:color="auto"/>
                    <w:right w:val="none" w:sz="0" w:space="0" w:color="auto"/>
                  </w:divBdr>
                </w:div>
                <w:div w:id="65305540">
                  <w:marLeft w:val="480"/>
                  <w:marRight w:val="0"/>
                  <w:marTop w:val="0"/>
                  <w:marBottom w:val="0"/>
                  <w:divBdr>
                    <w:top w:val="none" w:sz="0" w:space="0" w:color="auto"/>
                    <w:left w:val="none" w:sz="0" w:space="0" w:color="auto"/>
                    <w:bottom w:val="none" w:sz="0" w:space="0" w:color="auto"/>
                    <w:right w:val="none" w:sz="0" w:space="0" w:color="auto"/>
                  </w:divBdr>
                </w:div>
                <w:div w:id="1219126105">
                  <w:marLeft w:val="480"/>
                  <w:marRight w:val="0"/>
                  <w:marTop w:val="0"/>
                  <w:marBottom w:val="0"/>
                  <w:divBdr>
                    <w:top w:val="none" w:sz="0" w:space="0" w:color="auto"/>
                    <w:left w:val="none" w:sz="0" w:space="0" w:color="auto"/>
                    <w:bottom w:val="none" w:sz="0" w:space="0" w:color="auto"/>
                    <w:right w:val="none" w:sz="0" w:space="0" w:color="auto"/>
                  </w:divBdr>
                </w:div>
                <w:div w:id="1767723601">
                  <w:marLeft w:val="480"/>
                  <w:marRight w:val="0"/>
                  <w:marTop w:val="0"/>
                  <w:marBottom w:val="0"/>
                  <w:divBdr>
                    <w:top w:val="none" w:sz="0" w:space="0" w:color="auto"/>
                    <w:left w:val="none" w:sz="0" w:space="0" w:color="auto"/>
                    <w:bottom w:val="none" w:sz="0" w:space="0" w:color="auto"/>
                    <w:right w:val="none" w:sz="0" w:space="0" w:color="auto"/>
                  </w:divBdr>
                </w:div>
                <w:div w:id="439371358">
                  <w:marLeft w:val="480"/>
                  <w:marRight w:val="0"/>
                  <w:marTop w:val="0"/>
                  <w:marBottom w:val="0"/>
                  <w:divBdr>
                    <w:top w:val="none" w:sz="0" w:space="0" w:color="auto"/>
                    <w:left w:val="none" w:sz="0" w:space="0" w:color="auto"/>
                    <w:bottom w:val="none" w:sz="0" w:space="0" w:color="auto"/>
                    <w:right w:val="none" w:sz="0" w:space="0" w:color="auto"/>
                  </w:divBdr>
                </w:div>
                <w:div w:id="504517496">
                  <w:marLeft w:val="480"/>
                  <w:marRight w:val="0"/>
                  <w:marTop w:val="0"/>
                  <w:marBottom w:val="0"/>
                  <w:divBdr>
                    <w:top w:val="none" w:sz="0" w:space="0" w:color="auto"/>
                    <w:left w:val="none" w:sz="0" w:space="0" w:color="auto"/>
                    <w:bottom w:val="none" w:sz="0" w:space="0" w:color="auto"/>
                    <w:right w:val="none" w:sz="0" w:space="0" w:color="auto"/>
                  </w:divBdr>
                </w:div>
                <w:div w:id="1109006782">
                  <w:marLeft w:val="480"/>
                  <w:marRight w:val="0"/>
                  <w:marTop w:val="0"/>
                  <w:marBottom w:val="0"/>
                  <w:divBdr>
                    <w:top w:val="none" w:sz="0" w:space="0" w:color="auto"/>
                    <w:left w:val="none" w:sz="0" w:space="0" w:color="auto"/>
                    <w:bottom w:val="none" w:sz="0" w:space="0" w:color="auto"/>
                    <w:right w:val="none" w:sz="0" w:space="0" w:color="auto"/>
                  </w:divBdr>
                </w:div>
                <w:div w:id="509835237">
                  <w:marLeft w:val="480"/>
                  <w:marRight w:val="0"/>
                  <w:marTop w:val="0"/>
                  <w:marBottom w:val="0"/>
                  <w:divBdr>
                    <w:top w:val="none" w:sz="0" w:space="0" w:color="auto"/>
                    <w:left w:val="none" w:sz="0" w:space="0" w:color="auto"/>
                    <w:bottom w:val="none" w:sz="0" w:space="0" w:color="auto"/>
                    <w:right w:val="none" w:sz="0" w:space="0" w:color="auto"/>
                  </w:divBdr>
                </w:div>
                <w:div w:id="711031348">
                  <w:marLeft w:val="480"/>
                  <w:marRight w:val="0"/>
                  <w:marTop w:val="0"/>
                  <w:marBottom w:val="0"/>
                  <w:divBdr>
                    <w:top w:val="none" w:sz="0" w:space="0" w:color="auto"/>
                    <w:left w:val="none" w:sz="0" w:space="0" w:color="auto"/>
                    <w:bottom w:val="none" w:sz="0" w:space="0" w:color="auto"/>
                    <w:right w:val="none" w:sz="0" w:space="0" w:color="auto"/>
                  </w:divBdr>
                </w:div>
                <w:div w:id="1014261589">
                  <w:marLeft w:val="480"/>
                  <w:marRight w:val="0"/>
                  <w:marTop w:val="0"/>
                  <w:marBottom w:val="0"/>
                  <w:divBdr>
                    <w:top w:val="none" w:sz="0" w:space="0" w:color="auto"/>
                    <w:left w:val="none" w:sz="0" w:space="0" w:color="auto"/>
                    <w:bottom w:val="none" w:sz="0" w:space="0" w:color="auto"/>
                    <w:right w:val="none" w:sz="0" w:space="0" w:color="auto"/>
                  </w:divBdr>
                </w:div>
                <w:div w:id="1031343969">
                  <w:marLeft w:val="480"/>
                  <w:marRight w:val="0"/>
                  <w:marTop w:val="0"/>
                  <w:marBottom w:val="0"/>
                  <w:divBdr>
                    <w:top w:val="none" w:sz="0" w:space="0" w:color="auto"/>
                    <w:left w:val="none" w:sz="0" w:space="0" w:color="auto"/>
                    <w:bottom w:val="none" w:sz="0" w:space="0" w:color="auto"/>
                    <w:right w:val="none" w:sz="0" w:space="0" w:color="auto"/>
                  </w:divBdr>
                </w:div>
                <w:div w:id="128138129">
                  <w:marLeft w:val="480"/>
                  <w:marRight w:val="0"/>
                  <w:marTop w:val="0"/>
                  <w:marBottom w:val="0"/>
                  <w:divBdr>
                    <w:top w:val="none" w:sz="0" w:space="0" w:color="auto"/>
                    <w:left w:val="none" w:sz="0" w:space="0" w:color="auto"/>
                    <w:bottom w:val="none" w:sz="0" w:space="0" w:color="auto"/>
                    <w:right w:val="none" w:sz="0" w:space="0" w:color="auto"/>
                  </w:divBdr>
                </w:div>
                <w:div w:id="1306154648">
                  <w:marLeft w:val="480"/>
                  <w:marRight w:val="0"/>
                  <w:marTop w:val="0"/>
                  <w:marBottom w:val="0"/>
                  <w:divBdr>
                    <w:top w:val="none" w:sz="0" w:space="0" w:color="auto"/>
                    <w:left w:val="none" w:sz="0" w:space="0" w:color="auto"/>
                    <w:bottom w:val="none" w:sz="0" w:space="0" w:color="auto"/>
                    <w:right w:val="none" w:sz="0" w:space="0" w:color="auto"/>
                  </w:divBdr>
                </w:div>
                <w:div w:id="388461706">
                  <w:marLeft w:val="480"/>
                  <w:marRight w:val="0"/>
                  <w:marTop w:val="0"/>
                  <w:marBottom w:val="0"/>
                  <w:divBdr>
                    <w:top w:val="none" w:sz="0" w:space="0" w:color="auto"/>
                    <w:left w:val="none" w:sz="0" w:space="0" w:color="auto"/>
                    <w:bottom w:val="none" w:sz="0" w:space="0" w:color="auto"/>
                    <w:right w:val="none" w:sz="0" w:space="0" w:color="auto"/>
                  </w:divBdr>
                </w:div>
                <w:div w:id="1984190312">
                  <w:marLeft w:val="480"/>
                  <w:marRight w:val="0"/>
                  <w:marTop w:val="0"/>
                  <w:marBottom w:val="0"/>
                  <w:divBdr>
                    <w:top w:val="none" w:sz="0" w:space="0" w:color="auto"/>
                    <w:left w:val="none" w:sz="0" w:space="0" w:color="auto"/>
                    <w:bottom w:val="none" w:sz="0" w:space="0" w:color="auto"/>
                    <w:right w:val="none" w:sz="0" w:space="0" w:color="auto"/>
                  </w:divBdr>
                </w:div>
                <w:div w:id="1430154307">
                  <w:marLeft w:val="480"/>
                  <w:marRight w:val="0"/>
                  <w:marTop w:val="0"/>
                  <w:marBottom w:val="0"/>
                  <w:divBdr>
                    <w:top w:val="none" w:sz="0" w:space="0" w:color="auto"/>
                    <w:left w:val="none" w:sz="0" w:space="0" w:color="auto"/>
                    <w:bottom w:val="none" w:sz="0" w:space="0" w:color="auto"/>
                    <w:right w:val="none" w:sz="0" w:space="0" w:color="auto"/>
                  </w:divBdr>
                </w:div>
                <w:div w:id="1630428456">
                  <w:marLeft w:val="480"/>
                  <w:marRight w:val="0"/>
                  <w:marTop w:val="0"/>
                  <w:marBottom w:val="0"/>
                  <w:divBdr>
                    <w:top w:val="none" w:sz="0" w:space="0" w:color="auto"/>
                    <w:left w:val="none" w:sz="0" w:space="0" w:color="auto"/>
                    <w:bottom w:val="none" w:sz="0" w:space="0" w:color="auto"/>
                    <w:right w:val="none" w:sz="0" w:space="0" w:color="auto"/>
                  </w:divBdr>
                </w:div>
                <w:div w:id="1724326274">
                  <w:marLeft w:val="480"/>
                  <w:marRight w:val="0"/>
                  <w:marTop w:val="0"/>
                  <w:marBottom w:val="0"/>
                  <w:divBdr>
                    <w:top w:val="none" w:sz="0" w:space="0" w:color="auto"/>
                    <w:left w:val="none" w:sz="0" w:space="0" w:color="auto"/>
                    <w:bottom w:val="none" w:sz="0" w:space="0" w:color="auto"/>
                    <w:right w:val="none" w:sz="0" w:space="0" w:color="auto"/>
                  </w:divBdr>
                </w:div>
                <w:div w:id="356778450">
                  <w:marLeft w:val="480"/>
                  <w:marRight w:val="0"/>
                  <w:marTop w:val="0"/>
                  <w:marBottom w:val="0"/>
                  <w:divBdr>
                    <w:top w:val="none" w:sz="0" w:space="0" w:color="auto"/>
                    <w:left w:val="none" w:sz="0" w:space="0" w:color="auto"/>
                    <w:bottom w:val="none" w:sz="0" w:space="0" w:color="auto"/>
                    <w:right w:val="none" w:sz="0" w:space="0" w:color="auto"/>
                  </w:divBdr>
                </w:div>
                <w:div w:id="1729261986">
                  <w:marLeft w:val="480"/>
                  <w:marRight w:val="0"/>
                  <w:marTop w:val="0"/>
                  <w:marBottom w:val="0"/>
                  <w:divBdr>
                    <w:top w:val="none" w:sz="0" w:space="0" w:color="auto"/>
                    <w:left w:val="none" w:sz="0" w:space="0" w:color="auto"/>
                    <w:bottom w:val="none" w:sz="0" w:space="0" w:color="auto"/>
                    <w:right w:val="none" w:sz="0" w:space="0" w:color="auto"/>
                  </w:divBdr>
                </w:div>
                <w:div w:id="1994674014">
                  <w:marLeft w:val="480"/>
                  <w:marRight w:val="0"/>
                  <w:marTop w:val="0"/>
                  <w:marBottom w:val="0"/>
                  <w:divBdr>
                    <w:top w:val="none" w:sz="0" w:space="0" w:color="auto"/>
                    <w:left w:val="none" w:sz="0" w:space="0" w:color="auto"/>
                    <w:bottom w:val="none" w:sz="0" w:space="0" w:color="auto"/>
                    <w:right w:val="none" w:sz="0" w:space="0" w:color="auto"/>
                  </w:divBdr>
                </w:div>
                <w:div w:id="1517689454">
                  <w:marLeft w:val="480"/>
                  <w:marRight w:val="0"/>
                  <w:marTop w:val="0"/>
                  <w:marBottom w:val="0"/>
                  <w:divBdr>
                    <w:top w:val="none" w:sz="0" w:space="0" w:color="auto"/>
                    <w:left w:val="none" w:sz="0" w:space="0" w:color="auto"/>
                    <w:bottom w:val="none" w:sz="0" w:space="0" w:color="auto"/>
                    <w:right w:val="none" w:sz="0" w:space="0" w:color="auto"/>
                  </w:divBdr>
                </w:div>
                <w:div w:id="84573103">
                  <w:marLeft w:val="480"/>
                  <w:marRight w:val="0"/>
                  <w:marTop w:val="0"/>
                  <w:marBottom w:val="0"/>
                  <w:divBdr>
                    <w:top w:val="none" w:sz="0" w:space="0" w:color="auto"/>
                    <w:left w:val="none" w:sz="0" w:space="0" w:color="auto"/>
                    <w:bottom w:val="none" w:sz="0" w:space="0" w:color="auto"/>
                    <w:right w:val="none" w:sz="0" w:space="0" w:color="auto"/>
                  </w:divBdr>
                </w:div>
              </w:divsChild>
            </w:div>
            <w:div w:id="63647576">
              <w:marLeft w:val="0"/>
              <w:marRight w:val="0"/>
              <w:marTop w:val="0"/>
              <w:marBottom w:val="0"/>
              <w:divBdr>
                <w:top w:val="none" w:sz="0" w:space="0" w:color="auto"/>
                <w:left w:val="none" w:sz="0" w:space="0" w:color="auto"/>
                <w:bottom w:val="none" w:sz="0" w:space="0" w:color="auto"/>
                <w:right w:val="none" w:sz="0" w:space="0" w:color="auto"/>
              </w:divBdr>
              <w:divsChild>
                <w:div w:id="1006909254">
                  <w:marLeft w:val="480"/>
                  <w:marRight w:val="0"/>
                  <w:marTop w:val="0"/>
                  <w:marBottom w:val="0"/>
                  <w:divBdr>
                    <w:top w:val="none" w:sz="0" w:space="0" w:color="auto"/>
                    <w:left w:val="none" w:sz="0" w:space="0" w:color="auto"/>
                    <w:bottom w:val="none" w:sz="0" w:space="0" w:color="auto"/>
                    <w:right w:val="none" w:sz="0" w:space="0" w:color="auto"/>
                  </w:divBdr>
                </w:div>
                <w:div w:id="71203551">
                  <w:marLeft w:val="480"/>
                  <w:marRight w:val="0"/>
                  <w:marTop w:val="0"/>
                  <w:marBottom w:val="0"/>
                  <w:divBdr>
                    <w:top w:val="none" w:sz="0" w:space="0" w:color="auto"/>
                    <w:left w:val="none" w:sz="0" w:space="0" w:color="auto"/>
                    <w:bottom w:val="none" w:sz="0" w:space="0" w:color="auto"/>
                    <w:right w:val="none" w:sz="0" w:space="0" w:color="auto"/>
                  </w:divBdr>
                </w:div>
                <w:div w:id="1861896447">
                  <w:marLeft w:val="480"/>
                  <w:marRight w:val="0"/>
                  <w:marTop w:val="0"/>
                  <w:marBottom w:val="0"/>
                  <w:divBdr>
                    <w:top w:val="none" w:sz="0" w:space="0" w:color="auto"/>
                    <w:left w:val="none" w:sz="0" w:space="0" w:color="auto"/>
                    <w:bottom w:val="none" w:sz="0" w:space="0" w:color="auto"/>
                    <w:right w:val="none" w:sz="0" w:space="0" w:color="auto"/>
                  </w:divBdr>
                </w:div>
                <w:div w:id="2118674703">
                  <w:marLeft w:val="480"/>
                  <w:marRight w:val="0"/>
                  <w:marTop w:val="0"/>
                  <w:marBottom w:val="0"/>
                  <w:divBdr>
                    <w:top w:val="none" w:sz="0" w:space="0" w:color="auto"/>
                    <w:left w:val="none" w:sz="0" w:space="0" w:color="auto"/>
                    <w:bottom w:val="none" w:sz="0" w:space="0" w:color="auto"/>
                    <w:right w:val="none" w:sz="0" w:space="0" w:color="auto"/>
                  </w:divBdr>
                </w:div>
                <w:div w:id="351760563">
                  <w:marLeft w:val="480"/>
                  <w:marRight w:val="0"/>
                  <w:marTop w:val="0"/>
                  <w:marBottom w:val="0"/>
                  <w:divBdr>
                    <w:top w:val="none" w:sz="0" w:space="0" w:color="auto"/>
                    <w:left w:val="none" w:sz="0" w:space="0" w:color="auto"/>
                    <w:bottom w:val="none" w:sz="0" w:space="0" w:color="auto"/>
                    <w:right w:val="none" w:sz="0" w:space="0" w:color="auto"/>
                  </w:divBdr>
                </w:div>
                <w:div w:id="917986187">
                  <w:marLeft w:val="480"/>
                  <w:marRight w:val="0"/>
                  <w:marTop w:val="0"/>
                  <w:marBottom w:val="0"/>
                  <w:divBdr>
                    <w:top w:val="none" w:sz="0" w:space="0" w:color="auto"/>
                    <w:left w:val="none" w:sz="0" w:space="0" w:color="auto"/>
                    <w:bottom w:val="none" w:sz="0" w:space="0" w:color="auto"/>
                    <w:right w:val="none" w:sz="0" w:space="0" w:color="auto"/>
                  </w:divBdr>
                </w:div>
                <w:div w:id="27531892">
                  <w:marLeft w:val="480"/>
                  <w:marRight w:val="0"/>
                  <w:marTop w:val="0"/>
                  <w:marBottom w:val="0"/>
                  <w:divBdr>
                    <w:top w:val="none" w:sz="0" w:space="0" w:color="auto"/>
                    <w:left w:val="none" w:sz="0" w:space="0" w:color="auto"/>
                    <w:bottom w:val="none" w:sz="0" w:space="0" w:color="auto"/>
                    <w:right w:val="none" w:sz="0" w:space="0" w:color="auto"/>
                  </w:divBdr>
                </w:div>
                <w:div w:id="1757676895">
                  <w:marLeft w:val="480"/>
                  <w:marRight w:val="0"/>
                  <w:marTop w:val="0"/>
                  <w:marBottom w:val="0"/>
                  <w:divBdr>
                    <w:top w:val="none" w:sz="0" w:space="0" w:color="auto"/>
                    <w:left w:val="none" w:sz="0" w:space="0" w:color="auto"/>
                    <w:bottom w:val="none" w:sz="0" w:space="0" w:color="auto"/>
                    <w:right w:val="none" w:sz="0" w:space="0" w:color="auto"/>
                  </w:divBdr>
                </w:div>
                <w:div w:id="375157622">
                  <w:marLeft w:val="480"/>
                  <w:marRight w:val="0"/>
                  <w:marTop w:val="0"/>
                  <w:marBottom w:val="0"/>
                  <w:divBdr>
                    <w:top w:val="none" w:sz="0" w:space="0" w:color="auto"/>
                    <w:left w:val="none" w:sz="0" w:space="0" w:color="auto"/>
                    <w:bottom w:val="none" w:sz="0" w:space="0" w:color="auto"/>
                    <w:right w:val="none" w:sz="0" w:space="0" w:color="auto"/>
                  </w:divBdr>
                </w:div>
                <w:div w:id="838348740">
                  <w:marLeft w:val="480"/>
                  <w:marRight w:val="0"/>
                  <w:marTop w:val="0"/>
                  <w:marBottom w:val="0"/>
                  <w:divBdr>
                    <w:top w:val="none" w:sz="0" w:space="0" w:color="auto"/>
                    <w:left w:val="none" w:sz="0" w:space="0" w:color="auto"/>
                    <w:bottom w:val="none" w:sz="0" w:space="0" w:color="auto"/>
                    <w:right w:val="none" w:sz="0" w:space="0" w:color="auto"/>
                  </w:divBdr>
                </w:div>
                <w:div w:id="389304813">
                  <w:marLeft w:val="480"/>
                  <w:marRight w:val="0"/>
                  <w:marTop w:val="0"/>
                  <w:marBottom w:val="0"/>
                  <w:divBdr>
                    <w:top w:val="none" w:sz="0" w:space="0" w:color="auto"/>
                    <w:left w:val="none" w:sz="0" w:space="0" w:color="auto"/>
                    <w:bottom w:val="none" w:sz="0" w:space="0" w:color="auto"/>
                    <w:right w:val="none" w:sz="0" w:space="0" w:color="auto"/>
                  </w:divBdr>
                </w:div>
                <w:div w:id="116068985">
                  <w:marLeft w:val="480"/>
                  <w:marRight w:val="0"/>
                  <w:marTop w:val="0"/>
                  <w:marBottom w:val="0"/>
                  <w:divBdr>
                    <w:top w:val="none" w:sz="0" w:space="0" w:color="auto"/>
                    <w:left w:val="none" w:sz="0" w:space="0" w:color="auto"/>
                    <w:bottom w:val="none" w:sz="0" w:space="0" w:color="auto"/>
                    <w:right w:val="none" w:sz="0" w:space="0" w:color="auto"/>
                  </w:divBdr>
                </w:div>
                <w:div w:id="1051926698">
                  <w:marLeft w:val="480"/>
                  <w:marRight w:val="0"/>
                  <w:marTop w:val="0"/>
                  <w:marBottom w:val="0"/>
                  <w:divBdr>
                    <w:top w:val="none" w:sz="0" w:space="0" w:color="auto"/>
                    <w:left w:val="none" w:sz="0" w:space="0" w:color="auto"/>
                    <w:bottom w:val="none" w:sz="0" w:space="0" w:color="auto"/>
                    <w:right w:val="none" w:sz="0" w:space="0" w:color="auto"/>
                  </w:divBdr>
                </w:div>
                <w:div w:id="515270563">
                  <w:marLeft w:val="480"/>
                  <w:marRight w:val="0"/>
                  <w:marTop w:val="0"/>
                  <w:marBottom w:val="0"/>
                  <w:divBdr>
                    <w:top w:val="none" w:sz="0" w:space="0" w:color="auto"/>
                    <w:left w:val="none" w:sz="0" w:space="0" w:color="auto"/>
                    <w:bottom w:val="none" w:sz="0" w:space="0" w:color="auto"/>
                    <w:right w:val="none" w:sz="0" w:space="0" w:color="auto"/>
                  </w:divBdr>
                </w:div>
                <w:div w:id="96876273">
                  <w:marLeft w:val="480"/>
                  <w:marRight w:val="0"/>
                  <w:marTop w:val="0"/>
                  <w:marBottom w:val="0"/>
                  <w:divBdr>
                    <w:top w:val="none" w:sz="0" w:space="0" w:color="auto"/>
                    <w:left w:val="none" w:sz="0" w:space="0" w:color="auto"/>
                    <w:bottom w:val="none" w:sz="0" w:space="0" w:color="auto"/>
                    <w:right w:val="none" w:sz="0" w:space="0" w:color="auto"/>
                  </w:divBdr>
                </w:div>
                <w:div w:id="1182015231">
                  <w:marLeft w:val="480"/>
                  <w:marRight w:val="0"/>
                  <w:marTop w:val="0"/>
                  <w:marBottom w:val="0"/>
                  <w:divBdr>
                    <w:top w:val="none" w:sz="0" w:space="0" w:color="auto"/>
                    <w:left w:val="none" w:sz="0" w:space="0" w:color="auto"/>
                    <w:bottom w:val="none" w:sz="0" w:space="0" w:color="auto"/>
                    <w:right w:val="none" w:sz="0" w:space="0" w:color="auto"/>
                  </w:divBdr>
                </w:div>
                <w:div w:id="562177269">
                  <w:marLeft w:val="480"/>
                  <w:marRight w:val="0"/>
                  <w:marTop w:val="0"/>
                  <w:marBottom w:val="0"/>
                  <w:divBdr>
                    <w:top w:val="none" w:sz="0" w:space="0" w:color="auto"/>
                    <w:left w:val="none" w:sz="0" w:space="0" w:color="auto"/>
                    <w:bottom w:val="none" w:sz="0" w:space="0" w:color="auto"/>
                    <w:right w:val="none" w:sz="0" w:space="0" w:color="auto"/>
                  </w:divBdr>
                </w:div>
                <w:div w:id="1482963571">
                  <w:marLeft w:val="480"/>
                  <w:marRight w:val="0"/>
                  <w:marTop w:val="0"/>
                  <w:marBottom w:val="0"/>
                  <w:divBdr>
                    <w:top w:val="none" w:sz="0" w:space="0" w:color="auto"/>
                    <w:left w:val="none" w:sz="0" w:space="0" w:color="auto"/>
                    <w:bottom w:val="none" w:sz="0" w:space="0" w:color="auto"/>
                    <w:right w:val="none" w:sz="0" w:space="0" w:color="auto"/>
                  </w:divBdr>
                </w:div>
                <w:div w:id="1489515127">
                  <w:marLeft w:val="480"/>
                  <w:marRight w:val="0"/>
                  <w:marTop w:val="0"/>
                  <w:marBottom w:val="0"/>
                  <w:divBdr>
                    <w:top w:val="none" w:sz="0" w:space="0" w:color="auto"/>
                    <w:left w:val="none" w:sz="0" w:space="0" w:color="auto"/>
                    <w:bottom w:val="none" w:sz="0" w:space="0" w:color="auto"/>
                    <w:right w:val="none" w:sz="0" w:space="0" w:color="auto"/>
                  </w:divBdr>
                </w:div>
                <w:div w:id="687294569">
                  <w:marLeft w:val="480"/>
                  <w:marRight w:val="0"/>
                  <w:marTop w:val="0"/>
                  <w:marBottom w:val="0"/>
                  <w:divBdr>
                    <w:top w:val="none" w:sz="0" w:space="0" w:color="auto"/>
                    <w:left w:val="none" w:sz="0" w:space="0" w:color="auto"/>
                    <w:bottom w:val="none" w:sz="0" w:space="0" w:color="auto"/>
                    <w:right w:val="none" w:sz="0" w:space="0" w:color="auto"/>
                  </w:divBdr>
                </w:div>
                <w:div w:id="2107190954">
                  <w:marLeft w:val="480"/>
                  <w:marRight w:val="0"/>
                  <w:marTop w:val="0"/>
                  <w:marBottom w:val="0"/>
                  <w:divBdr>
                    <w:top w:val="none" w:sz="0" w:space="0" w:color="auto"/>
                    <w:left w:val="none" w:sz="0" w:space="0" w:color="auto"/>
                    <w:bottom w:val="none" w:sz="0" w:space="0" w:color="auto"/>
                    <w:right w:val="none" w:sz="0" w:space="0" w:color="auto"/>
                  </w:divBdr>
                </w:div>
                <w:div w:id="884416890">
                  <w:marLeft w:val="480"/>
                  <w:marRight w:val="0"/>
                  <w:marTop w:val="0"/>
                  <w:marBottom w:val="0"/>
                  <w:divBdr>
                    <w:top w:val="none" w:sz="0" w:space="0" w:color="auto"/>
                    <w:left w:val="none" w:sz="0" w:space="0" w:color="auto"/>
                    <w:bottom w:val="none" w:sz="0" w:space="0" w:color="auto"/>
                    <w:right w:val="none" w:sz="0" w:space="0" w:color="auto"/>
                  </w:divBdr>
                </w:div>
                <w:div w:id="1401441410">
                  <w:marLeft w:val="480"/>
                  <w:marRight w:val="0"/>
                  <w:marTop w:val="0"/>
                  <w:marBottom w:val="0"/>
                  <w:divBdr>
                    <w:top w:val="none" w:sz="0" w:space="0" w:color="auto"/>
                    <w:left w:val="none" w:sz="0" w:space="0" w:color="auto"/>
                    <w:bottom w:val="none" w:sz="0" w:space="0" w:color="auto"/>
                    <w:right w:val="none" w:sz="0" w:space="0" w:color="auto"/>
                  </w:divBdr>
                </w:div>
                <w:div w:id="915936694">
                  <w:marLeft w:val="480"/>
                  <w:marRight w:val="0"/>
                  <w:marTop w:val="0"/>
                  <w:marBottom w:val="0"/>
                  <w:divBdr>
                    <w:top w:val="none" w:sz="0" w:space="0" w:color="auto"/>
                    <w:left w:val="none" w:sz="0" w:space="0" w:color="auto"/>
                    <w:bottom w:val="none" w:sz="0" w:space="0" w:color="auto"/>
                    <w:right w:val="none" w:sz="0" w:space="0" w:color="auto"/>
                  </w:divBdr>
                </w:div>
                <w:div w:id="1651864643">
                  <w:marLeft w:val="480"/>
                  <w:marRight w:val="0"/>
                  <w:marTop w:val="0"/>
                  <w:marBottom w:val="0"/>
                  <w:divBdr>
                    <w:top w:val="none" w:sz="0" w:space="0" w:color="auto"/>
                    <w:left w:val="none" w:sz="0" w:space="0" w:color="auto"/>
                    <w:bottom w:val="none" w:sz="0" w:space="0" w:color="auto"/>
                    <w:right w:val="none" w:sz="0" w:space="0" w:color="auto"/>
                  </w:divBdr>
                </w:div>
                <w:div w:id="1412459230">
                  <w:marLeft w:val="480"/>
                  <w:marRight w:val="0"/>
                  <w:marTop w:val="0"/>
                  <w:marBottom w:val="0"/>
                  <w:divBdr>
                    <w:top w:val="none" w:sz="0" w:space="0" w:color="auto"/>
                    <w:left w:val="none" w:sz="0" w:space="0" w:color="auto"/>
                    <w:bottom w:val="none" w:sz="0" w:space="0" w:color="auto"/>
                    <w:right w:val="none" w:sz="0" w:space="0" w:color="auto"/>
                  </w:divBdr>
                </w:div>
                <w:div w:id="1655336699">
                  <w:marLeft w:val="480"/>
                  <w:marRight w:val="0"/>
                  <w:marTop w:val="0"/>
                  <w:marBottom w:val="0"/>
                  <w:divBdr>
                    <w:top w:val="none" w:sz="0" w:space="0" w:color="auto"/>
                    <w:left w:val="none" w:sz="0" w:space="0" w:color="auto"/>
                    <w:bottom w:val="none" w:sz="0" w:space="0" w:color="auto"/>
                    <w:right w:val="none" w:sz="0" w:space="0" w:color="auto"/>
                  </w:divBdr>
                </w:div>
                <w:div w:id="1277521230">
                  <w:marLeft w:val="480"/>
                  <w:marRight w:val="0"/>
                  <w:marTop w:val="0"/>
                  <w:marBottom w:val="0"/>
                  <w:divBdr>
                    <w:top w:val="none" w:sz="0" w:space="0" w:color="auto"/>
                    <w:left w:val="none" w:sz="0" w:space="0" w:color="auto"/>
                    <w:bottom w:val="none" w:sz="0" w:space="0" w:color="auto"/>
                    <w:right w:val="none" w:sz="0" w:space="0" w:color="auto"/>
                  </w:divBdr>
                </w:div>
                <w:div w:id="1598052653">
                  <w:marLeft w:val="480"/>
                  <w:marRight w:val="0"/>
                  <w:marTop w:val="0"/>
                  <w:marBottom w:val="0"/>
                  <w:divBdr>
                    <w:top w:val="none" w:sz="0" w:space="0" w:color="auto"/>
                    <w:left w:val="none" w:sz="0" w:space="0" w:color="auto"/>
                    <w:bottom w:val="none" w:sz="0" w:space="0" w:color="auto"/>
                    <w:right w:val="none" w:sz="0" w:space="0" w:color="auto"/>
                  </w:divBdr>
                </w:div>
                <w:div w:id="976763210">
                  <w:marLeft w:val="480"/>
                  <w:marRight w:val="0"/>
                  <w:marTop w:val="0"/>
                  <w:marBottom w:val="0"/>
                  <w:divBdr>
                    <w:top w:val="none" w:sz="0" w:space="0" w:color="auto"/>
                    <w:left w:val="none" w:sz="0" w:space="0" w:color="auto"/>
                    <w:bottom w:val="none" w:sz="0" w:space="0" w:color="auto"/>
                    <w:right w:val="none" w:sz="0" w:space="0" w:color="auto"/>
                  </w:divBdr>
                </w:div>
                <w:div w:id="1779134079">
                  <w:marLeft w:val="480"/>
                  <w:marRight w:val="0"/>
                  <w:marTop w:val="0"/>
                  <w:marBottom w:val="0"/>
                  <w:divBdr>
                    <w:top w:val="none" w:sz="0" w:space="0" w:color="auto"/>
                    <w:left w:val="none" w:sz="0" w:space="0" w:color="auto"/>
                    <w:bottom w:val="none" w:sz="0" w:space="0" w:color="auto"/>
                    <w:right w:val="none" w:sz="0" w:space="0" w:color="auto"/>
                  </w:divBdr>
                </w:div>
                <w:div w:id="834883910">
                  <w:marLeft w:val="480"/>
                  <w:marRight w:val="0"/>
                  <w:marTop w:val="0"/>
                  <w:marBottom w:val="0"/>
                  <w:divBdr>
                    <w:top w:val="none" w:sz="0" w:space="0" w:color="auto"/>
                    <w:left w:val="none" w:sz="0" w:space="0" w:color="auto"/>
                    <w:bottom w:val="none" w:sz="0" w:space="0" w:color="auto"/>
                    <w:right w:val="none" w:sz="0" w:space="0" w:color="auto"/>
                  </w:divBdr>
                </w:div>
                <w:div w:id="2126845455">
                  <w:marLeft w:val="480"/>
                  <w:marRight w:val="0"/>
                  <w:marTop w:val="0"/>
                  <w:marBottom w:val="0"/>
                  <w:divBdr>
                    <w:top w:val="none" w:sz="0" w:space="0" w:color="auto"/>
                    <w:left w:val="none" w:sz="0" w:space="0" w:color="auto"/>
                    <w:bottom w:val="none" w:sz="0" w:space="0" w:color="auto"/>
                    <w:right w:val="none" w:sz="0" w:space="0" w:color="auto"/>
                  </w:divBdr>
                </w:div>
                <w:div w:id="1396852738">
                  <w:marLeft w:val="480"/>
                  <w:marRight w:val="0"/>
                  <w:marTop w:val="0"/>
                  <w:marBottom w:val="0"/>
                  <w:divBdr>
                    <w:top w:val="none" w:sz="0" w:space="0" w:color="auto"/>
                    <w:left w:val="none" w:sz="0" w:space="0" w:color="auto"/>
                    <w:bottom w:val="none" w:sz="0" w:space="0" w:color="auto"/>
                    <w:right w:val="none" w:sz="0" w:space="0" w:color="auto"/>
                  </w:divBdr>
                </w:div>
                <w:div w:id="341780713">
                  <w:marLeft w:val="480"/>
                  <w:marRight w:val="0"/>
                  <w:marTop w:val="0"/>
                  <w:marBottom w:val="0"/>
                  <w:divBdr>
                    <w:top w:val="none" w:sz="0" w:space="0" w:color="auto"/>
                    <w:left w:val="none" w:sz="0" w:space="0" w:color="auto"/>
                    <w:bottom w:val="none" w:sz="0" w:space="0" w:color="auto"/>
                    <w:right w:val="none" w:sz="0" w:space="0" w:color="auto"/>
                  </w:divBdr>
                </w:div>
              </w:divsChild>
            </w:div>
            <w:div w:id="890001023">
              <w:marLeft w:val="0"/>
              <w:marRight w:val="0"/>
              <w:marTop w:val="0"/>
              <w:marBottom w:val="0"/>
              <w:divBdr>
                <w:top w:val="none" w:sz="0" w:space="0" w:color="auto"/>
                <w:left w:val="none" w:sz="0" w:space="0" w:color="auto"/>
                <w:bottom w:val="none" w:sz="0" w:space="0" w:color="auto"/>
                <w:right w:val="none" w:sz="0" w:space="0" w:color="auto"/>
              </w:divBdr>
              <w:divsChild>
                <w:div w:id="1197356677">
                  <w:marLeft w:val="480"/>
                  <w:marRight w:val="0"/>
                  <w:marTop w:val="0"/>
                  <w:marBottom w:val="0"/>
                  <w:divBdr>
                    <w:top w:val="none" w:sz="0" w:space="0" w:color="auto"/>
                    <w:left w:val="none" w:sz="0" w:space="0" w:color="auto"/>
                    <w:bottom w:val="none" w:sz="0" w:space="0" w:color="auto"/>
                    <w:right w:val="none" w:sz="0" w:space="0" w:color="auto"/>
                  </w:divBdr>
                </w:div>
                <w:div w:id="309755110">
                  <w:marLeft w:val="480"/>
                  <w:marRight w:val="0"/>
                  <w:marTop w:val="0"/>
                  <w:marBottom w:val="0"/>
                  <w:divBdr>
                    <w:top w:val="none" w:sz="0" w:space="0" w:color="auto"/>
                    <w:left w:val="none" w:sz="0" w:space="0" w:color="auto"/>
                    <w:bottom w:val="none" w:sz="0" w:space="0" w:color="auto"/>
                    <w:right w:val="none" w:sz="0" w:space="0" w:color="auto"/>
                  </w:divBdr>
                </w:div>
                <w:div w:id="543099500">
                  <w:marLeft w:val="480"/>
                  <w:marRight w:val="0"/>
                  <w:marTop w:val="0"/>
                  <w:marBottom w:val="0"/>
                  <w:divBdr>
                    <w:top w:val="none" w:sz="0" w:space="0" w:color="auto"/>
                    <w:left w:val="none" w:sz="0" w:space="0" w:color="auto"/>
                    <w:bottom w:val="none" w:sz="0" w:space="0" w:color="auto"/>
                    <w:right w:val="none" w:sz="0" w:space="0" w:color="auto"/>
                  </w:divBdr>
                </w:div>
                <w:div w:id="1247034183">
                  <w:marLeft w:val="480"/>
                  <w:marRight w:val="0"/>
                  <w:marTop w:val="0"/>
                  <w:marBottom w:val="0"/>
                  <w:divBdr>
                    <w:top w:val="none" w:sz="0" w:space="0" w:color="auto"/>
                    <w:left w:val="none" w:sz="0" w:space="0" w:color="auto"/>
                    <w:bottom w:val="none" w:sz="0" w:space="0" w:color="auto"/>
                    <w:right w:val="none" w:sz="0" w:space="0" w:color="auto"/>
                  </w:divBdr>
                </w:div>
                <w:div w:id="465704881">
                  <w:marLeft w:val="480"/>
                  <w:marRight w:val="0"/>
                  <w:marTop w:val="0"/>
                  <w:marBottom w:val="0"/>
                  <w:divBdr>
                    <w:top w:val="none" w:sz="0" w:space="0" w:color="auto"/>
                    <w:left w:val="none" w:sz="0" w:space="0" w:color="auto"/>
                    <w:bottom w:val="none" w:sz="0" w:space="0" w:color="auto"/>
                    <w:right w:val="none" w:sz="0" w:space="0" w:color="auto"/>
                  </w:divBdr>
                </w:div>
                <w:div w:id="18626248">
                  <w:marLeft w:val="480"/>
                  <w:marRight w:val="0"/>
                  <w:marTop w:val="0"/>
                  <w:marBottom w:val="0"/>
                  <w:divBdr>
                    <w:top w:val="none" w:sz="0" w:space="0" w:color="auto"/>
                    <w:left w:val="none" w:sz="0" w:space="0" w:color="auto"/>
                    <w:bottom w:val="none" w:sz="0" w:space="0" w:color="auto"/>
                    <w:right w:val="none" w:sz="0" w:space="0" w:color="auto"/>
                  </w:divBdr>
                </w:div>
                <w:div w:id="776368801">
                  <w:marLeft w:val="480"/>
                  <w:marRight w:val="0"/>
                  <w:marTop w:val="0"/>
                  <w:marBottom w:val="0"/>
                  <w:divBdr>
                    <w:top w:val="none" w:sz="0" w:space="0" w:color="auto"/>
                    <w:left w:val="none" w:sz="0" w:space="0" w:color="auto"/>
                    <w:bottom w:val="none" w:sz="0" w:space="0" w:color="auto"/>
                    <w:right w:val="none" w:sz="0" w:space="0" w:color="auto"/>
                  </w:divBdr>
                </w:div>
                <w:div w:id="665940959">
                  <w:marLeft w:val="480"/>
                  <w:marRight w:val="0"/>
                  <w:marTop w:val="0"/>
                  <w:marBottom w:val="0"/>
                  <w:divBdr>
                    <w:top w:val="none" w:sz="0" w:space="0" w:color="auto"/>
                    <w:left w:val="none" w:sz="0" w:space="0" w:color="auto"/>
                    <w:bottom w:val="none" w:sz="0" w:space="0" w:color="auto"/>
                    <w:right w:val="none" w:sz="0" w:space="0" w:color="auto"/>
                  </w:divBdr>
                </w:div>
                <w:div w:id="1815180435">
                  <w:marLeft w:val="480"/>
                  <w:marRight w:val="0"/>
                  <w:marTop w:val="0"/>
                  <w:marBottom w:val="0"/>
                  <w:divBdr>
                    <w:top w:val="none" w:sz="0" w:space="0" w:color="auto"/>
                    <w:left w:val="none" w:sz="0" w:space="0" w:color="auto"/>
                    <w:bottom w:val="none" w:sz="0" w:space="0" w:color="auto"/>
                    <w:right w:val="none" w:sz="0" w:space="0" w:color="auto"/>
                  </w:divBdr>
                </w:div>
                <w:div w:id="1275210990">
                  <w:marLeft w:val="480"/>
                  <w:marRight w:val="0"/>
                  <w:marTop w:val="0"/>
                  <w:marBottom w:val="0"/>
                  <w:divBdr>
                    <w:top w:val="none" w:sz="0" w:space="0" w:color="auto"/>
                    <w:left w:val="none" w:sz="0" w:space="0" w:color="auto"/>
                    <w:bottom w:val="none" w:sz="0" w:space="0" w:color="auto"/>
                    <w:right w:val="none" w:sz="0" w:space="0" w:color="auto"/>
                  </w:divBdr>
                </w:div>
                <w:div w:id="1032346715">
                  <w:marLeft w:val="480"/>
                  <w:marRight w:val="0"/>
                  <w:marTop w:val="0"/>
                  <w:marBottom w:val="0"/>
                  <w:divBdr>
                    <w:top w:val="none" w:sz="0" w:space="0" w:color="auto"/>
                    <w:left w:val="none" w:sz="0" w:space="0" w:color="auto"/>
                    <w:bottom w:val="none" w:sz="0" w:space="0" w:color="auto"/>
                    <w:right w:val="none" w:sz="0" w:space="0" w:color="auto"/>
                  </w:divBdr>
                </w:div>
                <w:div w:id="1064990420">
                  <w:marLeft w:val="480"/>
                  <w:marRight w:val="0"/>
                  <w:marTop w:val="0"/>
                  <w:marBottom w:val="0"/>
                  <w:divBdr>
                    <w:top w:val="none" w:sz="0" w:space="0" w:color="auto"/>
                    <w:left w:val="none" w:sz="0" w:space="0" w:color="auto"/>
                    <w:bottom w:val="none" w:sz="0" w:space="0" w:color="auto"/>
                    <w:right w:val="none" w:sz="0" w:space="0" w:color="auto"/>
                  </w:divBdr>
                </w:div>
                <w:div w:id="1435977327">
                  <w:marLeft w:val="480"/>
                  <w:marRight w:val="0"/>
                  <w:marTop w:val="0"/>
                  <w:marBottom w:val="0"/>
                  <w:divBdr>
                    <w:top w:val="none" w:sz="0" w:space="0" w:color="auto"/>
                    <w:left w:val="none" w:sz="0" w:space="0" w:color="auto"/>
                    <w:bottom w:val="none" w:sz="0" w:space="0" w:color="auto"/>
                    <w:right w:val="none" w:sz="0" w:space="0" w:color="auto"/>
                  </w:divBdr>
                </w:div>
                <w:div w:id="680278053">
                  <w:marLeft w:val="480"/>
                  <w:marRight w:val="0"/>
                  <w:marTop w:val="0"/>
                  <w:marBottom w:val="0"/>
                  <w:divBdr>
                    <w:top w:val="none" w:sz="0" w:space="0" w:color="auto"/>
                    <w:left w:val="none" w:sz="0" w:space="0" w:color="auto"/>
                    <w:bottom w:val="none" w:sz="0" w:space="0" w:color="auto"/>
                    <w:right w:val="none" w:sz="0" w:space="0" w:color="auto"/>
                  </w:divBdr>
                </w:div>
                <w:div w:id="1915042812">
                  <w:marLeft w:val="480"/>
                  <w:marRight w:val="0"/>
                  <w:marTop w:val="0"/>
                  <w:marBottom w:val="0"/>
                  <w:divBdr>
                    <w:top w:val="none" w:sz="0" w:space="0" w:color="auto"/>
                    <w:left w:val="none" w:sz="0" w:space="0" w:color="auto"/>
                    <w:bottom w:val="none" w:sz="0" w:space="0" w:color="auto"/>
                    <w:right w:val="none" w:sz="0" w:space="0" w:color="auto"/>
                  </w:divBdr>
                </w:div>
                <w:div w:id="1238977833">
                  <w:marLeft w:val="480"/>
                  <w:marRight w:val="0"/>
                  <w:marTop w:val="0"/>
                  <w:marBottom w:val="0"/>
                  <w:divBdr>
                    <w:top w:val="none" w:sz="0" w:space="0" w:color="auto"/>
                    <w:left w:val="none" w:sz="0" w:space="0" w:color="auto"/>
                    <w:bottom w:val="none" w:sz="0" w:space="0" w:color="auto"/>
                    <w:right w:val="none" w:sz="0" w:space="0" w:color="auto"/>
                  </w:divBdr>
                </w:div>
                <w:div w:id="798496920">
                  <w:marLeft w:val="480"/>
                  <w:marRight w:val="0"/>
                  <w:marTop w:val="0"/>
                  <w:marBottom w:val="0"/>
                  <w:divBdr>
                    <w:top w:val="none" w:sz="0" w:space="0" w:color="auto"/>
                    <w:left w:val="none" w:sz="0" w:space="0" w:color="auto"/>
                    <w:bottom w:val="none" w:sz="0" w:space="0" w:color="auto"/>
                    <w:right w:val="none" w:sz="0" w:space="0" w:color="auto"/>
                  </w:divBdr>
                </w:div>
                <w:div w:id="316082466">
                  <w:marLeft w:val="480"/>
                  <w:marRight w:val="0"/>
                  <w:marTop w:val="0"/>
                  <w:marBottom w:val="0"/>
                  <w:divBdr>
                    <w:top w:val="none" w:sz="0" w:space="0" w:color="auto"/>
                    <w:left w:val="none" w:sz="0" w:space="0" w:color="auto"/>
                    <w:bottom w:val="none" w:sz="0" w:space="0" w:color="auto"/>
                    <w:right w:val="none" w:sz="0" w:space="0" w:color="auto"/>
                  </w:divBdr>
                </w:div>
                <w:div w:id="2005430740">
                  <w:marLeft w:val="480"/>
                  <w:marRight w:val="0"/>
                  <w:marTop w:val="0"/>
                  <w:marBottom w:val="0"/>
                  <w:divBdr>
                    <w:top w:val="none" w:sz="0" w:space="0" w:color="auto"/>
                    <w:left w:val="none" w:sz="0" w:space="0" w:color="auto"/>
                    <w:bottom w:val="none" w:sz="0" w:space="0" w:color="auto"/>
                    <w:right w:val="none" w:sz="0" w:space="0" w:color="auto"/>
                  </w:divBdr>
                </w:div>
                <w:div w:id="1915779086">
                  <w:marLeft w:val="480"/>
                  <w:marRight w:val="0"/>
                  <w:marTop w:val="0"/>
                  <w:marBottom w:val="0"/>
                  <w:divBdr>
                    <w:top w:val="none" w:sz="0" w:space="0" w:color="auto"/>
                    <w:left w:val="none" w:sz="0" w:space="0" w:color="auto"/>
                    <w:bottom w:val="none" w:sz="0" w:space="0" w:color="auto"/>
                    <w:right w:val="none" w:sz="0" w:space="0" w:color="auto"/>
                  </w:divBdr>
                </w:div>
                <w:div w:id="1845784043">
                  <w:marLeft w:val="480"/>
                  <w:marRight w:val="0"/>
                  <w:marTop w:val="0"/>
                  <w:marBottom w:val="0"/>
                  <w:divBdr>
                    <w:top w:val="none" w:sz="0" w:space="0" w:color="auto"/>
                    <w:left w:val="none" w:sz="0" w:space="0" w:color="auto"/>
                    <w:bottom w:val="none" w:sz="0" w:space="0" w:color="auto"/>
                    <w:right w:val="none" w:sz="0" w:space="0" w:color="auto"/>
                  </w:divBdr>
                </w:div>
                <w:div w:id="1816868039">
                  <w:marLeft w:val="480"/>
                  <w:marRight w:val="0"/>
                  <w:marTop w:val="0"/>
                  <w:marBottom w:val="0"/>
                  <w:divBdr>
                    <w:top w:val="none" w:sz="0" w:space="0" w:color="auto"/>
                    <w:left w:val="none" w:sz="0" w:space="0" w:color="auto"/>
                    <w:bottom w:val="none" w:sz="0" w:space="0" w:color="auto"/>
                    <w:right w:val="none" w:sz="0" w:space="0" w:color="auto"/>
                  </w:divBdr>
                </w:div>
                <w:div w:id="1528713258">
                  <w:marLeft w:val="480"/>
                  <w:marRight w:val="0"/>
                  <w:marTop w:val="0"/>
                  <w:marBottom w:val="0"/>
                  <w:divBdr>
                    <w:top w:val="none" w:sz="0" w:space="0" w:color="auto"/>
                    <w:left w:val="none" w:sz="0" w:space="0" w:color="auto"/>
                    <w:bottom w:val="none" w:sz="0" w:space="0" w:color="auto"/>
                    <w:right w:val="none" w:sz="0" w:space="0" w:color="auto"/>
                  </w:divBdr>
                </w:div>
                <w:div w:id="100147293">
                  <w:marLeft w:val="480"/>
                  <w:marRight w:val="0"/>
                  <w:marTop w:val="0"/>
                  <w:marBottom w:val="0"/>
                  <w:divBdr>
                    <w:top w:val="none" w:sz="0" w:space="0" w:color="auto"/>
                    <w:left w:val="none" w:sz="0" w:space="0" w:color="auto"/>
                    <w:bottom w:val="none" w:sz="0" w:space="0" w:color="auto"/>
                    <w:right w:val="none" w:sz="0" w:space="0" w:color="auto"/>
                  </w:divBdr>
                </w:div>
                <w:div w:id="324748634">
                  <w:marLeft w:val="480"/>
                  <w:marRight w:val="0"/>
                  <w:marTop w:val="0"/>
                  <w:marBottom w:val="0"/>
                  <w:divBdr>
                    <w:top w:val="none" w:sz="0" w:space="0" w:color="auto"/>
                    <w:left w:val="none" w:sz="0" w:space="0" w:color="auto"/>
                    <w:bottom w:val="none" w:sz="0" w:space="0" w:color="auto"/>
                    <w:right w:val="none" w:sz="0" w:space="0" w:color="auto"/>
                  </w:divBdr>
                </w:div>
                <w:div w:id="439110778">
                  <w:marLeft w:val="480"/>
                  <w:marRight w:val="0"/>
                  <w:marTop w:val="0"/>
                  <w:marBottom w:val="0"/>
                  <w:divBdr>
                    <w:top w:val="none" w:sz="0" w:space="0" w:color="auto"/>
                    <w:left w:val="none" w:sz="0" w:space="0" w:color="auto"/>
                    <w:bottom w:val="none" w:sz="0" w:space="0" w:color="auto"/>
                    <w:right w:val="none" w:sz="0" w:space="0" w:color="auto"/>
                  </w:divBdr>
                </w:div>
                <w:div w:id="1993291705">
                  <w:marLeft w:val="480"/>
                  <w:marRight w:val="0"/>
                  <w:marTop w:val="0"/>
                  <w:marBottom w:val="0"/>
                  <w:divBdr>
                    <w:top w:val="none" w:sz="0" w:space="0" w:color="auto"/>
                    <w:left w:val="none" w:sz="0" w:space="0" w:color="auto"/>
                    <w:bottom w:val="none" w:sz="0" w:space="0" w:color="auto"/>
                    <w:right w:val="none" w:sz="0" w:space="0" w:color="auto"/>
                  </w:divBdr>
                </w:div>
                <w:div w:id="1592810806">
                  <w:marLeft w:val="480"/>
                  <w:marRight w:val="0"/>
                  <w:marTop w:val="0"/>
                  <w:marBottom w:val="0"/>
                  <w:divBdr>
                    <w:top w:val="none" w:sz="0" w:space="0" w:color="auto"/>
                    <w:left w:val="none" w:sz="0" w:space="0" w:color="auto"/>
                    <w:bottom w:val="none" w:sz="0" w:space="0" w:color="auto"/>
                    <w:right w:val="none" w:sz="0" w:space="0" w:color="auto"/>
                  </w:divBdr>
                </w:div>
                <w:div w:id="123085539">
                  <w:marLeft w:val="480"/>
                  <w:marRight w:val="0"/>
                  <w:marTop w:val="0"/>
                  <w:marBottom w:val="0"/>
                  <w:divBdr>
                    <w:top w:val="none" w:sz="0" w:space="0" w:color="auto"/>
                    <w:left w:val="none" w:sz="0" w:space="0" w:color="auto"/>
                    <w:bottom w:val="none" w:sz="0" w:space="0" w:color="auto"/>
                    <w:right w:val="none" w:sz="0" w:space="0" w:color="auto"/>
                  </w:divBdr>
                </w:div>
                <w:div w:id="2143766860">
                  <w:marLeft w:val="480"/>
                  <w:marRight w:val="0"/>
                  <w:marTop w:val="0"/>
                  <w:marBottom w:val="0"/>
                  <w:divBdr>
                    <w:top w:val="none" w:sz="0" w:space="0" w:color="auto"/>
                    <w:left w:val="none" w:sz="0" w:space="0" w:color="auto"/>
                    <w:bottom w:val="none" w:sz="0" w:space="0" w:color="auto"/>
                    <w:right w:val="none" w:sz="0" w:space="0" w:color="auto"/>
                  </w:divBdr>
                </w:div>
                <w:div w:id="241571489">
                  <w:marLeft w:val="480"/>
                  <w:marRight w:val="0"/>
                  <w:marTop w:val="0"/>
                  <w:marBottom w:val="0"/>
                  <w:divBdr>
                    <w:top w:val="none" w:sz="0" w:space="0" w:color="auto"/>
                    <w:left w:val="none" w:sz="0" w:space="0" w:color="auto"/>
                    <w:bottom w:val="none" w:sz="0" w:space="0" w:color="auto"/>
                    <w:right w:val="none" w:sz="0" w:space="0" w:color="auto"/>
                  </w:divBdr>
                </w:div>
                <w:div w:id="1009336762">
                  <w:marLeft w:val="480"/>
                  <w:marRight w:val="0"/>
                  <w:marTop w:val="0"/>
                  <w:marBottom w:val="0"/>
                  <w:divBdr>
                    <w:top w:val="none" w:sz="0" w:space="0" w:color="auto"/>
                    <w:left w:val="none" w:sz="0" w:space="0" w:color="auto"/>
                    <w:bottom w:val="none" w:sz="0" w:space="0" w:color="auto"/>
                    <w:right w:val="none" w:sz="0" w:space="0" w:color="auto"/>
                  </w:divBdr>
                </w:div>
                <w:div w:id="589580546">
                  <w:marLeft w:val="480"/>
                  <w:marRight w:val="0"/>
                  <w:marTop w:val="0"/>
                  <w:marBottom w:val="0"/>
                  <w:divBdr>
                    <w:top w:val="none" w:sz="0" w:space="0" w:color="auto"/>
                    <w:left w:val="none" w:sz="0" w:space="0" w:color="auto"/>
                    <w:bottom w:val="none" w:sz="0" w:space="0" w:color="auto"/>
                    <w:right w:val="none" w:sz="0" w:space="0" w:color="auto"/>
                  </w:divBdr>
                </w:div>
                <w:div w:id="1727297486">
                  <w:marLeft w:val="480"/>
                  <w:marRight w:val="0"/>
                  <w:marTop w:val="0"/>
                  <w:marBottom w:val="0"/>
                  <w:divBdr>
                    <w:top w:val="none" w:sz="0" w:space="0" w:color="auto"/>
                    <w:left w:val="none" w:sz="0" w:space="0" w:color="auto"/>
                    <w:bottom w:val="none" w:sz="0" w:space="0" w:color="auto"/>
                    <w:right w:val="none" w:sz="0" w:space="0" w:color="auto"/>
                  </w:divBdr>
                </w:div>
                <w:div w:id="904875772">
                  <w:marLeft w:val="480"/>
                  <w:marRight w:val="0"/>
                  <w:marTop w:val="0"/>
                  <w:marBottom w:val="0"/>
                  <w:divBdr>
                    <w:top w:val="none" w:sz="0" w:space="0" w:color="auto"/>
                    <w:left w:val="none" w:sz="0" w:space="0" w:color="auto"/>
                    <w:bottom w:val="none" w:sz="0" w:space="0" w:color="auto"/>
                    <w:right w:val="none" w:sz="0" w:space="0" w:color="auto"/>
                  </w:divBdr>
                </w:div>
              </w:divsChild>
            </w:div>
            <w:div w:id="23023254">
              <w:marLeft w:val="0"/>
              <w:marRight w:val="0"/>
              <w:marTop w:val="0"/>
              <w:marBottom w:val="0"/>
              <w:divBdr>
                <w:top w:val="none" w:sz="0" w:space="0" w:color="auto"/>
                <w:left w:val="none" w:sz="0" w:space="0" w:color="auto"/>
                <w:bottom w:val="none" w:sz="0" w:space="0" w:color="auto"/>
                <w:right w:val="none" w:sz="0" w:space="0" w:color="auto"/>
              </w:divBdr>
              <w:divsChild>
                <w:div w:id="1465080269">
                  <w:marLeft w:val="480"/>
                  <w:marRight w:val="0"/>
                  <w:marTop w:val="0"/>
                  <w:marBottom w:val="0"/>
                  <w:divBdr>
                    <w:top w:val="none" w:sz="0" w:space="0" w:color="auto"/>
                    <w:left w:val="none" w:sz="0" w:space="0" w:color="auto"/>
                    <w:bottom w:val="none" w:sz="0" w:space="0" w:color="auto"/>
                    <w:right w:val="none" w:sz="0" w:space="0" w:color="auto"/>
                  </w:divBdr>
                </w:div>
                <w:div w:id="909773245">
                  <w:marLeft w:val="480"/>
                  <w:marRight w:val="0"/>
                  <w:marTop w:val="0"/>
                  <w:marBottom w:val="0"/>
                  <w:divBdr>
                    <w:top w:val="none" w:sz="0" w:space="0" w:color="auto"/>
                    <w:left w:val="none" w:sz="0" w:space="0" w:color="auto"/>
                    <w:bottom w:val="none" w:sz="0" w:space="0" w:color="auto"/>
                    <w:right w:val="none" w:sz="0" w:space="0" w:color="auto"/>
                  </w:divBdr>
                </w:div>
                <w:div w:id="544367314">
                  <w:marLeft w:val="480"/>
                  <w:marRight w:val="0"/>
                  <w:marTop w:val="0"/>
                  <w:marBottom w:val="0"/>
                  <w:divBdr>
                    <w:top w:val="none" w:sz="0" w:space="0" w:color="auto"/>
                    <w:left w:val="none" w:sz="0" w:space="0" w:color="auto"/>
                    <w:bottom w:val="none" w:sz="0" w:space="0" w:color="auto"/>
                    <w:right w:val="none" w:sz="0" w:space="0" w:color="auto"/>
                  </w:divBdr>
                </w:div>
                <w:div w:id="1028415234">
                  <w:marLeft w:val="480"/>
                  <w:marRight w:val="0"/>
                  <w:marTop w:val="0"/>
                  <w:marBottom w:val="0"/>
                  <w:divBdr>
                    <w:top w:val="none" w:sz="0" w:space="0" w:color="auto"/>
                    <w:left w:val="none" w:sz="0" w:space="0" w:color="auto"/>
                    <w:bottom w:val="none" w:sz="0" w:space="0" w:color="auto"/>
                    <w:right w:val="none" w:sz="0" w:space="0" w:color="auto"/>
                  </w:divBdr>
                </w:div>
                <w:div w:id="1827939967">
                  <w:marLeft w:val="480"/>
                  <w:marRight w:val="0"/>
                  <w:marTop w:val="0"/>
                  <w:marBottom w:val="0"/>
                  <w:divBdr>
                    <w:top w:val="none" w:sz="0" w:space="0" w:color="auto"/>
                    <w:left w:val="none" w:sz="0" w:space="0" w:color="auto"/>
                    <w:bottom w:val="none" w:sz="0" w:space="0" w:color="auto"/>
                    <w:right w:val="none" w:sz="0" w:space="0" w:color="auto"/>
                  </w:divBdr>
                </w:div>
                <w:div w:id="1759205500">
                  <w:marLeft w:val="480"/>
                  <w:marRight w:val="0"/>
                  <w:marTop w:val="0"/>
                  <w:marBottom w:val="0"/>
                  <w:divBdr>
                    <w:top w:val="none" w:sz="0" w:space="0" w:color="auto"/>
                    <w:left w:val="none" w:sz="0" w:space="0" w:color="auto"/>
                    <w:bottom w:val="none" w:sz="0" w:space="0" w:color="auto"/>
                    <w:right w:val="none" w:sz="0" w:space="0" w:color="auto"/>
                  </w:divBdr>
                </w:div>
                <w:div w:id="1024594813">
                  <w:marLeft w:val="480"/>
                  <w:marRight w:val="0"/>
                  <w:marTop w:val="0"/>
                  <w:marBottom w:val="0"/>
                  <w:divBdr>
                    <w:top w:val="none" w:sz="0" w:space="0" w:color="auto"/>
                    <w:left w:val="none" w:sz="0" w:space="0" w:color="auto"/>
                    <w:bottom w:val="none" w:sz="0" w:space="0" w:color="auto"/>
                    <w:right w:val="none" w:sz="0" w:space="0" w:color="auto"/>
                  </w:divBdr>
                </w:div>
                <w:div w:id="512377100">
                  <w:marLeft w:val="480"/>
                  <w:marRight w:val="0"/>
                  <w:marTop w:val="0"/>
                  <w:marBottom w:val="0"/>
                  <w:divBdr>
                    <w:top w:val="none" w:sz="0" w:space="0" w:color="auto"/>
                    <w:left w:val="none" w:sz="0" w:space="0" w:color="auto"/>
                    <w:bottom w:val="none" w:sz="0" w:space="0" w:color="auto"/>
                    <w:right w:val="none" w:sz="0" w:space="0" w:color="auto"/>
                  </w:divBdr>
                </w:div>
                <w:div w:id="259409677">
                  <w:marLeft w:val="480"/>
                  <w:marRight w:val="0"/>
                  <w:marTop w:val="0"/>
                  <w:marBottom w:val="0"/>
                  <w:divBdr>
                    <w:top w:val="none" w:sz="0" w:space="0" w:color="auto"/>
                    <w:left w:val="none" w:sz="0" w:space="0" w:color="auto"/>
                    <w:bottom w:val="none" w:sz="0" w:space="0" w:color="auto"/>
                    <w:right w:val="none" w:sz="0" w:space="0" w:color="auto"/>
                  </w:divBdr>
                </w:div>
                <w:div w:id="1210188273">
                  <w:marLeft w:val="480"/>
                  <w:marRight w:val="0"/>
                  <w:marTop w:val="0"/>
                  <w:marBottom w:val="0"/>
                  <w:divBdr>
                    <w:top w:val="none" w:sz="0" w:space="0" w:color="auto"/>
                    <w:left w:val="none" w:sz="0" w:space="0" w:color="auto"/>
                    <w:bottom w:val="none" w:sz="0" w:space="0" w:color="auto"/>
                    <w:right w:val="none" w:sz="0" w:space="0" w:color="auto"/>
                  </w:divBdr>
                </w:div>
                <w:div w:id="117259165">
                  <w:marLeft w:val="480"/>
                  <w:marRight w:val="0"/>
                  <w:marTop w:val="0"/>
                  <w:marBottom w:val="0"/>
                  <w:divBdr>
                    <w:top w:val="none" w:sz="0" w:space="0" w:color="auto"/>
                    <w:left w:val="none" w:sz="0" w:space="0" w:color="auto"/>
                    <w:bottom w:val="none" w:sz="0" w:space="0" w:color="auto"/>
                    <w:right w:val="none" w:sz="0" w:space="0" w:color="auto"/>
                  </w:divBdr>
                </w:div>
                <w:div w:id="236549431">
                  <w:marLeft w:val="480"/>
                  <w:marRight w:val="0"/>
                  <w:marTop w:val="0"/>
                  <w:marBottom w:val="0"/>
                  <w:divBdr>
                    <w:top w:val="none" w:sz="0" w:space="0" w:color="auto"/>
                    <w:left w:val="none" w:sz="0" w:space="0" w:color="auto"/>
                    <w:bottom w:val="none" w:sz="0" w:space="0" w:color="auto"/>
                    <w:right w:val="none" w:sz="0" w:space="0" w:color="auto"/>
                  </w:divBdr>
                </w:div>
                <w:div w:id="1855486841">
                  <w:marLeft w:val="480"/>
                  <w:marRight w:val="0"/>
                  <w:marTop w:val="0"/>
                  <w:marBottom w:val="0"/>
                  <w:divBdr>
                    <w:top w:val="none" w:sz="0" w:space="0" w:color="auto"/>
                    <w:left w:val="none" w:sz="0" w:space="0" w:color="auto"/>
                    <w:bottom w:val="none" w:sz="0" w:space="0" w:color="auto"/>
                    <w:right w:val="none" w:sz="0" w:space="0" w:color="auto"/>
                  </w:divBdr>
                </w:div>
                <w:div w:id="156724839">
                  <w:marLeft w:val="480"/>
                  <w:marRight w:val="0"/>
                  <w:marTop w:val="0"/>
                  <w:marBottom w:val="0"/>
                  <w:divBdr>
                    <w:top w:val="none" w:sz="0" w:space="0" w:color="auto"/>
                    <w:left w:val="none" w:sz="0" w:space="0" w:color="auto"/>
                    <w:bottom w:val="none" w:sz="0" w:space="0" w:color="auto"/>
                    <w:right w:val="none" w:sz="0" w:space="0" w:color="auto"/>
                  </w:divBdr>
                </w:div>
                <w:div w:id="2091460729">
                  <w:marLeft w:val="480"/>
                  <w:marRight w:val="0"/>
                  <w:marTop w:val="0"/>
                  <w:marBottom w:val="0"/>
                  <w:divBdr>
                    <w:top w:val="none" w:sz="0" w:space="0" w:color="auto"/>
                    <w:left w:val="none" w:sz="0" w:space="0" w:color="auto"/>
                    <w:bottom w:val="none" w:sz="0" w:space="0" w:color="auto"/>
                    <w:right w:val="none" w:sz="0" w:space="0" w:color="auto"/>
                  </w:divBdr>
                </w:div>
                <w:div w:id="844366815">
                  <w:marLeft w:val="480"/>
                  <w:marRight w:val="0"/>
                  <w:marTop w:val="0"/>
                  <w:marBottom w:val="0"/>
                  <w:divBdr>
                    <w:top w:val="none" w:sz="0" w:space="0" w:color="auto"/>
                    <w:left w:val="none" w:sz="0" w:space="0" w:color="auto"/>
                    <w:bottom w:val="none" w:sz="0" w:space="0" w:color="auto"/>
                    <w:right w:val="none" w:sz="0" w:space="0" w:color="auto"/>
                  </w:divBdr>
                </w:div>
                <w:div w:id="493421265">
                  <w:marLeft w:val="480"/>
                  <w:marRight w:val="0"/>
                  <w:marTop w:val="0"/>
                  <w:marBottom w:val="0"/>
                  <w:divBdr>
                    <w:top w:val="none" w:sz="0" w:space="0" w:color="auto"/>
                    <w:left w:val="none" w:sz="0" w:space="0" w:color="auto"/>
                    <w:bottom w:val="none" w:sz="0" w:space="0" w:color="auto"/>
                    <w:right w:val="none" w:sz="0" w:space="0" w:color="auto"/>
                  </w:divBdr>
                </w:div>
                <w:div w:id="455487472">
                  <w:marLeft w:val="480"/>
                  <w:marRight w:val="0"/>
                  <w:marTop w:val="0"/>
                  <w:marBottom w:val="0"/>
                  <w:divBdr>
                    <w:top w:val="none" w:sz="0" w:space="0" w:color="auto"/>
                    <w:left w:val="none" w:sz="0" w:space="0" w:color="auto"/>
                    <w:bottom w:val="none" w:sz="0" w:space="0" w:color="auto"/>
                    <w:right w:val="none" w:sz="0" w:space="0" w:color="auto"/>
                  </w:divBdr>
                </w:div>
                <w:div w:id="639654133">
                  <w:marLeft w:val="480"/>
                  <w:marRight w:val="0"/>
                  <w:marTop w:val="0"/>
                  <w:marBottom w:val="0"/>
                  <w:divBdr>
                    <w:top w:val="none" w:sz="0" w:space="0" w:color="auto"/>
                    <w:left w:val="none" w:sz="0" w:space="0" w:color="auto"/>
                    <w:bottom w:val="none" w:sz="0" w:space="0" w:color="auto"/>
                    <w:right w:val="none" w:sz="0" w:space="0" w:color="auto"/>
                  </w:divBdr>
                </w:div>
                <w:div w:id="1599289558">
                  <w:marLeft w:val="480"/>
                  <w:marRight w:val="0"/>
                  <w:marTop w:val="0"/>
                  <w:marBottom w:val="0"/>
                  <w:divBdr>
                    <w:top w:val="none" w:sz="0" w:space="0" w:color="auto"/>
                    <w:left w:val="none" w:sz="0" w:space="0" w:color="auto"/>
                    <w:bottom w:val="none" w:sz="0" w:space="0" w:color="auto"/>
                    <w:right w:val="none" w:sz="0" w:space="0" w:color="auto"/>
                  </w:divBdr>
                </w:div>
                <w:div w:id="2083216214">
                  <w:marLeft w:val="480"/>
                  <w:marRight w:val="0"/>
                  <w:marTop w:val="0"/>
                  <w:marBottom w:val="0"/>
                  <w:divBdr>
                    <w:top w:val="none" w:sz="0" w:space="0" w:color="auto"/>
                    <w:left w:val="none" w:sz="0" w:space="0" w:color="auto"/>
                    <w:bottom w:val="none" w:sz="0" w:space="0" w:color="auto"/>
                    <w:right w:val="none" w:sz="0" w:space="0" w:color="auto"/>
                  </w:divBdr>
                </w:div>
                <w:div w:id="535895958">
                  <w:marLeft w:val="480"/>
                  <w:marRight w:val="0"/>
                  <w:marTop w:val="0"/>
                  <w:marBottom w:val="0"/>
                  <w:divBdr>
                    <w:top w:val="none" w:sz="0" w:space="0" w:color="auto"/>
                    <w:left w:val="none" w:sz="0" w:space="0" w:color="auto"/>
                    <w:bottom w:val="none" w:sz="0" w:space="0" w:color="auto"/>
                    <w:right w:val="none" w:sz="0" w:space="0" w:color="auto"/>
                  </w:divBdr>
                </w:div>
                <w:div w:id="1223128815">
                  <w:marLeft w:val="480"/>
                  <w:marRight w:val="0"/>
                  <w:marTop w:val="0"/>
                  <w:marBottom w:val="0"/>
                  <w:divBdr>
                    <w:top w:val="none" w:sz="0" w:space="0" w:color="auto"/>
                    <w:left w:val="none" w:sz="0" w:space="0" w:color="auto"/>
                    <w:bottom w:val="none" w:sz="0" w:space="0" w:color="auto"/>
                    <w:right w:val="none" w:sz="0" w:space="0" w:color="auto"/>
                  </w:divBdr>
                </w:div>
                <w:div w:id="1728407700">
                  <w:marLeft w:val="480"/>
                  <w:marRight w:val="0"/>
                  <w:marTop w:val="0"/>
                  <w:marBottom w:val="0"/>
                  <w:divBdr>
                    <w:top w:val="none" w:sz="0" w:space="0" w:color="auto"/>
                    <w:left w:val="none" w:sz="0" w:space="0" w:color="auto"/>
                    <w:bottom w:val="none" w:sz="0" w:space="0" w:color="auto"/>
                    <w:right w:val="none" w:sz="0" w:space="0" w:color="auto"/>
                  </w:divBdr>
                </w:div>
                <w:div w:id="539755040">
                  <w:marLeft w:val="480"/>
                  <w:marRight w:val="0"/>
                  <w:marTop w:val="0"/>
                  <w:marBottom w:val="0"/>
                  <w:divBdr>
                    <w:top w:val="none" w:sz="0" w:space="0" w:color="auto"/>
                    <w:left w:val="none" w:sz="0" w:space="0" w:color="auto"/>
                    <w:bottom w:val="none" w:sz="0" w:space="0" w:color="auto"/>
                    <w:right w:val="none" w:sz="0" w:space="0" w:color="auto"/>
                  </w:divBdr>
                </w:div>
                <w:div w:id="375544322">
                  <w:marLeft w:val="480"/>
                  <w:marRight w:val="0"/>
                  <w:marTop w:val="0"/>
                  <w:marBottom w:val="0"/>
                  <w:divBdr>
                    <w:top w:val="none" w:sz="0" w:space="0" w:color="auto"/>
                    <w:left w:val="none" w:sz="0" w:space="0" w:color="auto"/>
                    <w:bottom w:val="none" w:sz="0" w:space="0" w:color="auto"/>
                    <w:right w:val="none" w:sz="0" w:space="0" w:color="auto"/>
                  </w:divBdr>
                </w:div>
                <w:div w:id="242418798">
                  <w:marLeft w:val="480"/>
                  <w:marRight w:val="0"/>
                  <w:marTop w:val="0"/>
                  <w:marBottom w:val="0"/>
                  <w:divBdr>
                    <w:top w:val="none" w:sz="0" w:space="0" w:color="auto"/>
                    <w:left w:val="none" w:sz="0" w:space="0" w:color="auto"/>
                    <w:bottom w:val="none" w:sz="0" w:space="0" w:color="auto"/>
                    <w:right w:val="none" w:sz="0" w:space="0" w:color="auto"/>
                  </w:divBdr>
                </w:div>
                <w:div w:id="1809279200">
                  <w:marLeft w:val="480"/>
                  <w:marRight w:val="0"/>
                  <w:marTop w:val="0"/>
                  <w:marBottom w:val="0"/>
                  <w:divBdr>
                    <w:top w:val="none" w:sz="0" w:space="0" w:color="auto"/>
                    <w:left w:val="none" w:sz="0" w:space="0" w:color="auto"/>
                    <w:bottom w:val="none" w:sz="0" w:space="0" w:color="auto"/>
                    <w:right w:val="none" w:sz="0" w:space="0" w:color="auto"/>
                  </w:divBdr>
                </w:div>
                <w:div w:id="187837007">
                  <w:marLeft w:val="480"/>
                  <w:marRight w:val="0"/>
                  <w:marTop w:val="0"/>
                  <w:marBottom w:val="0"/>
                  <w:divBdr>
                    <w:top w:val="none" w:sz="0" w:space="0" w:color="auto"/>
                    <w:left w:val="none" w:sz="0" w:space="0" w:color="auto"/>
                    <w:bottom w:val="none" w:sz="0" w:space="0" w:color="auto"/>
                    <w:right w:val="none" w:sz="0" w:space="0" w:color="auto"/>
                  </w:divBdr>
                </w:div>
                <w:div w:id="528493752">
                  <w:marLeft w:val="480"/>
                  <w:marRight w:val="0"/>
                  <w:marTop w:val="0"/>
                  <w:marBottom w:val="0"/>
                  <w:divBdr>
                    <w:top w:val="none" w:sz="0" w:space="0" w:color="auto"/>
                    <w:left w:val="none" w:sz="0" w:space="0" w:color="auto"/>
                    <w:bottom w:val="none" w:sz="0" w:space="0" w:color="auto"/>
                    <w:right w:val="none" w:sz="0" w:space="0" w:color="auto"/>
                  </w:divBdr>
                </w:div>
                <w:div w:id="686951362">
                  <w:marLeft w:val="480"/>
                  <w:marRight w:val="0"/>
                  <w:marTop w:val="0"/>
                  <w:marBottom w:val="0"/>
                  <w:divBdr>
                    <w:top w:val="none" w:sz="0" w:space="0" w:color="auto"/>
                    <w:left w:val="none" w:sz="0" w:space="0" w:color="auto"/>
                    <w:bottom w:val="none" w:sz="0" w:space="0" w:color="auto"/>
                    <w:right w:val="none" w:sz="0" w:space="0" w:color="auto"/>
                  </w:divBdr>
                </w:div>
                <w:div w:id="344475363">
                  <w:marLeft w:val="480"/>
                  <w:marRight w:val="0"/>
                  <w:marTop w:val="0"/>
                  <w:marBottom w:val="0"/>
                  <w:divBdr>
                    <w:top w:val="none" w:sz="0" w:space="0" w:color="auto"/>
                    <w:left w:val="none" w:sz="0" w:space="0" w:color="auto"/>
                    <w:bottom w:val="none" w:sz="0" w:space="0" w:color="auto"/>
                    <w:right w:val="none" w:sz="0" w:space="0" w:color="auto"/>
                  </w:divBdr>
                </w:div>
                <w:div w:id="138496443">
                  <w:marLeft w:val="480"/>
                  <w:marRight w:val="0"/>
                  <w:marTop w:val="0"/>
                  <w:marBottom w:val="0"/>
                  <w:divBdr>
                    <w:top w:val="none" w:sz="0" w:space="0" w:color="auto"/>
                    <w:left w:val="none" w:sz="0" w:space="0" w:color="auto"/>
                    <w:bottom w:val="none" w:sz="0" w:space="0" w:color="auto"/>
                    <w:right w:val="none" w:sz="0" w:space="0" w:color="auto"/>
                  </w:divBdr>
                </w:div>
                <w:div w:id="393160214">
                  <w:marLeft w:val="480"/>
                  <w:marRight w:val="0"/>
                  <w:marTop w:val="0"/>
                  <w:marBottom w:val="0"/>
                  <w:divBdr>
                    <w:top w:val="none" w:sz="0" w:space="0" w:color="auto"/>
                    <w:left w:val="none" w:sz="0" w:space="0" w:color="auto"/>
                    <w:bottom w:val="none" w:sz="0" w:space="0" w:color="auto"/>
                    <w:right w:val="none" w:sz="0" w:space="0" w:color="auto"/>
                  </w:divBdr>
                </w:div>
                <w:div w:id="618685875">
                  <w:marLeft w:val="480"/>
                  <w:marRight w:val="0"/>
                  <w:marTop w:val="0"/>
                  <w:marBottom w:val="0"/>
                  <w:divBdr>
                    <w:top w:val="none" w:sz="0" w:space="0" w:color="auto"/>
                    <w:left w:val="none" w:sz="0" w:space="0" w:color="auto"/>
                    <w:bottom w:val="none" w:sz="0" w:space="0" w:color="auto"/>
                    <w:right w:val="none" w:sz="0" w:space="0" w:color="auto"/>
                  </w:divBdr>
                </w:div>
                <w:div w:id="412288001">
                  <w:marLeft w:val="480"/>
                  <w:marRight w:val="0"/>
                  <w:marTop w:val="0"/>
                  <w:marBottom w:val="0"/>
                  <w:divBdr>
                    <w:top w:val="none" w:sz="0" w:space="0" w:color="auto"/>
                    <w:left w:val="none" w:sz="0" w:space="0" w:color="auto"/>
                    <w:bottom w:val="none" w:sz="0" w:space="0" w:color="auto"/>
                    <w:right w:val="none" w:sz="0" w:space="0" w:color="auto"/>
                  </w:divBdr>
                </w:div>
                <w:div w:id="430010422">
                  <w:marLeft w:val="480"/>
                  <w:marRight w:val="0"/>
                  <w:marTop w:val="0"/>
                  <w:marBottom w:val="0"/>
                  <w:divBdr>
                    <w:top w:val="none" w:sz="0" w:space="0" w:color="auto"/>
                    <w:left w:val="none" w:sz="0" w:space="0" w:color="auto"/>
                    <w:bottom w:val="none" w:sz="0" w:space="0" w:color="auto"/>
                    <w:right w:val="none" w:sz="0" w:space="0" w:color="auto"/>
                  </w:divBdr>
                </w:div>
                <w:div w:id="2101020793">
                  <w:marLeft w:val="480"/>
                  <w:marRight w:val="0"/>
                  <w:marTop w:val="0"/>
                  <w:marBottom w:val="0"/>
                  <w:divBdr>
                    <w:top w:val="none" w:sz="0" w:space="0" w:color="auto"/>
                    <w:left w:val="none" w:sz="0" w:space="0" w:color="auto"/>
                    <w:bottom w:val="none" w:sz="0" w:space="0" w:color="auto"/>
                    <w:right w:val="none" w:sz="0" w:space="0" w:color="auto"/>
                  </w:divBdr>
                </w:div>
              </w:divsChild>
            </w:div>
            <w:div w:id="1413619092">
              <w:marLeft w:val="0"/>
              <w:marRight w:val="0"/>
              <w:marTop w:val="0"/>
              <w:marBottom w:val="0"/>
              <w:divBdr>
                <w:top w:val="none" w:sz="0" w:space="0" w:color="auto"/>
                <w:left w:val="none" w:sz="0" w:space="0" w:color="auto"/>
                <w:bottom w:val="none" w:sz="0" w:space="0" w:color="auto"/>
                <w:right w:val="none" w:sz="0" w:space="0" w:color="auto"/>
              </w:divBdr>
              <w:divsChild>
                <w:div w:id="1905486817">
                  <w:marLeft w:val="480"/>
                  <w:marRight w:val="0"/>
                  <w:marTop w:val="0"/>
                  <w:marBottom w:val="0"/>
                  <w:divBdr>
                    <w:top w:val="none" w:sz="0" w:space="0" w:color="auto"/>
                    <w:left w:val="none" w:sz="0" w:space="0" w:color="auto"/>
                    <w:bottom w:val="none" w:sz="0" w:space="0" w:color="auto"/>
                    <w:right w:val="none" w:sz="0" w:space="0" w:color="auto"/>
                  </w:divBdr>
                </w:div>
                <w:div w:id="1084299578">
                  <w:marLeft w:val="480"/>
                  <w:marRight w:val="0"/>
                  <w:marTop w:val="0"/>
                  <w:marBottom w:val="0"/>
                  <w:divBdr>
                    <w:top w:val="none" w:sz="0" w:space="0" w:color="auto"/>
                    <w:left w:val="none" w:sz="0" w:space="0" w:color="auto"/>
                    <w:bottom w:val="none" w:sz="0" w:space="0" w:color="auto"/>
                    <w:right w:val="none" w:sz="0" w:space="0" w:color="auto"/>
                  </w:divBdr>
                </w:div>
                <w:div w:id="1610893368">
                  <w:marLeft w:val="480"/>
                  <w:marRight w:val="0"/>
                  <w:marTop w:val="0"/>
                  <w:marBottom w:val="0"/>
                  <w:divBdr>
                    <w:top w:val="none" w:sz="0" w:space="0" w:color="auto"/>
                    <w:left w:val="none" w:sz="0" w:space="0" w:color="auto"/>
                    <w:bottom w:val="none" w:sz="0" w:space="0" w:color="auto"/>
                    <w:right w:val="none" w:sz="0" w:space="0" w:color="auto"/>
                  </w:divBdr>
                </w:div>
                <w:div w:id="414981842">
                  <w:marLeft w:val="480"/>
                  <w:marRight w:val="0"/>
                  <w:marTop w:val="0"/>
                  <w:marBottom w:val="0"/>
                  <w:divBdr>
                    <w:top w:val="none" w:sz="0" w:space="0" w:color="auto"/>
                    <w:left w:val="none" w:sz="0" w:space="0" w:color="auto"/>
                    <w:bottom w:val="none" w:sz="0" w:space="0" w:color="auto"/>
                    <w:right w:val="none" w:sz="0" w:space="0" w:color="auto"/>
                  </w:divBdr>
                </w:div>
                <w:div w:id="1702583736">
                  <w:marLeft w:val="480"/>
                  <w:marRight w:val="0"/>
                  <w:marTop w:val="0"/>
                  <w:marBottom w:val="0"/>
                  <w:divBdr>
                    <w:top w:val="none" w:sz="0" w:space="0" w:color="auto"/>
                    <w:left w:val="none" w:sz="0" w:space="0" w:color="auto"/>
                    <w:bottom w:val="none" w:sz="0" w:space="0" w:color="auto"/>
                    <w:right w:val="none" w:sz="0" w:space="0" w:color="auto"/>
                  </w:divBdr>
                </w:div>
                <w:div w:id="87967734">
                  <w:marLeft w:val="480"/>
                  <w:marRight w:val="0"/>
                  <w:marTop w:val="0"/>
                  <w:marBottom w:val="0"/>
                  <w:divBdr>
                    <w:top w:val="none" w:sz="0" w:space="0" w:color="auto"/>
                    <w:left w:val="none" w:sz="0" w:space="0" w:color="auto"/>
                    <w:bottom w:val="none" w:sz="0" w:space="0" w:color="auto"/>
                    <w:right w:val="none" w:sz="0" w:space="0" w:color="auto"/>
                  </w:divBdr>
                </w:div>
                <w:div w:id="1372263144">
                  <w:marLeft w:val="480"/>
                  <w:marRight w:val="0"/>
                  <w:marTop w:val="0"/>
                  <w:marBottom w:val="0"/>
                  <w:divBdr>
                    <w:top w:val="none" w:sz="0" w:space="0" w:color="auto"/>
                    <w:left w:val="none" w:sz="0" w:space="0" w:color="auto"/>
                    <w:bottom w:val="none" w:sz="0" w:space="0" w:color="auto"/>
                    <w:right w:val="none" w:sz="0" w:space="0" w:color="auto"/>
                  </w:divBdr>
                </w:div>
                <w:div w:id="1397431585">
                  <w:marLeft w:val="480"/>
                  <w:marRight w:val="0"/>
                  <w:marTop w:val="0"/>
                  <w:marBottom w:val="0"/>
                  <w:divBdr>
                    <w:top w:val="none" w:sz="0" w:space="0" w:color="auto"/>
                    <w:left w:val="none" w:sz="0" w:space="0" w:color="auto"/>
                    <w:bottom w:val="none" w:sz="0" w:space="0" w:color="auto"/>
                    <w:right w:val="none" w:sz="0" w:space="0" w:color="auto"/>
                  </w:divBdr>
                </w:div>
                <w:div w:id="344794821">
                  <w:marLeft w:val="480"/>
                  <w:marRight w:val="0"/>
                  <w:marTop w:val="0"/>
                  <w:marBottom w:val="0"/>
                  <w:divBdr>
                    <w:top w:val="none" w:sz="0" w:space="0" w:color="auto"/>
                    <w:left w:val="none" w:sz="0" w:space="0" w:color="auto"/>
                    <w:bottom w:val="none" w:sz="0" w:space="0" w:color="auto"/>
                    <w:right w:val="none" w:sz="0" w:space="0" w:color="auto"/>
                  </w:divBdr>
                </w:div>
                <w:div w:id="1765765381">
                  <w:marLeft w:val="480"/>
                  <w:marRight w:val="0"/>
                  <w:marTop w:val="0"/>
                  <w:marBottom w:val="0"/>
                  <w:divBdr>
                    <w:top w:val="none" w:sz="0" w:space="0" w:color="auto"/>
                    <w:left w:val="none" w:sz="0" w:space="0" w:color="auto"/>
                    <w:bottom w:val="none" w:sz="0" w:space="0" w:color="auto"/>
                    <w:right w:val="none" w:sz="0" w:space="0" w:color="auto"/>
                  </w:divBdr>
                </w:div>
                <w:div w:id="1805779880">
                  <w:marLeft w:val="480"/>
                  <w:marRight w:val="0"/>
                  <w:marTop w:val="0"/>
                  <w:marBottom w:val="0"/>
                  <w:divBdr>
                    <w:top w:val="none" w:sz="0" w:space="0" w:color="auto"/>
                    <w:left w:val="none" w:sz="0" w:space="0" w:color="auto"/>
                    <w:bottom w:val="none" w:sz="0" w:space="0" w:color="auto"/>
                    <w:right w:val="none" w:sz="0" w:space="0" w:color="auto"/>
                  </w:divBdr>
                </w:div>
                <w:div w:id="1353914864">
                  <w:marLeft w:val="480"/>
                  <w:marRight w:val="0"/>
                  <w:marTop w:val="0"/>
                  <w:marBottom w:val="0"/>
                  <w:divBdr>
                    <w:top w:val="none" w:sz="0" w:space="0" w:color="auto"/>
                    <w:left w:val="none" w:sz="0" w:space="0" w:color="auto"/>
                    <w:bottom w:val="none" w:sz="0" w:space="0" w:color="auto"/>
                    <w:right w:val="none" w:sz="0" w:space="0" w:color="auto"/>
                  </w:divBdr>
                </w:div>
                <w:div w:id="641695661">
                  <w:marLeft w:val="480"/>
                  <w:marRight w:val="0"/>
                  <w:marTop w:val="0"/>
                  <w:marBottom w:val="0"/>
                  <w:divBdr>
                    <w:top w:val="none" w:sz="0" w:space="0" w:color="auto"/>
                    <w:left w:val="none" w:sz="0" w:space="0" w:color="auto"/>
                    <w:bottom w:val="none" w:sz="0" w:space="0" w:color="auto"/>
                    <w:right w:val="none" w:sz="0" w:space="0" w:color="auto"/>
                  </w:divBdr>
                </w:div>
                <w:div w:id="1085104511">
                  <w:marLeft w:val="480"/>
                  <w:marRight w:val="0"/>
                  <w:marTop w:val="0"/>
                  <w:marBottom w:val="0"/>
                  <w:divBdr>
                    <w:top w:val="none" w:sz="0" w:space="0" w:color="auto"/>
                    <w:left w:val="none" w:sz="0" w:space="0" w:color="auto"/>
                    <w:bottom w:val="none" w:sz="0" w:space="0" w:color="auto"/>
                    <w:right w:val="none" w:sz="0" w:space="0" w:color="auto"/>
                  </w:divBdr>
                </w:div>
                <w:div w:id="1637879701">
                  <w:marLeft w:val="480"/>
                  <w:marRight w:val="0"/>
                  <w:marTop w:val="0"/>
                  <w:marBottom w:val="0"/>
                  <w:divBdr>
                    <w:top w:val="none" w:sz="0" w:space="0" w:color="auto"/>
                    <w:left w:val="none" w:sz="0" w:space="0" w:color="auto"/>
                    <w:bottom w:val="none" w:sz="0" w:space="0" w:color="auto"/>
                    <w:right w:val="none" w:sz="0" w:space="0" w:color="auto"/>
                  </w:divBdr>
                </w:div>
                <w:div w:id="1524131543">
                  <w:marLeft w:val="480"/>
                  <w:marRight w:val="0"/>
                  <w:marTop w:val="0"/>
                  <w:marBottom w:val="0"/>
                  <w:divBdr>
                    <w:top w:val="none" w:sz="0" w:space="0" w:color="auto"/>
                    <w:left w:val="none" w:sz="0" w:space="0" w:color="auto"/>
                    <w:bottom w:val="none" w:sz="0" w:space="0" w:color="auto"/>
                    <w:right w:val="none" w:sz="0" w:space="0" w:color="auto"/>
                  </w:divBdr>
                </w:div>
                <w:div w:id="1783260002">
                  <w:marLeft w:val="480"/>
                  <w:marRight w:val="0"/>
                  <w:marTop w:val="0"/>
                  <w:marBottom w:val="0"/>
                  <w:divBdr>
                    <w:top w:val="none" w:sz="0" w:space="0" w:color="auto"/>
                    <w:left w:val="none" w:sz="0" w:space="0" w:color="auto"/>
                    <w:bottom w:val="none" w:sz="0" w:space="0" w:color="auto"/>
                    <w:right w:val="none" w:sz="0" w:space="0" w:color="auto"/>
                  </w:divBdr>
                </w:div>
                <w:div w:id="1568613278">
                  <w:marLeft w:val="480"/>
                  <w:marRight w:val="0"/>
                  <w:marTop w:val="0"/>
                  <w:marBottom w:val="0"/>
                  <w:divBdr>
                    <w:top w:val="none" w:sz="0" w:space="0" w:color="auto"/>
                    <w:left w:val="none" w:sz="0" w:space="0" w:color="auto"/>
                    <w:bottom w:val="none" w:sz="0" w:space="0" w:color="auto"/>
                    <w:right w:val="none" w:sz="0" w:space="0" w:color="auto"/>
                  </w:divBdr>
                </w:div>
                <w:div w:id="1880429666">
                  <w:marLeft w:val="480"/>
                  <w:marRight w:val="0"/>
                  <w:marTop w:val="0"/>
                  <w:marBottom w:val="0"/>
                  <w:divBdr>
                    <w:top w:val="none" w:sz="0" w:space="0" w:color="auto"/>
                    <w:left w:val="none" w:sz="0" w:space="0" w:color="auto"/>
                    <w:bottom w:val="none" w:sz="0" w:space="0" w:color="auto"/>
                    <w:right w:val="none" w:sz="0" w:space="0" w:color="auto"/>
                  </w:divBdr>
                </w:div>
                <w:div w:id="1876580506">
                  <w:marLeft w:val="480"/>
                  <w:marRight w:val="0"/>
                  <w:marTop w:val="0"/>
                  <w:marBottom w:val="0"/>
                  <w:divBdr>
                    <w:top w:val="none" w:sz="0" w:space="0" w:color="auto"/>
                    <w:left w:val="none" w:sz="0" w:space="0" w:color="auto"/>
                    <w:bottom w:val="none" w:sz="0" w:space="0" w:color="auto"/>
                    <w:right w:val="none" w:sz="0" w:space="0" w:color="auto"/>
                  </w:divBdr>
                </w:div>
                <w:div w:id="644897725">
                  <w:marLeft w:val="480"/>
                  <w:marRight w:val="0"/>
                  <w:marTop w:val="0"/>
                  <w:marBottom w:val="0"/>
                  <w:divBdr>
                    <w:top w:val="none" w:sz="0" w:space="0" w:color="auto"/>
                    <w:left w:val="none" w:sz="0" w:space="0" w:color="auto"/>
                    <w:bottom w:val="none" w:sz="0" w:space="0" w:color="auto"/>
                    <w:right w:val="none" w:sz="0" w:space="0" w:color="auto"/>
                  </w:divBdr>
                </w:div>
                <w:div w:id="2118332198">
                  <w:marLeft w:val="480"/>
                  <w:marRight w:val="0"/>
                  <w:marTop w:val="0"/>
                  <w:marBottom w:val="0"/>
                  <w:divBdr>
                    <w:top w:val="none" w:sz="0" w:space="0" w:color="auto"/>
                    <w:left w:val="none" w:sz="0" w:space="0" w:color="auto"/>
                    <w:bottom w:val="none" w:sz="0" w:space="0" w:color="auto"/>
                    <w:right w:val="none" w:sz="0" w:space="0" w:color="auto"/>
                  </w:divBdr>
                </w:div>
                <w:div w:id="1347054364">
                  <w:marLeft w:val="480"/>
                  <w:marRight w:val="0"/>
                  <w:marTop w:val="0"/>
                  <w:marBottom w:val="0"/>
                  <w:divBdr>
                    <w:top w:val="none" w:sz="0" w:space="0" w:color="auto"/>
                    <w:left w:val="none" w:sz="0" w:space="0" w:color="auto"/>
                    <w:bottom w:val="none" w:sz="0" w:space="0" w:color="auto"/>
                    <w:right w:val="none" w:sz="0" w:space="0" w:color="auto"/>
                  </w:divBdr>
                </w:div>
                <w:div w:id="646473797">
                  <w:marLeft w:val="480"/>
                  <w:marRight w:val="0"/>
                  <w:marTop w:val="0"/>
                  <w:marBottom w:val="0"/>
                  <w:divBdr>
                    <w:top w:val="none" w:sz="0" w:space="0" w:color="auto"/>
                    <w:left w:val="none" w:sz="0" w:space="0" w:color="auto"/>
                    <w:bottom w:val="none" w:sz="0" w:space="0" w:color="auto"/>
                    <w:right w:val="none" w:sz="0" w:space="0" w:color="auto"/>
                  </w:divBdr>
                </w:div>
                <w:div w:id="1487867265">
                  <w:marLeft w:val="480"/>
                  <w:marRight w:val="0"/>
                  <w:marTop w:val="0"/>
                  <w:marBottom w:val="0"/>
                  <w:divBdr>
                    <w:top w:val="none" w:sz="0" w:space="0" w:color="auto"/>
                    <w:left w:val="none" w:sz="0" w:space="0" w:color="auto"/>
                    <w:bottom w:val="none" w:sz="0" w:space="0" w:color="auto"/>
                    <w:right w:val="none" w:sz="0" w:space="0" w:color="auto"/>
                  </w:divBdr>
                </w:div>
                <w:div w:id="464742716">
                  <w:marLeft w:val="480"/>
                  <w:marRight w:val="0"/>
                  <w:marTop w:val="0"/>
                  <w:marBottom w:val="0"/>
                  <w:divBdr>
                    <w:top w:val="none" w:sz="0" w:space="0" w:color="auto"/>
                    <w:left w:val="none" w:sz="0" w:space="0" w:color="auto"/>
                    <w:bottom w:val="none" w:sz="0" w:space="0" w:color="auto"/>
                    <w:right w:val="none" w:sz="0" w:space="0" w:color="auto"/>
                  </w:divBdr>
                </w:div>
                <w:div w:id="1226378593">
                  <w:marLeft w:val="480"/>
                  <w:marRight w:val="0"/>
                  <w:marTop w:val="0"/>
                  <w:marBottom w:val="0"/>
                  <w:divBdr>
                    <w:top w:val="none" w:sz="0" w:space="0" w:color="auto"/>
                    <w:left w:val="none" w:sz="0" w:space="0" w:color="auto"/>
                    <w:bottom w:val="none" w:sz="0" w:space="0" w:color="auto"/>
                    <w:right w:val="none" w:sz="0" w:space="0" w:color="auto"/>
                  </w:divBdr>
                </w:div>
                <w:div w:id="1591307170">
                  <w:marLeft w:val="480"/>
                  <w:marRight w:val="0"/>
                  <w:marTop w:val="0"/>
                  <w:marBottom w:val="0"/>
                  <w:divBdr>
                    <w:top w:val="none" w:sz="0" w:space="0" w:color="auto"/>
                    <w:left w:val="none" w:sz="0" w:space="0" w:color="auto"/>
                    <w:bottom w:val="none" w:sz="0" w:space="0" w:color="auto"/>
                    <w:right w:val="none" w:sz="0" w:space="0" w:color="auto"/>
                  </w:divBdr>
                </w:div>
                <w:div w:id="1325205860">
                  <w:marLeft w:val="480"/>
                  <w:marRight w:val="0"/>
                  <w:marTop w:val="0"/>
                  <w:marBottom w:val="0"/>
                  <w:divBdr>
                    <w:top w:val="none" w:sz="0" w:space="0" w:color="auto"/>
                    <w:left w:val="none" w:sz="0" w:space="0" w:color="auto"/>
                    <w:bottom w:val="none" w:sz="0" w:space="0" w:color="auto"/>
                    <w:right w:val="none" w:sz="0" w:space="0" w:color="auto"/>
                  </w:divBdr>
                </w:div>
                <w:div w:id="1202210671">
                  <w:marLeft w:val="480"/>
                  <w:marRight w:val="0"/>
                  <w:marTop w:val="0"/>
                  <w:marBottom w:val="0"/>
                  <w:divBdr>
                    <w:top w:val="none" w:sz="0" w:space="0" w:color="auto"/>
                    <w:left w:val="none" w:sz="0" w:space="0" w:color="auto"/>
                    <w:bottom w:val="none" w:sz="0" w:space="0" w:color="auto"/>
                    <w:right w:val="none" w:sz="0" w:space="0" w:color="auto"/>
                  </w:divBdr>
                </w:div>
                <w:div w:id="325599528">
                  <w:marLeft w:val="480"/>
                  <w:marRight w:val="0"/>
                  <w:marTop w:val="0"/>
                  <w:marBottom w:val="0"/>
                  <w:divBdr>
                    <w:top w:val="none" w:sz="0" w:space="0" w:color="auto"/>
                    <w:left w:val="none" w:sz="0" w:space="0" w:color="auto"/>
                    <w:bottom w:val="none" w:sz="0" w:space="0" w:color="auto"/>
                    <w:right w:val="none" w:sz="0" w:space="0" w:color="auto"/>
                  </w:divBdr>
                </w:div>
                <w:div w:id="862863990">
                  <w:marLeft w:val="480"/>
                  <w:marRight w:val="0"/>
                  <w:marTop w:val="0"/>
                  <w:marBottom w:val="0"/>
                  <w:divBdr>
                    <w:top w:val="none" w:sz="0" w:space="0" w:color="auto"/>
                    <w:left w:val="none" w:sz="0" w:space="0" w:color="auto"/>
                    <w:bottom w:val="none" w:sz="0" w:space="0" w:color="auto"/>
                    <w:right w:val="none" w:sz="0" w:space="0" w:color="auto"/>
                  </w:divBdr>
                </w:div>
                <w:div w:id="1124151559">
                  <w:marLeft w:val="480"/>
                  <w:marRight w:val="0"/>
                  <w:marTop w:val="0"/>
                  <w:marBottom w:val="0"/>
                  <w:divBdr>
                    <w:top w:val="none" w:sz="0" w:space="0" w:color="auto"/>
                    <w:left w:val="none" w:sz="0" w:space="0" w:color="auto"/>
                    <w:bottom w:val="none" w:sz="0" w:space="0" w:color="auto"/>
                    <w:right w:val="none" w:sz="0" w:space="0" w:color="auto"/>
                  </w:divBdr>
                </w:div>
                <w:div w:id="2125539099">
                  <w:marLeft w:val="480"/>
                  <w:marRight w:val="0"/>
                  <w:marTop w:val="0"/>
                  <w:marBottom w:val="0"/>
                  <w:divBdr>
                    <w:top w:val="none" w:sz="0" w:space="0" w:color="auto"/>
                    <w:left w:val="none" w:sz="0" w:space="0" w:color="auto"/>
                    <w:bottom w:val="none" w:sz="0" w:space="0" w:color="auto"/>
                    <w:right w:val="none" w:sz="0" w:space="0" w:color="auto"/>
                  </w:divBdr>
                </w:div>
                <w:div w:id="1162042170">
                  <w:marLeft w:val="480"/>
                  <w:marRight w:val="0"/>
                  <w:marTop w:val="0"/>
                  <w:marBottom w:val="0"/>
                  <w:divBdr>
                    <w:top w:val="none" w:sz="0" w:space="0" w:color="auto"/>
                    <w:left w:val="none" w:sz="0" w:space="0" w:color="auto"/>
                    <w:bottom w:val="none" w:sz="0" w:space="0" w:color="auto"/>
                    <w:right w:val="none" w:sz="0" w:space="0" w:color="auto"/>
                  </w:divBdr>
                </w:div>
                <w:div w:id="1876502869">
                  <w:marLeft w:val="480"/>
                  <w:marRight w:val="0"/>
                  <w:marTop w:val="0"/>
                  <w:marBottom w:val="0"/>
                  <w:divBdr>
                    <w:top w:val="none" w:sz="0" w:space="0" w:color="auto"/>
                    <w:left w:val="none" w:sz="0" w:space="0" w:color="auto"/>
                    <w:bottom w:val="none" w:sz="0" w:space="0" w:color="auto"/>
                    <w:right w:val="none" w:sz="0" w:space="0" w:color="auto"/>
                  </w:divBdr>
                </w:div>
                <w:div w:id="1042822166">
                  <w:marLeft w:val="480"/>
                  <w:marRight w:val="0"/>
                  <w:marTop w:val="0"/>
                  <w:marBottom w:val="0"/>
                  <w:divBdr>
                    <w:top w:val="none" w:sz="0" w:space="0" w:color="auto"/>
                    <w:left w:val="none" w:sz="0" w:space="0" w:color="auto"/>
                    <w:bottom w:val="none" w:sz="0" w:space="0" w:color="auto"/>
                    <w:right w:val="none" w:sz="0" w:space="0" w:color="auto"/>
                  </w:divBdr>
                </w:div>
                <w:div w:id="1405571467">
                  <w:marLeft w:val="480"/>
                  <w:marRight w:val="0"/>
                  <w:marTop w:val="0"/>
                  <w:marBottom w:val="0"/>
                  <w:divBdr>
                    <w:top w:val="none" w:sz="0" w:space="0" w:color="auto"/>
                    <w:left w:val="none" w:sz="0" w:space="0" w:color="auto"/>
                    <w:bottom w:val="none" w:sz="0" w:space="0" w:color="auto"/>
                    <w:right w:val="none" w:sz="0" w:space="0" w:color="auto"/>
                  </w:divBdr>
                </w:div>
              </w:divsChild>
            </w:div>
            <w:div w:id="37973121">
              <w:marLeft w:val="0"/>
              <w:marRight w:val="0"/>
              <w:marTop w:val="0"/>
              <w:marBottom w:val="0"/>
              <w:divBdr>
                <w:top w:val="none" w:sz="0" w:space="0" w:color="auto"/>
                <w:left w:val="none" w:sz="0" w:space="0" w:color="auto"/>
                <w:bottom w:val="none" w:sz="0" w:space="0" w:color="auto"/>
                <w:right w:val="none" w:sz="0" w:space="0" w:color="auto"/>
              </w:divBdr>
              <w:divsChild>
                <w:div w:id="1688436111">
                  <w:marLeft w:val="480"/>
                  <w:marRight w:val="0"/>
                  <w:marTop w:val="0"/>
                  <w:marBottom w:val="0"/>
                  <w:divBdr>
                    <w:top w:val="none" w:sz="0" w:space="0" w:color="auto"/>
                    <w:left w:val="none" w:sz="0" w:space="0" w:color="auto"/>
                    <w:bottom w:val="none" w:sz="0" w:space="0" w:color="auto"/>
                    <w:right w:val="none" w:sz="0" w:space="0" w:color="auto"/>
                  </w:divBdr>
                </w:div>
                <w:div w:id="1932885871">
                  <w:marLeft w:val="480"/>
                  <w:marRight w:val="0"/>
                  <w:marTop w:val="0"/>
                  <w:marBottom w:val="0"/>
                  <w:divBdr>
                    <w:top w:val="none" w:sz="0" w:space="0" w:color="auto"/>
                    <w:left w:val="none" w:sz="0" w:space="0" w:color="auto"/>
                    <w:bottom w:val="none" w:sz="0" w:space="0" w:color="auto"/>
                    <w:right w:val="none" w:sz="0" w:space="0" w:color="auto"/>
                  </w:divBdr>
                </w:div>
                <w:div w:id="1726181550">
                  <w:marLeft w:val="480"/>
                  <w:marRight w:val="0"/>
                  <w:marTop w:val="0"/>
                  <w:marBottom w:val="0"/>
                  <w:divBdr>
                    <w:top w:val="none" w:sz="0" w:space="0" w:color="auto"/>
                    <w:left w:val="none" w:sz="0" w:space="0" w:color="auto"/>
                    <w:bottom w:val="none" w:sz="0" w:space="0" w:color="auto"/>
                    <w:right w:val="none" w:sz="0" w:space="0" w:color="auto"/>
                  </w:divBdr>
                </w:div>
                <w:div w:id="2133012820">
                  <w:marLeft w:val="480"/>
                  <w:marRight w:val="0"/>
                  <w:marTop w:val="0"/>
                  <w:marBottom w:val="0"/>
                  <w:divBdr>
                    <w:top w:val="none" w:sz="0" w:space="0" w:color="auto"/>
                    <w:left w:val="none" w:sz="0" w:space="0" w:color="auto"/>
                    <w:bottom w:val="none" w:sz="0" w:space="0" w:color="auto"/>
                    <w:right w:val="none" w:sz="0" w:space="0" w:color="auto"/>
                  </w:divBdr>
                </w:div>
                <w:div w:id="2057119200">
                  <w:marLeft w:val="480"/>
                  <w:marRight w:val="0"/>
                  <w:marTop w:val="0"/>
                  <w:marBottom w:val="0"/>
                  <w:divBdr>
                    <w:top w:val="none" w:sz="0" w:space="0" w:color="auto"/>
                    <w:left w:val="none" w:sz="0" w:space="0" w:color="auto"/>
                    <w:bottom w:val="none" w:sz="0" w:space="0" w:color="auto"/>
                    <w:right w:val="none" w:sz="0" w:space="0" w:color="auto"/>
                  </w:divBdr>
                </w:div>
                <w:div w:id="545216722">
                  <w:marLeft w:val="480"/>
                  <w:marRight w:val="0"/>
                  <w:marTop w:val="0"/>
                  <w:marBottom w:val="0"/>
                  <w:divBdr>
                    <w:top w:val="none" w:sz="0" w:space="0" w:color="auto"/>
                    <w:left w:val="none" w:sz="0" w:space="0" w:color="auto"/>
                    <w:bottom w:val="none" w:sz="0" w:space="0" w:color="auto"/>
                    <w:right w:val="none" w:sz="0" w:space="0" w:color="auto"/>
                  </w:divBdr>
                </w:div>
                <w:div w:id="516693679">
                  <w:marLeft w:val="480"/>
                  <w:marRight w:val="0"/>
                  <w:marTop w:val="0"/>
                  <w:marBottom w:val="0"/>
                  <w:divBdr>
                    <w:top w:val="none" w:sz="0" w:space="0" w:color="auto"/>
                    <w:left w:val="none" w:sz="0" w:space="0" w:color="auto"/>
                    <w:bottom w:val="none" w:sz="0" w:space="0" w:color="auto"/>
                    <w:right w:val="none" w:sz="0" w:space="0" w:color="auto"/>
                  </w:divBdr>
                </w:div>
                <w:div w:id="1087648797">
                  <w:marLeft w:val="480"/>
                  <w:marRight w:val="0"/>
                  <w:marTop w:val="0"/>
                  <w:marBottom w:val="0"/>
                  <w:divBdr>
                    <w:top w:val="none" w:sz="0" w:space="0" w:color="auto"/>
                    <w:left w:val="none" w:sz="0" w:space="0" w:color="auto"/>
                    <w:bottom w:val="none" w:sz="0" w:space="0" w:color="auto"/>
                    <w:right w:val="none" w:sz="0" w:space="0" w:color="auto"/>
                  </w:divBdr>
                </w:div>
                <w:div w:id="1360274186">
                  <w:marLeft w:val="480"/>
                  <w:marRight w:val="0"/>
                  <w:marTop w:val="0"/>
                  <w:marBottom w:val="0"/>
                  <w:divBdr>
                    <w:top w:val="none" w:sz="0" w:space="0" w:color="auto"/>
                    <w:left w:val="none" w:sz="0" w:space="0" w:color="auto"/>
                    <w:bottom w:val="none" w:sz="0" w:space="0" w:color="auto"/>
                    <w:right w:val="none" w:sz="0" w:space="0" w:color="auto"/>
                  </w:divBdr>
                </w:div>
                <w:div w:id="1128282417">
                  <w:marLeft w:val="480"/>
                  <w:marRight w:val="0"/>
                  <w:marTop w:val="0"/>
                  <w:marBottom w:val="0"/>
                  <w:divBdr>
                    <w:top w:val="none" w:sz="0" w:space="0" w:color="auto"/>
                    <w:left w:val="none" w:sz="0" w:space="0" w:color="auto"/>
                    <w:bottom w:val="none" w:sz="0" w:space="0" w:color="auto"/>
                    <w:right w:val="none" w:sz="0" w:space="0" w:color="auto"/>
                  </w:divBdr>
                </w:div>
                <w:div w:id="353849379">
                  <w:marLeft w:val="480"/>
                  <w:marRight w:val="0"/>
                  <w:marTop w:val="0"/>
                  <w:marBottom w:val="0"/>
                  <w:divBdr>
                    <w:top w:val="none" w:sz="0" w:space="0" w:color="auto"/>
                    <w:left w:val="none" w:sz="0" w:space="0" w:color="auto"/>
                    <w:bottom w:val="none" w:sz="0" w:space="0" w:color="auto"/>
                    <w:right w:val="none" w:sz="0" w:space="0" w:color="auto"/>
                  </w:divBdr>
                </w:div>
                <w:div w:id="1968000091">
                  <w:marLeft w:val="480"/>
                  <w:marRight w:val="0"/>
                  <w:marTop w:val="0"/>
                  <w:marBottom w:val="0"/>
                  <w:divBdr>
                    <w:top w:val="none" w:sz="0" w:space="0" w:color="auto"/>
                    <w:left w:val="none" w:sz="0" w:space="0" w:color="auto"/>
                    <w:bottom w:val="none" w:sz="0" w:space="0" w:color="auto"/>
                    <w:right w:val="none" w:sz="0" w:space="0" w:color="auto"/>
                  </w:divBdr>
                </w:div>
                <w:div w:id="1527251842">
                  <w:marLeft w:val="480"/>
                  <w:marRight w:val="0"/>
                  <w:marTop w:val="0"/>
                  <w:marBottom w:val="0"/>
                  <w:divBdr>
                    <w:top w:val="none" w:sz="0" w:space="0" w:color="auto"/>
                    <w:left w:val="none" w:sz="0" w:space="0" w:color="auto"/>
                    <w:bottom w:val="none" w:sz="0" w:space="0" w:color="auto"/>
                    <w:right w:val="none" w:sz="0" w:space="0" w:color="auto"/>
                  </w:divBdr>
                </w:div>
                <w:div w:id="144128166">
                  <w:marLeft w:val="480"/>
                  <w:marRight w:val="0"/>
                  <w:marTop w:val="0"/>
                  <w:marBottom w:val="0"/>
                  <w:divBdr>
                    <w:top w:val="none" w:sz="0" w:space="0" w:color="auto"/>
                    <w:left w:val="none" w:sz="0" w:space="0" w:color="auto"/>
                    <w:bottom w:val="none" w:sz="0" w:space="0" w:color="auto"/>
                    <w:right w:val="none" w:sz="0" w:space="0" w:color="auto"/>
                  </w:divBdr>
                </w:div>
                <w:div w:id="1062294892">
                  <w:marLeft w:val="480"/>
                  <w:marRight w:val="0"/>
                  <w:marTop w:val="0"/>
                  <w:marBottom w:val="0"/>
                  <w:divBdr>
                    <w:top w:val="none" w:sz="0" w:space="0" w:color="auto"/>
                    <w:left w:val="none" w:sz="0" w:space="0" w:color="auto"/>
                    <w:bottom w:val="none" w:sz="0" w:space="0" w:color="auto"/>
                    <w:right w:val="none" w:sz="0" w:space="0" w:color="auto"/>
                  </w:divBdr>
                </w:div>
                <w:div w:id="1132747537">
                  <w:marLeft w:val="480"/>
                  <w:marRight w:val="0"/>
                  <w:marTop w:val="0"/>
                  <w:marBottom w:val="0"/>
                  <w:divBdr>
                    <w:top w:val="none" w:sz="0" w:space="0" w:color="auto"/>
                    <w:left w:val="none" w:sz="0" w:space="0" w:color="auto"/>
                    <w:bottom w:val="none" w:sz="0" w:space="0" w:color="auto"/>
                    <w:right w:val="none" w:sz="0" w:space="0" w:color="auto"/>
                  </w:divBdr>
                </w:div>
                <w:div w:id="1248464821">
                  <w:marLeft w:val="480"/>
                  <w:marRight w:val="0"/>
                  <w:marTop w:val="0"/>
                  <w:marBottom w:val="0"/>
                  <w:divBdr>
                    <w:top w:val="none" w:sz="0" w:space="0" w:color="auto"/>
                    <w:left w:val="none" w:sz="0" w:space="0" w:color="auto"/>
                    <w:bottom w:val="none" w:sz="0" w:space="0" w:color="auto"/>
                    <w:right w:val="none" w:sz="0" w:space="0" w:color="auto"/>
                  </w:divBdr>
                </w:div>
                <w:div w:id="770247030">
                  <w:marLeft w:val="480"/>
                  <w:marRight w:val="0"/>
                  <w:marTop w:val="0"/>
                  <w:marBottom w:val="0"/>
                  <w:divBdr>
                    <w:top w:val="none" w:sz="0" w:space="0" w:color="auto"/>
                    <w:left w:val="none" w:sz="0" w:space="0" w:color="auto"/>
                    <w:bottom w:val="none" w:sz="0" w:space="0" w:color="auto"/>
                    <w:right w:val="none" w:sz="0" w:space="0" w:color="auto"/>
                  </w:divBdr>
                </w:div>
                <w:div w:id="1971012045">
                  <w:marLeft w:val="480"/>
                  <w:marRight w:val="0"/>
                  <w:marTop w:val="0"/>
                  <w:marBottom w:val="0"/>
                  <w:divBdr>
                    <w:top w:val="none" w:sz="0" w:space="0" w:color="auto"/>
                    <w:left w:val="none" w:sz="0" w:space="0" w:color="auto"/>
                    <w:bottom w:val="none" w:sz="0" w:space="0" w:color="auto"/>
                    <w:right w:val="none" w:sz="0" w:space="0" w:color="auto"/>
                  </w:divBdr>
                </w:div>
                <w:div w:id="1769961002">
                  <w:marLeft w:val="480"/>
                  <w:marRight w:val="0"/>
                  <w:marTop w:val="0"/>
                  <w:marBottom w:val="0"/>
                  <w:divBdr>
                    <w:top w:val="none" w:sz="0" w:space="0" w:color="auto"/>
                    <w:left w:val="none" w:sz="0" w:space="0" w:color="auto"/>
                    <w:bottom w:val="none" w:sz="0" w:space="0" w:color="auto"/>
                    <w:right w:val="none" w:sz="0" w:space="0" w:color="auto"/>
                  </w:divBdr>
                </w:div>
                <w:div w:id="1216769563">
                  <w:marLeft w:val="480"/>
                  <w:marRight w:val="0"/>
                  <w:marTop w:val="0"/>
                  <w:marBottom w:val="0"/>
                  <w:divBdr>
                    <w:top w:val="none" w:sz="0" w:space="0" w:color="auto"/>
                    <w:left w:val="none" w:sz="0" w:space="0" w:color="auto"/>
                    <w:bottom w:val="none" w:sz="0" w:space="0" w:color="auto"/>
                    <w:right w:val="none" w:sz="0" w:space="0" w:color="auto"/>
                  </w:divBdr>
                </w:div>
                <w:div w:id="810754310">
                  <w:marLeft w:val="480"/>
                  <w:marRight w:val="0"/>
                  <w:marTop w:val="0"/>
                  <w:marBottom w:val="0"/>
                  <w:divBdr>
                    <w:top w:val="none" w:sz="0" w:space="0" w:color="auto"/>
                    <w:left w:val="none" w:sz="0" w:space="0" w:color="auto"/>
                    <w:bottom w:val="none" w:sz="0" w:space="0" w:color="auto"/>
                    <w:right w:val="none" w:sz="0" w:space="0" w:color="auto"/>
                  </w:divBdr>
                </w:div>
                <w:div w:id="1893541828">
                  <w:marLeft w:val="480"/>
                  <w:marRight w:val="0"/>
                  <w:marTop w:val="0"/>
                  <w:marBottom w:val="0"/>
                  <w:divBdr>
                    <w:top w:val="none" w:sz="0" w:space="0" w:color="auto"/>
                    <w:left w:val="none" w:sz="0" w:space="0" w:color="auto"/>
                    <w:bottom w:val="none" w:sz="0" w:space="0" w:color="auto"/>
                    <w:right w:val="none" w:sz="0" w:space="0" w:color="auto"/>
                  </w:divBdr>
                </w:div>
                <w:div w:id="808472629">
                  <w:marLeft w:val="480"/>
                  <w:marRight w:val="0"/>
                  <w:marTop w:val="0"/>
                  <w:marBottom w:val="0"/>
                  <w:divBdr>
                    <w:top w:val="none" w:sz="0" w:space="0" w:color="auto"/>
                    <w:left w:val="none" w:sz="0" w:space="0" w:color="auto"/>
                    <w:bottom w:val="none" w:sz="0" w:space="0" w:color="auto"/>
                    <w:right w:val="none" w:sz="0" w:space="0" w:color="auto"/>
                  </w:divBdr>
                </w:div>
                <w:div w:id="741828148">
                  <w:marLeft w:val="480"/>
                  <w:marRight w:val="0"/>
                  <w:marTop w:val="0"/>
                  <w:marBottom w:val="0"/>
                  <w:divBdr>
                    <w:top w:val="none" w:sz="0" w:space="0" w:color="auto"/>
                    <w:left w:val="none" w:sz="0" w:space="0" w:color="auto"/>
                    <w:bottom w:val="none" w:sz="0" w:space="0" w:color="auto"/>
                    <w:right w:val="none" w:sz="0" w:space="0" w:color="auto"/>
                  </w:divBdr>
                </w:div>
                <w:div w:id="30230792">
                  <w:marLeft w:val="480"/>
                  <w:marRight w:val="0"/>
                  <w:marTop w:val="0"/>
                  <w:marBottom w:val="0"/>
                  <w:divBdr>
                    <w:top w:val="none" w:sz="0" w:space="0" w:color="auto"/>
                    <w:left w:val="none" w:sz="0" w:space="0" w:color="auto"/>
                    <w:bottom w:val="none" w:sz="0" w:space="0" w:color="auto"/>
                    <w:right w:val="none" w:sz="0" w:space="0" w:color="auto"/>
                  </w:divBdr>
                </w:div>
                <w:div w:id="1346008983">
                  <w:marLeft w:val="480"/>
                  <w:marRight w:val="0"/>
                  <w:marTop w:val="0"/>
                  <w:marBottom w:val="0"/>
                  <w:divBdr>
                    <w:top w:val="none" w:sz="0" w:space="0" w:color="auto"/>
                    <w:left w:val="none" w:sz="0" w:space="0" w:color="auto"/>
                    <w:bottom w:val="none" w:sz="0" w:space="0" w:color="auto"/>
                    <w:right w:val="none" w:sz="0" w:space="0" w:color="auto"/>
                  </w:divBdr>
                </w:div>
                <w:div w:id="1954709052">
                  <w:marLeft w:val="480"/>
                  <w:marRight w:val="0"/>
                  <w:marTop w:val="0"/>
                  <w:marBottom w:val="0"/>
                  <w:divBdr>
                    <w:top w:val="none" w:sz="0" w:space="0" w:color="auto"/>
                    <w:left w:val="none" w:sz="0" w:space="0" w:color="auto"/>
                    <w:bottom w:val="none" w:sz="0" w:space="0" w:color="auto"/>
                    <w:right w:val="none" w:sz="0" w:space="0" w:color="auto"/>
                  </w:divBdr>
                </w:div>
                <w:div w:id="1714498730">
                  <w:marLeft w:val="480"/>
                  <w:marRight w:val="0"/>
                  <w:marTop w:val="0"/>
                  <w:marBottom w:val="0"/>
                  <w:divBdr>
                    <w:top w:val="none" w:sz="0" w:space="0" w:color="auto"/>
                    <w:left w:val="none" w:sz="0" w:space="0" w:color="auto"/>
                    <w:bottom w:val="none" w:sz="0" w:space="0" w:color="auto"/>
                    <w:right w:val="none" w:sz="0" w:space="0" w:color="auto"/>
                  </w:divBdr>
                </w:div>
                <w:div w:id="456292063">
                  <w:marLeft w:val="480"/>
                  <w:marRight w:val="0"/>
                  <w:marTop w:val="0"/>
                  <w:marBottom w:val="0"/>
                  <w:divBdr>
                    <w:top w:val="none" w:sz="0" w:space="0" w:color="auto"/>
                    <w:left w:val="none" w:sz="0" w:space="0" w:color="auto"/>
                    <w:bottom w:val="none" w:sz="0" w:space="0" w:color="auto"/>
                    <w:right w:val="none" w:sz="0" w:space="0" w:color="auto"/>
                  </w:divBdr>
                </w:div>
                <w:div w:id="1779714234">
                  <w:marLeft w:val="480"/>
                  <w:marRight w:val="0"/>
                  <w:marTop w:val="0"/>
                  <w:marBottom w:val="0"/>
                  <w:divBdr>
                    <w:top w:val="none" w:sz="0" w:space="0" w:color="auto"/>
                    <w:left w:val="none" w:sz="0" w:space="0" w:color="auto"/>
                    <w:bottom w:val="none" w:sz="0" w:space="0" w:color="auto"/>
                    <w:right w:val="none" w:sz="0" w:space="0" w:color="auto"/>
                  </w:divBdr>
                </w:div>
                <w:div w:id="553195723">
                  <w:marLeft w:val="480"/>
                  <w:marRight w:val="0"/>
                  <w:marTop w:val="0"/>
                  <w:marBottom w:val="0"/>
                  <w:divBdr>
                    <w:top w:val="none" w:sz="0" w:space="0" w:color="auto"/>
                    <w:left w:val="none" w:sz="0" w:space="0" w:color="auto"/>
                    <w:bottom w:val="none" w:sz="0" w:space="0" w:color="auto"/>
                    <w:right w:val="none" w:sz="0" w:space="0" w:color="auto"/>
                  </w:divBdr>
                </w:div>
                <w:div w:id="738359992">
                  <w:marLeft w:val="480"/>
                  <w:marRight w:val="0"/>
                  <w:marTop w:val="0"/>
                  <w:marBottom w:val="0"/>
                  <w:divBdr>
                    <w:top w:val="none" w:sz="0" w:space="0" w:color="auto"/>
                    <w:left w:val="none" w:sz="0" w:space="0" w:color="auto"/>
                    <w:bottom w:val="none" w:sz="0" w:space="0" w:color="auto"/>
                    <w:right w:val="none" w:sz="0" w:space="0" w:color="auto"/>
                  </w:divBdr>
                </w:div>
                <w:div w:id="315576391">
                  <w:marLeft w:val="480"/>
                  <w:marRight w:val="0"/>
                  <w:marTop w:val="0"/>
                  <w:marBottom w:val="0"/>
                  <w:divBdr>
                    <w:top w:val="none" w:sz="0" w:space="0" w:color="auto"/>
                    <w:left w:val="none" w:sz="0" w:space="0" w:color="auto"/>
                    <w:bottom w:val="none" w:sz="0" w:space="0" w:color="auto"/>
                    <w:right w:val="none" w:sz="0" w:space="0" w:color="auto"/>
                  </w:divBdr>
                </w:div>
                <w:div w:id="1488936126">
                  <w:marLeft w:val="480"/>
                  <w:marRight w:val="0"/>
                  <w:marTop w:val="0"/>
                  <w:marBottom w:val="0"/>
                  <w:divBdr>
                    <w:top w:val="none" w:sz="0" w:space="0" w:color="auto"/>
                    <w:left w:val="none" w:sz="0" w:space="0" w:color="auto"/>
                    <w:bottom w:val="none" w:sz="0" w:space="0" w:color="auto"/>
                    <w:right w:val="none" w:sz="0" w:space="0" w:color="auto"/>
                  </w:divBdr>
                </w:div>
                <w:div w:id="282078434">
                  <w:marLeft w:val="480"/>
                  <w:marRight w:val="0"/>
                  <w:marTop w:val="0"/>
                  <w:marBottom w:val="0"/>
                  <w:divBdr>
                    <w:top w:val="none" w:sz="0" w:space="0" w:color="auto"/>
                    <w:left w:val="none" w:sz="0" w:space="0" w:color="auto"/>
                    <w:bottom w:val="none" w:sz="0" w:space="0" w:color="auto"/>
                    <w:right w:val="none" w:sz="0" w:space="0" w:color="auto"/>
                  </w:divBdr>
                </w:div>
                <w:div w:id="1705445591">
                  <w:marLeft w:val="480"/>
                  <w:marRight w:val="0"/>
                  <w:marTop w:val="0"/>
                  <w:marBottom w:val="0"/>
                  <w:divBdr>
                    <w:top w:val="none" w:sz="0" w:space="0" w:color="auto"/>
                    <w:left w:val="none" w:sz="0" w:space="0" w:color="auto"/>
                    <w:bottom w:val="none" w:sz="0" w:space="0" w:color="auto"/>
                    <w:right w:val="none" w:sz="0" w:space="0" w:color="auto"/>
                  </w:divBdr>
                </w:div>
                <w:div w:id="704402851">
                  <w:marLeft w:val="480"/>
                  <w:marRight w:val="0"/>
                  <w:marTop w:val="0"/>
                  <w:marBottom w:val="0"/>
                  <w:divBdr>
                    <w:top w:val="none" w:sz="0" w:space="0" w:color="auto"/>
                    <w:left w:val="none" w:sz="0" w:space="0" w:color="auto"/>
                    <w:bottom w:val="none" w:sz="0" w:space="0" w:color="auto"/>
                    <w:right w:val="none" w:sz="0" w:space="0" w:color="auto"/>
                  </w:divBdr>
                </w:div>
              </w:divsChild>
            </w:div>
            <w:div w:id="843742814">
              <w:marLeft w:val="0"/>
              <w:marRight w:val="0"/>
              <w:marTop w:val="0"/>
              <w:marBottom w:val="0"/>
              <w:divBdr>
                <w:top w:val="none" w:sz="0" w:space="0" w:color="auto"/>
                <w:left w:val="none" w:sz="0" w:space="0" w:color="auto"/>
                <w:bottom w:val="none" w:sz="0" w:space="0" w:color="auto"/>
                <w:right w:val="none" w:sz="0" w:space="0" w:color="auto"/>
              </w:divBdr>
              <w:divsChild>
                <w:div w:id="1193880053">
                  <w:marLeft w:val="480"/>
                  <w:marRight w:val="0"/>
                  <w:marTop w:val="0"/>
                  <w:marBottom w:val="0"/>
                  <w:divBdr>
                    <w:top w:val="none" w:sz="0" w:space="0" w:color="auto"/>
                    <w:left w:val="none" w:sz="0" w:space="0" w:color="auto"/>
                    <w:bottom w:val="none" w:sz="0" w:space="0" w:color="auto"/>
                    <w:right w:val="none" w:sz="0" w:space="0" w:color="auto"/>
                  </w:divBdr>
                </w:div>
                <w:div w:id="682559015">
                  <w:marLeft w:val="480"/>
                  <w:marRight w:val="0"/>
                  <w:marTop w:val="0"/>
                  <w:marBottom w:val="0"/>
                  <w:divBdr>
                    <w:top w:val="none" w:sz="0" w:space="0" w:color="auto"/>
                    <w:left w:val="none" w:sz="0" w:space="0" w:color="auto"/>
                    <w:bottom w:val="none" w:sz="0" w:space="0" w:color="auto"/>
                    <w:right w:val="none" w:sz="0" w:space="0" w:color="auto"/>
                  </w:divBdr>
                </w:div>
                <w:div w:id="432634583">
                  <w:marLeft w:val="480"/>
                  <w:marRight w:val="0"/>
                  <w:marTop w:val="0"/>
                  <w:marBottom w:val="0"/>
                  <w:divBdr>
                    <w:top w:val="none" w:sz="0" w:space="0" w:color="auto"/>
                    <w:left w:val="none" w:sz="0" w:space="0" w:color="auto"/>
                    <w:bottom w:val="none" w:sz="0" w:space="0" w:color="auto"/>
                    <w:right w:val="none" w:sz="0" w:space="0" w:color="auto"/>
                  </w:divBdr>
                </w:div>
                <w:div w:id="679816091">
                  <w:marLeft w:val="480"/>
                  <w:marRight w:val="0"/>
                  <w:marTop w:val="0"/>
                  <w:marBottom w:val="0"/>
                  <w:divBdr>
                    <w:top w:val="none" w:sz="0" w:space="0" w:color="auto"/>
                    <w:left w:val="none" w:sz="0" w:space="0" w:color="auto"/>
                    <w:bottom w:val="none" w:sz="0" w:space="0" w:color="auto"/>
                    <w:right w:val="none" w:sz="0" w:space="0" w:color="auto"/>
                  </w:divBdr>
                </w:div>
                <w:div w:id="1936671599">
                  <w:marLeft w:val="480"/>
                  <w:marRight w:val="0"/>
                  <w:marTop w:val="0"/>
                  <w:marBottom w:val="0"/>
                  <w:divBdr>
                    <w:top w:val="none" w:sz="0" w:space="0" w:color="auto"/>
                    <w:left w:val="none" w:sz="0" w:space="0" w:color="auto"/>
                    <w:bottom w:val="none" w:sz="0" w:space="0" w:color="auto"/>
                    <w:right w:val="none" w:sz="0" w:space="0" w:color="auto"/>
                  </w:divBdr>
                </w:div>
                <w:div w:id="317223040">
                  <w:marLeft w:val="480"/>
                  <w:marRight w:val="0"/>
                  <w:marTop w:val="0"/>
                  <w:marBottom w:val="0"/>
                  <w:divBdr>
                    <w:top w:val="none" w:sz="0" w:space="0" w:color="auto"/>
                    <w:left w:val="none" w:sz="0" w:space="0" w:color="auto"/>
                    <w:bottom w:val="none" w:sz="0" w:space="0" w:color="auto"/>
                    <w:right w:val="none" w:sz="0" w:space="0" w:color="auto"/>
                  </w:divBdr>
                </w:div>
                <w:div w:id="2048605293">
                  <w:marLeft w:val="480"/>
                  <w:marRight w:val="0"/>
                  <w:marTop w:val="0"/>
                  <w:marBottom w:val="0"/>
                  <w:divBdr>
                    <w:top w:val="none" w:sz="0" w:space="0" w:color="auto"/>
                    <w:left w:val="none" w:sz="0" w:space="0" w:color="auto"/>
                    <w:bottom w:val="none" w:sz="0" w:space="0" w:color="auto"/>
                    <w:right w:val="none" w:sz="0" w:space="0" w:color="auto"/>
                  </w:divBdr>
                </w:div>
                <w:div w:id="1005864196">
                  <w:marLeft w:val="480"/>
                  <w:marRight w:val="0"/>
                  <w:marTop w:val="0"/>
                  <w:marBottom w:val="0"/>
                  <w:divBdr>
                    <w:top w:val="none" w:sz="0" w:space="0" w:color="auto"/>
                    <w:left w:val="none" w:sz="0" w:space="0" w:color="auto"/>
                    <w:bottom w:val="none" w:sz="0" w:space="0" w:color="auto"/>
                    <w:right w:val="none" w:sz="0" w:space="0" w:color="auto"/>
                  </w:divBdr>
                </w:div>
                <w:div w:id="1446534426">
                  <w:marLeft w:val="480"/>
                  <w:marRight w:val="0"/>
                  <w:marTop w:val="0"/>
                  <w:marBottom w:val="0"/>
                  <w:divBdr>
                    <w:top w:val="none" w:sz="0" w:space="0" w:color="auto"/>
                    <w:left w:val="none" w:sz="0" w:space="0" w:color="auto"/>
                    <w:bottom w:val="none" w:sz="0" w:space="0" w:color="auto"/>
                    <w:right w:val="none" w:sz="0" w:space="0" w:color="auto"/>
                  </w:divBdr>
                </w:div>
                <w:div w:id="1170214570">
                  <w:marLeft w:val="480"/>
                  <w:marRight w:val="0"/>
                  <w:marTop w:val="0"/>
                  <w:marBottom w:val="0"/>
                  <w:divBdr>
                    <w:top w:val="none" w:sz="0" w:space="0" w:color="auto"/>
                    <w:left w:val="none" w:sz="0" w:space="0" w:color="auto"/>
                    <w:bottom w:val="none" w:sz="0" w:space="0" w:color="auto"/>
                    <w:right w:val="none" w:sz="0" w:space="0" w:color="auto"/>
                  </w:divBdr>
                </w:div>
                <w:div w:id="424615814">
                  <w:marLeft w:val="480"/>
                  <w:marRight w:val="0"/>
                  <w:marTop w:val="0"/>
                  <w:marBottom w:val="0"/>
                  <w:divBdr>
                    <w:top w:val="none" w:sz="0" w:space="0" w:color="auto"/>
                    <w:left w:val="none" w:sz="0" w:space="0" w:color="auto"/>
                    <w:bottom w:val="none" w:sz="0" w:space="0" w:color="auto"/>
                    <w:right w:val="none" w:sz="0" w:space="0" w:color="auto"/>
                  </w:divBdr>
                </w:div>
                <w:div w:id="1736467395">
                  <w:marLeft w:val="480"/>
                  <w:marRight w:val="0"/>
                  <w:marTop w:val="0"/>
                  <w:marBottom w:val="0"/>
                  <w:divBdr>
                    <w:top w:val="none" w:sz="0" w:space="0" w:color="auto"/>
                    <w:left w:val="none" w:sz="0" w:space="0" w:color="auto"/>
                    <w:bottom w:val="none" w:sz="0" w:space="0" w:color="auto"/>
                    <w:right w:val="none" w:sz="0" w:space="0" w:color="auto"/>
                  </w:divBdr>
                </w:div>
                <w:div w:id="1401440423">
                  <w:marLeft w:val="480"/>
                  <w:marRight w:val="0"/>
                  <w:marTop w:val="0"/>
                  <w:marBottom w:val="0"/>
                  <w:divBdr>
                    <w:top w:val="none" w:sz="0" w:space="0" w:color="auto"/>
                    <w:left w:val="none" w:sz="0" w:space="0" w:color="auto"/>
                    <w:bottom w:val="none" w:sz="0" w:space="0" w:color="auto"/>
                    <w:right w:val="none" w:sz="0" w:space="0" w:color="auto"/>
                  </w:divBdr>
                </w:div>
                <w:div w:id="1421947898">
                  <w:marLeft w:val="480"/>
                  <w:marRight w:val="0"/>
                  <w:marTop w:val="0"/>
                  <w:marBottom w:val="0"/>
                  <w:divBdr>
                    <w:top w:val="none" w:sz="0" w:space="0" w:color="auto"/>
                    <w:left w:val="none" w:sz="0" w:space="0" w:color="auto"/>
                    <w:bottom w:val="none" w:sz="0" w:space="0" w:color="auto"/>
                    <w:right w:val="none" w:sz="0" w:space="0" w:color="auto"/>
                  </w:divBdr>
                </w:div>
                <w:div w:id="314259218">
                  <w:marLeft w:val="480"/>
                  <w:marRight w:val="0"/>
                  <w:marTop w:val="0"/>
                  <w:marBottom w:val="0"/>
                  <w:divBdr>
                    <w:top w:val="none" w:sz="0" w:space="0" w:color="auto"/>
                    <w:left w:val="none" w:sz="0" w:space="0" w:color="auto"/>
                    <w:bottom w:val="none" w:sz="0" w:space="0" w:color="auto"/>
                    <w:right w:val="none" w:sz="0" w:space="0" w:color="auto"/>
                  </w:divBdr>
                </w:div>
                <w:div w:id="1271736850">
                  <w:marLeft w:val="480"/>
                  <w:marRight w:val="0"/>
                  <w:marTop w:val="0"/>
                  <w:marBottom w:val="0"/>
                  <w:divBdr>
                    <w:top w:val="none" w:sz="0" w:space="0" w:color="auto"/>
                    <w:left w:val="none" w:sz="0" w:space="0" w:color="auto"/>
                    <w:bottom w:val="none" w:sz="0" w:space="0" w:color="auto"/>
                    <w:right w:val="none" w:sz="0" w:space="0" w:color="auto"/>
                  </w:divBdr>
                </w:div>
                <w:div w:id="445125309">
                  <w:marLeft w:val="480"/>
                  <w:marRight w:val="0"/>
                  <w:marTop w:val="0"/>
                  <w:marBottom w:val="0"/>
                  <w:divBdr>
                    <w:top w:val="none" w:sz="0" w:space="0" w:color="auto"/>
                    <w:left w:val="none" w:sz="0" w:space="0" w:color="auto"/>
                    <w:bottom w:val="none" w:sz="0" w:space="0" w:color="auto"/>
                    <w:right w:val="none" w:sz="0" w:space="0" w:color="auto"/>
                  </w:divBdr>
                </w:div>
                <w:div w:id="1826697853">
                  <w:marLeft w:val="480"/>
                  <w:marRight w:val="0"/>
                  <w:marTop w:val="0"/>
                  <w:marBottom w:val="0"/>
                  <w:divBdr>
                    <w:top w:val="none" w:sz="0" w:space="0" w:color="auto"/>
                    <w:left w:val="none" w:sz="0" w:space="0" w:color="auto"/>
                    <w:bottom w:val="none" w:sz="0" w:space="0" w:color="auto"/>
                    <w:right w:val="none" w:sz="0" w:space="0" w:color="auto"/>
                  </w:divBdr>
                </w:div>
                <w:div w:id="131103071">
                  <w:marLeft w:val="480"/>
                  <w:marRight w:val="0"/>
                  <w:marTop w:val="0"/>
                  <w:marBottom w:val="0"/>
                  <w:divBdr>
                    <w:top w:val="none" w:sz="0" w:space="0" w:color="auto"/>
                    <w:left w:val="none" w:sz="0" w:space="0" w:color="auto"/>
                    <w:bottom w:val="none" w:sz="0" w:space="0" w:color="auto"/>
                    <w:right w:val="none" w:sz="0" w:space="0" w:color="auto"/>
                  </w:divBdr>
                </w:div>
                <w:div w:id="1285044725">
                  <w:marLeft w:val="480"/>
                  <w:marRight w:val="0"/>
                  <w:marTop w:val="0"/>
                  <w:marBottom w:val="0"/>
                  <w:divBdr>
                    <w:top w:val="none" w:sz="0" w:space="0" w:color="auto"/>
                    <w:left w:val="none" w:sz="0" w:space="0" w:color="auto"/>
                    <w:bottom w:val="none" w:sz="0" w:space="0" w:color="auto"/>
                    <w:right w:val="none" w:sz="0" w:space="0" w:color="auto"/>
                  </w:divBdr>
                </w:div>
                <w:div w:id="356348932">
                  <w:marLeft w:val="480"/>
                  <w:marRight w:val="0"/>
                  <w:marTop w:val="0"/>
                  <w:marBottom w:val="0"/>
                  <w:divBdr>
                    <w:top w:val="none" w:sz="0" w:space="0" w:color="auto"/>
                    <w:left w:val="none" w:sz="0" w:space="0" w:color="auto"/>
                    <w:bottom w:val="none" w:sz="0" w:space="0" w:color="auto"/>
                    <w:right w:val="none" w:sz="0" w:space="0" w:color="auto"/>
                  </w:divBdr>
                </w:div>
                <w:div w:id="1489862019">
                  <w:marLeft w:val="480"/>
                  <w:marRight w:val="0"/>
                  <w:marTop w:val="0"/>
                  <w:marBottom w:val="0"/>
                  <w:divBdr>
                    <w:top w:val="none" w:sz="0" w:space="0" w:color="auto"/>
                    <w:left w:val="none" w:sz="0" w:space="0" w:color="auto"/>
                    <w:bottom w:val="none" w:sz="0" w:space="0" w:color="auto"/>
                    <w:right w:val="none" w:sz="0" w:space="0" w:color="auto"/>
                  </w:divBdr>
                </w:div>
                <w:div w:id="833448047">
                  <w:marLeft w:val="480"/>
                  <w:marRight w:val="0"/>
                  <w:marTop w:val="0"/>
                  <w:marBottom w:val="0"/>
                  <w:divBdr>
                    <w:top w:val="none" w:sz="0" w:space="0" w:color="auto"/>
                    <w:left w:val="none" w:sz="0" w:space="0" w:color="auto"/>
                    <w:bottom w:val="none" w:sz="0" w:space="0" w:color="auto"/>
                    <w:right w:val="none" w:sz="0" w:space="0" w:color="auto"/>
                  </w:divBdr>
                </w:div>
                <w:div w:id="455679858">
                  <w:marLeft w:val="480"/>
                  <w:marRight w:val="0"/>
                  <w:marTop w:val="0"/>
                  <w:marBottom w:val="0"/>
                  <w:divBdr>
                    <w:top w:val="none" w:sz="0" w:space="0" w:color="auto"/>
                    <w:left w:val="none" w:sz="0" w:space="0" w:color="auto"/>
                    <w:bottom w:val="none" w:sz="0" w:space="0" w:color="auto"/>
                    <w:right w:val="none" w:sz="0" w:space="0" w:color="auto"/>
                  </w:divBdr>
                </w:div>
                <w:div w:id="2014137891">
                  <w:marLeft w:val="480"/>
                  <w:marRight w:val="0"/>
                  <w:marTop w:val="0"/>
                  <w:marBottom w:val="0"/>
                  <w:divBdr>
                    <w:top w:val="none" w:sz="0" w:space="0" w:color="auto"/>
                    <w:left w:val="none" w:sz="0" w:space="0" w:color="auto"/>
                    <w:bottom w:val="none" w:sz="0" w:space="0" w:color="auto"/>
                    <w:right w:val="none" w:sz="0" w:space="0" w:color="auto"/>
                  </w:divBdr>
                </w:div>
                <w:div w:id="1028725020">
                  <w:marLeft w:val="480"/>
                  <w:marRight w:val="0"/>
                  <w:marTop w:val="0"/>
                  <w:marBottom w:val="0"/>
                  <w:divBdr>
                    <w:top w:val="none" w:sz="0" w:space="0" w:color="auto"/>
                    <w:left w:val="none" w:sz="0" w:space="0" w:color="auto"/>
                    <w:bottom w:val="none" w:sz="0" w:space="0" w:color="auto"/>
                    <w:right w:val="none" w:sz="0" w:space="0" w:color="auto"/>
                  </w:divBdr>
                </w:div>
                <w:div w:id="1263106921">
                  <w:marLeft w:val="480"/>
                  <w:marRight w:val="0"/>
                  <w:marTop w:val="0"/>
                  <w:marBottom w:val="0"/>
                  <w:divBdr>
                    <w:top w:val="none" w:sz="0" w:space="0" w:color="auto"/>
                    <w:left w:val="none" w:sz="0" w:space="0" w:color="auto"/>
                    <w:bottom w:val="none" w:sz="0" w:space="0" w:color="auto"/>
                    <w:right w:val="none" w:sz="0" w:space="0" w:color="auto"/>
                  </w:divBdr>
                </w:div>
                <w:div w:id="560798081">
                  <w:marLeft w:val="480"/>
                  <w:marRight w:val="0"/>
                  <w:marTop w:val="0"/>
                  <w:marBottom w:val="0"/>
                  <w:divBdr>
                    <w:top w:val="none" w:sz="0" w:space="0" w:color="auto"/>
                    <w:left w:val="none" w:sz="0" w:space="0" w:color="auto"/>
                    <w:bottom w:val="none" w:sz="0" w:space="0" w:color="auto"/>
                    <w:right w:val="none" w:sz="0" w:space="0" w:color="auto"/>
                  </w:divBdr>
                </w:div>
                <w:div w:id="2053966092">
                  <w:marLeft w:val="480"/>
                  <w:marRight w:val="0"/>
                  <w:marTop w:val="0"/>
                  <w:marBottom w:val="0"/>
                  <w:divBdr>
                    <w:top w:val="none" w:sz="0" w:space="0" w:color="auto"/>
                    <w:left w:val="none" w:sz="0" w:space="0" w:color="auto"/>
                    <w:bottom w:val="none" w:sz="0" w:space="0" w:color="auto"/>
                    <w:right w:val="none" w:sz="0" w:space="0" w:color="auto"/>
                  </w:divBdr>
                </w:div>
                <w:div w:id="660087855">
                  <w:marLeft w:val="480"/>
                  <w:marRight w:val="0"/>
                  <w:marTop w:val="0"/>
                  <w:marBottom w:val="0"/>
                  <w:divBdr>
                    <w:top w:val="none" w:sz="0" w:space="0" w:color="auto"/>
                    <w:left w:val="none" w:sz="0" w:space="0" w:color="auto"/>
                    <w:bottom w:val="none" w:sz="0" w:space="0" w:color="auto"/>
                    <w:right w:val="none" w:sz="0" w:space="0" w:color="auto"/>
                  </w:divBdr>
                </w:div>
                <w:div w:id="911937458">
                  <w:marLeft w:val="480"/>
                  <w:marRight w:val="0"/>
                  <w:marTop w:val="0"/>
                  <w:marBottom w:val="0"/>
                  <w:divBdr>
                    <w:top w:val="none" w:sz="0" w:space="0" w:color="auto"/>
                    <w:left w:val="none" w:sz="0" w:space="0" w:color="auto"/>
                    <w:bottom w:val="none" w:sz="0" w:space="0" w:color="auto"/>
                    <w:right w:val="none" w:sz="0" w:space="0" w:color="auto"/>
                  </w:divBdr>
                </w:div>
                <w:div w:id="584454911">
                  <w:marLeft w:val="480"/>
                  <w:marRight w:val="0"/>
                  <w:marTop w:val="0"/>
                  <w:marBottom w:val="0"/>
                  <w:divBdr>
                    <w:top w:val="none" w:sz="0" w:space="0" w:color="auto"/>
                    <w:left w:val="none" w:sz="0" w:space="0" w:color="auto"/>
                    <w:bottom w:val="none" w:sz="0" w:space="0" w:color="auto"/>
                    <w:right w:val="none" w:sz="0" w:space="0" w:color="auto"/>
                  </w:divBdr>
                </w:div>
                <w:div w:id="1102721132">
                  <w:marLeft w:val="480"/>
                  <w:marRight w:val="0"/>
                  <w:marTop w:val="0"/>
                  <w:marBottom w:val="0"/>
                  <w:divBdr>
                    <w:top w:val="none" w:sz="0" w:space="0" w:color="auto"/>
                    <w:left w:val="none" w:sz="0" w:space="0" w:color="auto"/>
                    <w:bottom w:val="none" w:sz="0" w:space="0" w:color="auto"/>
                    <w:right w:val="none" w:sz="0" w:space="0" w:color="auto"/>
                  </w:divBdr>
                </w:div>
                <w:div w:id="631596424">
                  <w:marLeft w:val="480"/>
                  <w:marRight w:val="0"/>
                  <w:marTop w:val="0"/>
                  <w:marBottom w:val="0"/>
                  <w:divBdr>
                    <w:top w:val="none" w:sz="0" w:space="0" w:color="auto"/>
                    <w:left w:val="none" w:sz="0" w:space="0" w:color="auto"/>
                    <w:bottom w:val="none" w:sz="0" w:space="0" w:color="auto"/>
                    <w:right w:val="none" w:sz="0" w:space="0" w:color="auto"/>
                  </w:divBdr>
                </w:div>
                <w:div w:id="828985165">
                  <w:marLeft w:val="480"/>
                  <w:marRight w:val="0"/>
                  <w:marTop w:val="0"/>
                  <w:marBottom w:val="0"/>
                  <w:divBdr>
                    <w:top w:val="none" w:sz="0" w:space="0" w:color="auto"/>
                    <w:left w:val="none" w:sz="0" w:space="0" w:color="auto"/>
                    <w:bottom w:val="none" w:sz="0" w:space="0" w:color="auto"/>
                    <w:right w:val="none" w:sz="0" w:space="0" w:color="auto"/>
                  </w:divBdr>
                </w:div>
                <w:div w:id="1776753252">
                  <w:marLeft w:val="480"/>
                  <w:marRight w:val="0"/>
                  <w:marTop w:val="0"/>
                  <w:marBottom w:val="0"/>
                  <w:divBdr>
                    <w:top w:val="none" w:sz="0" w:space="0" w:color="auto"/>
                    <w:left w:val="none" w:sz="0" w:space="0" w:color="auto"/>
                    <w:bottom w:val="none" w:sz="0" w:space="0" w:color="auto"/>
                    <w:right w:val="none" w:sz="0" w:space="0" w:color="auto"/>
                  </w:divBdr>
                </w:div>
                <w:div w:id="1831092709">
                  <w:marLeft w:val="480"/>
                  <w:marRight w:val="0"/>
                  <w:marTop w:val="0"/>
                  <w:marBottom w:val="0"/>
                  <w:divBdr>
                    <w:top w:val="none" w:sz="0" w:space="0" w:color="auto"/>
                    <w:left w:val="none" w:sz="0" w:space="0" w:color="auto"/>
                    <w:bottom w:val="none" w:sz="0" w:space="0" w:color="auto"/>
                    <w:right w:val="none" w:sz="0" w:space="0" w:color="auto"/>
                  </w:divBdr>
                </w:div>
                <w:div w:id="154345849">
                  <w:marLeft w:val="480"/>
                  <w:marRight w:val="0"/>
                  <w:marTop w:val="0"/>
                  <w:marBottom w:val="0"/>
                  <w:divBdr>
                    <w:top w:val="none" w:sz="0" w:space="0" w:color="auto"/>
                    <w:left w:val="none" w:sz="0" w:space="0" w:color="auto"/>
                    <w:bottom w:val="none" w:sz="0" w:space="0" w:color="auto"/>
                    <w:right w:val="none" w:sz="0" w:space="0" w:color="auto"/>
                  </w:divBdr>
                </w:div>
              </w:divsChild>
            </w:div>
            <w:div w:id="1176534969">
              <w:marLeft w:val="0"/>
              <w:marRight w:val="0"/>
              <w:marTop w:val="0"/>
              <w:marBottom w:val="0"/>
              <w:divBdr>
                <w:top w:val="none" w:sz="0" w:space="0" w:color="auto"/>
                <w:left w:val="none" w:sz="0" w:space="0" w:color="auto"/>
                <w:bottom w:val="none" w:sz="0" w:space="0" w:color="auto"/>
                <w:right w:val="none" w:sz="0" w:space="0" w:color="auto"/>
              </w:divBdr>
              <w:divsChild>
                <w:div w:id="408573790">
                  <w:marLeft w:val="480"/>
                  <w:marRight w:val="0"/>
                  <w:marTop w:val="0"/>
                  <w:marBottom w:val="0"/>
                  <w:divBdr>
                    <w:top w:val="none" w:sz="0" w:space="0" w:color="auto"/>
                    <w:left w:val="none" w:sz="0" w:space="0" w:color="auto"/>
                    <w:bottom w:val="none" w:sz="0" w:space="0" w:color="auto"/>
                    <w:right w:val="none" w:sz="0" w:space="0" w:color="auto"/>
                  </w:divBdr>
                </w:div>
                <w:div w:id="1509368288">
                  <w:marLeft w:val="480"/>
                  <w:marRight w:val="0"/>
                  <w:marTop w:val="0"/>
                  <w:marBottom w:val="0"/>
                  <w:divBdr>
                    <w:top w:val="none" w:sz="0" w:space="0" w:color="auto"/>
                    <w:left w:val="none" w:sz="0" w:space="0" w:color="auto"/>
                    <w:bottom w:val="none" w:sz="0" w:space="0" w:color="auto"/>
                    <w:right w:val="none" w:sz="0" w:space="0" w:color="auto"/>
                  </w:divBdr>
                </w:div>
                <w:div w:id="618798674">
                  <w:marLeft w:val="480"/>
                  <w:marRight w:val="0"/>
                  <w:marTop w:val="0"/>
                  <w:marBottom w:val="0"/>
                  <w:divBdr>
                    <w:top w:val="none" w:sz="0" w:space="0" w:color="auto"/>
                    <w:left w:val="none" w:sz="0" w:space="0" w:color="auto"/>
                    <w:bottom w:val="none" w:sz="0" w:space="0" w:color="auto"/>
                    <w:right w:val="none" w:sz="0" w:space="0" w:color="auto"/>
                  </w:divBdr>
                </w:div>
                <w:div w:id="1045174749">
                  <w:marLeft w:val="480"/>
                  <w:marRight w:val="0"/>
                  <w:marTop w:val="0"/>
                  <w:marBottom w:val="0"/>
                  <w:divBdr>
                    <w:top w:val="none" w:sz="0" w:space="0" w:color="auto"/>
                    <w:left w:val="none" w:sz="0" w:space="0" w:color="auto"/>
                    <w:bottom w:val="none" w:sz="0" w:space="0" w:color="auto"/>
                    <w:right w:val="none" w:sz="0" w:space="0" w:color="auto"/>
                  </w:divBdr>
                </w:div>
                <w:div w:id="1365666289">
                  <w:marLeft w:val="480"/>
                  <w:marRight w:val="0"/>
                  <w:marTop w:val="0"/>
                  <w:marBottom w:val="0"/>
                  <w:divBdr>
                    <w:top w:val="none" w:sz="0" w:space="0" w:color="auto"/>
                    <w:left w:val="none" w:sz="0" w:space="0" w:color="auto"/>
                    <w:bottom w:val="none" w:sz="0" w:space="0" w:color="auto"/>
                    <w:right w:val="none" w:sz="0" w:space="0" w:color="auto"/>
                  </w:divBdr>
                </w:div>
                <w:div w:id="1773092681">
                  <w:marLeft w:val="480"/>
                  <w:marRight w:val="0"/>
                  <w:marTop w:val="0"/>
                  <w:marBottom w:val="0"/>
                  <w:divBdr>
                    <w:top w:val="none" w:sz="0" w:space="0" w:color="auto"/>
                    <w:left w:val="none" w:sz="0" w:space="0" w:color="auto"/>
                    <w:bottom w:val="none" w:sz="0" w:space="0" w:color="auto"/>
                    <w:right w:val="none" w:sz="0" w:space="0" w:color="auto"/>
                  </w:divBdr>
                </w:div>
                <w:div w:id="1678262314">
                  <w:marLeft w:val="480"/>
                  <w:marRight w:val="0"/>
                  <w:marTop w:val="0"/>
                  <w:marBottom w:val="0"/>
                  <w:divBdr>
                    <w:top w:val="none" w:sz="0" w:space="0" w:color="auto"/>
                    <w:left w:val="none" w:sz="0" w:space="0" w:color="auto"/>
                    <w:bottom w:val="none" w:sz="0" w:space="0" w:color="auto"/>
                    <w:right w:val="none" w:sz="0" w:space="0" w:color="auto"/>
                  </w:divBdr>
                </w:div>
                <w:div w:id="957489204">
                  <w:marLeft w:val="480"/>
                  <w:marRight w:val="0"/>
                  <w:marTop w:val="0"/>
                  <w:marBottom w:val="0"/>
                  <w:divBdr>
                    <w:top w:val="none" w:sz="0" w:space="0" w:color="auto"/>
                    <w:left w:val="none" w:sz="0" w:space="0" w:color="auto"/>
                    <w:bottom w:val="none" w:sz="0" w:space="0" w:color="auto"/>
                    <w:right w:val="none" w:sz="0" w:space="0" w:color="auto"/>
                  </w:divBdr>
                </w:div>
                <w:div w:id="1973633259">
                  <w:marLeft w:val="480"/>
                  <w:marRight w:val="0"/>
                  <w:marTop w:val="0"/>
                  <w:marBottom w:val="0"/>
                  <w:divBdr>
                    <w:top w:val="none" w:sz="0" w:space="0" w:color="auto"/>
                    <w:left w:val="none" w:sz="0" w:space="0" w:color="auto"/>
                    <w:bottom w:val="none" w:sz="0" w:space="0" w:color="auto"/>
                    <w:right w:val="none" w:sz="0" w:space="0" w:color="auto"/>
                  </w:divBdr>
                </w:div>
                <w:div w:id="575162765">
                  <w:marLeft w:val="480"/>
                  <w:marRight w:val="0"/>
                  <w:marTop w:val="0"/>
                  <w:marBottom w:val="0"/>
                  <w:divBdr>
                    <w:top w:val="none" w:sz="0" w:space="0" w:color="auto"/>
                    <w:left w:val="none" w:sz="0" w:space="0" w:color="auto"/>
                    <w:bottom w:val="none" w:sz="0" w:space="0" w:color="auto"/>
                    <w:right w:val="none" w:sz="0" w:space="0" w:color="auto"/>
                  </w:divBdr>
                </w:div>
                <w:div w:id="1163622916">
                  <w:marLeft w:val="480"/>
                  <w:marRight w:val="0"/>
                  <w:marTop w:val="0"/>
                  <w:marBottom w:val="0"/>
                  <w:divBdr>
                    <w:top w:val="none" w:sz="0" w:space="0" w:color="auto"/>
                    <w:left w:val="none" w:sz="0" w:space="0" w:color="auto"/>
                    <w:bottom w:val="none" w:sz="0" w:space="0" w:color="auto"/>
                    <w:right w:val="none" w:sz="0" w:space="0" w:color="auto"/>
                  </w:divBdr>
                </w:div>
                <w:div w:id="281155622">
                  <w:marLeft w:val="480"/>
                  <w:marRight w:val="0"/>
                  <w:marTop w:val="0"/>
                  <w:marBottom w:val="0"/>
                  <w:divBdr>
                    <w:top w:val="none" w:sz="0" w:space="0" w:color="auto"/>
                    <w:left w:val="none" w:sz="0" w:space="0" w:color="auto"/>
                    <w:bottom w:val="none" w:sz="0" w:space="0" w:color="auto"/>
                    <w:right w:val="none" w:sz="0" w:space="0" w:color="auto"/>
                  </w:divBdr>
                </w:div>
                <w:div w:id="2021538715">
                  <w:marLeft w:val="480"/>
                  <w:marRight w:val="0"/>
                  <w:marTop w:val="0"/>
                  <w:marBottom w:val="0"/>
                  <w:divBdr>
                    <w:top w:val="none" w:sz="0" w:space="0" w:color="auto"/>
                    <w:left w:val="none" w:sz="0" w:space="0" w:color="auto"/>
                    <w:bottom w:val="none" w:sz="0" w:space="0" w:color="auto"/>
                    <w:right w:val="none" w:sz="0" w:space="0" w:color="auto"/>
                  </w:divBdr>
                </w:div>
                <w:div w:id="997727221">
                  <w:marLeft w:val="480"/>
                  <w:marRight w:val="0"/>
                  <w:marTop w:val="0"/>
                  <w:marBottom w:val="0"/>
                  <w:divBdr>
                    <w:top w:val="none" w:sz="0" w:space="0" w:color="auto"/>
                    <w:left w:val="none" w:sz="0" w:space="0" w:color="auto"/>
                    <w:bottom w:val="none" w:sz="0" w:space="0" w:color="auto"/>
                    <w:right w:val="none" w:sz="0" w:space="0" w:color="auto"/>
                  </w:divBdr>
                </w:div>
                <w:div w:id="377167340">
                  <w:marLeft w:val="480"/>
                  <w:marRight w:val="0"/>
                  <w:marTop w:val="0"/>
                  <w:marBottom w:val="0"/>
                  <w:divBdr>
                    <w:top w:val="none" w:sz="0" w:space="0" w:color="auto"/>
                    <w:left w:val="none" w:sz="0" w:space="0" w:color="auto"/>
                    <w:bottom w:val="none" w:sz="0" w:space="0" w:color="auto"/>
                    <w:right w:val="none" w:sz="0" w:space="0" w:color="auto"/>
                  </w:divBdr>
                </w:div>
                <w:div w:id="1780949310">
                  <w:marLeft w:val="480"/>
                  <w:marRight w:val="0"/>
                  <w:marTop w:val="0"/>
                  <w:marBottom w:val="0"/>
                  <w:divBdr>
                    <w:top w:val="none" w:sz="0" w:space="0" w:color="auto"/>
                    <w:left w:val="none" w:sz="0" w:space="0" w:color="auto"/>
                    <w:bottom w:val="none" w:sz="0" w:space="0" w:color="auto"/>
                    <w:right w:val="none" w:sz="0" w:space="0" w:color="auto"/>
                  </w:divBdr>
                </w:div>
                <w:div w:id="1752773928">
                  <w:marLeft w:val="480"/>
                  <w:marRight w:val="0"/>
                  <w:marTop w:val="0"/>
                  <w:marBottom w:val="0"/>
                  <w:divBdr>
                    <w:top w:val="none" w:sz="0" w:space="0" w:color="auto"/>
                    <w:left w:val="none" w:sz="0" w:space="0" w:color="auto"/>
                    <w:bottom w:val="none" w:sz="0" w:space="0" w:color="auto"/>
                    <w:right w:val="none" w:sz="0" w:space="0" w:color="auto"/>
                  </w:divBdr>
                </w:div>
                <w:div w:id="1644311318">
                  <w:marLeft w:val="480"/>
                  <w:marRight w:val="0"/>
                  <w:marTop w:val="0"/>
                  <w:marBottom w:val="0"/>
                  <w:divBdr>
                    <w:top w:val="none" w:sz="0" w:space="0" w:color="auto"/>
                    <w:left w:val="none" w:sz="0" w:space="0" w:color="auto"/>
                    <w:bottom w:val="none" w:sz="0" w:space="0" w:color="auto"/>
                    <w:right w:val="none" w:sz="0" w:space="0" w:color="auto"/>
                  </w:divBdr>
                </w:div>
                <w:div w:id="1863744340">
                  <w:marLeft w:val="480"/>
                  <w:marRight w:val="0"/>
                  <w:marTop w:val="0"/>
                  <w:marBottom w:val="0"/>
                  <w:divBdr>
                    <w:top w:val="none" w:sz="0" w:space="0" w:color="auto"/>
                    <w:left w:val="none" w:sz="0" w:space="0" w:color="auto"/>
                    <w:bottom w:val="none" w:sz="0" w:space="0" w:color="auto"/>
                    <w:right w:val="none" w:sz="0" w:space="0" w:color="auto"/>
                  </w:divBdr>
                </w:div>
                <w:div w:id="1835534143">
                  <w:marLeft w:val="480"/>
                  <w:marRight w:val="0"/>
                  <w:marTop w:val="0"/>
                  <w:marBottom w:val="0"/>
                  <w:divBdr>
                    <w:top w:val="none" w:sz="0" w:space="0" w:color="auto"/>
                    <w:left w:val="none" w:sz="0" w:space="0" w:color="auto"/>
                    <w:bottom w:val="none" w:sz="0" w:space="0" w:color="auto"/>
                    <w:right w:val="none" w:sz="0" w:space="0" w:color="auto"/>
                  </w:divBdr>
                </w:div>
                <w:div w:id="65306193">
                  <w:marLeft w:val="480"/>
                  <w:marRight w:val="0"/>
                  <w:marTop w:val="0"/>
                  <w:marBottom w:val="0"/>
                  <w:divBdr>
                    <w:top w:val="none" w:sz="0" w:space="0" w:color="auto"/>
                    <w:left w:val="none" w:sz="0" w:space="0" w:color="auto"/>
                    <w:bottom w:val="none" w:sz="0" w:space="0" w:color="auto"/>
                    <w:right w:val="none" w:sz="0" w:space="0" w:color="auto"/>
                  </w:divBdr>
                </w:div>
                <w:div w:id="114759838">
                  <w:marLeft w:val="480"/>
                  <w:marRight w:val="0"/>
                  <w:marTop w:val="0"/>
                  <w:marBottom w:val="0"/>
                  <w:divBdr>
                    <w:top w:val="none" w:sz="0" w:space="0" w:color="auto"/>
                    <w:left w:val="none" w:sz="0" w:space="0" w:color="auto"/>
                    <w:bottom w:val="none" w:sz="0" w:space="0" w:color="auto"/>
                    <w:right w:val="none" w:sz="0" w:space="0" w:color="auto"/>
                  </w:divBdr>
                </w:div>
                <w:div w:id="59328772">
                  <w:marLeft w:val="480"/>
                  <w:marRight w:val="0"/>
                  <w:marTop w:val="0"/>
                  <w:marBottom w:val="0"/>
                  <w:divBdr>
                    <w:top w:val="none" w:sz="0" w:space="0" w:color="auto"/>
                    <w:left w:val="none" w:sz="0" w:space="0" w:color="auto"/>
                    <w:bottom w:val="none" w:sz="0" w:space="0" w:color="auto"/>
                    <w:right w:val="none" w:sz="0" w:space="0" w:color="auto"/>
                  </w:divBdr>
                </w:div>
                <w:div w:id="1137142735">
                  <w:marLeft w:val="480"/>
                  <w:marRight w:val="0"/>
                  <w:marTop w:val="0"/>
                  <w:marBottom w:val="0"/>
                  <w:divBdr>
                    <w:top w:val="none" w:sz="0" w:space="0" w:color="auto"/>
                    <w:left w:val="none" w:sz="0" w:space="0" w:color="auto"/>
                    <w:bottom w:val="none" w:sz="0" w:space="0" w:color="auto"/>
                    <w:right w:val="none" w:sz="0" w:space="0" w:color="auto"/>
                  </w:divBdr>
                </w:div>
                <w:div w:id="48307911">
                  <w:marLeft w:val="480"/>
                  <w:marRight w:val="0"/>
                  <w:marTop w:val="0"/>
                  <w:marBottom w:val="0"/>
                  <w:divBdr>
                    <w:top w:val="none" w:sz="0" w:space="0" w:color="auto"/>
                    <w:left w:val="none" w:sz="0" w:space="0" w:color="auto"/>
                    <w:bottom w:val="none" w:sz="0" w:space="0" w:color="auto"/>
                    <w:right w:val="none" w:sz="0" w:space="0" w:color="auto"/>
                  </w:divBdr>
                </w:div>
                <w:div w:id="1223759167">
                  <w:marLeft w:val="480"/>
                  <w:marRight w:val="0"/>
                  <w:marTop w:val="0"/>
                  <w:marBottom w:val="0"/>
                  <w:divBdr>
                    <w:top w:val="none" w:sz="0" w:space="0" w:color="auto"/>
                    <w:left w:val="none" w:sz="0" w:space="0" w:color="auto"/>
                    <w:bottom w:val="none" w:sz="0" w:space="0" w:color="auto"/>
                    <w:right w:val="none" w:sz="0" w:space="0" w:color="auto"/>
                  </w:divBdr>
                </w:div>
                <w:div w:id="615406096">
                  <w:marLeft w:val="480"/>
                  <w:marRight w:val="0"/>
                  <w:marTop w:val="0"/>
                  <w:marBottom w:val="0"/>
                  <w:divBdr>
                    <w:top w:val="none" w:sz="0" w:space="0" w:color="auto"/>
                    <w:left w:val="none" w:sz="0" w:space="0" w:color="auto"/>
                    <w:bottom w:val="none" w:sz="0" w:space="0" w:color="auto"/>
                    <w:right w:val="none" w:sz="0" w:space="0" w:color="auto"/>
                  </w:divBdr>
                </w:div>
                <w:div w:id="1043870941">
                  <w:marLeft w:val="480"/>
                  <w:marRight w:val="0"/>
                  <w:marTop w:val="0"/>
                  <w:marBottom w:val="0"/>
                  <w:divBdr>
                    <w:top w:val="none" w:sz="0" w:space="0" w:color="auto"/>
                    <w:left w:val="none" w:sz="0" w:space="0" w:color="auto"/>
                    <w:bottom w:val="none" w:sz="0" w:space="0" w:color="auto"/>
                    <w:right w:val="none" w:sz="0" w:space="0" w:color="auto"/>
                  </w:divBdr>
                </w:div>
                <w:div w:id="336932665">
                  <w:marLeft w:val="480"/>
                  <w:marRight w:val="0"/>
                  <w:marTop w:val="0"/>
                  <w:marBottom w:val="0"/>
                  <w:divBdr>
                    <w:top w:val="none" w:sz="0" w:space="0" w:color="auto"/>
                    <w:left w:val="none" w:sz="0" w:space="0" w:color="auto"/>
                    <w:bottom w:val="none" w:sz="0" w:space="0" w:color="auto"/>
                    <w:right w:val="none" w:sz="0" w:space="0" w:color="auto"/>
                  </w:divBdr>
                </w:div>
                <w:div w:id="1004819167">
                  <w:marLeft w:val="480"/>
                  <w:marRight w:val="0"/>
                  <w:marTop w:val="0"/>
                  <w:marBottom w:val="0"/>
                  <w:divBdr>
                    <w:top w:val="none" w:sz="0" w:space="0" w:color="auto"/>
                    <w:left w:val="none" w:sz="0" w:space="0" w:color="auto"/>
                    <w:bottom w:val="none" w:sz="0" w:space="0" w:color="auto"/>
                    <w:right w:val="none" w:sz="0" w:space="0" w:color="auto"/>
                  </w:divBdr>
                </w:div>
                <w:div w:id="1513908991">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573007662">
                  <w:marLeft w:val="480"/>
                  <w:marRight w:val="0"/>
                  <w:marTop w:val="0"/>
                  <w:marBottom w:val="0"/>
                  <w:divBdr>
                    <w:top w:val="none" w:sz="0" w:space="0" w:color="auto"/>
                    <w:left w:val="none" w:sz="0" w:space="0" w:color="auto"/>
                    <w:bottom w:val="none" w:sz="0" w:space="0" w:color="auto"/>
                    <w:right w:val="none" w:sz="0" w:space="0" w:color="auto"/>
                  </w:divBdr>
                </w:div>
                <w:div w:id="1485663820">
                  <w:marLeft w:val="480"/>
                  <w:marRight w:val="0"/>
                  <w:marTop w:val="0"/>
                  <w:marBottom w:val="0"/>
                  <w:divBdr>
                    <w:top w:val="none" w:sz="0" w:space="0" w:color="auto"/>
                    <w:left w:val="none" w:sz="0" w:space="0" w:color="auto"/>
                    <w:bottom w:val="none" w:sz="0" w:space="0" w:color="auto"/>
                    <w:right w:val="none" w:sz="0" w:space="0" w:color="auto"/>
                  </w:divBdr>
                </w:div>
                <w:div w:id="339696079">
                  <w:marLeft w:val="480"/>
                  <w:marRight w:val="0"/>
                  <w:marTop w:val="0"/>
                  <w:marBottom w:val="0"/>
                  <w:divBdr>
                    <w:top w:val="none" w:sz="0" w:space="0" w:color="auto"/>
                    <w:left w:val="none" w:sz="0" w:space="0" w:color="auto"/>
                    <w:bottom w:val="none" w:sz="0" w:space="0" w:color="auto"/>
                    <w:right w:val="none" w:sz="0" w:space="0" w:color="auto"/>
                  </w:divBdr>
                </w:div>
                <w:div w:id="74597542">
                  <w:marLeft w:val="480"/>
                  <w:marRight w:val="0"/>
                  <w:marTop w:val="0"/>
                  <w:marBottom w:val="0"/>
                  <w:divBdr>
                    <w:top w:val="none" w:sz="0" w:space="0" w:color="auto"/>
                    <w:left w:val="none" w:sz="0" w:space="0" w:color="auto"/>
                    <w:bottom w:val="none" w:sz="0" w:space="0" w:color="auto"/>
                    <w:right w:val="none" w:sz="0" w:space="0" w:color="auto"/>
                  </w:divBdr>
                </w:div>
                <w:div w:id="902643359">
                  <w:marLeft w:val="480"/>
                  <w:marRight w:val="0"/>
                  <w:marTop w:val="0"/>
                  <w:marBottom w:val="0"/>
                  <w:divBdr>
                    <w:top w:val="none" w:sz="0" w:space="0" w:color="auto"/>
                    <w:left w:val="none" w:sz="0" w:space="0" w:color="auto"/>
                    <w:bottom w:val="none" w:sz="0" w:space="0" w:color="auto"/>
                    <w:right w:val="none" w:sz="0" w:space="0" w:color="auto"/>
                  </w:divBdr>
                </w:div>
                <w:div w:id="1767725344">
                  <w:marLeft w:val="480"/>
                  <w:marRight w:val="0"/>
                  <w:marTop w:val="0"/>
                  <w:marBottom w:val="0"/>
                  <w:divBdr>
                    <w:top w:val="none" w:sz="0" w:space="0" w:color="auto"/>
                    <w:left w:val="none" w:sz="0" w:space="0" w:color="auto"/>
                    <w:bottom w:val="none" w:sz="0" w:space="0" w:color="auto"/>
                    <w:right w:val="none" w:sz="0" w:space="0" w:color="auto"/>
                  </w:divBdr>
                </w:div>
              </w:divsChild>
            </w:div>
            <w:div w:id="1594970047">
              <w:marLeft w:val="0"/>
              <w:marRight w:val="0"/>
              <w:marTop w:val="0"/>
              <w:marBottom w:val="0"/>
              <w:divBdr>
                <w:top w:val="none" w:sz="0" w:space="0" w:color="auto"/>
                <w:left w:val="none" w:sz="0" w:space="0" w:color="auto"/>
                <w:bottom w:val="none" w:sz="0" w:space="0" w:color="auto"/>
                <w:right w:val="none" w:sz="0" w:space="0" w:color="auto"/>
              </w:divBdr>
              <w:divsChild>
                <w:div w:id="696467499">
                  <w:marLeft w:val="480"/>
                  <w:marRight w:val="0"/>
                  <w:marTop w:val="0"/>
                  <w:marBottom w:val="0"/>
                  <w:divBdr>
                    <w:top w:val="none" w:sz="0" w:space="0" w:color="auto"/>
                    <w:left w:val="none" w:sz="0" w:space="0" w:color="auto"/>
                    <w:bottom w:val="none" w:sz="0" w:space="0" w:color="auto"/>
                    <w:right w:val="none" w:sz="0" w:space="0" w:color="auto"/>
                  </w:divBdr>
                </w:div>
                <w:div w:id="1210342999">
                  <w:marLeft w:val="480"/>
                  <w:marRight w:val="0"/>
                  <w:marTop w:val="0"/>
                  <w:marBottom w:val="0"/>
                  <w:divBdr>
                    <w:top w:val="none" w:sz="0" w:space="0" w:color="auto"/>
                    <w:left w:val="none" w:sz="0" w:space="0" w:color="auto"/>
                    <w:bottom w:val="none" w:sz="0" w:space="0" w:color="auto"/>
                    <w:right w:val="none" w:sz="0" w:space="0" w:color="auto"/>
                  </w:divBdr>
                </w:div>
                <w:div w:id="1383403529">
                  <w:marLeft w:val="480"/>
                  <w:marRight w:val="0"/>
                  <w:marTop w:val="0"/>
                  <w:marBottom w:val="0"/>
                  <w:divBdr>
                    <w:top w:val="none" w:sz="0" w:space="0" w:color="auto"/>
                    <w:left w:val="none" w:sz="0" w:space="0" w:color="auto"/>
                    <w:bottom w:val="none" w:sz="0" w:space="0" w:color="auto"/>
                    <w:right w:val="none" w:sz="0" w:space="0" w:color="auto"/>
                  </w:divBdr>
                </w:div>
                <w:div w:id="1065032584">
                  <w:marLeft w:val="480"/>
                  <w:marRight w:val="0"/>
                  <w:marTop w:val="0"/>
                  <w:marBottom w:val="0"/>
                  <w:divBdr>
                    <w:top w:val="none" w:sz="0" w:space="0" w:color="auto"/>
                    <w:left w:val="none" w:sz="0" w:space="0" w:color="auto"/>
                    <w:bottom w:val="none" w:sz="0" w:space="0" w:color="auto"/>
                    <w:right w:val="none" w:sz="0" w:space="0" w:color="auto"/>
                  </w:divBdr>
                </w:div>
                <w:div w:id="873808151">
                  <w:marLeft w:val="480"/>
                  <w:marRight w:val="0"/>
                  <w:marTop w:val="0"/>
                  <w:marBottom w:val="0"/>
                  <w:divBdr>
                    <w:top w:val="none" w:sz="0" w:space="0" w:color="auto"/>
                    <w:left w:val="none" w:sz="0" w:space="0" w:color="auto"/>
                    <w:bottom w:val="none" w:sz="0" w:space="0" w:color="auto"/>
                    <w:right w:val="none" w:sz="0" w:space="0" w:color="auto"/>
                  </w:divBdr>
                </w:div>
                <w:div w:id="592786931">
                  <w:marLeft w:val="480"/>
                  <w:marRight w:val="0"/>
                  <w:marTop w:val="0"/>
                  <w:marBottom w:val="0"/>
                  <w:divBdr>
                    <w:top w:val="none" w:sz="0" w:space="0" w:color="auto"/>
                    <w:left w:val="none" w:sz="0" w:space="0" w:color="auto"/>
                    <w:bottom w:val="none" w:sz="0" w:space="0" w:color="auto"/>
                    <w:right w:val="none" w:sz="0" w:space="0" w:color="auto"/>
                  </w:divBdr>
                </w:div>
                <w:div w:id="864514034">
                  <w:marLeft w:val="480"/>
                  <w:marRight w:val="0"/>
                  <w:marTop w:val="0"/>
                  <w:marBottom w:val="0"/>
                  <w:divBdr>
                    <w:top w:val="none" w:sz="0" w:space="0" w:color="auto"/>
                    <w:left w:val="none" w:sz="0" w:space="0" w:color="auto"/>
                    <w:bottom w:val="none" w:sz="0" w:space="0" w:color="auto"/>
                    <w:right w:val="none" w:sz="0" w:space="0" w:color="auto"/>
                  </w:divBdr>
                </w:div>
                <w:div w:id="1227716586">
                  <w:marLeft w:val="480"/>
                  <w:marRight w:val="0"/>
                  <w:marTop w:val="0"/>
                  <w:marBottom w:val="0"/>
                  <w:divBdr>
                    <w:top w:val="none" w:sz="0" w:space="0" w:color="auto"/>
                    <w:left w:val="none" w:sz="0" w:space="0" w:color="auto"/>
                    <w:bottom w:val="none" w:sz="0" w:space="0" w:color="auto"/>
                    <w:right w:val="none" w:sz="0" w:space="0" w:color="auto"/>
                  </w:divBdr>
                </w:div>
                <w:div w:id="1713379648">
                  <w:marLeft w:val="480"/>
                  <w:marRight w:val="0"/>
                  <w:marTop w:val="0"/>
                  <w:marBottom w:val="0"/>
                  <w:divBdr>
                    <w:top w:val="none" w:sz="0" w:space="0" w:color="auto"/>
                    <w:left w:val="none" w:sz="0" w:space="0" w:color="auto"/>
                    <w:bottom w:val="none" w:sz="0" w:space="0" w:color="auto"/>
                    <w:right w:val="none" w:sz="0" w:space="0" w:color="auto"/>
                  </w:divBdr>
                </w:div>
                <w:div w:id="942569065">
                  <w:marLeft w:val="480"/>
                  <w:marRight w:val="0"/>
                  <w:marTop w:val="0"/>
                  <w:marBottom w:val="0"/>
                  <w:divBdr>
                    <w:top w:val="none" w:sz="0" w:space="0" w:color="auto"/>
                    <w:left w:val="none" w:sz="0" w:space="0" w:color="auto"/>
                    <w:bottom w:val="none" w:sz="0" w:space="0" w:color="auto"/>
                    <w:right w:val="none" w:sz="0" w:space="0" w:color="auto"/>
                  </w:divBdr>
                </w:div>
                <w:div w:id="1012683335">
                  <w:marLeft w:val="480"/>
                  <w:marRight w:val="0"/>
                  <w:marTop w:val="0"/>
                  <w:marBottom w:val="0"/>
                  <w:divBdr>
                    <w:top w:val="none" w:sz="0" w:space="0" w:color="auto"/>
                    <w:left w:val="none" w:sz="0" w:space="0" w:color="auto"/>
                    <w:bottom w:val="none" w:sz="0" w:space="0" w:color="auto"/>
                    <w:right w:val="none" w:sz="0" w:space="0" w:color="auto"/>
                  </w:divBdr>
                </w:div>
                <w:div w:id="142966612">
                  <w:marLeft w:val="480"/>
                  <w:marRight w:val="0"/>
                  <w:marTop w:val="0"/>
                  <w:marBottom w:val="0"/>
                  <w:divBdr>
                    <w:top w:val="none" w:sz="0" w:space="0" w:color="auto"/>
                    <w:left w:val="none" w:sz="0" w:space="0" w:color="auto"/>
                    <w:bottom w:val="none" w:sz="0" w:space="0" w:color="auto"/>
                    <w:right w:val="none" w:sz="0" w:space="0" w:color="auto"/>
                  </w:divBdr>
                </w:div>
                <w:div w:id="1655141911">
                  <w:marLeft w:val="480"/>
                  <w:marRight w:val="0"/>
                  <w:marTop w:val="0"/>
                  <w:marBottom w:val="0"/>
                  <w:divBdr>
                    <w:top w:val="none" w:sz="0" w:space="0" w:color="auto"/>
                    <w:left w:val="none" w:sz="0" w:space="0" w:color="auto"/>
                    <w:bottom w:val="none" w:sz="0" w:space="0" w:color="auto"/>
                    <w:right w:val="none" w:sz="0" w:space="0" w:color="auto"/>
                  </w:divBdr>
                </w:div>
                <w:div w:id="248196847">
                  <w:marLeft w:val="480"/>
                  <w:marRight w:val="0"/>
                  <w:marTop w:val="0"/>
                  <w:marBottom w:val="0"/>
                  <w:divBdr>
                    <w:top w:val="none" w:sz="0" w:space="0" w:color="auto"/>
                    <w:left w:val="none" w:sz="0" w:space="0" w:color="auto"/>
                    <w:bottom w:val="none" w:sz="0" w:space="0" w:color="auto"/>
                    <w:right w:val="none" w:sz="0" w:space="0" w:color="auto"/>
                  </w:divBdr>
                </w:div>
                <w:div w:id="330765085">
                  <w:marLeft w:val="480"/>
                  <w:marRight w:val="0"/>
                  <w:marTop w:val="0"/>
                  <w:marBottom w:val="0"/>
                  <w:divBdr>
                    <w:top w:val="none" w:sz="0" w:space="0" w:color="auto"/>
                    <w:left w:val="none" w:sz="0" w:space="0" w:color="auto"/>
                    <w:bottom w:val="none" w:sz="0" w:space="0" w:color="auto"/>
                    <w:right w:val="none" w:sz="0" w:space="0" w:color="auto"/>
                  </w:divBdr>
                </w:div>
                <w:div w:id="1407146960">
                  <w:marLeft w:val="480"/>
                  <w:marRight w:val="0"/>
                  <w:marTop w:val="0"/>
                  <w:marBottom w:val="0"/>
                  <w:divBdr>
                    <w:top w:val="none" w:sz="0" w:space="0" w:color="auto"/>
                    <w:left w:val="none" w:sz="0" w:space="0" w:color="auto"/>
                    <w:bottom w:val="none" w:sz="0" w:space="0" w:color="auto"/>
                    <w:right w:val="none" w:sz="0" w:space="0" w:color="auto"/>
                  </w:divBdr>
                </w:div>
                <w:div w:id="1674721981">
                  <w:marLeft w:val="480"/>
                  <w:marRight w:val="0"/>
                  <w:marTop w:val="0"/>
                  <w:marBottom w:val="0"/>
                  <w:divBdr>
                    <w:top w:val="none" w:sz="0" w:space="0" w:color="auto"/>
                    <w:left w:val="none" w:sz="0" w:space="0" w:color="auto"/>
                    <w:bottom w:val="none" w:sz="0" w:space="0" w:color="auto"/>
                    <w:right w:val="none" w:sz="0" w:space="0" w:color="auto"/>
                  </w:divBdr>
                </w:div>
                <w:div w:id="1895114315">
                  <w:marLeft w:val="480"/>
                  <w:marRight w:val="0"/>
                  <w:marTop w:val="0"/>
                  <w:marBottom w:val="0"/>
                  <w:divBdr>
                    <w:top w:val="none" w:sz="0" w:space="0" w:color="auto"/>
                    <w:left w:val="none" w:sz="0" w:space="0" w:color="auto"/>
                    <w:bottom w:val="none" w:sz="0" w:space="0" w:color="auto"/>
                    <w:right w:val="none" w:sz="0" w:space="0" w:color="auto"/>
                  </w:divBdr>
                </w:div>
                <w:div w:id="283275315">
                  <w:marLeft w:val="480"/>
                  <w:marRight w:val="0"/>
                  <w:marTop w:val="0"/>
                  <w:marBottom w:val="0"/>
                  <w:divBdr>
                    <w:top w:val="none" w:sz="0" w:space="0" w:color="auto"/>
                    <w:left w:val="none" w:sz="0" w:space="0" w:color="auto"/>
                    <w:bottom w:val="none" w:sz="0" w:space="0" w:color="auto"/>
                    <w:right w:val="none" w:sz="0" w:space="0" w:color="auto"/>
                  </w:divBdr>
                </w:div>
                <w:div w:id="215093460">
                  <w:marLeft w:val="480"/>
                  <w:marRight w:val="0"/>
                  <w:marTop w:val="0"/>
                  <w:marBottom w:val="0"/>
                  <w:divBdr>
                    <w:top w:val="none" w:sz="0" w:space="0" w:color="auto"/>
                    <w:left w:val="none" w:sz="0" w:space="0" w:color="auto"/>
                    <w:bottom w:val="none" w:sz="0" w:space="0" w:color="auto"/>
                    <w:right w:val="none" w:sz="0" w:space="0" w:color="auto"/>
                  </w:divBdr>
                </w:div>
                <w:div w:id="842162753">
                  <w:marLeft w:val="480"/>
                  <w:marRight w:val="0"/>
                  <w:marTop w:val="0"/>
                  <w:marBottom w:val="0"/>
                  <w:divBdr>
                    <w:top w:val="none" w:sz="0" w:space="0" w:color="auto"/>
                    <w:left w:val="none" w:sz="0" w:space="0" w:color="auto"/>
                    <w:bottom w:val="none" w:sz="0" w:space="0" w:color="auto"/>
                    <w:right w:val="none" w:sz="0" w:space="0" w:color="auto"/>
                  </w:divBdr>
                </w:div>
                <w:div w:id="49110488">
                  <w:marLeft w:val="480"/>
                  <w:marRight w:val="0"/>
                  <w:marTop w:val="0"/>
                  <w:marBottom w:val="0"/>
                  <w:divBdr>
                    <w:top w:val="none" w:sz="0" w:space="0" w:color="auto"/>
                    <w:left w:val="none" w:sz="0" w:space="0" w:color="auto"/>
                    <w:bottom w:val="none" w:sz="0" w:space="0" w:color="auto"/>
                    <w:right w:val="none" w:sz="0" w:space="0" w:color="auto"/>
                  </w:divBdr>
                </w:div>
                <w:div w:id="1571621436">
                  <w:marLeft w:val="480"/>
                  <w:marRight w:val="0"/>
                  <w:marTop w:val="0"/>
                  <w:marBottom w:val="0"/>
                  <w:divBdr>
                    <w:top w:val="none" w:sz="0" w:space="0" w:color="auto"/>
                    <w:left w:val="none" w:sz="0" w:space="0" w:color="auto"/>
                    <w:bottom w:val="none" w:sz="0" w:space="0" w:color="auto"/>
                    <w:right w:val="none" w:sz="0" w:space="0" w:color="auto"/>
                  </w:divBdr>
                </w:div>
                <w:div w:id="587465849">
                  <w:marLeft w:val="480"/>
                  <w:marRight w:val="0"/>
                  <w:marTop w:val="0"/>
                  <w:marBottom w:val="0"/>
                  <w:divBdr>
                    <w:top w:val="none" w:sz="0" w:space="0" w:color="auto"/>
                    <w:left w:val="none" w:sz="0" w:space="0" w:color="auto"/>
                    <w:bottom w:val="none" w:sz="0" w:space="0" w:color="auto"/>
                    <w:right w:val="none" w:sz="0" w:space="0" w:color="auto"/>
                  </w:divBdr>
                </w:div>
                <w:div w:id="202447303">
                  <w:marLeft w:val="480"/>
                  <w:marRight w:val="0"/>
                  <w:marTop w:val="0"/>
                  <w:marBottom w:val="0"/>
                  <w:divBdr>
                    <w:top w:val="none" w:sz="0" w:space="0" w:color="auto"/>
                    <w:left w:val="none" w:sz="0" w:space="0" w:color="auto"/>
                    <w:bottom w:val="none" w:sz="0" w:space="0" w:color="auto"/>
                    <w:right w:val="none" w:sz="0" w:space="0" w:color="auto"/>
                  </w:divBdr>
                </w:div>
                <w:div w:id="1759476886">
                  <w:marLeft w:val="480"/>
                  <w:marRight w:val="0"/>
                  <w:marTop w:val="0"/>
                  <w:marBottom w:val="0"/>
                  <w:divBdr>
                    <w:top w:val="none" w:sz="0" w:space="0" w:color="auto"/>
                    <w:left w:val="none" w:sz="0" w:space="0" w:color="auto"/>
                    <w:bottom w:val="none" w:sz="0" w:space="0" w:color="auto"/>
                    <w:right w:val="none" w:sz="0" w:space="0" w:color="auto"/>
                  </w:divBdr>
                </w:div>
                <w:div w:id="874998829">
                  <w:marLeft w:val="480"/>
                  <w:marRight w:val="0"/>
                  <w:marTop w:val="0"/>
                  <w:marBottom w:val="0"/>
                  <w:divBdr>
                    <w:top w:val="none" w:sz="0" w:space="0" w:color="auto"/>
                    <w:left w:val="none" w:sz="0" w:space="0" w:color="auto"/>
                    <w:bottom w:val="none" w:sz="0" w:space="0" w:color="auto"/>
                    <w:right w:val="none" w:sz="0" w:space="0" w:color="auto"/>
                  </w:divBdr>
                </w:div>
                <w:div w:id="699163331">
                  <w:marLeft w:val="480"/>
                  <w:marRight w:val="0"/>
                  <w:marTop w:val="0"/>
                  <w:marBottom w:val="0"/>
                  <w:divBdr>
                    <w:top w:val="none" w:sz="0" w:space="0" w:color="auto"/>
                    <w:left w:val="none" w:sz="0" w:space="0" w:color="auto"/>
                    <w:bottom w:val="none" w:sz="0" w:space="0" w:color="auto"/>
                    <w:right w:val="none" w:sz="0" w:space="0" w:color="auto"/>
                  </w:divBdr>
                </w:div>
                <w:div w:id="1877615779">
                  <w:marLeft w:val="480"/>
                  <w:marRight w:val="0"/>
                  <w:marTop w:val="0"/>
                  <w:marBottom w:val="0"/>
                  <w:divBdr>
                    <w:top w:val="none" w:sz="0" w:space="0" w:color="auto"/>
                    <w:left w:val="none" w:sz="0" w:space="0" w:color="auto"/>
                    <w:bottom w:val="none" w:sz="0" w:space="0" w:color="auto"/>
                    <w:right w:val="none" w:sz="0" w:space="0" w:color="auto"/>
                  </w:divBdr>
                </w:div>
                <w:div w:id="462387060">
                  <w:marLeft w:val="480"/>
                  <w:marRight w:val="0"/>
                  <w:marTop w:val="0"/>
                  <w:marBottom w:val="0"/>
                  <w:divBdr>
                    <w:top w:val="none" w:sz="0" w:space="0" w:color="auto"/>
                    <w:left w:val="none" w:sz="0" w:space="0" w:color="auto"/>
                    <w:bottom w:val="none" w:sz="0" w:space="0" w:color="auto"/>
                    <w:right w:val="none" w:sz="0" w:space="0" w:color="auto"/>
                  </w:divBdr>
                </w:div>
                <w:div w:id="1169827102">
                  <w:marLeft w:val="480"/>
                  <w:marRight w:val="0"/>
                  <w:marTop w:val="0"/>
                  <w:marBottom w:val="0"/>
                  <w:divBdr>
                    <w:top w:val="none" w:sz="0" w:space="0" w:color="auto"/>
                    <w:left w:val="none" w:sz="0" w:space="0" w:color="auto"/>
                    <w:bottom w:val="none" w:sz="0" w:space="0" w:color="auto"/>
                    <w:right w:val="none" w:sz="0" w:space="0" w:color="auto"/>
                  </w:divBdr>
                </w:div>
                <w:div w:id="1940093206">
                  <w:marLeft w:val="480"/>
                  <w:marRight w:val="0"/>
                  <w:marTop w:val="0"/>
                  <w:marBottom w:val="0"/>
                  <w:divBdr>
                    <w:top w:val="none" w:sz="0" w:space="0" w:color="auto"/>
                    <w:left w:val="none" w:sz="0" w:space="0" w:color="auto"/>
                    <w:bottom w:val="none" w:sz="0" w:space="0" w:color="auto"/>
                    <w:right w:val="none" w:sz="0" w:space="0" w:color="auto"/>
                  </w:divBdr>
                </w:div>
                <w:div w:id="1606159160">
                  <w:marLeft w:val="480"/>
                  <w:marRight w:val="0"/>
                  <w:marTop w:val="0"/>
                  <w:marBottom w:val="0"/>
                  <w:divBdr>
                    <w:top w:val="none" w:sz="0" w:space="0" w:color="auto"/>
                    <w:left w:val="none" w:sz="0" w:space="0" w:color="auto"/>
                    <w:bottom w:val="none" w:sz="0" w:space="0" w:color="auto"/>
                    <w:right w:val="none" w:sz="0" w:space="0" w:color="auto"/>
                  </w:divBdr>
                </w:div>
                <w:div w:id="2042657514">
                  <w:marLeft w:val="480"/>
                  <w:marRight w:val="0"/>
                  <w:marTop w:val="0"/>
                  <w:marBottom w:val="0"/>
                  <w:divBdr>
                    <w:top w:val="none" w:sz="0" w:space="0" w:color="auto"/>
                    <w:left w:val="none" w:sz="0" w:space="0" w:color="auto"/>
                    <w:bottom w:val="none" w:sz="0" w:space="0" w:color="auto"/>
                    <w:right w:val="none" w:sz="0" w:space="0" w:color="auto"/>
                  </w:divBdr>
                </w:div>
                <w:div w:id="306280122">
                  <w:marLeft w:val="480"/>
                  <w:marRight w:val="0"/>
                  <w:marTop w:val="0"/>
                  <w:marBottom w:val="0"/>
                  <w:divBdr>
                    <w:top w:val="none" w:sz="0" w:space="0" w:color="auto"/>
                    <w:left w:val="none" w:sz="0" w:space="0" w:color="auto"/>
                    <w:bottom w:val="none" w:sz="0" w:space="0" w:color="auto"/>
                    <w:right w:val="none" w:sz="0" w:space="0" w:color="auto"/>
                  </w:divBdr>
                </w:div>
                <w:div w:id="1689327170">
                  <w:marLeft w:val="480"/>
                  <w:marRight w:val="0"/>
                  <w:marTop w:val="0"/>
                  <w:marBottom w:val="0"/>
                  <w:divBdr>
                    <w:top w:val="none" w:sz="0" w:space="0" w:color="auto"/>
                    <w:left w:val="none" w:sz="0" w:space="0" w:color="auto"/>
                    <w:bottom w:val="none" w:sz="0" w:space="0" w:color="auto"/>
                    <w:right w:val="none" w:sz="0" w:space="0" w:color="auto"/>
                  </w:divBdr>
                </w:div>
                <w:div w:id="2054042528">
                  <w:marLeft w:val="480"/>
                  <w:marRight w:val="0"/>
                  <w:marTop w:val="0"/>
                  <w:marBottom w:val="0"/>
                  <w:divBdr>
                    <w:top w:val="none" w:sz="0" w:space="0" w:color="auto"/>
                    <w:left w:val="none" w:sz="0" w:space="0" w:color="auto"/>
                    <w:bottom w:val="none" w:sz="0" w:space="0" w:color="auto"/>
                    <w:right w:val="none" w:sz="0" w:space="0" w:color="auto"/>
                  </w:divBdr>
                </w:div>
                <w:div w:id="258951993">
                  <w:marLeft w:val="480"/>
                  <w:marRight w:val="0"/>
                  <w:marTop w:val="0"/>
                  <w:marBottom w:val="0"/>
                  <w:divBdr>
                    <w:top w:val="none" w:sz="0" w:space="0" w:color="auto"/>
                    <w:left w:val="none" w:sz="0" w:space="0" w:color="auto"/>
                    <w:bottom w:val="none" w:sz="0" w:space="0" w:color="auto"/>
                    <w:right w:val="none" w:sz="0" w:space="0" w:color="auto"/>
                  </w:divBdr>
                </w:div>
              </w:divsChild>
            </w:div>
            <w:div w:id="1369835267">
              <w:marLeft w:val="0"/>
              <w:marRight w:val="0"/>
              <w:marTop w:val="0"/>
              <w:marBottom w:val="0"/>
              <w:divBdr>
                <w:top w:val="none" w:sz="0" w:space="0" w:color="auto"/>
                <w:left w:val="none" w:sz="0" w:space="0" w:color="auto"/>
                <w:bottom w:val="none" w:sz="0" w:space="0" w:color="auto"/>
                <w:right w:val="none" w:sz="0" w:space="0" w:color="auto"/>
              </w:divBdr>
              <w:divsChild>
                <w:div w:id="510224678">
                  <w:marLeft w:val="480"/>
                  <w:marRight w:val="0"/>
                  <w:marTop w:val="0"/>
                  <w:marBottom w:val="0"/>
                  <w:divBdr>
                    <w:top w:val="none" w:sz="0" w:space="0" w:color="auto"/>
                    <w:left w:val="none" w:sz="0" w:space="0" w:color="auto"/>
                    <w:bottom w:val="none" w:sz="0" w:space="0" w:color="auto"/>
                    <w:right w:val="none" w:sz="0" w:space="0" w:color="auto"/>
                  </w:divBdr>
                </w:div>
                <w:div w:id="68315309">
                  <w:marLeft w:val="480"/>
                  <w:marRight w:val="0"/>
                  <w:marTop w:val="0"/>
                  <w:marBottom w:val="0"/>
                  <w:divBdr>
                    <w:top w:val="none" w:sz="0" w:space="0" w:color="auto"/>
                    <w:left w:val="none" w:sz="0" w:space="0" w:color="auto"/>
                    <w:bottom w:val="none" w:sz="0" w:space="0" w:color="auto"/>
                    <w:right w:val="none" w:sz="0" w:space="0" w:color="auto"/>
                  </w:divBdr>
                </w:div>
                <w:div w:id="1847599729">
                  <w:marLeft w:val="480"/>
                  <w:marRight w:val="0"/>
                  <w:marTop w:val="0"/>
                  <w:marBottom w:val="0"/>
                  <w:divBdr>
                    <w:top w:val="none" w:sz="0" w:space="0" w:color="auto"/>
                    <w:left w:val="none" w:sz="0" w:space="0" w:color="auto"/>
                    <w:bottom w:val="none" w:sz="0" w:space="0" w:color="auto"/>
                    <w:right w:val="none" w:sz="0" w:space="0" w:color="auto"/>
                  </w:divBdr>
                </w:div>
                <w:div w:id="1500658882">
                  <w:marLeft w:val="480"/>
                  <w:marRight w:val="0"/>
                  <w:marTop w:val="0"/>
                  <w:marBottom w:val="0"/>
                  <w:divBdr>
                    <w:top w:val="none" w:sz="0" w:space="0" w:color="auto"/>
                    <w:left w:val="none" w:sz="0" w:space="0" w:color="auto"/>
                    <w:bottom w:val="none" w:sz="0" w:space="0" w:color="auto"/>
                    <w:right w:val="none" w:sz="0" w:space="0" w:color="auto"/>
                  </w:divBdr>
                </w:div>
                <w:div w:id="2129228615">
                  <w:marLeft w:val="480"/>
                  <w:marRight w:val="0"/>
                  <w:marTop w:val="0"/>
                  <w:marBottom w:val="0"/>
                  <w:divBdr>
                    <w:top w:val="none" w:sz="0" w:space="0" w:color="auto"/>
                    <w:left w:val="none" w:sz="0" w:space="0" w:color="auto"/>
                    <w:bottom w:val="none" w:sz="0" w:space="0" w:color="auto"/>
                    <w:right w:val="none" w:sz="0" w:space="0" w:color="auto"/>
                  </w:divBdr>
                </w:div>
                <w:div w:id="523058311">
                  <w:marLeft w:val="480"/>
                  <w:marRight w:val="0"/>
                  <w:marTop w:val="0"/>
                  <w:marBottom w:val="0"/>
                  <w:divBdr>
                    <w:top w:val="none" w:sz="0" w:space="0" w:color="auto"/>
                    <w:left w:val="none" w:sz="0" w:space="0" w:color="auto"/>
                    <w:bottom w:val="none" w:sz="0" w:space="0" w:color="auto"/>
                    <w:right w:val="none" w:sz="0" w:space="0" w:color="auto"/>
                  </w:divBdr>
                </w:div>
                <w:div w:id="628629648">
                  <w:marLeft w:val="480"/>
                  <w:marRight w:val="0"/>
                  <w:marTop w:val="0"/>
                  <w:marBottom w:val="0"/>
                  <w:divBdr>
                    <w:top w:val="none" w:sz="0" w:space="0" w:color="auto"/>
                    <w:left w:val="none" w:sz="0" w:space="0" w:color="auto"/>
                    <w:bottom w:val="none" w:sz="0" w:space="0" w:color="auto"/>
                    <w:right w:val="none" w:sz="0" w:space="0" w:color="auto"/>
                  </w:divBdr>
                </w:div>
                <w:div w:id="917594088">
                  <w:marLeft w:val="480"/>
                  <w:marRight w:val="0"/>
                  <w:marTop w:val="0"/>
                  <w:marBottom w:val="0"/>
                  <w:divBdr>
                    <w:top w:val="none" w:sz="0" w:space="0" w:color="auto"/>
                    <w:left w:val="none" w:sz="0" w:space="0" w:color="auto"/>
                    <w:bottom w:val="none" w:sz="0" w:space="0" w:color="auto"/>
                    <w:right w:val="none" w:sz="0" w:space="0" w:color="auto"/>
                  </w:divBdr>
                </w:div>
                <w:div w:id="1913273532">
                  <w:marLeft w:val="480"/>
                  <w:marRight w:val="0"/>
                  <w:marTop w:val="0"/>
                  <w:marBottom w:val="0"/>
                  <w:divBdr>
                    <w:top w:val="none" w:sz="0" w:space="0" w:color="auto"/>
                    <w:left w:val="none" w:sz="0" w:space="0" w:color="auto"/>
                    <w:bottom w:val="none" w:sz="0" w:space="0" w:color="auto"/>
                    <w:right w:val="none" w:sz="0" w:space="0" w:color="auto"/>
                  </w:divBdr>
                </w:div>
                <w:div w:id="2143116050">
                  <w:marLeft w:val="480"/>
                  <w:marRight w:val="0"/>
                  <w:marTop w:val="0"/>
                  <w:marBottom w:val="0"/>
                  <w:divBdr>
                    <w:top w:val="none" w:sz="0" w:space="0" w:color="auto"/>
                    <w:left w:val="none" w:sz="0" w:space="0" w:color="auto"/>
                    <w:bottom w:val="none" w:sz="0" w:space="0" w:color="auto"/>
                    <w:right w:val="none" w:sz="0" w:space="0" w:color="auto"/>
                  </w:divBdr>
                </w:div>
                <w:div w:id="1562253648">
                  <w:marLeft w:val="480"/>
                  <w:marRight w:val="0"/>
                  <w:marTop w:val="0"/>
                  <w:marBottom w:val="0"/>
                  <w:divBdr>
                    <w:top w:val="none" w:sz="0" w:space="0" w:color="auto"/>
                    <w:left w:val="none" w:sz="0" w:space="0" w:color="auto"/>
                    <w:bottom w:val="none" w:sz="0" w:space="0" w:color="auto"/>
                    <w:right w:val="none" w:sz="0" w:space="0" w:color="auto"/>
                  </w:divBdr>
                </w:div>
                <w:div w:id="858280456">
                  <w:marLeft w:val="480"/>
                  <w:marRight w:val="0"/>
                  <w:marTop w:val="0"/>
                  <w:marBottom w:val="0"/>
                  <w:divBdr>
                    <w:top w:val="none" w:sz="0" w:space="0" w:color="auto"/>
                    <w:left w:val="none" w:sz="0" w:space="0" w:color="auto"/>
                    <w:bottom w:val="none" w:sz="0" w:space="0" w:color="auto"/>
                    <w:right w:val="none" w:sz="0" w:space="0" w:color="auto"/>
                  </w:divBdr>
                </w:div>
                <w:div w:id="416945209">
                  <w:marLeft w:val="480"/>
                  <w:marRight w:val="0"/>
                  <w:marTop w:val="0"/>
                  <w:marBottom w:val="0"/>
                  <w:divBdr>
                    <w:top w:val="none" w:sz="0" w:space="0" w:color="auto"/>
                    <w:left w:val="none" w:sz="0" w:space="0" w:color="auto"/>
                    <w:bottom w:val="none" w:sz="0" w:space="0" w:color="auto"/>
                    <w:right w:val="none" w:sz="0" w:space="0" w:color="auto"/>
                  </w:divBdr>
                </w:div>
                <w:div w:id="1691374735">
                  <w:marLeft w:val="480"/>
                  <w:marRight w:val="0"/>
                  <w:marTop w:val="0"/>
                  <w:marBottom w:val="0"/>
                  <w:divBdr>
                    <w:top w:val="none" w:sz="0" w:space="0" w:color="auto"/>
                    <w:left w:val="none" w:sz="0" w:space="0" w:color="auto"/>
                    <w:bottom w:val="none" w:sz="0" w:space="0" w:color="auto"/>
                    <w:right w:val="none" w:sz="0" w:space="0" w:color="auto"/>
                  </w:divBdr>
                </w:div>
                <w:div w:id="453596229">
                  <w:marLeft w:val="480"/>
                  <w:marRight w:val="0"/>
                  <w:marTop w:val="0"/>
                  <w:marBottom w:val="0"/>
                  <w:divBdr>
                    <w:top w:val="none" w:sz="0" w:space="0" w:color="auto"/>
                    <w:left w:val="none" w:sz="0" w:space="0" w:color="auto"/>
                    <w:bottom w:val="none" w:sz="0" w:space="0" w:color="auto"/>
                    <w:right w:val="none" w:sz="0" w:space="0" w:color="auto"/>
                  </w:divBdr>
                </w:div>
                <w:div w:id="58868239">
                  <w:marLeft w:val="480"/>
                  <w:marRight w:val="0"/>
                  <w:marTop w:val="0"/>
                  <w:marBottom w:val="0"/>
                  <w:divBdr>
                    <w:top w:val="none" w:sz="0" w:space="0" w:color="auto"/>
                    <w:left w:val="none" w:sz="0" w:space="0" w:color="auto"/>
                    <w:bottom w:val="none" w:sz="0" w:space="0" w:color="auto"/>
                    <w:right w:val="none" w:sz="0" w:space="0" w:color="auto"/>
                  </w:divBdr>
                </w:div>
                <w:div w:id="1234854240">
                  <w:marLeft w:val="480"/>
                  <w:marRight w:val="0"/>
                  <w:marTop w:val="0"/>
                  <w:marBottom w:val="0"/>
                  <w:divBdr>
                    <w:top w:val="none" w:sz="0" w:space="0" w:color="auto"/>
                    <w:left w:val="none" w:sz="0" w:space="0" w:color="auto"/>
                    <w:bottom w:val="none" w:sz="0" w:space="0" w:color="auto"/>
                    <w:right w:val="none" w:sz="0" w:space="0" w:color="auto"/>
                  </w:divBdr>
                </w:div>
                <w:div w:id="1373531156">
                  <w:marLeft w:val="480"/>
                  <w:marRight w:val="0"/>
                  <w:marTop w:val="0"/>
                  <w:marBottom w:val="0"/>
                  <w:divBdr>
                    <w:top w:val="none" w:sz="0" w:space="0" w:color="auto"/>
                    <w:left w:val="none" w:sz="0" w:space="0" w:color="auto"/>
                    <w:bottom w:val="none" w:sz="0" w:space="0" w:color="auto"/>
                    <w:right w:val="none" w:sz="0" w:space="0" w:color="auto"/>
                  </w:divBdr>
                </w:div>
                <w:div w:id="1886062941">
                  <w:marLeft w:val="480"/>
                  <w:marRight w:val="0"/>
                  <w:marTop w:val="0"/>
                  <w:marBottom w:val="0"/>
                  <w:divBdr>
                    <w:top w:val="none" w:sz="0" w:space="0" w:color="auto"/>
                    <w:left w:val="none" w:sz="0" w:space="0" w:color="auto"/>
                    <w:bottom w:val="none" w:sz="0" w:space="0" w:color="auto"/>
                    <w:right w:val="none" w:sz="0" w:space="0" w:color="auto"/>
                  </w:divBdr>
                </w:div>
                <w:div w:id="765426197">
                  <w:marLeft w:val="480"/>
                  <w:marRight w:val="0"/>
                  <w:marTop w:val="0"/>
                  <w:marBottom w:val="0"/>
                  <w:divBdr>
                    <w:top w:val="none" w:sz="0" w:space="0" w:color="auto"/>
                    <w:left w:val="none" w:sz="0" w:space="0" w:color="auto"/>
                    <w:bottom w:val="none" w:sz="0" w:space="0" w:color="auto"/>
                    <w:right w:val="none" w:sz="0" w:space="0" w:color="auto"/>
                  </w:divBdr>
                </w:div>
                <w:div w:id="534852831">
                  <w:marLeft w:val="480"/>
                  <w:marRight w:val="0"/>
                  <w:marTop w:val="0"/>
                  <w:marBottom w:val="0"/>
                  <w:divBdr>
                    <w:top w:val="none" w:sz="0" w:space="0" w:color="auto"/>
                    <w:left w:val="none" w:sz="0" w:space="0" w:color="auto"/>
                    <w:bottom w:val="none" w:sz="0" w:space="0" w:color="auto"/>
                    <w:right w:val="none" w:sz="0" w:space="0" w:color="auto"/>
                  </w:divBdr>
                </w:div>
                <w:div w:id="1667784245">
                  <w:marLeft w:val="480"/>
                  <w:marRight w:val="0"/>
                  <w:marTop w:val="0"/>
                  <w:marBottom w:val="0"/>
                  <w:divBdr>
                    <w:top w:val="none" w:sz="0" w:space="0" w:color="auto"/>
                    <w:left w:val="none" w:sz="0" w:space="0" w:color="auto"/>
                    <w:bottom w:val="none" w:sz="0" w:space="0" w:color="auto"/>
                    <w:right w:val="none" w:sz="0" w:space="0" w:color="auto"/>
                  </w:divBdr>
                </w:div>
                <w:div w:id="932468683">
                  <w:marLeft w:val="480"/>
                  <w:marRight w:val="0"/>
                  <w:marTop w:val="0"/>
                  <w:marBottom w:val="0"/>
                  <w:divBdr>
                    <w:top w:val="none" w:sz="0" w:space="0" w:color="auto"/>
                    <w:left w:val="none" w:sz="0" w:space="0" w:color="auto"/>
                    <w:bottom w:val="none" w:sz="0" w:space="0" w:color="auto"/>
                    <w:right w:val="none" w:sz="0" w:space="0" w:color="auto"/>
                  </w:divBdr>
                </w:div>
                <w:div w:id="724916560">
                  <w:marLeft w:val="480"/>
                  <w:marRight w:val="0"/>
                  <w:marTop w:val="0"/>
                  <w:marBottom w:val="0"/>
                  <w:divBdr>
                    <w:top w:val="none" w:sz="0" w:space="0" w:color="auto"/>
                    <w:left w:val="none" w:sz="0" w:space="0" w:color="auto"/>
                    <w:bottom w:val="none" w:sz="0" w:space="0" w:color="auto"/>
                    <w:right w:val="none" w:sz="0" w:space="0" w:color="auto"/>
                  </w:divBdr>
                </w:div>
                <w:div w:id="1827475168">
                  <w:marLeft w:val="480"/>
                  <w:marRight w:val="0"/>
                  <w:marTop w:val="0"/>
                  <w:marBottom w:val="0"/>
                  <w:divBdr>
                    <w:top w:val="none" w:sz="0" w:space="0" w:color="auto"/>
                    <w:left w:val="none" w:sz="0" w:space="0" w:color="auto"/>
                    <w:bottom w:val="none" w:sz="0" w:space="0" w:color="auto"/>
                    <w:right w:val="none" w:sz="0" w:space="0" w:color="auto"/>
                  </w:divBdr>
                </w:div>
                <w:div w:id="637222121">
                  <w:marLeft w:val="480"/>
                  <w:marRight w:val="0"/>
                  <w:marTop w:val="0"/>
                  <w:marBottom w:val="0"/>
                  <w:divBdr>
                    <w:top w:val="none" w:sz="0" w:space="0" w:color="auto"/>
                    <w:left w:val="none" w:sz="0" w:space="0" w:color="auto"/>
                    <w:bottom w:val="none" w:sz="0" w:space="0" w:color="auto"/>
                    <w:right w:val="none" w:sz="0" w:space="0" w:color="auto"/>
                  </w:divBdr>
                </w:div>
                <w:div w:id="1483540768">
                  <w:marLeft w:val="480"/>
                  <w:marRight w:val="0"/>
                  <w:marTop w:val="0"/>
                  <w:marBottom w:val="0"/>
                  <w:divBdr>
                    <w:top w:val="none" w:sz="0" w:space="0" w:color="auto"/>
                    <w:left w:val="none" w:sz="0" w:space="0" w:color="auto"/>
                    <w:bottom w:val="none" w:sz="0" w:space="0" w:color="auto"/>
                    <w:right w:val="none" w:sz="0" w:space="0" w:color="auto"/>
                  </w:divBdr>
                </w:div>
                <w:div w:id="579414982">
                  <w:marLeft w:val="480"/>
                  <w:marRight w:val="0"/>
                  <w:marTop w:val="0"/>
                  <w:marBottom w:val="0"/>
                  <w:divBdr>
                    <w:top w:val="none" w:sz="0" w:space="0" w:color="auto"/>
                    <w:left w:val="none" w:sz="0" w:space="0" w:color="auto"/>
                    <w:bottom w:val="none" w:sz="0" w:space="0" w:color="auto"/>
                    <w:right w:val="none" w:sz="0" w:space="0" w:color="auto"/>
                  </w:divBdr>
                </w:div>
                <w:div w:id="1440292263">
                  <w:marLeft w:val="480"/>
                  <w:marRight w:val="0"/>
                  <w:marTop w:val="0"/>
                  <w:marBottom w:val="0"/>
                  <w:divBdr>
                    <w:top w:val="none" w:sz="0" w:space="0" w:color="auto"/>
                    <w:left w:val="none" w:sz="0" w:space="0" w:color="auto"/>
                    <w:bottom w:val="none" w:sz="0" w:space="0" w:color="auto"/>
                    <w:right w:val="none" w:sz="0" w:space="0" w:color="auto"/>
                  </w:divBdr>
                </w:div>
                <w:div w:id="510221636">
                  <w:marLeft w:val="480"/>
                  <w:marRight w:val="0"/>
                  <w:marTop w:val="0"/>
                  <w:marBottom w:val="0"/>
                  <w:divBdr>
                    <w:top w:val="none" w:sz="0" w:space="0" w:color="auto"/>
                    <w:left w:val="none" w:sz="0" w:space="0" w:color="auto"/>
                    <w:bottom w:val="none" w:sz="0" w:space="0" w:color="auto"/>
                    <w:right w:val="none" w:sz="0" w:space="0" w:color="auto"/>
                  </w:divBdr>
                </w:div>
                <w:div w:id="690031350">
                  <w:marLeft w:val="480"/>
                  <w:marRight w:val="0"/>
                  <w:marTop w:val="0"/>
                  <w:marBottom w:val="0"/>
                  <w:divBdr>
                    <w:top w:val="none" w:sz="0" w:space="0" w:color="auto"/>
                    <w:left w:val="none" w:sz="0" w:space="0" w:color="auto"/>
                    <w:bottom w:val="none" w:sz="0" w:space="0" w:color="auto"/>
                    <w:right w:val="none" w:sz="0" w:space="0" w:color="auto"/>
                  </w:divBdr>
                </w:div>
                <w:div w:id="2075852964">
                  <w:marLeft w:val="480"/>
                  <w:marRight w:val="0"/>
                  <w:marTop w:val="0"/>
                  <w:marBottom w:val="0"/>
                  <w:divBdr>
                    <w:top w:val="none" w:sz="0" w:space="0" w:color="auto"/>
                    <w:left w:val="none" w:sz="0" w:space="0" w:color="auto"/>
                    <w:bottom w:val="none" w:sz="0" w:space="0" w:color="auto"/>
                    <w:right w:val="none" w:sz="0" w:space="0" w:color="auto"/>
                  </w:divBdr>
                </w:div>
                <w:div w:id="198595656">
                  <w:marLeft w:val="480"/>
                  <w:marRight w:val="0"/>
                  <w:marTop w:val="0"/>
                  <w:marBottom w:val="0"/>
                  <w:divBdr>
                    <w:top w:val="none" w:sz="0" w:space="0" w:color="auto"/>
                    <w:left w:val="none" w:sz="0" w:space="0" w:color="auto"/>
                    <w:bottom w:val="none" w:sz="0" w:space="0" w:color="auto"/>
                    <w:right w:val="none" w:sz="0" w:space="0" w:color="auto"/>
                  </w:divBdr>
                </w:div>
                <w:div w:id="1914074411">
                  <w:marLeft w:val="480"/>
                  <w:marRight w:val="0"/>
                  <w:marTop w:val="0"/>
                  <w:marBottom w:val="0"/>
                  <w:divBdr>
                    <w:top w:val="none" w:sz="0" w:space="0" w:color="auto"/>
                    <w:left w:val="none" w:sz="0" w:space="0" w:color="auto"/>
                    <w:bottom w:val="none" w:sz="0" w:space="0" w:color="auto"/>
                    <w:right w:val="none" w:sz="0" w:space="0" w:color="auto"/>
                  </w:divBdr>
                </w:div>
                <w:div w:id="784619108">
                  <w:marLeft w:val="480"/>
                  <w:marRight w:val="0"/>
                  <w:marTop w:val="0"/>
                  <w:marBottom w:val="0"/>
                  <w:divBdr>
                    <w:top w:val="none" w:sz="0" w:space="0" w:color="auto"/>
                    <w:left w:val="none" w:sz="0" w:space="0" w:color="auto"/>
                    <w:bottom w:val="none" w:sz="0" w:space="0" w:color="auto"/>
                    <w:right w:val="none" w:sz="0" w:space="0" w:color="auto"/>
                  </w:divBdr>
                </w:div>
                <w:div w:id="1602949076">
                  <w:marLeft w:val="480"/>
                  <w:marRight w:val="0"/>
                  <w:marTop w:val="0"/>
                  <w:marBottom w:val="0"/>
                  <w:divBdr>
                    <w:top w:val="none" w:sz="0" w:space="0" w:color="auto"/>
                    <w:left w:val="none" w:sz="0" w:space="0" w:color="auto"/>
                    <w:bottom w:val="none" w:sz="0" w:space="0" w:color="auto"/>
                    <w:right w:val="none" w:sz="0" w:space="0" w:color="auto"/>
                  </w:divBdr>
                </w:div>
                <w:div w:id="995033640">
                  <w:marLeft w:val="480"/>
                  <w:marRight w:val="0"/>
                  <w:marTop w:val="0"/>
                  <w:marBottom w:val="0"/>
                  <w:divBdr>
                    <w:top w:val="none" w:sz="0" w:space="0" w:color="auto"/>
                    <w:left w:val="none" w:sz="0" w:space="0" w:color="auto"/>
                    <w:bottom w:val="none" w:sz="0" w:space="0" w:color="auto"/>
                    <w:right w:val="none" w:sz="0" w:space="0" w:color="auto"/>
                  </w:divBdr>
                </w:div>
                <w:div w:id="1073042207">
                  <w:marLeft w:val="480"/>
                  <w:marRight w:val="0"/>
                  <w:marTop w:val="0"/>
                  <w:marBottom w:val="0"/>
                  <w:divBdr>
                    <w:top w:val="none" w:sz="0" w:space="0" w:color="auto"/>
                    <w:left w:val="none" w:sz="0" w:space="0" w:color="auto"/>
                    <w:bottom w:val="none" w:sz="0" w:space="0" w:color="auto"/>
                    <w:right w:val="none" w:sz="0" w:space="0" w:color="auto"/>
                  </w:divBdr>
                </w:div>
                <w:div w:id="1917082397">
                  <w:marLeft w:val="480"/>
                  <w:marRight w:val="0"/>
                  <w:marTop w:val="0"/>
                  <w:marBottom w:val="0"/>
                  <w:divBdr>
                    <w:top w:val="none" w:sz="0" w:space="0" w:color="auto"/>
                    <w:left w:val="none" w:sz="0" w:space="0" w:color="auto"/>
                    <w:bottom w:val="none" w:sz="0" w:space="0" w:color="auto"/>
                    <w:right w:val="none" w:sz="0" w:space="0" w:color="auto"/>
                  </w:divBdr>
                </w:div>
                <w:div w:id="198589249">
                  <w:marLeft w:val="480"/>
                  <w:marRight w:val="0"/>
                  <w:marTop w:val="0"/>
                  <w:marBottom w:val="0"/>
                  <w:divBdr>
                    <w:top w:val="none" w:sz="0" w:space="0" w:color="auto"/>
                    <w:left w:val="none" w:sz="0" w:space="0" w:color="auto"/>
                    <w:bottom w:val="none" w:sz="0" w:space="0" w:color="auto"/>
                    <w:right w:val="none" w:sz="0" w:space="0" w:color="auto"/>
                  </w:divBdr>
                </w:div>
              </w:divsChild>
            </w:div>
            <w:div w:id="757098628">
              <w:marLeft w:val="0"/>
              <w:marRight w:val="0"/>
              <w:marTop w:val="0"/>
              <w:marBottom w:val="0"/>
              <w:divBdr>
                <w:top w:val="none" w:sz="0" w:space="0" w:color="auto"/>
                <w:left w:val="none" w:sz="0" w:space="0" w:color="auto"/>
                <w:bottom w:val="none" w:sz="0" w:space="0" w:color="auto"/>
                <w:right w:val="none" w:sz="0" w:space="0" w:color="auto"/>
              </w:divBdr>
              <w:divsChild>
                <w:div w:id="737441337">
                  <w:marLeft w:val="480"/>
                  <w:marRight w:val="0"/>
                  <w:marTop w:val="0"/>
                  <w:marBottom w:val="0"/>
                  <w:divBdr>
                    <w:top w:val="none" w:sz="0" w:space="0" w:color="auto"/>
                    <w:left w:val="none" w:sz="0" w:space="0" w:color="auto"/>
                    <w:bottom w:val="none" w:sz="0" w:space="0" w:color="auto"/>
                    <w:right w:val="none" w:sz="0" w:space="0" w:color="auto"/>
                  </w:divBdr>
                </w:div>
                <w:div w:id="251090440">
                  <w:marLeft w:val="480"/>
                  <w:marRight w:val="0"/>
                  <w:marTop w:val="0"/>
                  <w:marBottom w:val="0"/>
                  <w:divBdr>
                    <w:top w:val="none" w:sz="0" w:space="0" w:color="auto"/>
                    <w:left w:val="none" w:sz="0" w:space="0" w:color="auto"/>
                    <w:bottom w:val="none" w:sz="0" w:space="0" w:color="auto"/>
                    <w:right w:val="none" w:sz="0" w:space="0" w:color="auto"/>
                  </w:divBdr>
                </w:div>
                <w:div w:id="272251094">
                  <w:marLeft w:val="480"/>
                  <w:marRight w:val="0"/>
                  <w:marTop w:val="0"/>
                  <w:marBottom w:val="0"/>
                  <w:divBdr>
                    <w:top w:val="none" w:sz="0" w:space="0" w:color="auto"/>
                    <w:left w:val="none" w:sz="0" w:space="0" w:color="auto"/>
                    <w:bottom w:val="none" w:sz="0" w:space="0" w:color="auto"/>
                    <w:right w:val="none" w:sz="0" w:space="0" w:color="auto"/>
                  </w:divBdr>
                </w:div>
                <w:div w:id="359090964">
                  <w:marLeft w:val="480"/>
                  <w:marRight w:val="0"/>
                  <w:marTop w:val="0"/>
                  <w:marBottom w:val="0"/>
                  <w:divBdr>
                    <w:top w:val="none" w:sz="0" w:space="0" w:color="auto"/>
                    <w:left w:val="none" w:sz="0" w:space="0" w:color="auto"/>
                    <w:bottom w:val="none" w:sz="0" w:space="0" w:color="auto"/>
                    <w:right w:val="none" w:sz="0" w:space="0" w:color="auto"/>
                  </w:divBdr>
                </w:div>
                <w:div w:id="1262684777">
                  <w:marLeft w:val="480"/>
                  <w:marRight w:val="0"/>
                  <w:marTop w:val="0"/>
                  <w:marBottom w:val="0"/>
                  <w:divBdr>
                    <w:top w:val="none" w:sz="0" w:space="0" w:color="auto"/>
                    <w:left w:val="none" w:sz="0" w:space="0" w:color="auto"/>
                    <w:bottom w:val="none" w:sz="0" w:space="0" w:color="auto"/>
                    <w:right w:val="none" w:sz="0" w:space="0" w:color="auto"/>
                  </w:divBdr>
                </w:div>
                <w:div w:id="1491751474">
                  <w:marLeft w:val="480"/>
                  <w:marRight w:val="0"/>
                  <w:marTop w:val="0"/>
                  <w:marBottom w:val="0"/>
                  <w:divBdr>
                    <w:top w:val="none" w:sz="0" w:space="0" w:color="auto"/>
                    <w:left w:val="none" w:sz="0" w:space="0" w:color="auto"/>
                    <w:bottom w:val="none" w:sz="0" w:space="0" w:color="auto"/>
                    <w:right w:val="none" w:sz="0" w:space="0" w:color="auto"/>
                  </w:divBdr>
                </w:div>
                <w:div w:id="1688628920">
                  <w:marLeft w:val="480"/>
                  <w:marRight w:val="0"/>
                  <w:marTop w:val="0"/>
                  <w:marBottom w:val="0"/>
                  <w:divBdr>
                    <w:top w:val="none" w:sz="0" w:space="0" w:color="auto"/>
                    <w:left w:val="none" w:sz="0" w:space="0" w:color="auto"/>
                    <w:bottom w:val="none" w:sz="0" w:space="0" w:color="auto"/>
                    <w:right w:val="none" w:sz="0" w:space="0" w:color="auto"/>
                  </w:divBdr>
                </w:div>
                <w:div w:id="850948597">
                  <w:marLeft w:val="480"/>
                  <w:marRight w:val="0"/>
                  <w:marTop w:val="0"/>
                  <w:marBottom w:val="0"/>
                  <w:divBdr>
                    <w:top w:val="none" w:sz="0" w:space="0" w:color="auto"/>
                    <w:left w:val="none" w:sz="0" w:space="0" w:color="auto"/>
                    <w:bottom w:val="none" w:sz="0" w:space="0" w:color="auto"/>
                    <w:right w:val="none" w:sz="0" w:space="0" w:color="auto"/>
                  </w:divBdr>
                </w:div>
                <w:div w:id="2021421917">
                  <w:marLeft w:val="480"/>
                  <w:marRight w:val="0"/>
                  <w:marTop w:val="0"/>
                  <w:marBottom w:val="0"/>
                  <w:divBdr>
                    <w:top w:val="none" w:sz="0" w:space="0" w:color="auto"/>
                    <w:left w:val="none" w:sz="0" w:space="0" w:color="auto"/>
                    <w:bottom w:val="none" w:sz="0" w:space="0" w:color="auto"/>
                    <w:right w:val="none" w:sz="0" w:space="0" w:color="auto"/>
                  </w:divBdr>
                </w:div>
                <w:div w:id="1734815673">
                  <w:marLeft w:val="480"/>
                  <w:marRight w:val="0"/>
                  <w:marTop w:val="0"/>
                  <w:marBottom w:val="0"/>
                  <w:divBdr>
                    <w:top w:val="none" w:sz="0" w:space="0" w:color="auto"/>
                    <w:left w:val="none" w:sz="0" w:space="0" w:color="auto"/>
                    <w:bottom w:val="none" w:sz="0" w:space="0" w:color="auto"/>
                    <w:right w:val="none" w:sz="0" w:space="0" w:color="auto"/>
                  </w:divBdr>
                </w:div>
                <w:div w:id="1907450650">
                  <w:marLeft w:val="480"/>
                  <w:marRight w:val="0"/>
                  <w:marTop w:val="0"/>
                  <w:marBottom w:val="0"/>
                  <w:divBdr>
                    <w:top w:val="none" w:sz="0" w:space="0" w:color="auto"/>
                    <w:left w:val="none" w:sz="0" w:space="0" w:color="auto"/>
                    <w:bottom w:val="none" w:sz="0" w:space="0" w:color="auto"/>
                    <w:right w:val="none" w:sz="0" w:space="0" w:color="auto"/>
                  </w:divBdr>
                </w:div>
                <w:div w:id="327825968">
                  <w:marLeft w:val="480"/>
                  <w:marRight w:val="0"/>
                  <w:marTop w:val="0"/>
                  <w:marBottom w:val="0"/>
                  <w:divBdr>
                    <w:top w:val="none" w:sz="0" w:space="0" w:color="auto"/>
                    <w:left w:val="none" w:sz="0" w:space="0" w:color="auto"/>
                    <w:bottom w:val="none" w:sz="0" w:space="0" w:color="auto"/>
                    <w:right w:val="none" w:sz="0" w:space="0" w:color="auto"/>
                  </w:divBdr>
                </w:div>
                <w:div w:id="1258560848">
                  <w:marLeft w:val="480"/>
                  <w:marRight w:val="0"/>
                  <w:marTop w:val="0"/>
                  <w:marBottom w:val="0"/>
                  <w:divBdr>
                    <w:top w:val="none" w:sz="0" w:space="0" w:color="auto"/>
                    <w:left w:val="none" w:sz="0" w:space="0" w:color="auto"/>
                    <w:bottom w:val="none" w:sz="0" w:space="0" w:color="auto"/>
                    <w:right w:val="none" w:sz="0" w:space="0" w:color="auto"/>
                  </w:divBdr>
                </w:div>
                <w:div w:id="438791623">
                  <w:marLeft w:val="480"/>
                  <w:marRight w:val="0"/>
                  <w:marTop w:val="0"/>
                  <w:marBottom w:val="0"/>
                  <w:divBdr>
                    <w:top w:val="none" w:sz="0" w:space="0" w:color="auto"/>
                    <w:left w:val="none" w:sz="0" w:space="0" w:color="auto"/>
                    <w:bottom w:val="none" w:sz="0" w:space="0" w:color="auto"/>
                    <w:right w:val="none" w:sz="0" w:space="0" w:color="auto"/>
                  </w:divBdr>
                </w:div>
                <w:div w:id="557790199">
                  <w:marLeft w:val="480"/>
                  <w:marRight w:val="0"/>
                  <w:marTop w:val="0"/>
                  <w:marBottom w:val="0"/>
                  <w:divBdr>
                    <w:top w:val="none" w:sz="0" w:space="0" w:color="auto"/>
                    <w:left w:val="none" w:sz="0" w:space="0" w:color="auto"/>
                    <w:bottom w:val="none" w:sz="0" w:space="0" w:color="auto"/>
                    <w:right w:val="none" w:sz="0" w:space="0" w:color="auto"/>
                  </w:divBdr>
                </w:div>
                <w:div w:id="793141034">
                  <w:marLeft w:val="480"/>
                  <w:marRight w:val="0"/>
                  <w:marTop w:val="0"/>
                  <w:marBottom w:val="0"/>
                  <w:divBdr>
                    <w:top w:val="none" w:sz="0" w:space="0" w:color="auto"/>
                    <w:left w:val="none" w:sz="0" w:space="0" w:color="auto"/>
                    <w:bottom w:val="none" w:sz="0" w:space="0" w:color="auto"/>
                    <w:right w:val="none" w:sz="0" w:space="0" w:color="auto"/>
                  </w:divBdr>
                </w:div>
                <w:div w:id="1601986464">
                  <w:marLeft w:val="480"/>
                  <w:marRight w:val="0"/>
                  <w:marTop w:val="0"/>
                  <w:marBottom w:val="0"/>
                  <w:divBdr>
                    <w:top w:val="none" w:sz="0" w:space="0" w:color="auto"/>
                    <w:left w:val="none" w:sz="0" w:space="0" w:color="auto"/>
                    <w:bottom w:val="none" w:sz="0" w:space="0" w:color="auto"/>
                    <w:right w:val="none" w:sz="0" w:space="0" w:color="auto"/>
                  </w:divBdr>
                </w:div>
                <w:div w:id="317270954">
                  <w:marLeft w:val="480"/>
                  <w:marRight w:val="0"/>
                  <w:marTop w:val="0"/>
                  <w:marBottom w:val="0"/>
                  <w:divBdr>
                    <w:top w:val="none" w:sz="0" w:space="0" w:color="auto"/>
                    <w:left w:val="none" w:sz="0" w:space="0" w:color="auto"/>
                    <w:bottom w:val="none" w:sz="0" w:space="0" w:color="auto"/>
                    <w:right w:val="none" w:sz="0" w:space="0" w:color="auto"/>
                  </w:divBdr>
                </w:div>
                <w:div w:id="947195848">
                  <w:marLeft w:val="480"/>
                  <w:marRight w:val="0"/>
                  <w:marTop w:val="0"/>
                  <w:marBottom w:val="0"/>
                  <w:divBdr>
                    <w:top w:val="none" w:sz="0" w:space="0" w:color="auto"/>
                    <w:left w:val="none" w:sz="0" w:space="0" w:color="auto"/>
                    <w:bottom w:val="none" w:sz="0" w:space="0" w:color="auto"/>
                    <w:right w:val="none" w:sz="0" w:space="0" w:color="auto"/>
                  </w:divBdr>
                </w:div>
                <w:div w:id="2030519269">
                  <w:marLeft w:val="480"/>
                  <w:marRight w:val="0"/>
                  <w:marTop w:val="0"/>
                  <w:marBottom w:val="0"/>
                  <w:divBdr>
                    <w:top w:val="none" w:sz="0" w:space="0" w:color="auto"/>
                    <w:left w:val="none" w:sz="0" w:space="0" w:color="auto"/>
                    <w:bottom w:val="none" w:sz="0" w:space="0" w:color="auto"/>
                    <w:right w:val="none" w:sz="0" w:space="0" w:color="auto"/>
                  </w:divBdr>
                </w:div>
                <w:div w:id="1067149762">
                  <w:marLeft w:val="480"/>
                  <w:marRight w:val="0"/>
                  <w:marTop w:val="0"/>
                  <w:marBottom w:val="0"/>
                  <w:divBdr>
                    <w:top w:val="none" w:sz="0" w:space="0" w:color="auto"/>
                    <w:left w:val="none" w:sz="0" w:space="0" w:color="auto"/>
                    <w:bottom w:val="none" w:sz="0" w:space="0" w:color="auto"/>
                    <w:right w:val="none" w:sz="0" w:space="0" w:color="auto"/>
                  </w:divBdr>
                </w:div>
                <w:div w:id="1733312793">
                  <w:marLeft w:val="480"/>
                  <w:marRight w:val="0"/>
                  <w:marTop w:val="0"/>
                  <w:marBottom w:val="0"/>
                  <w:divBdr>
                    <w:top w:val="none" w:sz="0" w:space="0" w:color="auto"/>
                    <w:left w:val="none" w:sz="0" w:space="0" w:color="auto"/>
                    <w:bottom w:val="none" w:sz="0" w:space="0" w:color="auto"/>
                    <w:right w:val="none" w:sz="0" w:space="0" w:color="auto"/>
                  </w:divBdr>
                </w:div>
                <w:div w:id="1871916643">
                  <w:marLeft w:val="480"/>
                  <w:marRight w:val="0"/>
                  <w:marTop w:val="0"/>
                  <w:marBottom w:val="0"/>
                  <w:divBdr>
                    <w:top w:val="none" w:sz="0" w:space="0" w:color="auto"/>
                    <w:left w:val="none" w:sz="0" w:space="0" w:color="auto"/>
                    <w:bottom w:val="none" w:sz="0" w:space="0" w:color="auto"/>
                    <w:right w:val="none" w:sz="0" w:space="0" w:color="auto"/>
                  </w:divBdr>
                </w:div>
                <w:div w:id="398670364">
                  <w:marLeft w:val="480"/>
                  <w:marRight w:val="0"/>
                  <w:marTop w:val="0"/>
                  <w:marBottom w:val="0"/>
                  <w:divBdr>
                    <w:top w:val="none" w:sz="0" w:space="0" w:color="auto"/>
                    <w:left w:val="none" w:sz="0" w:space="0" w:color="auto"/>
                    <w:bottom w:val="none" w:sz="0" w:space="0" w:color="auto"/>
                    <w:right w:val="none" w:sz="0" w:space="0" w:color="auto"/>
                  </w:divBdr>
                </w:div>
                <w:div w:id="1352878974">
                  <w:marLeft w:val="480"/>
                  <w:marRight w:val="0"/>
                  <w:marTop w:val="0"/>
                  <w:marBottom w:val="0"/>
                  <w:divBdr>
                    <w:top w:val="none" w:sz="0" w:space="0" w:color="auto"/>
                    <w:left w:val="none" w:sz="0" w:space="0" w:color="auto"/>
                    <w:bottom w:val="none" w:sz="0" w:space="0" w:color="auto"/>
                    <w:right w:val="none" w:sz="0" w:space="0" w:color="auto"/>
                  </w:divBdr>
                </w:div>
                <w:div w:id="1276907929">
                  <w:marLeft w:val="480"/>
                  <w:marRight w:val="0"/>
                  <w:marTop w:val="0"/>
                  <w:marBottom w:val="0"/>
                  <w:divBdr>
                    <w:top w:val="none" w:sz="0" w:space="0" w:color="auto"/>
                    <w:left w:val="none" w:sz="0" w:space="0" w:color="auto"/>
                    <w:bottom w:val="none" w:sz="0" w:space="0" w:color="auto"/>
                    <w:right w:val="none" w:sz="0" w:space="0" w:color="auto"/>
                  </w:divBdr>
                </w:div>
                <w:div w:id="978192671">
                  <w:marLeft w:val="480"/>
                  <w:marRight w:val="0"/>
                  <w:marTop w:val="0"/>
                  <w:marBottom w:val="0"/>
                  <w:divBdr>
                    <w:top w:val="none" w:sz="0" w:space="0" w:color="auto"/>
                    <w:left w:val="none" w:sz="0" w:space="0" w:color="auto"/>
                    <w:bottom w:val="none" w:sz="0" w:space="0" w:color="auto"/>
                    <w:right w:val="none" w:sz="0" w:space="0" w:color="auto"/>
                  </w:divBdr>
                </w:div>
                <w:div w:id="1660499702">
                  <w:marLeft w:val="480"/>
                  <w:marRight w:val="0"/>
                  <w:marTop w:val="0"/>
                  <w:marBottom w:val="0"/>
                  <w:divBdr>
                    <w:top w:val="none" w:sz="0" w:space="0" w:color="auto"/>
                    <w:left w:val="none" w:sz="0" w:space="0" w:color="auto"/>
                    <w:bottom w:val="none" w:sz="0" w:space="0" w:color="auto"/>
                    <w:right w:val="none" w:sz="0" w:space="0" w:color="auto"/>
                  </w:divBdr>
                </w:div>
                <w:div w:id="448665358">
                  <w:marLeft w:val="480"/>
                  <w:marRight w:val="0"/>
                  <w:marTop w:val="0"/>
                  <w:marBottom w:val="0"/>
                  <w:divBdr>
                    <w:top w:val="none" w:sz="0" w:space="0" w:color="auto"/>
                    <w:left w:val="none" w:sz="0" w:space="0" w:color="auto"/>
                    <w:bottom w:val="none" w:sz="0" w:space="0" w:color="auto"/>
                    <w:right w:val="none" w:sz="0" w:space="0" w:color="auto"/>
                  </w:divBdr>
                </w:div>
                <w:div w:id="2029482887">
                  <w:marLeft w:val="480"/>
                  <w:marRight w:val="0"/>
                  <w:marTop w:val="0"/>
                  <w:marBottom w:val="0"/>
                  <w:divBdr>
                    <w:top w:val="none" w:sz="0" w:space="0" w:color="auto"/>
                    <w:left w:val="none" w:sz="0" w:space="0" w:color="auto"/>
                    <w:bottom w:val="none" w:sz="0" w:space="0" w:color="auto"/>
                    <w:right w:val="none" w:sz="0" w:space="0" w:color="auto"/>
                  </w:divBdr>
                </w:div>
                <w:div w:id="893008674">
                  <w:marLeft w:val="480"/>
                  <w:marRight w:val="0"/>
                  <w:marTop w:val="0"/>
                  <w:marBottom w:val="0"/>
                  <w:divBdr>
                    <w:top w:val="none" w:sz="0" w:space="0" w:color="auto"/>
                    <w:left w:val="none" w:sz="0" w:space="0" w:color="auto"/>
                    <w:bottom w:val="none" w:sz="0" w:space="0" w:color="auto"/>
                    <w:right w:val="none" w:sz="0" w:space="0" w:color="auto"/>
                  </w:divBdr>
                </w:div>
                <w:div w:id="476798624">
                  <w:marLeft w:val="480"/>
                  <w:marRight w:val="0"/>
                  <w:marTop w:val="0"/>
                  <w:marBottom w:val="0"/>
                  <w:divBdr>
                    <w:top w:val="none" w:sz="0" w:space="0" w:color="auto"/>
                    <w:left w:val="none" w:sz="0" w:space="0" w:color="auto"/>
                    <w:bottom w:val="none" w:sz="0" w:space="0" w:color="auto"/>
                    <w:right w:val="none" w:sz="0" w:space="0" w:color="auto"/>
                  </w:divBdr>
                </w:div>
                <w:div w:id="864830863">
                  <w:marLeft w:val="480"/>
                  <w:marRight w:val="0"/>
                  <w:marTop w:val="0"/>
                  <w:marBottom w:val="0"/>
                  <w:divBdr>
                    <w:top w:val="none" w:sz="0" w:space="0" w:color="auto"/>
                    <w:left w:val="none" w:sz="0" w:space="0" w:color="auto"/>
                    <w:bottom w:val="none" w:sz="0" w:space="0" w:color="auto"/>
                    <w:right w:val="none" w:sz="0" w:space="0" w:color="auto"/>
                  </w:divBdr>
                </w:div>
                <w:div w:id="454175309">
                  <w:marLeft w:val="480"/>
                  <w:marRight w:val="0"/>
                  <w:marTop w:val="0"/>
                  <w:marBottom w:val="0"/>
                  <w:divBdr>
                    <w:top w:val="none" w:sz="0" w:space="0" w:color="auto"/>
                    <w:left w:val="none" w:sz="0" w:space="0" w:color="auto"/>
                    <w:bottom w:val="none" w:sz="0" w:space="0" w:color="auto"/>
                    <w:right w:val="none" w:sz="0" w:space="0" w:color="auto"/>
                  </w:divBdr>
                </w:div>
                <w:div w:id="1855994924">
                  <w:marLeft w:val="480"/>
                  <w:marRight w:val="0"/>
                  <w:marTop w:val="0"/>
                  <w:marBottom w:val="0"/>
                  <w:divBdr>
                    <w:top w:val="none" w:sz="0" w:space="0" w:color="auto"/>
                    <w:left w:val="none" w:sz="0" w:space="0" w:color="auto"/>
                    <w:bottom w:val="none" w:sz="0" w:space="0" w:color="auto"/>
                    <w:right w:val="none" w:sz="0" w:space="0" w:color="auto"/>
                  </w:divBdr>
                </w:div>
                <w:div w:id="1807312383">
                  <w:marLeft w:val="480"/>
                  <w:marRight w:val="0"/>
                  <w:marTop w:val="0"/>
                  <w:marBottom w:val="0"/>
                  <w:divBdr>
                    <w:top w:val="none" w:sz="0" w:space="0" w:color="auto"/>
                    <w:left w:val="none" w:sz="0" w:space="0" w:color="auto"/>
                    <w:bottom w:val="none" w:sz="0" w:space="0" w:color="auto"/>
                    <w:right w:val="none" w:sz="0" w:space="0" w:color="auto"/>
                  </w:divBdr>
                </w:div>
                <w:div w:id="142237569">
                  <w:marLeft w:val="480"/>
                  <w:marRight w:val="0"/>
                  <w:marTop w:val="0"/>
                  <w:marBottom w:val="0"/>
                  <w:divBdr>
                    <w:top w:val="none" w:sz="0" w:space="0" w:color="auto"/>
                    <w:left w:val="none" w:sz="0" w:space="0" w:color="auto"/>
                    <w:bottom w:val="none" w:sz="0" w:space="0" w:color="auto"/>
                    <w:right w:val="none" w:sz="0" w:space="0" w:color="auto"/>
                  </w:divBdr>
                </w:div>
                <w:div w:id="1787649606">
                  <w:marLeft w:val="480"/>
                  <w:marRight w:val="0"/>
                  <w:marTop w:val="0"/>
                  <w:marBottom w:val="0"/>
                  <w:divBdr>
                    <w:top w:val="none" w:sz="0" w:space="0" w:color="auto"/>
                    <w:left w:val="none" w:sz="0" w:space="0" w:color="auto"/>
                    <w:bottom w:val="none" w:sz="0" w:space="0" w:color="auto"/>
                    <w:right w:val="none" w:sz="0" w:space="0" w:color="auto"/>
                  </w:divBdr>
                </w:div>
                <w:div w:id="1227839319">
                  <w:marLeft w:val="480"/>
                  <w:marRight w:val="0"/>
                  <w:marTop w:val="0"/>
                  <w:marBottom w:val="0"/>
                  <w:divBdr>
                    <w:top w:val="none" w:sz="0" w:space="0" w:color="auto"/>
                    <w:left w:val="none" w:sz="0" w:space="0" w:color="auto"/>
                    <w:bottom w:val="none" w:sz="0" w:space="0" w:color="auto"/>
                    <w:right w:val="none" w:sz="0" w:space="0" w:color="auto"/>
                  </w:divBdr>
                </w:div>
                <w:div w:id="1001280008">
                  <w:marLeft w:val="480"/>
                  <w:marRight w:val="0"/>
                  <w:marTop w:val="0"/>
                  <w:marBottom w:val="0"/>
                  <w:divBdr>
                    <w:top w:val="none" w:sz="0" w:space="0" w:color="auto"/>
                    <w:left w:val="none" w:sz="0" w:space="0" w:color="auto"/>
                    <w:bottom w:val="none" w:sz="0" w:space="0" w:color="auto"/>
                    <w:right w:val="none" w:sz="0" w:space="0" w:color="auto"/>
                  </w:divBdr>
                </w:div>
              </w:divsChild>
            </w:div>
            <w:div w:id="1205406088">
              <w:marLeft w:val="0"/>
              <w:marRight w:val="0"/>
              <w:marTop w:val="0"/>
              <w:marBottom w:val="0"/>
              <w:divBdr>
                <w:top w:val="none" w:sz="0" w:space="0" w:color="auto"/>
                <w:left w:val="none" w:sz="0" w:space="0" w:color="auto"/>
                <w:bottom w:val="none" w:sz="0" w:space="0" w:color="auto"/>
                <w:right w:val="none" w:sz="0" w:space="0" w:color="auto"/>
              </w:divBdr>
              <w:divsChild>
                <w:div w:id="290407128">
                  <w:marLeft w:val="480"/>
                  <w:marRight w:val="0"/>
                  <w:marTop w:val="0"/>
                  <w:marBottom w:val="0"/>
                  <w:divBdr>
                    <w:top w:val="none" w:sz="0" w:space="0" w:color="auto"/>
                    <w:left w:val="none" w:sz="0" w:space="0" w:color="auto"/>
                    <w:bottom w:val="none" w:sz="0" w:space="0" w:color="auto"/>
                    <w:right w:val="none" w:sz="0" w:space="0" w:color="auto"/>
                  </w:divBdr>
                </w:div>
                <w:div w:id="10687839">
                  <w:marLeft w:val="480"/>
                  <w:marRight w:val="0"/>
                  <w:marTop w:val="0"/>
                  <w:marBottom w:val="0"/>
                  <w:divBdr>
                    <w:top w:val="none" w:sz="0" w:space="0" w:color="auto"/>
                    <w:left w:val="none" w:sz="0" w:space="0" w:color="auto"/>
                    <w:bottom w:val="none" w:sz="0" w:space="0" w:color="auto"/>
                    <w:right w:val="none" w:sz="0" w:space="0" w:color="auto"/>
                  </w:divBdr>
                </w:div>
                <w:div w:id="2066635545">
                  <w:marLeft w:val="480"/>
                  <w:marRight w:val="0"/>
                  <w:marTop w:val="0"/>
                  <w:marBottom w:val="0"/>
                  <w:divBdr>
                    <w:top w:val="none" w:sz="0" w:space="0" w:color="auto"/>
                    <w:left w:val="none" w:sz="0" w:space="0" w:color="auto"/>
                    <w:bottom w:val="none" w:sz="0" w:space="0" w:color="auto"/>
                    <w:right w:val="none" w:sz="0" w:space="0" w:color="auto"/>
                  </w:divBdr>
                </w:div>
                <w:div w:id="1600485387">
                  <w:marLeft w:val="480"/>
                  <w:marRight w:val="0"/>
                  <w:marTop w:val="0"/>
                  <w:marBottom w:val="0"/>
                  <w:divBdr>
                    <w:top w:val="none" w:sz="0" w:space="0" w:color="auto"/>
                    <w:left w:val="none" w:sz="0" w:space="0" w:color="auto"/>
                    <w:bottom w:val="none" w:sz="0" w:space="0" w:color="auto"/>
                    <w:right w:val="none" w:sz="0" w:space="0" w:color="auto"/>
                  </w:divBdr>
                </w:div>
                <w:div w:id="1996570254">
                  <w:marLeft w:val="480"/>
                  <w:marRight w:val="0"/>
                  <w:marTop w:val="0"/>
                  <w:marBottom w:val="0"/>
                  <w:divBdr>
                    <w:top w:val="none" w:sz="0" w:space="0" w:color="auto"/>
                    <w:left w:val="none" w:sz="0" w:space="0" w:color="auto"/>
                    <w:bottom w:val="none" w:sz="0" w:space="0" w:color="auto"/>
                    <w:right w:val="none" w:sz="0" w:space="0" w:color="auto"/>
                  </w:divBdr>
                </w:div>
                <w:div w:id="2063939886">
                  <w:marLeft w:val="480"/>
                  <w:marRight w:val="0"/>
                  <w:marTop w:val="0"/>
                  <w:marBottom w:val="0"/>
                  <w:divBdr>
                    <w:top w:val="none" w:sz="0" w:space="0" w:color="auto"/>
                    <w:left w:val="none" w:sz="0" w:space="0" w:color="auto"/>
                    <w:bottom w:val="none" w:sz="0" w:space="0" w:color="auto"/>
                    <w:right w:val="none" w:sz="0" w:space="0" w:color="auto"/>
                  </w:divBdr>
                </w:div>
                <w:div w:id="531454839">
                  <w:marLeft w:val="480"/>
                  <w:marRight w:val="0"/>
                  <w:marTop w:val="0"/>
                  <w:marBottom w:val="0"/>
                  <w:divBdr>
                    <w:top w:val="none" w:sz="0" w:space="0" w:color="auto"/>
                    <w:left w:val="none" w:sz="0" w:space="0" w:color="auto"/>
                    <w:bottom w:val="none" w:sz="0" w:space="0" w:color="auto"/>
                    <w:right w:val="none" w:sz="0" w:space="0" w:color="auto"/>
                  </w:divBdr>
                </w:div>
                <w:div w:id="2000383212">
                  <w:marLeft w:val="480"/>
                  <w:marRight w:val="0"/>
                  <w:marTop w:val="0"/>
                  <w:marBottom w:val="0"/>
                  <w:divBdr>
                    <w:top w:val="none" w:sz="0" w:space="0" w:color="auto"/>
                    <w:left w:val="none" w:sz="0" w:space="0" w:color="auto"/>
                    <w:bottom w:val="none" w:sz="0" w:space="0" w:color="auto"/>
                    <w:right w:val="none" w:sz="0" w:space="0" w:color="auto"/>
                  </w:divBdr>
                </w:div>
                <w:div w:id="1390767769">
                  <w:marLeft w:val="480"/>
                  <w:marRight w:val="0"/>
                  <w:marTop w:val="0"/>
                  <w:marBottom w:val="0"/>
                  <w:divBdr>
                    <w:top w:val="none" w:sz="0" w:space="0" w:color="auto"/>
                    <w:left w:val="none" w:sz="0" w:space="0" w:color="auto"/>
                    <w:bottom w:val="none" w:sz="0" w:space="0" w:color="auto"/>
                    <w:right w:val="none" w:sz="0" w:space="0" w:color="auto"/>
                  </w:divBdr>
                </w:div>
                <w:div w:id="366876924">
                  <w:marLeft w:val="480"/>
                  <w:marRight w:val="0"/>
                  <w:marTop w:val="0"/>
                  <w:marBottom w:val="0"/>
                  <w:divBdr>
                    <w:top w:val="none" w:sz="0" w:space="0" w:color="auto"/>
                    <w:left w:val="none" w:sz="0" w:space="0" w:color="auto"/>
                    <w:bottom w:val="none" w:sz="0" w:space="0" w:color="auto"/>
                    <w:right w:val="none" w:sz="0" w:space="0" w:color="auto"/>
                  </w:divBdr>
                </w:div>
                <w:div w:id="331300191">
                  <w:marLeft w:val="480"/>
                  <w:marRight w:val="0"/>
                  <w:marTop w:val="0"/>
                  <w:marBottom w:val="0"/>
                  <w:divBdr>
                    <w:top w:val="none" w:sz="0" w:space="0" w:color="auto"/>
                    <w:left w:val="none" w:sz="0" w:space="0" w:color="auto"/>
                    <w:bottom w:val="none" w:sz="0" w:space="0" w:color="auto"/>
                    <w:right w:val="none" w:sz="0" w:space="0" w:color="auto"/>
                  </w:divBdr>
                </w:div>
                <w:div w:id="303969890">
                  <w:marLeft w:val="480"/>
                  <w:marRight w:val="0"/>
                  <w:marTop w:val="0"/>
                  <w:marBottom w:val="0"/>
                  <w:divBdr>
                    <w:top w:val="none" w:sz="0" w:space="0" w:color="auto"/>
                    <w:left w:val="none" w:sz="0" w:space="0" w:color="auto"/>
                    <w:bottom w:val="none" w:sz="0" w:space="0" w:color="auto"/>
                    <w:right w:val="none" w:sz="0" w:space="0" w:color="auto"/>
                  </w:divBdr>
                </w:div>
                <w:div w:id="1778601149">
                  <w:marLeft w:val="480"/>
                  <w:marRight w:val="0"/>
                  <w:marTop w:val="0"/>
                  <w:marBottom w:val="0"/>
                  <w:divBdr>
                    <w:top w:val="none" w:sz="0" w:space="0" w:color="auto"/>
                    <w:left w:val="none" w:sz="0" w:space="0" w:color="auto"/>
                    <w:bottom w:val="none" w:sz="0" w:space="0" w:color="auto"/>
                    <w:right w:val="none" w:sz="0" w:space="0" w:color="auto"/>
                  </w:divBdr>
                </w:div>
                <w:div w:id="76170756">
                  <w:marLeft w:val="480"/>
                  <w:marRight w:val="0"/>
                  <w:marTop w:val="0"/>
                  <w:marBottom w:val="0"/>
                  <w:divBdr>
                    <w:top w:val="none" w:sz="0" w:space="0" w:color="auto"/>
                    <w:left w:val="none" w:sz="0" w:space="0" w:color="auto"/>
                    <w:bottom w:val="none" w:sz="0" w:space="0" w:color="auto"/>
                    <w:right w:val="none" w:sz="0" w:space="0" w:color="auto"/>
                  </w:divBdr>
                </w:div>
                <w:div w:id="455491840">
                  <w:marLeft w:val="480"/>
                  <w:marRight w:val="0"/>
                  <w:marTop w:val="0"/>
                  <w:marBottom w:val="0"/>
                  <w:divBdr>
                    <w:top w:val="none" w:sz="0" w:space="0" w:color="auto"/>
                    <w:left w:val="none" w:sz="0" w:space="0" w:color="auto"/>
                    <w:bottom w:val="none" w:sz="0" w:space="0" w:color="auto"/>
                    <w:right w:val="none" w:sz="0" w:space="0" w:color="auto"/>
                  </w:divBdr>
                </w:div>
                <w:div w:id="1014920663">
                  <w:marLeft w:val="480"/>
                  <w:marRight w:val="0"/>
                  <w:marTop w:val="0"/>
                  <w:marBottom w:val="0"/>
                  <w:divBdr>
                    <w:top w:val="none" w:sz="0" w:space="0" w:color="auto"/>
                    <w:left w:val="none" w:sz="0" w:space="0" w:color="auto"/>
                    <w:bottom w:val="none" w:sz="0" w:space="0" w:color="auto"/>
                    <w:right w:val="none" w:sz="0" w:space="0" w:color="auto"/>
                  </w:divBdr>
                </w:div>
                <w:div w:id="1415665556">
                  <w:marLeft w:val="480"/>
                  <w:marRight w:val="0"/>
                  <w:marTop w:val="0"/>
                  <w:marBottom w:val="0"/>
                  <w:divBdr>
                    <w:top w:val="none" w:sz="0" w:space="0" w:color="auto"/>
                    <w:left w:val="none" w:sz="0" w:space="0" w:color="auto"/>
                    <w:bottom w:val="none" w:sz="0" w:space="0" w:color="auto"/>
                    <w:right w:val="none" w:sz="0" w:space="0" w:color="auto"/>
                  </w:divBdr>
                </w:div>
                <w:div w:id="1500274629">
                  <w:marLeft w:val="480"/>
                  <w:marRight w:val="0"/>
                  <w:marTop w:val="0"/>
                  <w:marBottom w:val="0"/>
                  <w:divBdr>
                    <w:top w:val="none" w:sz="0" w:space="0" w:color="auto"/>
                    <w:left w:val="none" w:sz="0" w:space="0" w:color="auto"/>
                    <w:bottom w:val="none" w:sz="0" w:space="0" w:color="auto"/>
                    <w:right w:val="none" w:sz="0" w:space="0" w:color="auto"/>
                  </w:divBdr>
                </w:div>
                <w:div w:id="1054545252">
                  <w:marLeft w:val="480"/>
                  <w:marRight w:val="0"/>
                  <w:marTop w:val="0"/>
                  <w:marBottom w:val="0"/>
                  <w:divBdr>
                    <w:top w:val="none" w:sz="0" w:space="0" w:color="auto"/>
                    <w:left w:val="none" w:sz="0" w:space="0" w:color="auto"/>
                    <w:bottom w:val="none" w:sz="0" w:space="0" w:color="auto"/>
                    <w:right w:val="none" w:sz="0" w:space="0" w:color="auto"/>
                  </w:divBdr>
                </w:div>
                <w:div w:id="661204205">
                  <w:marLeft w:val="480"/>
                  <w:marRight w:val="0"/>
                  <w:marTop w:val="0"/>
                  <w:marBottom w:val="0"/>
                  <w:divBdr>
                    <w:top w:val="none" w:sz="0" w:space="0" w:color="auto"/>
                    <w:left w:val="none" w:sz="0" w:space="0" w:color="auto"/>
                    <w:bottom w:val="none" w:sz="0" w:space="0" w:color="auto"/>
                    <w:right w:val="none" w:sz="0" w:space="0" w:color="auto"/>
                  </w:divBdr>
                </w:div>
                <w:div w:id="480581956">
                  <w:marLeft w:val="480"/>
                  <w:marRight w:val="0"/>
                  <w:marTop w:val="0"/>
                  <w:marBottom w:val="0"/>
                  <w:divBdr>
                    <w:top w:val="none" w:sz="0" w:space="0" w:color="auto"/>
                    <w:left w:val="none" w:sz="0" w:space="0" w:color="auto"/>
                    <w:bottom w:val="none" w:sz="0" w:space="0" w:color="auto"/>
                    <w:right w:val="none" w:sz="0" w:space="0" w:color="auto"/>
                  </w:divBdr>
                </w:div>
                <w:div w:id="1520001817">
                  <w:marLeft w:val="480"/>
                  <w:marRight w:val="0"/>
                  <w:marTop w:val="0"/>
                  <w:marBottom w:val="0"/>
                  <w:divBdr>
                    <w:top w:val="none" w:sz="0" w:space="0" w:color="auto"/>
                    <w:left w:val="none" w:sz="0" w:space="0" w:color="auto"/>
                    <w:bottom w:val="none" w:sz="0" w:space="0" w:color="auto"/>
                    <w:right w:val="none" w:sz="0" w:space="0" w:color="auto"/>
                  </w:divBdr>
                </w:div>
                <w:div w:id="1416437751">
                  <w:marLeft w:val="480"/>
                  <w:marRight w:val="0"/>
                  <w:marTop w:val="0"/>
                  <w:marBottom w:val="0"/>
                  <w:divBdr>
                    <w:top w:val="none" w:sz="0" w:space="0" w:color="auto"/>
                    <w:left w:val="none" w:sz="0" w:space="0" w:color="auto"/>
                    <w:bottom w:val="none" w:sz="0" w:space="0" w:color="auto"/>
                    <w:right w:val="none" w:sz="0" w:space="0" w:color="auto"/>
                  </w:divBdr>
                </w:div>
                <w:div w:id="1334795621">
                  <w:marLeft w:val="480"/>
                  <w:marRight w:val="0"/>
                  <w:marTop w:val="0"/>
                  <w:marBottom w:val="0"/>
                  <w:divBdr>
                    <w:top w:val="none" w:sz="0" w:space="0" w:color="auto"/>
                    <w:left w:val="none" w:sz="0" w:space="0" w:color="auto"/>
                    <w:bottom w:val="none" w:sz="0" w:space="0" w:color="auto"/>
                    <w:right w:val="none" w:sz="0" w:space="0" w:color="auto"/>
                  </w:divBdr>
                </w:div>
                <w:div w:id="437144310">
                  <w:marLeft w:val="480"/>
                  <w:marRight w:val="0"/>
                  <w:marTop w:val="0"/>
                  <w:marBottom w:val="0"/>
                  <w:divBdr>
                    <w:top w:val="none" w:sz="0" w:space="0" w:color="auto"/>
                    <w:left w:val="none" w:sz="0" w:space="0" w:color="auto"/>
                    <w:bottom w:val="none" w:sz="0" w:space="0" w:color="auto"/>
                    <w:right w:val="none" w:sz="0" w:space="0" w:color="auto"/>
                  </w:divBdr>
                </w:div>
                <w:div w:id="1523547617">
                  <w:marLeft w:val="480"/>
                  <w:marRight w:val="0"/>
                  <w:marTop w:val="0"/>
                  <w:marBottom w:val="0"/>
                  <w:divBdr>
                    <w:top w:val="none" w:sz="0" w:space="0" w:color="auto"/>
                    <w:left w:val="none" w:sz="0" w:space="0" w:color="auto"/>
                    <w:bottom w:val="none" w:sz="0" w:space="0" w:color="auto"/>
                    <w:right w:val="none" w:sz="0" w:space="0" w:color="auto"/>
                  </w:divBdr>
                </w:div>
                <w:div w:id="1115947069">
                  <w:marLeft w:val="480"/>
                  <w:marRight w:val="0"/>
                  <w:marTop w:val="0"/>
                  <w:marBottom w:val="0"/>
                  <w:divBdr>
                    <w:top w:val="none" w:sz="0" w:space="0" w:color="auto"/>
                    <w:left w:val="none" w:sz="0" w:space="0" w:color="auto"/>
                    <w:bottom w:val="none" w:sz="0" w:space="0" w:color="auto"/>
                    <w:right w:val="none" w:sz="0" w:space="0" w:color="auto"/>
                  </w:divBdr>
                </w:div>
                <w:div w:id="892347384">
                  <w:marLeft w:val="480"/>
                  <w:marRight w:val="0"/>
                  <w:marTop w:val="0"/>
                  <w:marBottom w:val="0"/>
                  <w:divBdr>
                    <w:top w:val="none" w:sz="0" w:space="0" w:color="auto"/>
                    <w:left w:val="none" w:sz="0" w:space="0" w:color="auto"/>
                    <w:bottom w:val="none" w:sz="0" w:space="0" w:color="auto"/>
                    <w:right w:val="none" w:sz="0" w:space="0" w:color="auto"/>
                  </w:divBdr>
                </w:div>
                <w:div w:id="19279192">
                  <w:marLeft w:val="480"/>
                  <w:marRight w:val="0"/>
                  <w:marTop w:val="0"/>
                  <w:marBottom w:val="0"/>
                  <w:divBdr>
                    <w:top w:val="none" w:sz="0" w:space="0" w:color="auto"/>
                    <w:left w:val="none" w:sz="0" w:space="0" w:color="auto"/>
                    <w:bottom w:val="none" w:sz="0" w:space="0" w:color="auto"/>
                    <w:right w:val="none" w:sz="0" w:space="0" w:color="auto"/>
                  </w:divBdr>
                </w:div>
                <w:div w:id="495464270">
                  <w:marLeft w:val="480"/>
                  <w:marRight w:val="0"/>
                  <w:marTop w:val="0"/>
                  <w:marBottom w:val="0"/>
                  <w:divBdr>
                    <w:top w:val="none" w:sz="0" w:space="0" w:color="auto"/>
                    <w:left w:val="none" w:sz="0" w:space="0" w:color="auto"/>
                    <w:bottom w:val="none" w:sz="0" w:space="0" w:color="auto"/>
                    <w:right w:val="none" w:sz="0" w:space="0" w:color="auto"/>
                  </w:divBdr>
                </w:div>
                <w:div w:id="1440831746">
                  <w:marLeft w:val="480"/>
                  <w:marRight w:val="0"/>
                  <w:marTop w:val="0"/>
                  <w:marBottom w:val="0"/>
                  <w:divBdr>
                    <w:top w:val="none" w:sz="0" w:space="0" w:color="auto"/>
                    <w:left w:val="none" w:sz="0" w:space="0" w:color="auto"/>
                    <w:bottom w:val="none" w:sz="0" w:space="0" w:color="auto"/>
                    <w:right w:val="none" w:sz="0" w:space="0" w:color="auto"/>
                  </w:divBdr>
                </w:div>
                <w:div w:id="1079908049">
                  <w:marLeft w:val="480"/>
                  <w:marRight w:val="0"/>
                  <w:marTop w:val="0"/>
                  <w:marBottom w:val="0"/>
                  <w:divBdr>
                    <w:top w:val="none" w:sz="0" w:space="0" w:color="auto"/>
                    <w:left w:val="none" w:sz="0" w:space="0" w:color="auto"/>
                    <w:bottom w:val="none" w:sz="0" w:space="0" w:color="auto"/>
                    <w:right w:val="none" w:sz="0" w:space="0" w:color="auto"/>
                  </w:divBdr>
                </w:div>
                <w:div w:id="1380129566">
                  <w:marLeft w:val="480"/>
                  <w:marRight w:val="0"/>
                  <w:marTop w:val="0"/>
                  <w:marBottom w:val="0"/>
                  <w:divBdr>
                    <w:top w:val="none" w:sz="0" w:space="0" w:color="auto"/>
                    <w:left w:val="none" w:sz="0" w:space="0" w:color="auto"/>
                    <w:bottom w:val="none" w:sz="0" w:space="0" w:color="auto"/>
                    <w:right w:val="none" w:sz="0" w:space="0" w:color="auto"/>
                  </w:divBdr>
                </w:div>
                <w:div w:id="1370034166">
                  <w:marLeft w:val="480"/>
                  <w:marRight w:val="0"/>
                  <w:marTop w:val="0"/>
                  <w:marBottom w:val="0"/>
                  <w:divBdr>
                    <w:top w:val="none" w:sz="0" w:space="0" w:color="auto"/>
                    <w:left w:val="none" w:sz="0" w:space="0" w:color="auto"/>
                    <w:bottom w:val="none" w:sz="0" w:space="0" w:color="auto"/>
                    <w:right w:val="none" w:sz="0" w:space="0" w:color="auto"/>
                  </w:divBdr>
                </w:div>
                <w:div w:id="1647198214">
                  <w:marLeft w:val="480"/>
                  <w:marRight w:val="0"/>
                  <w:marTop w:val="0"/>
                  <w:marBottom w:val="0"/>
                  <w:divBdr>
                    <w:top w:val="none" w:sz="0" w:space="0" w:color="auto"/>
                    <w:left w:val="none" w:sz="0" w:space="0" w:color="auto"/>
                    <w:bottom w:val="none" w:sz="0" w:space="0" w:color="auto"/>
                    <w:right w:val="none" w:sz="0" w:space="0" w:color="auto"/>
                  </w:divBdr>
                </w:div>
                <w:div w:id="930506886">
                  <w:marLeft w:val="480"/>
                  <w:marRight w:val="0"/>
                  <w:marTop w:val="0"/>
                  <w:marBottom w:val="0"/>
                  <w:divBdr>
                    <w:top w:val="none" w:sz="0" w:space="0" w:color="auto"/>
                    <w:left w:val="none" w:sz="0" w:space="0" w:color="auto"/>
                    <w:bottom w:val="none" w:sz="0" w:space="0" w:color="auto"/>
                    <w:right w:val="none" w:sz="0" w:space="0" w:color="auto"/>
                  </w:divBdr>
                </w:div>
                <w:div w:id="86655807">
                  <w:marLeft w:val="480"/>
                  <w:marRight w:val="0"/>
                  <w:marTop w:val="0"/>
                  <w:marBottom w:val="0"/>
                  <w:divBdr>
                    <w:top w:val="none" w:sz="0" w:space="0" w:color="auto"/>
                    <w:left w:val="none" w:sz="0" w:space="0" w:color="auto"/>
                    <w:bottom w:val="none" w:sz="0" w:space="0" w:color="auto"/>
                    <w:right w:val="none" w:sz="0" w:space="0" w:color="auto"/>
                  </w:divBdr>
                </w:div>
                <w:div w:id="1500846845">
                  <w:marLeft w:val="480"/>
                  <w:marRight w:val="0"/>
                  <w:marTop w:val="0"/>
                  <w:marBottom w:val="0"/>
                  <w:divBdr>
                    <w:top w:val="none" w:sz="0" w:space="0" w:color="auto"/>
                    <w:left w:val="none" w:sz="0" w:space="0" w:color="auto"/>
                    <w:bottom w:val="none" w:sz="0" w:space="0" w:color="auto"/>
                    <w:right w:val="none" w:sz="0" w:space="0" w:color="auto"/>
                  </w:divBdr>
                </w:div>
                <w:div w:id="2111125632">
                  <w:marLeft w:val="480"/>
                  <w:marRight w:val="0"/>
                  <w:marTop w:val="0"/>
                  <w:marBottom w:val="0"/>
                  <w:divBdr>
                    <w:top w:val="none" w:sz="0" w:space="0" w:color="auto"/>
                    <w:left w:val="none" w:sz="0" w:space="0" w:color="auto"/>
                    <w:bottom w:val="none" w:sz="0" w:space="0" w:color="auto"/>
                    <w:right w:val="none" w:sz="0" w:space="0" w:color="auto"/>
                  </w:divBdr>
                </w:div>
                <w:div w:id="675230795">
                  <w:marLeft w:val="480"/>
                  <w:marRight w:val="0"/>
                  <w:marTop w:val="0"/>
                  <w:marBottom w:val="0"/>
                  <w:divBdr>
                    <w:top w:val="none" w:sz="0" w:space="0" w:color="auto"/>
                    <w:left w:val="none" w:sz="0" w:space="0" w:color="auto"/>
                    <w:bottom w:val="none" w:sz="0" w:space="0" w:color="auto"/>
                    <w:right w:val="none" w:sz="0" w:space="0" w:color="auto"/>
                  </w:divBdr>
                </w:div>
              </w:divsChild>
            </w:div>
            <w:div w:id="1105274907">
              <w:marLeft w:val="0"/>
              <w:marRight w:val="0"/>
              <w:marTop w:val="0"/>
              <w:marBottom w:val="0"/>
              <w:divBdr>
                <w:top w:val="none" w:sz="0" w:space="0" w:color="auto"/>
                <w:left w:val="none" w:sz="0" w:space="0" w:color="auto"/>
                <w:bottom w:val="none" w:sz="0" w:space="0" w:color="auto"/>
                <w:right w:val="none" w:sz="0" w:space="0" w:color="auto"/>
              </w:divBdr>
              <w:divsChild>
                <w:div w:id="45565176">
                  <w:marLeft w:val="480"/>
                  <w:marRight w:val="0"/>
                  <w:marTop w:val="0"/>
                  <w:marBottom w:val="0"/>
                  <w:divBdr>
                    <w:top w:val="none" w:sz="0" w:space="0" w:color="auto"/>
                    <w:left w:val="none" w:sz="0" w:space="0" w:color="auto"/>
                    <w:bottom w:val="none" w:sz="0" w:space="0" w:color="auto"/>
                    <w:right w:val="none" w:sz="0" w:space="0" w:color="auto"/>
                  </w:divBdr>
                </w:div>
                <w:div w:id="187567895">
                  <w:marLeft w:val="480"/>
                  <w:marRight w:val="0"/>
                  <w:marTop w:val="0"/>
                  <w:marBottom w:val="0"/>
                  <w:divBdr>
                    <w:top w:val="none" w:sz="0" w:space="0" w:color="auto"/>
                    <w:left w:val="none" w:sz="0" w:space="0" w:color="auto"/>
                    <w:bottom w:val="none" w:sz="0" w:space="0" w:color="auto"/>
                    <w:right w:val="none" w:sz="0" w:space="0" w:color="auto"/>
                  </w:divBdr>
                </w:div>
                <w:div w:id="1621914030">
                  <w:marLeft w:val="480"/>
                  <w:marRight w:val="0"/>
                  <w:marTop w:val="0"/>
                  <w:marBottom w:val="0"/>
                  <w:divBdr>
                    <w:top w:val="none" w:sz="0" w:space="0" w:color="auto"/>
                    <w:left w:val="none" w:sz="0" w:space="0" w:color="auto"/>
                    <w:bottom w:val="none" w:sz="0" w:space="0" w:color="auto"/>
                    <w:right w:val="none" w:sz="0" w:space="0" w:color="auto"/>
                  </w:divBdr>
                </w:div>
                <w:div w:id="1272735985">
                  <w:marLeft w:val="480"/>
                  <w:marRight w:val="0"/>
                  <w:marTop w:val="0"/>
                  <w:marBottom w:val="0"/>
                  <w:divBdr>
                    <w:top w:val="none" w:sz="0" w:space="0" w:color="auto"/>
                    <w:left w:val="none" w:sz="0" w:space="0" w:color="auto"/>
                    <w:bottom w:val="none" w:sz="0" w:space="0" w:color="auto"/>
                    <w:right w:val="none" w:sz="0" w:space="0" w:color="auto"/>
                  </w:divBdr>
                </w:div>
                <w:div w:id="380523334">
                  <w:marLeft w:val="480"/>
                  <w:marRight w:val="0"/>
                  <w:marTop w:val="0"/>
                  <w:marBottom w:val="0"/>
                  <w:divBdr>
                    <w:top w:val="none" w:sz="0" w:space="0" w:color="auto"/>
                    <w:left w:val="none" w:sz="0" w:space="0" w:color="auto"/>
                    <w:bottom w:val="none" w:sz="0" w:space="0" w:color="auto"/>
                    <w:right w:val="none" w:sz="0" w:space="0" w:color="auto"/>
                  </w:divBdr>
                </w:div>
                <w:div w:id="1326980169">
                  <w:marLeft w:val="480"/>
                  <w:marRight w:val="0"/>
                  <w:marTop w:val="0"/>
                  <w:marBottom w:val="0"/>
                  <w:divBdr>
                    <w:top w:val="none" w:sz="0" w:space="0" w:color="auto"/>
                    <w:left w:val="none" w:sz="0" w:space="0" w:color="auto"/>
                    <w:bottom w:val="none" w:sz="0" w:space="0" w:color="auto"/>
                    <w:right w:val="none" w:sz="0" w:space="0" w:color="auto"/>
                  </w:divBdr>
                </w:div>
                <w:div w:id="949554669">
                  <w:marLeft w:val="480"/>
                  <w:marRight w:val="0"/>
                  <w:marTop w:val="0"/>
                  <w:marBottom w:val="0"/>
                  <w:divBdr>
                    <w:top w:val="none" w:sz="0" w:space="0" w:color="auto"/>
                    <w:left w:val="none" w:sz="0" w:space="0" w:color="auto"/>
                    <w:bottom w:val="none" w:sz="0" w:space="0" w:color="auto"/>
                    <w:right w:val="none" w:sz="0" w:space="0" w:color="auto"/>
                  </w:divBdr>
                </w:div>
                <w:div w:id="1487432992">
                  <w:marLeft w:val="480"/>
                  <w:marRight w:val="0"/>
                  <w:marTop w:val="0"/>
                  <w:marBottom w:val="0"/>
                  <w:divBdr>
                    <w:top w:val="none" w:sz="0" w:space="0" w:color="auto"/>
                    <w:left w:val="none" w:sz="0" w:space="0" w:color="auto"/>
                    <w:bottom w:val="none" w:sz="0" w:space="0" w:color="auto"/>
                    <w:right w:val="none" w:sz="0" w:space="0" w:color="auto"/>
                  </w:divBdr>
                </w:div>
                <w:div w:id="208153851">
                  <w:marLeft w:val="480"/>
                  <w:marRight w:val="0"/>
                  <w:marTop w:val="0"/>
                  <w:marBottom w:val="0"/>
                  <w:divBdr>
                    <w:top w:val="none" w:sz="0" w:space="0" w:color="auto"/>
                    <w:left w:val="none" w:sz="0" w:space="0" w:color="auto"/>
                    <w:bottom w:val="none" w:sz="0" w:space="0" w:color="auto"/>
                    <w:right w:val="none" w:sz="0" w:space="0" w:color="auto"/>
                  </w:divBdr>
                </w:div>
                <w:div w:id="890961949">
                  <w:marLeft w:val="480"/>
                  <w:marRight w:val="0"/>
                  <w:marTop w:val="0"/>
                  <w:marBottom w:val="0"/>
                  <w:divBdr>
                    <w:top w:val="none" w:sz="0" w:space="0" w:color="auto"/>
                    <w:left w:val="none" w:sz="0" w:space="0" w:color="auto"/>
                    <w:bottom w:val="none" w:sz="0" w:space="0" w:color="auto"/>
                    <w:right w:val="none" w:sz="0" w:space="0" w:color="auto"/>
                  </w:divBdr>
                </w:div>
                <w:div w:id="1456364655">
                  <w:marLeft w:val="480"/>
                  <w:marRight w:val="0"/>
                  <w:marTop w:val="0"/>
                  <w:marBottom w:val="0"/>
                  <w:divBdr>
                    <w:top w:val="none" w:sz="0" w:space="0" w:color="auto"/>
                    <w:left w:val="none" w:sz="0" w:space="0" w:color="auto"/>
                    <w:bottom w:val="none" w:sz="0" w:space="0" w:color="auto"/>
                    <w:right w:val="none" w:sz="0" w:space="0" w:color="auto"/>
                  </w:divBdr>
                </w:div>
                <w:div w:id="1001157721">
                  <w:marLeft w:val="480"/>
                  <w:marRight w:val="0"/>
                  <w:marTop w:val="0"/>
                  <w:marBottom w:val="0"/>
                  <w:divBdr>
                    <w:top w:val="none" w:sz="0" w:space="0" w:color="auto"/>
                    <w:left w:val="none" w:sz="0" w:space="0" w:color="auto"/>
                    <w:bottom w:val="none" w:sz="0" w:space="0" w:color="auto"/>
                    <w:right w:val="none" w:sz="0" w:space="0" w:color="auto"/>
                  </w:divBdr>
                </w:div>
                <w:div w:id="722024521">
                  <w:marLeft w:val="480"/>
                  <w:marRight w:val="0"/>
                  <w:marTop w:val="0"/>
                  <w:marBottom w:val="0"/>
                  <w:divBdr>
                    <w:top w:val="none" w:sz="0" w:space="0" w:color="auto"/>
                    <w:left w:val="none" w:sz="0" w:space="0" w:color="auto"/>
                    <w:bottom w:val="none" w:sz="0" w:space="0" w:color="auto"/>
                    <w:right w:val="none" w:sz="0" w:space="0" w:color="auto"/>
                  </w:divBdr>
                </w:div>
                <w:div w:id="1434130167">
                  <w:marLeft w:val="480"/>
                  <w:marRight w:val="0"/>
                  <w:marTop w:val="0"/>
                  <w:marBottom w:val="0"/>
                  <w:divBdr>
                    <w:top w:val="none" w:sz="0" w:space="0" w:color="auto"/>
                    <w:left w:val="none" w:sz="0" w:space="0" w:color="auto"/>
                    <w:bottom w:val="none" w:sz="0" w:space="0" w:color="auto"/>
                    <w:right w:val="none" w:sz="0" w:space="0" w:color="auto"/>
                  </w:divBdr>
                </w:div>
                <w:div w:id="426854419">
                  <w:marLeft w:val="480"/>
                  <w:marRight w:val="0"/>
                  <w:marTop w:val="0"/>
                  <w:marBottom w:val="0"/>
                  <w:divBdr>
                    <w:top w:val="none" w:sz="0" w:space="0" w:color="auto"/>
                    <w:left w:val="none" w:sz="0" w:space="0" w:color="auto"/>
                    <w:bottom w:val="none" w:sz="0" w:space="0" w:color="auto"/>
                    <w:right w:val="none" w:sz="0" w:space="0" w:color="auto"/>
                  </w:divBdr>
                </w:div>
                <w:div w:id="385641177">
                  <w:marLeft w:val="480"/>
                  <w:marRight w:val="0"/>
                  <w:marTop w:val="0"/>
                  <w:marBottom w:val="0"/>
                  <w:divBdr>
                    <w:top w:val="none" w:sz="0" w:space="0" w:color="auto"/>
                    <w:left w:val="none" w:sz="0" w:space="0" w:color="auto"/>
                    <w:bottom w:val="none" w:sz="0" w:space="0" w:color="auto"/>
                    <w:right w:val="none" w:sz="0" w:space="0" w:color="auto"/>
                  </w:divBdr>
                </w:div>
                <w:div w:id="930620242">
                  <w:marLeft w:val="480"/>
                  <w:marRight w:val="0"/>
                  <w:marTop w:val="0"/>
                  <w:marBottom w:val="0"/>
                  <w:divBdr>
                    <w:top w:val="none" w:sz="0" w:space="0" w:color="auto"/>
                    <w:left w:val="none" w:sz="0" w:space="0" w:color="auto"/>
                    <w:bottom w:val="none" w:sz="0" w:space="0" w:color="auto"/>
                    <w:right w:val="none" w:sz="0" w:space="0" w:color="auto"/>
                  </w:divBdr>
                </w:div>
                <w:div w:id="365718312">
                  <w:marLeft w:val="480"/>
                  <w:marRight w:val="0"/>
                  <w:marTop w:val="0"/>
                  <w:marBottom w:val="0"/>
                  <w:divBdr>
                    <w:top w:val="none" w:sz="0" w:space="0" w:color="auto"/>
                    <w:left w:val="none" w:sz="0" w:space="0" w:color="auto"/>
                    <w:bottom w:val="none" w:sz="0" w:space="0" w:color="auto"/>
                    <w:right w:val="none" w:sz="0" w:space="0" w:color="auto"/>
                  </w:divBdr>
                </w:div>
                <w:div w:id="2053917430">
                  <w:marLeft w:val="480"/>
                  <w:marRight w:val="0"/>
                  <w:marTop w:val="0"/>
                  <w:marBottom w:val="0"/>
                  <w:divBdr>
                    <w:top w:val="none" w:sz="0" w:space="0" w:color="auto"/>
                    <w:left w:val="none" w:sz="0" w:space="0" w:color="auto"/>
                    <w:bottom w:val="none" w:sz="0" w:space="0" w:color="auto"/>
                    <w:right w:val="none" w:sz="0" w:space="0" w:color="auto"/>
                  </w:divBdr>
                </w:div>
                <w:div w:id="1480924075">
                  <w:marLeft w:val="480"/>
                  <w:marRight w:val="0"/>
                  <w:marTop w:val="0"/>
                  <w:marBottom w:val="0"/>
                  <w:divBdr>
                    <w:top w:val="none" w:sz="0" w:space="0" w:color="auto"/>
                    <w:left w:val="none" w:sz="0" w:space="0" w:color="auto"/>
                    <w:bottom w:val="none" w:sz="0" w:space="0" w:color="auto"/>
                    <w:right w:val="none" w:sz="0" w:space="0" w:color="auto"/>
                  </w:divBdr>
                </w:div>
                <w:div w:id="2112776578">
                  <w:marLeft w:val="480"/>
                  <w:marRight w:val="0"/>
                  <w:marTop w:val="0"/>
                  <w:marBottom w:val="0"/>
                  <w:divBdr>
                    <w:top w:val="none" w:sz="0" w:space="0" w:color="auto"/>
                    <w:left w:val="none" w:sz="0" w:space="0" w:color="auto"/>
                    <w:bottom w:val="none" w:sz="0" w:space="0" w:color="auto"/>
                    <w:right w:val="none" w:sz="0" w:space="0" w:color="auto"/>
                  </w:divBdr>
                </w:div>
                <w:div w:id="980235581">
                  <w:marLeft w:val="480"/>
                  <w:marRight w:val="0"/>
                  <w:marTop w:val="0"/>
                  <w:marBottom w:val="0"/>
                  <w:divBdr>
                    <w:top w:val="none" w:sz="0" w:space="0" w:color="auto"/>
                    <w:left w:val="none" w:sz="0" w:space="0" w:color="auto"/>
                    <w:bottom w:val="none" w:sz="0" w:space="0" w:color="auto"/>
                    <w:right w:val="none" w:sz="0" w:space="0" w:color="auto"/>
                  </w:divBdr>
                </w:div>
                <w:div w:id="70348357">
                  <w:marLeft w:val="480"/>
                  <w:marRight w:val="0"/>
                  <w:marTop w:val="0"/>
                  <w:marBottom w:val="0"/>
                  <w:divBdr>
                    <w:top w:val="none" w:sz="0" w:space="0" w:color="auto"/>
                    <w:left w:val="none" w:sz="0" w:space="0" w:color="auto"/>
                    <w:bottom w:val="none" w:sz="0" w:space="0" w:color="auto"/>
                    <w:right w:val="none" w:sz="0" w:space="0" w:color="auto"/>
                  </w:divBdr>
                </w:div>
                <w:div w:id="75443233">
                  <w:marLeft w:val="480"/>
                  <w:marRight w:val="0"/>
                  <w:marTop w:val="0"/>
                  <w:marBottom w:val="0"/>
                  <w:divBdr>
                    <w:top w:val="none" w:sz="0" w:space="0" w:color="auto"/>
                    <w:left w:val="none" w:sz="0" w:space="0" w:color="auto"/>
                    <w:bottom w:val="none" w:sz="0" w:space="0" w:color="auto"/>
                    <w:right w:val="none" w:sz="0" w:space="0" w:color="auto"/>
                  </w:divBdr>
                </w:div>
                <w:div w:id="354383056">
                  <w:marLeft w:val="480"/>
                  <w:marRight w:val="0"/>
                  <w:marTop w:val="0"/>
                  <w:marBottom w:val="0"/>
                  <w:divBdr>
                    <w:top w:val="none" w:sz="0" w:space="0" w:color="auto"/>
                    <w:left w:val="none" w:sz="0" w:space="0" w:color="auto"/>
                    <w:bottom w:val="none" w:sz="0" w:space="0" w:color="auto"/>
                    <w:right w:val="none" w:sz="0" w:space="0" w:color="auto"/>
                  </w:divBdr>
                </w:div>
                <w:div w:id="2018380991">
                  <w:marLeft w:val="480"/>
                  <w:marRight w:val="0"/>
                  <w:marTop w:val="0"/>
                  <w:marBottom w:val="0"/>
                  <w:divBdr>
                    <w:top w:val="none" w:sz="0" w:space="0" w:color="auto"/>
                    <w:left w:val="none" w:sz="0" w:space="0" w:color="auto"/>
                    <w:bottom w:val="none" w:sz="0" w:space="0" w:color="auto"/>
                    <w:right w:val="none" w:sz="0" w:space="0" w:color="auto"/>
                  </w:divBdr>
                </w:div>
                <w:div w:id="385107589">
                  <w:marLeft w:val="480"/>
                  <w:marRight w:val="0"/>
                  <w:marTop w:val="0"/>
                  <w:marBottom w:val="0"/>
                  <w:divBdr>
                    <w:top w:val="none" w:sz="0" w:space="0" w:color="auto"/>
                    <w:left w:val="none" w:sz="0" w:space="0" w:color="auto"/>
                    <w:bottom w:val="none" w:sz="0" w:space="0" w:color="auto"/>
                    <w:right w:val="none" w:sz="0" w:space="0" w:color="auto"/>
                  </w:divBdr>
                </w:div>
                <w:div w:id="1992565218">
                  <w:marLeft w:val="480"/>
                  <w:marRight w:val="0"/>
                  <w:marTop w:val="0"/>
                  <w:marBottom w:val="0"/>
                  <w:divBdr>
                    <w:top w:val="none" w:sz="0" w:space="0" w:color="auto"/>
                    <w:left w:val="none" w:sz="0" w:space="0" w:color="auto"/>
                    <w:bottom w:val="none" w:sz="0" w:space="0" w:color="auto"/>
                    <w:right w:val="none" w:sz="0" w:space="0" w:color="auto"/>
                  </w:divBdr>
                </w:div>
                <w:div w:id="1566184269">
                  <w:marLeft w:val="480"/>
                  <w:marRight w:val="0"/>
                  <w:marTop w:val="0"/>
                  <w:marBottom w:val="0"/>
                  <w:divBdr>
                    <w:top w:val="none" w:sz="0" w:space="0" w:color="auto"/>
                    <w:left w:val="none" w:sz="0" w:space="0" w:color="auto"/>
                    <w:bottom w:val="none" w:sz="0" w:space="0" w:color="auto"/>
                    <w:right w:val="none" w:sz="0" w:space="0" w:color="auto"/>
                  </w:divBdr>
                </w:div>
                <w:div w:id="2144888700">
                  <w:marLeft w:val="480"/>
                  <w:marRight w:val="0"/>
                  <w:marTop w:val="0"/>
                  <w:marBottom w:val="0"/>
                  <w:divBdr>
                    <w:top w:val="none" w:sz="0" w:space="0" w:color="auto"/>
                    <w:left w:val="none" w:sz="0" w:space="0" w:color="auto"/>
                    <w:bottom w:val="none" w:sz="0" w:space="0" w:color="auto"/>
                    <w:right w:val="none" w:sz="0" w:space="0" w:color="auto"/>
                  </w:divBdr>
                </w:div>
                <w:div w:id="868689475">
                  <w:marLeft w:val="480"/>
                  <w:marRight w:val="0"/>
                  <w:marTop w:val="0"/>
                  <w:marBottom w:val="0"/>
                  <w:divBdr>
                    <w:top w:val="none" w:sz="0" w:space="0" w:color="auto"/>
                    <w:left w:val="none" w:sz="0" w:space="0" w:color="auto"/>
                    <w:bottom w:val="none" w:sz="0" w:space="0" w:color="auto"/>
                    <w:right w:val="none" w:sz="0" w:space="0" w:color="auto"/>
                  </w:divBdr>
                </w:div>
                <w:div w:id="1954284011">
                  <w:marLeft w:val="480"/>
                  <w:marRight w:val="0"/>
                  <w:marTop w:val="0"/>
                  <w:marBottom w:val="0"/>
                  <w:divBdr>
                    <w:top w:val="none" w:sz="0" w:space="0" w:color="auto"/>
                    <w:left w:val="none" w:sz="0" w:space="0" w:color="auto"/>
                    <w:bottom w:val="none" w:sz="0" w:space="0" w:color="auto"/>
                    <w:right w:val="none" w:sz="0" w:space="0" w:color="auto"/>
                  </w:divBdr>
                </w:div>
                <w:div w:id="488442730">
                  <w:marLeft w:val="480"/>
                  <w:marRight w:val="0"/>
                  <w:marTop w:val="0"/>
                  <w:marBottom w:val="0"/>
                  <w:divBdr>
                    <w:top w:val="none" w:sz="0" w:space="0" w:color="auto"/>
                    <w:left w:val="none" w:sz="0" w:space="0" w:color="auto"/>
                    <w:bottom w:val="none" w:sz="0" w:space="0" w:color="auto"/>
                    <w:right w:val="none" w:sz="0" w:space="0" w:color="auto"/>
                  </w:divBdr>
                </w:div>
                <w:div w:id="1887520246">
                  <w:marLeft w:val="480"/>
                  <w:marRight w:val="0"/>
                  <w:marTop w:val="0"/>
                  <w:marBottom w:val="0"/>
                  <w:divBdr>
                    <w:top w:val="none" w:sz="0" w:space="0" w:color="auto"/>
                    <w:left w:val="none" w:sz="0" w:space="0" w:color="auto"/>
                    <w:bottom w:val="none" w:sz="0" w:space="0" w:color="auto"/>
                    <w:right w:val="none" w:sz="0" w:space="0" w:color="auto"/>
                  </w:divBdr>
                </w:div>
                <w:div w:id="2110852414">
                  <w:marLeft w:val="480"/>
                  <w:marRight w:val="0"/>
                  <w:marTop w:val="0"/>
                  <w:marBottom w:val="0"/>
                  <w:divBdr>
                    <w:top w:val="none" w:sz="0" w:space="0" w:color="auto"/>
                    <w:left w:val="none" w:sz="0" w:space="0" w:color="auto"/>
                    <w:bottom w:val="none" w:sz="0" w:space="0" w:color="auto"/>
                    <w:right w:val="none" w:sz="0" w:space="0" w:color="auto"/>
                  </w:divBdr>
                </w:div>
                <w:div w:id="83386326">
                  <w:marLeft w:val="480"/>
                  <w:marRight w:val="0"/>
                  <w:marTop w:val="0"/>
                  <w:marBottom w:val="0"/>
                  <w:divBdr>
                    <w:top w:val="none" w:sz="0" w:space="0" w:color="auto"/>
                    <w:left w:val="none" w:sz="0" w:space="0" w:color="auto"/>
                    <w:bottom w:val="none" w:sz="0" w:space="0" w:color="auto"/>
                    <w:right w:val="none" w:sz="0" w:space="0" w:color="auto"/>
                  </w:divBdr>
                </w:div>
                <w:div w:id="976421609">
                  <w:marLeft w:val="480"/>
                  <w:marRight w:val="0"/>
                  <w:marTop w:val="0"/>
                  <w:marBottom w:val="0"/>
                  <w:divBdr>
                    <w:top w:val="none" w:sz="0" w:space="0" w:color="auto"/>
                    <w:left w:val="none" w:sz="0" w:space="0" w:color="auto"/>
                    <w:bottom w:val="none" w:sz="0" w:space="0" w:color="auto"/>
                    <w:right w:val="none" w:sz="0" w:space="0" w:color="auto"/>
                  </w:divBdr>
                </w:div>
                <w:div w:id="805970330">
                  <w:marLeft w:val="480"/>
                  <w:marRight w:val="0"/>
                  <w:marTop w:val="0"/>
                  <w:marBottom w:val="0"/>
                  <w:divBdr>
                    <w:top w:val="none" w:sz="0" w:space="0" w:color="auto"/>
                    <w:left w:val="none" w:sz="0" w:space="0" w:color="auto"/>
                    <w:bottom w:val="none" w:sz="0" w:space="0" w:color="auto"/>
                    <w:right w:val="none" w:sz="0" w:space="0" w:color="auto"/>
                  </w:divBdr>
                </w:div>
                <w:div w:id="333344002">
                  <w:marLeft w:val="480"/>
                  <w:marRight w:val="0"/>
                  <w:marTop w:val="0"/>
                  <w:marBottom w:val="0"/>
                  <w:divBdr>
                    <w:top w:val="none" w:sz="0" w:space="0" w:color="auto"/>
                    <w:left w:val="none" w:sz="0" w:space="0" w:color="auto"/>
                    <w:bottom w:val="none" w:sz="0" w:space="0" w:color="auto"/>
                    <w:right w:val="none" w:sz="0" w:space="0" w:color="auto"/>
                  </w:divBdr>
                </w:div>
                <w:div w:id="487524871">
                  <w:marLeft w:val="480"/>
                  <w:marRight w:val="0"/>
                  <w:marTop w:val="0"/>
                  <w:marBottom w:val="0"/>
                  <w:divBdr>
                    <w:top w:val="none" w:sz="0" w:space="0" w:color="auto"/>
                    <w:left w:val="none" w:sz="0" w:space="0" w:color="auto"/>
                    <w:bottom w:val="none" w:sz="0" w:space="0" w:color="auto"/>
                    <w:right w:val="none" w:sz="0" w:space="0" w:color="auto"/>
                  </w:divBdr>
                </w:div>
              </w:divsChild>
            </w:div>
            <w:div w:id="1947541111">
              <w:marLeft w:val="0"/>
              <w:marRight w:val="0"/>
              <w:marTop w:val="0"/>
              <w:marBottom w:val="0"/>
              <w:divBdr>
                <w:top w:val="none" w:sz="0" w:space="0" w:color="auto"/>
                <w:left w:val="none" w:sz="0" w:space="0" w:color="auto"/>
                <w:bottom w:val="none" w:sz="0" w:space="0" w:color="auto"/>
                <w:right w:val="none" w:sz="0" w:space="0" w:color="auto"/>
              </w:divBdr>
              <w:divsChild>
                <w:div w:id="470682669">
                  <w:marLeft w:val="480"/>
                  <w:marRight w:val="0"/>
                  <w:marTop w:val="0"/>
                  <w:marBottom w:val="0"/>
                  <w:divBdr>
                    <w:top w:val="none" w:sz="0" w:space="0" w:color="auto"/>
                    <w:left w:val="none" w:sz="0" w:space="0" w:color="auto"/>
                    <w:bottom w:val="none" w:sz="0" w:space="0" w:color="auto"/>
                    <w:right w:val="none" w:sz="0" w:space="0" w:color="auto"/>
                  </w:divBdr>
                </w:div>
                <w:div w:id="407074657">
                  <w:marLeft w:val="480"/>
                  <w:marRight w:val="0"/>
                  <w:marTop w:val="0"/>
                  <w:marBottom w:val="0"/>
                  <w:divBdr>
                    <w:top w:val="none" w:sz="0" w:space="0" w:color="auto"/>
                    <w:left w:val="none" w:sz="0" w:space="0" w:color="auto"/>
                    <w:bottom w:val="none" w:sz="0" w:space="0" w:color="auto"/>
                    <w:right w:val="none" w:sz="0" w:space="0" w:color="auto"/>
                  </w:divBdr>
                </w:div>
                <w:div w:id="1851332570">
                  <w:marLeft w:val="480"/>
                  <w:marRight w:val="0"/>
                  <w:marTop w:val="0"/>
                  <w:marBottom w:val="0"/>
                  <w:divBdr>
                    <w:top w:val="none" w:sz="0" w:space="0" w:color="auto"/>
                    <w:left w:val="none" w:sz="0" w:space="0" w:color="auto"/>
                    <w:bottom w:val="none" w:sz="0" w:space="0" w:color="auto"/>
                    <w:right w:val="none" w:sz="0" w:space="0" w:color="auto"/>
                  </w:divBdr>
                </w:div>
                <w:div w:id="56174437">
                  <w:marLeft w:val="480"/>
                  <w:marRight w:val="0"/>
                  <w:marTop w:val="0"/>
                  <w:marBottom w:val="0"/>
                  <w:divBdr>
                    <w:top w:val="none" w:sz="0" w:space="0" w:color="auto"/>
                    <w:left w:val="none" w:sz="0" w:space="0" w:color="auto"/>
                    <w:bottom w:val="none" w:sz="0" w:space="0" w:color="auto"/>
                    <w:right w:val="none" w:sz="0" w:space="0" w:color="auto"/>
                  </w:divBdr>
                </w:div>
                <w:div w:id="1426340324">
                  <w:marLeft w:val="480"/>
                  <w:marRight w:val="0"/>
                  <w:marTop w:val="0"/>
                  <w:marBottom w:val="0"/>
                  <w:divBdr>
                    <w:top w:val="none" w:sz="0" w:space="0" w:color="auto"/>
                    <w:left w:val="none" w:sz="0" w:space="0" w:color="auto"/>
                    <w:bottom w:val="none" w:sz="0" w:space="0" w:color="auto"/>
                    <w:right w:val="none" w:sz="0" w:space="0" w:color="auto"/>
                  </w:divBdr>
                </w:div>
                <w:div w:id="1741101462">
                  <w:marLeft w:val="480"/>
                  <w:marRight w:val="0"/>
                  <w:marTop w:val="0"/>
                  <w:marBottom w:val="0"/>
                  <w:divBdr>
                    <w:top w:val="none" w:sz="0" w:space="0" w:color="auto"/>
                    <w:left w:val="none" w:sz="0" w:space="0" w:color="auto"/>
                    <w:bottom w:val="none" w:sz="0" w:space="0" w:color="auto"/>
                    <w:right w:val="none" w:sz="0" w:space="0" w:color="auto"/>
                  </w:divBdr>
                </w:div>
                <w:div w:id="581572065">
                  <w:marLeft w:val="480"/>
                  <w:marRight w:val="0"/>
                  <w:marTop w:val="0"/>
                  <w:marBottom w:val="0"/>
                  <w:divBdr>
                    <w:top w:val="none" w:sz="0" w:space="0" w:color="auto"/>
                    <w:left w:val="none" w:sz="0" w:space="0" w:color="auto"/>
                    <w:bottom w:val="none" w:sz="0" w:space="0" w:color="auto"/>
                    <w:right w:val="none" w:sz="0" w:space="0" w:color="auto"/>
                  </w:divBdr>
                </w:div>
                <w:div w:id="1902404922">
                  <w:marLeft w:val="480"/>
                  <w:marRight w:val="0"/>
                  <w:marTop w:val="0"/>
                  <w:marBottom w:val="0"/>
                  <w:divBdr>
                    <w:top w:val="none" w:sz="0" w:space="0" w:color="auto"/>
                    <w:left w:val="none" w:sz="0" w:space="0" w:color="auto"/>
                    <w:bottom w:val="none" w:sz="0" w:space="0" w:color="auto"/>
                    <w:right w:val="none" w:sz="0" w:space="0" w:color="auto"/>
                  </w:divBdr>
                </w:div>
                <w:div w:id="2071075717">
                  <w:marLeft w:val="480"/>
                  <w:marRight w:val="0"/>
                  <w:marTop w:val="0"/>
                  <w:marBottom w:val="0"/>
                  <w:divBdr>
                    <w:top w:val="none" w:sz="0" w:space="0" w:color="auto"/>
                    <w:left w:val="none" w:sz="0" w:space="0" w:color="auto"/>
                    <w:bottom w:val="none" w:sz="0" w:space="0" w:color="auto"/>
                    <w:right w:val="none" w:sz="0" w:space="0" w:color="auto"/>
                  </w:divBdr>
                </w:div>
                <w:div w:id="1072581246">
                  <w:marLeft w:val="480"/>
                  <w:marRight w:val="0"/>
                  <w:marTop w:val="0"/>
                  <w:marBottom w:val="0"/>
                  <w:divBdr>
                    <w:top w:val="none" w:sz="0" w:space="0" w:color="auto"/>
                    <w:left w:val="none" w:sz="0" w:space="0" w:color="auto"/>
                    <w:bottom w:val="none" w:sz="0" w:space="0" w:color="auto"/>
                    <w:right w:val="none" w:sz="0" w:space="0" w:color="auto"/>
                  </w:divBdr>
                </w:div>
                <w:div w:id="1855149484">
                  <w:marLeft w:val="480"/>
                  <w:marRight w:val="0"/>
                  <w:marTop w:val="0"/>
                  <w:marBottom w:val="0"/>
                  <w:divBdr>
                    <w:top w:val="none" w:sz="0" w:space="0" w:color="auto"/>
                    <w:left w:val="none" w:sz="0" w:space="0" w:color="auto"/>
                    <w:bottom w:val="none" w:sz="0" w:space="0" w:color="auto"/>
                    <w:right w:val="none" w:sz="0" w:space="0" w:color="auto"/>
                  </w:divBdr>
                </w:div>
                <w:div w:id="1048991512">
                  <w:marLeft w:val="480"/>
                  <w:marRight w:val="0"/>
                  <w:marTop w:val="0"/>
                  <w:marBottom w:val="0"/>
                  <w:divBdr>
                    <w:top w:val="none" w:sz="0" w:space="0" w:color="auto"/>
                    <w:left w:val="none" w:sz="0" w:space="0" w:color="auto"/>
                    <w:bottom w:val="none" w:sz="0" w:space="0" w:color="auto"/>
                    <w:right w:val="none" w:sz="0" w:space="0" w:color="auto"/>
                  </w:divBdr>
                </w:div>
                <w:div w:id="1134252866">
                  <w:marLeft w:val="480"/>
                  <w:marRight w:val="0"/>
                  <w:marTop w:val="0"/>
                  <w:marBottom w:val="0"/>
                  <w:divBdr>
                    <w:top w:val="none" w:sz="0" w:space="0" w:color="auto"/>
                    <w:left w:val="none" w:sz="0" w:space="0" w:color="auto"/>
                    <w:bottom w:val="none" w:sz="0" w:space="0" w:color="auto"/>
                    <w:right w:val="none" w:sz="0" w:space="0" w:color="auto"/>
                  </w:divBdr>
                </w:div>
                <w:div w:id="964502638">
                  <w:marLeft w:val="480"/>
                  <w:marRight w:val="0"/>
                  <w:marTop w:val="0"/>
                  <w:marBottom w:val="0"/>
                  <w:divBdr>
                    <w:top w:val="none" w:sz="0" w:space="0" w:color="auto"/>
                    <w:left w:val="none" w:sz="0" w:space="0" w:color="auto"/>
                    <w:bottom w:val="none" w:sz="0" w:space="0" w:color="auto"/>
                    <w:right w:val="none" w:sz="0" w:space="0" w:color="auto"/>
                  </w:divBdr>
                </w:div>
                <w:div w:id="773597947">
                  <w:marLeft w:val="480"/>
                  <w:marRight w:val="0"/>
                  <w:marTop w:val="0"/>
                  <w:marBottom w:val="0"/>
                  <w:divBdr>
                    <w:top w:val="none" w:sz="0" w:space="0" w:color="auto"/>
                    <w:left w:val="none" w:sz="0" w:space="0" w:color="auto"/>
                    <w:bottom w:val="none" w:sz="0" w:space="0" w:color="auto"/>
                    <w:right w:val="none" w:sz="0" w:space="0" w:color="auto"/>
                  </w:divBdr>
                </w:div>
                <w:div w:id="1638759187">
                  <w:marLeft w:val="480"/>
                  <w:marRight w:val="0"/>
                  <w:marTop w:val="0"/>
                  <w:marBottom w:val="0"/>
                  <w:divBdr>
                    <w:top w:val="none" w:sz="0" w:space="0" w:color="auto"/>
                    <w:left w:val="none" w:sz="0" w:space="0" w:color="auto"/>
                    <w:bottom w:val="none" w:sz="0" w:space="0" w:color="auto"/>
                    <w:right w:val="none" w:sz="0" w:space="0" w:color="auto"/>
                  </w:divBdr>
                </w:div>
                <w:div w:id="913315368">
                  <w:marLeft w:val="480"/>
                  <w:marRight w:val="0"/>
                  <w:marTop w:val="0"/>
                  <w:marBottom w:val="0"/>
                  <w:divBdr>
                    <w:top w:val="none" w:sz="0" w:space="0" w:color="auto"/>
                    <w:left w:val="none" w:sz="0" w:space="0" w:color="auto"/>
                    <w:bottom w:val="none" w:sz="0" w:space="0" w:color="auto"/>
                    <w:right w:val="none" w:sz="0" w:space="0" w:color="auto"/>
                  </w:divBdr>
                </w:div>
                <w:div w:id="2015302113">
                  <w:marLeft w:val="480"/>
                  <w:marRight w:val="0"/>
                  <w:marTop w:val="0"/>
                  <w:marBottom w:val="0"/>
                  <w:divBdr>
                    <w:top w:val="none" w:sz="0" w:space="0" w:color="auto"/>
                    <w:left w:val="none" w:sz="0" w:space="0" w:color="auto"/>
                    <w:bottom w:val="none" w:sz="0" w:space="0" w:color="auto"/>
                    <w:right w:val="none" w:sz="0" w:space="0" w:color="auto"/>
                  </w:divBdr>
                </w:div>
                <w:div w:id="37781463">
                  <w:marLeft w:val="480"/>
                  <w:marRight w:val="0"/>
                  <w:marTop w:val="0"/>
                  <w:marBottom w:val="0"/>
                  <w:divBdr>
                    <w:top w:val="none" w:sz="0" w:space="0" w:color="auto"/>
                    <w:left w:val="none" w:sz="0" w:space="0" w:color="auto"/>
                    <w:bottom w:val="none" w:sz="0" w:space="0" w:color="auto"/>
                    <w:right w:val="none" w:sz="0" w:space="0" w:color="auto"/>
                  </w:divBdr>
                </w:div>
                <w:div w:id="386150241">
                  <w:marLeft w:val="480"/>
                  <w:marRight w:val="0"/>
                  <w:marTop w:val="0"/>
                  <w:marBottom w:val="0"/>
                  <w:divBdr>
                    <w:top w:val="none" w:sz="0" w:space="0" w:color="auto"/>
                    <w:left w:val="none" w:sz="0" w:space="0" w:color="auto"/>
                    <w:bottom w:val="none" w:sz="0" w:space="0" w:color="auto"/>
                    <w:right w:val="none" w:sz="0" w:space="0" w:color="auto"/>
                  </w:divBdr>
                </w:div>
                <w:div w:id="571087108">
                  <w:marLeft w:val="480"/>
                  <w:marRight w:val="0"/>
                  <w:marTop w:val="0"/>
                  <w:marBottom w:val="0"/>
                  <w:divBdr>
                    <w:top w:val="none" w:sz="0" w:space="0" w:color="auto"/>
                    <w:left w:val="none" w:sz="0" w:space="0" w:color="auto"/>
                    <w:bottom w:val="none" w:sz="0" w:space="0" w:color="auto"/>
                    <w:right w:val="none" w:sz="0" w:space="0" w:color="auto"/>
                  </w:divBdr>
                </w:div>
                <w:div w:id="922839790">
                  <w:marLeft w:val="480"/>
                  <w:marRight w:val="0"/>
                  <w:marTop w:val="0"/>
                  <w:marBottom w:val="0"/>
                  <w:divBdr>
                    <w:top w:val="none" w:sz="0" w:space="0" w:color="auto"/>
                    <w:left w:val="none" w:sz="0" w:space="0" w:color="auto"/>
                    <w:bottom w:val="none" w:sz="0" w:space="0" w:color="auto"/>
                    <w:right w:val="none" w:sz="0" w:space="0" w:color="auto"/>
                  </w:divBdr>
                </w:div>
                <w:div w:id="1655912331">
                  <w:marLeft w:val="480"/>
                  <w:marRight w:val="0"/>
                  <w:marTop w:val="0"/>
                  <w:marBottom w:val="0"/>
                  <w:divBdr>
                    <w:top w:val="none" w:sz="0" w:space="0" w:color="auto"/>
                    <w:left w:val="none" w:sz="0" w:space="0" w:color="auto"/>
                    <w:bottom w:val="none" w:sz="0" w:space="0" w:color="auto"/>
                    <w:right w:val="none" w:sz="0" w:space="0" w:color="auto"/>
                  </w:divBdr>
                </w:div>
                <w:div w:id="1900510065">
                  <w:marLeft w:val="480"/>
                  <w:marRight w:val="0"/>
                  <w:marTop w:val="0"/>
                  <w:marBottom w:val="0"/>
                  <w:divBdr>
                    <w:top w:val="none" w:sz="0" w:space="0" w:color="auto"/>
                    <w:left w:val="none" w:sz="0" w:space="0" w:color="auto"/>
                    <w:bottom w:val="none" w:sz="0" w:space="0" w:color="auto"/>
                    <w:right w:val="none" w:sz="0" w:space="0" w:color="auto"/>
                  </w:divBdr>
                </w:div>
                <w:div w:id="1412584084">
                  <w:marLeft w:val="480"/>
                  <w:marRight w:val="0"/>
                  <w:marTop w:val="0"/>
                  <w:marBottom w:val="0"/>
                  <w:divBdr>
                    <w:top w:val="none" w:sz="0" w:space="0" w:color="auto"/>
                    <w:left w:val="none" w:sz="0" w:space="0" w:color="auto"/>
                    <w:bottom w:val="none" w:sz="0" w:space="0" w:color="auto"/>
                    <w:right w:val="none" w:sz="0" w:space="0" w:color="auto"/>
                  </w:divBdr>
                </w:div>
                <w:div w:id="610867998">
                  <w:marLeft w:val="480"/>
                  <w:marRight w:val="0"/>
                  <w:marTop w:val="0"/>
                  <w:marBottom w:val="0"/>
                  <w:divBdr>
                    <w:top w:val="none" w:sz="0" w:space="0" w:color="auto"/>
                    <w:left w:val="none" w:sz="0" w:space="0" w:color="auto"/>
                    <w:bottom w:val="none" w:sz="0" w:space="0" w:color="auto"/>
                    <w:right w:val="none" w:sz="0" w:space="0" w:color="auto"/>
                  </w:divBdr>
                </w:div>
                <w:div w:id="1406103464">
                  <w:marLeft w:val="480"/>
                  <w:marRight w:val="0"/>
                  <w:marTop w:val="0"/>
                  <w:marBottom w:val="0"/>
                  <w:divBdr>
                    <w:top w:val="none" w:sz="0" w:space="0" w:color="auto"/>
                    <w:left w:val="none" w:sz="0" w:space="0" w:color="auto"/>
                    <w:bottom w:val="none" w:sz="0" w:space="0" w:color="auto"/>
                    <w:right w:val="none" w:sz="0" w:space="0" w:color="auto"/>
                  </w:divBdr>
                </w:div>
                <w:div w:id="780341521">
                  <w:marLeft w:val="480"/>
                  <w:marRight w:val="0"/>
                  <w:marTop w:val="0"/>
                  <w:marBottom w:val="0"/>
                  <w:divBdr>
                    <w:top w:val="none" w:sz="0" w:space="0" w:color="auto"/>
                    <w:left w:val="none" w:sz="0" w:space="0" w:color="auto"/>
                    <w:bottom w:val="none" w:sz="0" w:space="0" w:color="auto"/>
                    <w:right w:val="none" w:sz="0" w:space="0" w:color="auto"/>
                  </w:divBdr>
                </w:div>
                <w:div w:id="1103037490">
                  <w:marLeft w:val="480"/>
                  <w:marRight w:val="0"/>
                  <w:marTop w:val="0"/>
                  <w:marBottom w:val="0"/>
                  <w:divBdr>
                    <w:top w:val="none" w:sz="0" w:space="0" w:color="auto"/>
                    <w:left w:val="none" w:sz="0" w:space="0" w:color="auto"/>
                    <w:bottom w:val="none" w:sz="0" w:space="0" w:color="auto"/>
                    <w:right w:val="none" w:sz="0" w:space="0" w:color="auto"/>
                  </w:divBdr>
                </w:div>
                <w:div w:id="1988166855">
                  <w:marLeft w:val="480"/>
                  <w:marRight w:val="0"/>
                  <w:marTop w:val="0"/>
                  <w:marBottom w:val="0"/>
                  <w:divBdr>
                    <w:top w:val="none" w:sz="0" w:space="0" w:color="auto"/>
                    <w:left w:val="none" w:sz="0" w:space="0" w:color="auto"/>
                    <w:bottom w:val="none" w:sz="0" w:space="0" w:color="auto"/>
                    <w:right w:val="none" w:sz="0" w:space="0" w:color="auto"/>
                  </w:divBdr>
                </w:div>
                <w:div w:id="1604993384">
                  <w:marLeft w:val="480"/>
                  <w:marRight w:val="0"/>
                  <w:marTop w:val="0"/>
                  <w:marBottom w:val="0"/>
                  <w:divBdr>
                    <w:top w:val="none" w:sz="0" w:space="0" w:color="auto"/>
                    <w:left w:val="none" w:sz="0" w:space="0" w:color="auto"/>
                    <w:bottom w:val="none" w:sz="0" w:space="0" w:color="auto"/>
                    <w:right w:val="none" w:sz="0" w:space="0" w:color="auto"/>
                  </w:divBdr>
                </w:div>
                <w:div w:id="1575622453">
                  <w:marLeft w:val="480"/>
                  <w:marRight w:val="0"/>
                  <w:marTop w:val="0"/>
                  <w:marBottom w:val="0"/>
                  <w:divBdr>
                    <w:top w:val="none" w:sz="0" w:space="0" w:color="auto"/>
                    <w:left w:val="none" w:sz="0" w:space="0" w:color="auto"/>
                    <w:bottom w:val="none" w:sz="0" w:space="0" w:color="auto"/>
                    <w:right w:val="none" w:sz="0" w:space="0" w:color="auto"/>
                  </w:divBdr>
                </w:div>
                <w:div w:id="1349480085">
                  <w:marLeft w:val="480"/>
                  <w:marRight w:val="0"/>
                  <w:marTop w:val="0"/>
                  <w:marBottom w:val="0"/>
                  <w:divBdr>
                    <w:top w:val="none" w:sz="0" w:space="0" w:color="auto"/>
                    <w:left w:val="none" w:sz="0" w:space="0" w:color="auto"/>
                    <w:bottom w:val="none" w:sz="0" w:space="0" w:color="auto"/>
                    <w:right w:val="none" w:sz="0" w:space="0" w:color="auto"/>
                  </w:divBdr>
                </w:div>
                <w:div w:id="78672930">
                  <w:marLeft w:val="480"/>
                  <w:marRight w:val="0"/>
                  <w:marTop w:val="0"/>
                  <w:marBottom w:val="0"/>
                  <w:divBdr>
                    <w:top w:val="none" w:sz="0" w:space="0" w:color="auto"/>
                    <w:left w:val="none" w:sz="0" w:space="0" w:color="auto"/>
                    <w:bottom w:val="none" w:sz="0" w:space="0" w:color="auto"/>
                    <w:right w:val="none" w:sz="0" w:space="0" w:color="auto"/>
                  </w:divBdr>
                </w:div>
                <w:div w:id="1629433545">
                  <w:marLeft w:val="480"/>
                  <w:marRight w:val="0"/>
                  <w:marTop w:val="0"/>
                  <w:marBottom w:val="0"/>
                  <w:divBdr>
                    <w:top w:val="none" w:sz="0" w:space="0" w:color="auto"/>
                    <w:left w:val="none" w:sz="0" w:space="0" w:color="auto"/>
                    <w:bottom w:val="none" w:sz="0" w:space="0" w:color="auto"/>
                    <w:right w:val="none" w:sz="0" w:space="0" w:color="auto"/>
                  </w:divBdr>
                </w:div>
                <w:div w:id="1871019816">
                  <w:marLeft w:val="480"/>
                  <w:marRight w:val="0"/>
                  <w:marTop w:val="0"/>
                  <w:marBottom w:val="0"/>
                  <w:divBdr>
                    <w:top w:val="none" w:sz="0" w:space="0" w:color="auto"/>
                    <w:left w:val="none" w:sz="0" w:space="0" w:color="auto"/>
                    <w:bottom w:val="none" w:sz="0" w:space="0" w:color="auto"/>
                    <w:right w:val="none" w:sz="0" w:space="0" w:color="auto"/>
                  </w:divBdr>
                </w:div>
                <w:div w:id="1040856847">
                  <w:marLeft w:val="480"/>
                  <w:marRight w:val="0"/>
                  <w:marTop w:val="0"/>
                  <w:marBottom w:val="0"/>
                  <w:divBdr>
                    <w:top w:val="none" w:sz="0" w:space="0" w:color="auto"/>
                    <w:left w:val="none" w:sz="0" w:space="0" w:color="auto"/>
                    <w:bottom w:val="none" w:sz="0" w:space="0" w:color="auto"/>
                    <w:right w:val="none" w:sz="0" w:space="0" w:color="auto"/>
                  </w:divBdr>
                </w:div>
                <w:div w:id="1473206353">
                  <w:marLeft w:val="480"/>
                  <w:marRight w:val="0"/>
                  <w:marTop w:val="0"/>
                  <w:marBottom w:val="0"/>
                  <w:divBdr>
                    <w:top w:val="none" w:sz="0" w:space="0" w:color="auto"/>
                    <w:left w:val="none" w:sz="0" w:space="0" w:color="auto"/>
                    <w:bottom w:val="none" w:sz="0" w:space="0" w:color="auto"/>
                    <w:right w:val="none" w:sz="0" w:space="0" w:color="auto"/>
                  </w:divBdr>
                </w:div>
                <w:div w:id="1310937843">
                  <w:marLeft w:val="480"/>
                  <w:marRight w:val="0"/>
                  <w:marTop w:val="0"/>
                  <w:marBottom w:val="0"/>
                  <w:divBdr>
                    <w:top w:val="none" w:sz="0" w:space="0" w:color="auto"/>
                    <w:left w:val="none" w:sz="0" w:space="0" w:color="auto"/>
                    <w:bottom w:val="none" w:sz="0" w:space="0" w:color="auto"/>
                    <w:right w:val="none" w:sz="0" w:space="0" w:color="auto"/>
                  </w:divBdr>
                </w:div>
                <w:div w:id="1202981932">
                  <w:marLeft w:val="480"/>
                  <w:marRight w:val="0"/>
                  <w:marTop w:val="0"/>
                  <w:marBottom w:val="0"/>
                  <w:divBdr>
                    <w:top w:val="none" w:sz="0" w:space="0" w:color="auto"/>
                    <w:left w:val="none" w:sz="0" w:space="0" w:color="auto"/>
                    <w:bottom w:val="none" w:sz="0" w:space="0" w:color="auto"/>
                    <w:right w:val="none" w:sz="0" w:space="0" w:color="auto"/>
                  </w:divBdr>
                </w:div>
                <w:div w:id="6568416">
                  <w:marLeft w:val="480"/>
                  <w:marRight w:val="0"/>
                  <w:marTop w:val="0"/>
                  <w:marBottom w:val="0"/>
                  <w:divBdr>
                    <w:top w:val="none" w:sz="0" w:space="0" w:color="auto"/>
                    <w:left w:val="none" w:sz="0" w:space="0" w:color="auto"/>
                    <w:bottom w:val="none" w:sz="0" w:space="0" w:color="auto"/>
                    <w:right w:val="none" w:sz="0" w:space="0" w:color="auto"/>
                  </w:divBdr>
                </w:div>
                <w:div w:id="1919094331">
                  <w:marLeft w:val="480"/>
                  <w:marRight w:val="0"/>
                  <w:marTop w:val="0"/>
                  <w:marBottom w:val="0"/>
                  <w:divBdr>
                    <w:top w:val="none" w:sz="0" w:space="0" w:color="auto"/>
                    <w:left w:val="none" w:sz="0" w:space="0" w:color="auto"/>
                    <w:bottom w:val="none" w:sz="0" w:space="0" w:color="auto"/>
                    <w:right w:val="none" w:sz="0" w:space="0" w:color="auto"/>
                  </w:divBdr>
                </w:div>
              </w:divsChild>
            </w:div>
            <w:div w:id="445661346">
              <w:marLeft w:val="0"/>
              <w:marRight w:val="0"/>
              <w:marTop w:val="0"/>
              <w:marBottom w:val="0"/>
              <w:divBdr>
                <w:top w:val="none" w:sz="0" w:space="0" w:color="auto"/>
                <w:left w:val="none" w:sz="0" w:space="0" w:color="auto"/>
                <w:bottom w:val="none" w:sz="0" w:space="0" w:color="auto"/>
                <w:right w:val="none" w:sz="0" w:space="0" w:color="auto"/>
              </w:divBdr>
              <w:divsChild>
                <w:div w:id="355497951">
                  <w:marLeft w:val="480"/>
                  <w:marRight w:val="0"/>
                  <w:marTop w:val="0"/>
                  <w:marBottom w:val="0"/>
                  <w:divBdr>
                    <w:top w:val="none" w:sz="0" w:space="0" w:color="auto"/>
                    <w:left w:val="none" w:sz="0" w:space="0" w:color="auto"/>
                    <w:bottom w:val="none" w:sz="0" w:space="0" w:color="auto"/>
                    <w:right w:val="none" w:sz="0" w:space="0" w:color="auto"/>
                  </w:divBdr>
                </w:div>
                <w:div w:id="1612710137">
                  <w:marLeft w:val="480"/>
                  <w:marRight w:val="0"/>
                  <w:marTop w:val="0"/>
                  <w:marBottom w:val="0"/>
                  <w:divBdr>
                    <w:top w:val="none" w:sz="0" w:space="0" w:color="auto"/>
                    <w:left w:val="none" w:sz="0" w:space="0" w:color="auto"/>
                    <w:bottom w:val="none" w:sz="0" w:space="0" w:color="auto"/>
                    <w:right w:val="none" w:sz="0" w:space="0" w:color="auto"/>
                  </w:divBdr>
                </w:div>
                <w:div w:id="1482427208">
                  <w:marLeft w:val="480"/>
                  <w:marRight w:val="0"/>
                  <w:marTop w:val="0"/>
                  <w:marBottom w:val="0"/>
                  <w:divBdr>
                    <w:top w:val="none" w:sz="0" w:space="0" w:color="auto"/>
                    <w:left w:val="none" w:sz="0" w:space="0" w:color="auto"/>
                    <w:bottom w:val="none" w:sz="0" w:space="0" w:color="auto"/>
                    <w:right w:val="none" w:sz="0" w:space="0" w:color="auto"/>
                  </w:divBdr>
                </w:div>
                <w:div w:id="1334261891">
                  <w:marLeft w:val="480"/>
                  <w:marRight w:val="0"/>
                  <w:marTop w:val="0"/>
                  <w:marBottom w:val="0"/>
                  <w:divBdr>
                    <w:top w:val="none" w:sz="0" w:space="0" w:color="auto"/>
                    <w:left w:val="none" w:sz="0" w:space="0" w:color="auto"/>
                    <w:bottom w:val="none" w:sz="0" w:space="0" w:color="auto"/>
                    <w:right w:val="none" w:sz="0" w:space="0" w:color="auto"/>
                  </w:divBdr>
                </w:div>
                <w:div w:id="120196501">
                  <w:marLeft w:val="480"/>
                  <w:marRight w:val="0"/>
                  <w:marTop w:val="0"/>
                  <w:marBottom w:val="0"/>
                  <w:divBdr>
                    <w:top w:val="none" w:sz="0" w:space="0" w:color="auto"/>
                    <w:left w:val="none" w:sz="0" w:space="0" w:color="auto"/>
                    <w:bottom w:val="none" w:sz="0" w:space="0" w:color="auto"/>
                    <w:right w:val="none" w:sz="0" w:space="0" w:color="auto"/>
                  </w:divBdr>
                </w:div>
                <w:div w:id="368189136">
                  <w:marLeft w:val="480"/>
                  <w:marRight w:val="0"/>
                  <w:marTop w:val="0"/>
                  <w:marBottom w:val="0"/>
                  <w:divBdr>
                    <w:top w:val="none" w:sz="0" w:space="0" w:color="auto"/>
                    <w:left w:val="none" w:sz="0" w:space="0" w:color="auto"/>
                    <w:bottom w:val="none" w:sz="0" w:space="0" w:color="auto"/>
                    <w:right w:val="none" w:sz="0" w:space="0" w:color="auto"/>
                  </w:divBdr>
                </w:div>
                <w:div w:id="376004805">
                  <w:marLeft w:val="480"/>
                  <w:marRight w:val="0"/>
                  <w:marTop w:val="0"/>
                  <w:marBottom w:val="0"/>
                  <w:divBdr>
                    <w:top w:val="none" w:sz="0" w:space="0" w:color="auto"/>
                    <w:left w:val="none" w:sz="0" w:space="0" w:color="auto"/>
                    <w:bottom w:val="none" w:sz="0" w:space="0" w:color="auto"/>
                    <w:right w:val="none" w:sz="0" w:space="0" w:color="auto"/>
                  </w:divBdr>
                </w:div>
                <w:div w:id="428282159">
                  <w:marLeft w:val="480"/>
                  <w:marRight w:val="0"/>
                  <w:marTop w:val="0"/>
                  <w:marBottom w:val="0"/>
                  <w:divBdr>
                    <w:top w:val="none" w:sz="0" w:space="0" w:color="auto"/>
                    <w:left w:val="none" w:sz="0" w:space="0" w:color="auto"/>
                    <w:bottom w:val="none" w:sz="0" w:space="0" w:color="auto"/>
                    <w:right w:val="none" w:sz="0" w:space="0" w:color="auto"/>
                  </w:divBdr>
                </w:div>
                <w:div w:id="1379815443">
                  <w:marLeft w:val="480"/>
                  <w:marRight w:val="0"/>
                  <w:marTop w:val="0"/>
                  <w:marBottom w:val="0"/>
                  <w:divBdr>
                    <w:top w:val="none" w:sz="0" w:space="0" w:color="auto"/>
                    <w:left w:val="none" w:sz="0" w:space="0" w:color="auto"/>
                    <w:bottom w:val="none" w:sz="0" w:space="0" w:color="auto"/>
                    <w:right w:val="none" w:sz="0" w:space="0" w:color="auto"/>
                  </w:divBdr>
                </w:div>
                <w:div w:id="2037123415">
                  <w:marLeft w:val="480"/>
                  <w:marRight w:val="0"/>
                  <w:marTop w:val="0"/>
                  <w:marBottom w:val="0"/>
                  <w:divBdr>
                    <w:top w:val="none" w:sz="0" w:space="0" w:color="auto"/>
                    <w:left w:val="none" w:sz="0" w:space="0" w:color="auto"/>
                    <w:bottom w:val="none" w:sz="0" w:space="0" w:color="auto"/>
                    <w:right w:val="none" w:sz="0" w:space="0" w:color="auto"/>
                  </w:divBdr>
                </w:div>
                <w:div w:id="1653174809">
                  <w:marLeft w:val="480"/>
                  <w:marRight w:val="0"/>
                  <w:marTop w:val="0"/>
                  <w:marBottom w:val="0"/>
                  <w:divBdr>
                    <w:top w:val="none" w:sz="0" w:space="0" w:color="auto"/>
                    <w:left w:val="none" w:sz="0" w:space="0" w:color="auto"/>
                    <w:bottom w:val="none" w:sz="0" w:space="0" w:color="auto"/>
                    <w:right w:val="none" w:sz="0" w:space="0" w:color="auto"/>
                  </w:divBdr>
                </w:div>
                <w:div w:id="1596937736">
                  <w:marLeft w:val="480"/>
                  <w:marRight w:val="0"/>
                  <w:marTop w:val="0"/>
                  <w:marBottom w:val="0"/>
                  <w:divBdr>
                    <w:top w:val="none" w:sz="0" w:space="0" w:color="auto"/>
                    <w:left w:val="none" w:sz="0" w:space="0" w:color="auto"/>
                    <w:bottom w:val="none" w:sz="0" w:space="0" w:color="auto"/>
                    <w:right w:val="none" w:sz="0" w:space="0" w:color="auto"/>
                  </w:divBdr>
                </w:div>
                <w:div w:id="88157787">
                  <w:marLeft w:val="480"/>
                  <w:marRight w:val="0"/>
                  <w:marTop w:val="0"/>
                  <w:marBottom w:val="0"/>
                  <w:divBdr>
                    <w:top w:val="none" w:sz="0" w:space="0" w:color="auto"/>
                    <w:left w:val="none" w:sz="0" w:space="0" w:color="auto"/>
                    <w:bottom w:val="none" w:sz="0" w:space="0" w:color="auto"/>
                    <w:right w:val="none" w:sz="0" w:space="0" w:color="auto"/>
                  </w:divBdr>
                </w:div>
                <w:div w:id="2002465901">
                  <w:marLeft w:val="480"/>
                  <w:marRight w:val="0"/>
                  <w:marTop w:val="0"/>
                  <w:marBottom w:val="0"/>
                  <w:divBdr>
                    <w:top w:val="none" w:sz="0" w:space="0" w:color="auto"/>
                    <w:left w:val="none" w:sz="0" w:space="0" w:color="auto"/>
                    <w:bottom w:val="none" w:sz="0" w:space="0" w:color="auto"/>
                    <w:right w:val="none" w:sz="0" w:space="0" w:color="auto"/>
                  </w:divBdr>
                </w:div>
                <w:div w:id="1591936341">
                  <w:marLeft w:val="480"/>
                  <w:marRight w:val="0"/>
                  <w:marTop w:val="0"/>
                  <w:marBottom w:val="0"/>
                  <w:divBdr>
                    <w:top w:val="none" w:sz="0" w:space="0" w:color="auto"/>
                    <w:left w:val="none" w:sz="0" w:space="0" w:color="auto"/>
                    <w:bottom w:val="none" w:sz="0" w:space="0" w:color="auto"/>
                    <w:right w:val="none" w:sz="0" w:space="0" w:color="auto"/>
                  </w:divBdr>
                </w:div>
                <w:div w:id="144856969">
                  <w:marLeft w:val="480"/>
                  <w:marRight w:val="0"/>
                  <w:marTop w:val="0"/>
                  <w:marBottom w:val="0"/>
                  <w:divBdr>
                    <w:top w:val="none" w:sz="0" w:space="0" w:color="auto"/>
                    <w:left w:val="none" w:sz="0" w:space="0" w:color="auto"/>
                    <w:bottom w:val="none" w:sz="0" w:space="0" w:color="auto"/>
                    <w:right w:val="none" w:sz="0" w:space="0" w:color="auto"/>
                  </w:divBdr>
                </w:div>
                <w:div w:id="1377395092">
                  <w:marLeft w:val="480"/>
                  <w:marRight w:val="0"/>
                  <w:marTop w:val="0"/>
                  <w:marBottom w:val="0"/>
                  <w:divBdr>
                    <w:top w:val="none" w:sz="0" w:space="0" w:color="auto"/>
                    <w:left w:val="none" w:sz="0" w:space="0" w:color="auto"/>
                    <w:bottom w:val="none" w:sz="0" w:space="0" w:color="auto"/>
                    <w:right w:val="none" w:sz="0" w:space="0" w:color="auto"/>
                  </w:divBdr>
                </w:div>
                <w:div w:id="69735316">
                  <w:marLeft w:val="480"/>
                  <w:marRight w:val="0"/>
                  <w:marTop w:val="0"/>
                  <w:marBottom w:val="0"/>
                  <w:divBdr>
                    <w:top w:val="none" w:sz="0" w:space="0" w:color="auto"/>
                    <w:left w:val="none" w:sz="0" w:space="0" w:color="auto"/>
                    <w:bottom w:val="none" w:sz="0" w:space="0" w:color="auto"/>
                    <w:right w:val="none" w:sz="0" w:space="0" w:color="auto"/>
                  </w:divBdr>
                </w:div>
                <w:div w:id="410390712">
                  <w:marLeft w:val="480"/>
                  <w:marRight w:val="0"/>
                  <w:marTop w:val="0"/>
                  <w:marBottom w:val="0"/>
                  <w:divBdr>
                    <w:top w:val="none" w:sz="0" w:space="0" w:color="auto"/>
                    <w:left w:val="none" w:sz="0" w:space="0" w:color="auto"/>
                    <w:bottom w:val="none" w:sz="0" w:space="0" w:color="auto"/>
                    <w:right w:val="none" w:sz="0" w:space="0" w:color="auto"/>
                  </w:divBdr>
                </w:div>
                <w:div w:id="2062484447">
                  <w:marLeft w:val="480"/>
                  <w:marRight w:val="0"/>
                  <w:marTop w:val="0"/>
                  <w:marBottom w:val="0"/>
                  <w:divBdr>
                    <w:top w:val="none" w:sz="0" w:space="0" w:color="auto"/>
                    <w:left w:val="none" w:sz="0" w:space="0" w:color="auto"/>
                    <w:bottom w:val="none" w:sz="0" w:space="0" w:color="auto"/>
                    <w:right w:val="none" w:sz="0" w:space="0" w:color="auto"/>
                  </w:divBdr>
                </w:div>
                <w:div w:id="338388210">
                  <w:marLeft w:val="480"/>
                  <w:marRight w:val="0"/>
                  <w:marTop w:val="0"/>
                  <w:marBottom w:val="0"/>
                  <w:divBdr>
                    <w:top w:val="none" w:sz="0" w:space="0" w:color="auto"/>
                    <w:left w:val="none" w:sz="0" w:space="0" w:color="auto"/>
                    <w:bottom w:val="none" w:sz="0" w:space="0" w:color="auto"/>
                    <w:right w:val="none" w:sz="0" w:space="0" w:color="auto"/>
                  </w:divBdr>
                </w:div>
                <w:div w:id="1042947808">
                  <w:marLeft w:val="480"/>
                  <w:marRight w:val="0"/>
                  <w:marTop w:val="0"/>
                  <w:marBottom w:val="0"/>
                  <w:divBdr>
                    <w:top w:val="none" w:sz="0" w:space="0" w:color="auto"/>
                    <w:left w:val="none" w:sz="0" w:space="0" w:color="auto"/>
                    <w:bottom w:val="none" w:sz="0" w:space="0" w:color="auto"/>
                    <w:right w:val="none" w:sz="0" w:space="0" w:color="auto"/>
                  </w:divBdr>
                </w:div>
                <w:div w:id="411656866">
                  <w:marLeft w:val="480"/>
                  <w:marRight w:val="0"/>
                  <w:marTop w:val="0"/>
                  <w:marBottom w:val="0"/>
                  <w:divBdr>
                    <w:top w:val="none" w:sz="0" w:space="0" w:color="auto"/>
                    <w:left w:val="none" w:sz="0" w:space="0" w:color="auto"/>
                    <w:bottom w:val="none" w:sz="0" w:space="0" w:color="auto"/>
                    <w:right w:val="none" w:sz="0" w:space="0" w:color="auto"/>
                  </w:divBdr>
                </w:div>
                <w:div w:id="1952977308">
                  <w:marLeft w:val="480"/>
                  <w:marRight w:val="0"/>
                  <w:marTop w:val="0"/>
                  <w:marBottom w:val="0"/>
                  <w:divBdr>
                    <w:top w:val="none" w:sz="0" w:space="0" w:color="auto"/>
                    <w:left w:val="none" w:sz="0" w:space="0" w:color="auto"/>
                    <w:bottom w:val="none" w:sz="0" w:space="0" w:color="auto"/>
                    <w:right w:val="none" w:sz="0" w:space="0" w:color="auto"/>
                  </w:divBdr>
                </w:div>
                <w:div w:id="563177414">
                  <w:marLeft w:val="480"/>
                  <w:marRight w:val="0"/>
                  <w:marTop w:val="0"/>
                  <w:marBottom w:val="0"/>
                  <w:divBdr>
                    <w:top w:val="none" w:sz="0" w:space="0" w:color="auto"/>
                    <w:left w:val="none" w:sz="0" w:space="0" w:color="auto"/>
                    <w:bottom w:val="none" w:sz="0" w:space="0" w:color="auto"/>
                    <w:right w:val="none" w:sz="0" w:space="0" w:color="auto"/>
                  </w:divBdr>
                </w:div>
                <w:div w:id="960378696">
                  <w:marLeft w:val="480"/>
                  <w:marRight w:val="0"/>
                  <w:marTop w:val="0"/>
                  <w:marBottom w:val="0"/>
                  <w:divBdr>
                    <w:top w:val="none" w:sz="0" w:space="0" w:color="auto"/>
                    <w:left w:val="none" w:sz="0" w:space="0" w:color="auto"/>
                    <w:bottom w:val="none" w:sz="0" w:space="0" w:color="auto"/>
                    <w:right w:val="none" w:sz="0" w:space="0" w:color="auto"/>
                  </w:divBdr>
                </w:div>
                <w:div w:id="1579288839">
                  <w:marLeft w:val="480"/>
                  <w:marRight w:val="0"/>
                  <w:marTop w:val="0"/>
                  <w:marBottom w:val="0"/>
                  <w:divBdr>
                    <w:top w:val="none" w:sz="0" w:space="0" w:color="auto"/>
                    <w:left w:val="none" w:sz="0" w:space="0" w:color="auto"/>
                    <w:bottom w:val="none" w:sz="0" w:space="0" w:color="auto"/>
                    <w:right w:val="none" w:sz="0" w:space="0" w:color="auto"/>
                  </w:divBdr>
                </w:div>
                <w:div w:id="1804956303">
                  <w:marLeft w:val="480"/>
                  <w:marRight w:val="0"/>
                  <w:marTop w:val="0"/>
                  <w:marBottom w:val="0"/>
                  <w:divBdr>
                    <w:top w:val="none" w:sz="0" w:space="0" w:color="auto"/>
                    <w:left w:val="none" w:sz="0" w:space="0" w:color="auto"/>
                    <w:bottom w:val="none" w:sz="0" w:space="0" w:color="auto"/>
                    <w:right w:val="none" w:sz="0" w:space="0" w:color="auto"/>
                  </w:divBdr>
                </w:div>
                <w:div w:id="270282696">
                  <w:marLeft w:val="480"/>
                  <w:marRight w:val="0"/>
                  <w:marTop w:val="0"/>
                  <w:marBottom w:val="0"/>
                  <w:divBdr>
                    <w:top w:val="none" w:sz="0" w:space="0" w:color="auto"/>
                    <w:left w:val="none" w:sz="0" w:space="0" w:color="auto"/>
                    <w:bottom w:val="none" w:sz="0" w:space="0" w:color="auto"/>
                    <w:right w:val="none" w:sz="0" w:space="0" w:color="auto"/>
                  </w:divBdr>
                </w:div>
                <w:div w:id="753016972">
                  <w:marLeft w:val="480"/>
                  <w:marRight w:val="0"/>
                  <w:marTop w:val="0"/>
                  <w:marBottom w:val="0"/>
                  <w:divBdr>
                    <w:top w:val="none" w:sz="0" w:space="0" w:color="auto"/>
                    <w:left w:val="none" w:sz="0" w:space="0" w:color="auto"/>
                    <w:bottom w:val="none" w:sz="0" w:space="0" w:color="auto"/>
                    <w:right w:val="none" w:sz="0" w:space="0" w:color="auto"/>
                  </w:divBdr>
                </w:div>
                <w:div w:id="574247645">
                  <w:marLeft w:val="480"/>
                  <w:marRight w:val="0"/>
                  <w:marTop w:val="0"/>
                  <w:marBottom w:val="0"/>
                  <w:divBdr>
                    <w:top w:val="none" w:sz="0" w:space="0" w:color="auto"/>
                    <w:left w:val="none" w:sz="0" w:space="0" w:color="auto"/>
                    <w:bottom w:val="none" w:sz="0" w:space="0" w:color="auto"/>
                    <w:right w:val="none" w:sz="0" w:space="0" w:color="auto"/>
                  </w:divBdr>
                </w:div>
                <w:div w:id="226654632">
                  <w:marLeft w:val="480"/>
                  <w:marRight w:val="0"/>
                  <w:marTop w:val="0"/>
                  <w:marBottom w:val="0"/>
                  <w:divBdr>
                    <w:top w:val="none" w:sz="0" w:space="0" w:color="auto"/>
                    <w:left w:val="none" w:sz="0" w:space="0" w:color="auto"/>
                    <w:bottom w:val="none" w:sz="0" w:space="0" w:color="auto"/>
                    <w:right w:val="none" w:sz="0" w:space="0" w:color="auto"/>
                  </w:divBdr>
                </w:div>
                <w:div w:id="1243177147">
                  <w:marLeft w:val="480"/>
                  <w:marRight w:val="0"/>
                  <w:marTop w:val="0"/>
                  <w:marBottom w:val="0"/>
                  <w:divBdr>
                    <w:top w:val="none" w:sz="0" w:space="0" w:color="auto"/>
                    <w:left w:val="none" w:sz="0" w:space="0" w:color="auto"/>
                    <w:bottom w:val="none" w:sz="0" w:space="0" w:color="auto"/>
                    <w:right w:val="none" w:sz="0" w:space="0" w:color="auto"/>
                  </w:divBdr>
                </w:div>
                <w:div w:id="2051294875">
                  <w:marLeft w:val="480"/>
                  <w:marRight w:val="0"/>
                  <w:marTop w:val="0"/>
                  <w:marBottom w:val="0"/>
                  <w:divBdr>
                    <w:top w:val="none" w:sz="0" w:space="0" w:color="auto"/>
                    <w:left w:val="none" w:sz="0" w:space="0" w:color="auto"/>
                    <w:bottom w:val="none" w:sz="0" w:space="0" w:color="auto"/>
                    <w:right w:val="none" w:sz="0" w:space="0" w:color="auto"/>
                  </w:divBdr>
                </w:div>
                <w:div w:id="1202086306">
                  <w:marLeft w:val="480"/>
                  <w:marRight w:val="0"/>
                  <w:marTop w:val="0"/>
                  <w:marBottom w:val="0"/>
                  <w:divBdr>
                    <w:top w:val="none" w:sz="0" w:space="0" w:color="auto"/>
                    <w:left w:val="none" w:sz="0" w:space="0" w:color="auto"/>
                    <w:bottom w:val="none" w:sz="0" w:space="0" w:color="auto"/>
                    <w:right w:val="none" w:sz="0" w:space="0" w:color="auto"/>
                  </w:divBdr>
                </w:div>
                <w:div w:id="835536730">
                  <w:marLeft w:val="480"/>
                  <w:marRight w:val="0"/>
                  <w:marTop w:val="0"/>
                  <w:marBottom w:val="0"/>
                  <w:divBdr>
                    <w:top w:val="none" w:sz="0" w:space="0" w:color="auto"/>
                    <w:left w:val="none" w:sz="0" w:space="0" w:color="auto"/>
                    <w:bottom w:val="none" w:sz="0" w:space="0" w:color="auto"/>
                    <w:right w:val="none" w:sz="0" w:space="0" w:color="auto"/>
                  </w:divBdr>
                </w:div>
                <w:div w:id="1978795413">
                  <w:marLeft w:val="480"/>
                  <w:marRight w:val="0"/>
                  <w:marTop w:val="0"/>
                  <w:marBottom w:val="0"/>
                  <w:divBdr>
                    <w:top w:val="none" w:sz="0" w:space="0" w:color="auto"/>
                    <w:left w:val="none" w:sz="0" w:space="0" w:color="auto"/>
                    <w:bottom w:val="none" w:sz="0" w:space="0" w:color="auto"/>
                    <w:right w:val="none" w:sz="0" w:space="0" w:color="auto"/>
                  </w:divBdr>
                </w:div>
                <w:div w:id="692878806">
                  <w:marLeft w:val="480"/>
                  <w:marRight w:val="0"/>
                  <w:marTop w:val="0"/>
                  <w:marBottom w:val="0"/>
                  <w:divBdr>
                    <w:top w:val="none" w:sz="0" w:space="0" w:color="auto"/>
                    <w:left w:val="none" w:sz="0" w:space="0" w:color="auto"/>
                    <w:bottom w:val="none" w:sz="0" w:space="0" w:color="auto"/>
                    <w:right w:val="none" w:sz="0" w:space="0" w:color="auto"/>
                  </w:divBdr>
                </w:div>
                <w:div w:id="890573411">
                  <w:marLeft w:val="480"/>
                  <w:marRight w:val="0"/>
                  <w:marTop w:val="0"/>
                  <w:marBottom w:val="0"/>
                  <w:divBdr>
                    <w:top w:val="none" w:sz="0" w:space="0" w:color="auto"/>
                    <w:left w:val="none" w:sz="0" w:space="0" w:color="auto"/>
                    <w:bottom w:val="none" w:sz="0" w:space="0" w:color="auto"/>
                    <w:right w:val="none" w:sz="0" w:space="0" w:color="auto"/>
                  </w:divBdr>
                </w:div>
                <w:div w:id="1992367527">
                  <w:marLeft w:val="480"/>
                  <w:marRight w:val="0"/>
                  <w:marTop w:val="0"/>
                  <w:marBottom w:val="0"/>
                  <w:divBdr>
                    <w:top w:val="none" w:sz="0" w:space="0" w:color="auto"/>
                    <w:left w:val="none" w:sz="0" w:space="0" w:color="auto"/>
                    <w:bottom w:val="none" w:sz="0" w:space="0" w:color="auto"/>
                    <w:right w:val="none" w:sz="0" w:space="0" w:color="auto"/>
                  </w:divBdr>
                </w:div>
                <w:div w:id="399670164">
                  <w:marLeft w:val="480"/>
                  <w:marRight w:val="0"/>
                  <w:marTop w:val="0"/>
                  <w:marBottom w:val="0"/>
                  <w:divBdr>
                    <w:top w:val="none" w:sz="0" w:space="0" w:color="auto"/>
                    <w:left w:val="none" w:sz="0" w:space="0" w:color="auto"/>
                    <w:bottom w:val="none" w:sz="0" w:space="0" w:color="auto"/>
                    <w:right w:val="none" w:sz="0" w:space="0" w:color="auto"/>
                  </w:divBdr>
                </w:div>
                <w:div w:id="108933558">
                  <w:marLeft w:val="480"/>
                  <w:marRight w:val="0"/>
                  <w:marTop w:val="0"/>
                  <w:marBottom w:val="0"/>
                  <w:divBdr>
                    <w:top w:val="none" w:sz="0" w:space="0" w:color="auto"/>
                    <w:left w:val="none" w:sz="0" w:space="0" w:color="auto"/>
                    <w:bottom w:val="none" w:sz="0" w:space="0" w:color="auto"/>
                    <w:right w:val="none" w:sz="0" w:space="0" w:color="auto"/>
                  </w:divBdr>
                </w:div>
              </w:divsChild>
            </w:div>
            <w:div w:id="535697136">
              <w:marLeft w:val="0"/>
              <w:marRight w:val="0"/>
              <w:marTop w:val="0"/>
              <w:marBottom w:val="0"/>
              <w:divBdr>
                <w:top w:val="none" w:sz="0" w:space="0" w:color="auto"/>
                <w:left w:val="none" w:sz="0" w:space="0" w:color="auto"/>
                <w:bottom w:val="none" w:sz="0" w:space="0" w:color="auto"/>
                <w:right w:val="none" w:sz="0" w:space="0" w:color="auto"/>
              </w:divBdr>
              <w:divsChild>
                <w:div w:id="2060736708">
                  <w:marLeft w:val="480"/>
                  <w:marRight w:val="0"/>
                  <w:marTop w:val="0"/>
                  <w:marBottom w:val="0"/>
                  <w:divBdr>
                    <w:top w:val="none" w:sz="0" w:space="0" w:color="auto"/>
                    <w:left w:val="none" w:sz="0" w:space="0" w:color="auto"/>
                    <w:bottom w:val="none" w:sz="0" w:space="0" w:color="auto"/>
                    <w:right w:val="none" w:sz="0" w:space="0" w:color="auto"/>
                  </w:divBdr>
                </w:div>
                <w:div w:id="146867169">
                  <w:marLeft w:val="480"/>
                  <w:marRight w:val="0"/>
                  <w:marTop w:val="0"/>
                  <w:marBottom w:val="0"/>
                  <w:divBdr>
                    <w:top w:val="none" w:sz="0" w:space="0" w:color="auto"/>
                    <w:left w:val="none" w:sz="0" w:space="0" w:color="auto"/>
                    <w:bottom w:val="none" w:sz="0" w:space="0" w:color="auto"/>
                    <w:right w:val="none" w:sz="0" w:space="0" w:color="auto"/>
                  </w:divBdr>
                </w:div>
                <w:div w:id="1419516932">
                  <w:marLeft w:val="480"/>
                  <w:marRight w:val="0"/>
                  <w:marTop w:val="0"/>
                  <w:marBottom w:val="0"/>
                  <w:divBdr>
                    <w:top w:val="none" w:sz="0" w:space="0" w:color="auto"/>
                    <w:left w:val="none" w:sz="0" w:space="0" w:color="auto"/>
                    <w:bottom w:val="none" w:sz="0" w:space="0" w:color="auto"/>
                    <w:right w:val="none" w:sz="0" w:space="0" w:color="auto"/>
                  </w:divBdr>
                </w:div>
                <w:div w:id="1578204101">
                  <w:marLeft w:val="480"/>
                  <w:marRight w:val="0"/>
                  <w:marTop w:val="0"/>
                  <w:marBottom w:val="0"/>
                  <w:divBdr>
                    <w:top w:val="none" w:sz="0" w:space="0" w:color="auto"/>
                    <w:left w:val="none" w:sz="0" w:space="0" w:color="auto"/>
                    <w:bottom w:val="none" w:sz="0" w:space="0" w:color="auto"/>
                    <w:right w:val="none" w:sz="0" w:space="0" w:color="auto"/>
                  </w:divBdr>
                </w:div>
                <w:div w:id="1683163219">
                  <w:marLeft w:val="480"/>
                  <w:marRight w:val="0"/>
                  <w:marTop w:val="0"/>
                  <w:marBottom w:val="0"/>
                  <w:divBdr>
                    <w:top w:val="none" w:sz="0" w:space="0" w:color="auto"/>
                    <w:left w:val="none" w:sz="0" w:space="0" w:color="auto"/>
                    <w:bottom w:val="none" w:sz="0" w:space="0" w:color="auto"/>
                    <w:right w:val="none" w:sz="0" w:space="0" w:color="auto"/>
                  </w:divBdr>
                </w:div>
                <w:div w:id="1940406414">
                  <w:marLeft w:val="480"/>
                  <w:marRight w:val="0"/>
                  <w:marTop w:val="0"/>
                  <w:marBottom w:val="0"/>
                  <w:divBdr>
                    <w:top w:val="none" w:sz="0" w:space="0" w:color="auto"/>
                    <w:left w:val="none" w:sz="0" w:space="0" w:color="auto"/>
                    <w:bottom w:val="none" w:sz="0" w:space="0" w:color="auto"/>
                    <w:right w:val="none" w:sz="0" w:space="0" w:color="auto"/>
                  </w:divBdr>
                </w:div>
                <w:div w:id="611089677">
                  <w:marLeft w:val="480"/>
                  <w:marRight w:val="0"/>
                  <w:marTop w:val="0"/>
                  <w:marBottom w:val="0"/>
                  <w:divBdr>
                    <w:top w:val="none" w:sz="0" w:space="0" w:color="auto"/>
                    <w:left w:val="none" w:sz="0" w:space="0" w:color="auto"/>
                    <w:bottom w:val="none" w:sz="0" w:space="0" w:color="auto"/>
                    <w:right w:val="none" w:sz="0" w:space="0" w:color="auto"/>
                  </w:divBdr>
                </w:div>
                <w:div w:id="455762396">
                  <w:marLeft w:val="480"/>
                  <w:marRight w:val="0"/>
                  <w:marTop w:val="0"/>
                  <w:marBottom w:val="0"/>
                  <w:divBdr>
                    <w:top w:val="none" w:sz="0" w:space="0" w:color="auto"/>
                    <w:left w:val="none" w:sz="0" w:space="0" w:color="auto"/>
                    <w:bottom w:val="none" w:sz="0" w:space="0" w:color="auto"/>
                    <w:right w:val="none" w:sz="0" w:space="0" w:color="auto"/>
                  </w:divBdr>
                </w:div>
                <w:div w:id="1654680196">
                  <w:marLeft w:val="480"/>
                  <w:marRight w:val="0"/>
                  <w:marTop w:val="0"/>
                  <w:marBottom w:val="0"/>
                  <w:divBdr>
                    <w:top w:val="none" w:sz="0" w:space="0" w:color="auto"/>
                    <w:left w:val="none" w:sz="0" w:space="0" w:color="auto"/>
                    <w:bottom w:val="none" w:sz="0" w:space="0" w:color="auto"/>
                    <w:right w:val="none" w:sz="0" w:space="0" w:color="auto"/>
                  </w:divBdr>
                </w:div>
                <w:div w:id="2138834428">
                  <w:marLeft w:val="480"/>
                  <w:marRight w:val="0"/>
                  <w:marTop w:val="0"/>
                  <w:marBottom w:val="0"/>
                  <w:divBdr>
                    <w:top w:val="none" w:sz="0" w:space="0" w:color="auto"/>
                    <w:left w:val="none" w:sz="0" w:space="0" w:color="auto"/>
                    <w:bottom w:val="none" w:sz="0" w:space="0" w:color="auto"/>
                    <w:right w:val="none" w:sz="0" w:space="0" w:color="auto"/>
                  </w:divBdr>
                </w:div>
                <w:div w:id="751044480">
                  <w:marLeft w:val="480"/>
                  <w:marRight w:val="0"/>
                  <w:marTop w:val="0"/>
                  <w:marBottom w:val="0"/>
                  <w:divBdr>
                    <w:top w:val="none" w:sz="0" w:space="0" w:color="auto"/>
                    <w:left w:val="none" w:sz="0" w:space="0" w:color="auto"/>
                    <w:bottom w:val="none" w:sz="0" w:space="0" w:color="auto"/>
                    <w:right w:val="none" w:sz="0" w:space="0" w:color="auto"/>
                  </w:divBdr>
                </w:div>
                <w:div w:id="1375732996">
                  <w:marLeft w:val="480"/>
                  <w:marRight w:val="0"/>
                  <w:marTop w:val="0"/>
                  <w:marBottom w:val="0"/>
                  <w:divBdr>
                    <w:top w:val="none" w:sz="0" w:space="0" w:color="auto"/>
                    <w:left w:val="none" w:sz="0" w:space="0" w:color="auto"/>
                    <w:bottom w:val="none" w:sz="0" w:space="0" w:color="auto"/>
                    <w:right w:val="none" w:sz="0" w:space="0" w:color="auto"/>
                  </w:divBdr>
                </w:div>
                <w:div w:id="2078700902">
                  <w:marLeft w:val="480"/>
                  <w:marRight w:val="0"/>
                  <w:marTop w:val="0"/>
                  <w:marBottom w:val="0"/>
                  <w:divBdr>
                    <w:top w:val="none" w:sz="0" w:space="0" w:color="auto"/>
                    <w:left w:val="none" w:sz="0" w:space="0" w:color="auto"/>
                    <w:bottom w:val="none" w:sz="0" w:space="0" w:color="auto"/>
                    <w:right w:val="none" w:sz="0" w:space="0" w:color="auto"/>
                  </w:divBdr>
                </w:div>
                <w:div w:id="34738113">
                  <w:marLeft w:val="480"/>
                  <w:marRight w:val="0"/>
                  <w:marTop w:val="0"/>
                  <w:marBottom w:val="0"/>
                  <w:divBdr>
                    <w:top w:val="none" w:sz="0" w:space="0" w:color="auto"/>
                    <w:left w:val="none" w:sz="0" w:space="0" w:color="auto"/>
                    <w:bottom w:val="none" w:sz="0" w:space="0" w:color="auto"/>
                    <w:right w:val="none" w:sz="0" w:space="0" w:color="auto"/>
                  </w:divBdr>
                </w:div>
                <w:div w:id="2043438892">
                  <w:marLeft w:val="480"/>
                  <w:marRight w:val="0"/>
                  <w:marTop w:val="0"/>
                  <w:marBottom w:val="0"/>
                  <w:divBdr>
                    <w:top w:val="none" w:sz="0" w:space="0" w:color="auto"/>
                    <w:left w:val="none" w:sz="0" w:space="0" w:color="auto"/>
                    <w:bottom w:val="none" w:sz="0" w:space="0" w:color="auto"/>
                    <w:right w:val="none" w:sz="0" w:space="0" w:color="auto"/>
                  </w:divBdr>
                </w:div>
                <w:div w:id="482309444">
                  <w:marLeft w:val="480"/>
                  <w:marRight w:val="0"/>
                  <w:marTop w:val="0"/>
                  <w:marBottom w:val="0"/>
                  <w:divBdr>
                    <w:top w:val="none" w:sz="0" w:space="0" w:color="auto"/>
                    <w:left w:val="none" w:sz="0" w:space="0" w:color="auto"/>
                    <w:bottom w:val="none" w:sz="0" w:space="0" w:color="auto"/>
                    <w:right w:val="none" w:sz="0" w:space="0" w:color="auto"/>
                  </w:divBdr>
                </w:div>
                <w:div w:id="1624966254">
                  <w:marLeft w:val="480"/>
                  <w:marRight w:val="0"/>
                  <w:marTop w:val="0"/>
                  <w:marBottom w:val="0"/>
                  <w:divBdr>
                    <w:top w:val="none" w:sz="0" w:space="0" w:color="auto"/>
                    <w:left w:val="none" w:sz="0" w:space="0" w:color="auto"/>
                    <w:bottom w:val="none" w:sz="0" w:space="0" w:color="auto"/>
                    <w:right w:val="none" w:sz="0" w:space="0" w:color="auto"/>
                  </w:divBdr>
                </w:div>
                <w:div w:id="107433824">
                  <w:marLeft w:val="480"/>
                  <w:marRight w:val="0"/>
                  <w:marTop w:val="0"/>
                  <w:marBottom w:val="0"/>
                  <w:divBdr>
                    <w:top w:val="none" w:sz="0" w:space="0" w:color="auto"/>
                    <w:left w:val="none" w:sz="0" w:space="0" w:color="auto"/>
                    <w:bottom w:val="none" w:sz="0" w:space="0" w:color="auto"/>
                    <w:right w:val="none" w:sz="0" w:space="0" w:color="auto"/>
                  </w:divBdr>
                </w:div>
                <w:div w:id="905608946">
                  <w:marLeft w:val="480"/>
                  <w:marRight w:val="0"/>
                  <w:marTop w:val="0"/>
                  <w:marBottom w:val="0"/>
                  <w:divBdr>
                    <w:top w:val="none" w:sz="0" w:space="0" w:color="auto"/>
                    <w:left w:val="none" w:sz="0" w:space="0" w:color="auto"/>
                    <w:bottom w:val="none" w:sz="0" w:space="0" w:color="auto"/>
                    <w:right w:val="none" w:sz="0" w:space="0" w:color="auto"/>
                  </w:divBdr>
                </w:div>
                <w:div w:id="969555095">
                  <w:marLeft w:val="480"/>
                  <w:marRight w:val="0"/>
                  <w:marTop w:val="0"/>
                  <w:marBottom w:val="0"/>
                  <w:divBdr>
                    <w:top w:val="none" w:sz="0" w:space="0" w:color="auto"/>
                    <w:left w:val="none" w:sz="0" w:space="0" w:color="auto"/>
                    <w:bottom w:val="none" w:sz="0" w:space="0" w:color="auto"/>
                    <w:right w:val="none" w:sz="0" w:space="0" w:color="auto"/>
                  </w:divBdr>
                </w:div>
                <w:div w:id="97338466">
                  <w:marLeft w:val="480"/>
                  <w:marRight w:val="0"/>
                  <w:marTop w:val="0"/>
                  <w:marBottom w:val="0"/>
                  <w:divBdr>
                    <w:top w:val="none" w:sz="0" w:space="0" w:color="auto"/>
                    <w:left w:val="none" w:sz="0" w:space="0" w:color="auto"/>
                    <w:bottom w:val="none" w:sz="0" w:space="0" w:color="auto"/>
                    <w:right w:val="none" w:sz="0" w:space="0" w:color="auto"/>
                  </w:divBdr>
                </w:div>
                <w:div w:id="1877694360">
                  <w:marLeft w:val="480"/>
                  <w:marRight w:val="0"/>
                  <w:marTop w:val="0"/>
                  <w:marBottom w:val="0"/>
                  <w:divBdr>
                    <w:top w:val="none" w:sz="0" w:space="0" w:color="auto"/>
                    <w:left w:val="none" w:sz="0" w:space="0" w:color="auto"/>
                    <w:bottom w:val="none" w:sz="0" w:space="0" w:color="auto"/>
                    <w:right w:val="none" w:sz="0" w:space="0" w:color="auto"/>
                  </w:divBdr>
                </w:div>
                <w:div w:id="1898857797">
                  <w:marLeft w:val="480"/>
                  <w:marRight w:val="0"/>
                  <w:marTop w:val="0"/>
                  <w:marBottom w:val="0"/>
                  <w:divBdr>
                    <w:top w:val="none" w:sz="0" w:space="0" w:color="auto"/>
                    <w:left w:val="none" w:sz="0" w:space="0" w:color="auto"/>
                    <w:bottom w:val="none" w:sz="0" w:space="0" w:color="auto"/>
                    <w:right w:val="none" w:sz="0" w:space="0" w:color="auto"/>
                  </w:divBdr>
                </w:div>
                <w:div w:id="390810020">
                  <w:marLeft w:val="480"/>
                  <w:marRight w:val="0"/>
                  <w:marTop w:val="0"/>
                  <w:marBottom w:val="0"/>
                  <w:divBdr>
                    <w:top w:val="none" w:sz="0" w:space="0" w:color="auto"/>
                    <w:left w:val="none" w:sz="0" w:space="0" w:color="auto"/>
                    <w:bottom w:val="none" w:sz="0" w:space="0" w:color="auto"/>
                    <w:right w:val="none" w:sz="0" w:space="0" w:color="auto"/>
                  </w:divBdr>
                </w:div>
                <w:div w:id="764346719">
                  <w:marLeft w:val="480"/>
                  <w:marRight w:val="0"/>
                  <w:marTop w:val="0"/>
                  <w:marBottom w:val="0"/>
                  <w:divBdr>
                    <w:top w:val="none" w:sz="0" w:space="0" w:color="auto"/>
                    <w:left w:val="none" w:sz="0" w:space="0" w:color="auto"/>
                    <w:bottom w:val="none" w:sz="0" w:space="0" w:color="auto"/>
                    <w:right w:val="none" w:sz="0" w:space="0" w:color="auto"/>
                  </w:divBdr>
                </w:div>
                <w:div w:id="333655162">
                  <w:marLeft w:val="480"/>
                  <w:marRight w:val="0"/>
                  <w:marTop w:val="0"/>
                  <w:marBottom w:val="0"/>
                  <w:divBdr>
                    <w:top w:val="none" w:sz="0" w:space="0" w:color="auto"/>
                    <w:left w:val="none" w:sz="0" w:space="0" w:color="auto"/>
                    <w:bottom w:val="none" w:sz="0" w:space="0" w:color="auto"/>
                    <w:right w:val="none" w:sz="0" w:space="0" w:color="auto"/>
                  </w:divBdr>
                </w:div>
                <w:div w:id="1185510969">
                  <w:marLeft w:val="480"/>
                  <w:marRight w:val="0"/>
                  <w:marTop w:val="0"/>
                  <w:marBottom w:val="0"/>
                  <w:divBdr>
                    <w:top w:val="none" w:sz="0" w:space="0" w:color="auto"/>
                    <w:left w:val="none" w:sz="0" w:space="0" w:color="auto"/>
                    <w:bottom w:val="none" w:sz="0" w:space="0" w:color="auto"/>
                    <w:right w:val="none" w:sz="0" w:space="0" w:color="auto"/>
                  </w:divBdr>
                </w:div>
                <w:div w:id="489057157">
                  <w:marLeft w:val="480"/>
                  <w:marRight w:val="0"/>
                  <w:marTop w:val="0"/>
                  <w:marBottom w:val="0"/>
                  <w:divBdr>
                    <w:top w:val="none" w:sz="0" w:space="0" w:color="auto"/>
                    <w:left w:val="none" w:sz="0" w:space="0" w:color="auto"/>
                    <w:bottom w:val="none" w:sz="0" w:space="0" w:color="auto"/>
                    <w:right w:val="none" w:sz="0" w:space="0" w:color="auto"/>
                  </w:divBdr>
                </w:div>
                <w:div w:id="1778988619">
                  <w:marLeft w:val="480"/>
                  <w:marRight w:val="0"/>
                  <w:marTop w:val="0"/>
                  <w:marBottom w:val="0"/>
                  <w:divBdr>
                    <w:top w:val="none" w:sz="0" w:space="0" w:color="auto"/>
                    <w:left w:val="none" w:sz="0" w:space="0" w:color="auto"/>
                    <w:bottom w:val="none" w:sz="0" w:space="0" w:color="auto"/>
                    <w:right w:val="none" w:sz="0" w:space="0" w:color="auto"/>
                  </w:divBdr>
                </w:div>
                <w:div w:id="1894730499">
                  <w:marLeft w:val="480"/>
                  <w:marRight w:val="0"/>
                  <w:marTop w:val="0"/>
                  <w:marBottom w:val="0"/>
                  <w:divBdr>
                    <w:top w:val="none" w:sz="0" w:space="0" w:color="auto"/>
                    <w:left w:val="none" w:sz="0" w:space="0" w:color="auto"/>
                    <w:bottom w:val="none" w:sz="0" w:space="0" w:color="auto"/>
                    <w:right w:val="none" w:sz="0" w:space="0" w:color="auto"/>
                  </w:divBdr>
                </w:div>
                <w:div w:id="1235431717">
                  <w:marLeft w:val="480"/>
                  <w:marRight w:val="0"/>
                  <w:marTop w:val="0"/>
                  <w:marBottom w:val="0"/>
                  <w:divBdr>
                    <w:top w:val="none" w:sz="0" w:space="0" w:color="auto"/>
                    <w:left w:val="none" w:sz="0" w:space="0" w:color="auto"/>
                    <w:bottom w:val="none" w:sz="0" w:space="0" w:color="auto"/>
                    <w:right w:val="none" w:sz="0" w:space="0" w:color="auto"/>
                  </w:divBdr>
                </w:div>
                <w:div w:id="1594241031">
                  <w:marLeft w:val="480"/>
                  <w:marRight w:val="0"/>
                  <w:marTop w:val="0"/>
                  <w:marBottom w:val="0"/>
                  <w:divBdr>
                    <w:top w:val="none" w:sz="0" w:space="0" w:color="auto"/>
                    <w:left w:val="none" w:sz="0" w:space="0" w:color="auto"/>
                    <w:bottom w:val="none" w:sz="0" w:space="0" w:color="auto"/>
                    <w:right w:val="none" w:sz="0" w:space="0" w:color="auto"/>
                  </w:divBdr>
                </w:div>
                <w:div w:id="304357902">
                  <w:marLeft w:val="480"/>
                  <w:marRight w:val="0"/>
                  <w:marTop w:val="0"/>
                  <w:marBottom w:val="0"/>
                  <w:divBdr>
                    <w:top w:val="none" w:sz="0" w:space="0" w:color="auto"/>
                    <w:left w:val="none" w:sz="0" w:space="0" w:color="auto"/>
                    <w:bottom w:val="none" w:sz="0" w:space="0" w:color="auto"/>
                    <w:right w:val="none" w:sz="0" w:space="0" w:color="auto"/>
                  </w:divBdr>
                </w:div>
                <w:div w:id="92943167">
                  <w:marLeft w:val="480"/>
                  <w:marRight w:val="0"/>
                  <w:marTop w:val="0"/>
                  <w:marBottom w:val="0"/>
                  <w:divBdr>
                    <w:top w:val="none" w:sz="0" w:space="0" w:color="auto"/>
                    <w:left w:val="none" w:sz="0" w:space="0" w:color="auto"/>
                    <w:bottom w:val="none" w:sz="0" w:space="0" w:color="auto"/>
                    <w:right w:val="none" w:sz="0" w:space="0" w:color="auto"/>
                  </w:divBdr>
                </w:div>
                <w:div w:id="253980714">
                  <w:marLeft w:val="480"/>
                  <w:marRight w:val="0"/>
                  <w:marTop w:val="0"/>
                  <w:marBottom w:val="0"/>
                  <w:divBdr>
                    <w:top w:val="none" w:sz="0" w:space="0" w:color="auto"/>
                    <w:left w:val="none" w:sz="0" w:space="0" w:color="auto"/>
                    <w:bottom w:val="none" w:sz="0" w:space="0" w:color="auto"/>
                    <w:right w:val="none" w:sz="0" w:space="0" w:color="auto"/>
                  </w:divBdr>
                </w:div>
                <w:div w:id="801315728">
                  <w:marLeft w:val="480"/>
                  <w:marRight w:val="0"/>
                  <w:marTop w:val="0"/>
                  <w:marBottom w:val="0"/>
                  <w:divBdr>
                    <w:top w:val="none" w:sz="0" w:space="0" w:color="auto"/>
                    <w:left w:val="none" w:sz="0" w:space="0" w:color="auto"/>
                    <w:bottom w:val="none" w:sz="0" w:space="0" w:color="auto"/>
                    <w:right w:val="none" w:sz="0" w:space="0" w:color="auto"/>
                  </w:divBdr>
                </w:div>
                <w:div w:id="1899823422">
                  <w:marLeft w:val="480"/>
                  <w:marRight w:val="0"/>
                  <w:marTop w:val="0"/>
                  <w:marBottom w:val="0"/>
                  <w:divBdr>
                    <w:top w:val="none" w:sz="0" w:space="0" w:color="auto"/>
                    <w:left w:val="none" w:sz="0" w:space="0" w:color="auto"/>
                    <w:bottom w:val="none" w:sz="0" w:space="0" w:color="auto"/>
                    <w:right w:val="none" w:sz="0" w:space="0" w:color="auto"/>
                  </w:divBdr>
                </w:div>
                <w:div w:id="921379158">
                  <w:marLeft w:val="480"/>
                  <w:marRight w:val="0"/>
                  <w:marTop w:val="0"/>
                  <w:marBottom w:val="0"/>
                  <w:divBdr>
                    <w:top w:val="none" w:sz="0" w:space="0" w:color="auto"/>
                    <w:left w:val="none" w:sz="0" w:space="0" w:color="auto"/>
                    <w:bottom w:val="none" w:sz="0" w:space="0" w:color="auto"/>
                    <w:right w:val="none" w:sz="0" w:space="0" w:color="auto"/>
                  </w:divBdr>
                </w:div>
                <w:div w:id="1767455214">
                  <w:marLeft w:val="480"/>
                  <w:marRight w:val="0"/>
                  <w:marTop w:val="0"/>
                  <w:marBottom w:val="0"/>
                  <w:divBdr>
                    <w:top w:val="none" w:sz="0" w:space="0" w:color="auto"/>
                    <w:left w:val="none" w:sz="0" w:space="0" w:color="auto"/>
                    <w:bottom w:val="none" w:sz="0" w:space="0" w:color="auto"/>
                    <w:right w:val="none" w:sz="0" w:space="0" w:color="auto"/>
                  </w:divBdr>
                </w:div>
                <w:div w:id="1805076983">
                  <w:marLeft w:val="480"/>
                  <w:marRight w:val="0"/>
                  <w:marTop w:val="0"/>
                  <w:marBottom w:val="0"/>
                  <w:divBdr>
                    <w:top w:val="none" w:sz="0" w:space="0" w:color="auto"/>
                    <w:left w:val="none" w:sz="0" w:space="0" w:color="auto"/>
                    <w:bottom w:val="none" w:sz="0" w:space="0" w:color="auto"/>
                    <w:right w:val="none" w:sz="0" w:space="0" w:color="auto"/>
                  </w:divBdr>
                </w:div>
                <w:div w:id="550580400">
                  <w:marLeft w:val="480"/>
                  <w:marRight w:val="0"/>
                  <w:marTop w:val="0"/>
                  <w:marBottom w:val="0"/>
                  <w:divBdr>
                    <w:top w:val="none" w:sz="0" w:space="0" w:color="auto"/>
                    <w:left w:val="none" w:sz="0" w:space="0" w:color="auto"/>
                    <w:bottom w:val="none" w:sz="0" w:space="0" w:color="auto"/>
                    <w:right w:val="none" w:sz="0" w:space="0" w:color="auto"/>
                  </w:divBdr>
                </w:div>
                <w:div w:id="1657610153">
                  <w:marLeft w:val="480"/>
                  <w:marRight w:val="0"/>
                  <w:marTop w:val="0"/>
                  <w:marBottom w:val="0"/>
                  <w:divBdr>
                    <w:top w:val="none" w:sz="0" w:space="0" w:color="auto"/>
                    <w:left w:val="none" w:sz="0" w:space="0" w:color="auto"/>
                    <w:bottom w:val="none" w:sz="0" w:space="0" w:color="auto"/>
                    <w:right w:val="none" w:sz="0" w:space="0" w:color="auto"/>
                  </w:divBdr>
                </w:div>
              </w:divsChild>
            </w:div>
            <w:div w:id="535243703">
              <w:marLeft w:val="0"/>
              <w:marRight w:val="0"/>
              <w:marTop w:val="0"/>
              <w:marBottom w:val="0"/>
              <w:divBdr>
                <w:top w:val="none" w:sz="0" w:space="0" w:color="auto"/>
                <w:left w:val="none" w:sz="0" w:space="0" w:color="auto"/>
                <w:bottom w:val="none" w:sz="0" w:space="0" w:color="auto"/>
                <w:right w:val="none" w:sz="0" w:space="0" w:color="auto"/>
              </w:divBdr>
              <w:divsChild>
                <w:div w:id="1582524436">
                  <w:marLeft w:val="480"/>
                  <w:marRight w:val="0"/>
                  <w:marTop w:val="0"/>
                  <w:marBottom w:val="0"/>
                  <w:divBdr>
                    <w:top w:val="none" w:sz="0" w:space="0" w:color="auto"/>
                    <w:left w:val="none" w:sz="0" w:space="0" w:color="auto"/>
                    <w:bottom w:val="none" w:sz="0" w:space="0" w:color="auto"/>
                    <w:right w:val="none" w:sz="0" w:space="0" w:color="auto"/>
                  </w:divBdr>
                </w:div>
                <w:div w:id="1546527897">
                  <w:marLeft w:val="480"/>
                  <w:marRight w:val="0"/>
                  <w:marTop w:val="0"/>
                  <w:marBottom w:val="0"/>
                  <w:divBdr>
                    <w:top w:val="none" w:sz="0" w:space="0" w:color="auto"/>
                    <w:left w:val="none" w:sz="0" w:space="0" w:color="auto"/>
                    <w:bottom w:val="none" w:sz="0" w:space="0" w:color="auto"/>
                    <w:right w:val="none" w:sz="0" w:space="0" w:color="auto"/>
                  </w:divBdr>
                </w:div>
                <w:div w:id="541132244">
                  <w:marLeft w:val="480"/>
                  <w:marRight w:val="0"/>
                  <w:marTop w:val="0"/>
                  <w:marBottom w:val="0"/>
                  <w:divBdr>
                    <w:top w:val="none" w:sz="0" w:space="0" w:color="auto"/>
                    <w:left w:val="none" w:sz="0" w:space="0" w:color="auto"/>
                    <w:bottom w:val="none" w:sz="0" w:space="0" w:color="auto"/>
                    <w:right w:val="none" w:sz="0" w:space="0" w:color="auto"/>
                  </w:divBdr>
                </w:div>
                <w:div w:id="355280401">
                  <w:marLeft w:val="480"/>
                  <w:marRight w:val="0"/>
                  <w:marTop w:val="0"/>
                  <w:marBottom w:val="0"/>
                  <w:divBdr>
                    <w:top w:val="none" w:sz="0" w:space="0" w:color="auto"/>
                    <w:left w:val="none" w:sz="0" w:space="0" w:color="auto"/>
                    <w:bottom w:val="none" w:sz="0" w:space="0" w:color="auto"/>
                    <w:right w:val="none" w:sz="0" w:space="0" w:color="auto"/>
                  </w:divBdr>
                </w:div>
                <w:div w:id="2130590229">
                  <w:marLeft w:val="480"/>
                  <w:marRight w:val="0"/>
                  <w:marTop w:val="0"/>
                  <w:marBottom w:val="0"/>
                  <w:divBdr>
                    <w:top w:val="none" w:sz="0" w:space="0" w:color="auto"/>
                    <w:left w:val="none" w:sz="0" w:space="0" w:color="auto"/>
                    <w:bottom w:val="none" w:sz="0" w:space="0" w:color="auto"/>
                    <w:right w:val="none" w:sz="0" w:space="0" w:color="auto"/>
                  </w:divBdr>
                </w:div>
                <w:div w:id="1452169033">
                  <w:marLeft w:val="480"/>
                  <w:marRight w:val="0"/>
                  <w:marTop w:val="0"/>
                  <w:marBottom w:val="0"/>
                  <w:divBdr>
                    <w:top w:val="none" w:sz="0" w:space="0" w:color="auto"/>
                    <w:left w:val="none" w:sz="0" w:space="0" w:color="auto"/>
                    <w:bottom w:val="none" w:sz="0" w:space="0" w:color="auto"/>
                    <w:right w:val="none" w:sz="0" w:space="0" w:color="auto"/>
                  </w:divBdr>
                </w:div>
                <w:div w:id="947471682">
                  <w:marLeft w:val="480"/>
                  <w:marRight w:val="0"/>
                  <w:marTop w:val="0"/>
                  <w:marBottom w:val="0"/>
                  <w:divBdr>
                    <w:top w:val="none" w:sz="0" w:space="0" w:color="auto"/>
                    <w:left w:val="none" w:sz="0" w:space="0" w:color="auto"/>
                    <w:bottom w:val="none" w:sz="0" w:space="0" w:color="auto"/>
                    <w:right w:val="none" w:sz="0" w:space="0" w:color="auto"/>
                  </w:divBdr>
                </w:div>
                <w:div w:id="561991300">
                  <w:marLeft w:val="480"/>
                  <w:marRight w:val="0"/>
                  <w:marTop w:val="0"/>
                  <w:marBottom w:val="0"/>
                  <w:divBdr>
                    <w:top w:val="none" w:sz="0" w:space="0" w:color="auto"/>
                    <w:left w:val="none" w:sz="0" w:space="0" w:color="auto"/>
                    <w:bottom w:val="none" w:sz="0" w:space="0" w:color="auto"/>
                    <w:right w:val="none" w:sz="0" w:space="0" w:color="auto"/>
                  </w:divBdr>
                </w:div>
                <w:div w:id="877475058">
                  <w:marLeft w:val="480"/>
                  <w:marRight w:val="0"/>
                  <w:marTop w:val="0"/>
                  <w:marBottom w:val="0"/>
                  <w:divBdr>
                    <w:top w:val="none" w:sz="0" w:space="0" w:color="auto"/>
                    <w:left w:val="none" w:sz="0" w:space="0" w:color="auto"/>
                    <w:bottom w:val="none" w:sz="0" w:space="0" w:color="auto"/>
                    <w:right w:val="none" w:sz="0" w:space="0" w:color="auto"/>
                  </w:divBdr>
                </w:div>
                <w:div w:id="792136230">
                  <w:marLeft w:val="480"/>
                  <w:marRight w:val="0"/>
                  <w:marTop w:val="0"/>
                  <w:marBottom w:val="0"/>
                  <w:divBdr>
                    <w:top w:val="none" w:sz="0" w:space="0" w:color="auto"/>
                    <w:left w:val="none" w:sz="0" w:space="0" w:color="auto"/>
                    <w:bottom w:val="none" w:sz="0" w:space="0" w:color="auto"/>
                    <w:right w:val="none" w:sz="0" w:space="0" w:color="auto"/>
                  </w:divBdr>
                </w:div>
                <w:div w:id="1467357526">
                  <w:marLeft w:val="480"/>
                  <w:marRight w:val="0"/>
                  <w:marTop w:val="0"/>
                  <w:marBottom w:val="0"/>
                  <w:divBdr>
                    <w:top w:val="none" w:sz="0" w:space="0" w:color="auto"/>
                    <w:left w:val="none" w:sz="0" w:space="0" w:color="auto"/>
                    <w:bottom w:val="none" w:sz="0" w:space="0" w:color="auto"/>
                    <w:right w:val="none" w:sz="0" w:space="0" w:color="auto"/>
                  </w:divBdr>
                </w:div>
                <w:div w:id="2143227099">
                  <w:marLeft w:val="480"/>
                  <w:marRight w:val="0"/>
                  <w:marTop w:val="0"/>
                  <w:marBottom w:val="0"/>
                  <w:divBdr>
                    <w:top w:val="none" w:sz="0" w:space="0" w:color="auto"/>
                    <w:left w:val="none" w:sz="0" w:space="0" w:color="auto"/>
                    <w:bottom w:val="none" w:sz="0" w:space="0" w:color="auto"/>
                    <w:right w:val="none" w:sz="0" w:space="0" w:color="auto"/>
                  </w:divBdr>
                </w:div>
                <w:div w:id="806355839">
                  <w:marLeft w:val="480"/>
                  <w:marRight w:val="0"/>
                  <w:marTop w:val="0"/>
                  <w:marBottom w:val="0"/>
                  <w:divBdr>
                    <w:top w:val="none" w:sz="0" w:space="0" w:color="auto"/>
                    <w:left w:val="none" w:sz="0" w:space="0" w:color="auto"/>
                    <w:bottom w:val="none" w:sz="0" w:space="0" w:color="auto"/>
                    <w:right w:val="none" w:sz="0" w:space="0" w:color="auto"/>
                  </w:divBdr>
                </w:div>
                <w:div w:id="608854466">
                  <w:marLeft w:val="480"/>
                  <w:marRight w:val="0"/>
                  <w:marTop w:val="0"/>
                  <w:marBottom w:val="0"/>
                  <w:divBdr>
                    <w:top w:val="none" w:sz="0" w:space="0" w:color="auto"/>
                    <w:left w:val="none" w:sz="0" w:space="0" w:color="auto"/>
                    <w:bottom w:val="none" w:sz="0" w:space="0" w:color="auto"/>
                    <w:right w:val="none" w:sz="0" w:space="0" w:color="auto"/>
                  </w:divBdr>
                </w:div>
                <w:div w:id="2135171134">
                  <w:marLeft w:val="480"/>
                  <w:marRight w:val="0"/>
                  <w:marTop w:val="0"/>
                  <w:marBottom w:val="0"/>
                  <w:divBdr>
                    <w:top w:val="none" w:sz="0" w:space="0" w:color="auto"/>
                    <w:left w:val="none" w:sz="0" w:space="0" w:color="auto"/>
                    <w:bottom w:val="none" w:sz="0" w:space="0" w:color="auto"/>
                    <w:right w:val="none" w:sz="0" w:space="0" w:color="auto"/>
                  </w:divBdr>
                </w:div>
                <w:div w:id="143203551">
                  <w:marLeft w:val="480"/>
                  <w:marRight w:val="0"/>
                  <w:marTop w:val="0"/>
                  <w:marBottom w:val="0"/>
                  <w:divBdr>
                    <w:top w:val="none" w:sz="0" w:space="0" w:color="auto"/>
                    <w:left w:val="none" w:sz="0" w:space="0" w:color="auto"/>
                    <w:bottom w:val="none" w:sz="0" w:space="0" w:color="auto"/>
                    <w:right w:val="none" w:sz="0" w:space="0" w:color="auto"/>
                  </w:divBdr>
                </w:div>
                <w:div w:id="837501622">
                  <w:marLeft w:val="480"/>
                  <w:marRight w:val="0"/>
                  <w:marTop w:val="0"/>
                  <w:marBottom w:val="0"/>
                  <w:divBdr>
                    <w:top w:val="none" w:sz="0" w:space="0" w:color="auto"/>
                    <w:left w:val="none" w:sz="0" w:space="0" w:color="auto"/>
                    <w:bottom w:val="none" w:sz="0" w:space="0" w:color="auto"/>
                    <w:right w:val="none" w:sz="0" w:space="0" w:color="auto"/>
                  </w:divBdr>
                </w:div>
                <w:div w:id="1617641901">
                  <w:marLeft w:val="480"/>
                  <w:marRight w:val="0"/>
                  <w:marTop w:val="0"/>
                  <w:marBottom w:val="0"/>
                  <w:divBdr>
                    <w:top w:val="none" w:sz="0" w:space="0" w:color="auto"/>
                    <w:left w:val="none" w:sz="0" w:space="0" w:color="auto"/>
                    <w:bottom w:val="none" w:sz="0" w:space="0" w:color="auto"/>
                    <w:right w:val="none" w:sz="0" w:space="0" w:color="auto"/>
                  </w:divBdr>
                </w:div>
                <w:div w:id="681321172">
                  <w:marLeft w:val="480"/>
                  <w:marRight w:val="0"/>
                  <w:marTop w:val="0"/>
                  <w:marBottom w:val="0"/>
                  <w:divBdr>
                    <w:top w:val="none" w:sz="0" w:space="0" w:color="auto"/>
                    <w:left w:val="none" w:sz="0" w:space="0" w:color="auto"/>
                    <w:bottom w:val="none" w:sz="0" w:space="0" w:color="auto"/>
                    <w:right w:val="none" w:sz="0" w:space="0" w:color="auto"/>
                  </w:divBdr>
                </w:div>
                <w:div w:id="1146513653">
                  <w:marLeft w:val="480"/>
                  <w:marRight w:val="0"/>
                  <w:marTop w:val="0"/>
                  <w:marBottom w:val="0"/>
                  <w:divBdr>
                    <w:top w:val="none" w:sz="0" w:space="0" w:color="auto"/>
                    <w:left w:val="none" w:sz="0" w:space="0" w:color="auto"/>
                    <w:bottom w:val="none" w:sz="0" w:space="0" w:color="auto"/>
                    <w:right w:val="none" w:sz="0" w:space="0" w:color="auto"/>
                  </w:divBdr>
                </w:div>
                <w:div w:id="444665245">
                  <w:marLeft w:val="480"/>
                  <w:marRight w:val="0"/>
                  <w:marTop w:val="0"/>
                  <w:marBottom w:val="0"/>
                  <w:divBdr>
                    <w:top w:val="none" w:sz="0" w:space="0" w:color="auto"/>
                    <w:left w:val="none" w:sz="0" w:space="0" w:color="auto"/>
                    <w:bottom w:val="none" w:sz="0" w:space="0" w:color="auto"/>
                    <w:right w:val="none" w:sz="0" w:space="0" w:color="auto"/>
                  </w:divBdr>
                </w:div>
                <w:div w:id="1146776185">
                  <w:marLeft w:val="480"/>
                  <w:marRight w:val="0"/>
                  <w:marTop w:val="0"/>
                  <w:marBottom w:val="0"/>
                  <w:divBdr>
                    <w:top w:val="none" w:sz="0" w:space="0" w:color="auto"/>
                    <w:left w:val="none" w:sz="0" w:space="0" w:color="auto"/>
                    <w:bottom w:val="none" w:sz="0" w:space="0" w:color="auto"/>
                    <w:right w:val="none" w:sz="0" w:space="0" w:color="auto"/>
                  </w:divBdr>
                </w:div>
                <w:div w:id="1393767453">
                  <w:marLeft w:val="480"/>
                  <w:marRight w:val="0"/>
                  <w:marTop w:val="0"/>
                  <w:marBottom w:val="0"/>
                  <w:divBdr>
                    <w:top w:val="none" w:sz="0" w:space="0" w:color="auto"/>
                    <w:left w:val="none" w:sz="0" w:space="0" w:color="auto"/>
                    <w:bottom w:val="none" w:sz="0" w:space="0" w:color="auto"/>
                    <w:right w:val="none" w:sz="0" w:space="0" w:color="auto"/>
                  </w:divBdr>
                </w:div>
                <w:div w:id="1336152070">
                  <w:marLeft w:val="480"/>
                  <w:marRight w:val="0"/>
                  <w:marTop w:val="0"/>
                  <w:marBottom w:val="0"/>
                  <w:divBdr>
                    <w:top w:val="none" w:sz="0" w:space="0" w:color="auto"/>
                    <w:left w:val="none" w:sz="0" w:space="0" w:color="auto"/>
                    <w:bottom w:val="none" w:sz="0" w:space="0" w:color="auto"/>
                    <w:right w:val="none" w:sz="0" w:space="0" w:color="auto"/>
                  </w:divBdr>
                </w:div>
                <w:div w:id="1169783968">
                  <w:marLeft w:val="480"/>
                  <w:marRight w:val="0"/>
                  <w:marTop w:val="0"/>
                  <w:marBottom w:val="0"/>
                  <w:divBdr>
                    <w:top w:val="none" w:sz="0" w:space="0" w:color="auto"/>
                    <w:left w:val="none" w:sz="0" w:space="0" w:color="auto"/>
                    <w:bottom w:val="none" w:sz="0" w:space="0" w:color="auto"/>
                    <w:right w:val="none" w:sz="0" w:space="0" w:color="auto"/>
                  </w:divBdr>
                </w:div>
                <w:div w:id="938677704">
                  <w:marLeft w:val="480"/>
                  <w:marRight w:val="0"/>
                  <w:marTop w:val="0"/>
                  <w:marBottom w:val="0"/>
                  <w:divBdr>
                    <w:top w:val="none" w:sz="0" w:space="0" w:color="auto"/>
                    <w:left w:val="none" w:sz="0" w:space="0" w:color="auto"/>
                    <w:bottom w:val="none" w:sz="0" w:space="0" w:color="auto"/>
                    <w:right w:val="none" w:sz="0" w:space="0" w:color="auto"/>
                  </w:divBdr>
                </w:div>
                <w:div w:id="945576570">
                  <w:marLeft w:val="480"/>
                  <w:marRight w:val="0"/>
                  <w:marTop w:val="0"/>
                  <w:marBottom w:val="0"/>
                  <w:divBdr>
                    <w:top w:val="none" w:sz="0" w:space="0" w:color="auto"/>
                    <w:left w:val="none" w:sz="0" w:space="0" w:color="auto"/>
                    <w:bottom w:val="none" w:sz="0" w:space="0" w:color="auto"/>
                    <w:right w:val="none" w:sz="0" w:space="0" w:color="auto"/>
                  </w:divBdr>
                </w:div>
                <w:div w:id="733310085">
                  <w:marLeft w:val="480"/>
                  <w:marRight w:val="0"/>
                  <w:marTop w:val="0"/>
                  <w:marBottom w:val="0"/>
                  <w:divBdr>
                    <w:top w:val="none" w:sz="0" w:space="0" w:color="auto"/>
                    <w:left w:val="none" w:sz="0" w:space="0" w:color="auto"/>
                    <w:bottom w:val="none" w:sz="0" w:space="0" w:color="auto"/>
                    <w:right w:val="none" w:sz="0" w:space="0" w:color="auto"/>
                  </w:divBdr>
                </w:div>
                <w:div w:id="1424178498">
                  <w:marLeft w:val="480"/>
                  <w:marRight w:val="0"/>
                  <w:marTop w:val="0"/>
                  <w:marBottom w:val="0"/>
                  <w:divBdr>
                    <w:top w:val="none" w:sz="0" w:space="0" w:color="auto"/>
                    <w:left w:val="none" w:sz="0" w:space="0" w:color="auto"/>
                    <w:bottom w:val="none" w:sz="0" w:space="0" w:color="auto"/>
                    <w:right w:val="none" w:sz="0" w:space="0" w:color="auto"/>
                  </w:divBdr>
                </w:div>
                <w:div w:id="479075049">
                  <w:marLeft w:val="480"/>
                  <w:marRight w:val="0"/>
                  <w:marTop w:val="0"/>
                  <w:marBottom w:val="0"/>
                  <w:divBdr>
                    <w:top w:val="none" w:sz="0" w:space="0" w:color="auto"/>
                    <w:left w:val="none" w:sz="0" w:space="0" w:color="auto"/>
                    <w:bottom w:val="none" w:sz="0" w:space="0" w:color="auto"/>
                    <w:right w:val="none" w:sz="0" w:space="0" w:color="auto"/>
                  </w:divBdr>
                </w:div>
                <w:div w:id="1643778684">
                  <w:marLeft w:val="480"/>
                  <w:marRight w:val="0"/>
                  <w:marTop w:val="0"/>
                  <w:marBottom w:val="0"/>
                  <w:divBdr>
                    <w:top w:val="none" w:sz="0" w:space="0" w:color="auto"/>
                    <w:left w:val="none" w:sz="0" w:space="0" w:color="auto"/>
                    <w:bottom w:val="none" w:sz="0" w:space="0" w:color="auto"/>
                    <w:right w:val="none" w:sz="0" w:space="0" w:color="auto"/>
                  </w:divBdr>
                </w:div>
                <w:div w:id="961695576">
                  <w:marLeft w:val="480"/>
                  <w:marRight w:val="0"/>
                  <w:marTop w:val="0"/>
                  <w:marBottom w:val="0"/>
                  <w:divBdr>
                    <w:top w:val="none" w:sz="0" w:space="0" w:color="auto"/>
                    <w:left w:val="none" w:sz="0" w:space="0" w:color="auto"/>
                    <w:bottom w:val="none" w:sz="0" w:space="0" w:color="auto"/>
                    <w:right w:val="none" w:sz="0" w:space="0" w:color="auto"/>
                  </w:divBdr>
                </w:div>
                <w:div w:id="162210295">
                  <w:marLeft w:val="480"/>
                  <w:marRight w:val="0"/>
                  <w:marTop w:val="0"/>
                  <w:marBottom w:val="0"/>
                  <w:divBdr>
                    <w:top w:val="none" w:sz="0" w:space="0" w:color="auto"/>
                    <w:left w:val="none" w:sz="0" w:space="0" w:color="auto"/>
                    <w:bottom w:val="none" w:sz="0" w:space="0" w:color="auto"/>
                    <w:right w:val="none" w:sz="0" w:space="0" w:color="auto"/>
                  </w:divBdr>
                </w:div>
                <w:div w:id="176191295">
                  <w:marLeft w:val="480"/>
                  <w:marRight w:val="0"/>
                  <w:marTop w:val="0"/>
                  <w:marBottom w:val="0"/>
                  <w:divBdr>
                    <w:top w:val="none" w:sz="0" w:space="0" w:color="auto"/>
                    <w:left w:val="none" w:sz="0" w:space="0" w:color="auto"/>
                    <w:bottom w:val="none" w:sz="0" w:space="0" w:color="auto"/>
                    <w:right w:val="none" w:sz="0" w:space="0" w:color="auto"/>
                  </w:divBdr>
                </w:div>
                <w:div w:id="1199706006">
                  <w:marLeft w:val="480"/>
                  <w:marRight w:val="0"/>
                  <w:marTop w:val="0"/>
                  <w:marBottom w:val="0"/>
                  <w:divBdr>
                    <w:top w:val="none" w:sz="0" w:space="0" w:color="auto"/>
                    <w:left w:val="none" w:sz="0" w:space="0" w:color="auto"/>
                    <w:bottom w:val="none" w:sz="0" w:space="0" w:color="auto"/>
                    <w:right w:val="none" w:sz="0" w:space="0" w:color="auto"/>
                  </w:divBdr>
                </w:div>
                <w:div w:id="1910529582">
                  <w:marLeft w:val="480"/>
                  <w:marRight w:val="0"/>
                  <w:marTop w:val="0"/>
                  <w:marBottom w:val="0"/>
                  <w:divBdr>
                    <w:top w:val="none" w:sz="0" w:space="0" w:color="auto"/>
                    <w:left w:val="none" w:sz="0" w:space="0" w:color="auto"/>
                    <w:bottom w:val="none" w:sz="0" w:space="0" w:color="auto"/>
                    <w:right w:val="none" w:sz="0" w:space="0" w:color="auto"/>
                  </w:divBdr>
                </w:div>
                <w:div w:id="977875626">
                  <w:marLeft w:val="480"/>
                  <w:marRight w:val="0"/>
                  <w:marTop w:val="0"/>
                  <w:marBottom w:val="0"/>
                  <w:divBdr>
                    <w:top w:val="none" w:sz="0" w:space="0" w:color="auto"/>
                    <w:left w:val="none" w:sz="0" w:space="0" w:color="auto"/>
                    <w:bottom w:val="none" w:sz="0" w:space="0" w:color="auto"/>
                    <w:right w:val="none" w:sz="0" w:space="0" w:color="auto"/>
                  </w:divBdr>
                </w:div>
                <w:div w:id="754132093">
                  <w:marLeft w:val="480"/>
                  <w:marRight w:val="0"/>
                  <w:marTop w:val="0"/>
                  <w:marBottom w:val="0"/>
                  <w:divBdr>
                    <w:top w:val="none" w:sz="0" w:space="0" w:color="auto"/>
                    <w:left w:val="none" w:sz="0" w:space="0" w:color="auto"/>
                    <w:bottom w:val="none" w:sz="0" w:space="0" w:color="auto"/>
                    <w:right w:val="none" w:sz="0" w:space="0" w:color="auto"/>
                  </w:divBdr>
                </w:div>
                <w:div w:id="1967270145">
                  <w:marLeft w:val="480"/>
                  <w:marRight w:val="0"/>
                  <w:marTop w:val="0"/>
                  <w:marBottom w:val="0"/>
                  <w:divBdr>
                    <w:top w:val="none" w:sz="0" w:space="0" w:color="auto"/>
                    <w:left w:val="none" w:sz="0" w:space="0" w:color="auto"/>
                    <w:bottom w:val="none" w:sz="0" w:space="0" w:color="auto"/>
                    <w:right w:val="none" w:sz="0" w:space="0" w:color="auto"/>
                  </w:divBdr>
                </w:div>
                <w:div w:id="559707542">
                  <w:marLeft w:val="480"/>
                  <w:marRight w:val="0"/>
                  <w:marTop w:val="0"/>
                  <w:marBottom w:val="0"/>
                  <w:divBdr>
                    <w:top w:val="none" w:sz="0" w:space="0" w:color="auto"/>
                    <w:left w:val="none" w:sz="0" w:space="0" w:color="auto"/>
                    <w:bottom w:val="none" w:sz="0" w:space="0" w:color="auto"/>
                    <w:right w:val="none" w:sz="0" w:space="0" w:color="auto"/>
                  </w:divBdr>
                </w:div>
                <w:div w:id="793863075">
                  <w:marLeft w:val="480"/>
                  <w:marRight w:val="0"/>
                  <w:marTop w:val="0"/>
                  <w:marBottom w:val="0"/>
                  <w:divBdr>
                    <w:top w:val="none" w:sz="0" w:space="0" w:color="auto"/>
                    <w:left w:val="none" w:sz="0" w:space="0" w:color="auto"/>
                    <w:bottom w:val="none" w:sz="0" w:space="0" w:color="auto"/>
                    <w:right w:val="none" w:sz="0" w:space="0" w:color="auto"/>
                  </w:divBdr>
                </w:div>
                <w:div w:id="1995988966">
                  <w:marLeft w:val="480"/>
                  <w:marRight w:val="0"/>
                  <w:marTop w:val="0"/>
                  <w:marBottom w:val="0"/>
                  <w:divBdr>
                    <w:top w:val="none" w:sz="0" w:space="0" w:color="auto"/>
                    <w:left w:val="none" w:sz="0" w:space="0" w:color="auto"/>
                    <w:bottom w:val="none" w:sz="0" w:space="0" w:color="auto"/>
                    <w:right w:val="none" w:sz="0" w:space="0" w:color="auto"/>
                  </w:divBdr>
                </w:div>
              </w:divsChild>
            </w:div>
            <w:div w:id="676688205">
              <w:marLeft w:val="0"/>
              <w:marRight w:val="0"/>
              <w:marTop w:val="0"/>
              <w:marBottom w:val="0"/>
              <w:divBdr>
                <w:top w:val="none" w:sz="0" w:space="0" w:color="auto"/>
                <w:left w:val="none" w:sz="0" w:space="0" w:color="auto"/>
                <w:bottom w:val="none" w:sz="0" w:space="0" w:color="auto"/>
                <w:right w:val="none" w:sz="0" w:space="0" w:color="auto"/>
              </w:divBdr>
              <w:divsChild>
                <w:div w:id="1146162859">
                  <w:marLeft w:val="480"/>
                  <w:marRight w:val="0"/>
                  <w:marTop w:val="0"/>
                  <w:marBottom w:val="0"/>
                  <w:divBdr>
                    <w:top w:val="none" w:sz="0" w:space="0" w:color="auto"/>
                    <w:left w:val="none" w:sz="0" w:space="0" w:color="auto"/>
                    <w:bottom w:val="none" w:sz="0" w:space="0" w:color="auto"/>
                    <w:right w:val="none" w:sz="0" w:space="0" w:color="auto"/>
                  </w:divBdr>
                </w:div>
                <w:div w:id="1191841374">
                  <w:marLeft w:val="480"/>
                  <w:marRight w:val="0"/>
                  <w:marTop w:val="0"/>
                  <w:marBottom w:val="0"/>
                  <w:divBdr>
                    <w:top w:val="none" w:sz="0" w:space="0" w:color="auto"/>
                    <w:left w:val="none" w:sz="0" w:space="0" w:color="auto"/>
                    <w:bottom w:val="none" w:sz="0" w:space="0" w:color="auto"/>
                    <w:right w:val="none" w:sz="0" w:space="0" w:color="auto"/>
                  </w:divBdr>
                </w:div>
                <w:div w:id="640622231">
                  <w:marLeft w:val="480"/>
                  <w:marRight w:val="0"/>
                  <w:marTop w:val="0"/>
                  <w:marBottom w:val="0"/>
                  <w:divBdr>
                    <w:top w:val="none" w:sz="0" w:space="0" w:color="auto"/>
                    <w:left w:val="none" w:sz="0" w:space="0" w:color="auto"/>
                    <w:bottom w:val="none" w:sz="0" w:space="0" w:color="auto"/>
                    <w:right w:val="none" w:sz="0" w:space="0" w:color="auto"/>
                  </w:divBdr>
                </w:div>
                <w:div w:id="369188901">
                  <w:marLeft w:val="480"/>
                  <w:marRight w:val="0"/>
                  <w:marTop w:val="0"/>
                  <w:marBottom w:val="0"/>
                  <w:divBdr>
                    <w:top w:val="none" w:sz="0" w:space="0" w:color="auto"/>
                    <w:left w:val="none" w:sz="0" w:space="0" w:color="auto"/>
                    <w:bottom w:val="none" w:sz="0" w:space="0" w:color="auto"/>
                    <w:right w:val="none" w:sz="0" w:space="0" w:color="auto"/>
                  </w:divBdr>
                </w:div>
                <w:div w:id="27221436">
                  <w:marLeft w:val="480"/>
                  <w:marRight w:val="0"/>
                  <w:marTop w:val="0"/>
                  <w:marBottom w:val="0"/>
                  <w:divBdr>
                    <w:top w:val="none" w:sz="0" w:space="0" w:color="auto"/>
                    <w:left w:val="none" w:sz="0" w:space="0" w:color="auto"/>
                    <w:bottom w:val="none" w:sz="0" w:space="0" w:color="auto"/>
                    <w:right w:val="none" w:sz="0" w:space="0" w:color="auto"/>
                  </w:divBdr>
                </w:div>
                <w:div w:id="594553242">
                  <w:marLeft w:val="480"/>
                  <w:marRight w:val="0"/>
                  <w:marTop w:val="0"/>
                  <w:marBottom w:val="0"/>
                  <w:divBdr>
                    <w:top w:val="none" w:sz="0" w:space="0" w:color="auto"/>
                    <w:left w:val="none" w:sz="0" w:space="0" w:color="auto"/>
                    <w:bottom w:val="none" w:sz="0" w:space="0" w:color="auto"/>
                    <w:right w:val="none" w:sz="0" w:space="0" w:color="auto"/>
                  </w:divBdr>
                </w:div>
                <w:div w:id="447940445">
                  <w:marLeft w:val="480"/>
                  <w:marRight w:val="0"/>
                  <w:marTop w:val="0"/>
                  <w:marBottom w:val="0"/>
                  <w:divBdr>
                    <w:top w:val="none" w:sz="0" w:space="0" w:color="auto"/>
                    <w:left w:val="none" w:sz="0" w:space="0" w:color="auto"/>
                    <w:bottom w:val="none" w:sz="0" w:space="0" w:color="auto"/>
                    <w:right w:val="none" w:sz="0" w:space="0" w:color="auto"/>
                  </w:divBdr>
                </w:div>
                <w:div w:id="2055229592">
                  <w:marLeft w:val="480"/>
                  <w:marRight w:val="0"/>
                  <w:marTop w:val="0"/>
                  <w:marBottom w:val="0"/>
                  <w:divBdr>
                    <w:top w:val="none" w:sz="0" w:space="0" w:color="auto"/>
                    <w:left w:val="none" w:sz="0" w:space="0" w:color="auto"/>
                    <w:bottom w:val="none" w:sz="0" w:space="0" w:color="auto"/>
                    <w:right w:val="none" w:sz="0" w:space="0" w:color="auto"/>
                  </w:divBdr>
                </w:div>
                <w:div w:id="1750809493">
                  <w:marLeft w:val="480"/>
                  <w:marRight w:val="0"/>
                  <w:marTop w:val="0"/>
                  <w:marBottom w:val="0"/>
                  <w:divBdr>
                    <w:top w:val="none" w:sz="0" w:space="0" w:color="auto"/>
                    <w:left w:val="none" w:sz="0" w:space="0" w:color="auto"/>
                    <w:bottom w:val="none" w:sz="0" w:space="0" w:color="auto"/>
                    <w:right w:val="none" w:sz="0" w:space="0" w:color="auto"/>
                  </w:divBdr>
                </w:div>
                <w:div w:id="1762290138">
                  <w:marLeft w:val="480"/>
                  <w:marRight w:val="0"/>
                  <w:marTop w:val="0"/>
                  <w:marBottom w:val="0"/>
                  <w:divBdr>
                    <w:top w:val="none" w:sz="0" w:space="0" w:color="auto"/>
                    <w:left w:val="none" w:sz="0" w:space="0" w:color="auto"/>
                    <w:bottom w:val="none" w:sz="0" w:space="0" w:color="auto"/>
                    <w:right w:val="none" w:sz="0" w:space="0" w:color="auto"/>
                  </w:divBdr>
                </w:div>
                <w:div w:id="101456807">
                  <w:marLeft w:val="480"/>
                  <w:marRight w:val="0"/>
                  <w:marTop w:val="0"/>
                  <w:marBottom w:val="0"/>
                  <w:divBdr>
                    <w:top w:val="none" w:sz="0" w:space="0" w:color="auto"/>
                    <w:left w:val="none" w:sz="0" w:space="0" w:color="auto"/>
                    <w:bottom w:val="none" w:sz="0" w:space="0" w:color="auto"/>
                    <w:right w:val="none" w:sz="0" w:space="0" w:color="auto"/>
                  </w:divBdr>
                </w:div>
                <w:div w:id="1426537502">
                  <w:marLeft w:val="480"/>
                  <w:marRight w:val="0"/>
                  <w:marTop w:val="0"/>
                  <w:marBottom w:val="0"/>
                  <w:divBdr>
                    <w:top w:val="none" w:sz="0" w:space="0" w:color="auto"/>
                    <w:left w:val="none" w:sz="0" w:space="0" w:color="auto"/>
                    <w:bottom w:val="none" w:sz="0" w:space="0" w:color="auto"/>
                    <w:right w:val="none" w:sz="0" w:space="0" w:color="auto"/>
                  </w:divBdr>
                </w:div>
                <w:div w:id="1469468041">
                  <w:marLeft w:val="480"/>
                  <w:marRight w:val="0"/>
                  <w:marTop w:val="0"/>
                  <w:marBottom w:val="0"/>
                  <w:divBdr>
                    <w:top w:val="none" w:sz="0" w:space="0" w:color="auto"/>
                    <w:left w:val="none" w:sz="0" w:space="0" w:color="auto"/>
                    <w:bottom w:val="none" w:sz="0" w:space="0" w:color="auto"/>
                    <w:right w:val="none" w:sz="0" w:space="0" w:color="auto"/>
                  </w:divBdr>
                </w:div>
                <w:div w:id="655455371">
                  <w:marLeft w:val="480"/>
                  <w:marRight w:val="0"/>
                  <w:marTop w:val="0"/>
                  <w:marBottom w:val="0"/>
                  <w:divBdr>
                    <w:top w:val="none" w:sz="0" w:space="0" w:color="auto"/>
                    <w:left w:val="none" w:sz="0" w:space="0" w:color="auto"/>
                    <w:bottom w:val="none" w:sz="0" w:space="0" w:color="auto"/>
                    <w:right w:val="none" w:sz="0" w:space="0" w:color="auto"/>
                  </w:divBdr>
                </w:div>
                <w:div w:id="442766672">
                  <w:marLeft w:val="480"/>
                  <w:marRight w:val="0"/>
                  <w:marTop w:val="0"/>
                  <w:marBottom w:val="0"/>
                  <w:divBdr>
                    <w:top w:val="none" w:sz="0" w:space="0" w:color="auto"/>
                    <w:left w:val="none" w:sz="0" w:space="0" w:color="auto"/>
                    <w:bottom w:val="none" w:sz="0" w:space="0" w:color="auto"/>
                    <w:right w:val="none" w:sz="0" w:space="0" w:color="auto"/>
                  </w:divBdr>
                </w:div>
                <w:div w:id="1043406339">
                  <w:marLeft w:val="480"/>
                  <w:marRight w:val="0"/>
                  <w:marTop w:val="0"/>
                  <w:marBottom w:val="0"/>
                  <w:divBdr>
                    <w:top w:val="none" w:sz="0" w:space="0" w:color="auto"/>
                    <w:left w:val="none" w:sz="0" w:space="0" w:color="auto"/>
                    <w:bottom w:val="none" w:sz="0" w:space="0" w:color="auto"/>
                    <w:right w:val="none" w:sz="0" w:space="0" w:color="auto"/>
                  </w:divBdr>
                </w:div>
                <w:div w:id="1480069947">
                  <w:marLeft w:val="480"/>
                  <w:marRight w:val="0"/>
                  <w:marTop w:val="0"/>
                  <w:marBottom w:val="0"/>
                  <w:divBdr>
                    <w:top w:val="none" w:sz="0" w:space="0" w:color="auto"/>
                    <w:left w:val="none" w:sz="0" w:space="0" w:color="auto"/>
                    <w:bottom w:val="none" w:sz="0" w:space="0" w:color="auto"/>
                    <w:right w:val="none" w:sz="0" w:space="0" w:color="auto"/>
                  </w:divBdr>
                </w:div>
                <w:div w:id="1276056627">
                  <w:marLeft w:val="480"/>
                  <w:marRight w:val="0"/>
                  <w:marTop w:val="0"/>
                  <w:marBottom w:val="0"/>
                  <w:divBdr>
                    <w:top w:val="none" w:sz="0" w:space="0" w:color="auto"/>
                    <w:left w:val="none" w:sz="0" w:space="0" w:color="auto"/>
                    <w:bottom w:val="none" w:sz="0" w:space="0" w:color="auto"/>
                    <w:right w:val="none" w:sz="0" w:space="0" w:color="auto"/>
                  </w:divBdr>
                </w:div>
                <w:div w:id="154997311">
                  <w:marLeft w:val="480"/>
                  <w:marRight w:val="0"/>
                  <w:marTop w:val="0"/>
                  <w:marBottom w:val="0"/>
                  <w:divBdr>
                    <w:top w:val="none" w:sz="0" w:space="0" w:color="auto"/>
                    <w:left w:val="none" w:sz="0" w:space="0" w:color="auto"/>
                    <w:bottom w:val="none" w:sz="0" w:space="0" w:color="auto"/>
                    <w:right w:val="none" w:sz="0" w:space="0" w:color="auto"/>
                  </w:divBdr>
                </w:div>
                <w:div w:id="2122413521">
                  <w:marLeft w:val="480"/>
                  <w:marRight w:val="0"/>
                  <w:marTop w:val="0"/>
                  <w:marBottom w:val="0"/>
                  <w:divBdr>
                    <w:top w:val="none" w:sz="0" w:space="0" w:color="auto"/>
                    <w:left w:val="none" w:sz="0" w:space="0" w:color="auto"/>
                    <w:bottom w:val="none" w:sz="0" w:space="0" w:color="auto"/>
                    <w:right w:val="none" w:sz="0" w:space="0" w:color="auto"/>
                  </w:divBdr>
                </w:div>
                <w:div w:id="1915042659">
                  <w:marLeft w:val="480"/>
                  <w:marRight w:val="0"/>
                  <w:marTop w:val="0"/>
                  <w:marBottom w:val="0"/>
                  <w:divBdr>
                    <w:top w:val="none" w:sz="0" w:space="0" w:color="auto"/>
                    <w:left w:val="none" w:sz="0" w:space="0" w:color="auto"/>
                    <w:bottom w:val="none" w:sz="0" w:space="0" w:color="auto"/>
                    <w:right w:val="none" w:sz="0" w:space="0" w:color="auto"/>
                  </w:divBdr>
                </w:div>
                <w:div w:id="1479761983">
                  <w:marLeft w:val="480"/>
                  <w:marRight w:val="0"/>
                  <w:marTop w:val="0"/>
                  <w:marBottom w:val="0"/>
                  <w:divBdr>
                    <w:top w:val="none" w:sz="0" w:space="0" w:color="auto"/>
                    <w:left w:val="none" w:sz="0" w:space="0" w:color="auto"/>
                    <w:bottom w:val="none" w:sz="0" w:space="0" w:color="auto"/>
                    <w:right w:val="none" w:sz="0" w:space="0" w:color="auto"/>
                  </w:divBdr>
                </w:div>
                <w:div w:id="1971589834">
                  <w:marLeft w:val="480"/>
                  <w:marRight w:val="0"/>
                  <w:marTop w:val="0"/>
                  <w:marBottom w:val="0"/>
                  <w:divBdr>
                    <w:top w:val="none" w:sz="0" w:space="0" w:color="auto"/>
                    <w:left w:val="none" w:sz="0" w:space="0" w:color="auto"/>
                    <w:bottom w:val="none" w:sz="0" w:space="0" w:color="auto"/>
                    <w:right w:val="none" w:sz="0" w:space="0" w:color="auto"/>
                  </w:divBdr>
                </w:div>
                <w:div w:id="1700281870">
                  <w:marLeft w:val="480"/>
                  <w:marRight w:val="0"/>
                  <w:marTop w:val="0"/>
                  <w:marBottom w:val="0"/>
                  <w:divBdr>
                    <w:top w:val="none" w:sz="0" w:space="0" w:color="auto"/>
                    <w:left w:val="none" w:sz="0" w:space="0" w:color="auto"/>
                    <w:bottom w:val="none" w:sz="0" w:space="0" w:color="auto"/>
                    <w:right w:val="none" w:sz="0" w:space="0" w:color="auto"/>
                  </w:divBdr>
                </w:div>
                <w:div w:id="726804588">
                  <w:marLeft w:val="480"/>
                  <w:marRight w:val="0"/>
                  <w:marTop w:val="0"/>
                  <w:marBottom w:val="0"/>
                  <w:divBdr>
                    <w:top w:val="none" w:sz="0" w:space="0" w:color="auto"/>
                    <w:left w:val="none" w:sz="0" w:space="0" w:color="auto"/>
                    <w:bottom w:val="none" w:sz="0" w:space="0" w:color="auto"/>
                    <w:right w:val="none" w:sz="0" w:space="0" w:color="auto"/>
                  </w:divBdr>
                </w:div>
                <w:div w:id="1005477041">
                  <w:marLeft w:val="480"/>
                  <w:marRight w:val="0"/>
                  <w:marTop w:val="0"/>
                  <w:marBottom w:val="0"/>
                  <w:divBdr>
                    <w:top w:val="none" w:sz="0" w:space="0" w:color="auto"/>
                    <w:left w:val="none" w:sz="0" w:space="0" w:color="auto"/>
                    <w:bottom w:val="none" w:sz="0" w:space="0" w:color="auto"/>
                    <w:right w:val="none" w:sz="0" w:space="0" w:color="auto"/>
                  </w:divBdr>
                </w:div>
                <w:div w:id="337467400">
                  <w:marLeft w:val="480"/>
                  <w:marRight w:val="0"/>
                  <w:marTop w:val="0"/>
                  <w:marBottom w:val="0"/>
                  <w:divBdr>
                    <w:top w:val="none" w:sz="0" w:space="0" w:color="auto"/>
                    <w:left w:val="none" w:sz="0" w:space="0" w:color="auto"/>
                    <w:bottom w:val="none" w:sz="0" w:space="0" w:color="auto"/>
                    <w:right w:val="none" w:sz="0" w:space="0" w:color="auto"/>
                  </w:divBdr>
                </w:div>
                <w:div w:id="983969560">
                  <w:marLeft w:val="480"/>
                  <w:marRight w:val="0"/>
                  <w:marTop w:val="0"/>
                  <w:marBottom w:val="0"/>
                  <w:divBdr>
                    <w:top w:val="none" w:sz="0" w:space="0" w:color="auto"/>
                    <w:left w:val="none" w:sz="0" w:space="0" w:color="auto"/>
                    <w:bottom w:val="none" w:sz="0" w:space="0" w:color="auto"/>
                    <w:right w:val="none" w:sz="0" w:space="0" w:color="auto"/>
                  </w:divBdr>
                </w:div>
                <w:div w:id="1091661153">
                  <w:marLeft w:val="480"/>
                  <w:marRight w:val="0"/>
                  <w:marTop w:val="0"/>
                  <w:marBottom w:val="0"/>
                  <w:divBdr>
                    <w:top w:val="none" w:sz="0" w:space="0" w:color="auto"/>
                    <w:left w:val="none" w:sz="0" w:space="0" w:color="auto"/>
                    <w:bottom w:val="none" w:sz="0" w:space="0" w:color="auto"/>
                    <w:right w:val="none" w:sz="0" w:space="0" w:color="auto"/>
                  </w:divBdr>
                </w:div>
                <w:div w:id="1327200647">
                  <w:marLeft w:val="480"/>
                  <w:marRight w:val="0"/>
                  <w:marTop w:val="0"/>
                  <w:marBottom w:val="0"/>
                  <w:divBdr>
                    <w:top w:val="none" w:sz="0" w:space="0" w:color="auto"/>
                    <w:left w:val="none" w:sz="0" w:space="0" w:color="auto"/>
                    <w:bottom w:val="none" w:sz="0" w:space="0" w:color="auto"/>
                    <w:right w:val="none" w:sz="0" w:space="0" w:color="auto"/>
                  </w:divBdr>
                </w:div>
                <w:div w:id="1532496255">
                  <w:marLeft w:val="480"/>
                  <w:marRight w:val="0"/>
                  <w:marTop w:val="0"/>
                  <w:marBottom w:val="0"/>
                  <w:divBdr>
                    <w:top w:val="none" w:sz="0" w:space="0" w:color="auto"/>
                    <w:left w:val="none" w:sz="0" w:space="0" w:color="auto"/>
                    <w:bottom w:val="none" w:sz="0" w:space="0" w:color="auto"/>
                    <w:right w:val="none" w:sz="0" w:space="0" w:color="auto"/>
                  </w:divBdr>
                </w:div>
                <w:div w:id="1723406637">
                  <w:marLeft w:val="480"/>
                  <w:marRight w:val="0"/>
                  <w:marTop w:val="0"/>
                  <w:marBottom w:val="0"/>
                  <w:divBdr>
                    <w:top w:val="none" w:sz="0" w:space="0" w:color="auto"/>
                    <w:left w:val="none" w:sz="0" w:space="0" w:color="auto"/>
                    <w:bottom w:val="none" w:sz="0" w:space="0" w:color="auto"/>
                    <w:right w:val="none" w:sz="0" w:space="0" w:color="auto"/>
                  </w:divBdr>
                </w:div>
                <w:div w:id="1540238492">
                  <w:marLeft w:val="480"/>
                  <w:marRight w:val="0"/>
                  <w:marTop w:val="0"/>
                  <w:marBottom w:val="0"/>
                  <w:divBdr>
                    <w:top w:val="none" w:sz="0" w:space="0" w:color="auto"/>
                    <w:left w:val="none" w:sz="0" w:space="0" w:color="auto"/>
                    <w:bottom w:val="none" w:sz="0" w:space="0" w:color="auto"/>
                    <w:right w:val="none" w:sz="0" w:space="0" w:color="auto"/>
                  </w:divBdr>
                </w:div>
                <w:div w:id="1762987454">
                  <w:marLeft w:val="480"/>
                  <w:marRight w:val="0"/>
                  <w:marTop w:val="0"/>
                  <w:marBottom w:val="0"/>
                  <w:divBdr>
                    <w:top w:val="none" w:sz="0" w:space="0" w:color="auto"/>
                    <w:left w:val="none" w:sz="0" w:space="0" w:color="auto"/>
                    <w:bottom w:val="none" w:sz="0" w:space="0" w:color="auto"/>
                    <w:right w:val="none" w:sz="0" w:space="0" w:color="auto"/>
                  </w:divBdr>
                </w:div>
                <w:div w:id="949387220">
                  <w:marLeft w:val="480"/>
                  <w:marRight w:val="0"/>
                  <w:marTop w:val="0"/>
                  <w:marBottom w:val="0"/>
                  <w:divBdr>
                    <w:top w:val="none" w:sz="0" w:space="0" w:color="auto"/>
                    <w:left w:val="none" w:sz="0" w:space="0" w:color="auto"/>
                    <w:bottom w:val="none" w:sz="0" w:space="0" w:color="auto"/>
                    <w:right w:val="none" w:sz="0" w:space="0" w:color="auto"/>
                  </w:divBdr>
                </w:div>
                <w:div w:id="58289987">
                  <w:marLeft w:val="480"/>
                  <w:marRight w:val="0"/>
                  <w:marTop w:val="0"/>
                  <w:marBottom w:val="0"/>
                  <w:divBdr>
                    <w:top w:val="none" w:sz="0" w:space="0" w:color="auto"/>
                    <w:left w:val="none" w:sz="0" w:space="0" w:color="auto"/>
                    <w:bottom w:val="none" w:sz="0" w:space="0" w:color="auto"/>
                    <w:right w:val="none" w:sz="0" w:space="0" w:color="auto"/>
                  </w:divBdr>
                </w:div>
                <w:div w:id="2025398072">
                  <w:marLeft w:val="480"/>
                  <w:marRight w:val="0"/>
                  <w:marTop w:val="0"/>
                  <w:marBottom w:val="0"/>
                  <w:divBdr>
                    <w:top w:val="none" w:sz="0" w:space="0" w:color="auto"/>
                    <w:left w:val="none" w:sz="0" w:space="0" w:color="auto"/>
                    <w:bottom w:val="none" w:sz="0" w:space="0" w:color="auto"/>
                    <w:right w:val="none" w:sz="0" w:space="0" w:color="auto"/>
                  </w:divBdr>
                </w:div>
                <w:div w:id="1265771534">
                  <w:marLeft w:val="480"/>
                  <w:marRight w:val="0"/>
                  <w:marTop w:val="0"/>
                  <w:marBottom w:val="0"/>
                  <w:divBdr>
                    <w:top w:val="none" w:sz="0" w:space="0" w:color="auto"/>
                    <w:left w:val="none" w:sz="0" w:space="0" w:color="auto"/>
                    <w:bottom w:val="none" w:sz="0" w:space="0" w:color="auto"/>
                    <w:right w:val="none" w:sz="0" w:space="0" w:color="auto"/>
                  </w:divBdr>
                </w:div>
                <w:div w:id="1284652300">
                  <w:marLeft w:val="480"/>
                  <w:marRight w:val="0"/>
                  <w:marTop w:val="0"/>
                  <w:marBottom w:val="0"/>
                  <w:divBdr>
                    <w:top w:val="none" w:sz="0" w:space="0" w:color="auto"/>
                    <w:left w:val="none" w:sz="0" w:space="0" w:color="auto"/>
                    <w:bottom w:val="none" w:sz="0" w:space="0" w:color="auto"/>
                    <w:right w:val="none" w:sz="0" w:space="0" w:color="auto"/>
                  </w:divBdr>
                </w:div>
                <w:div w:id="79302672">
                  <w:marLeft w:val="480"/>
                  <w:marRight w:val="0"/>
                  <w:marTop w:val="0"/>
                  <w:marBottom w:val="0"/>
                  <w:divBdr>
                    <w:top w:val="none" w:sz="0" w:space="0" w:color="auto"/>
                    <w:left w:val="none" w:sz="0" w:space="0" w:color="auto"/>
                    <w:bottom w:val="none" w:sz="0" w:space="0" w:color="auto"/>
                    <w:right w:val="none" w:sz="0" w:space="0" w:color="auto"/>
                  </w:divBdr>
                </w:div>
                <w:div w:id="1395396424">
                  <w:marLeft w:val="480"/>
                  <w:marRight w:val="0"/>
                  <w:marTop w:val="0"/>
                  <w:marBottom w:val="0"/>
                  <w:divBdr>
                    <w:top w:val="none" w:sz="0" w:space="0" w:color="auto"/>
                    <w:left w:val="none" w:sz="0" w:space="0" w:color="auto"/>
                    <w:bottom w:val="none" w:sz="0" w:space="0" w:color="auto"/>
                    <w:right w:val="none" w:sz="0" w:space="0" w:color="auto"/>
                  </w:divBdr>
                </w:div>
                <w:div w:id="1096294547">
                  <w:marLeft w:val="480"/>
                  <w:marRight w:val="0"/>
                  <w:marTop w:val="0"/>
                  <w:marBottom w:val="0"/>
                  <w:divBdr>
                    <w:top w:val="none" w:sz="0" w:space="0" w:color="auto"/>
                    <w:left w:val="none" w:sz="0" w:space="0" w:color="auto"/>
                    <w:bottom w:val="none" w:sz="0" w:space="0" w:color="auto"/>
                    <w:right w:val="none" w:sz="0" w:space="0" w:color="auto"/>
                  </w:divBdr>
                </w:div>
              </w:divsChild>
            </w:div>
            <w:div w:id="886374610">
              <w:marLeft w:val="0"/>
              <w:marRight w:val="0"/>
              <w:marTop w:val="0"/>
              <w:marBottom w:val="0"/>
              <w:divBdr>
                <w:top w:val="none" w:sz="0" w:space="0" w:color="auto"/>
                <w:left w:val="none" w:sz="0" w:space="0" w:color="auto"/>
                <w:bottom w:val="none" w:sz="0" w:space="0" w:color="auto"/>
                <w:right w:val="none" w:sz="0" w:space="0" w:color="auto"/>
              </w:divBdr>
              <w:divsChild>
                <w:div w:id="2028212939">
                  <w:marLeft w:val="480"/>
                  <w:marRight w:val="0"/>
                  <w:marTop w:val="0"/>
                  <w:marBottom w:val="0"/>
                  <w:divBdr>
                    <w:top w:val="none" w:sz="0" w:space="0" w:color="auto"/>
                    <w:left w:val="none" w:sz="0" w:space="0" w:color="auto"/>
                    <w:bottom w:val="none" w:sz="0" w:space="0" w:color="auto"/>
                    <w:right w:val="none" w:sz="0" w:space="0" w:color="auto"/>
                  </w:divBdr>
                </w:div>
                <w:div w:id="2108427850">
                  <w:marLeft w:val="480"/>
                  <w:marRight w:val="0"/>
                  <w:marTop w:val="0"/>
                  <w:marBottom w:val="0"/>
                  <w:divBdr>
                    <w:top w:val="none" w:sz="0" w:space="0" w:color="auto"/>
                    <w:left w:val="none" w:sz="0" w:space="0" w:color="auto"/>
                    <w:bottom w:val="none" w:sz="0" w:space="0" w:color="auto"/>
                    <w:right w:val="none" w:sz="0" w:space="0" w:color="auto"/>
                  </w:divBdr>
                </w:div>
                <w:div w:id="909271869">
                  <w:marLeft w:val="480"/>
                  <w:marRight w:val="0"/>
                  <w:marTop w:val="0"/>
                  <w:marBottom w:val="0"/>
                  <w:divBdr>
                    <w:top w:val="none" w:sz="0" w:space="0" w:color="auto"/>
                    <w:left w:val="none" w:sz="0" w:space="0" w:color="auto"/>
                    <w:bottom w:val="none" w:sz="0" w:space="0" w:color="auto"/>
                    <w:right w:val="none" w:sz="0" w:space="0" w:color="auto"/>
                  </w:divBdr>
                </w:div>
                <w:div w:id="1152059127">
                  <w:marLeft w:val="480"/>
                  <w:marRight w:val="0"/>
                  <w:marTop w:val="0"/>
                  <w:marBottom w:val="0"/>
                  <w:divBdr>
                    <w:top w:val="none" w:sz="0" w:space="0" w:color="auto"/>
                    <w:left w:val="none" w:sz="0" w:space="0" w:color="auto"/>
                    <w:bottom w:val="none" w:sz="0" w:space="0" w:color="auto"/>
                    <w:right w:val="none" w:sz="0" w:space="0" w:color="auto"/>
                  </w:divBdr>
                </w:div>
                <w:div w:id="891578374">
                  <w:marLeft w:val="480"/>
                  <w:marRight w:val="0"/>
                  <w:marTop w:val="0"/>
                  <w:marBottom w:val="0"/>
                  <w:divBdr>
                    <w:top w:val="none" w:sz="0" w:space="0" w:color="auto"/>
                    <w:left w:val="none" w:sz="0" w:space="0" w:color="auto"/>
                    <w:bottom w:val="none" w:sz="0" w:space="0" w:color="auto"/>
                    <w:right w:val="none" w:sz="0" w:space="0" w:color="auto"/>
                  </w:divBdr>
                </w:div>
                <w:div w:id="1284339967">
                  <w:marLeft w:val="480"/>
                  <w:marRight w:val="0"/>
                  <w:marTop w:val="0"/>
                  <w:marBottom w:val="0"/>
                  <w:divBdr>
                    <w:top w:val="none" w:sz="0" w:space="0" w:color="auto"/>
                    <w:left w:val="none" w:sz="0" w:space="0" w:color="auto"/>
                    <w:bottom w:val="none" w:sz="0" w:space="0" w:color="auto"/>
                    <w:right w:val="none" w:sz="0" w:space="0" w:color="auto"/>
                  </w:divBdr>
                </w:div>
                <w:div w:id="1962685724">
                  <w:marLeft w:val="480"/>
                  <w:marRight w:val="0"/>
                  <w:marTop w:val="0"/>
                  <w:marBottom w:val="0"/>
                  <w:divBdr>
                    <w:top w:val="none" w:sz="0" w:space="0" w:color="auto"/>
                    <w:left w:val="none" w:sz="0" w:space="0" w:color="auto"/>
                    <w:bottom w:val="none" w:sz="0" w:space="0" w:color="auto"/>
                    <w:right w:val="none" w:sz="0" w:space="0" w:color="auto"/>
                  </w:divBdr>
                </w:div>
                <w:div w:id="85542182">
                  <w:marLeft w:val="480"/>
                  <w:marRight w:val="0"/>
                  <w:marTop w:val="0"/>
                  <w:marBottom w:val="0"/>
                  <w:divBdr>
                    <w:top w:val="none" w:sz="0" w:space="0" w:color="auto"/>
                    <w:left w:val="none" w:sz="0" w:space="0" w:color="auto"/>
                    <w:bottom w:val="none" w:sz="0" w:space="0" w:color="auto"/>
                    <w:right w:val="none" w:sz="0" w:space="0" w:color="auto"/>
                  </w:divBdr>
                </w:div>
                <w:div w:id="1811052172">
                  <w:marLeft w:val="480"/>
                  <w:marRight w:val="0"/>
                  <w:marTop w:val="0"/>
                  <w:marBottom w:val="0"/>
                  <w:divBdr>
                    <w:top w:val="none" w:sz="0" w:space="0" w:color="auto"/>
                    <w:left w:val="none" w:sz="0" w:space="0" w:color="auto"/>
                    <w:bottom w:val="none" w:sz="0" w:space="0" w:color="auto"/>
                    <w:right w:val="none" w:sz="0" w:space="0" w:color="auto"/>
                  </w:divBdr>
                </w:div>
                <w:div w:id="2042438473">
                  <w:marLeft w:val="480"/>
                  <w:marRight w:val="0"/>
                  <w:marTop w:val="0"/>
                  <w:marBottom w:val="0"/>
                  <w:divBdr>
                    <w:top w:val="none" w:sz="0" w:space="0" w:color="auto"/>
                    <w:left w:val="none" w:sz="0" w:space="0" w:color="auto"/>
                    <w:bottom w:val="none" w:sz="0" w:space="0" w:color="auto"/>
                    <w:right w:val="none" w:sz="0" w:space="0" w:color="auto"/>
                  </w:divBdr>
                </w:div>
                <w:div w:id="1131557733">
                  <w:marLeft w:val="480"/>
                  <w:marRight w:val="0"/>
                  <w:marTop w:val="0"/>
                  <w:marBottom w:val="0"/>
                  <w:divBdr>
                    <w:top w:val="none" w:sz="0" w:space="0" w:color="auto"/>
                    <w:left w:val="none" w:sz="0" w:space="0" w:color="auto"/>
                    <w:bottom w:val="none" w:sz="0" w:space="0" w:color="auto"/>
                    <w:right w:val="none" w:sz="0" w:space="0" w:color="auto"/>
                  </w:divBdr>
                </w:div>
                <w:div w:id="840199165">
                  <w:marLeft w:val="480"/>
                  <w:marRight w:val="0"/>
                  <w:marTop w:val="0"/>
                  <w:marBottom w:val="0"/>
                  <w:divBdr>
                    <w:top w:val="none" w:sz="0" w:space="0" w:color="auto"/>
                    <w:left w:val="none" w:sz="0" w:space="0" w:color="auto"/>
                    <w:bottom w:val="none" w:sz="0" w:space="0" w:color="auto"/>
                    <w:right w:val="none" w:sz="0" w:space="0" w:color="auto"/>
                  </w:divBdr>
                </w:div>
                <w:div w:id="1602107549">
                  <w:marLeft w:val="480"/>
                  <w:marRight w:val="0"/>
                  <w:marTop w:val="0"/>
                  <w:marBottom w:val="0"/>
                  <w:divBdr>
                    <w:top w:val="none" w:sz="0" w:space="0" w:color="auto"/>
                    <w:left w:val="none" w:sz="0" w:space="0" w:color="auto"/>
                    <w:bottom w:val="none" w:sz="0" w:space="0" w:color="auto"/>
                    <w:right w:val="none" w:sz="0" w:space="0" w:color="auto"/>
                  </w:divBdr>
                </w:div>
                <w:div w:id="1788771299">
                  <w:marLeft w:val="480"/>
                  <w:marRight w:val="0"/>
                  <w:marTop w:val="0"/>
                  <w:marBottom w:val="0"/>
                  <w:divBdr>
                    <w:top w:val="none" w:sz="0" w:space="0" w:color="auto"/>
                    <w:left w:val="none" w:sz="0" w:space="0" w:color="auto"/>
                    <w:bottom w:val="none" w:sz="0" w:space="0" w:color="auto"/>
                    <w:right w:val="none" w:sz="0" w:space="0" w:color="auto"/>
                  </w:divBdr>
                </w:div>
                <w:div w:id="1610115567">
                  <w:marLeft w:val="480"/>
                  <w:marRight w:val="0"/>
                  <w:marTop w:val="0"/>
                  <w:marBottom w:val="0"/>
                  <w:divBdr>
                    <w:top w:val="none" w:sz="0" w:space="0" w:color="auto"/>
                    <w:left w:val="none" w:sz="0" w:space="0" w:color="auto"/>
                    <w:bottom w:val="none" w:sz="0" w:space="0" w:color="auto"/>
                    <w:right w:val="none" w:sz="0" w:space="0" w:color="auto"/>
                  </w:divBdr>
                </w:div>
                <w:div w:id="425075095">
                  <w:marLeft w:val="480"/>
                  <w:marRight w:val="0"/>
                  <w:marTop w:val="0"/>
                  <w:marBottom w:val="0"/>
                  <w:divBdr>
                    <w:top w:val="none" w:sz="0" w:space="0" w:color="auto"/>
                    <w:left w:val="none" w:sz="0" w:space="0" w:color="auto"/>
                    <w:bottom w:val="none" w:sz="0" w:space="0" w:color="auto"/>
                    <w:right w:val="none" w:sz="0" w:space="0" w:color="auto"/>
                  </w:divBdr>
                </w:div>
                <w:div w:id="1011836589">
                  <w:marLeft w:val="480"/>
                  <w:marRight w:val="0"/>
                  <w:marTop w:val="0"/>
                  <w:marBottom w:val="0"/>
                  <w:divBdr>
                    <w:top w:val="none" w:sz="0" w:space="0" w:color="auto"/>
                    <w:left w:val="none" w:sz="0" w:space="0" w:color="auto"/>
                    <w:bottom w:val="none" w:sz="0" w:space="0" w:color="auto"/>
                    <w:right w:val="none" w:sz="0" w:space="0" w:color="auto"/>
                  </w:divBdr>
                </w:div>
                <w:div w:id="241716836">
                  <w:marLeft w:val="480"/>
                  <w:marRight w:val="0"/>
                  <w:marTop w:val="0"/>
                  <w:marBottom w:val="0"/>
                  <w:divBdr>
                    <w:top w:val="none" w:sz="0" w:space="0" w:color="auto"/>
                    <w:left w:val="none" w:sz="0" w:space="0" w:color="auto"/>
                    <w:bottom w:val="none" w:sz="0" w:space="0" w:color="auto"/>
                    <w:right w:val="none" w:sz="0" w:space="0" w:color="auto"/>
                  </w:divBdr>
                </w:div>
                <w:div w:id="1742870111">
                  <w:marLeft w:val="480"/>
                  <w:marRight w:val="0"/>
                  <w:marTop w:val="0"/>
                  <w:marBottom w:val="0"/>
                  <w:divBdr>
                    <w:top w:val="none" w:sz="0" w:space="0" w:color="auto"/>
                    <w:left w:val="none" w:sz="0" w:space="0" w:color="auto"/>
                    <w:bottom w:val="none" w:sz="0" w:space="0" w:color="auto"/>
                    <w:right w:val="none" w:sz="0" w:space="0" w:color="auto"/>
                  </w:divBdr>
                </w:div>
                <w:div w:id="1244947423">
                  <w:marLeft w:val="480"/>
                  <w:marRight w:val="0"/>
                  <w:marTop w:val="0"/>
                  <w:marBottom w:val="0"/>
                  <w:divBdr>
                    <w:top w:val="none" w:sz="0" w:space="0" w:color="auto"/>
                    <w:left w:val="none" w:sz="0" w:space="0" w:color="auto"/>
                    <w:bottom w:val="none" w:sz="0" w:space="0" w:color="auto"/>
                    <w:right w:val="none" w:sz="0" w:space="0" w:color="auto"/>
                  </w:divBdr>
                </w:div>
                <w:div w:id="63795695">
                  <w:marLeft w:val="480"/>
                  <w:marRight w:val="0"/>
                  <w:marTop w:val="0"/>
                  <w:marBottom w:val="0"/>
                  <w:divBdr>
                    <w:top w:val="none" w:sz="0" w:space="0" w:color="auto"/>
                    <w:left w:val="none" w:sz="0" w:space="0" w:color="auto"/>
                    <w:bottom w:val="none" w:sz="0" w:space="0" w:color="auto"/>
                    <w:right w:val="none" w:sz="0" w:space="0" w:color="auto"/>
                  </w:divBdr>
                </w:div>
                <w:div w:id="81607465">
                  <w:marLeft w:val="480"/>
                  <w:marRight w:val="0"/>
                  <w:marTop w:val="0"/>
                  <w:marBottom w:val="0"/>
                  <w:divBdr>
                    <w:top w:val="none" w:sz="0" w:space="0" w:color="auto"/>
                    <w:left w:val="none" w:sz="0" w:space="0" w:color="auto"/>
                    <w:bottom w:val="none" w:sz="0" w:space="0" w:color="auto"/>
                    <w:right w:val="none" w:sz="0" w:space="0" w:color="auto"/>
                  </w:divBdr>
                </w:div>
                <w:div w:id="811294242">
                  <w:marLeft w:val="480"/>
                  <w:marRight w:val="0"/>
                  <w:marTop w:val="0"/>
                  <w:marBottom w:val="0"/>
                  <w:divBdr>
                    <w:top w:val="none" w:sz="0" w:space="0" w:color="auto"/>
                    <w:left w:val="none" w:sz="0" w:space="0" w:color="auto"/>
                    <w:bottom w:val="none" w:sz="0" w:space="0" w:color="auto"/>
                    <w:right w:val="none" w:sz="0" w:space="0" w:color="auto"/>
                  </w:divBdr>
                </w:div>
                <w:div w:id="1495336952">
                  <w:marLeft w:val="480"/>
                  <w:marRight w:val="0"/>
                  <w:marTop w:val="0"/>
                  <w:marBottom w:val="0"/>
                  <w:divBdr>
                    <w:top w:val="none" w:sz="0" w:space="0" w:color="auto"/>
                    <w:left w:val="none" w:sz="0" w:space="0" w:color="auto"/>
                    <w:bottom w:val="none" w:sz="0" w:space="0" w:color="auto"/>
                    <w:right w:val="none" w:sz="0" w:space="0" w:color="auto"/>
                  </w:divBdr>
                </w:div>
                <w:div w:id="766080866">
                  <w:marLeft w:val="480"/>
                  <w:marRight w:val="0"/>
                  <w:marTop w:val="0"/>
                  <w:marBottom w:val="0"/>
                  <w:divBdr>
                    <w:top w:val="none" w:sz="0" w:space="0" w:color="auto"/>
                    <w:left w:val="none" w:sz="0" w:space="0" w:color="auto"/>
                    <w:bottom w:val="none" w:sz="0" w:space="0" w:color="auto"/>
                    <w:right w:val="none" w:sz="0" w:space="0" w:color="auto"/>
                  </w:divBdr>
                </w:div>
                <w:div w:id="524556828">
                  <w:marLeft w:val="480"/>
                  <w:marRight w:val="0"/>
                  <w:marTop w:val="0"/>
                  <w:marBottom w:val="0"/>
                  <w:divBdr>
                    <w:top w:val="none" w:sz="0" w:space="0" w:color="auto"/>
                    <w:left w:val="none" w:sz="0" w:space="0" w:color="auto"/>
                    <w:bottom w:val="none" w:sz="0" w:space="0" w:color="auto"/>
                    <w:right w:val="none" w:sz="0" w:space="0" w:color="auto"/>
                  </w:divBdr>
                </w:div>
                <w:div w:id="819808169">
                  <w:marLeft w:val="480"/>
                  <w:marRight w:val="0"/>
                  <w:marTop w:val="0"/>
                  <w:marBottom w:val="0"/>
                  <w:divBdr>
                    <w:top w:val="none" w:sz="0" w:space="0" w:color="auto"/>
                    <w:left w:val="none" w:sz="0" w:space="0" w:color="auto"/>
                    <w:bottom w:val="none" w:sz="0" w:space="0" w:color="auto"/>
                    <w:right w:val="none" w:sz="0" w:space="0" w:color="auto"/>
                  </w:divBdr>
                </w:div>
                <w:div w:id="727150000">
                  <w:marLeft w:val="480"/>
                  <w:marRight w:val="0"/>
                  <w:marTop w:val="0"/>
                  <w:marBottom w:val="0"/>
                  <w:divBdr>
                    <w:top w:val="none" w:sz="0" w:space="0" w:color="auto"/>
                    <w:left w:val="none" w:sz="0" w:space="0" w:color="auto"/>
                    <w:bottom w:val="none" w:sz="0" w:space="0" w:color="auto"/>
                    <w:right w:val="none" w:sz="0" w:space="0" w:color="auto"/>
                  </w:divBdr>
                </w:div>
                <w:div w:id="763846452">
                  <w:marLeft w:val="480"/>
                  <w:marRight w:val="0"/>
                  <w:marTop w:val="0"/>
                  <w:marBottom w:val="0"/>
                  <w:divBdr>
                    <w:top w:val="none" w:sz="0" w:space="0" w:color="auto"/>
                    <w:left w:val="none" w:sz="0" w:space="0" w:color="auto"/>
                    <w:bottom w:val="none" w:sz="0" w:space="0" w:color="auto"/>
                    <w:right w:val="none" w:sz="0" w:space="0" w:color="auto"/>
                  </w:divBdr>
                </w:div>
                <w:div w:id="1771271803">
                  <w:marLeft w:val="480"/>
                  <w:marRight w:val="0"/>
                  <w:marTop w:val="0"/>
                  <w:marBottom w:val="0"/>
                  <w:divBdr>
                    <w:top w:val="none" w:sz="0" w:space="0" w:color="auto"/>
                    <w:left w:val="none" w:sz="0" w:space="0" w:color="auto"/>
                    <w:bottom w:val="none" w:sz="0" w:space="0" w:color="auto"/>
                    <w:right w:val="none" w:sz="0" w:space="0" w:color="auto"/>
                  </w:divBdr>
                </w:div>
                <w:div w:id="2069063974">
                  <w:marLeft w:val="480"/>
                  <w:marRight w:val="0"/>
                  <w:marTop w:val="0"/>
                  <w:marBottom w:val="0"/>
                  <w:divBdr>
                    <w:top w:val="none" w:sz="0" w:space="0" w:color="auto"/>
                    <w:left w:val="none" w:sz="0" w:space="0" w:color="auto"/>
                    <w:bottom w:val="none" w:sz="0" w:space="0" w:color="auto"/>
                    <w:right w:val="none" w:sz="0" w:space="0" w:color="auto"/>
                  </w:divBdr>
                </w:div>
                <w:div w:id="1916084211">
                  <w:marLeft w:val="480"/>
                  <w:marRight w:val="0"/>
                  <w:marTop w:val="0"/>
                  <w:marBottom w:val="0"/>
                  <w:divBdr>
                    <w:top w:val="none" w:sz="0" w:space="0" w:color="auto"/>
                    <w:left w:val="none" w:sz="0" w:space="0" w:color="auto"/>
                    <w:bottom w:val="none" w:sz="0" w:space="0" w:color="auto"/>
                    <w:right w:val="none" w:sz="0" w:space="0" w:color="auto"/>
                  </w:divBdr>
                </w:div>
                <w:div w:id="827130584">
                  <w:marLeft w:val="480"/>
                  <w:marRight w:val="0"/>
                  <w:marTop w:val="0"/>
                  <w:marBottom w:val="0"/>
                  <w:divBdr>
                    <w:top w:val="none" w:sz="0" w:space="0" w:color="auto"/>
                    <w:left w:val="none" w:sz="0" w:space="0" w:color="auto"/>
                    <w:bottom w:val="none" w:sz="0" w:space="0" w:color="auto"/>
                    <w:right w:val="none" w:sz="0" w:space="0" w:color="auto"/>
                  </w:divBdr>
                </w:div>
                <w:div w:id="284233383">
                  <w:marLeft w:val="480"/>
                  <w:marRight w:val="0"/>
                  <w:marTop w:val="0"/>
                  <w:marBottom w:val="0"/>
                  <w:divBdr>
                    <w:top w:val="none" w:sz="0" w:space="0" w:color="auto"/>
                    <w:left w:val="none" w:sz="0" w:space="0" w:color="auto"/>
                    <w:bottom w:val="none" w:sz="0" w:space="0" w:color="auto"/>
                    <w:right w:val="none" w:sz="0" w:space="0" w:color="auto"/>
                  </w:divBdr>
                </w:div>
                <w:div w:id="999888824">
                  <w:marLeft w:val="480"/>
                  <w:marRight w:val="0"/>
                  <w:marTop w:val="0"/>
                  <w:marBottom w:val="0"/>
                  <w:divBdr>
                    <w:top w:val="none" w:sz="0" w:space="0" w:color="auto"/>
                    <w:left w:val="none" w:sz="0" w:space="0" w:color="auto"/>
                    <w:bottom w:val="none" w:sz="0" w:space="0" w:color="auto"/>
                    <w:right w:val="none" w:sz="0" w:space="0" w:color="auto"/>
                  </w:divBdr>
                </w:div>
                <w:div w:id="72625889">
                  <w:marLeft w:val="480"/>
                  <w:marRight w:val="0"/>
                  <w:marTop w:val="0"/>
                  <w:marBottom w:val="0"/>
                  <w:divBdr>
                    <w:top w:val="none" w:sz="0" w:space="0" w:color="auto"/>
                    <w:left w:val="none" w:sz="0" w:space="0" w:color="auto"/>
                    <w:bottom w:val="none" w:sz="0" w:space="0" w:color="auto"/>
                    <w:right w:val="none" w:sz="0" w:space="0" w:color="auto"/>
                  </w:divBdr>
                </w:div>
                <w:div w:id="313072336">
                  <w:marLeft w:val="480"/>
                  <w:marRight w:val="0"/>
                  <w:marTop w:val="0"/>
                  <w:marBottom w:val="0"/>
                  <w:divBdr>
                    <w:top w:val="none" w:sz="0" w:space="0" w:color="auto"/>
                    <w:left w:val="none" w:sz="0" w:space="0" w:color="auto"/>
                    <w:bottom w:val="none" w:sz="0" w:space="0" w:color="auto"/>
                    <w:right w:val="none" w:sz="0" w:space="0" w:color="auto"/>
                  </w:divBdr>
                </w:div>
                <w:div w:id="693313515">
                  <w:marLeft w:val="480"/>
                  <w:marRight w:val="0"/>
                  <w:marTop w:val="0"/>
                  <w:marBottom w:val="0"/>
                  <w:divBdr>
                    <w:top w:val="none" w:sz="0" w:space="0" w:color="auto"/>
                    <w:left w:val="none" w:sz="0" w:space="0" w:color="auto"/>
                    <w:bottom w:val="none" w:sz="0" w:space="0" w:color="auto"/>
                    <w:right w:val="none" w:sz="0" w:space="0" w:color="auto"/>
                  </w:divBdr>
                </w:div>
                <w:div w:id="286549264">
                  <w:marLeft w:val="480"/>
                  <w:marRight w:val="0"/>
                  <w:marTop w:val="0"/>
                  <w:marBottom w:val="0"/>
                  <w:divBdr>
                    <w:top w:val="none" w:sz="0" w:space="0" w:color="auto"/>
                    <w:left w:val="none" w:sz="0" w:space="0" w:color="auto"/>
                    <w:bottom w:val="none" w:sz="0" w:space="0" w:color="auto"/>
                    <w:right w:val="none" w:sz="0" w:space="0" w:color="auto"/>
                  </w:divBdr>
                </w:div>
                <w:div w:id="969357193">
                  <w:marLeft w:val="480"/>
                  <w:marRight w:val="0"/>
                  <w:marTop w:val="0"/>
                  <w:marBottom w:val="0"/>
                  <w:divBdr>
                    <w:top w:val="none" w:sz="0" w:space="0" w:color="auto"/>
                    <w:left w:val="none" w:sz="0" w:space="0" w:color="auto"/>
                    <w:bottom w:val="none" w:sz="0" w:space="0" w:color="auto"/>
                    <w:right w:val="none" w:sz="0" w:space="0" w:color="auto"/>
                  </w:divBdr>
                </w:div>
                <w:div w:id="608388311">
                  <w:marLeft w:val="480"/>
                  <w:marRight w:val="0"/>
                  <w:marTop w:val="0"/>
                  <w:marBottom w:val="0"/>
                  <w:divBdr>
                    <w:top w:val="none" w:sz="0" w:space="0" w:color="auto"/>
                    <w:left w:val="none" w:sz="0" w:space="0" w:color="auto"/>
                    <w:bottom w:val="none" w:sz="0" w:space="0" w:color="auto"/>
                    <w:right w:val="none" w:sz="0" w:space="0" w:color="auto"/>
                  </w:divBdr>
                </w:div>
                <w:div w:id="156388182">
                  <w:marLeft w:val="480"/>
                  <w:marRight w:val="0"/>
                  <w:marTop w:val="0"/>
                  <w:marBottom w:val="0"/>
                  <w:divBdr>
                    <w:top w:val="none" w:sz="0" w:space="0" w:color="auto"/>
                    <w:left w:val="none" w:sz="0" w:space="0" w:color="auto"/>
                    <w:bottom w:val="none" w:sz="0" w:space="0" w:color="auto"/>
                    <w:right w:val="none" w:sz="0" w:space="0" w:color="auto"/>
                  </w:divBdr>
                </w:div>
              </w:divsChild>
            </w:div>
            <w:div w:id="118960626">
              <w:marLeft w:val="0"/>
              <w:marRight w:val="0"/>
              <w:marTop w:val="0"/>
              <w:marBottom w:val="0"/>
              <w:divBdr>
                <w:top w:val="none" w:sz="0" w:space="0" w:color="auto"/>
                <w:left w:val="none" w:sz="0" w:space="0" w:color="auto"/>
                <w:bottom w:val="none" w:sz="0" w:space="0" w:color="auto"/>
                <w:right w:val="none" w:sz="0" w:space="0" w:color="auto"/>
              </w:divBdr>
              <w:divsChild>
                <w:div w:id="222103711">
                  <w:marLeft w:val="480"/>
                  <w:marRight w:val="0"/>
                  <w:marTop w:val="0"/>
                  <w:marBottom w:val="0"/>
                  <w:divBdr>
                    <w:top w:val="none" w:sz="0" w:space="0" w:color="auto"/>
                    <w:left w:val="none" w:sz="0" w:space="0" w:color="auto"/>
                    <w:bottom w:val="none" w:sz="0" w:space="0" w:color="auto"/>
                    <w:right w:val="none" w:sz="0" w:space="0" w:color="auto"/>
                  </w:divBdr>
                </w:div>
                <w:div w:id="959990024">
                  <w:marLeft w:val="480"/>
                  <w:marRight w:val="0"/>
                  <w:marTop w:val="0"/>
                  <w:marBottom w:val="0"/>
                  <w:divBdr>
                    <w:top w:val="none" w:sz="0" w:space="0" w:color="auto"/>
                    <w:left w:val="none" w:sz="0" w:space="0" w:color="auto"/>
                    <w:bottom w:val="none" w:sz="0" w:space="0" w:color="auto"/>
                    <w:right w:val="none" w:sz="0" w:space="0" w:color="auto"/>
                  </w:divBdr>
                </w:div>
                <w:div w:id="1359508765">
                  <w:marLeft w:val="480"/>
                  <w:marRight w:val="0"/>
                  <w:marTop w:val="0"/>
                  <w:marBottom w:val="0"/>
                  <w:divBdr>
                    <w:top w:val="none" w:sz="0" w:space="0" w:color="auto"/>
                    <w:left w:val="none" w:sz="0" w:space="0" w:color="auto"/>
                    <w:bottom w:val="none" w:sz="0" w:space="0" w:color="auto"/>
                    <w:right w:val="none" w:sz="0" w:space="0" w:color="auto"/>
                  </w:divBdr>
                </w:div>
                <w:div w:id="314992996">
                  <w:marLeft w:val="480"/>
                  <w:marRight w:val="0"/>
                  <w:marTop w:val="0"/>
                  <w:marBottom w:val="0"/>
                  <w:divBdr>
                    <w:top w:val="none" w:sz="0" w:space="0" w:color="auto"/>
                    <w:left w:val="none" w:sz="0" w:space="0" w:color="auto"/>
                    <w:bottom w:val="none" w:sz="0" w:space="0" w:color="auto"/>
                    <w:right w:val="none" w:sz="0" w:space="0" w:color="auto"/>
                  </w:divBdr>
                </w:div>
                <w:div w:id="1430199516">
                  <w:marLeft w:val="480"/>
                  <w:marRight w:val="0"/>
                  <w:marTop w:val="0"/>
                  <w:marBottom w:val="0"/>
                  <w:divBdr>
                    <w:top w:val="none" w:sz="0" w:space="0" w:color="auto"/>
                    <w:left w:val="none" w:sz="0" w:space="0" w:color="auto"/>
                    <w:bottom w:val="none" w:sz="0" w:space="0" w:color="auto"/>
                    <w:right w:val="none" w:sz="0" w:space="0" w:color="auto"/>
                  </w:divBdr>
                </w:div>
                <w:div w:id="989358993">
                  <w:marLeft w:val="480"/>
                  <w:marRight w:val="0"/>
                  <w:marTop w:val="0"/>
                  <w:marBottom w:val="0"/>
                  <w:divBdr>
                    <w:top w:val="none" w:sz="0" w:space="0" w:color="auto"/>
                    <w:left w:val="none" w:sz="0" w:space="0" w:color="auto"/>
                    <w:bottom w:val="none" w:sz="0" w:space="0" w:color="auto"/>
                    <w:right w:val="none" w:sz="0" w:space="0" w:color="auto"/>
                  </w:divBdr>
                </w:div>
                <w:div w:id="1344238066">
                  <w:marLeft w:val="480"/>
                  <w:marRight w:val="0"/>
                  <w:marTop w:val="0"/>
                  <w:marBottom w:val="0"/>
                  <w:divBdr>
                    <w:top w:val="none" w:sz="0" w:space="0" w:color="auto"/>
                    <w:left w:val="none" w:sz="0" w:space="0" w:color="auto"/>
                    <w:bottom w:val="none" w:sz="0" w:space="0" w:color="auto"/>
                    <w:right w:val="none" w:sz="0" w:space="0" w:color="auto"/>
                  </w:divBdr>
                </w:div>
                <w:div w:id="2017270270">
                  <w:marLeft w:val="480"/>
                  <w:marRight w:val="0"/>
                  <w:marTop w:val="0"/>
                  <w:marBottom w:val="0"/>
                  <w:divBdr>
                    <w:top w:val="none" w:sz="0" w:space="0" w:color="auto"/>
                    <w:left w:val="none" w:sz="0" w:space="0" w:color="auto"/>
                    <w:bottom w:val="none" w:sz="0" w:space="0" w:color="auto"/>
                    <w:right w:val="none" w:sz="0" w:space="0" w:color="auto"/>
                  </w:divBdr>
                </w:div>
                <w:div w:id="858198233">
                  <w:marLeft w:val="480"/>
                  <w:marRight w:val="0"/>
                  <w:marTop w:val="0"/>
                  <w:marBottom w:val="0"/>
                  <w:divBdr>
                    <w:top w:val="none" w:sz="0" w:space="0" w:color="auto"/>
                    <w:left w:val="none" w:sz="0" w:space="0" w:color="auto"/>
                    <w:bottom w:val="none" w:sz="0" w:space="0" w:color="auto"/>
                    <w:right w:val="none" w:sz="0" w:space="0" w:color="auto"/>
                  </w:divBdr>
                </w:div>
                <w:div w:id="1330644256">
                  <w:marLeft w:val="480"/>
                  <w:marRight w:val="0"/>
                  <w:marTop w:val="0"/>
                  <w:marBottom w:val="0"/>
                  <w:divBdr>
                    <w:top w:val="none" w:sz="0" w:space="0" w:color="auto"/>
                    <w:left w:val="none" w:sz="0" w:space="0" w:color="auto"/>
                    <w:bottom w:val="none" w:sz="0" w:space="0" w:color="auto"/>
                    <w:right w:val="none" w:sz="0" w:space="0" w:color="auto"/>
                  </w:divBdr>
                </w:div>
                <w:div w:id="677847687">
                  <w:marLeft w:val="480"/>
                  <w:marRight w:val="0"/>
                  <w:marTop w:val="0"/>
                  <w:marBottom w:val="0"/>
                  <w:divBdr>
                    <w:top w:val="none" w:sz="0" w:space="0" w:color="auto"/>
                    <w:left w:val="none" w:sz="0" w:space="0" w:color="auto"/>
                    <w:bottom w:val="none" w:sz="0" w:space="0" w:color="auto"/>
                    <w:right w:val="none" w:sz="0" w:space="0" w:color="auto"/>
                  </w:divBdr>
                </w:div>
                <w:div w:id="505749211">
                  <w:marLeft w:val="480"/>
                  <w:marRight w:val="0"/>
                  <w:marTop w:val="0"/>
                  <w:marBottom w:val="0"/>
                  <w:divBdr>
                    <w:top w:val="none" w:sz="0" w:space="0" w:color="auto"/>
                    <w:left w:val="none" w:sz="0" w:space="0" w:color="auto"/>
                    <w:bottom w:val="none" w:sz="0" w:space="0" w:color="auto"/>
                    <w:right w:val="none" w:sz="0" w:space="0" w:color="auto"/>
                  </w:divBdr>
                </w:div>
                <w:div w:id="1054621254">
                  <w:marLeft w:val="480"/>
                  <w:marRight w:val="0"/>
                  <w:marTop w:val="0"/>
                  <w:marBottom w:val="0"/>
                  <w:divBdr>
                    <w:top w:val="none" w:sz="0" w:space="0" w:color="auto"/>
                    <w:left w:val="none" w:sz="0" w:space="0" w:color="auto"/>
                    <w:bottom w:val="none" w:sz="0" w:space="0" w:color="auto"/>
                    <w:right w:val="none" w:sz="0" w:space="0" w:color="auto"/>
                  </w:divBdr>
                </w:div>
                <w:div w:id="554438231">
                  <w:marLeft w:val="480"/>
                  <w:marRight w:val="0"/>
                  <w:marTop w:val="0"/>
                  <w:marBottom w:val="0"/>
                  <w:divBdr>
                    <w:top w:val="none" w:sz="0" w:space="0" w:color="auto"/>
                    <w:left w:val="none" w:sz="0" w:space="0" w:color="auto"/>
                    <w:bottom w:val="none" w:sz="0" w:space="0" w:color="auto"/>
                    <w:right w:val="none" w:sz="0" w:space="0" w:color="auto"/>
                  </w:divBdr>
                </w:div>
                <w:div w:id="982463555">
                  <w:marLeft w:val="480"/>
                  <w:marRight w:val="0"/>
                  <w:marTop w:val="0"/>
                  <w:marBottom w:val="0"/>
                  <w:divBdr>
                    <w:top w:val="none" w:sz="0" w:space="0" w:color="auto"/>
                    <w:left w:val="none" w:sz="0" w:space="0" w:color="auto"/>
                    <w:bottom w:val="none" w:sz="0" w:space="0" w:color="auto"/>
                    <w:right w:val="none" w:sz="0" w:space="0" w:color="auto"/>
                  </w:divBdr>
                </w:div>
                <w:div w:id="2064408114">
                  <w:marLeft w:val="480"/>
                  <w:marRight w:val="0"/>
                  <w:marTop w:val="0"/>
                  <w:marBottom w:val="0"/>
                  <w:divBdr>
                    <w:top w:val="none" w:sz="0" w:space="0" w:color="auto"/>
                    <w:left w:val="none" w:sz="0" w:space="0" w:color="auto"/>
                    <w:bottom w:val="none" w:sz="0" w:space="0" w:color="auto"/>
                    <w:right w:val="none" w:sz="0" w:space="0" w:color="auto"/>
                  </w:divBdr>
                </w:div>
                <w:div w:id="1052777530">
                  <w:marLeft w:val="480"/>
                  <w:marRight w:val="0"/>
                  <w:marTop w:val="0"/>
                  <w:marBottom w:val="0"/>
                  <w:divBdr>
                    <w:top w:val="none" w:sz="0" w:space="0" w:color="auto"/>
                    <w:left w:val="none" w:sz="0" w:space="0" w:color="auto"/>
                    <w:bottom w:val="none" w:sz="0" w:space="0" w:color="auto"/>
                    <w:right w:val="none" w:sz="0" w:space="0" w:color="auto"/>
                  </w:divBdr>
                </w:div>
                <w:div w:id="2081319734">
                  <w:marLeft w:val="480"/>
                  <w:marRight w:val="0"/>
                  <w:marTop w:val="0"/>
                  <w:marBottom w:val="0"/>
                  <w:divBdr>
                    <w:top w:val="none" w:sz="0" w:space="0" w:color="auto"/>
                    <w:left w:val="none" w:sz="0" w:space="0" w:color="auto"/>
                    <w:bottom w:val="none" w:sz="0" w:space="0" w:color="auto"/>
                    <w:right w:val="none" w:sz="0" w:space="0" w:color="auto"/>
                  </w:divBdr>
                </w:div>
                <w:div w:id="198393956">
                  <w:marLeft w:val="480"/>
                  <w:marRight w:val="0"/>
                  <w:marTop w:val="0"/>
                  <w:marBottom w:val="0"/>
                  <w:divBdr>
                    <w:top w:val="none" w:sz="0" w:space="0" w:color="auto"/>
                    <w:left w:val="none" w:sz="0" w:space="0" w:color="auto"/>
                    <w:bottom w:val="none" w:sz="0" w:space="0" w:color="auto"/>
                    <w:right w:val="none" w:sz="0" w:space="0" w:color="auto"/>
                  </w:divBdr>
                </w:div>
                <w:div w:id="1695157864">
                  <w:marLeft w:val="480"/>
                  <w:marRight w:val="0"/>
                  <w:marTop w:val="0"/>
                  <w:marBottom w:val="0"/>
                  <w:divBdr>
                    <w:top w:val="none" w:sz="0" w:space="0" w:color="auto"/>
                    <w:left w:val="none" w:sz="0" w:space="0" w:color="auto"/>
                    <w:bottom w:val="none" w:sz="0" w:space="0" w:color="auto"/>
                    <w:right w:val="none" w:sz="0" w:space="0" w:color="auto"/>
                  </w:divBdr>
                </w:div>
                <w:div w:id="1143504334">
                  <w:marLeft w:val="480"/>
                  <w:marRight w:val="0"/>
                  <w:marTop w:val="0"/>
                  <w:marBottom w:val="0"/>
                  <w:divBdr>
                    <w:top w:val="none" w:sz="0" w:space="0" w:color="auto"/>
                    <w:left w:val="none" w:sz="0" w:space="0" w:color="auto"/>
                    <w:bottom w:val="none" w:sz="0" w:space="0" w:color="auto"/>
                    <w:right w:val="none" w:sz="0" w:space="0" w:color="auto"/>
                  </w:divBdr>
                </w:div>
                <w:div w:id="2061242372">
                  <w:marLeft w:val="480"/>
                  <w:marRight w:val="0"/>
                  <w:marTop w:val="0"/>
                  <w:marBottom w:val="0"/>
                  <w:divBdr>
                    <w:top w:val="none" w:sz="0" w:space="0" w:color="auto"/>
                    <w:left w:val="none" w:sz="0" w:space="0" w:color="auto"/>
                    <w:bottom w:val="none" w:sz="0" w:space="0" w:color="auto"/>
                    <w:right w:val="none" w:sz="0" w:space="0" w:color="auto"/>
                  </w:divBdr>
                </w:div>
                <w:div w:id="2138450483">
                  <w:marLeft w:val="480"/>
                  <w:marRight w:val="0"/>
                  <w:marTop w:val="0"/>
                  <w:marBottom w:val="0"/>
                  <w:divBdr>
                    <w:top w:val="none" w:sz="0" w:space="0" w:color="auto"/>
                    <w:left w:val="none" w:sz="0" w:space="0" w:color="auto"/>
                    <w:bottom w:val="none" w:sz="0" w:space="0" w:color="auto"/>
                    <w:right w:val="none" w:sz="0" w:space="0" w:color="auto"/>
                  </w:divBdr>
                </w:div>
                <w:div w:id="100956787">
                  <w:marLeft w:val="480"/>
                  <w:marRight w:val="0"/>
                  <w:marTop w:val="0"/>
                  <w:marBottom w:val="0"/>
                  <w:divBdr>
                    <w:top w:val="none" w:sz="0" w:space="0" w:color="auto"/>
                    <w:left w:val="none" w:sz="0" w:space="0" w:color="auto"/>
                    <w:bottom w:val="none" w:sz="0" w:space="0" w:color="auto"/>
                    <w:right w:val="none" w:sz="0" w:space="0" w:color="auto"/>
                  </w:divBdr>
                </w:div>
                <w:div w:id="881135201">
                  <w:marLeft w:val="480"/>
                  <w:marRight w:val="0"/>
                  <w:marTop w:val="0"/>
                  <w:marBottom w:val="0"/>
                  <w:divBdr>
                    <w:top w:val="none" w:sz="0" w:space="0" w:color="auto"/>
                    <w:left w:val="none" w:sz="0" w:space="0" w:color="auto"/>
                    <w:bottom w:val="none" w:sz="0" w:space="0" w:color="auto"/>
                    <w:right w:val="none" w:sz="0" w:space="0" w:color="auto"/>
                  </w:divBdr>
                </w:div>
                <w:div w:id="639384869">
                  <w:marLeft w:val="480"/>
                  <w:marRight w:val="0"/>
                  <w:marTop w:val="0"/>
                  <w:marBottom w:val="0"/>
                  <w:divBdr>
                    <w:top w:val="none" w:sz="0" w:space="0" w:color="auto"/>
                    <w:left w:val="none" w:sz="0" w:space="0" w:color="auto"/>
                    <w:bottom w:val="none" w:sz="0" w:space="0" w:color="auto"/>
                    <w:right w:val="none" w:sz="0" w:space="0" w:color="auto"/>
                  </w:divBdr>
                </w:div>
                <w:div w:id="1303727291">
                  <w:marLeft w:val="480"/>
                  <w:marRight w:val="0"/>
                  <w:marTop w:val="0"/>
                  <w:marBottom w:val="0"/>
                  <w:divBdr>
                    <w:top w:val="none" w:sz="0" w:space="0" w:color="auto"/>
                    <w:left w:val="none" w:sz="0" w:space="0" w:color="auto"/>
                    <w:bottom w:val="none" w:sz="0" w:space="0" w:color="auto"/>
                    <w:right w:val="none" w:sz="0" w:space="0" w:color="auto"/>
                  </w:divBdr>
                </w:div>
                <w:div w:id="1278171456">
                  <w:marLeft w:val="480"/>
                  <w:marRight w:val="0"/>
                  <w:marTop w:val="0"/>
                  <w:marBottom w:val="0"/>
                  <w:divBdr>
                    <w:top w:val="none" w:sz="0" w:space="0" w:color="auto"/>
                    <w:left w:val="none" w:sz="0" w:space="0" w:color="auto"/>
                    <w:bottom w:val="none" w:sz="0" w:space="0" w:color="auto"/>
                    <w:right w:val="none" w:sz="0" w:space="0" w:color="auto"/>
                  </w:divBdr>
                </w:div>
                <w:div w:id="508372309">
                  <w:marLeft w:val="480"/>
                  <w:marRight w:val="0"/>
                  <w:marTop w:val="0"/>
                  <w:marBottom w:val="0"/>
                  <w:divBdr>
                    <w:top w:val="none" w:sz="0" w:space="0" w:color="auto"/>
                    <w:left w:val="none" w:sz="0" w:space="0" w:color="auto"/>
                    <w:bottom w:val="none" w:sz="0" w:space="0" w:color="auto"/>
                    <w:right w:val="none" w:sz="0" w:space="0" w:color="auto"/>
                  </w:divBdr>
                </w:div>
                <w:div w:id="833451202">
                  <w:marLeft w:val="480"/>
                  <w:marRight w:val="0"/>
                  <w:marTop w:val="0"/>
                  <w:marBottom w:val="0"/>
                  <w:divBdr>
                    <w:top w:val="none" w:sz="0" w:space="0" w:color="auto"/>
                    <w:left w:val="none" w:sz="0" w:space="0" w:color="auto"/>
                    <w:bottom w:val="none" w:sz="0" w:space="0" w:color="auto"/>
                    <w:right w:val="none" w:sz="0" w:space="0" w:color="auto"/>
                  </w:divBdr>
                </w:div>
                <w:div w:id="1628122102">
                  <w:marLeft w:val="480"/>
                  <w:marRight w:val="0"/>
                  <w:marTop w:val="0"/>
                  <w:marBottom w:val="0"/>
                  <w:divBdr>
                    <w:top w:val="none" w:sz="0" w:space="0" w:color="auto"/>
                    <w:left w:val="none" w:sz="0" w:space="0" w:color="auto"/>
                    <w:bottom w:val="none" w:sz="0" w:space="0" w:color="auto"/>
                    <w:right w:val="none" w:sz="0" w:space="0" w:color="auto"/>
                  </w:divBdr>
                </w:div>
                <w:div w:id="405340362">
                  <w:marLeft w:val="480"/>
                  <w:marRight w:val="0"/>
                  <w:marTop w:val="0"/>
                  <w:marBottom w:val="0"/>
                  <w:divBdr>
                    <w:top w:val="none" w:sz="0" w:space="0" w:color="auto"/>
                    <w:left w:val="none" w:sz="0" w:space="0" w:color="auto"/>
                    <w:bottom w:val="none" w:sz="0" w:space="0" w:color="auto"/>
                    <w:right w:val="none" w:sz="0" w:space="0" w:color="auto"/>
                  </w:divBdr>
                </w:div>
                <w:div w:id="1554073938">
                  <w:marLeft w:val="480"/>
                  <w:marRight w:val="0"/>
                  <w:marTop w:val="0"/>
                  <w:marBottom w:val="0"/>
                  <w:divBdr>
                    <w:top w:val="none" w:sz="0" w:space="0" w:color="auto"/>
                    <w:left w:val="none" w:sz="0" w:space="0" w:color="auto"/>
                    <w:bottom w:val="none" w:sz="0" w:space="0" w:color="auto"/>
                    <w:right w:val="none" w:sz="0" w:space="0" w:color="auto"/>
                  </w:divBdr>
                </w:div>
                <w:div w:id="1510176826">
                  <w:marLeft w:val="480"/>
                  <w:marRight w:val="0"/>
                  <w:marTop w:val="0"/>
                  <w:marBottom w:val="0"/>
                  <w:divBdr>
                    <w:top w:val="none" w:sz="0" w:space="0" w:color="auto"/>
                    <w:left w:val="none" w:sz="0" w:space="0" w:color="auto"/>
                    <w:bottom w:val="none" w:sz="0" w:space="0" w:color="auto"/>
                    <w:right w:val="none" w:sz="0" w:space="0" w:color="auto"/>
                  </w:divBdr>
                </w:div>
                <w:div w:id="61568941">
                  <w:marLeft w:val="480"/>
                  <w:marRight w:val="0"/>
                  <w:marTop w:val="0"/>
                  <w:marBottom w:val="0"/>
                  <w:divBdr>
                    <w:top w:val="none" w:sz="0" w:space="0" w:color="auto"/>
                    <w:left w:val="none" w:sz="0" w:space="0" w:color="auto"/>
                    <w:bottom w:val="none" w:sz="0" w:space="0" w:color="auto"/>
                    <w:right w:val="none" w:sz="0" w:space="0" w:color="auto"/>
                  </w:divBdr>
                </w:div>
                <w:div w:id="1468284277">
                  <w:marLeft w:val="480"/>
                  <w:marRight w:val="0"/>
                  <w:marTop w:val="0"/>
                  <w:marBottom w:val="0"/>
                  <w:divBdr>
                    <w:top w:val="none" w:sz="0" w:space="0" w:color="auto"/>
                    <w:left w:val="none" w:sz="0" w:space="0" w:color="auto"/>
                    <w:bottom w:val="none" w:sz="0" w:space="0" w:color="auto"/>
                    <w:right w:val="none" w:sz="0" w:space="0" w:color="auto"/>
                  </w:divBdr>
                </w:div>
                <w:div w:id="1174802280">
                  <w:marLeft w:val="480"/>
                  <w:marRight w:val="0"/>
                  <w:marTop w:val="0"/>
                  <w:marBottom w:val="0"/>
                  <w:divBdr>
                    <w:top w:val="none" w:sz="0" w:space="0" w:color="auto"/>
                    <w:left w:val="none" w:sz="0" w:space="0" w:color="auto"/>
                    <w:bottom w:val="none" w:sz="0" w:space="0" w:color="auto"/>
                    <w:right w:val="none" w:sz="0" w:space="0" w:color="auto"/>
                  </w:divBdr>
                </w:div>
                <w:div w:id="378750042">
                  <w:marLeft w:val="480"/>
                  <w:marRight w:val="0"/>
                  <w:marTop w:val="0"/>
                  <w:marBottom w:val="0"/>
                  <w:divBdr>
                    <w:top w:val="none" w:sz="0" w:space="0" w:color="auto"/>
                    <w:left w:val="none" w:sz="0" w:space="0" w:color="auto"/>
                    <w:bottom w:val="none" w:sz="0" w:space="0" w:color="auto"/>
                    <w:right w:val="none" w:sz="0" w:space="0" w:color="auto"/>
                  </w:divBdr>
                </w:div>
                <w:div w:id="1528718187">
                  <w:marLeft w:val="480"/>
                  <w:marRight w:val="0"/>
                  <w:marTop w:val="0"/>
                  <w:marBottom w:val="0"/>
                  <w:divBdr>
                    <w:top w:val="none" w:sz="0" w:space="0" w:color="auto"/>
                    <w:left w:val="none" w:sz="0" w:space="0" w:color="auto"/>
                    <w:bottom w:val="none" w:sz="0" w:space="0" w:color="auto"/>
                    <w:right w:val="none" w:sz="0" w:space="0" w:color="auto"/>
                  </w:divBdr>
                </w:div>
                <w:div w:id="654839999">
                  <w:marLeft w:val="480"/>
                  <w:marRight w:val="0"/>
                  <w:marTop w:val="0"/>
                  <w:marBottom w:val="0"/>
                  <w:divBdr>
                    <w:top w:val="none" w:sz="0" w:space="0" w:color="auto"/>
                    <w:left w:val="none" w:sz="0" w:space="0" w:color="auto"/>
                    <w:bottom w:val="none" w:sz="0" w:space="0" w:color="auto"/>
                    <w:right w:val="none" w:sz="0" w:space="0" w:color="auto"/>
                  </w:divBdr>
                </w:div>
                <w:div w:id="67075933">
                  <w:marLeft w:val="480"/>
                  <w:marRight w:val="0"/>
                  <w:marTop w:val="0"/>
                  <w:marBottom w:val="0"/>
                  <w:divBdr>
                    <w:top w:val="none" w:sz="0" w:space="0" w:color="auto"/>
                    <w:left w:val="none" w:sz="0" w:space="0" w:color="auto"/>
                    <w:bottom w:val="none" w:sz="0" w:space="0" w:color="auto"/>
                    <w:right w:val="none" w:sz="0" w:space="0" w:color="auto"/>
                  </w:divBdr>
                </w:div>
                <w:div w:id="1016006343">
                  <w:marLeft w:val="480"/>
                  <w:marRight w:val="0"/>
                  <w:marTop w:val="0"/>
                  <w:marBottom w:val="0"/>
                  <w:divBdr>
                    <w:top w:val="none" w:sz="0" w:space="0" w:color="auto"/>
                    <w:left w:val="none" w:sz="0" w:space="0" w:color="auto"/>
                    <w:bottom w:val="none" w:sz="0" w:space="0" w:color="auto"/>
                    <w:right w:val="none" w:sz="0" w:space="0" w:color="auto"/>
                  </w:divBdr>
                </w:div>
              </w:divsChild>
            </w:div>
            <w:div w:id="1165437716">
              <w:marLeft w:val="0"/>
              <w:marRight w:val="0"/>
              <w:marTop w:val="0"/>
              <w:marBottom w:val="0"/>
              <w:divBdr>
                <w:top w:val="none" w:sz="0" w:space="0" w:color="auto"/>
                <w:left w:val="none" w:sz="0" w:space="0" w:color="auto"/>
                <w:bottom w:val="none" w:sz="0" w:space="0" w:color="auto"/>
                <w:right w:val="none" w:sz="0" w:space="0" w:color="auto"/>
              </w:divBdr>
              <w:divsChild>
                <w:div w:id="1222254950">
                  <w:marLeft w:val="480"/>
                  <w:marRight w:val="0"/>
                  <w:marTop w:val="0"/>
                  <w:marBottom w:val="0"/>
                  <w:divBdr>
                    <w:top w:val="none" w:sz="0" w:space="0" w:color="auto"/>
                    <w:left w:val="none" w:sz="0" w:space="0" w:color="auto"/>
                    <w:bottom w:val="none" w:sz="0" w:space="0" w:color="auto"/>
                    <w:right w:val="none" w:sz="0" w:space="0" w:color="auto"/>
                  </w:divBdr>
                </w:div>
                <w:div w:id="1184904170">
                  <w:marLeft w:val="480"/>
                  <w:marRight w:val="0"/>
                  <w:marTop w:val="0"/>
                  <w:marBottom w:val="0"/>
                  <w:divBdr>
                    <w:top w:val="none" w:sz="0" w:space="0" w:color="auto"/>
                    <w:left w:val="none" w:sz="0" w:space="0" w:color="auto"/>
                    <w:bottom w:val="none" w:sz="0" w:space="0" w:color="auto"/>
                    <w:right w:val="none" w:sz="0" w:space="0" w:color="auto"/>
                  </w:divBdr>
                </w:div>
                <w:div w:id="497767856">
                  <w:marLeft w:val="480"/>
                  <w:marRight w:val="0"/>
                  <w:marTop w:val="0"/>
                  <w:marBottom w:val="0"/>
                  <w:divBdr>
                    <w:top w:val="none" w:sz="0" w:space="0" w:color="auto"/>
                    <w:left w:val="none" w:sz="0" w:space="0" w:color="auto"/>
                    <w:bottom w:val="none" w:sz="0" w:space="0" w:color="auto"/>
                    <w:right w:val="none" w:sz="0" w:space="0" w:color="auto"/>
                  </w:divBdr>
                </w:div>
                <w:div w:id="1945570793">
                  <w:marLeft w:val="480"/>
                  <w:marRight w:val="0"/>
                  <w:marTop w:val="0"/>
                  <w:marBottom w:val="0"/>
                  <w:divBdr>
                    <w:top w:val="none" w:sz="0" w:space="0" w:color="auto"/>
                    <w:left w:val="none" w:sz="0" w:space="0" w:color="auto"/>
                    <w:bottom w:val="none" w:sz="0" w:space="0" w:color="auto"/>
                    <w:right w:val="none" w:sz="0" w:space="0" w:color="auto"/>
                  </w:divBdr>
                </w:div>
                <w:div w:id="825435972">
                  <w:marLeft w:val="480"/>
                  <w:marRight w:val="0"/>
                  <w:marTop w:val="0"/>
                  <w:marBottom w:val="0"/>
                  <w:divBdr>
                    <w:top w:val="none" w:sz="0" w:space="0" w:color="auto"/>
                    <w:left w:val="none" w:sz="0" w:space="0" w:color="auto"/>
                    <w:bottom w:val="none" w:sz="0" w:space="0" w:color="auto"/>
                    <w:right w:val="none" w:sz="0" w:space="0" w:color="auto"/>
                  </w:divBdr>
                </w:div>
                <w:div w:id="2137750177">
                  <w:marLeft w:val="480"/>
                  <w:marRight w:val="0"/>
                  <w:marTop w:val="0"/>
                  <w:marBottom w:val="0"/>
                  <w:divBdr>
                    <w:top w:val="none" w:sz="0" w:space="0" w:color="auto"/>
                    <w:left w:val="none" w:sz="0" w:space="0" w:color="auto"/>
                    <w:bottom w:val="none" w:sz="0" w:space="0" w:color="auto"/>
                    <w:right w:val="none" w:sz="0" w:space="0" w:color="auto"/>
                  </w:divBdr>
                </w:div>
                <w:div w:id="406615926">
                  <w:marLeft w:val="480"/>
                  <w:marRight w:val="0"/>
                  <w:marTop w:val="0"/>
                  <w:marBottom w:val="0"/>
                  <w:divBdr>
                    <w:top w:val="none" w:sz="0" w:space="0" w:color="auto"/>
                    <w:left w:val="none" w:sz="0" w:space="0" w:color="auto"/>
                    <w:bottom w:val="none" w:sz="0" w:space="0" w:color="auto"/>
                    <w:right w:val="none" w:sz="0" w:space="0" w:color="auto"/>
                  </w:divBdr>
                </w:div>
                <w:div w:id="147328497">
                  <w:marLeft w:val="480"/>
                  <w:marRight w:val="0"/>
                  <w:marTop w:val="0"/>
                  <w:marBottom w:val="0"/>
                  <w:divBdr>
                    <w:top w:val="none" w:sz="0" w:space="0" w:color="auto"/>
                    <w:left w:val="none" w:sz="0" w:space="0" w:color="auto"/>
                    <w:bottom w:val="none" w:sz="0" w:space="0" w:color="auto"/>
                    <w:right w:val="none" w:sz="0" w:space="0" w:color="auto"/>
                  </w:divBdr>
                </w:div>
                <w:div w:id="1847095233">
                  <w:marLeft w:val="480"/>
                  <w:marRight w:val="0"/>
                  <w:marTop w:val="0"/>
                  <w:marBottom w:val="0"/>
                  <w:divBdr>
                    <w:top w:val="none" w:sz="0" w:space="0" w:color="auto"/>
                    <w:left w:val="none" w:sz="0" w:space="0" w:color="auto"/>
                    <w:bottom w:val="none" w:sz="0" w:space="0" w:color="auto"/>
                    <w:right w:val="none" w:sz="0" w:space="0" w:color="auto"/>
                  </w:divBdr>
                </w:div>
                <w:div w:id="1533883485">
                  <w:marLeft w:val="480"/>
                  <w:marRight w:val="0"/>
                  <w:marTop w:val="0"/>
                  <w:marBottom w:val="0"/>
                  <w:divBdr>
                    <w:top w:val="none" w:sz="0" w:space="0" w:color="auto"/>
                    <w:left w:val="none" w:sz="0" w:space="0" w:color="auto"/>
                    <w:bottom w:val="none" w:sz="0" w:space="0" w:color="auto"/>
                    <w:right w:val="none" w:sz="0" w:space="0" w:color="auto"/>
                  </w:divBdr>
                </w:div>
                <w:div w:id="1856261497">
                  <w:marLeft w:val="480"/>
                  <w:marRight w:val="0"/>
                  <w:marTop w:val="0"/>
                  <w:marBottom w:val="0"/>
                  <w:divBdr>
                    <w:top w:val="none" w:sz="0" w:space="0" w:color="auto"/>
                    <w:left w:val="none" w:sz="0" w:space="0" w:color="auto"/>
                    <w:bottom w:val="none" w:sz="0" w:space="0" w:color="auto"/>
                    <w:right w:val="none" w:sz="0" w:space="0" w:color="auto"/>
                  </w:divBdr>
                </w:div>
                <w:div w:id="1195657666">
                  <w:marLeft w:val="480"/>
                  <w:marRight w:val="0"/>
                  <w:marTop w:val="0"/>
                  <w:marBottom w:val="0"/>
                  <w:divBdr>
                    <w:top w:val="none" w:sz="0" w:space="0" w:color="auto"/>
                    <w:left w:val="none" w:sz="0" w:space="0" w:color="auto"/>
                    <w:bottom w:val="none" w:sz="0" w:space="0" w:color="auto"/>
                    <w:right w:val="none" w:sz="0" w:space="0" w:color="auto"/>
                  </w:divBdr>
                </w:div>
                <w:div w:id="764543186">
                  <w:marLeft w:val="480"/>
                  <w:marRight w:val="0"/>
                  <w:marTop w:val="0"/>
                  <w:marBottom w:val="0"/>
                  <w:divBdr>
                    <w:top w:val="none" w:sz="0" w:space="0" w:color="auto"/>
                    <w:left w:val="none" w:sz="0" w:space="0" w:color="auto"/>
                    <w:bottom w:val="none" w:sz="0" w:space="0" w:color="auto"/>
                    <w:right w:val="none" w:sz="0" w:space="0" w:color="auto"/>
                  </w:divBdr>
                </w:div>
                <w:div w:id="120736566">
                  <w:marLeft w:val="480"/>
                  <w:marRight w:val="0"/>
                  <w:marTop w:val="0"/>
                  <w:marBottom w:val="0"/>
                  <w:divBdr>
                    <w:top w:val="none" w:sz="0" w:space="0" w:color="auto"/>
                    <w:left w:val="none" w:sz="0" w:space="0" w:color="auto"/>
                    <w:bottom w:val="none" w:sz="0" w:space="0" w:color="auto"/>
                    <w:right w:val="none" w:sz="0" w:space="0" w:color="auto"/>
                  </w:divBdr>
                </w:div>
                <w:div w:id="67073535">
                  <w:marLeft w:val="480"/>
                  <w:marRight w:val="0"/>
                  <w:marTop w:val="0"/>
                  <w:marBottom w:val="0"/>
                  <w:divBdr>
                    <w:top w:val="none" w:sz="0" w:space="0" w:color="auto"/>
                    <w:left w:val="none" w:sz="0" w:space="0" w:color="auto"/>
                    <w:bottom w:val="none" w:sz="0" w:space="0" w:color="auto"/>
                    <w:right w:val="none" w:sz="0" w:space="0" w:color="auto"/>
                  </w:divBdr>
                </w:div>
                <w:div w:id="1520238793">
                  <w:marLeft w:val="480"/>
                  <w:marRight w:val="0"/>
                  <w:marTop w:val="0"/>
                  <w:marBottom w:val="0"/>
                  <w:divBdr>
                    <w:top w:val="none" w:sz="0" w:space="0" w:color="auto"/>
                    <w:left w:val="none" w:sz="0" w:space="0" w:color="auto"/>
                    <w:bottom w:val="none" w:sz="0" w:space="0" w:color="auto"/>
                    <w:right w:val="none" w:sz="0" w:space="0" w:color="auto"/>
                  </w:divBdr>
                </w:div>
                <w:div w:id="367801260">
                  <w:marLeft w:val="480"/>
                  <w:marRight w:val="0"/>
                  <w:marTop w:val="0"/>
                  <w:marBottom w:val="0"/>
                  <w:divBdr>
                    <w:top w:val="none" w:sz="0" w:space="0" w:color="auto"/>
                    <w:left w:val="none" w:sz="0" w:space="0" w:color="auto"/>
                    <w:bottom w:val="none" w:sz="0" w:space="0" w:color="auto"/>
                    <w:right w:val="none" w:sz="0" w:space="0" w:color="auto"/>
                  </w:divBdr>
                </w:div>
                <w:div w:id="1389454730">
                  <w:marLeft w:val="480"/>
                  <w:marRight w:val="0"/>
                  <w:marTop w:val="0"/>
                  <w:marBottom w:val="0"/>
                  <w:divBdr>
                    <w:top w:val="none" w:sz="0" w:space="0" w:color="auto"/>
                    <w:left w:val="none" w:sz="0" w:space="0" w:color="auto"/>
                    <w:bottom w:val="none" w:sz="0" w:space="0" w:color="auto"/>
                    <w:right w:val="none" w:sz="0" w:space="0" w:color="auto"/>
                  </w:divBdr>
                </w:div>
                <w:div w:id="378213700">
                  <w:marLeft w:val="480"/>
                  <w:marRight w:val="0"/>
                  <w:marTop w:val="0"/>
                  <w:marBottom w:val="0"/>
                  <w:divBdr>
                    <w:top w:val="none" w:sz="0" w:space="0" w:color="auto"/>
                    <w:left w:val="none" w:sz="0" w:space="0" w:color="auto"/>
                    <w:bottom w:val="none" w:sz="0" w:space="0" w:color="auto"/>
                    <w:right w:val="none" w:sz="0" w:space="0" w:color="auto"/>
                  </w:divBdr>
                </w:div>
                <w:div w:id="1486626271">
                  <w:marLeft w:val="480"/>
                  <w:marRight w:val="0"/>
                  <w:marTop w:val="0"/>
                  <w:marBottom w:val="0"/>
                  <w:divBdr>
                    <w:top w:val="none" w:sz="0" w:space="0" w:color="auto"/>
                    <w:left w:val="none" w:sz="0" w:space="0" w:color="auto"/>
                    <w:bottom w:val="none" w:sz="0" w:space="0" w:color="auto"/>
                    <w:right w:val="none" w:sz="0" w:space="0" w:color="auto"/>
                  </w:divBdr>
                </w:div>
                <w:div w:id="123623373">
                  <w:marLeft w:val="480"/>
                  <w:marRight w:val="0"/>
                  <w:marTop w:val="0"/>
                  <w:marBottom w:val="0"/>
                  <w:divBdr>
                    <w:top w:val="none" w:sz="0" w:space="0" w:color="auto"/>
                    <w:left w:val="none" w:sz="0" w:space="0" w:color="auto"/>
                    <w:bottom w:val="none" w:sz="0" w:space="0" w:color="auto"/>
                    <w:right w:val="none" w:sz="0" w:space="0" w:color="auto"/>
                  </w:divBdr>
                </w:div>
                <w:div w:id="746795">
                  <w:marLeft w:val="480"/>
                  <w:marRight w:val="0"/>
                  <w:marTop w:val="0"/>
                  <w:marBottom w:val="0"/>
                  <w:divBdr>
                    <w:top w:val="none" w:sz="0" w:space="0" w:color="auto"/>
                    <w:left w:val="none" w:sz="0" w:space="0" w:color="auto"/>
                    <w:bottom w:val="none" w:sz="0" w:space="0" w:color="auto"/>
                    <w:right w:val="none" w:sz="0" w:space="0" w:color="auto"/>
                  </w:divBdr>
                </w:div>
                <w:div w:id="1371686863">
                  <w:marLeft w:val="480"/>
                  <w:marRight w:val="0"/>
                  <w:marTop w:val="0"/>
                  <w:marBottom w:val="0"/>
                  <w:divBdr>
                    <w:top w:val="none" w:sz="0" w:space="0" w:color="auto"/>
                    <w:left w:val="none" w:sz="0" w:space="0" w:color="auto"/>
                    <w:bottom w:val="none" w:sz="0" w:space="0" w:color="auto"/>
                    <w:right w:val="none" w:sz="0" w:space="0" w:color="auto"/>
                  </w:divBdr>
                </w:div>
                <w:div w:id="1758096132">
                  <w:marLeft w:val="480"/>
                  <w:marRight w:val="0"/>
                  <w:marTop w:val="0"/>
                  <w:marBottom w:val="0"/>
                  <w:divBdr>
                    <w:top w:val="none" w:sz="0" w:space="0" w:color="auto"/>
                    <w:left w:val="none" w:sz="0" w:space="0" w:color="auto"/>
                    <w:bottom w:val="none" w:sz="0" w:space="0" w:color="auto"/>
                    <w:right w:val="none" w:sz="0" w:space="0" w:color="auto"/>
                  </w:divBdr>
                </w:div>
                <w:div w:id="564877859">
                  <w:marLeft w:val="480"/>
                  <w:marRight w:val="0"/>
                  <w:marTop w:val="0"/>
                  <w:marBottom w:val="0"/>
                  <w:divBdr>
                    <w:top w:val="none" w:sz="0" w:space="0" w:color="auto"/>
                    <w:left w:val="none" w:sz="0" w:space="0" w:color="auto"/>
                    <w:bottom w:val="none" w:sz="0" w:space="0" w:color="auto"/>
                    <w:right w:val="none" w:sz="0" w:space="0" w:color="auto"/>
                  </w:divBdr>
                </w:div>
                <w:div w:id="37362123">
                  <w:marLeft w:val="480"/>
                  <w:marRight w:val="0"/>
                  <w:marTop w:val="0"/>
                  <w:marBottom w:val="0"/>
                  <w:divBdr>
                    <w:top w:val="none" w:sz="0" w:space="0" w:color="auto"/>
                    <w:left w:val="none" w:sz="0" w:space="0" w:color="auto"/>
                    <w:bottom w:val="none" w:sz="0" w:space="0" w:color="auto"/>
                    <w:right w:val="none" w:sz="0" w:space="0" w:color="auto"/>
                  </w:divBdr>
                </w:div>
                <w:div w:id="2120446816">
                  <w:marLeft w:val="480"/>
                  <w:marRight w:val="0"/>
                  <w:marTop w:val="0"/>
                  <w:marBottom w:val="0"/>
                  <w:divBdr>
                    <w:top w:val="none" w:sz="0" w:space="0" w:color="auto"/>
                    <w:left w:val="none" w:sz="0" w:space="0" w:color="auto"/>
                    <w:bottom w:val="none" w:sz="0" w:space="0" w:color="auto"/>
                    <w:right w:val="none" w:sz="0" w:space="0" w:color="auto"/>
                  </w:divBdr>
                </w:div>
                <w:div w:id="1401440737">
                  <w:marLeft w:val="480"/>
                  <w:marRight w:val="0"/>
                  <w:marTop w:val="0"/>
                  <w:marBottom w:val="0"/>
                  <w:divBdr>
                    <w:top w:val="none" w:sz="0" w:space="0" w:color="auto"/>
                    <w:left w:val="none" w:sz="0" w:space="0" w:color="auto"/>
                    <w:bottom w:val="none" w:sz="0" w:space="0" w:color="auto"/>
                    <w:right w:val="none" w:sz="0" w:space="0" w:color="auto"/>
                  </w:divBdr>
                </w:div>
                <w:div w:id="1722483907">
                  <w:marLeft w:val="480"/>
                  <w:marRight w:val="0"/>
                  <w:marTop w:val="0"/>
                  <w:marBottom w:val="0"/>
                  <w:divBdr>
                    <w:top w:val="none" w:sz="0" w:space="0" w:color="auto"/>
                    <w:left w:val="none" w:sz="0" w:space="0" w:color="auto"/>
                    <w:bottom w:val="none" w:sz="0" w:space="0" w:color="auto"/>
                    <w:right w:val="none" w:sz="0" w:space="0" w:color="auto"/>
                  </w:divBdr>
                </w:div>
                <w:div w:id="1039208864">
                  <w:marLeft w:val="480"/>
                  <w:marRight w:val="0"/>
                  <w:marTop w:val="0"/>
                  <w:marBottom w:val="0"/>
                  <w:divBdr>
                    <w:top w:val="none" w:sz="0" w:space="0" w:color="auto"/>
                    <w:left w:val="none" w:sz="0" w:space="0" w:color="auto"/>
                    <w:bottom w:val="none" w:sz="0" w:space="0" w:color="auto"/>
                    <w:right w:val="none" w:sz="0" w:space="0" w:color="auto"/>
                  </w:divBdr>
                </w:div>
                <w:div w:id="748119512">
                  <w:marLeft w:val="480"/>
                  <w:marRight w:val="0"/>
                  <w:marTop w:val="0"/>
                  <w:marBottom w:val="0"/>
                  <w:divBdr>
                    <w:top w:val="none" w:sz="0" w:space="0" w:color="auto"/>
                    <w:left w:val="none" w:sz="0" w:space="0" w:color="auto"/>
                    <w:bottom w:val="none" w:sz="0" w:space="0" w:color="auto"/>
                    <w:right w:val="none" w:sz="0" w:space="0" w:color="auto"/>
                  </w:divBdr>
                </w:div>
                <w:div w:id="726994628">
                  <w:marLeft w:val="480"/>
                  <w:marRight w:val="0"/>
                  <w:marTop w:val="0"/>
                  <w:marBottom w:val="0"/>
                  <w:divBdr>
                    <w:top w:val="none" w:sz="0" w:space="0" w:color="auto"/>
                    <w:left w:val="none" w:sz="0" w:space="0" w:color="auto"/>
                    <w:bottom w:val="none" w:sz="0" w:space="0" w:color="auto"/>
                    <w:right w:val="none" w:sz="0" w:space="0" w:color="auto"/>
                  </w:divBdr>
                </w:div>
                <w:div w:id="213809553">
                  <w:marLeft w:val="480"/>
                  <w:marRight w:val="0"/>
                  <w:marTop w:val="0"/>
                  <w:marBottom w:val="0"/>
                  <w:divBdr>
                    <w:top w:val="none" w:sz="0" w:space="0" w:color="auto"/>
                    <w:left w:val="none" w:sz="0" w:space="0" w:color="auto"/>
                    <w:bottom w:val="none" w:sz="0" w:space="0" w:color="auto"/>
                    <w:right w:val="none" w:sz="0" w:space="0" w:color="auto"/>
                  </w:divBdr>
                </w:div>
                <w:div w:id="1241209127">
                  <w:marLeft w:val="480"/>
                  <w:marRight w:val="0"/>
                  <w:marTop w:val="0"/>
                  <w:marBottom w:val="0"/>
                  <w:divBdr>
                    <w:top w:val="none" w:sz="0" w:space="0" w:color="auto"/>
                    <w:left w:val="none" w:sz="0" w:space="0" w:color="auto"/>
                    <w:bottom w:val="none" w:sz="0" w:space="0" w:color="auto"/>
                    <w:right w:val="none" w:sz="0" w:space="0" w:color="auto"/>
                  </w:divBdr>
                </w:div>
                <w:div w:id="1145242541">
                  <w:marLeft w:val="480"/>
                  <w:marRight w:val="0"/>
                  <w:marTop w:val="0"/>
                  <w:marBottom w:val="0"/>
                  <w:divBdr>
                    <w:top w:val="none" w:sz="0" w:space="0" w:color="auto"/>
                    <w:left w:val="none" w:sz="0" w:space="0" w:color="auto"/>
                    <w:bottom w:val="none" w:sz="0" w:space="0" w:color="auto"/>
                    <w:right w:val="none" w:sz="0" w:space="0" w:color="auto"/>
                  </w:divBdr>
                </w:div>
                <w:div w:id="369500244">
                  <w:marLeft w:val="480"/>
                  <w:marRight w:val="0"/>
                  <w:marTop w:val="0"/>
                  <w:marBottom w:val="0"/>
                  <w:divBdr>
                    <w:top w:val="none" w:sz="0" w:space="0" w:color="auto"/>
                    <w:left w:val="none" w:sz="0" w:space="0" w:color="auto"/>
                    <w:bottom w:val="none" w:sz="0" w:space="0" w:color="auto"/>
                    <w:right w:val="none" w:sz="0" w:space="0" w:color="auto"/>
                  </w:divBdr>
                </w:div>
                <w:div w:id="1342776296">
                  <w:marLeft w:val="480"/>
                  <w:marRight w:val="0"/>
                  <w:marTop w:val="0"/>
                  <w:marBottom w:val="0"/>
                  <w:divBdr>
                    <w:top w:val="none" w:sz="0" w:space="0" w:color="auto"/>
                    <w:left w:val="none" w:sz="0" w:space="0" w:color="auto"/>
                    <w:bottom w:val="none" w:sz="0" w:space="0" w:color="auto"/>
                    <w:right w:val="none" w:sz="0" w:space="0" w:color="auto"/>
                  </w:divBdr>
                </w:div>
                <w:div w:id="314799585">
                  <w:marLeft w:val="480"/>
                  <w:marRight w:val="0"/>
                  <w:marTop w:val="0"/>
                  <w:marBottom w:val="0"/>
                  <w:divBdr>
                    <w:top w:val="none" w:sz="0" w:space="0" w:color="auto"/>
                    <w:left w:val="none" w:sz="0" w:space="0" w:color="auto"/>
                    <w:bottom w:val="none" w:sz="0" w:space="0" w:color="auto"/>
                    <w:right w:val="none" w:sz="0" w:space="0" w:color="auto"/>
                  </w:divBdr>
                </w:div>
                <w:div w:id="1385330975">
                  <w:marLeft w:val="480"/>
                  <w:marRight w:val="0"/>
                  <w:marTop w:val="0"/>
                  <w:marBottom w:val="0"/>
                  <w:divBdr>
                    <w:top w:val="none" w:sz="0" w:space="0" w:color="auto"/>
                    <w:left w:val="none" w:sz="0" w:space="0" w:color="auto"/>
                    <w:bottom w:val="none" w:sz="0" w:space="0" w:color="auto"/>
                    <w:right w:val="none" w:sz="0" w:space="0" w:color="auto"/>
                  </w:divBdr>
                </w:div>
                <w:div w:id="1185942681">
                  <w:marLeft w:val="480"/>
                  <w:marRight w:val="0"/>
                  <w:marTop w:val="0"/>
                  <w:marBottom w:val="0"/>
                  <w:divBdr>
                    <w:top w:val="none" w:sz="0" w:space="0" w:color="auto"/>
                    <w:left w:val="none" w:sz="0" w:space="0" w:color="auto"/>
                    <w:bottom w:val="none" w:sz="0" w:space="0" w:color="auto"/>
                    <w:right w:val="none" w:sz="0" w:space="0" w:color="auto"/>
                  </w:divBdr>
                </w:div>
                <w:div w:id="1629823163">
                  <w:marLeft w:val="480"/>
                  <w:marRight w:val="0"/>
                  <w:marTop w:val="0"/>
                  <w:marBottom w:val="0"/>
                  <w:divBdr>
                    <w:top w:val="none" w:sz="0" w:space="0" w:color="auto"/>
                    <w:left w:val="none" w:sz="0" w:space="0" w:color="auto"/>
                    <w:bottom w:val="none" w:sz="0" w:space="0" w:color="auto"/>
                    <w:right w:val="none" w:sz="0" w:space="0" w:color="auto"/>
                  </w:divBdr>
                </w:div>
                <w:div w:id="959266742">
                  <w:marLeft w:val="480"/>
                  <w:marRight w:val="0"/>
                  <w:marTop w:val="0"/>
                  <w:marBottom w:val="0"/>
                  <w:divBdr>
                    <w:top w:val="none" w:sz="0" w:space="0" w:color="auto"/>
                    <w:left w:val="none" w:sz="0" w:space="0" w:color="auto"/>
                    <w:bottom w:val="none" w:sz="0" w:space="0" w:color="auto"/>
                    <w:right w:val="none" w:sz="0" w:space="0" w:color="auto"/>
                  </w:divBdr>
                </w:div>
              </w:divsChild>
            </w:div>
            <w:div w:id="2030594624">
              <w:marLeft w:val="0"/>
              <w:marRight w:val="0"/>
              <w:marTop w:val="0"/>
              <w:marBottom w:val="0"/>
              <w:divBdr>
                <w:top w:val="none" w:sz="0" w:space="0" w:color="auto"/>
                <w:left w:val="none" w:sz="0" w:space="0" w:color="auto"/>
                <w:bottom w:val="none" w:sz="0" w:space="0" w:color="auto"/>
                <w:right w:val="none" w:sz="0" w:space="0" w:color="auto"/>
              </w:divBdr>
              <w:divsChild>
                <w:div w:id="1419407128">
                  <w:marLeft w:val="480"/>
                  <w:marRight w:val="0"/>
                  <w:marTop w:val="0"/>
                  <w:marBottom w:val="0"/>
                  <w:divBdr>
                    <w:top w:val="none" w:sz="0" w:space="0" w:color="auto"/>
                    <w:left w:val="none" w:sz="0" w:space="0" w:color="auto"/>
                    <w:bottom w:val="none" w:sz="0" w:space="0" w:color="auto"/>
                    <w:right w:val="none" w:sz="0" w:space="0" w:color="auto"/>
                  </w:divBdr>
                </w:div>
                <w:div w:id="154880085">
                  <w:marLeft w:val="480"/>
                  <w:marRight w:val="0"/>
                  <w:marTop w:val="0"/>
                  <w:marBottom w:val="0"/>
                  <w:divBdr>
                    <w:top w:val="none" w:sz="0" w:space="0" w:color="auto"/>
                    <w:left w:val="none" w:sz="0" w:space="0" w:color="auto"/>
                    <w:bottom w:val="none" w:sz="0" w:space="0" w:color="auto"/>
                    <w:right w:val="none" w:sz="0" w:space="0" w:color="auto"/>
                  </w:divBdr>
                </w:div>
                <w:div w:id="2132164867">
                  <w:marLeft w:val="480"/>
                  <w:marRight w:val="0"/>
                  <w:marTop w:val="0"/>
                  <w:marBottom w:val="0"/>
                  <w:divBdr>
                    <w:top w:val="none" w:sz="0" w:space="0" w:color="auto"/>
                    <w:left w:val="none" w:sz="0" w:space="0" w:color="auto"/>
                    <w:bottom w:val="none" w:sz="0" w:space="0" w:color="auto"/>
                    <w:right w:val="none" w:sz="0" w:space="0" w:color="auto"/>
                  </w:divBdr>
                </w:div>
                <w:div w:id="453331894">
                  <w:marLeft w:val="480"/>
                  <w:marRight w:val="0"/>
                  <w:marTop w:val="0"/>
                  <w:marBottom w:val="0"/>
                  <w:divBdr>
                    <w:top w:val="none" w:sz="0" w:space="0" w:color="auto"/>
                    <w:left w:val="none" w:sz="0" w:space="0" w:color="auto"/>
                    <w:bottom w:val="none" w:sz="0" w:space="0" w:color="auto"/>
                    <w:right w:val="none" w:sz="0" w:space="0" w:color="auto"/>
                  </w:divBdr>
                </w:div>
                <w:div w:id="876158803">
                  <w:marLeft w:val="480"/>
                  <w:marRight w:val="0"/>
                  <w:marTop w:val="0"/>
                  <w:marBottom w:val="0"/>
                  <w:divBdr>
                    <w:top w:val="none" w:sz="0" w:space="0" w:color="auto"/>
                    <w:left w:val="none" w:sz="0" w:space="0" w:color="auto"/>
                    <w:bottom w:val="none" w:sz="0" w:space="0" w:color="auto"/>
                    <w:right w:val="none" w:sz="0" w:space="0" w:color="auto"/>
                  </w:divBdr>
                </w:div>
                <w:div w:id="914706667">
                  <w:marLeft w:val="480"/>
                  <w:marRight w:val="0"/>
                  <w:marTop w:val="0"/>
                  <w:marBottom w:val="0"/>
                  <w:divBdr>
                    <w:top w:val="none" w:sz="0" w:space="0" w:color="auto"/>
                    <w:left w:val="none" w:sz="0" w:space="0" w:color="auto"/>
                    <w:bottom w:val="none" w:sz="0" w:space="0" w:color="auto"/>
                    <w:right w:val="none" w:sz="0" w:space="0" w:color="auto"/>
                  </w:divBdr>
                </w:div>
                <w:div w:id="1781873999">
                  <w:marLeft w:val="480"/>
                  <w:marRight w:val="0"/>
                  <w:marTop w:val="0"/>
                  <w:marBottom w:val="0"/>
                  <w:divBdr>
                    <w:top w:val="none" w:sz="0" w:space="0" w:color="auto"/>
                    <w:left w:val="none" w:sz="0" w:space="0" w:color="auto"/>
                    <w:bottom w:val="none" w:sz="0" w:space="0" w:color="auto"/>
                    <w:right w:val="none" w:sz="0" w:space="0" w:color="auto"/>
                  </w:divBdr>
                </w:div>
                <w:div w:id="506363883">
                  <w:marLeft w:val="480"/>
                  <w:marRight w:val="0"/>
                  <w:marTop w:val="0"/>
                  <w:marBottom w:val="0"/>
                  <w:divBdr>
                    <w:top w:val="none" w:sz="0" w:space="0" w:color="auto"/>
                    <w:left w:val="none" w:sz="0" w:space="0" w:color="auto"/>
                    <w:bottom w:val="none" w:sz="0" w:space="0" w:color="auto"/>
                    <w:right w:val="none" w:sz="0" w:space="0" w:color="auto"/>
                  </w:divBdr>
                </w:div>
                <w:div w:id="2138645489">
                  <w:marLeft w:val="480"/>
                  <w:marRight w:val="0"/>
                  <w:marTop w:val="0"/>
                  <w:marBottom w:val="0"/>
                  <w:divBdr>
                    <w:top w:val="none" w:sz="0" w:space="0" w:color="auto"/>
                    <w:left w:val="none" w:sz="0" w:space="0" w:color="auto"/>
                    <w:bottom w:val="none" w:sz="0" w:space="0" w:color="auto"/>
                    <w:right w:val="none" w:sz="0" w:space="0" w:color="auto"/>
                  </w:divBdr>
                </w:div>
                <w:div w:id="1596130761">
                  <w:marLeft w:val="480"/>
                  <w:marRight w:val="0"/>
                  <w:marTop w:val="0"/>
                  <w:marBottom w:val="0"/>
                  <w:divBdr>
                    <w:top w:val="none" w:sz="0" w:space="0" w:color="auto"/>
                    <w:left w:val="none" w:sz="0" w:space="0" w:color="auto"/>
                    <w:bottom w:val="none" w:sz="0" w:space="0" w:color="auto"/>
                    <w:right w:val="none" w:sz="0" w:space="0" w:color="auto"/>
                  </w:divBdr>
                </w:div>
                <w:div w:id="81225582">
                  <w:marLeft w:val="480"/>
                  <w:marRight w:val="0"/>
                  <w:marTop w:val="0"/>
                  <w:marBottom w:val="0"/>
                  <w:divBdr>
                    <w:top w:val="none" w:sz="0" w:space="0" w:color="auto"/>
                    <w:left w:val="none" w:sz="0" w:space="0" w:color="auto"/>
                    <w:bottom w:val="none" w:sz="0" w:space="0" w:color="auto"/>
                    <w:right w:val="none" w:sz="0" w:space="0" w:color="auto"/>
                  </w:divBdr>
                </w:div>
                <w:div w:id="2099708890">
                  <w:marLeft w:val="480"/>
                  <w:marRight w:val="0"/>
                  <w:marTop w:val="0"/>
                  <w:marBottom w:val="0"/>
                  <w:divBdr>
                    <w:top w:val="none" w:sz="0" w:space="0" w:color="auto"/>
                    <w:left w:val="none" w:sz="0" w:space="0" w:color="auto"/>
                    <w:bottom w:val="none" w:sz="0" w:space="0" w:color="auto"/>
                    <w:right w:val="none" w:sz="0" w:space="0" w:color="auto"/>
                  </w:divBdr>
                </w:div>
                <w:div w:id="1222012917">
                  <w:marLeft w:val="480"/>
                  <w:marRight w:val="0"/>
                  <w:marTop w:val="0"/>
                  <w:marBottom w:val="0"/>
                  <w:divBdr>
                    <w:top w:val="none" w:sz="0" w:space="0" w:color="auto"/>
                    <w:left w:val="none" w:sz="0" w:space="0" w:color="auto"/>
                    <w:bottom w:val="none" w:sz="0" w:space="0" w:color="auto"/>
                    <w:right w:val="none" w:sz="0" w:space="0" w:color="auto"/>
                  </w:divBdr>
                </w:div>
                <w:div w:id="1082533531">
                  <w:marLeft w:val="480"/>
                  <w:marRight w:val="0"/>
                  <w:marTop w:val="0"/>
                  <w:marBottom w:val="0"/>
                  <w:divBdr>
                    <w:top w:val="none" w:sz="0" w:space="0" w:color="auto"/>
                    <w:left w:val="none" w:sz="0" w:space="0" w:color="auto"/>
                    <w:bottom w:val="none" w:sz="0" w:space="0" w:color="auto"/>
                    <w:right w:val="none" w:sz="0" w:space="0" w:color="auto"/>
                  </w:divBdr>
                </w:div>
                <w:div w:id="397094257">
                  <w:marLeft w:val="480"/>
                  <w:marRight w:val="0"/>
                  <w:marTop w:val="0"/>
                  <w:marBottom w:val="0"/>
                  <w:divBdr>
                    <w:top w:val="none" w:sz="0" w:space="0" w:color="auto"/>
                    <w:left w:val="none" w:sz="0" w:space="0" w:color="auto"/>
                    <w:bottom w:val="none" w:sz="0" w:space="0" w:color="auto"/>
                    <w:right w:val="none" w:sz="0" w:space="0" w:color="auto"/>
                  </w:divBdr>
                </w:div>
                <w:div w:id="1884557834">
                  <w:marLeft w:val="480"/>
                  <w:marRight w:val="0"/>
                  <w:marTop w:val="0"/>
                  <w:marBottom w:val="0"/>
                  <w:divBdr>
                    <w:top w:val="none" w:sz="0" w:space="0" w:color="auto"/>
                    <w:left w:val="none" w:sz="0" w:space="0" w:color="auto"/>
                    <w:bottom w:val="none" w:sz="0" w:space="0" w:color="auto"/>
                    <w:right w:val="none" w:sz="0" w:space="0" w:color="auto"/>
                  </w:divBdr>
                </w:div>
                <w:div w:id="510489635">
                  <w:marLeft w:val="480"/>
                  <w:marRight w:val="0"/>
                  <w:marTop w:val="0"/>
                  <w:marBottom w:val="0"/>
                  <w:divBdr>
                    <w:top w:val="none" w:sz="0" w:space="0" w:color="auto"/>
                    <w:left w:val="none" w:sz="0" w:space="0" w:color="auto"/>
                    <w:bottom w:val="none" w:sz="0" w:space="0" w:color="auto"/>
                    <w:right w:val="none" w:sz="0" w:space="0" w:color="auto"/>
                  </w:divBdr>
                </w:div>
                <w:div w:id="336157864">
                  <w:marLeft w:val="480"/>
                  <w:marRight w:val="0"/>
                  <w:marTop w:val="0"/>
                  <w:marBottom w:val="0"/>
                  <w:divBdr>
                    <w:top w:val="none" w:sz="0" w:space="0" w:color="auto"/>
                    <w:left w:val="none" w:sz="0" w:space="0" w:color="auto"/>
                    <w:bottom w:val="none" w:sz="0" w:space="0" w:color="auto"/>
                    <w:right w:val="none" w:sz="0" w:space="0" w:color="auto"/>
                  </w:divBdr>
                </w:div>
                <w:div w:id="924650508">
                  <w:marLeft w:val="480"/>
                  <w:marRight w:val="0"/>
                  <w:marTop w:val="0"/>
                  <w:marBottom w:val="0"/>
                  <w:divBdr>
                    <w:top w:val="none" w:sz="0" w:space="0" w:color="auto"/>
                    <w:left w:val="none" w:sz="0" w:space="0" w:color="auto"/>
                    <w:bottom w:val="none" w:sz="0" w:space="0" w:color="auto"/>
                    <w:right w:val="none" w:sz="0" w:space="0" w:color="auto"/>
                  </w:divBdr>
                </w:div>
                <w:div w:id="1156653030">
                  <w:marLeft w:val="480"/>
                  <w:marRight w:val="0"/>
                  <w:marTop w:val="0"/>
                  <w:marBottom w:val="0"/>
                  <w:divBdr>
                    <w:top w:val="none" w:sz="0" w:space="0" w:color="auto"/>
                    <w:left w:val="none" w:sz="0" w:space="0" w:color="auto"/>
                    <w:bottom w:val="none" w:sz="0" w:space="0" w:color="auto"/>
                    <w:right w:val="none" w:sz="0" w:space="0" w:color="auto"/>
                  </w:divBdr>
                </w:div>
                <w:div w:id="1172253740">
                  <w:marLeft w:val="480"/>
                  <w:marRight w:val="0"/>
                  <w:marTop w:val="0"/>
                  <w:marBottom w:val="0"/>
                  <w:divBdr>
                    <w:top w:val="none" w:sz="0" w:space="0" w:color="auto"/>
                    <w:left w:val="none" w:sz="0" w:space="0" w:color="auto"/>
                    <w:bottom w:val="none" w:sz="0" w:space="0" w:color="auto"/>
                    <w:right w:val="none" w:sz="0" w:space="0" w:color="auto"/>
                  </w:divBdr>
                </w:div>
                <w:div w:id="529954415">
                  <w:marLeft w:val="480"/>
                  <w:marRight w:val="0"/>
                  <w:marTop w:val="0"/>
                  <w:marBottom w:val="0"/>
                  <w:divBdr>
                    <w:top w:val="none" w:sz="0" w:space="0" w:color="auto"/>
                    <w:left w:val="none" w:sz="0" w:space="0" w:color="auto"/>
                    <w:bottom w:val="none" w:sz="0" w:space="0" w:color="auto"/>
                    <w:right w:val="none" w:sz="0" w:space="0" w:color="auto"/>
                  </w:divBdr>
                </w:div>
                <w:div w:id="430010908">
                  <w:marLeft w:val="480"/>
                  <w:marRight w:val="0"/>
                  <w:marTop w:val="0"/>
                  <w:marBottom w:val="0"/>
                  <w:divBdr>
                    <w:top w:val="none" w:sz="0" w:space="0" w:color="auto"/>
                    <w:left w:val="none" w:sz="0" w:space="0" w:color="auto"/>
                    <w:bottom w:val="none" w:sz="0" w:space="0" w:color="auto"/>
                    <w:right w:val="none" w:sz="0" w:space="0" w:color="auto"/>
                  </w:divBdr>
                </w:div>
                <w:div w:id="1407801240">
                  <w:marLeft w:val="480"/>
                  <w:marRight w:val="0"/>
                  <w:marTop w:val="0"/>
                  <w:marBottom w:val="0"/>
                  <w:divBdr>
                    <w:top w:val="none" w:sz="0" w:space="0" w:color="auto"/>
                    <w:left w:val="none" w:sz="0" w:space="0" w:color="auto"/>
                    <w:bottom w:val="none" w:sz="0" w:space="0" w:color="auto"/>
                    <w:right w:val="none" w:sz="0" w:space="0" w:color="auto"/>
                  </w:divBdr>
                </w:div>
                <w:div w:id="339544792">
                  <w:marLeft w:val="480"/>
                  <w:marRight w:val="0"/>
                  <w:marTop w:val="0"/>
                  <w:marBottom w:val="0"/>
                  <w:divBdr>
                    <w:top w:val="none" w:sz="0" w:space="0" w:color="auto"/>
                    <w:left w:val="none" w:sz="0" w:space="0" w:color="auto"/>
                    <w:bottom w:val="none" w:sz="0" w:space="0" w:color="auto"/>
                    <w:right w:val="none" w:sz="0" w:space="0" w:color="auto"/>
                  </w:divBdr>
                </w:div>
                <w:div w:id="166949614">
                  <w:marLeft w:val="480"/>
                  <w:marRight w:val="0"/>
                  <w:marTop w:val="0"/>
                  <w:marBottom w:val="0"/>
                  <w:divBdr>
                    <w:top w:val="none" w:sz="0" w:space="0" w:color="auto"/>
                    <w:left w:val="none" w:sz="0" w:space="0" w:color="auto"/>
                    <w:bottom w:val="none" w:sz="0" w:space="0" w:color="auto"/>
                    <w:right w:val="none" w:sz="0" w:space="0" w:color="auto"/>
                  </w:divBdr>
                </w:div>
                <w:div w:id="918103004">
                  <w:marLeft w:val="480"/>
                  <w:marRight w:val="0"/>
                  <w:marTop w:val="0"/>
                  <w:marBottom w:val="0"/>
                  <w:divBdr>
                    <w:top w:val="none" w:sz="0" w:space="0" w:color="auto"/>
                    <w:left w:val="none" w:sz="0" w:space="0" w:color="auto"/>
                    <w:bottom w:val="none" w:sz="0" w:space="0" w:color="auto"/>
                    <w:right w:val="none" w:sz="0" w:space="0" w:color="auto"/>
                  </w:divBdr>
                </w:div>
                <w:div w:id="1124883107">
                  <w:marLeft w:val="480"/>
                  <w:marRight w:val="0"/>
                  <w:marTop w:val="0"/>
                  <w:marBottom w:val="0"/>
                  <w:divBdr>
                    <w:top w:val="none" w:sz="0" w:space="0" w:color="auto"/>
                    <w:left w:val="none" w:sz="0" w:space="0" w:color="auto"/>
                    <w:bottom w:val="none" w:sz="0" w:space="0" w:color="auto"/>
                    <w:right w:val="none" w:sz="0" w:space="0" w:color="auto"/>
                  </w:divBdr>
                </w:div>
                <w:div w:id="1400707014">
                  <w:marLeft w:val="480"/>
                  <w:marRight w:val="0"/>
                  <w:marTop w:val="0"/>
                  <w:marBottom w:val="0"/>
                  <w:divBdr>
                    <w:top w:val="none" w:sz="0" w:space="0" w:color="auto"/>
                    <w:left w:val="none" w:sz="0" w:space="0" w:color="auto"/>
                    <w:bottom w:val="none" w:sz="0" w:space="0" w:color="auto"/>
                    <w:right w:val="none" w:sz="0" w:space="0" w:color="auto"/>
                  </w:divBdr>
                </w:div>
                <w:div w:id="281965403">
                  <w:marLeft w:val="480"/>
                  <w:marRight w:val="0"/>
                  <w:marTop w:val="0"/>
                  <w:marBottom w:val="0"/>
                  <w:divBdr>
                    <w:top w:val="none" w:sz="0" w:space="0" w:color="auto"/>
                    <w:left w:val="none" w:sz="0" w:space="0" w:color="auto"/>
                    <w:bottom w:val="none" w:sz="0" w:space="0" w:color="auto"/>
                    <w:right w:val="none" w:sz="0" w:space="0" w:color="auto"/>
                  </w:divBdr>
                </w:div>
                <w:div w:id="454763560">
                  <w:marLeft w:val="480"/>
                  <w:marRight w:val="0"/>
                  <w:marTop w:val="0"/>
                  <w:marBottom w:val="0"/>
                  <w:divBdr>
                    <w:top w:val="none" w:sz="0" w:space="0" w:color="auto"/>
                    <w:left w:val="none" w:sz="0" w:space="0" w:color="auto"/>
                    <w:bottom w:val="none" w:sz="0" w:space="0" w:color="auto"/>
                    <w:right w:val="none" w:sz="0" w:space="0" w:color="auto"/>
                  </w:divBdr>
                </w:div>
                <w:div w:id="652297216">
                  <w:marLeft w:val="480"/>
                  <w:marRight w:val="0"/>
                  <w:marTop w:val="0"/>
                  <w:marBottom w:val="0"/>
                  <w:divBdr>
                    <w:top w:val="none" w:sz="0" w:space="0" w:color="auto"/>
                    <w:left w:val="none" w:sz="0" w:space="0" w:color="auto"/>
                    <w:bottom w:val="none" w:sz="0" w:space="0" w:color="auto"/>
                    <w:right w:val="none" w:sz="0" w:space="0" w:color="auto"/>
                  </w:divBdr>
                </w:div>
                <w:div w:id="1301569737">
                  <w:marLeft w:val="480"/>
                  <w:marRight w:val="0"/>
                  <w:marTop w:val="0"/>
                  <w:marBottom w:val="0"/>
                  <w:divBdr>
                    <w:top w:val="none" w:sz="0" w:space="0" w:color="auto"/>
                    <w:left w:val="none" w:sz="0" w:space="0" w:color="auto"/>
                    <w:bottom w:val="none" w:sz="0" w:space="0" w:color="auto"/>
                    <w:right w:val="none" w:sz="0" w:space="0" w:color="auto"/>
                  </w:divBdr>
                </w:div>
                <w:div w:id="305353771">
                  <w:marLeft w:val="480"/>
                  <w:marRight w:val="0"/>
                  <w:marTop w:val="0"/>
                  <w:marBottom w:val="0"/>
                  <w:divBdr>
                    <w:top w:val="none" w:sz="0" w:space="0" w:color="auto"/>
                    <w:left w:val="none" w:sz="0" w:space="0" w:color="auto"/>
                    <w:bottom w:val="none" w:sz="0" w:space="0" w:color="auto"/>
                    <w:right w:val="none" w:sz="0" w:space="0" w:color="auto"/>
                  </w:divBdr>
                </w:div>
                <w:div w:id="692807371">
                  <w:marLeft w:val="480"/>
                  <w:marRight w:val="0"/>
                  <w:marTop w:val="0"/>
                  <w:marBottom w:val="0"/>
                  <w:divBdr>
                    <w:top w:val="none" w:sz="0" w:space="0" w:color="auto"/>
                    <w:left w:val="none" w:sz="0" w:space="0" w:color="auto"/>
                    <w:bottom w:val="none" w:sz="0" w:space="0" w:color="auto"/>
                    <w:right w:val="none" w:sz="0" w:space="0" w:color="auto"/>
                  </w:divBdr>
                </w:div>
                <w:div w:id="459881459">
                  <w:marLeft w:val="480"/>
                  <w:marRight w:val="0"/>
                  <w:marTop w:val="0"/>
                  <w:marBottom w:val="0"/>
                  <w:divBdr>
                    <w:top w:val="none" w:sz="0" w:space="0" w:color="auto"/>
                    <w:left w:val="none" w:sz="0" w:space="0" w:color="auto"/>
                    <w:bottom w:val="none" w:sz="0" w:space="0" w:color="auto"/>
                    <w:right w:val="none" w:sz="0" w:space="0" w:color="auto"/>
                  </w:divBdr>
                </w:div>
                <w:div w:id="1725791504">
                  <w:marLeft w:val="480"/>
                  <w:marRight w:val="0"/>
                  <w:marTop w:val="0"/>
                  <w:marBottom w:val="0"/>
                  <w:divBdr>
                    <w:top w:val="none" w:sz="0" w:space="0" w:color="auto"/>
                    <w:left w:val="none" w:sz="0" w:space="0" w:color="auto"/>
                    <w:bottom w:val="none" w:sz="0" w:space="0" w:color="auto"/>
                    <w:right w:val="none" w:sz="0" w:space="0" w:color="auto"/>
                  </w:divBdr>
                </w:div>
                <w:div w:id="2147041165">
                  <w:marLeft w:val="480"/>
                  <w:marRight w:val="0"/>
                  <w:marTop w:val="0"/>
                  <w:marBottom w:val="0"/>
                  <w:divBdr>
                    <w:top w:val="none" w:sz="0" w:space="0" w:color="auto"/>
                    <w:left w:val="none" w:sz="0" w:space="0" w:color="auto"/>
                    <w:bottom w:val="none" w:sz="0" w:space="0" w:color="auto"/>
                    <w:right w:val="none" w:sz="0" w:space="0" w:color="auto"/>
                  </w:divBdr>
                </w:div>
                <w:div w:id="459342667">
                  <w:marLeft w:val="480"/>
                  <w:marRight w:val="0"/>
                  <w:marTop w:val="0"/>
                  <w:marBottom w:val="0"/>
                  <w:divBdr>
                    <w:top w:val="none" w:sz="0" w:space="0" w:color="auto"/>
                    <w:left w:val="none" w:sz="0" w:space="0" w:color="auto"/>
                    <w:bottom w:val="none" w:sz="0" w:space="0" w:color="auto"/>
                    <w:right w:val="none" w:sz="0" w:space="0" w:color="auto"/>
                  </w:divBdr>
                </w:div>
                <w:div w:id="1680695455">
                  <w:marLeft w:val="480"/>
                  <w:marRight w:val="0"/>
                  <w:marTop w:val="0"/>
                  <w:marBottom w:val="0"/>
                  <w:divBdr>
                    <w:top w:val="none" w:sz="0" w:space="0" w:color="auto"/>
                    <w:left w:val="none" w:sz="0" w:space="0" w:color="auto"/>
                    <w:bottom w:val="none" w:sz="0" w:space="0" w:color="auto"/>
                    <w:right w:val="none" w:sz="0" w:space="0" w:color="auto"/>
                  </w:divBdr>
                </w:div>
                <w:div w:id="1300960506">
                  <w:marLeft w:val="480"/>
                  <w:marRight w:val="0"/>
                  <w:marTop w:val="0"/>
                  <w:marBottom w:val="0"/>
                  <w:divBdr>
                    <w:top w:val="none" w:sz="0" w:space="0" w:color="auto"/>
                    <w:left w:val="none" w:sz="0" w:space="0" w:color="auto"/>
                    <w:bottom w:val="none" w:sz="0" w:space="0" w:color="auto"/>
                    <w:right w:val="none" w:sz="0" w:space="0" w:color="auto"/>
                  </w:divBdr>
                </w:div>
                <w:div w:id="1239513990">
                  <w:marLeft w:val="480"/>
                  <w:marRight w:val="0"/>
                  <w:marTop w:val="0"/>
                  <w:marBottom w:val="0"/>
                  <w:divBdr>
                    <w:top w:val="none" w:sz="0" w:space="0" w:color="auto"/>
                    <w:left w:val="none" w:sz="0" w:space="0" w:color="auto"/>
                    <w:bottom w:val="none" w:sz="0" w:space="0" w:color="auto"/>
                    <w:right w:val="none" w:sz="0" w:space="0" w:color="auto"/>
                  </w:divBdr>
                </w:div>
              </w:divsChild>
            </w:div>
            <w:div w:id="67003571">
              <w:marLeft w:val="0"/>
              <w:marRight w:val="0"/>
              <w:marTop w:val="0"/>
              <w:marBottom w:val="0"/>
              <w:divBdr>
                <w:top w:val="none" w:sz="0" w:space="0" w:color="auto"/>
                <w:left w:val="none" w:sz="0" w:space="0" w:color="auto"/>
                <w:bottom w:val="none" w:sz="0" w:space="0" w:color="auto"/>
                <w:right w:val="none" w:sz="0" w:space="0" w:color="auto"/>
              </w:divBdr>
              <w:divsChild>
                <w:div w:id="523641928">
                  <w:marLeft w:val="480"/>
                  <w:marRight w:val="0"/>
                  <w:marTop w:val="0"/>
                  <w:marBottom w:val="0"/>
                  <w:divBdr>
                    <w:top w:val="none" w:sz="0" w:space="0" w:color="auto"/>
                    <w:left w:val="none" w:sz="0" w:space="0" w:color="auto"/>
                    <w:bottom w:val="none" w:sz="0" w:space="0" w:color="auto"/>
                    <w:right w:val="none" w:sz="0" w:space="0" w:color="auto"/>
                  </w:divBdr>
                </w:div>
                <w:div w:id="2020035724">
                  <w:marLeft w:val="480"/>
                  <w:marRight w:val="0"/>
                  <w:marTop w:val="0"/>
                  <w:marBottom w:val="0"/>
                  <w:divBdr>
                    <w:top w:val="none" w:sz="0" w:space="0" w:color="auto"/>
                    <w:left w:val="none" w:sz="0" w:space="0" w:color="auto"/>
                    <w:bottom w:val="none" w:sz="0" w:space="0" w:color="auto"/>
                    <w:right w:val="none" w:sz="0" w:space="0" w:color="auto"/>
                  </w:divBdr>
                </w:div>
                <w:div w:id="611975866">
                  <w:marLeft w:val="480"/>
                  <w:marRight w:val="0"/>
                  <w:marTop w:val="0"/>
                  <w:marBottom w:val="0"/>
                  <w:divBdr>
                    <w:top w:val="none" w:sz="0" w:space="0" w:color="auto"/>
                    <w:left w:val="none" w:sz="0" w:space="0" w:color="auto"/>
                    <w:bottom w:val="none" w:sz="0" w:space="0" w:color="auto"/>
                    <w:right w:val="none" w:sz="0" w:space="0" w:color="auto"/>
                  </w:divBdr>
                </w:div>
                <w:div w:id="754016095">
                  <w:marLeft w:val="480"/>
                  <w:marRight w:val="0"/>
                  <w:marTop w:val="0"/>
                  <w:marBottom w:val="0"/>
                  <w:divBdr>
                    <w:top w:val="none" w:sz="0" w:space="0" w:color="auto"/>
                    <w:left w:val="none" w:sz="0" w:space="0" w:color="auto"/>
                    <w:bottom w:val="none" w:sz="0" w:space="0" w:color="auto"/>
                    <w:right w:val="none" w:sz="0" w:space="0" w:color="auto"/>
                  </w:divBdr>
                </w:div>
                <w:div w:id="1355502582">
                  <w:marLeft w:val="480"/>
                  <w:marRight w:val="0"/>
                  <w:marTop w:val="0"/>
                  <w:marBottom w:val="0"/>
                  <w:divBdr>
                    <w:top w:val="none" w:sz="0" w:space="0" w:color="auto"/>
                    <w:left w:val="none" w:sz="0" w:space="0" w:color="auto"/>
                    <w:bottom w:val="none" w:sz="0" w:space="0" w:color="auto"/>
                    <w:right w:val="none" w:sz="0" w:space="0" w:color="auto"/>
                  </w:divBdr>
                </w:div>
                <w:div w:id="334265440">
                  <w:marLeft w:val="480"/>
                  <w:marRight w:val="0"/>
                  <w:marTop w:val="0"/>
                  <w:marBottom w:val="0"/>
                  <w:divBdr>
                    <w:top w:val="none" w:sz="0" w:space="0" w:color="auto"/>
                    <w:left w:val="none" w:sz="0" w:space="0" w:color="auto"/>
                    <w:bottom w:val="none" w:sz="0" w:space="0" w:color="auto"/>
                    <w:right w:val="none" w:sz="0" w:space="0" w:color="auto"/>
                  </w:divBdr>
                </w:div>
                <w:div w:id="685058009">
                  <w:marLeft w:val="480"/>
                  <w:marRight w:val="0"/>
                  <w:marTop w:val="0"/>
                  <w:marBottom w:val="0"/>
                  <w:divBdr>
                    <w:top w:val="none" w:sz="0" w:space="0" w:color="auto"/>
                    <w:left w:val="none" w:sz="0" w:space="0" w:color="auto"/>
                    <w:bottom w:val="none" w:sz="0" w:space="0" w:color="auto"/>
                    <w:right w:val="none" w:sz="0" w:space="0" w:color="auto"/>
                  </w:divBdr>
                </w:div>
                <w:div w:id="1269119843">
                  <w:marLeft w:val="480"/>
                  <w:marRight w:val="0"/>
                  <w:marTop w:val="0"/>
                  <w:marBottom w:val="0"/>
                  <w:divBdr>
                    <w:top w:val="none" w:sz="0" w:space="0" w:color="auto"/>
                    <w:left w:val="none" w:sz="0" w:space="0" w:color="auto"/>
                    <w:bottom w:val="none" w:sz="0" w:space="0" w:color="auto"/>
                    <w:right w:val="none" w:sz="0" w:space="0" w:color="auto"/>
                  </w:divBdr>
                </w:div>
                <w:div w:id="1865901617">
                  <w:marLeft w:val="480"/>
                  <w:marRight w:val="0"/>
                  <w:marTop w:val="0"/>
                  <w:marBottom w:val="0"/>
                  <w:divBdr>
                    <w:top w:val="none" w:sz="0" w:space="0" w:color="auto"/>
                    <w:left w:val="none" w:sz="0" w:space="0" w:color="auto"/>
                    <w:bottom w:val="none" w:sz="0" w:space="0" w:color="auto"/>
                    <w:right w:val="none" w:sz="0" w:space="0" w:color="auto"/>
                  </w:divBdr>
                </w:div>
                <w:div w:id="29378193">
                  <w:marLeft w:val="480"/>
                  <w:marRight w:val="0"/>
                  <w:marTop w:val="0"/>
                  <w:marBottom w:val="0"/>
                  <w:divBdr>
                    <w:top w:val="none" w:sz="0" w:space="0" w:color="auto"/>
                    <w:left w:val="none" w:sz="0" w:space="0" w:color="auto"/>
                    <w:bottom w:val="none" w:sz="0" w:space="0" w:color="auto"/>
                    <w:right w:val="none" w:sz="0" w:space="0" w:color="auto"/>
                  </w:divBdr>
                </w:div>
                <w:div w:id="968631494">
                  <w:marLeft w:val="480"/>
                  <w:marRight w:val="0"/>
                  <w:marTop w:val="0"/>
                  <w:marBottom w:val="0"/>
                  <w:divBdr>
                    <w:top w:val="none" w:sz="0" w:space="0" w:color="auto"/>
                    <w:left w:val="none" w:sz="0" w:space="0" w:color="auto"/>
                    <w:bottom w:val="none" w:sz="0" w:space="0" w:color="auto"/>
                    <w:right w:val="none" w:sz="0" w:space="0" w:color="auto"/>
                  </w:divBdr>
                </w:div>
                <w:div w:id="1674336641">
                  <w:marLeft w:val="480"/>
                  <w:marRight w:val="0"/>
                  <w:marTop w:val="0"/>
                  <w:marBottom w:val="0"/>
                  <w:divBdr>
                    <w:top w:val="none" w:sz="0" w:space="0" w:color="auto"/>
                    <w:left w:val="none" w:sz="0" w:space="0" w:color="auto"/>
                    <w:bottom w:val="none" w:sz="0" w:space="0" w:color="auto"/>
                    <w:right w:val="none" w:sz="0" w:space="0" w:color="auto"/>
                  </w:divBdr>
                </w:div>
                <w:div w:id="1005863907">
                  <w:marLeft w:val="480"/>
                  <w:marRight w:val="0"/>
                  <w:marTop w:val="0"/>
                  <w:marBottom w:val="0"/>
                  <w:divBdr>
                    <w:top w:val="none" w:sz="0" w:space="0" w:color="auto"/>
                    <w:left w:val="none" w:sz="0" w:space="0" w:color="auto"/>
                    <w:bottom w:val="none" w:sz="0" w:space="0" w:color="auto"/>
                    <w:right w:val="none" w:sz="0" w:space="0" w:color="auto"/>
                  </w:divBdr>
                </w:div>
                <w:div w:id="2031906385">
                  <w:marLeft w:val="480"/>
                  <w:marRight w:val="0"/>
                  <w:marTop w:val="0"/>
                  <w:marBottom w:val="0"/>
                  <w:divBdr>
                    <w:top w:val="none" w:sz="0" w:space="0" w:color="auto"/>
                    <w:left w:val="none" w:sz="0" w:space="0" w:color="auto"/>
                    <w:bottom w:val="none" w:sz="0" w:space="0" w:color="auto"/>
                    <w:right w:val="none" w:sz="0" w:space="0" w:color="auto"/>
                  </w:divBdr>
                </w:div>
                <w:div w:id="1004670544">
                  <w:marLeft w:val="480"/>
                  <w:marRight w:val="0"/>
                  <w:marTop w:val="0"/>
                  <w:marBottom w:val="0"/>
                  <w:divBdr>
                    <w:top w:val="none" w:sz="0" w:space="0" w:color="auto"/>
                    <w:left w:val="none" w:sz="0" w:space="0" w:color="auto"/>
                    <w:bottom w:val="none" w:sz="0" w:space="0" w:color="auto"/>
                    <w:right w:val="none" w:sz="0" w:space="0" w:color="auto"/>
                  </w:divBdr>
                </w:div>
                <w:div w:id="554316453">
                  <w:marLeft w:val="480"/>
                  <w:marRight w:val="0"/>
                  <w:marTop w:val="0"/>
                  <w:marBottom w:val="0"/>
                  <w:divBdr>
                    <w:top w:val="none" w:sz="0" w:space="0" w:color="auto"/>
                    <w:left w:val="none" w:sz="0" w:space="0" w:color="auto"/>
                    <w:bottom w:val="none" w:sz="0" w:space="0" w:color="auto"/>
                    <w:right w:val="none" w:sz="0" w:space="0" w:color="auto"/>
                  </w:divBdr>
                </w:div>
                <w:div w:id="1925340734">
                  <w:marLeft w:val="480"/>
                  <w:marRight w:val="0"/>
                  <w:marTop w:val="0"/>
                  <w:marBottom w:val="0"/>
                  <w:divBdr>
                    <w:top w:val="none" w:sz="0" w:space="0" w:color="auto"/>
                    <w:left w:val="none" w:sz="0" w:space="0" w:color="auto"/>
                    <w:bottom w:val="none" w:sz="0" w:space="0" w:color="auto"/>
                    <w:right w:val="none" w:sz="0" w:space="0" w:color="auto"/>
                  </w:divBdr>
                </w:div>
                <w:div w:id="434636922">
                  <w:marLeft w:val="480"/>
                  <w:marRight w:val="0"/>
                  <w:marTop w:val="0"/>
                  <w:marBottom w:val="0"/>
                  <w:divBdr>
                    <w:top w:val="none" w:sz="0" w:space="0" w:color="auto"/>
                    <w:left w:val="none" w:sz="0" w:space="0" w:color="auto"/>
                    <w:bottom w:val="none" w:sz="0" w:space="0" w:color="auto"/>
                    <w:right w:val="none" w:sz="0" w:space="0" w:color="auto"/>
                  </w:divBdr>
                </w:div>
                <w:div w:id="1122697861">
                  <w:marLeft w:val="480"/>
                  <w:marRight w:val="0"/>
                  <w:marTop w:val="0"/>
                  <w:marBottom w:val="0"/>
                  <w:divBdr>
                    <w:top w:val="none" w:sz="0" w:space="0" w:color="auto"/>
                    <w:left w:val="none" w:sz="0" w:space="0" w:color="auto"/>
                    <w:bottom w:val="none" w:sz="0" w:space="0" w:color="auto"/>
                    <w:right w:val="none" w:sz="0" w:space="0" w:color="auto"/>
                  </w:divBdr>
                </w:div>
                <w:div w:id="958296341">
                  <w:marLeft w:val="480"/>
                  <w:marRight w:val="0"/>
                  <w:marTop w:val="0"/>
                  <w:marBottom w:val="0"/>
                  <w:divBdr>
                    <w:top w:val="none" w:sz="0" w:space="0" w:color="auto"/>
                    <w:left w:val="none" w:sz="0" w:space="0" w:color="auto"/>
                    <w:bottom w:val="none" w:sz="0" w:space="0" w:color="auto"/>
                    <w:right w:val="none" w:sz="0" w:space="0" w:color="auto"/>
                  </w:divBdr>
                </w:div>
                <w:div w:id="1521314224">
                  <w:marLeft w:val="480"/>
                  <w:marRight w:val="0"/>
                  <w:marTop w:val="0"/>
                  <w:marBottom w:val="0"/>
                  <w:divBdr>
                    <w:top w:val="none" w:sz="0" w:space="0" w:color="auto"/>
                    <w:left w:val="none" w:sz="0" w:space="0" w:color="auto"/>
                    <w:bottom w:val="none" w:sz="0" w:space="0" w:color="auto"/>
                    <w:right w:val="none" w:sz="0" w:space="0" w:color="auto"/>
                  </w:divBdr>
                </w:div>
                <w:div w:id="988365037">
                  <w:marLeft w:val="480"/>
                  <w:marRight w:val="0"/>
                  <w:marTop w:val="0"/>
                  <w:marBottom w:val="0"/>
                  <w:divBdr>
                    <w:top w:val="none" w:sz="0" w:space="0" w:color="auto"/>
                    <w:left w:val="none" w:sz="0" w:space="0" w:color="auto"/>
                    <w:bottom w:val="none" w:sz="0" w:space="0" w:color="auto"/>
                    <w:right w:val="none" w:sz="0" w:space="0" w:color="auto"/>
                  </w:divBdr>
                </w:div>
                <w:div w:id="1804230358">
                  <w:marLeft w:val="480"/>
                  <w:marRight w:val="0"/>
                  <w:marTop w:val="0"/>
                  <w:marBottom w:val="0"/>
                  <w:divBdr>
                    <w:top w:val="none" w:sz="0" w:space="0" w:color="auto"/>
                    <w:left w:val="none" w:sz="0" w:space="0" w:color="auto"/>
                    <w:bottom w:val="none" w:sz="0" w:space="0" w:color="auto"/>
                    <w:right w:val="none" w:sz="0" w:space="0" w:color="auto"/>
                  </w:divBdr>
                </w:div>
                <w:div w:id="1499611852">
                  <w:marLeft w:val="480"/>
                  <w:marRight w:val="0"/>
                  <w:marTop w:val="0"/>
                  <w:marBottom w:val="0"/>
                  <w:divBdr>
                    <w:top w:val="none" w:sz="0" w:space="0" w:color="auto"/>
                    <w:left w:val="none" w:sz="0" w:space="0" w:color="auto"/>
                    <w:bottom w:val="none" w:sz="0" w:space="0" w:color="auto"/>
                    <w:right w:val="none" w:sz="0" w:space="0" w:color="auto"/>
                  </w:divBdr>
                </w:div>
                <w:div w:id="513879719">
                  <w:marLeft w:val="480"/>
                  <w:marRight w:val="0"/>
                  <w:marTop w:val="0"/>
                  <w:marBottom w:val="0"/>
                  <w:divBdr>
                    <w:top w:val="none" w:sz="0" w:space="0" w:color="auto"/>
                    <w:left w:val="none" w:sz="0" w:space="0" w:color="auto"/>
                    <w:bottom w:val="none" w:sz="0" w:space="0" w:color="auto"/>
                    <w:right w:val="none" w:sz="0" w:space="0" w:color="auto"/>
                  </w:divBdr>
                </w:div>
                <w:div w:id="1372926024">
                  <w:marLeft w:val="480"/>
                  <w:marRight w:val="0"/>
                  <w:marTop w:val="0"/>
                  <w:marBottom w:val="0"/>
                  <w:divBdr>
                    <w:top w:val="none" w:sz="0" w:space="0" w:color="auto"/>
                    <w:left w:val="none" w:sz="0" w:space="0" w:color="auto"/>
                    <w:bottom w:val="none" w:sz="0" w:space="0" w:color="auto"/>
                    <w:right w:val="none" w:sz="0" w:space="0" w:color="auto"/>
                  </w:divBdr>
                </w:div>
                <w:div w:id="1397388911">
                  <w:marLeft w:val="480"/>
                  <w:marRight w:val="0"/>
                  <w:marTop w:val="0"/>
                  <w:marBottom w:val="0"/>
                  <w:divBdr>
                    <w:top w:val="none" w:sz="0" w:space="0" w:color="auto"/>
                    <w:left w:val="none" w:sz="0" w:space="0" w:color="auto"/>
                    <w:bottom w:val="none" w:sz="0" w:space="0" w:color="auto"/>
                    <w:right w:val="none" w:sz="0" w:space="0" w:color="auto"/>
                  </w:divBdr>
                </w:div>
                <w:div w:id="780606414">
                  <w:marLeft w:val="480"/>
                  <w:marRight w:val="0"/>
                  <w:marTop w:val="0"/>
                  <w:marBottom w:val="0"/>
                  <w:divBdr>
                    <w:top w:val="none" w:sz="0" w:space="0" w:color="auto"/>
                    <w:left w:val="none" w:sz="0" w:space="0" w:color="auto"/>
                    <w:bottom w:val="none" w:sz="0" w:space="0" w:color="auto"/>
                    <w:right w:val="none" w:sz="0" w:space="0" w:color="auto"/>
                  </w:divBdr>
                </w:div>
                <w:div w:id="1127119338">
                  <w:marLeft w:val="480"/>
                  <w:marRight w:val="0"/>
                  <w:marTop w:val="0"/>
                  <w:marBottom w:val="0"/>
                  <w:divBdr>
                    <w:top w:val="none" w:sz="0" w:space="0" w:color="auto"/>
                    <w:left w:val="none" w:sz="0" w:space="0" w:color="auto"/>
                    <w:bottom w:val="none" w:sz="0" w:space="0" w:color="auto"/>
                    <w:right w:val="none" w:sz="0" w:space="0" w:color="auto"/>
                  </w:divBdr>
                </w:div>
                <w:div w:id="770510164">
                  <w:marLeft w:val="480"/>
                  <w:marRight w:val="0"/>
                  <w:marTop w:val="0"/>
                  <w:marBottom w:val="0"/>
                  <w:divBdr>
                    <w:top w:val="none" w:sz="0" w:space="0" w:color="auto"/>
                    <w:left w:val="none" w:sz="0" w:space="0" w:color="auto"/>
                    <w:bottom w:val="none" w:sz="0" w:space="0" w:color="auto"/>
                    <w:right w:val="none" w:sz="0" w:space="0" w:color="auto"/>
                  </w:divBdr>
                </w:div>
                <w:div w:id="1534539452">
                  <w:marLeft w:val="480"/>
                  <w:marRight w:val="0"/>
                  <w:marTop w:val="0"/>
                  <w:marBottom w:val="0"/>
                  <w:divBdr>
                    <w:top w:val="none" w:sz="0" w:space="0" w:color="auto"/>
                    <w:left w:val="none" w:sz="0" w:space="0" w:color="auto"/>
                    <w:bottom w:val="none" w:sz="0" w:space="0" w:color="auto"/>
                    <w:right w:val="none" w:sz="0" w:space="0" w:color="auto"/>
                  </w:divBdr>
                </w:div>
                <w:div w:id="1662201223">
                  <w:marLeft w:val="480"/>
                  <w:marRight w:val="0"/>
                  <w:marTop w:val="0"/>
                  <w:marBottom w:val="0"/>
                  <w:divBdr>
                    <w:top w:val="none" w:sz="0" w:space="0" w:color="auto"/>
                    <w:left w:val="none" w:sz="0" w:space="0" w:color="auto"/>
                    <w:bottom w:val="none" w:sz="0" w:space="0" w:color="auto"/>
                    <w:right w:val="none" w:sz="0" w:space="0" w:color="auto"/>
                  </w:divBdr>
                </w:div>
                <w:div w:id="804196259">
                  <w:marLeft w:val="480"/>
                  <w:marRight w:val="0"/>
                  <w:marTop w:val="0"/>
                  <w:marBottom w:val="0"/>
                  <w:divBdr>
                    <w:top w:val="none" w:sz="0" w:space="0" w:color="auto"/>
                    <w:left w:val="none" w:sz="0" w:space="0" w:color="auto"/>
                    <w:bottom w:val="none" w:sz="0" w:space="0" w:color="auto"/>
                    <w:right w:val="none" w:sz="0" w:space="0" w:color="auto"/>
                  </w:divBdr>
                </w:div>
                <w:div w:id="1678534647">
                  <w:marLeft w:val="480"/>
                  <w:marRight w:val="0"/>
                  <w:marTop w:val="0"/>
                  <w:marBottom w:val="0"/>
                  <w:divBdr>
                    <w:top w:val="none" w:sz="0" w:space="0" w:color="auto"/>
                    <w:left w:val="none" w:sz="0" w:space="0" w:color="auto"/>
                    <w:bottom w:val="none" w:sz="0" w:space="0" w:color="auto"/>
                    <w:right w:val="none" w:sz="0" w:space="0" w:color="auto"/>
                  </w:divBdr>
                </w:div>
                <w:div w:id="356781832">
                  <w:marLeft w:val="480"/>
                  <w:marRight w:val="0"/>
                  <w:marTop w:val="0"/>
                  <w:marBottom w:val="0"/>
                  <w:divBdr>
                    <w:top w:val="none" w:sz="0" w:space="0" w:color="auto"/>
                    <w:left w:val="none" w:sz="0" w:space="0" w:color="auto"/>
                    <w:bottom w:val="none" w:sz="0" w:space="0" w:color="auto"/>
                    <w:right w:val="none" w:sz="0" w:space="0" w:color="auto"/>
                  </w:divBdr>
                </w:div>
                <w:div w:id="941450391">
                  <w:marLeft w:val="480"/>
                  <w:marRight w:val="0"/>
                  <w:marTop w:val="0"/>
                  <w:marBottom w:val="0"/>
                  <w:divBdr>
                    <w:top w:val="none" w:sz="0" w:space="0" w:color="auto"/>
                    <w:left w:val="none" w:sz="0" w:space="0" w:color="auto"/>
                    <w:bottom w:val="none" w:sz="0" w:space="0" w:color="auto"/>
                    <w:right w:val="none" w:sz="0" w:space="0" w:color="auto"/>
                  </w:divBdr>
                </w:div>
                <w:div w:id="277372724">
                  <w:marLeft w:val="480"/>
                  <w:marRight w:val="0"/>
                  <w:marTop w:val="0"/>
                  <w:marBottom w:val="0"/>
                  <w:divBdr>
                    <w:top w:val="none" w:sz="0" w:space="0" w:color="auto"/>
                    <w:left w:val="none" w:sz="0" w:space="0" w:color="auto"/>
                    <w:bottom w:val="none" w:sz="0" w:space="0" w:color="auto"/>
                    <w:right w:val="none" w:sz="0" w:space="0" w:color="auto"/>
                  </w:divBdr>
                </w:div>
                <w:div w:id="1911957543">
                  <w:marLeft w:val="480"/>
                  <w:marRight w:val="0"/>
                  <w:marTop w:val="0"/>
                  <w:marBottom w:val="0"/>
                  <w:divBdr>
                    <w:top w:val="none" w:sz="0" w:space="0" w:color="auto"/>
                    <w:left w:val="none" w:sz="0" w:space="0" w:color="auto"/>
                    <w:bottom w:val="none" w:sz="0" w:space="0" w:color="auto"/>
                    <w:right w:val="none" w:sz="0" w:space="0" w:color="auto"/>
                  </w:divBdr>
                </w:div>
                <w:div w:id="2132819681">
                  <w:marLeft w:val="480"/>
                  <w:marRight w:val="0"/>
                  <w:marTop w:val="0"/>
                  <w:marBottom w:val="0"/>
                  <w:divBdr>
                    <w:top w:val="none" w:sz="0" w:space="0" w:color="auto"/>
                    <w:left w:val="none" w:sz="0" w:space="0" w:color="auto"/>
                    <w:bottom w:val="none" w:sz="0" w:space="0" w:color="auto"/>
                    <w:right w:val="none" w:sz="0" w:space="0" w:color="auto"/>
                  </w:divBdr>
                </w:div>
                <w:div w:id="1633704309">
                  <w:marLeft w:val="480"/>
                  <w:marRight w:val="0"/>
                  <w:marTop w:val="0"/>
                  <w:marBottom w:val="0"/>
                  <w:divBdr>
                    <w:top w:val="none" w:sz="0" w:space="0" w:color="auto"/>
                    <w:left w:val="none" w:sz="0" w:space="0" w:color="auto"/>
                    <w:bottom w:val="none" w:sz="0" w:space="0" w:color="auto"/>
                    <w:right w:val="none" w:sz="0" w:space="0" w:color="auto"/>
                  </w:divBdr>
                </w:div>
                <w:div w:id="2023507900">
                  <w:marLeft w:val="480"/>
                  <w:marRight w:val="0"/>
                  <w:marTop w:val="0"/>
                  <w:marBottom w:val="0"/>
                  <w:divBdr>
                    <w:top w:val="none" w:sz="0" w:space="0" w:color="auto"/>
                    <w:left w:val="none" w:sz="0" w:space="0" w:color="auto"/>
                    <w:bottom w:val="none" w:sz="0" w:space="0" w:color="auto"/>
                    <w:right w:val="none" w:sz="0" w:space="0" w:color="auto"/>
                  </w:divBdr>
                </w:div>
                <w:div w:id="538713300">
                  <w:marLeft w:val="480"/>
                  <w:marRight w:val="0"/>
                  <w:marTop w:val="0"/>
                  <w:marBottom w:val="0"/>
                  <w:divBdr>
                    <w:top w:val="none" w:sz="0" w:space="0" w:color="auto"/>
                    <w:left w:val="none" w:sz="0" w:space="0" w:color="auto"/>
                    <w:bottom w:val="none" w:sz="0" w:space="0" w:color="auto"/>
                    <w:right w:val="none" w:sz="0" w:space="0" w:color="auto"/>
                  </w:divBdr>
                </w:div>
              </w:divsChild>
            </w:div>
            <w:div w:id="1182353101">
              <w:marLeft w:val="0"/>
              <w:marRight w:val="0"/>
              <w:marTop w:val="0"/>
              <w:marBottom w:val="0"/>
              <w:divBdr>
                <w:top w:val="none" w:sz="0" w:space="0" w:color="auto"/>
                <w:left w:val="none" w:sz="0" w:space="0" w:color="auto"/>
                <w:bottom w:val="none" w:sz="0" w:space="0" w:color="auto"/>
                <w:right w:val="none" w:sz="0" w:space="0" w:color="auto"/>
              </w:divBdr>
              <w:divsChild>
                <w:div w:id="1821576996">
                  <w:marLeft w:val="480"/>
                  <w:marRight w:val="0"/>
                  <w:marTop w:val="0"/>
                  <w:marBottom w:val="0"/>
                  <w:divBdr>
                    <w:top w:val="none" w:sz="0" w:space="0" w:color="auto"/>
                    <w:left w:val="none" w:sz="0" w:space="0" w:color="auto"/>
                    <w:bottom w:val="none" w:sz="0" w:space="0" w:color="auto"/>
                    <w:right w:val="none" w:sz="0" w:space="0" w:color="auto"/>
                  </w:divBdr>
                </w:div>
                <w:div w:id="1583492768">
                  <w:marLeft w:val="480"/>
                  <w:marRight w:val="0"/>
                  <w:marTop w:val="0"/>
                  <w:marBottom w:val="0"/>
                  <w:divBdr>
                    <w:top w:val="none" w:sz="0" w:space="0" w:color="auto"/>
                    <w:left w:val="none" w:sz="0" w:space="0" w:color="auto"/>
                    <w:bottom w:val="none" w:sz="0" w:space="0" w:color="auto"/>
                    <w:right w:val="none" w:sz="0" w:space="0" w:color="auto"/>
                  </w:divBdr>
                </w:div>
                <w:div w:id="994648666">
                  <w:marLeft w:val="480"/>
                  <w:marRight w:val="0"/>
                  <w:marTop w:val="0"/>
                  <w:marBottom w:val="0"/>
                  <w:divBdr>
                    <w:top w:val="none" w:sz="0" w:space="0" w:color="auto"/>
                    <w:left w:val="none" w:sz="0" w:space="0" w:color="auto"/>
                    <w:bottom w:val="none" w:sz="0" w:space="0" w:color="auto"/>
                    <w:right w:val="none" w:sz="0" w:space="0" w:color="auto"/>
                  </w:divBdr>
                </w:div>
                <w:div w:id="1858081703">
                  <w:marLeft w:val="480"/>
                  <w:marRight w:val="0"/>
                  <w:marTop w:val="0"/>
                  <w:marBottom w:val="0"/>
                  <w:divBdr>
                    <w:top w:val="none" w:sz="0" w:space="0" w:color="auto"/>
                    <w:left w:val="none" w:sz="0" w:space="0" w:color="auto"/>
                    <w:bottom w:val="none" w:sz="0" w:space="0" w:color="auto"/>
                    <w:right w:val="none" w:sz="0" w:space="0" w:color="auto"/>
                  </w:divBdr>
                </w:div>
                <w:div w:id="1787581187">
                  <w:marLeft w:val="480"/>
                  <w:marRight w:val="0"/>
                  <w:marTop w:val="0"/>
                  <w:marBottom w:val="0"/>
                  <w:divBdr>
                    <w:top w:val="none" w:sz="0" w:space="0" w:color="auto"/>
                    <w:left w:val="none" w:sz="0" w:space="0" w:color="auto"/>
                    <w:bottom w:val="none" w:sz="0" w:space="0" w:color="auto"/>
                    <w:right w:val="none" w:sz="0" w:space="0" w:color="auto"/>
                  </w:divBdr>
                </w:div>
                <w:div w:id="1240094513">
                  <w:marLeft w:val="480"/>
                  <w:marRight w:val="0"/>
                  <w:marTop w:val="0"/>
                  <w:marBottom w:val="0"/>
                  <w:divBdr>
                    <w:top w:val="none" w:sz="0" w:space="0" w:color="auto"/>
                    <w:left w:val="none" w:sz="0" w:space="0" w:color="auto"/>
                    <w:bottom w:val="none" w:sz="0" w:space="0" w:color="auto"/>
                    <w:right w:val="none" w:sz="0" w:space="0" w:color="auto"/>
                  </w:divBdr>
                </w:div>
                <w:div w:id="106387655">
                  <w:marLeft w:val="480"/>
                  <w:marRight w:val="0"/>
                  <w:marTop w:val="0"/>
                  <w:marBottom w:val="0"/>
                  <w:divBdr>
                    <w:top w:val="none" w:sz="0" w:space="0" w:color="auto"/>
                    <w:left w:val="none" w:sz="0" w:space="0" w:color="auto"/>
                    <w:bottom w:val="none" w:sz="0" w:space="0" w:color="auto"/>
                    <w:right w:val="none" w:sz="0" w:space="0" w:color="auto"/>
                  </w:divBdr>
                </w:div>
                <w:div w:id="1652904590">
                  <w:marLeft w:val="480"/>
                  <w:marRight w:val="0"/>
                  <w:marTop w:val="0"/>
                  <w:marBottom w:val="0"/>
                  <w:divBdr>
                    <w:top w:val="none" w:sz="0" w:space="0" w:color="auto"/>
                    <w:left w:val="none" w:sz="0" w:space="0" w:color="auto"/>
                    <w:bottom w:val="none" w:sz="0" w:space="0" w:color="auto"/>
                    <w:right w:val="none" w:sz="0" w:space="0" w:color="auto"/>
                  </w:divBdr>
                </w:div>
                <w:div w:id="1157115311">
                  <w:marLeft w:val="480"/>
                  <w:marRight w:val="0"/>
                  <w:marTop w:val="0"/>
                  <w:marBottom w:val="0"/>
                  <w:divBdr>
                    <w:top w:val="none" w:sz="0" w:space="0" w:color="auto"/>
                    <w:left w:val="none" w:sz="0" w:space="0" w:color="auto"/>
                    <w:bottom w:val="none" w:sz="0" w:space="0" w:color="auto"/>
                    <w:right w:val="none" w:sz="0" w:space="0" w:color="auto"/>
                  </w:divBdr>
                </w:div>
                <w:div w:id="781069845">
                  <w:marLeft w:val="480"/>
                  <w:marRight w:val="0"/>
                  <w:marTop w:val="0"/>
                  <w:marBottom w:val="0"/>
                  <w:divBdr>
                    <w:top w:val="none" w:sz="0" w:space="0" w:color="auto"/>
                    <w:left w:val="none" w:sz="0" w:space="0" w:color="auto"/>
                    <w:bottom w:val="none" w:sz="0" w:space="0" w:color="auto"/>
                    <w:right w:val="none" w:sz="0" w:space="0" w:color="auto"/>
                  </w:divBdr>
                </w:div>
                <w:div w:id="1740858145">
                  <w:marLeft w:val="480"/>
                  <w:marRight w:val="0"/>
                  <w:marTop w:val="0"/>
                  <w:marBottom w:val="0"/>
                  <w:divBdr>
                    <w:top w:val="none" w:sz="0" w:space="0" w:color="auto"/>
                    <w:left w:val="none" w:sz="0" w:space="0" w:color="auto"/>
                    <w:bottom w:val="none" w:sz="0" w:space="0" w:color="auto"/>
                    <w:right w:val="none" w:sz="0" w:space="0" w:color="auto"/>
                  </w:divBdr>
                </w:div>
                <w:div w:id="105467840">
                  <w:marLeft w:val="480"/>
                  <w:marRight w:val="0"/>
                  <w:marTop w:val="0"/>
                  <w:marBottom w:val="0"/>
                  <w:divBdr>
                    <w:top w:val="none" w:sz="0" w:space="0" w:color="auto"/>
                    <w:left w:val="none" w:sz="0" w:space="0" w:color="auto"/>
                    <w:bottom w:val="none" w:sz="0" w:space="0" w:color="auto"/>
                    <w:right w:val="none" w:sz="0" w:space="0" w:color="auto"/>
                  </w:divBdr>
                </w:div>
                <w:div w:id="600989706">
                  <w:marLeft w:val="480"/>
                  <w:marRight w:val="0"/>
                  <w:marTop w:val="0"/>
                  <w:marBottom w:val="0"/>
                  <w:divBdr>
                    <w:top w:val="none" w:sz="0" w:space="0" w:color="auto"/>
                    <w:left w:val="none" w:sz="0" w:space="0" w:color="auto"/>
                    <w:bottom w:val="none" w:sz="0" w:space="0" w:color="auto"/>
                    <w:right w:val="none" w:sz="0" w:space="0" w:color="auto"/>
                  </w:divBdr>
                </w:div>
                <w:div w:id="123011141">
                  <w:marLeft w:val="480"/>
                  <w:marRight w:val="0"/>
                  <w:marTop w:val="0"/>
                  <w:marBottom w:val="0"/>
                  <w:divBdr>
                    <w:top w:val="none" w:sz="0" w:space="0" w:color="auto"/>
                    <w:left w:val="none" w:sz="0" w:space="0" w:color="auto"/>
                    <w:bottom w:val="none" w:sz="0" w:space="0" w:color="auto"/>
                    <w:right w:val="none" w:sz="0" w:space="0" w:color="auto"/>
                  </w:divBdr>
                </w:div>
                <w:div w:id="1444766549">
                  <w:marLeft w:val="480"/>
                  <w:marRight w:val="0"/>
                  <w:marTop w:val="0"/>
                  <w:marBottom w:val="0"/>
                  <w:divBdr>
                    <w:top w:val="none" w:sz="0" w:space="0" w:color="auto"/>
                    <w:left w:val="none" w:sz="0" w:space="0" w:color="auto"/>
                    <w:bottom w:val="none" w:sz="0" w:space="0" w:color="auto"/>
                    <w:right w:val="none" w:sz="0" w:space="0" w:color="auto"/>
                  </w:divBdr>
                </w:div>
                <w:div w:id="1668556502">
                  <w:marLeft w:val="480"/>
                  <w:marRight w:val="0"/>
                  <w:marTop w:val="0"/>
                  <w:marBottom w:val="0"/>
                  <w:divBdr>
                    <w:top w:val="none" w:sz="0" w:space="0" w:color="auto"/>
                    <w:left w:val="none" w:sz="0" w:space="0" w:color="auto"/>
                    <w:bottom w:val="none" w:sz="0" w:space="0" w:color="auto"/>
                    <w:right w:val="none" w:sz="0" w:space="0" w:color="auto"/>
                  </w:divBdr>
                </w:div>
                <w:div w:id="44528364">
                  <w:marLeft w:val="480"/>
                  <w:marRight w:val="0"/>
                  <w:marTop w:val="0"/>
                  <w:marBottom w:val="0"/>
                  <w:divBdr>
                    <w:top w:val="none" w:sz="0" w:space="0" w:color="auto"/>
                    <w:left w:val="none" w:sz="0" w:space="0" w:color="auto"/>
                    <w:bottom w:val="none" w:sz="0" w:space="0" w:color="auto"/>
                    <w:right w:val="none" w:sz="0" w:space="0" w:color="auto"/>
                  </w:divBdr>
                </w:div>
                <w:div w:id="67384624">
                  <w:marLeft w:val="480"/>
                  <w:marRight w:val="0"/>
                  <w:marTop w:val="0"/>
                  <w:marBottom w:val="0"/>
                  <w:divBdr>
                    <w:top w:val="none" w:sz="0" w:space="0" w:color="auto"/>
                    <w:left w:val="none" w:sz="0" w:space="0" w:color="auto"/>
                    <w:bottom w:val="none" w:sz="0" w:space="0" w:color="auto"/>
                    <w:right w:val="none" w:sz="0" w:space="0" w:color="auto"/>
                  </w:divBdr>
                </w:div>
                <w:div w:id="123278009">
                  <w:marLeft w:val="480"/>
                  <w:marRight w:val="0"/>
                  <w:marTop w:val="0"/>
                  <w:marBottom w:val="0"/>
                  <w:divBdr>
                    <w:top w:val="none" w:sz="0" w:space="0" w:color="auto"/>
                    <w:left w:val="none" w:sz="0" w:space="0" w:color="auto"/>
                    <w:bottom w:val="none" w:sz="0" w:space="0" w:color="auto"/>
                    <w:right w:val="none" w:sz="0" w:space="0" w:color="auto"/>
                  </w:divBdr>
                </w:div>
                <w:div w:id="1257907283">
                  <w:marLeft w:val="480"/>
                  <w:marRight w:val="0"/>
                  <w:marTop w:val="0"/>
                  <w:marBottom w:val="0"/>
                  <w:divBdr>
                    <w:top w:val="none" w:sz="0" w:space="0" w:color="auto"/>
                    <w:left w:val="none" w:sz="0" w:space="0" w:color="auto"/>
                    <w:bottom w:val="none" w:sz="0" w:space="0" w:color="auto"/>
                    <w:right w:val="none" w:sz="0" w:space="0" w:color="auto"/>
                  </w:divBdr>
                </w:div>
                <w:div w:id="86394295">
                  <w:marLeft w:val="480"/>
                  <w:marRight w:val="0"/>
                  <w:marTop w:val="0"/>
                  <w:marBottom w:val="0"/>
                  <w:divBdr>
                    <w:top w:val="none" w:sz="0" w:space="0" w:color="auto"/>
                    <w:left w:val="none" w:sz="0" w:space="0" w:color="auto"/>
                    <w:bottom w:val="none" w:sz="0" w:space="0" w:color="auto"/>
                    <w:right w:val="none" w:sz="0" w:space="0" w:color="auto"/>
                  </w:divBdr>
                </w:div>
                <w:div w:id="626014299">
                  <w:marLeft w:val="480"/>
                  <w:marRight w:val="0"/>
                  <w:marTop w:val="0"/>
                  <w:marBottom w:val="0"/>
                  <w:divBdr>
                    <w:top w:val="none" w:sz="0" w:space="0" w:color="auto"/>
                    <w:left w:val="none" w:sz="0" w:space="0" w:color="auto"/>
                    <w:bottom w:val="none" w:sz="0" w:space="0" w:color="auto"/>
                    <w:right w:val="none" w:sz="0" w:space="0" w:color="auto"/>
                  </w:divBdr>
                </w:div>
                <w:div w:id="310254948">
                  <w:marLeft w:val="480"/>
                  <w:marRight w:val="0"/>
                  <w:marTop w:val="0"/>
                  <w:marBottom w:val="0"/>
                  <w:divBdr>
                    <w:top w:val="none" w:sz="0" w:space="0" w:color="auto"/>
                    <w:left w:val="none" w:sz="0" w:space="0" w:color="auto"/>
                    <w:bottom w:val="none" w:sz="0" w:space="0" w:color="auto"/>
                    <w:right w:val="none" w:sz="0" w:space="0" w:color="auto"/>
                  </w:divBdr>
                </w:div>
                <w:div w:id="217782886">
                  <w:marLeft w:val="480"/>
                  <w:marRight w:val="0"/>
                  <w:marTop w:val="0"/>
                  <w:marBottom w:val="0"/>
                  <w:divBdr>
                    <w:top w:val="none" w:sz="0" w:space="0" w:color="auto"/>
                    <w:left w:val="none" w:sz="0" w:space="0" w:color="auto"/>
                    <w:bottom w:val="none" w:sz="0" w:space="0" w:color="auto"/>
                    <w:right w:val="none" w:sz="0" w:space="0" w:color="auto"/>
                  </w:divBdr>
                </w:div>
                <w:div w:id="1446658855">
                  <w:marLeft w:val="480"/>
                  <w:marRight w:val="0"/>
                  <w:marTop w:val="0"/>
                  <w:marBottom w:val="0"/>
                  <w:divBdr>
                    <w:top w:val="none" w:sz="0" w:space="0" w:color="auto"/>
                    <w:left w:val="none" w:sz="0" w:space="0" w:color="auto"/>
                    <w:bottom w:val="none" w:sz="0" w:space="0" w:color="auto"/>
                    <w:right w:val="none" w:sz="0" w:space="0" w:color="auto"/>
                  </w:divBdr>
                </w:div>
                <w:div w:id="1030300418">
                  <w:marLeft w:val="480"/>
                  <w:marRight w:val="0"/>
                  <w:marTop w:val="0"/>
                  <w:marBottom w:val="0"/>
                  <w:divBdr>
                    <w:top w:val="none" w:sz="0" w:space="0" w:color="auto"/>
                    <w:left w:val="none" w:sz="0" w:space="0" w:color="auto"/>
                    <w:bottom w:val="none" w:sz="0" w:space="0" w:color="auto"/>
                    <w:right w:val="none" w:sz="0" w:space="0" w:color="auto"/>
                  </w:divBdr>
                </w:div>
                <w:div w:id="169027619">
                  <w:marLeft w:val="480"/>
                  <w:marRight w:val="0"/>
                  <w:marTop w:val="0"/>
                  <w:marBottom w:val="0"/>
                  <w:divBdr>
                    <w:top w:val="none" w:sz="0" w:space="0" w:color="auto"/>
                    <w:left w:val="none" w:sz="0" w:space="0" w:color="auto"/>
                    <w:bottom w:val="none" w:sz="0" w:space="0" w:color="auto"/>
                    <w:right w:val="none" w:sz="0" w:space="0" w:color="auto"/>
                  </w:divBdr>
                </w:div>
                <w:div w:id="1765613173">
                  <w:marLeft w:val="480"/>
                  <w:marRight w:val="0"/>
                  <w:marTop w:val="0"/>
                  <w:marBottom w:val="0"/>
                  <w:divBdr>
                    <w:top w:val="none" w:sz="0" w:space="0" w:color="auto"/>
                    <w:left w:val="none" w:sz="0" w:space="0" w:color="auto"/>
                    <w:bottom w:val="none" w:sz="0" w:space="0" w:color="auto"/>
                    <w:right w:val="none" w:sz="0" w:space="0" w:color="auto"/>
                  </w:divBdr>
                </w:div>
                <w:div w:id="2010598217">
                  <w:marLeft w:val="480"/>
                  <w:marRight w:val="0"/>
                  <w:marTop w:val="0"/>
                  <w:marBottom w:val="0"/>
                  <w:divBdr>
                    <w:top w:val="none" w:sz="0" w:space="0" w:color="auto"/>
                    <w:left w:val="none" w:sz="0" w:space="0" w:color="auto"/>
                    <w:bottom w:val="none" w:sz="0" w:space="0" w:color="auto"/>
                    <w:right w:val="none" w:sz="0" w:space="0" w:color="auto"/>
                  </w:divBdr>
                </w:div>
                <w:div w:id="1493254428">
                  <w:marLeft w:val="480"/>
                  <w:marRight w:val="0"/>
                  <w:marTop w:val="0"/>
                  <w:marBottom w:val="0"/>
                  <w:divBdr>
                    <w:top w:val="none" w:sz="0" w:space="0" w:color="auto"/>
                    <w:left w:val="none" w:sz="0" w:space="0" w:color="auto"/>
                    <w:bottom w:val="none" w:sz="0" w:space="0" w:color="auto"/>
                    <w:right w:val="none" w:sz="0" w:space="0" w:color="auto"/>
                  </w:divBdr>
                </w:div>
                <w:div w:id="1710834891">
                  <w:marLeft w:val="480"/>
                  <w:marRight w:val="0"/>
                  <w:marTop w:val="0"/>
                  <w:marBottom w:val="0"/>
                  <w:divBdr>
                    <w:top w:val="none" w:sz="0" w:space="0" w:color="auto"/>
                    <w:left w:val="none" w:sz="0" w:space="0" w:color="auto"/>
                    <w:bottom w:val="none" w:sz="0" w:space="0" w:color="auto"/>
                    <w:right w:val="none" w:sz="0" w:space="0" w:color="auto"/>
                  </w:divBdr>
                </w:div>
                <w:div w:id="1104348662">
                  <w:marLeft w:val="480"/>
                  <w:marRight w:val="0"/>
                  <w:marTop w:val="0"/>
                  <w:marBottom w:val="0"/>
                  <w:divBdr>
                    <w:top w:val="none" w:sz="0" w:space="0" w:color="auto"/>
                    <w:left w:val="none" w:sz="0" w:space="0" w:color="auto"/>
                    <w:bottom w:val="none" w:sz="0" w:space="0" w:color="auto"/>
                    <w:right w:val="none" w:sz="0" w:space="0" w:color="auto"/>
                  </w:divBdr>
                </w:div>
                <w:div w:id="1020085378">
                  <w:marLeft w:val="480"/>
                  <w:marRight w:val="0"/>
                  <w:marTop w:val="0"/>
                  <w:marBottom w:val="0"/>
                  <w:divBdr>
                    <w:top w:val="none" w:sz="0" w:space="0" w:color="auto"/>
                    <w:left w:val="none" w:sz="0" w:space="0" w:color="auto"/>
                    <w:bottom w:val="none" w:sz="0" w:space="0" w:color="auto"/>
                    <w:right w:val="none" w:sz="0" w:space="0" w:color="auto"/>
                  </w:divBdr>
                </w:div>
                <w:div w:id="1190677652">
                  <w:marLeft w:val="480"/>
                  <w:marRight w:val="0"/>
                  <w:marTop w:val="0"/>
                  <w:marBottom w:val="0"/>
                  <w:divBdr>
                    <w:top w:val="none" w:sz="0" w:space="0" w:color="auto"/>
                    <w:left w:val="none" w:sz="0" w:space="0" w:color="auto"/>
                    <w:bottom w:val="none" w:sz="0" w:space="0" w:color="auto"/>
                    <w:right w:val="none" w:sz="0" w:space="0" w:color="auto"/>
                  </w:divBdr>
                </w:div>
                <w:div w:id="1779258546">
                  <w:marLeft w:val="480"/>
                  <w:marRight w:val="0"/>
                  <w:marTop w:val="0"/>
                  <w:marBottom w:val="0"/>
                  <w:divBdr>
                    <w:top w:val="none" w:sz="0" w:space="0" w:color="auto"/>
                    <w:left w:val="none" w:sz="0" w:space="0" w:color="auto"/>
                    <w:bottom w:val="none" w:sz="0" w:space="0" w:color="auto"/>
                    <w:right w:val="none" w:sz="0" w:space="0" w:color="auto"/>
                  </w:divBdr>
                </w:div>
                <w:div w:id="1384983409">
                  <w:marLeft w:val="480"/>
                  <w:marRight w:val="0"/>
                  <w:marTop w:val="0"/>
                  <w:marBottom w:val="0"/>
                  <w:divBdr>
                    <w:top w:val="none" w:sz="0" w:space="0" w:color="auto"/>
                    <w:left w:val="none" w:sz="0" w:space="0" w:color="auto"/>
                    <w:bottom w:val="none" w:sz="0" w:space="0" w:color="auto"/>
                    <w:right w:val="none" w:sz="0" w:space="0" w:color="auto"/>
                  </w:divBdr>
                </w:div>
                <w:div w:id="495733630">
                  <w:marLeft w:val="480"/>
                  <w:marRight w:val="0"/>
                  <w:marTop w:val="0"/>
                  <w:marBottom w:val="0"/>
                  <w:divBdr>
                    <w:top w:val="none" w:sz="0" w:space="0" w:color="auto"/>
                    <w:left w:val="none" w:sz="0" w:space="0" w:color="auto"/>
                    <w:bottom w:val="none" w:sz="0" w:space="0" w:color="auto"/>
                    <w:right w:val="none" w:sz="0" w:space="0" w:color="auto"/>
                  </w:divBdr>
                </w:div>
                <w:div w:id="1068771454">
                  <w:marLeft w:val="480"/>
                  <w:marRight w:val="0"/>
                  <w:marTop w:val="0"/>
                  <w:marBottom w:val="0"/>
                  <w:divBdr>
                    <w:top w:val="none" w:sz="0" w:space="0" w:color="auto"/>
                    <w:left w:val="none" w:sz="0" w:space="0" w:color="auto"/>
                    <w:bottom w:val="none" w:sz="0" w:space="0" w:color="auto"/>
                    <w:right w:val="none" w:sz="0" w:space="0" w:color="auto"/>
                  </w:divBdr>
                </w:div>
                <w:div w:id="237130453">
                  <w:marLeft w:val="480"/>
                  <w:marRight w:val="0"/>
                  <w:marTop w:val="0"/>
                  <w:marBottom w:val="0"/>
                  <w:divBdr>
                    <w:top w:val="none" w:sz="0" w:space="0" w:color="auto"/>
                    <w:left w:val="none" w:sz="0" w:space="0" w:color="auto"/>
                    <w:bottom w:val="none" w:sz="0" w:space="0" w:color="auto"/>
                    <w:right w:val="none" w:sz="0" w:space="0" w:color="auto"/>
                  </w:divBdr>
                </w:div>
                <w:div w:id="1762332516">
                  <w:marLeft w:val="480"/>
                  <w:marRight w:val="0"/>
                  <w:marTop w:val="0"/>
                  <w:marBottom w:val="0"/>
                  <w:divBdr>
                    <w:top w:val="none" w:sz="0" w:space="0" w:color="auto"/>
                    <w:left w:val="none" w:sz="0" w:space="0" w:color="auto"/>
                    <w:bottom w:val="none" w:sz="0" w:space="0" w:color="auto"/>
                    <w:right w:val="none" w:sz="0" w:space="0" w:color="auto"/>
                  </w:divBdr>
                </w:div>
                <w:div w:id="2003850407">
                  <w:marLeft w:val="480"/>
                  <w:marRight w:val="0"/>
                  <w:marTop w:val="0"/>
                  <w:marBottom w:val="0"/>
                  <w:divBdr>
                    <w:top w:val="none" w:sz="0" w:space="0" w:color="auto"/>
                    <w:left w:val="none" w:sz="0" w:space="0" w:color="auto"/>
                    <w:bottom w:val="none" w:sz="0" w:space="0" w:color="auto"/>
                    <w:right w:val="none" w:sz="0" w:space="0" w:color="auto"/>
                  </w:divBdr>
                </w:div>
                <w:div w:id="979309721">
                  <w:marLeft w:val="480"/>
                  <w:marRight w:val="0"/>
                  <w:marTop w:val="0"/>
                  <w:marBottom w:val="0"/>
                  <w:divBdr>
                    <w:top w:val="none" w:sz="0" w:space="0" w:color="auto"/>
                    <w:left w:val="none" w:sz="0" w:space="0" w:color="auto"/>
                    <w:bottom w:val="none" w:sz="0" w:space="0" w:color="auto"/>
                    <w:right w:val="none" w:sz="0" w:space="0" w:color="auto"/>
                  </w:divBdr>
                </w:div>
              </w:divsChild>
            </w:div>
            <w:div w:id="421493242">
              <w:marLeft w:val="0"/>
              <w:marRight w:val="0"/>
              <w:marTop w:val="0"/>
              <w:marBottom w:val="0"/>
              <w:divBdr>
                <w:top w:val="none" w:sz="0" w:space="0" w:color="auto"/>
                <w:left w:val="none" w:sz="0" w:space="0" w:color="auto"/>
                <w:bottom w:val="none" w:sz="0" w:space="0" w:color="auto"/>
                <w:right w:val="none" w:sz="0" w:space="0" w:color="auto"/>
              </w:divBdr>
              <w:divsChild>
                <w:div w:id="414864165">
                  <w:marLeft w:val="480"/>
                  <w:marRight w:val="0"/>
                  <w:marTop w:val="0"/>
                  <w:marBottom w:val="0"/>
                  <w:divBdr>
                    <w:top w:val="none" w:sz="0" w:space="0" w:color="auto"/>
                    <w:left w:val="none" w:sz="0" w:space="0" w:color="auto"/>
                    <w:bottom w:val="none" w:sz="0" w:space="0" w:color="auto"/>
                    <w:right w:val="none" w:sz="0" w:space="0" w:color="auto"/>
                  </w:divBdr>
                </w:div>
                <w:div w:id="1546258835">
                  <w:marLeft w:val="480"/>
                  <w:marRight w:val="0"/>
                  <w:marTop w:val="0"/>
                  <w:marBottom w:val="0"/>
                  <w:divBdr>
                    <w:top w:val="none" w:sz="0" w:space="0" w:color="auto"/>
                    <w:left w:val="none" w:sz="0" w:space="0" w:color="auto"/>
                    <w:bottom w:val="none" w:sz="0" w:space="0" w:color="auto"/>
                    <w:right w:val="none" w:sz="0" w:space="0" w:color="auto"/>
                  </w:divBdr>
                </w:div>
                <w:div w:id="1438327972">
                  <w:marLeft w:val="480"/>
                  <w:marRight w:val="0"/>
                  <w:marTop w:val="0"/>
                  <w:marBottom w:val="0"/>
                  <w:divBdr>
                    <w:top w:val="none" w:sz="0" w:space="0" w:color="auto"/>
                    <w:left w:val="none" w:sz="0" w:space="0" w:color="auto"/>
                    <w:bottom w:val="none" w:sz="0" w:space="0" w:color="auto"/>
                    <w:right w:val="none" w:sz="0" w:space="0" w:color="auto"/>
                  </w:divBdr>
                </w:div>
                <w:div w:id="1049845187">
                  <w:marLeft w:val="480"/>
                  <w:marRight w:val="0"/>
                  <w:marTop w:val="0"/>
                  <w:marBottom w:val="0"/>
                  <w:divBdr>
                    <w:top w:val="none" w:sz="0" w:space="0" w:color="auto"/>
                    <w:left w:val="none" w:sz="0" w:space="0" w:color="auto"/>
                    <w:bottom w:val="none" w:sz="0" w:space="0" w:color="auto"/>
                    <w:right w:val="none" w:sz="0" w:space="0" w:color="auto"/>
                  </w:divBdr>
                </w:div>
                <w:div w:id="837044225">
                  <w:marLeft w:val="480"/>
                  <w:marRight w:val="0"/>
                  <w:marTop w:val="0"/>
                  <w:marBottom w:val="0"/>
                  <w:divBdr>
                    <w:top w:val="none" w:sz="0" w:space="0" w:color="auto"/>
                    <w:left w:val="none" w:sz="0" w:space="0" w:color="auto"/>
                    <w:bottom w:val="none" w:sz="0" w:space="0" w:color="auto"/>
                    <w:right w:val="none" w:sz="0" w:space="0" w:color="auto"/>
                  </w:divBdr>
                </w:div>
                <w:div w:id="1621691300">
                  <w:marLeft w:val="480"/>
                  <w:marRight w:val="0"/>
                  <w:marTop w:val="0"/>
                  <w:marBottom w:val="0"/>
                  <w:divBdr>
                    <w:top w:val="none" w:sz="0" w:space="0" w:color="auto"/>
                    <w:left w:val="none" w:sz="0" w:space="0" w:color="auto"/>
                    <w:bottom w:val="none" w:sz="0" w:space="0" w:color="auto"/>
                    <w:right w:val="none" w:sz="0" w:space="0" w:color="auto"/>
                  </w:divBdr>
                </w:div>
                <w:div w:id="807434870">
                  <w:marLeft w:val="480"/>
                  <w:marRight w:val="0"/>
                  <w:marTop w:val="0"/>
                  <w:marBottom w:val="0"/>
                  <w:divBdr>
                    <w:top w:val="none" w:sz="0" w:space="0" w:color="auto"/>
                    <w:left w:val="none" w:sz="0" w:space="0" w:color="auto"/>
                    <w:bottom w:val="none" w:sz="0" w:space="0" w:color="auto"/>
                    <w:right w:val="none" w:sz="0" w:space="0" w:color="auto"/>
                  </w:divBdr>
                </w:div>
                <w:div w:id="527455786">
                  <w:marLeft w:val="480"/>
                  <w:marRight w:val="0"/>
                  <w:marTop w:val="0"/>
                  <w:marBottom w:val="0"/>
                  <w:divBdr>
                    <w:top w:val="none" w:sz="0" w:space="0" w:color="auto"/>
                    <w:left w:val="none" w:sz="0" w:space="0" w:color="auto"/>
                    <w:bottom w:val="none" w:sz="0" w:space="0" w:color="auto"/>
                    <w:right w:val="none" w:sz="0" w:space="0" w:color="auto"/>
                  </w:divBdr>
                </w:div>
                <w:div w:id="678459866">
                  <w:marLeft w:val="480"/>
                  <w:marRight w:val="0"/>
                  <w:marTop w:val="0"/>
                  <w:marBottom w:val="0"/>
                  <w:divBdr>
                    <w:top w:val="none" w:sz="0" w:space="0" w:color="auto"/>
                    <w:left w:val="none" w:sz="0" w:space="0" w:color="auto"/>
                    <w:bottom w:val="none" w:sz="0" w:space="0" w:color="auto"/>
                    <w:right w:val="none" w:sz="0" w:space="0" w:color="auto"/>
                  </w:divBdr>
                </w:div>
                <w:div w:id="1300183488">
                  <w:marLeft w:val="480"/>
                  <w:marRight w:val="0"/>
                  <w:marTop w:val="0"/>
                  <w:marBottom w:val="0"/>
                  <w:divBdr>
                    <w:top w:val="none" w:sz="0" w:space="0" w:color="auto"/>
                    <w:left w:val="none" w:sz="0" w:space="0" w:color="auto"/>
                    <w:bottom w:val="none" w:sz="0" w:space="0" w:color="auto"/>
                    <w:right w:val="none" w:sz="0" w:space="0" w:color="auto"/>
                  </w:divBdr>
                </w:div>
                <w:div w:id="403261029">
                  <w:marLeft w:val="480"/>
                  <w:marRight w:val="0"/>
                  <w:marTop w:val="0"/>
                  <w:marBottom w:val="0"/>
                  <w:divBdr>
                    <w:top w:val="none" w:sz="0" w:space="0" w:color="auto"/>
                    <w:left w:val="none" w:sz="0" w:space="0" w:color="auto"/>
                    <w:bottom w:val="none" w:sz="0" w:space="0" w:color="auto"/>
                    <w:right w:val="none" w:sz="0" w:space="0" w:color="auto"/>
                  </w:divBdr>
                </w:div>
                <w:div w:id="923958214">
                  <w:marLeft w:val="480"/>
                  <w:marRight w:val="0"/>
                  <w:marTop w:val="0"/>
                  <w:marBottom w:val="0"/>
                  <w:divBdr>
                    <w:top w:val="none" w:sz="0" w:space="0" w:color="auto"/>
                    <w:left w:val="none" w:sz="0" w:space="0" w:color="auto"/>
                    <w:bottom w:val="none" w:sz="0" w:space="0" w:color="auto"/>
                    <w:right w:val="none" w:sz="0" w:space="0" w:color="auto"/>
                  </w:divBdr>
                </w:div>
                <w:div w:id="345864693">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739794713">
                  <w:marLeft w:val="480"/>
                  <w:marRight w:val="0"/>
                  <w:marTop w:val="0"/>
                  <w:marBottom w:val="0"/>
                  <w:divBdr>
                    <w:top w:val="none" w:sz="0" w:space="0" w:color="auto"/>
                    <w:left w:val="none" w:sz="0" w:space="0" w:color="auto"/>
                    <w:bottom w:val="none" w:sz="0" w:space="0" w:color="auto"/>
                    <w:right w:val="none" w:sz="0" w:space="0" w:color="auto"/>
                  </w:divBdr>
                </w:div>
                <w:div w:id="1541896258">
                  <w:marLeft w:val="480"/>
                  <w:marRight w:val="0"/>
                  <w:marTop w:val="0"/>
                  <w:marBottom w:val="0"/>
                  <w:divBdr>
                    <w:top w:val="none" w:sz="0" w:space="0" w:color="auto"/>
                    <w:left w:val="none" w:sz="0" w:space="0" w:color="auto"/>
                    <w:bottom w:val="none" w:sz="0" w:space="0" w:color="auto"/>
                    <w:right w:val="none" w:sz="0" w:space="0" w:color="auto"/>
                  </w:divBdr>
                </w:div>
                <w:div w:id="710569092">
                  <w:marLeft w:val="480"/>
                  <w:marRight w:val="0"/>
                  <w:marTop w:val="0"/>
                  <w:marBottom w:val="0"/>
                  <w:divBdr>
                    <w:top w:val="none" w:sz="0" w:space="0" w:color="auto"/>
                    <w:left w:val="none" w:sz="0" w:space="0" w:color="auto"/>
                    <w:bottom w:val="none" w:sz="0" w:space="0" w:color="auto"/>
                    <w:right w:val="none" w:sz="0" w:space="0" w:color="auto"/>
                  </w:divBdr>
                </w:div>
                <w:div w:id="774441479">
                  <w:marLeft w:val="480"/>
                  <w:marRight w:val="0"/>
                  <w:marTop w:val="0"/>
                  <w:marBottom w:val="0"/>
                  <w:divBdr>
                    <w:top w:val="none" w:sz="0" w:space="0" w:color="auto"/>
                    <w:left w:val="none" w:sz="0" w:space="0" w:color="auto"/>
                    <w:bottom w:val="none" w:sz="0" w:space="0" w:color="auto"/>
                    <w:right w:val="none" w:sz="0" w:space="0" w:color="auto"/>
                  </w:divBdr>
                </w:div>
                <w:div w:id="895624639">
                  <w:marLeft w:val="480"/>
                  <w:marRight w:val="0"/>
                  <w:marTop w:val="0"/>
                  <w:marBottom w:val="0"/>
                  <w:divBdr>
                    <w:top w:val="none" w:sz="0" w:space="0" w:color="auto"/>
                    <w:left w:val="none" w:sz="0" w:space="0" w:color="auto"/>
                    <w:bottom w:val="none" w:sz="0" w:space="0" w:color="auto"/>
                    <w:right w:val="none" w:sz="0" w:space="0" w:color="auto"/>
                  </w:divBdr>
                </w:div>
                <w:div w:id="641035147">
                  <w:marLeft w:val="480"/>
                  <w:marRight w:val="0"/>
                  <w:marTop w:val="0"/>
                  <w:marBottom w:val="0"/>
                  <w:divBdr>
                    <w:top w:val="none" w:sz="0" w:space="0" w:color="auto"/>
                    <w:left w:val="none" w:sz="0" w:space="0" w:color="auto"/>
                    <w:bottom w:val="none" w:sz="0" w:space="0" w:color="auto"/>
                    <w:right w:val="none" w:sz="0" w:space="0" w:color="auto"/>
                  </w:divBdr>
                </w:div>
                <w:div w:id="1845436325">
                  <w:marLeft w:val="480"/>
                  <w:marRight w:val="0"/>
                  <w:marTop w:val="0"/>
                  <w:marBottom w:val="0"/>
                  <w:divBdr>
                    <w:top w:val="none" w:sz="0" w:space="0" w:color="auto"/>
                    <w:left w:val="none" w:sz="0" w:space="0" w:color="auto"/>
                    <w:bottom w:val="none" w:sz="0" w:space="0" w:color="auto"/>
                    <w:right w:val="none" w:sz="0" w:space="0" w:color="auto"/>
                  </w:divBdr>
                </w:div>
                <w:div w:id="317273842">
                  <w:marLeft w:val="480"/>
                  <w:marRight w:val="0"/>
                  <w:marTop w:val="0"/>
                  <w:marBottom w:val="0"/>
                  <w:divBdr>
                    <w:top w:val="none" w:sz="0" w:space="0" w:color="auto"/>
                    <w:left w:val="none" w:sz="0" w:space="0" w:color="auto"/>
                    <w:bottom w:val="none" w:sz="0" w:space="0" w:color="auto"/>
                    <w:right w:val="none" w:sz="0" w:space="0" w:color="auto"/>
                  </w:divBdr>
                </w:div>
                <w:div w:id="185143848">
                  <w:marLeft w:val="480"/>
                  <w:marRight w:val="0"/>
                  <w:marTop w:val="0"/>
                  <w:marBottom w:val="0"/>
                  <w:divBdr>
                    <w:top w:val="none" w:sz="0" w:space="0" w:color="auto"/>
                    <w:left w:val="none" w:sz="0" w:space="0" w:color="auto"/>
                    <w:bottom w:val="none" w:sz="0" w:space="0" w:color="auto"/>
                    <w:right w:val="none" w:sz="0" w:space="0" w:color="auto"/>
                  </w:divBdr>
                </w:div>
                <w:div w:id="558595806">
                  <w:marLeft w:val="480"/>
                  <w:marRight w:val="0"/>
                  <w:marTop w:val="0"/>
                  <w:marBottom w:val="0"/>
                  <w:divBdr>
                    <w:top w:val="none" w:sz="0" w:space="0" w:color="auto"/>
                    <w:left w:val="none" w:sz="0" w:space="0" w:color="auto"/>
                    <w:bottom w:val="none" w:sz="0" w:space="0" w:color="auto"/>
                    <w:right w:val="none" w:sz="0" w:space="0" w:color="auto"/>
                  </w:divBdr>
                </w:div>
                <w:div w:id="1067410975">
                  <w:marLeft w:val="480"/>
                  <w:marRight w:val="0"/>
                  <w:marTop w:val="0"/>
                  <w:marBottom w:val="0"/>
                  <w:divBdr>
                    <w:top w:val="none" w:sz="0" w:space="0" w:color="auto"/>
                    <w:left w:val="none" w:sz="0" w:space="0" w:color="auto"/>
                    <w:bottom w:val="none" w:sz="0" w:space="0" w:color="auto"/>
                    <w:right w:val="none" w:sz="0" w:space="0" w:color="auto"/>
                  </w:divBdr>
                </w:div>
                <w:div w:id="1471172402">
                  <w:marLeft w:val="480"/>
                  <w:marRight w:val="0"/>
                  <w:marTop w:val="0"/>
                  <w:marBottom w:val="0"/>
                  <w:divBdr>
                    <w:top w:val="none" w:sz="0" w:space="0" w:color="auto"/>
                    <w:left w:val="none" w:sz="0" w:space="0" w:color="auto"/>
                    <w:bottom w:val="none" w:sz="0" w:space="0" w:color="auto"/>
                    <w:right w:val="none" w:sz="0" w:space="0" w:color="auto"/>
                  </w:divBdr>
                </w:div>
                <w:div w:id="1294942314">
                  <w:marLeft w:val="480"/>
                  <w:marRight w:val="0"/>
                  <w:marTop w:val="0"/>
                  <w:marBottom w:val="0"/>
                  <w:divBdr>
                    <w:top w:val="none" w:sz="0" w:space="0" w:color="auto"/>
                    <w:left w:val="none" w:sz="0" w:space="0" w:color="auto"/>
                    <w:bottom w:val="none" w:sz="0" w:space="0" w:color="auto"/>
                    <w:right w:val="none" w:sz="0" w:space="0" w:color="auto"/>
                  </w:divBdr>
                </w:div>
                <w:div w:id="1157183083">
                  <w:marLeft w:val="480"/>
                  <w:marRight w:val="0"/>
                  <w:marTop w:val="0"/>
                  <w:marBottom w:val="0"/>
                  <w:divBdr>
                    <w:top w:val="none" w:sz="0" w:space="0" w:color="auto"/>
                    <w:left w:val="none" w:sz="0" w:space="0" w:color="auto"/>
                    <w:bottom w:val="none" w:sz="0" w:space="0" w:color="auto"/>
                    <w:right w:val="none" w:sz="0" w:space="0" w:color="auto"/>
                  </w:divBdr>
                </w:div>
                <w:div w:id="795828958">
                  <w:marLeft w:val="480"/>
                  <w:marRight w:val="0"/>
                  <w:marTop w:val="0"/>
                  <w:marBottom w:val="0"/>
                  <w:divBdr>
                    <w:top w:val="none" w:sz="0" w:space="0" w:color="auto"/>
                    <w:left w:val="none" w:sz="0" w:space="0" w:color="auto"/>
                    <w:bottom w:val="none" w:sz="0" w:space="0" w:color="auto"/>
                    <w:right w:val="none" w:sz="0" w:space="0" w:color="auto"/>
                  </w:divBdr>
                </w:div>
                <w:div w:id="242880280">
                  <w:marLeft w:val="480"/>
                  <w:marRight w:val="0"/>
                  <w:marTop w:val="0"/>
                  <w:marBottom w:val="0"/>
                  <w:divBdr>
                    <w:top w:val="none" w:sz="0" w:space="0" w:color="auto"/>
                    <w:left w:val="none" w:sz="0" w:space="0" w:color="auto"/>
                    <w:bottom w:val="none" w:sz="0" w:space="0" w:color="auto"/>
                    <w:right w:val="none" w:sz="0" w:space="0" w:color="auto"/>
                  </w:divBdr>
                </w:div>
                <w:div w:id="290985819">
                  <w:marLeft w:val="480"/>
                  <w:marRight w:val="0"/>
                  <w:marTop w:val="0"/>
                  <w:marBottom w:val="0"/>
                  <w:divBdr>
                    <w:top w:val="none" w:sz="0" w:space="0" w:color="auto"/>
                    <w:left w:val="none" w:sz="0" w:space="0" w:color="auto"/>
                    <w:bottom w:val="none" w:sz="0" w:space="0" w:color="auto"/>
                    <w:right w:val="none" w:sz="0" w:space="0" w:color="auto"/>
                  </w:divBdr>
                </w:div>
                <w:div w:id="43070435">
                  <w:marLeft w:val="480"/>
                  <w:marRight w:val="0"/>
                  <w:marTop w:val="0"/>
                  <w:marBottom w:val="0"/>
                  <w:divBdr>
                    <w:top w:val="none" w:sz="0" w:space="0" w:color="auto"/>
                    <w:left w:val="none" w:sz="0" w:space="0" w:color="auto"/>
                    <w:bottom w:val="none" w:sz="0" w:space="0" w:color="auto"/>
                    <w:right w:val="none" w:sz="0" w:space="0" w:color="auto"/>
                  </w:divBdr>
                </w:div>
                <w:div w:id="375858976">
                  <w:marLeft w:val="480"/>
                  <w:marRight w:val="0"/>
                  <w:marTop w:val="0"/>
                  <w:marBottom w:val="0"/>
                  <w:divBdr>
                    <w:top w:val="none" w:sz="0" w:space="0" w:color="auto"/>
                    <w:left w:val="none" w:sz="0" w:space="0" w:color="auto"/>
                    <w:bottom w:val="none" w:sz="0" w:space="0" w:color="auto"/>
                    <w:right w:val="none" w:sz="0" w:space="0" w:color="auto"/>
                  </w:divBdr>
                </w:div>
                <w:div w:id="90056163">
                  <w:marLeft w:val="480"/>
                  <w:marRight w:val="0"/>
                  <w:marTop w:val="0"/>
                  <w:marBottom w:val="0"/>
                  <w:divBdr>
                    <w:top w:val="none" w:sz="0" w:space="0" w:color="auto"/>
                    <w:left w:val="none" w:sz="0" w:space="0" w:color="auto"/>
                    <w:bottom w:val="none" w:sz="0" w:space="0" w:color="auto"/>
                    <w:right w:val="none" w:sz="0" w:space="0" w:color="auto"/>
                  </w:divBdr>
                </w:div>
                <w:div w:id="353311675">
                  <w:marLeft w:val="480"/>
                  <w:marRight w:val="0"/>
                  <w:marTop w:val="0"/>
                  <w:marBottom w:val="0"/>
                  <w:divBdr>
                    <w:top w:val="none" w:sz="0" w:space="0" w:color="auto"/>
                    <w:left w:val="none" w:sz="0" w:space="0" w:color="auto"/>
                    <w:bottom w:val="none" w:sz="0" w:space="0" w:color="auto"/>
                    <w:right w:val="none" w:sz="0" w:space="0" w:color="auto"/>
                  </w:divBdr>
                </w:div>
                <w:div w:id="1930382868">
                  <w:marLeft w:val="480"/>
                  <w:marRight w:val="0"/>
                  <w:marTop w:val="0"/>
                  <w:marBottom w:val="0"/>
                  <w:divBdr>
                    <w:top w:val="none" w:sz="0" w:space="0" w:color="auto"/>
                    <w:left w:val="none" w:sz="0" w:space="0" w:color="auto"/>
                    <w:bottom w:val="none" w:sz="0" w:space="0" w:color="auto"/>
                    <w:right w:val="none" w:sz="0" w:space="0" w:color="auto"/>
                  </w:divBdr>
                </w:div>
                <w:div w:id="2044480286">
                  <w:marLeft w:val="480"/>
                  <w:marRight w:val="0"/>
                  <w:marTop w:val="0"/>
                  <w:marBottom w:val="0"/>
                  <w:divBdr>
                    <w:top w:val="none" w:sz="0" w:space="0" w:color="auto"/>
                    <w:left w:val="none" w:sz="0" w:space="0" w:color="auto"/>
                    <w:bottom w:val="none" w:sz="0" w:space="0" w:color="auto"/>
                    <w:right w:val="none" w:sz="0" w:space="0" w:color="auto"/>
                  </w:divBdr>
                </w:div>
                <w:div w:id="1804620329">
                  <w:marLeft w:val="480"/>
                  <w:marRight w:val="0"/>
                  <w:marTop w:val="0"/>
                  <w:marBottom w:val="0"/>
                  <w:divBdr>
                    <w:top w:val="none" w:sz="0" w:space="0" w:color="auto"/>
                    <w:left w:val="none" w:sz="0" w:space="0" w:color="auto"/>
                    <w:bottom w:val="none" w:sz="0" w:space="0" w:color="auto"/>
                    <w:right w:val="none" w:sz="0" w:space="0" w:color="auto"/>
                  </w:divBdr>
                </w:div>
                <w:div w:id="292293508">
                  <w:marLeft w:val="480"/>
                  <w:marRight w:val="0"/>
                  <w:marTop w:val="0"/>
                  <w:marBottom w:val="0"/>
                  <w:divBdr>
                    <w:top w:val="none" w:sz="0" w:space="0" w:color="auto"/>
                    <w:left w:val="none" w:sz="0" w:space="0" w:color="auto"/>
                    <w:bottom w:val="none" w:sz="0" w:space="0" w:color="auto"/>
                    <w:right w:val="none" w:sz="0" w:space="0" w:color="auto"/>
                  </w:divBdr>
                </w:div>
                <w:div w:id="1417439853">
                  <w:marLeft w:val="480"/>
                  <w:marRight w:val="0"/>
                  <w:marTop w:val="0"/>
                  <w:marBottom w:val="0"/>
                  <w:divBdr>
                    <w:top w:val="none" w:sz="0" w:space="0" w:color="auto"/>
                    <w:left w:val="none" w:sz="0" w:space="0" w:color="auto"/>
                    <w:bottom w:val="none" w:sz="0" w:space="0" w:color="auto"/>
                    <w:right w:val="none" w:sz="0" w:space="0" w:color="auto"/>
                  </w:divBdr>
                </w:div>
                <w:div w:id="1980301330">
                  <w:marLeft w:val="480"/>
                  <w:marRight w:val="0"/>
                  <w:marTop w:val="0"/>
                  <w:marBottom w:val="0"/>
                  <w:divBdr>
                    <w:top w:val="none" w:sz="0" w:space="0" w:color="auto"/>
                    <w:left w:val="none" w:sz="0" w:space="0" w:color="auto"/>
                    <w:bottom w:val="none" w:sz="0" w:space="0" w:color="auto"/>
                    <w:right w:val="none" w:sz="0" w:space="0" w:color="auto"/>
                  </w:divBdr>
                </w:div>
                <w:div w:id="733238832">
                  <w:marLeft w:val="480"/>
                  <w:marRight w:val="0"/>
                  <w:marTop w:val="0"/>
                  <w:marBottom w:val="0"/>
                  <w:divBdr>
                    <w:top w:val="none" w:sz="0" w:space="0" w:color="auto"/>
                    <w:left w:val="none" w:sz="0" w:space="0" w:color="auto"/>
                    <w:bottom w:val="none" w:sz="0" w:space="0" w:color="auto"/>
                    <w:right w:val="none" w:sz="0" w:space="0" w:color="auto"/>
                  </w:divBdr>
                </w:div>
                <w:div w:id="535628871">
                  <w:marLeft w:val="480"/>
                  <w:marRight w:val="0"/>
                  <w:marTop w:val="0"/>
                  <w:marBottom w:val="0"/>
                  <w:divBdr>
                    <w:top w:val="none" w:sz="0" w:space="0" w:color="auto"/>
                    <w:left w:val="none" w:sz="0" w:space="0" w:color="auto"/>
                    <w:bottom w:val="none" w:sz="0" w:space="0" w:color="auto"/>
                    <w:right w:val="none" w:sz="0" w:space="0" w:color="auto"/>
                  </w:divBdr>
                </w:div>
              </w:divsChild>
            </w:div>
            <w:div w:id="1622374127">
              <w:marLeft w:val="0"/>
              <w:marRight w:val="0"/>
              <w:marTop w:val="0"/>
              <w:marBottom w:val="0"/>
              <w:divBdr>
                <w:top w:val="none" w:sz="0" w:space="0" w:color="auto"/>
                <w:left w:val="none" w:sz="0" w:space="0" w:color="auto"/>
                <w:bottom w:val="none" w:sz="0" w:space="0" w:color="auto"/>
                <w:right w:val="none" w:sz="0" w:space="0" w:color="auto"/>
              </w:divBdr>
              <w:divsChild>
                <w:div w:id="748387139">
                  <w:marLeft w:val="480"/>
                  <w:marRight w:val="0"/>
                  <w:marTop w:val="0"/>
                  <w:marBottom w:val="0"/>
                  <w:divBdr>
                    <w:top w:val="none" w:sz="0" w:space="0" w:color="auto"/>
                    <w:left w:val="none" w:sz="0" w:space="0" w:color="auto"/>
                    <w:bottom w:val="none" w:sz="0" w:space="0" w:color="auto"/>
                    <w:right w:val="none" w:sz="0" w:space="0" w:color="auto"/>
                  </w:divBdr>
                </w:div>
                <w:div w:id="2013482195">
                  <w:marLeft w:val="480"/>
                  <w:marRight w:val="0"/>
                  <w:marTop w:val="0"/>
                  <w:marBottom w:val="0"/>
                  <w:divBdr>
                    <w:top w:val="none" w:sz="0" w:space="0" w:color="auto"/>
                    <w:left w:val="none" w:sz="0" w:space="0" w:color="auto"/>
                    <w:bottom w:val="none" w:sz="0" w:space="0" w:color="auto"/>
                    <w:right w:val="none" w:sz="0" w:space="0" w:color="auto"/>
                  </w:divBdr>
                </w:div>
                <w:div w:id="1371027476">
                  <w:marLeft w:val="480"/>
                  <w:marRight w:val="0"/>
                  <w:marTop w:val="0"/>
                  <w:marBottom w:val="0"/>
                  <w:divBdr>
                    <w:top w:val="none" w:sz="0" w:space="0" w:color="auto"/>
                    <w:left w:val="none" w:sz="0" w:space="0" w:color="auto"/>
                    <w:bottom w:val="none" w:sz="0" w:space="0" w:color="auto"/>
                    <w:right w:val="none" w:sz="0" w:space="0" w:color="auto"/>
                  </w:divBdr>
                </w:div>
                <w:div w:id="1798839690">
                  <w:marLeft w:val="480"/>
                  <w:marRight w:val="0"/>
                  <w:marTop w:val="0"/>
                  <w:marBottom w:val="0"/>
                  <w:divBdr>
                    <w:top w:val="none" w:sz="0" w:space="0" w:color="auto"/>
                    <w:left w:val="none" w:sz="0" w:space="0" w:color="auto"/>
                    <w:bottom w:val="none" w:sz="0" w:space="0" w:color="auto"/>
                    <w:right w:val="none" w:sz="0" w:space="0" w:color="auto"/>
                  </w:divBdr>
                </w:div>
                <w:div w:id="1157067798">
                  <w:marLeft w:val="480"/>
                  <w:marRight w:val="0"/>
                  <w:marTop w:val="0"/>
                  <w:marBottom w:val="0"/>
                  <w:divBdr>
                    <w:top w:val="none" w:sz="0" w:space="0" w:color="auto"/>
                    <w:left w:val="none" w:sz="0" w:space="0" w:color="auto"/>
                    <w:bottom w:val="none" w:sz="0" w:space="0" w:color="auto"/>
                    <w:right w:val="none" w:sz="0" w:space="0" w:color="auto"/>
                  </w:divBdr>
                </w:div>
                <w:div w:id="431508521">
                  <w:marLeft w:val="480"/>
                  <w:marRight w:val="0"/>
                  <w:marTop w:val="0"/>
                  <w:marBottom w:val="0"/>
                  <w:divBdr>
                    <w:top w:val="none" w:sz="0" w:space="0" w:color="auto"/>
                    <w:left w:val="none" w:sz="0" w:space="0" w:color="auto"/>
                    <w:bottom w:val="none" w:sz="0" w:space="0" w:color="auto"/>
                    <w:right w:val="none" w:sz="0" w:space="0" w:color="auto"/>
                  </w:divBdr>
                </w:div>
                <w:div w:id="1466510326">
                  <w:marLeft w:val="480"/>
                  <w:marRight w:val="0"/>
                  <w:marTop w:val="0"/>
                  <w:marBottom w:val="0"/>
                  <w:divBdr>
                    <w:top w:val="none" w:sz="0" w:space="0" w:color="auto"/>
                    <w:left w:val="none" w:sz="0" w:space="0" w:color="auto"/>
                    <w:bottom w:val="none" w:sz="0" w:space="0" w:color="auto"/>
                    <w:right w:val="none" w:sz="0" w:space="0" w:color="auto"/>
                  </w:divBdr>
                </w:div>
                <w:div w:id="566303820">
                  <w:marLeft w:val="480"/>
                  <w:marRight w:val="0"/>
                  <w:marTop w:val="0"/>
                  <w:marBottom w:val="0"/>
                  <w:divBdr>
                    <w:top w:val="none" w:sz="0" w:space="0" w:color="auto"/>
                    <w:left w:val="none" w:sz="0" w:space="0" w:color="auto"/>
                    <w:bottom w:val="none" w:sz="0" w:space="0" w:color="auto"/>
                    <w:right w:val="none" w:sz="0" w:space="0" w:color="auto"/>
                  </w:divBdr>
                </w:div>
                <w:div w:id="502427907">
                  <w:marLeft w:val="480"/>
                  <w:marRight w:val="0"/>
                  <w:marTop w:val="0"/>
                  <w:marBottom w:val="0"/>
                  <w:divBdr>
                    <w:top w:val="none" w:sz="0" w:space="0" w:color="auto"/>
                    <w:left w:val="none" w:sz="0" w:space="0" w:color="auto"/>
                    <w:bottom w:val="none" w:sz="0" w:space="0" w:color="auto"/>
                    <w:right w:val="none" w:sz="0" w:space="0" w:color="auto"/>
                  </w:divBdr>
                </w:div>
                <w:div w:id="581184003">
                  <w:marLeft w:val="480"/>
                  <w:marRight w:val="0"/>
                  <w:marTop w:val="0"/>
                  <w:marBottom w:val="0"/>
                  <w:divBdr>
                    <w:top w:val="none" w:sz="0" w:space="0" w:color="auto"/>
                    <w:left w:val="none" w:sz="0" w:space="0" w:color="auto"/>
                    <w:bottom w:val="none" w:sz="0" w:space="0" w:color="auto"/>
                    <w:right w:val="none" w:sz="0" w:space="0" w:color="auto"/>
                  </w:divBdr>
                </w:div>
                <w:div w:id="1232231949">
                  <w:marLeft w:val="480"/>
                  <w:marRight w:val="0"/>
                  <w:marTop w:val="0"/>
                  <w:marBottom w:val="0"/>
                  <w:divBdr>
                    <w:top w:val="none" w:sz="0" w:space="0" w:color="auto"/>
                    <w:left w:val="none" w:sz="0" w:space="0" w:color="auto"/>
                    <w:bottom w:val="none" w:sz="0" w:space="0" w:color="auto"/>
                    <w:right w:val="none" w:sz="0" w:space="0" w:color="auto"/>
                  </w:divBdr>
                </w:div>
                <w:div w:id="1040939334">
                  <w:marLeft w:val="480"/>
                  <w:marRight w:val="0"/>
                  <w:marTop w:val="0"/>
                  <w:marBottom w:val="0"/>
                  <w:divBdr>
                    <w:top w:val="none" w:sz="0" w:space="0" w:color="auto"/>
                    <w:left w:val="none" w:sz="0" w:space="0" w:color="auto"/>
                    <w:bottom w:val="none" w:sz="0" w:space="0" w:color="auto"/>
                    <w:right w:val="none" w:sz="0" w:space="0" w:color="auto"/>
                  </w:divBdr>
                </w:div>
                <w:div w:id="603537254">
                  <w:marLeft w:val="480"/>
                  <w:marRight w:val="0"/>
                  <w:marTop w:val="0"/>
                  <w:marBottom w:val="0"/>
                  <w:divBdr>
                    <w:top w:val="none" w:sz="0" w:space="0" w:color="auto"/>
                    <w:left w:val="none" w:sz="0" w:space="0" w:color="auto"/>
                    <w:bottom w:val="none" w:sz="0" w:space="0" w:color="auto"/>
                    <w:right w:val="none" w:sz="0" w:space="0" w:color="auto"/>
                  </w:divBdr>
                </w:div>
                <w:div w:id="972564942">
                  <w:marLeft w:val="480"/>
                  <w:marRight w:val="0"/>
                  <w:marTop w:val="0"/>
                  <w:marBottom w:val="0"/>
                  <w:divBdr>
                    <w:top w:val="none" w:sz="0" w:space="0" w:color="auto"/>
                    <w:left w:val="none" w:sz="0" w:space="0" w:color="auto"/>
                    <w:bottom w:val="none" w:sz="0" w:space="0" w:color="auto"/>
                    <w:right w:val="none" w:sz="0" w:space="0" w:color="auto"/>
                  </w:divBdr>
                </w:div>
                <w:div w:id="1666467592">
                  <w:marLeft w:val="480"/>
                  <w:marRight w:val="0"/>
                  <w:marTop w:val="0"/>
                  <w:marBottom w:val="0"/>
                  <w:divBdr>
                    <w:top w:val="none" w:sz="0" w:space="0" w:color="auto"/>
                    <w:left w:val="none" w:sz="0" w:space="0" w:color="auto"/>
                    <w:bottom w:val="none" w:sz="0" w:space="0" w:color="auto"/>
                    <w:right w:val="none" w:sz="0" w:space="0" w:color="auto"/>
                  </w:divBdr>
                </w:div>
                <w:div w:id="200284012">
                  <w:marLeft w:val="480"/>
                  <w:marRight w:val="0"/>
                  <w:marTop w:val="0"/>
                  <w:marBottom w:val="0"/>
                  <w:divBdr>
                    <w:top w:val="none" w:sz="0" w:space="0" w:color="auto"/>
                    <w:left w:val="none" w:sz="0" w:space="0" w:color="auto"/>
                    <w:bottom w:val="none" w:sz="0" w:space="0" w:color="auto"/>
                    <w:right w:val="none" w:sz="0" w:space="0" w:color="auto"/>
                  </w:divBdr>
                </w:div>
                <w:div w:id="433789348">
                  <w:marLeft w:val="480"/>
                  <w:marRight w:val="0"/>
                  <w:marTop w:val="0"/>
                  <w:marBottom w:val="0"/>
                  <w:divBdr>
                    <w:top w:val="none" w:sz="0" w:space="0" w:color="auto"/>
                    <w:left w:val="none" w:sz="0" w:space="0" w:color="auto"/>
                    <w:bottom w:val="none" w:sz="0" w:space="0" w:color="auto"/>
                    <w:right w:val="none" w:sz="0" w:space="0" w:color="auto"/>
                  </w:divBdr>
                </w:div>
                <w:div w:id="1243300436">
                  <w:marLeft w:val="480"/>
                  <w:marRight w:val="0"/>
                  <w:marTop w:val="0"/>
                  <w:marBottom w:val="0"/>
                  <w:divBdr>
                    <w:top w:val="none" w:sz="0" w:space="0" w:color="auto"/>
                    <w:left w:val="none" w:sz="0" w:space="0" w:color="auto"/>
                    <w:bottom w:val="none" w:sz="0" w:space="0" w:color="auto"/>
                    <w:right w:val="none" w:sz="0" w:space="0" w:color="auto"/>
                  </w:divBdr>
                </w:div>
                <w:div w:id="1021785222">
                  <w:marLeft w:val="480"/>
                  <w:marRight w:val="0"/>
                  <w:marTop w:val="0"/>
                  <w:marBottom w:val="0"/>
                  <w:divBdr>
                    <w:top w:val="none" w:sz="0" w:space="0" w:color="auto"/>
                    <w:left w:val="none" w:sz="0" w:space="0" w:color="auto"/>
                    <w:bottom w:val="none" w:sz="0" w:space="0" w:color="auto"/>
                    <w:right w:val="none" w:sz="0" w:space="0" w:color="auto"/>
                  </w:divBdr>
                </w:div>
                <w:div w:id="576284104">
                  <w:marLeft w:val="480"/>
                  <w:marRight w:val="0"/>
                  <w:marTop w:val="0"/>
                  <w:marBottom w:val="0"/>
                  <w:divBdr>
                    <w:top w:val="none" w:sz="0" w:space="0" w:color="auto"/>
                    <w:left w:val="none" w:sz="0" w:space="0" w:color="auto"/>
                    <w:bottom w:val="none" w:sz="0" w:space="0" w:color="auto"/>
                    <w:right w:val="none" w:sz="0" w:space="0" w:color="auto"/>
                  </w:divBdr>
                </w:div>
                <w:div w:id="1394430402">
                  <w:marLeft w:val="480"/>
                  <w:marRight w:val="0"/>
                  <w:marTop w:val="0"/>
                  <w:marBottom w:val="0"/>
                  <w:divBdr>
                    <w:top w:val="none" w:sz="0" w:space="0" w:color="auto"/>
                    <w:left w:val="none" w:sz="0" w:space="0" w:color="auto"/>
                    <w:bottom w:val="none" w:sz="0" w:space="0" w:color="auto"/>
                    <w:right w:val="none" w:sz="0" w:space="0" w:color="auto"/>
                  </w:divBdr>
                </w:div>
                <w:div w:id="467481174">
                  <w:marLeft w:val="480"/>
                  <w:marRight w:val="0"/>
                  <w:marTop w:val="0"/>
                  <w:marBottom w:val="0"/>
                  <w:divBdr>
                    <w:top w:val="none" w:sz="0" w:space="0" w:color="auto"/>
                    <w:left w:val="none" w:sz="0" w:space="0" w:color="auto"/>
                    <w:bottom w:val="none" w:sz="0" w:space="0" w:color="auto"/>
                    <w:right w:val="none" w:sz="0" w:space="0" w:color="auto"/>
                  </w:divBdr>
                </w:div>
                <w:div w:id="391466678">
                  <w:marLeft w:val="480"/>
                  <w:marRight w:val="0"/>
                  <w:marTop w:val="0"/>
                  <w:marBottom w:val="0"/>
                  <w:divBdr>
                    <w:top w:val="none" w:sz="0" w:space="0" w:color="auto"/>
                    <w:left w:val="none" w:sz="0" w:space="0" w:color="auto"/>
                    <w:bottom w:val="none" w:sz="0" w:space="0" w:color="auto"/>
                    <w:right w:val="none" w:sz="0" w:space="0" w:color="auto"/>
                  </w:divBdr>
                </w:div>
                <w:div w:id="1253473017">
                  <w:marLeft w:val="480"/>
                  <w:marRight w:val="0"/>
                  <w:marTop w:val="0"/>
                  <w:marBottom w:val="0"/>
                  <w:divBdr>
                    <w:top w:val="none" w:sz="0" w:space="0" w:color="auto"/>
                    <w:left w:val="none" w:sz="0" w:space="0" w:color="auto"/>
                    <w:bottom w:val="none" w:sz="0" w:space="0" w:color="auto"/>
                    <w:right w:val="none" w:sz="0" w:space="0" w:color="auto"/>
                  </w:divBdr>
                </w:div>
                <w:div w:id="1400396941">
                  <w:marLeft w:val="480"/>
                  <w:marRight w:val="0"/>
                  <w:marTop w:val="0"/>
                  <w:marBottom w:val="0"/>
                  <w:divBdr>
                    <w:top w:val="none" w:sz="0" w:space="0" w:color="auto"/>
                    <w:left w:val="none" w:sz="0" w:space="0" w:color="auto"/>
                    <w:bottom w:val="none" w:sz="0" w:space="0" w:color="auto"/>
                    <w:right w:val="none" w:sz="0" w:space="0" w:color="auto"/>
                  </w:divBdr>
                </w:div>
                <w:div w:id="708919055">
                  <w:marLeft w:val="480"/>
                  <w:marRight w:val="0"/>
                  <w:marTop w:val="0"/>
                  <w:marBottom w:val="0"/>
                  <w:divBdr>
                    <w:top w:val="none" w:sz="0" w:space="0" w:color="auto"/>
                    <w:left w:val="none" w:sz="0" w:space="0" w:color="auto"/>
                    <w:bottom w:val="none" w:sz="0" w:space="0" w:color="auto"/>
                    <w:right w:val="none" w:sz="0" w:space="0" w:color="auto"/>
                  </w:divBdr>
                </w:div>
                <w:div w:id="1045176476">
                  <w:marLeft w:val="480"/>
                  <w:marRight w:val="0"/>
                  <w:marTop w:val="0"/>
                  <w:marBottom w:val="0"/>
                  <w:divBdr>
                    <w:top w:val="none" w:sz="0" w:space="0" w:color="auto"/>
                    <w:left w:val="none" w:sz="0" w:space="0" w:color="auto"/>
                    <w:bottom w:val="none" w:sz="0" w:space="0" w:color="auto"/>
                    <w:right w:val="none" w:sz="0" w:space="0" w:color="auto"/>
                  </w:divBdr>
                </w:div>
                <w:div w:id="547035074">
                  <w:marLeft w:val="480"/>
                  <w:marRight w:val="0"/>
                  <w:marTop w:val="0"/>
                  <w:marBottom w:val="0"/>
                  <w:divBdr>
                    <w:top w:val="none" w:sz="0" w:space="0" w:color="auto"/>
                    <w:left w:val="none" w:sz="0" w:space="0" w:color="auto"/>
                    <w:bottom w:val="none" w:sz="0" w:space="0" w:color="auto"/>
                    <w:right w:val="none" w:sz="0" w:space="0" w:color="auto"/>
                  </w:divBdr>
                </w:div>
                <w:div w:id="1773166266">
                  <w:marLeft w:val="480"/>
                  <w:marRight w:val="0"/>
                  <w:marTop w:val="0"/>
                  <w:marBottom w:val="0"/>
                  <w:divBdr>
                    <w:top w:val="none" w:sz="0" w:space="0" w:color="auto"/>
                    <w:left w:val="none" w:sz="0" w:space="0" w:color="auto"/>
                    <w:bottom w:val="none" w:sz="0" w:space="0" w:color="auto"/>
                    <w:right w:val="none" w:sz="0" w:space="0" w:color="auto"/>
                  </w:divBdr>
                </w:div>
                <w:div w:id="481778912">
                  <w:marLeft w:val="480"/>
                  <w:marRight w:val="0"/>
                  <w:marTop w:val="0"/>
                  <w:marBottom w:val="0"/>
                  <w:divBdr>
                    <w:top w:val="none" w:sz="0" w:space="0" w:color="auto"/>
                    <w:left w:val="none" w:sz="0" w:space="0" w:color="auto"/>
                    <w:bottom w:val="none" w:sz="0" w:space="0" w:color="auto"/>
                    <w:right w:val="none" w:sz="0" w:space="0" w:color="auto"/>
                  </w:divBdr>
                </w:div>
                <w:div w:id="328103335">
                  <w:marLeft w:val="480"/>
                  <w:marRight w:val="0"/>
                  <w:marTop w:val="0"/>
                  <w:marBottom w:val="0"/>
                  <w:divBdr>
                    <w:top w:val="none" w:sz="0" w:space="0" w:color="auto"/>
                    <w:left w:val="none" w:sz="0" w:space="0" w:color="auto"/>
                    <w:bottom w:val="none" w:sz="0" w:space="0" w:color="auto"/>
                    <w:right w:val="none" w:sz="0" w:space="0" w:color="auto"/>
                  </w:divBdr>
                </w:div>
                <w:div w:id="1112550413">
                  <w:marLeft w:val="480"/>
                  <w:marRight w:val="0"/>
                  <w:marTop w:val="0"/>
                  <w:marBottom w:val="0"/>
                  <w:divBdr>
                    <w:top w:val="none" w:sz="0" w:space="0" w:color="auto"/>
                    <w:left w:val="none" w:sz="0" w:space="0" w:color="auto"/>
                    <w:bottom w:val="none" w:sz="0" w:space="0" w:color="auto"/>
                    <w:right w:val="none" w:sz="0" w:space="0" w:color="auto"/>
                  </w:divBdr>
                </w:div>
                <w:div w:id="306403950">
                  <w:marLeft w:val="480"/>
                  <w:marRight w:val="0"/>
                  <w:marTop w:val="0"/>
                  <w:marBottom w:val="0"/>
                  <w:divBdr>
                    <w:top w:val="none" w:sz="0" w:space="0" w:color="auto"/>
                    <w:left w:val="none" w:sz="0" w:space="0" w:color="auto"/>
                    <w:bottom w:val="none" w:sz="0" w:space="0" w:color="auto"/>
                    <w:right w:val="none" w:sz="0" w:space="0" w:color="auto"/>
                  </w:divBdr>
                </w:div>
                <w:div w:id="1362365346">
                  <w:marLeft w:val="480"/>
                  <w:marRight w:val="0"/>
                  <w:marTop w:val="0"/>
                  <w:marBottom w:val="0"/>
                  <w:divBdr>
                    <w:top w:val="none" w:sz="0" w:space="0" w:color="auto"/>
                    <w:left w:val="none" w:sz="0" w:space="0" w:color="auto"/>
                    <w:bottom w:val="none" w:sz="0" w:space="0" w:color="auto"/>
                    <w:right w:val="none" w:sz="0" w:space="0" w:color="auto"/>
                  </w:divBdr>
                </w:div>
                <w:div w:id="1320112993">
                  <w:marLeft w:val="480"/>
                  <w:marRight w:val="0"/>
                  <w:marTop w:val="0"/>
                  <w:marBottom w:val="0"/>
                  <w:divBdr>
                    <w:top w:val="none" w:sz="0" w:space="0" w:color="auto"/>
                    <w:left w:val="none" w:sz="0" w:space="0" w:color="auto"/>
                    <w:bottom w:val="none" w:sz="0" w:space="0" w:color="auto"/>
                    <w:right w:val="none" w:sz="0" w:space="0" w:color="auto"/>
                  </w:divBdr>
                </w:div>
                <w:div w:id="1550414956">
                  <w:marLeft w:val="480"/>
                  <w:marRight w:val="0"/>
                  <w:marTop w:val="0"/>
                  <w:marBottom w:val="0"/>
                  <w:divBdr>
                    <w:top w:val="none" w:sz="0" w:space="0" w:color="auto"/>
                    <w:left w:val="none" w:sz="0" w:space="0" w:color="auto"/>
                    <w:bottom w:val="none" w:sz="0" w:space="0" w:color="auto"/>
                    <w:right w:val="none" w:sz="0" w:space="0" w:color="auto"/>
                  </w:divBdr>
                </w:div>
                <w:div w:id="176163885">
                  <w:marLeft w:val="480"/>
                  <w:marRight w:val="0"/>
                  <w:marTop w:val="0"/>
                  <w:marBottom w:val="0"/>
                  <w:divBdr>
                    <w:top w:val="none" w:sz="0" w:space="0" w:color="auto"/>
                    <w:left w:val="none" w:sz="0" w:space="0" w:color="auto"/>
                    <w:bottom w:val="none" w:sz="0" w:space="0" w:color="auto"/>
                    <w:right w:val="none" w:sz="0" w:space="0" w:color="auto"/>
                  </w:divBdr>
                </w:div>
                <w:div w:id="513887403">
                  <w:marLeft w:val="480"/>
                  <w:marRight w:val="0"/>
                  <w:marTop w:val="0"/>
                  <w:marBottom w:val="0"/>
                  <w:divBdr>
                    <w:top w:val="none" w:sz="0" w:space="0" w:color="auto"/>
                    <w:left w:val="none" w:sz="0" w:space="0" w:color="auto"/>
                    <w:bottom w:val="none" w:sz="0" w:space="0" w:color="auto"/>
                    <w:right w:val="none" w:sz="0" w:space="0" w:color="auto"/>
                  </w:divBdr>
                </w:div>
                <w:div w:id="1542327178">
                  <w:marLeft w:val="480"/>
                  <w:marRight w:val="0"/>
                  <w:marTop w:val="0"/>
                  <w:marBottom w:val="0"/>
                  <w:divBdr>
                    <w:top w:val="none" w:sz="0" w:space="0" w:color="auto"/>
                    <w:left w:val="none" w:sz="0" w:space="0" w:color="auto"/>
                    <w:bottom w:val="none" w:sz="0" w:space="0" w:color="auto"/>
                    <w:right w:val="none" w:sz="0" w:space="0" w:color="auto"/>
                  </w:divBdr>
                </w:div>
                <w:div w:id="728236580">
                  <w:marLeft w:val="480"/>
                  <w:marRight w:val="0"/>
                  <w:marTop w:val="0"/>
                  <w:marBottom w:val="0"/>
                  <w:divBdr>
                    <w:top w:val="none" w:sz="0" w:space="0" w:color="auto"/>
                    <w:left w:val="none" w:sz="0" w:space="0" w:color="auto"/>
                    <w:bottom w:val="none" w:sz="0" w:space="0" w:color="auto"/>
                    <w:right w:val="none" w:sz="0" w:space="0" w:color="auto"/>
                  </w:divBdr>
                </w:div>
                <w:div w:id="899247861">
                  <w:marLeft w:val="480"/>
                  <w:marRight w:val="0"/>
                  <w:marTop w:val="0"/>
                  <w:marBottom w:val="0"/>
                  <w:divBdr>
                    <w:top w:val="none" w:sz="0" w:space="0" w:color="auto"/>
                    <w:left w:val="none" w:sz="0" w:space="0" w:color="auto"/>
                    <w:bottom w:val="none" w:sz="0" w:space="0" w:color="auto"/>
                    <w:right w:val="none" w:sz="0" w:space="0" w:color="auto"/>
                  </w:divBdr>
                </w:div>
                <w:div w:id="1185169005">
                  <w:marLeft w:val="480"/>
                  <w:marRight w:val="0"/>
                  <w:marTop w:val="0"/>
                  <w:marBottom w:val="0"/>
                  <w:divBdr>
                    <w:top w:val="none" w:sz="0" w:space="0" w:color="auto"/>
                    <w:left w:val="none" w:sz="0" w:space="0" w:color="auto"/>
                    <w:bottom w:val="none" w:sz="0" w:space="0" w:color="auto"/>
                    <w:right w:val="none" w:sz="0" w:space="0" w:color="auto"/>
                  </w:divBdr>
                </w:div>
                <w:div w:id="2088920794">
                  <w:marLeft w:val="480"/>
                  <w:marRight w:val="0"/>
                  <w:marTop w:val="0"/>
                  <w:marBottom w:val="0"/>
                  <w:divBdr>
                    <w:top w:val="none" w:sz="0" w:space="0" w:color="auto"/>
                    <w:left w:val="none" w:sz="0" w:space="0" w:color="auto"/>
                    <w:bottom w:val="none" w:sz="0" w:space="0" w:color="auto"/>
                    <w:right w:val="none" w:sz="0" w:space="0" w:color="auto"/>
                  </w:divBdr>
                </w:div>
                <w:div w:id="1355232222">
                  <w:marLeft w:val="480"/>
                  <w:marRight w:val="0"/>
                  <w:marTop w:val="0"/>
                  <w:marBottom w:val="0"/>
                  <w:divBdr>
                    <w:top w:val="none" w:sz="0" w:space="0" w:color="auto"/>
                    <w:left w:val="none" w:sz="0" w:space="0" w:color="auto"/>
                    <w:bottom w:val="none" w:sz="0" w:space="0" w:color="auto"/>
                    <w:right w:val="none" w:sz="0" w:space="0" w:color="auto"/>
                  </w:divBdr>
                </w:div>
              </w:divsChild>
            </w:div>
            <w:div w:id="1580602317">
              <w:marLeft w:val="0"/>
              <w:marRight w:val="0"/>
              <w:marTop w:val="0"/>
              <w:marBottom w:val="0"/>
              <w:divBdr>
                <w:top w:val="none" w:sz="0" w:space="0" w:color="auto"/>
                <w:left w:val="none" w:sz="0" w:space="0" w:color="auto"/>
                <w:bottom w:val="none" w:sz="0" w:space="0" w:color="auto"/>
                <w:right w:val="none" w:sz="0" w:space="0" w:color="auto"/>
              </w:divBdr>
              <w:divsChild>
                <w:div w:id="1039167154">
                  <w:marLeft w:val="480"/>
                  <w:marRight w:val="0"/>
                  <w:marTop w:val="0"/>
                  <w:marBottom w:val="0"/>
                  <w:divBdr>
                    <w:top w:val="none" w:sz="0" w:space="0" w:color="auto"/>
                    <w:left w:val="none" w:sz="0" w:space="0" w:color="auto"/>
                    <w:bottom w:val="none" w:sz="0" w:space="0" w:color="auto"/>
                    <w:right w:val="none" w:sz="0" w:space="0" w:color="auto"/>
                  </w:divBdr>
                </w:div>
                <w:div w:id="1053117975">
                  <w:marLeft w:val="480"/>
                  <w:marRight w:val="0"/>
                  <w:marTop w:val="0"/>
                  <w:marBottom w:val="0"/>
                  <w:divBdr>
                    <w:top w:val="none" w:sz="0" w:space="0" w:color="auto"/>
                    <w:left w:val="none" w:sz="0" w:space="0" w:color="auto"/>
                    <w:bottom w:val="none" w:sz="0" w:space="0" w:color="auto"/>
                    <w:right w:val="none" w:sz="0" w:space="0" w:color="auto"/>
                  </w:divBdr>
                </w:div>
                <w:div w:id="1953317201">
                  <w:marLeft w:val="480"/>
                  <w:marRight w:val="0"/>
                  <w:marTop w:val="0"/>
                  <w:marBottom w:val="0"/>
                  <w:divBdr>
                    <w:top w:val="none" w:sz="0" w:space="0" w:color="auto"/>
                    <w:left w:val="none" w:sz="0" w:space="0" w:color="auto"/>
                    <w:bottom w:val="none" w:sz="0" w:space="0" w:color="auto"/>
                    <w:right w:val="none" w:sz="0" w:space="0" w:color="auto"/>
                  </w:divBdr>
                </w:div>
                <w:div w:id="1255819528">
                  <w:marLeft w:val="480"/>
                  <w:marRight w:val="0"/>
                  <w:marTop w:val="0"/>
                  <w:marBottom w:val="0"/>
                  <w:divBdr>
                    <w:top w:val="none" w:sz="0" w:space="0" w:color="auto"/>
                    <w:left w:val="none" w:sz="0" w:space="0" w:color="auto"/>
                    <w:bottom w:val="none" w:sz="0" w:space="0" w:color="auto"/>
                    <w:right w:val="none" w:sz="0" w:space="0" w:color="auto"/>
                  </w:divBdr>
                </w:div>
                <w:div w:id="1214079058">
                  <w:marLeft w:val="480"/>
                  <w:marRight w:val="0"/>
                  <w:marTop w:val="0"/>
                  <w:marBottom w:val="0"/>
                  <w:divBdr>
                    <w:top w:val="none" w:sz="0" w:space="0" w:color="auto"/>
                    <w:left w:val="none" w:sz="0" w:space="0" w:color="auto"/>
                    <w:bottom w:val="none" w:sz="0" w:space="0" w:color="auto"/>
                    <w:right w:val="none" w:sz="0" w:space="0" w:color="auto"/>
                  </w:divBdr>
                </w:div>
                <w:div w:id="1132869859">
                  <w:marLeft w:val="480"/>
                  <w:marRight w:val="0"/>
                  <w:marTop w:val="0"/>
                  <w:marBottom w:val="0"/>
                  <w:divBdr>
                    <w:top w:val="none" w:sz="0" w:space="0" w:color="auto"/>
                    <w:left w:val="none" w:sz="0" w:space="0" w:color="auto"/>
                    <w:bottom w:val="none" w:sz="0" w:space="0" w:color="auto"/>
                    <w:right w:val="none" w:sz="0" w:space="0" w:color="auto"/>
                  </w:divBdr>
                </w:div>
                <w:div w:id="29303025">
                  <w:marLeft w:val="480"/>
                  <w:marRight w:val="0"/>
                  <w:marTop w:val="0"/>
                  <w:marBottom w:val="0"/>
                  <w:divBdr>
                    <w:top w:val="none" w:sz="0" w:space="0" w:color="auto"/>
                    <w:left w:val="none" w:sz="0" w:space="0" w:color="auto"/>
                    <w:bottom w:val="none" w:sz="0" w:space="0" w:color="auto"/>
                    <w:right w:val="none" w:sz="0" w:space="0" w:color="auto"/>
                  </w:divBdr>
                </w:div>
                <w:div w:id="1360010512">
                  <w:marLeft w:val="480"/>
                  <w:marRight w:val="0"/>
                  <w:marTop w:val="0"/>
                  <w:marBottom w:val="0"/>
                  <w:divBdr>
                    <w:top w:val="none" w:sz="0" w:space="0" w:color="auto"/>
                    <w:left w:val="none" w:sz="0" w:space="0" w:color="auto"/>
                    <w:bottom w:val="none" w:sz="0" w:space="0" w:color="auto"/>
                    <w:right w:val="none" w:sz="0" w:space="0" w:color="auto"/>
                  </w:divBdr>
                </w:div>
                <w:div w:id="1991248349">
                  <w:marLeft w:val="480"/>
                  <w:marRight w:val="0"/>
                  <w:marTop w:val="0"/>
                  <w:marBottom w:val="0"/>
                  <w:divBdr>
                    <w:top w:val="none" w:sz="0" w:space="0" w:color="auto"/>
                    <w:left w:val="none" w:sz="0" w:space="0" w:color="auto"/>
                    <w:bottom w:val="none" w:sz="0" w:space="0" w:color="auto"/>
                    <w:right w:val="none" w:sz="0" w:space="0" w:color="auto"/>
                  </w:divBdr>
                </w:div>
                <w:div w:id="2087266330">
                  <w:marLeft w:val="480"/>
                  <w:marRight w:val="0"/>
                  <w:marTop w:val="0"/>
                  <w:marBottom w:val="0"/>
                  <w:divBdr>
                    <w:top w:val="none" w:sz="0" w:space="0" w:color="auto"/>
                    <w:left w:val="none" w:sz="0" w:space="0" w:color="auto"/>
                    <w:bottom w:val="none" w:sz="0" w:space="0" w:color="auto"/>
                    <w:right w:val="none" w:sz="0" w:space="0" w:color="auto"/>
                  </w:divBdr>
                </w:div>
                <w:div w:id="2083020433">
                  <w:marLeft w:val="480"/>
                  <w:marRight w:val="0"/>
                  <w:marTop w:val="0"/>
                  <w:marBottom w:val="0"/>
                  <w:divBdr>
                    <w:top w:val="none" w:sz="0" w:space="0" w:color="auto"/>
                    <w:left w:val="none" w:sz="0" w:space="0" w:color="auto"/>
                    <w:bottom w:val="none" w:sz="0" w:space="0" w:color="auto"/>
                    <w:right w:val="none" w:sz="0" w:space="0" w:color="auto"/>
                  </w:divBdr>
                </w:div>
                <w:div w:id="229657450">
                  <w:marLeft w:val="480"/>
                  <w:marRight w:val="0"/>
                  <w:marTop w:val="0"/>
                  <w:marBottom w:val="0"/>
                  <w:divBdr>
                    <w:top w:val="none" w:sz="0" w:space="0" w:color="auto"/>
                    <w:left w:val="none" w:sz="0" w:space="0" w:color="auto"/>
                    <w:bottom w:val="none" w:sz="0" w:space="0" w:color="auto"/>
                    <w:right w:val="none" w:sz="0" w:space="0" w:color="auto"/>
                  </w:divBdr>
                </w:div>
                <w:div w:id="972520567">
                  <w:marLeft w:val="480"/>
                  <w:marRight w:val="0"/>
                  <w:marTop w:val="0"/>
                  <w:marBottom w:val="0"/>
                  <w:divBdr>
                    <w:top w:val="none" w:sz="0" w:space="0" w:color="auto"/>
                    <w:left w:val="none" w:sz="0" w:space="0" w:color="auto"/>
                    <w:bottom w:val="none" w:sz="0" w:space="0" w:color="auto"/>
                    <w:right w:val="none" w:sz="0" w:space="0" w:color="auto"/>
                  </w:divBdr>
                </w:div>
                <w:div w:id="2145148829">
                  <w:marLeft w:val="480"/>
                  <w:marRight w:val="0"/>
                  <w:marTop w:val="0"/>
                  <w:marBottom w:val="0"/>
                  <w:divBdr>
                    <w:top w:val="none" w:sz="0" w:space="0" w:color="auto"/>
                    <w:left w:val="none" w:sz="0" w:space="0" w:color="auto"/>
                    <w:bottom w:val="none" w:sz="0" w:space="0" w:color="auto"/>
                    <w:right w:val="none" w:sz="0" w:space="0" w:color="auto"/>
                  </w:divBdr>
                </w:div>
                <w:div w:id="1090658669">
                  <w:marLeft w:val="480"/>
                  <w:marRight w:val="0"/>
                  <w:marTop w:val="0"/>
                  <w:marBottom w:val="0"/>
                  <w:divBdr>
                    <w:top w:val="none" w:sz="0" w:space="0" w:color="auto"/>
                    <w:left w:val="none" w:sz="0" w:space="0" w:color="auto"/>
                    <w:bottom w:val="none" w:sz="0" w:space="0" w:color="auto"/>
                    <w:right w:val="none" w:sz="0" w:space="0" w:color="auto"/>
                  </w:divBdr>
                </w:div>
                <w:div w:id="1781291333">
                  <w:marLeft w:val="480"/>
                  <w:marRight w:val="0"/>
                  <w:marTop w:val="0"/>
                  <w:marBottom w:val="0"/>
                  <w:divBdr>
                    <w:top w:val="none" w:sz="0" w:space="0" w:color="auto"/>
                    <w:left w:val="none" w:sz="0" w:space="0" w:color="auto"/>
                    <w:bottom w:val="none" w:sz="0" w:space="0" w:color="auto"/>
                    <w:right w:val="none" w:sz="0" w:space="0" w:color="auto"/>
                  </w:divBdr>
                </w:div>
                <w:div w:id="1108502895">
                  <w:marLeft w:val="480"/>
                  <w:marRight w:val="0"/>
                  <w:marTop w:val="0"/>
                  <w:marBottom w:val="0"/>
                  <w:divBdr>
                    <w:top w:val="none" w:sz="0" w:space="0" w:color="auto"/>
                    <w:left w:val="none" w:sz="0" w:space="0" w:color="auto"/>
                    <w:bottom w:val="none" w:sz="0" w:space="0" w:color="auto"/>
                    <w:right w:val="none" w:sz="0" w:space="0" w:color="auto"/>
                  </w:divBdr>
                </w:div>
                <w:div w:id="2021159074">
                  <w:marLeft w:val="480"/>
                  <w:marRight w:val="0"/>
                  <w:marTop w:val="0"/>
                  <w:marBottom w:val="0"/>
                  <w:divBdr>
                    <w:top w:val="none" w:sz="0" w:space="0" w:color="auto"/>
                    <w:left w:val="none" w:sz="0" w:space="0" w:color="auto"/>
                    <w:bottom w:val="none" w:sz="0" w:space="0" w:color="auto"/>
                    <w:right w:val="none" w:sz="0" w:space="0" w:color="auto"/>
                  </w:divBdr>
                </w:div>
                <w:div w:id="727923277">
                  <w:marLeft w:val="480"/>
                  <w:marRight w:val="0"/>
                  <w:marTop w:val="0"/>
                  <w:marBottom w:val="0"/>
                  <w:divBdr>
                    <w:top w:val="none" w:sz="0" w:space="0" w:color="auto"/>
                    <w:left w:val="none" w:sz="0" w:space="0" w:color="auto"/>
                    <w:bottom w:val="none" w:sz="0" w:space="0" w:color="auto"/>
                    <w:right w:val="none" w:sz="0" w:space="0" w:color="auto"/>
                  </w:divBdr>
                </w:div>
                <w:div w:id="1127310183">
                  <w:marLeft w:val="480"/>
                  <w:marRight w:val="0"/>
                  <w:marTop w:val="0"/>
                  <w:marBottom w:val="0"/>
                  <w:divBdr>
                    <w:top w:val="none" w:sz="0" w:space="0" w:color="auto"/>
                    <w:left w:val="none" w:sz="0" w:space="0" w:color="auto"/>
                    <w:bottom w:val="none" w:sz="0" w:space="0" w:color="auto"/>
                    <w:right w:val="none" w:sz="0" w:space="0" w:color="auto"/>
                  </w:divBdr>
                </w:div>
                <w:div w:id="97264113">
                  <w:marLeft w:val="480"/>
                  <w:marRight w:val="0"/>
                  <w:marTop w:val="0"/>
                  <w:marBottom w:val="0"/>
                  <w:divBdr>
                    <w:top w:val="none" w:sz="0" w:space="0" w:color="auto"/>
                    <w:left w:val="none" w:sz="0" w:space="0" w:color="auto"/>
                    <w:bottom w:val="none" w:sz="0" w:space="0" w:color="auto"/>
                    <w:right w:val="none" w:sz="0" w:space="0" w:color="auto"/>
                  </w:divBdr>
                </w:div>
                <w:div w:id="561596776">
                  <w:marLeft w:val="480"/>
                  <w:marRight w:val="0"/>
                  <w:marTop w:val="0"/>
                  <w:marBottom w:val="0"/>
                  <w:divBdr>
                    <w:top w:val="none" w:sz="0" w:space="0" w:color="auto"/>
                    <w:left w:val="none" w:sz="0" w:space="0" w:color="auto"/>
                    <w:bottom w:val="none" w:sz="0" w:space="0" w:color="auto"/>
                    <w:right w:val="none" w:sz="0" w:space="0" w:color="auto"/>
                  </w:divBdr>
                </w:div>
                <w:div w:id="645016522">
                  <w:marLeft w:val="480"/>
                  <w:marRight w:val="0"/>
                  <w:marTop w:val="0"/>
                  <w:marBottom w:val="0"/>
                  <w:divBdr>
                    <w:top w:val="none" w:sz="0" w:space="0" w:color="auto"/>
                    <w:left w:val="none" w:sz="0" w:space="0" w:color="auto"/>
                    <w:bottom w:val="none" w:sz="0" w:space="0" w:color="auto"/>
                    <w:right w:val="none" w:sz="0" w:space="0" w:color="auto"/>
                  </w:divBdr>
                </w:div>
                <w:div w:id="1909026189">
                  <w:marLeft w:val="480"/>
                  <w:marRight w:val="0"/>
                  <w:marTop w:val="0"/>
                  <w:marBottom w:val="0"/>
                  <w:divBdr>
                    <w:top w:val="none" w:sz="0" w:space="0" w:color="auto"/>
                    <w:left w:val="none" w:sz="0" w:space="0" w:color="auto"/>
                    <w:bottom w:val="none" w:sz="0" w:space="0" w:color="auto"/>
                    <w:right w:val="none" w:sz="0" w:space="0" w:color="auto"/>
                  </w:divBdr>
                </w:div>
                <w:div w:id="1838761873">
                  <w:marLeft w:val="480"/>
                  <w:marRight w:val="0"/>
                  <w:marTop w:val="0"/>
                  <w:marBottom w:val="0"/>
                  <w:divBdr>
                    <w:top w:val="none" w:sz="0" w:space="0" w:color="auto"/>
                    <w:left w:val="none" w:sz="0" w:space="0" w:color="auto"/>
                    <w:bottom w:val="none" w:sz="0" w:space="0" w:color="auto"/>
                    <w:right w:val="none" w:sz="0" w:space="0" w:color="auto"/>
                  </w:divBdr>
                </w:div>
                <w:div w:id="474182864">
                  <w:marLeft w:val="480"/>
                  <w:marRight w:val="0"/>
                  <w:marTop w:val="0"/>
                  <w:marBottom w:val="0"/>
                  <w:divBdr>
                    <w:top w:val="none" w:sz="0" w:space="0" w:color="auto"/>
                    <w:left w:val="none" w:sz="0" w:space="0" w:color="auto"/>
                    <w:bottom w:val="none" w:sz="0" w:space="0" w:color="auto"/>
                    <w:right w:val="none" w:sz="0" w:space="0" w:color="auto"/>
                  </w:divBdr>
                </w:div>
                <w:div w:id="15621827">
                  <w:marLeft w:val="480"/>
                  <w:marRight w:val="0"/>
                  <w:marTop w:val="0"/>
                  <w:marBottom w:val="0"/>
                  <w:divBdr>
                    <w:top w:val="none" w:sz="0" w:space="0" w:color="auto"/>
                    <w:left w:val="none" w:sz="0" w:space="0" w:color="auto"/>
                    <w:bottom w:val="none" w:sz="0" w:space="0" w:color="auto"/>
                    <w:right w:val="none" w:sz="0" w:space="0" w:color="auto"/>
                  </w:divBdr>
                </w:div>
                <w:div w:id="132984785">
                  <w:marLeft w:val="480"/>
                  <w:marRight w:val="0"/>
                  <w:marTop w:val="0"/>
                  <w:marBottom w:val="0"/>
                  <w:divBdr>
                    <w:top w:val="none" w:sz="0" w:space="0" w:color="auto"/>
                    <w:left w:val="none" w:sz="0" w:space="0" w:color="auto"/>
                    <w:bottom w:val="none" w:sz="0" w:space="0" w:color="auto"/>
                    <w:right w:val="none" w:sz="0" w:space="0" w:color="auto"/>
                  </w:divBdr>
                </w:div>
                <w:div w:id="1842313217">
                  <w:marLeft w:val="480"/>
                  <w:marRight w:val="0"/>
                  <w:marTop w:val="0"/>
                  <w:marBottom w:val="0"/>
                  <w:divBdr>
                    <w:top w:val="none" w:sz="0" w:space="0" w:color="auto"/>
                    <w:left w:val="none" w:sz="0" w:space="0" w:color="auto"/>
                    <w:bottom w:val="none" w:sz="0" w:space="0" w:color="auto"/>
                    <w:right w:val="none" w:sz="0" w:space="0" w:color="auto"/>
                  </w:divBdr>
                </w:div>
                <w:div w:id="1592548640">
                  <w:marLeft w:val="480"/>
                  <w:marRight w:val="0"/>
                  <w:marTop w:val="0"/>
                  <w:marBottom w:val="0"/>
                  <w:divBdr>
                    <w:top w:val="none" w:sz="0" w:space="0" w:color="auto"/>
                    <w:left w:val="none" w:sz="0" w:space="0" w:color="auto"/>
                    <w:bottom w:val="none" w:sz="0" w:space="0" w:color="auto"/>
                    <w:right w:val="none" w:sz="0" w:space="0" w:color="auto"/>
                  </w:divBdr>
                </w:div>
                <w:div w:id="1221330925">
                  <w:marLeft w:val="480"/>
                  <w:marRight w:val="0"/>
                  <w:marTop w:val="0"/>
                  <w:marBottom w:val="0"/>
                  <w:divBdr>
                    <w:top w:val="none" w:sz="0" w:space="0" w:color="auto"/>
                    <w:left w:val="none" w:sz="0" w:space="0" w:color="auto"/>
                    <w:bottom w:val="none" w:sz="0" w:space="0" w:color="auto"/>
                    <w:right w:val="none" w:sz="0" w:space="0" w:color="auto"/>
                  </w:divBdr>
                </w:div>
                <w:div w:id="113796340">
                  <w:marLeft w:val="480"/>
                  <w:marRight w:val="0"/>
                  <w:marTop w:val="0"/>
                  <w:marBottom w:val="0"/>
                  <w:divBdr>
                    <w:top w:val="none" w:sz="0" w:space="0" w:color="auto"/>
                    <w:left w:val="none" w:sz="0" w:space="0" w:color="auto"/>
                    <w:bottom w:val="none" w:sz="0" w:space="0" w:color="auto"/>
                    <w:right w:val="none" w:sz="0" w:space="0" w:color="auto"/>
                  </w:divBdr>
                </w:div>
                <w:div w:id="357583793">
                  <w:marLeft w:val="480"/>
                  <w:marRight w:val="0"/>
                  <w:marTop w:val="0"/>
                  <w:marBottom w:val="0"/>
                  <w:divBdr>
                    <w:top w:val="none" w:sz="0" w:space="0" w:color="auto"/>
                    <w:left w:val="none" w:sz="0" w:space="0" w:color="auto"/>
                    <w:bottom w:val="none" w:sz="0" w:space="0" w:color="auto"/>
                    <w:right w:val="none" w:sz="0" w:space="0" w:color="auto"/>
                  </w:divBdr>
                </w:div>
                <w:div w:id="1949771926">
                  <w:marLeft w:val="480"/>
                  <w:marRight w:val="0"/>
                  <w:marTop w:val="0"/>
                  <w:marBottom w:val="0"/>
                  <w:divBdr>
                    <w:top w:val="none" w:sz="0" w:space="0" w:color="auto"/>
                    <w:left w:val="none" w:sz="0" w:space="0" w:color="auto"/>
                    <w:bottom w:val="none" w:sz="0" w:space="0" w:color="auto"/>
                    <w:right w:val="none" w:sz="0" w:space="0" w:color="auto"/>
                  </w:divBdr>
                </w:div>
                <w:div w:id="394015465">
                  <w:marLeft w:val="480"/>
                  <w:marRight w:val="0"/>
                  <w:marTop w:val="0"/>
                  <w:marBottom w:val="0"/>
                  <w:divBdr>
                    <w:top w:val="none" w:sz="0" w:space="0" w:color="auto"/>
                    <w:left w:val="none" w:sz="0" w:space="0" w:color="auto"/>
                    <w:bottom w:val="none" w:sz="0" w:space="0" w:color="auto"/>
                    <w:right w:val="none" w:sz="0" w:space="0" w:color="auto"/>
                  </w:divBdr>
                </w:div>
                <w:div w:id="1019235258">
                  <w:marLeft w:val="480"/>
                  <w:marRight w:val="0"/>
                  <w:marTop w:val="0"/>
                  <w:marBottom w:val="0"/>
                  <w:divBdr>
                    <w:top w:val="none" w:sz="0" w:space="0" w:color="auto"/>
                    <w:left w:val="none" w:sz="0" w:space="0" w:color="auto"/>
                    <w:bottom w:val="none" w:sz="0" w:space="0" w:color="auto"/>
                    <w:right w:val="none" w:sz="0" w:space="0" w:color="auto"/>
                  </w:divBdr>
                </w:div>
                <w:div w:id="1092244730">
                  <w:marLeft w:val="480"/>
                  <w:marRight w:val="0"/>
                  <w:marTop w:val="0"/>
                  <w:marBottom w:val="0"/>
                  <w:divBdr>
                    <w:top w:val="none" w:sz="0" w:space="0" w:color="auto"/>
                    <w:left w:val="none" w:sz="0" w:space="0" w:color="auto"/>
                    <w:bottom w:val="none" w:sz="0" w:space="0" w:color="auto"/>
                    <w:right w:val="none" w:sz="0" w:space="0" w:color="auto"/>
                  </w:divBdr>
                </w:div>
                <w:div w:id="261256996">
                  <w:marLeft w:val="480"/>
                  <w:marRight w:val="0"/>
                  <w:marTop w:val="0"/>
                  <w:marBottom w:val="0"/>
                  <w:divBdr>
                    <w:top w:val="none" w:sz="0" w:space="0" w:color="auto"/>
                    <w:left w:val="none" w:sz="0" w:space="0" w:color="auto"/>
                    <w:bottom w:val="none" w:sz="0" w:space="0" w:color="auto"/>
                    <w:right w:val="none" w:sz="0" w:space="0" w:color="auto"/>
                  </w:divBdr>
                </w:div>
                <w:div w:id="1012025875">
                  <w:marLeft w:val="480"/>
                  <w:marRight w:val="0"/>
                  <w:marTop w:val="0"/>
                  <w:marBottom w:val="0"/>
                  <w:divBdr>
                    <w:top w:val="none" w:sz="0" w:space="0" w:color="auto"/>
                    <w:left w:val="none" w:sz="0" w:space="0" w:color="auto"/>
                    <w:bottom w:val="none" w:sz="0" w:space="0" w:color="auto"/>
                    <w:right w:val="none" w:sz="0" w:space="0" w:color="auto"/>
                  </w:divBdr>
                </w:div>
                <w:div w:id="1795446291">
                  <w:marLeft w:val="480"/>
                  <w:marRight w:val="0"/>
                  <w:marTop w:val="0"/>
                  <w:marBottom w:val="0"/>
                  <w:divBdr>
                    <w:top w:val="none" w:sz="0" w:space="0" w:color="auto"/>
                    <w:left w:val="none" w:sz="0" w:space="0" w:color="auto"/>
                    <w:bottom w:val="none" w:sz="0" w:space="0" w:color="auto"/>
                    <w:right w:val="none" w:sz="0" w:space="0" w:color="auto"/>
                  </w:divBdr>
                </w:div>
                <w:div w:id="629627560">
                  <w:marLeft w:val="480"/>
                  <w:marRight w:val="0"/>
                  <w:marTop w:val="0"/>
                  <w:marBottom w:val="0"/>
                  <w:divBdr>
                    <w:top w:val="none" w:sz="0" w:space="0" w:color="auto"/>
                    <w:left w:val="none" w:sz="0" w:space="0" w:color="auto"/>
                    <w:bottom w:val="none" w:sz="0" w:space="0" w:color="auto"/>
                    <w:right w:val="none" w:sz="0" w:space="0" w:color="auto"/>
                  </w:divBdr>
                </w:div>
                <w:div w:id="141243524">
                  <w:marLeft w:val="480"/>
                  <w:marRight w:val="0"/>
                  <w:marTop w:val="0"/>
                  <w:marBottom w:val="0"/>
                  <w:divBdr>
                    <w:top w:val="none" w:sz="0" w:space="0" w:color="auto"/>
                    <w:left w:val="none" w:sz="0" w:space="0" w:color="auto"/>
                    <w:bottom w:val="none" w:sz="0" w:space="0" w:color="auto"/>
                    <w:right w:val="none" w:sz="0" w:space="0" w:color="auto"/>
                  </w:divBdr>
                </w:div>
                <w:div w:id="1438135936">
                  <w:marLeft w:val="480"/>
                  <w:marRight w:val="0"/>
                  <w:marTop w:val="0"/>
                  <w:marBottom w:val="0"/>
                  <w:divBdr>
                    <w:top w:val="none" w:sz="0" w:space="0" w:color="auto"/>
                    <w:left w:val="none" w:sz="0" w:space="0" w:color="auto"/>
                    <w:bottom w:val="none" w:sz="0" w:space="0" w:color="auto"/>
                    <w:right w:val="none" w:sz="0" w:space="0" w:color="auto"/>
                  </w:divBdr>
                </w:div>
              </w:divsChild>
            </w:div>
            <w:div w:id="1014499245">
              <w:marLeft w:val="0"/>
              <w:marRight w:val="0"/>
              <w:marTop w:val="0"/>
              <w:marBottom w:val="0"/>
              <w:divBdr>
                <w:top w:val="none" w:sz="0" w:space="0" w:color="auto"/>
                <w:left w:val="none" w:sz="0" w:space="0" w:color="auto"/>
                <w:bottom w:val="none" w:sz="0" w:space="0" w:color="auto"/>
                <w:right w:val="none" w:sz="0" w:space="0" w:color="auto"/>
              </w:divBdr>
              <w:divsChild>
                <w:div w:id="967737055">
                  <w:marLeft w:val="480"/>
                  <w:marRight w:val="0"/>
                  <w:marTop w:val="0"/>
                  <w:marBottom w:val="0"/>
                  <w:divBdr>
                    <w:top w:val="none" w:sz="0" w:space="0" w:color="auto"/>
                    <w:left w:val="none" w:sz="0" w:space="0" w:color="auto"/>
                    <w:bottom w:val="none" w:sz="0" w:space="0" w:color="auto"/>
                    <w:right w:val="none" w:sz="0" w:space="0" w:color="auto"/>
                  </w:divBdr>
                </w:div>
                <w:div w:id="1613898818">
                  <w:marLeft w:val="480"/>
                  <w:marRight w:val="0"/>
                  <w:marTop w:val="0"/>
                  <w:marBottom w:val="0"/>
                  <w:divBdr>
                    <w:top w:val="none" w:sz="0" w:space="0" w:color="auto"/>
                    <w:left w:val="none" w:sz="0" w:space="0" w:color="auto"/>
                    <w:bottom w:val="none" w:sz="0" w:space="0" w:color="auto"/>
                    <w:right w:val="none" w:sz="0" w:space="0" w:color="auto"/>
                  </w:divBdr>
                </w:div>
                <w:div w:id="493883224">
                  <w:marLeft w:val="480"/>
                  <w:marRight w:val="0"/>
                  <w:marTop w:val="0"/>
                  <w:marBottom w:val="0"/>
                  <w:divBdr>
                    <w:top w:val="none" w:sz="0" w:space="0" w:color="auto"/>
                    <w:left w:val="none" w:sz="0" w:space="0" w:color="auto"/>
                    <w:bottom w:val="none" w:sz="0" w:space="0" w:color="auto"/>
                    <w:right w:val="none" w:sz="0" w:space="0" w:color="auto"/>
                  </w:divBdr>
                </w:div>
                <w:div w:id="656543813">
                  <w:marLeft w:val="480"/>
                  <w:marRight w:val="0"/>
                  <w:marTop w:val="0"/>
                  <w:marBottom w:val="0"/>
                  <w:divBdr>
                    <w:top w:val="none" w:sz="0" w:space="0" w:color="auto"/>
                    <w:left w:val="none" w:sz="0" w:space="0" w:color="auto"/>
                    <w:bottom w:val="none" w:sz="0" w:space="0" w:color="auto"/>
                    <w:right w:val="none" w:sz="0" w:space="0" w:color="auto"/>
                  </w:divBdr>
                </w:div>
                <w:div w:id="1013262585">
                  <w:marLeft w:val="480"/>
                  <w:marRight w:val="0"/>
                  <w:marTop w:val="0"/>
                  <w:marBottom w:val="0"/>
                  <w:divBdr>
                    <w:top w:val="none" w:sz="0" w:space="0" w:color="auto"/>
                    <w:left w:val="none" w:sz="0" w:space="0" w:color="auto"/>
                    <w:bottom w:val="none" w:sz="0" w:space="0" w:color="auto"/>
                    <w:right w:val="none" w:sz="0" w:space="0" w:color="auto"/>
                  </w:divBdr>
                </w:div>
                <w:div w:id="1562014035">
                  <w:marLeft w:val="480"/>
                  <w:marRight w:val="0"/>
                  <w:marTop w:val="0"/>
                  <w:marBottom w:val="0"/>
                  <w:divBdr>
                    <w:top w:val="none" w:sz="0" w:space="0" w:color="auto"/>
                    <w:left w:val="none" w:sz="0" w:space="0" w:color="auto"/>
                    <w:bottom w:val="none" w:sz="0" w:space="0" w:color="auto"/>
                    <w:right w:val="none" w:sz="0" w:space="0" w:color="auto"/>
                  </w:divBdr>
                </w:div>
                <w:div w:id="731080588">
                  <w:marLeft w:val="480"/>
                  <w:marRight w:val="0"/>
                  <w:marTop w:val="0"/>
                  <w:marBottom w:val="0"/>
                  <w:divBdr>
                    <w:top w:val="none" w:sz="0" w:space="0" w:color="auto"/>
                    <w:left w:val="none" w:sz="0" w:space="0" w:color="auto"/>
                    <w:bottom w:val="none" w:sz="0" w:space="0" w:color="auto"/>
                    <w:right w:val="none" w:sz="0" w:space="0" w:color="auto"/>
                  </w:divBdr>
                </w:div>
                <w:div w:id="2042894000">
                  <w:marLeft w:val="480"/>
                  <w:marRight w:val="0"/>
                  <w:marTop w:val="0"/>
                  <w:marBottom w:val="0"/>
                  <w:divBdr>
                    <w:top w:val="none" w:sz="0" w:space="0" w:color="auto"/>
                    <w:left w:val="none" w:sz="0" w:space="0" w:color="auto"/>
                    <w:bottom w:val="none" w:sz="0" w:space="0" w:color="auto"/>
                    <w:right w:val="none" w:sz="0" w:space="0" w:color="auto"/>
                  </w:divBdr>
                </w:div>
                <w:div w:id="1585190075">
                  <w:marLeft w:val="480"/>
                  <w:marRight w:val="0"/>
                  <w:marTop w:val="0"/>
                  <w:marBottom w:val="0"/>
                  <w:divBdr>
                    <w:top w:val="none" w:sz="0" w:space="0" w:color="auto"/>
                    <w:left w:val="none" w:sz="0" w:space="0" w:color="auto"/>
                    <w:bottom w:val="none" w:sz="0" w:space="0" w:color="auto"/>
                    <w:right w:val="none" w:sz="0" w:space="0" w:color="auto"/>
                  </w:divBdr>
                </w:div>
                <w:div w:id="1644770592">
                  <w:marLeft w:val="480"/>
                  <w:marRight w:val="0"/>
                  <w:marTop w:val="0"/>
                  <w:marBottom w:val="0"/>
                  <w:divBdr>
                    <w:top w:val="none" w:sz="0" w:space="0" w:color="auto"/>
                    <w:left w:val="none" w:sz="0" w:space="0" w:color="auto"/>
                    <w:bottom w:val="none" w:sz="0" w:space="0" w:color="auto"/>
                    <w:right w:val="none" w:sz="0" w:space="0" w:color="auto"/>
                  </w:divBdr>
                </w:div>
                <w:div w:id="661398469">
                  <w:marLeft w:val="480"/>
                  <w:marRight w:val="0"/>
                  <w:marTop w:val="0"/>
                  <w:marBottom w:val="0"/>
                  <w:divBdr>
                    <w:top w:val="none" w:sz="0" w:space="0" w:color="auto"/>
                    <w:left w:val="none" w:sz="0" w:space="0" w:color="auto"/>
                    <w:bottom w:val="none" w:sz="0" w:space="0" w:color="auto"/>
                    <w:right w:val="none" w:sz="0" w:space="0" w:color="auto"/>
                  </w:divBdr>
                </w:div>
                <w:div w:id="1123226964">
                  <w:marLeft w:val="480"/>
                  <w:marRight w:val="0"/>
                  <w:marTop w:val="0"/>
                  <w:marBottom w:val="0"/>
                  <w:divBdr>
                    <w:top w:val="none" w:sz="0" w:space="0" w:color="auto"/>
                    <w:left w:val="none" w:sz="0" w:space="0" w:color="auto"/>
                    <w:bottom w:val="none" w:sz="0" w:space="0" w:color="auto"/>
                    <w:right w:val="none" w:sz="0" w:space="0" w:color="auto"/>
                  </w:divBdr>
                </w:div>
                <w:div w:id="976107840">
                  <w:marLeft w:val="480"/>
                  <w:marRight w:val="0"/>
                  <w:marTop w:val="0"/>
                  <w:marBottom w:val="0"/>
                  <w:divBdr>
                    <w:top w:val="none" w:sz="0" w:space="0" w:color="auto"/>
                    <w:left w:val="none" w:sz="0" w:space="0" w:color="auto"/>
                    <w:bottom w:val="none" w:sz="0" w:space="0" w:color="auto"/>
                    <w:right w:val="none" w:sz="0" w:space="0" w:color="auto"/>
                  </w:divBdr>
                </w:div>
                <w:div w:id="1395202328">
                  <w:marLeft w:val="480"/>
                  <w:marRight w:val="0"/>
                  <w:marTop w:val="0"/>
                  <w:marBottom w:val="0"/>
                  <w:divBdr>
                    <w:top w:val="none" w:sz="0" w:space="0" w:color="auto"/>
                    <w:left w:val="none" w:sz="0" w:space="0" w:color="auto"/>
                    <w:bottom w:val="none" w:sz="0" w:space="0" w:color="auto"/>
                    <w:right w:val="none" w:sz="0" w:space="0" w:color="auto"/>
                  </w:divBdr>
                </w:div>
                <w:div w:id="956059235">
                  <w:marLeft w:val="480"/>
                  <w:marRight w:val="0"/>
                  <w:marTop w:val="0"/>
                  <w:marBottom w:val="0"/>
                  <w:divBdr>
                    <w:top w:val="none" w:sz="0" w:space="0" w:color="auto"/>
                    <w:left w:val="none" w:sz="0" w:space="0" w:color="auto"/>
                    <w:bottom w:val="none" w:sz="0" w:space="0" w:color="auto"/>
                    <w:right w:val="none" w:sz="0" w:space="0" w:color="auto"/>
                  </w:divBdr>
                </w:div>
                <w:div w:id="1216963108">
                  <w:marLeft w:val="480"/>
                  <w:marRight w:val="0"/>
                  <w:marTop w:val="0"/>
                  <w:marBottom w:val="0"/>
                  <w:divBdr>
                    <w:top w:val="none" w:sz="0" w:space="0" w:color="auto"/>
                    <w:left w:val="none" w:sz="0" w:space="0" w:color="auto"/>
                    <w:bottom w:val="none" w:sz="0" w:space="0" w:color="auto"/>
                    <w:right w:val="none" w:sz="0" w:space="0" w:color="auto"/>
                  </w:divBdr>
                </w:div>
                <w:div w:id="857616671">
                  <w:marLeft w:val="480"/>
                  <w:marRight w:val="0"/>
                  <w:marTop w:val="0"/>
                  <w:marBottom w:val="0"/>
                  <w:divBdr>
                    <w:top w:val="none" w:sz="0" w:space="0" w:color="auto"/>
                    <w:left w:val="none" w:sz="0" w:space="0" w:color="auto"/>
                    <w:bottom w:val="none" w:sz="0" w:space="0" w:color="auto"/>
                    <w:right w:val="none" w:sz="0" w:space="0" w:color="auto"/>
                  </w:divBdr>
                </w:div>
                <w:div w:id="186799982">
                  <w:marLeft w:val="480"/>
                  <w:marRight w:val="0"/>
                  <w:marTop w:val="0"/>
                  <w:marBottom w:val="0"/>
                  <w:divBdr>
                    <w:top w:val="none" w:sz="0" w:space="0" w:color="auto"/>
                    <w:left w:val="none" w:sz="0" w:space="0" w:color="auto"/>
                    <w:bottom w:val="none" w:sz="0" w:space="0" w:color="auto"/>
                    <w:right w:val="none" w:sz="0" w:space="0" w:color="auto"/>
                  </w:divBdr>
                </w:div>
                <w:div w:id="872763306">
                  <w:marLeft w:val="480"/>
                  <w:marRight w:val="0"/>
                  <w:marTop w:val="0"/>
                  <w:marBottom w:val="0"/>
                  <w:divBdr>
                    <w:top w:val="none" w:sz="0" w:space="0" w:color="auto"/>
                    <w:left w:val="none" w:sz="0" w:space="0" w:color="auto"/>
                    <w:bottom w:val="none" w:sz="0" w:space="0" w:color="auto"/>
                    <w:right w:val="none" w:sz="0" w:space="0" w:color="auto"/>
                  </w:divBdr>
                </w:div>
                <w:div w:id="1491409779">
                  <w:marLeft w:val="480"/>
                  <w:marRight w:val="0"/>
                  <w:marTop w:val="0"/>
                  <w:marBottom w:val="0"/>
                  <w:divBdr>
                    <w:top w:val="none" w:sz="0" w:space="0" w:color="auto"/>
                    <w:left w:val="none" w:sz="0" w:space="0" w:color="auto"/>
                    <w:bottom w:val="none" w:sz="0" w:space="0" w:color="auto"/>
                    <w:right w:val="none" w:sz="0" w:space="0" w:color="auto"/>
                  </w:divBdr>
                </w:div>
                <w:div w:id="715397151">
                  <w:marLeft w:val="480"/>
                  <w:marRight w:val="0"/>
                  <w:marTop w:val="0"/>
                  <w:marBottom w:val="0"/>
                  <w:divBdr>
                    <w:top w:val="none" w:sz="0" w:space="0" w:color="auto"/>
                    <w:left w:val="none" w:sz="0" w:space="0" w:color="auto"/>
                    <w:bottom w:val="none" w:sz="0" w:space="0" w:color="auto"/>
                    <w:right w:val="none" w:sz="0" w:space="0" w:color="auto"/>
                  </w:divBdr>
                </w:div>
                <w:div w:id="1799566544">
                  <w:marLeft w:val="480"/>
                  <w:marRight w:val="0"/>
                  <w:marTop w:val="0"/>
                  <w:marBottom w:val="0"/>
                  <w:divBdr>
                    <w:top w:val="none" w:sz="0" w:space="0" w:color="auto"/>
                    <w:left w:val="none" w:sz="0" w:space="0" w:color="auto"/>
                    <w:bottom w:val="none" w:sz="0" w:space="0" w:color="auto"/>
                    <w:right w:val="none" w:sz="0" w:space="0" w:color="auto"/>
                  </w:divBdr>
                </w:div>
                <w:div w:id="705061620">
                  <w:marLeft w:val="480"/>
                  <w:marRight w:val="0"/>
                  <w:marTop w:val="0"/>
                  <w:marBottom w:val="0"/>
                  <w:divBdr>
                    <w:top w:val="none" w:sz="0" w:space="0" w:color="auto"/>
                    <w:left w:val="none" w:sz="0" w:space="0" w:color="auto"/>
                    <w:bottom w:val="none" w:sz="0" w:space="0" w:color="auto"/>
                    <w:right w:val="none" w:sz="0" w:space="0" w:color="auto"/>
                  </w:divBdr>
                </w:div>
                <w:div w:id="1369261194">
                  <w:marLeft w:val="480"/>
                  <w:marRight w:val="0"/>
                  <w:marTop w:val="0"/>
                  <w:marBottom w:val="0"/>
                  <w:divBdr>
                    <w:top w:val="none" w:sz="0" w:space="0" w:color="auto"/>
                    <w:left w:val="none" w:sz="0" w:space="0" w:color="auto"/>
                    <w:bottom w:val="none" w:sz="0" w:space="0" w:color="auto"/>
                    <w:right w:val="none" w:sz="0" w:space="0" w:color="auto"/>
                  </w:divBdr>
                </w:div>
                <w:div w:id="1920170107">
                  <w:marLeft w:val="480"/>
                  <w:marRight w:val="0"/>
                  <w:marTop w:val="0"/>
                  <w:marBottom w:val="0"/>
                  <w:divBdr>
                    <w:top w:val="none" w:sz="0" w:space="0" w:color="auto"/>
                    <w:left w:val="none" w:sz="0" w:space="0" w:color="auto"/>
                    <w:bottom w:val="none" w:sz="0" w:space="0" w:color="auto"/>
                    <w:right w:val="none" w:sz="0" w:space="0" w:color="auto"/>
                  </w:divBdr>
                </w:div>
                <w:div w:id="658730128">
                  <w:marLeft w:val="480"/>
                  <w:marRight w:val="0"/>
                  <w:marTop w:val="0"/>
                  <w:marBottom w:val="0"/>
                  <w:divBdr>
                    <w:top w:val="none" w:sz="0" w:space="0" w:color="auto"/>
                    <w:left w:val="none" w:sz="0" w:space="0" w:color="auto"/>
                    <w:bottom w:val="none" w:sz="0" w:space="0" w:color="auto"/>
                    <w:right w:val="none" w:sz="0" w:space="0" w:color="auto"/>
                  </w:divBdr>
                </w:div>
                <w:div w:id="15622868">
                  <w:marLeft w:val="480"/>
                  <w:marRight w:val="0"/>
                  <w:marTop w:val="0"/>
                  <w:marBottom w:val="0"/>
                  <w:divBdr>
                    <w:top w:val="none" w:sz="0" w:space="0" w:color="auto"/>
                    <w:left w:val="none" w:sz="0" w:space="0" w:color="auto"/>
                    <w:bottom w:val="none" w:sz="0" w:space="0" w:color="auto"/>
                    <w:right w:val="none" w:sz="0" w:space="0" w:color="auto"/>
                  </w:divBdr>
                </w:div>
                <w:div w:id="350492113">
                  <w:marLeft w:val="480"/>
                  <w:marRight w:val="0"/>
                  <w:marTop w:val="0"/>
                  <w:marBottom w:val="0"/>
                  <w:divBdr>
                    <w:top w:val="none" w:sz="0" w:space="0" w:color="auto"/>
                    <w:left w:val="none" w:sz="0" w:space="0" w:color="auto"/>
                    <w:bottom w:val="none" w:sz="0" w:space="0" w:color="auto"/>
                    <w:right w:val="none" w:sz="0" w:space="0" w:color="auto"/>
                  </w:divBdr>
                </w:div>
                <w:div w:id="128786806">
                  <w:marLeft w:val="480"/>
                  <w:marRight w:val="0"/>
                  <w:marTop w:val="0"/>
                  <w:marBottom w:val="0"/>
                  <w:divBdr>
                    <w:top w:val="none" w:sz="0" w:space="0" w:color="auto"/>
                    <w:left w:val="none" w:sz="0" w:space="0" w:color="auto"/>
                    <w:bottom w:val="none" w:sz="0" w:space="0" w:color="auto"/>
                    <w:right w:val="none" w:sz="0" w:space="0" w:color="auto"/>
                  </w:divBdr>
                </w:div>
                <w:div w:id="1342976896">
                  <w:marLeft w:val="480"/>
                  <w:marRight w:val="0"/>
                  <w:marTop w:val="0"/>
                  <w:marBottom w:val="0"/>
                  <w:divBdr>
                    <w:top w:val="none" w:sz="0" w:space="0" w:color="auto"/>
                    <w:left w:val="none" w:sz="0" w:space="0" w:color="auto"/>
                    <w:bottom w:val="none" w:sz="0" w:space="0" w:color="auto"/>
                    <w:right w:val="none" w:sz="0" w:space="0" w:color="auto"/>
                  </w:divBdr>
                </w:div>
                <w:div w:id="1517646970">
                  <w:marLeft w:val="480"/>
                  <w:marRight w:val="0"/>
                  <w:marTop w:val="0"/>
                  <w:marBottom w:val="0"/>
                  <w:divBdr>
                    <w:top w:val="none" w:sz="0" w:space="0" w:color="auto"/>
                    <w:left w:val="none" w:sz="0" w:space="0" w:color="auto"/>
                    <w:bottom w:val="none" w:sz="0" w:space="0" w:color="auto"/>
                    <w:right w:val="none" w:sz="0" w:space="0" w:color="auto"/>
                  </w:divBdr>
                </w:div>
                <w:div w:id="669061824">
                  <w:marLeft w:val="480"/>
                  <w:marRight w:val="0"/>
                  <w:marTop w:val="0"/>
                  <w:marBottom w:val="0"/>
                  <w:divBdr>
                    <w:top w:val="none" w:sz="0" w:space="0" w:color="auto"/>
                    <w:left w:val="none" w:sz="0" w:space="0" w:color="auto"/>
                    <w:bottom w:val="none" w:sz="0" w:space="0" w:color="auto"/>
                    <w:right w:val="none" w:sz="0" w:space="0" w:color="auto"/>
                  </w:divBdr>
                </w:div>
                <w:div w:id="1429540756">
                  <w:marLeft w:val="480"/>
                  <w:marRight w:val="0"/>
                  <w:marTop w:val="0"/>
                  <w:marBottom w:val="0"/>
                  <w:divBdr>
                    <w:top w:val="none" w:sz="0" w:space="0" w:color="auto"/>
                    <w:left w:val="none" w:sz="0" w:space="0" w:color="auto"/>
                    <w:bottom w:val="none" w:sz="0" w:space="0" w:color="auto"/>
                    <w:right w:val="none" w:sz="0" w:space="0" w:color="auto"/>
                  </w:divBdr>
                </w:div>
                <w:div w:id="1002270529">
                  <w:marLeft w:val="480"/>
                  <w:marRight w:val="0"/>
                  <w:marTop w:val="0"/>
                  <w:marBottom w:val="0"/>
                  <w:divBdr>
                    <w:top w:val="none" w:sz="0" w:space="0" w:color="auto"/>
                    <w:left w:val="none" w:sz="0" w:space="0" w:color="auto"/>
                    <w:bottom w:val="none" w:sz="0" w:space="0" w:color="auto"/>
                    <w:right w:val="none" w:sz="0" w:space="0" w:color="auto"/>
                  </w:divBdr>
                </w:div>
                <w:div w:id="1165970728">
                  <w:marLeft w:val="480"/>
                  <w:marRight w:val="0"/>
                  <w:marTop w:val="0"/>
                  <w:marBottom w:val="0"/>
                  <w:divBdr>
                    <w:top w:val="none" w:sz="0" w:space="0" w:color="auto"/>
                    <w:left w:val="none" w:sz="0" w:space="0" w:color="auto"/>
                    <w:bottom w:val="none" w:sz="0" w:space="0" w:color="auto"/>
                    <w:right w:val="none" w:sz="0" w:space="0" w:color="auto"/>
                  </w:divBdr>
                </w:div>
                <w:div w:id="59525326">
                  <w:marLeft w:val="480"/>
                  <w:marRight w:val="0"/>
                  <w:marTop w:val="0"/>
                  <w:marBottom w:val="0"/>
                  <w:divBdr>
                    <w:top w:val="none" w:sz="0" w:space="0" w:color="auto"/>
                    <w:left w:val="none" w:sz="0" w:space="0" w:color="auto"/>
                    <w:bottom w:val="none" w:sz="0" w:space="0" w:color="auto"/>
                    <w:right w:val="none" w:sz="0" w:space="0" w:color="auto"/>
                  </w:divBdr>
                </w:div>
                <w:div w:id="786579519">
                  <w:marLeft w:val="480"/>
                  <w:marRight w:val="0"/>
                  <w:marTop w:val="0"/>
                  <w:marBottom w:val="0"/>
                  <w:divBdr>
                    <w:top w:val="none" w:sz="0" w:space="0" w:color="auto"/>
                    <w:left w:val="none" w:sz="0" w:space="0" w:color="auto"/>
                    <w:bottom w:val="none" w:sz="0" w:space="0" w:color="auto"/>
                    <w:right w:val="none" w:sz="0" w:space="0" w:color="auto"/>
                  </w:divBdr>
                </w:div>
                <w:div w:id="1166096489">
                  <w:marLeft w:val="480"/>
                  <w:marRight w:val="0"/>
                  <w:marTop w:val="0"/>
                  <w:marBottom w:val="0"/>
                  <w:divBdr>
                    <w:top w:val="none" w:sz="0" w:space="0" w:color="auto"/>
                    <w:left w:val="none" w:sz="0" w:space="0" w:color="auto"/>
                    <w:bottom w:val="none" w:sz="0" w:space="0" w:color="auto"/>
                    <w:right w:val="none" w:sz="0" w:space="0" w:color="auto"/>
                  </w:divBdr>
                </w:div>
                <w:div w:id="763068038">
                  <w:marLeft w:val="480"/>
                  <w:marRight w:val="0"/>
                  <w:marTop w:val="0"/>
                  <w:marBottom w:val="0"/>
                  <w:divBdr>
                    <w:top w:val="none" w:sz="0" w:space="0" w:color="auto"/>
                    <w:left w:val="none" w:sz="0" w:space="0" w:color="auto"/>
                    <w:bottom w:val="none" w:sz="0" w:space="0" w:color="auto"/>
                    <w:right w:val="none" w:sz="0" w:space="0" w:color="auto"/>
                  </w:divBdr>
                </w:div>
                <w:div w:id="438791823">
                  <w:marLeft w:val="480"/>
                  <w:marRight w:val="0"/>
                  <w:marTop w:val="0"/>
                  <w:marBottom w:val="0"/>
                  <w:divBdr>
                    <w:top w:val="none" w:sz="0" w:space="0" w:color="auto"/>
                    <w:left w:val="none" w:sz="0" w:space="0" w:color="auto"/>
                    <w:bottom w:val="none" w:sz="0" w:space="0" w:color="auto"/>
                    <w:right w:val="none" w:sz="0" w:space="0" w:color="auto"/>
                  </w:divBdr>
                </w:div>
                <w:div w:id="393705388">
                  <w:marLeft w:val="480"/>
                  <w:marRight w:val="0"/>
                  <w:marTop w:val="0"/>
                  <w:marBottom w:val="0"/>
                  <w:divBdr>
                    <w:top w:val="none" w:sz="0" w:space="0" w:color="auto"/>
                    <w:left w:val="none" w:sz="0" w:space="0" w:color="auto"/>
                    <w:bottom w:val="none" w:sz="0" w:space="0" w:color="auto"/>
                    <w:right w:val="none" w:sz="0" w:space="0" w:color="auto"/>
                  </w:divBdr>
                </w:div>
              </w:divsChild>
            </w:div>
            <w:div w:id="1306154816">
              <w:marLeft w:val="0"/>
              <w:marRight w:val="0"/>
              <w:marTop w:val="0"/>
              <w:marBottom w:val="0"/>
              <w:divBdr>
                <w:top w:val="none" w:sz="0" w:space="0" w:color="auto"/>
                <w:left w:val="none" w:sz="0" w:space="0" w:color="auto"/>
                <w:bottom w:val="none" w:sz="0" w:space="0" w:color="auto"/>
                <w:right w:val="none" w:sz="0" w:space="0" w:color="auto"/>
              </w:divBdr>
              <w:divsChild>
                <w:div w:id="1327200003">
                  <w:marLeft w:val="480"/>
                  <w:marRight w:val="0"/>
                  <w:marTop w:val="0"/>
                  <w:marBottom w:val="0"/>
                  <w:divBdr>
                    <w:top w:val="none" w:sz="0" w:space="0" w:color="auto"/>
                    <w:left w:val="none" w:sz="0" w:space="0" w:color="auto"/>
                    <w:bottom w:val="none" w:sz="0" w:space="0" w:color="auto"/>
                    <w:right w:val="none" w:sz="0" w:space="0" w:color="auto"/>
                  </w:divBdr>
                </w:div>
                <w:div w:id="1565795538">
                  <w:marLeft w:val="480"/>
                  <w:marRight w:val="0"/>
                  <w:marTop w:val="0"/>
                  <w:marBottom w:val="0"/>
                  <w:divBdr>
                    <w:top w:val="none" w:sz="0" w:space="0" w:color="auto"/>
                    <w:left w:val="none" w:sz="0" w:space="0" w:color="auto"/>
                    <w:bottom w:val="none" w:sz="0" w:space="0" w:color="auto"/>
                    <w:right w:val="none" w:sz="0" w:space="0" w:color="auto"/>
                  </w:divBdr>
                </w:div>
                <w:div w:id="591548692">
                  <w:marLeft w:val="480"/>
                  <w:marRight w:val="0"/>
                  <w:marTop w:val="0"/>
                  <w:marBottom w:val="0"/>
                  <w:divBdr>
                    <w:top w:val="none" w:sz="0" w:space="0" w:color="auto"/>
                    <w:left w:val="none" w:sz="0" w:space="0" w:color="auto"/>
                    <w:bottom w:val="none" w:sz="0" w:space="0" w:color="auto"/>
                    <w:right w:val="none" w:sz="0" w:space="0" w:color="auto"/>
                  </w:divBdr>
                </w:div>
                <w:div w:id="2068066297">
                  <w:marLeft w:val="480"/>
                  <w:marRight w:val="0"/>
                  <w:marTop w:val="0"/>
                  <w:marBottom w:val="0"/>
                  <w:divBdr>
                    <w:top w:val="none" w:sz="0" w:space="0" w:color="auto"/>
                    <w:left w:val="none" w:sz="0" w:space="0" w:color="auto"/>
                    <w:bottom w:val="none" w:sz="0" w:space="0" w:color="auto"/>
                    <w:right w:val="none" w:sz="0" w:space="0" w:color="auto"/>
                  </w:divBdr>
                </w:div>
                <w:div w:id="160972893">
                  <w:marLeft w:val="480"/>
                  <w:marRight w:val="0"/>
                  <w:marTop w:val="0"/>
                  <w:marBottom w:val="0"/>
                  <w:divBdr>
                    <w:top w:val="none" w:sz="0" w:space="0" w:color="auto"/>
                    <w:left w:val="none" w:sz="0" w:space="0" w:color="auto"/>
                    <w:bottom w:val="none" w:sz="0" w:space="0" w:color="auto"/>
                    <w:right w:val="none" w:sz="0" w:space="0" w:color="auto"/>
                  </w:divBdr>
                </w:div>
                <w:div w:id="1325743625">
                  <w:marLeft w:val="480"/>
                  <w:marRight w:val="0"/>
                  <w:marTop w:val="0"/>
                  <w:marBottom w:val="0"/>
                  <w:divBdr>
                    <w:top w:val="none" w:sz="0" w:space="0" w:color="auto"/>
                    <w:left w:val="none" w:sz="0" w:space="0" w:color="auto"/>
                    <w:bottom w:val="none" w:sz="0" w:space="0" w:color="auto"/>
                    <w:right w:val="none" w:sz="0" w:space="0" w:color="auto"/>
                  </w:divBdr>
                </w:div>
                <w:div w:id="1829978159">
                  <w:marLeft w:val="480"/>
                  <w:marRight w:val="0"/>
                  <w:marTop w:val="0"/>
                  <w:marBottom w:val="0"/>
                  <w:divBdr>
                    <w:top w:val="none" w:sz="0" w:space="0" w:color="auto"/>
                    <w:left w:val="none" w:sz="0" w:space="0" w:color="auto"/>
                    <w:bottom w:val="none" w:sz="0" w:space="0" w:color="auto"/>
                    <w:right w:val="none" w:sz="0" w:space="0" w:color="auto"/>
                  </w:divBdr>
                </w:div>
                <w:div w:id="1493327693">
                  <w:marLeft w:val="480"/>
                  <w:marRight w:val="0"/>
                  <w:marTop w:val="0"/>
                  <w:marBottom w:val="0"/>
                  <w:divBdr>
                    <w:top w:val="none" w:sz="0" w:space="0" w:color="auto"/>
                    <w:left w:val="none" w:sz="0" w:space="0" w:color="auto"/>
                    <w:bottom w:val="none" w:sz="0" w:space="0" w:color="auto"/>
                    <w:right w:val="none" w:sz="0" w:space="0" w:color="auto"/>
                  </w:divBdr>
                </w:div>
                <w:div w:id="640502982">
                  <w:marLeft w:val="480"/>
                  <w:marRight w:val="0"/>
                  <w:marTop w:val="0"/>
                  <w:marBottom w:val="0"/>
                  <w:divBdr>
                    <w:top w:val="none" w:sz="0" w:space="0" w:color="auto"/>
                    <w:left w:val="none" w:sz="0" w:space="0" w:color="auto"/>
                    <w:bottom w:val="none" w:sz="0" w:space="0" w:color="auto"/>
                    <w:right w:val="none" w:sz="0" w:space="0" w:color="auto"/>
                  </w:divBdr>
                </w:div>
                <w:div w:id="1710184353">
                  <w:marLeft w:val="480"/>
                  <w:marRight w:val="0"/>
                  <w:marTop w:val="0"/>
                  <w:marBottom w:val="0"/>
                  <w:divBdr>
                    <w:top w:val="none" w:sz="0" w:space="0" w:color="auto"/>
                    <w:left w:val="none" w:sz="0" w:space="0" w:color="auto"/>
                    <w:bottom w:val="none" w:sz="0" w:space="0" w:color="auto"/>
                    <w:right w:val="none" w:sz="0" w:space="0" w:color="auto"/>
                  </w:divBdr>
                </w:div>
                <w:div w:id="1848902002">
                  <w:marLeft w:val="480"/>
                  <w:marRight w:val="0"/>
                  <w:marTop w:val="0"/>
                  <w:marBottom w:val="0"/>
                  <w:divBdr>
                    <w:top w:val="none" w:sz="0" w:space="0" w:color="auto"/>
                    <w:left w:val="none" w:sz="0" w:space="0" w:color="auto"/>
                    <w:bottom w:val="none" w:sz="0" w:space="0" w:color="auto"/>
                    <w:right w:val="none" w:sz="0" w:space="0" w:color="auto"/>
                  </w:divBdr>
                </w:div>
                <w:div w:id="1791515006">
                  <w:marLeft w:val="480"/>
                  <w:marRight w:val="0"/>
                  <w:marTop w:val="0"/>
                  <w:marBottom w:val="0"/>
                  <w:divBdr>
                    <w:top w:val="none" w:sz="0" w:space="0" w:color="auto"/>
                    <w:left w:val="none" w:sz="0" w:space="0" w:color="auto"/>
                    <w:bottom w:val="none" w:sz="0" w:space="0" w:color="auto"/>
                    <w:right w:val="none" w:sz="0" w:space="0" w:color="auto"/>
                  </w:divBdr>
                </w:div>
                <w:div w:id="1807501736">
                  <w:marLeft w:val="480"/>
                  <w:marRight w:val="0"/>
                  <w:marTop w:val="0"/>
                  <w:marBottom w:val="0"/>
                  <w:divBdr>
                    <w:top w:val="none" w:sz="0" w:space="0" w:color="auto"/>
                    <w:left w:val="none" w:sz="0" w:space="0" w:color="auto"/>
                    <w:bottom w:val="none" w:sz="0" w:space="0" w:color="auto"/>
                    <w:right w:val="none" w:sz="0" w:space="0" w:color="auto"/>
                  </w:divBdr>
                </w:div>
                <w:div w:id="1291478608">
                  <w:marLeft w:val="480"/>
                  <w:marRight w:val="0"/>
                  <w:marTop w:val="0"/>
                  <w:marBottom w:val="0"/>
                  <w:divBdr>
                    <w:top w:val="none" w:sz="0" w:space="0" w:color="auto"/>
                    <w:left w:val="none" w:sz="0" w:space="0" w:color="auto"/>
                    <w:bottom w:val="none" w:sz="0" w:space="0" w:color="auto"/>
                    <w:right w:val="none" w:sz="0" w:space="0" w:color="auto"/>
                  </w:divBdr>
                </w:div>
                <w:div w:id="1074012477">
                  <w:marLeft w:val="480"/>
                  <w:marRight w:val="0"/>
                  <w:marTop w:val="0"/>
                  <w:marBottom w:val="0"/>
                  <w:divBdr>
                    <w:top w:val="none" w:sz="0" w:space="0" w:color="auto"/>
                    <w:left w:val="none" w:sz="0" w:space="0" w:color="auto"/>
                    <w:bottom w:val="none" w:sz="0" w:space="0" w:color="auto"/>
                    <w:right w:val="none" w:sz="0" w:space="0" w:color="auto"/>
                  </w:divBdr>
                </w:div>
                <w:div w:id="543761135">
                  <w:marLeft w:val="480"/>
                  <w:marRight w:val="0"/>
                  <w:marTop w:val="0"/>
                  <w:marBottom w:val="0"/>
                  <w:divBdr>
                    <w:top w:val="none" w:sz="0" w:space="0" w:color="auto"/>
                    <w:left w:val="none" w:sz="0" w:space="0" w:color="auto"/>
                    <w:bottom w:val="none" w:sz="0" w:space="0" w:color="auto"/>
                    <w:right w:val="none" w:sz="0" w:space="0" w:color="auto"/>
                  </w:divBdr>
                </w:div>
                <w:div w:id="1206866123">
                  <w:marLeft w:val="480"/>
                  <w:marRight w:val="0"/>
                  <w:marTop w:val="0"/>
                  <w:marBottom w:val="0"/>
                  <w:divBdr>
                    <w:top w:val="none" w:sz="0" w:space="0" w:color="auto"/>
                    <w:left w:val="none" w:sz="0" w:space="0" w:color="auto"/>
                    <w:bottom w:val="none" w:sz="0" w:space="0" w:color="auto"/>
                    <w:right w:val="none" w:sz="0" w:space="0" w:color="auto"/>
                  </w:divBdr>
                </w:div>
                <w:div w:id="445076782">
                  <w:marLeft w:val="480"/>
                  <w:marRight w:val="0"/>
                  <w:marTop w:val="0"/>
                  <w:marBottom w:val="0"/>
                  <w:divBdr>
                    <w:top w:val="none" w:sz="0" w:space="0" w:color="auto"/>
                    <w:left w:val="none" w:sz="0" w:space="0" w:color="auto"/>
                    <w:bottom w:val="none" w:sz="0" w:space="0" w:color="auto"/>
                    <w:right w:val="none" w:sz="0" w:space="0" w:color="auto"/>
                  </w:divBdr>
                </w:div>
                <w:div w:id="1429420652">
                  <w:marLeft w:val="480"/>
                  <w:marRight w:val="0"/>
                  <w:marTop w:val="0"/>
                  <w:marBottom w:val="0"/>
                  <w:divBdr>
                    <w:top w:val="none" w:sz="0" w:space="0" w:color="auto"/>
                    <w:left w:val="none" w:sz="0" w:space="0" w:color="auto"/>
                    <w:bottom w:val="none" w:sz="0" w:space="0" w:color="auto"/>
                    <w:right w:val="none" w:sz="0" w:space="0" w:color="auto"/>
                  </w:divBdr>
                </w:div>
                <w:div w:id="1642348124">
                  <w:marLeft w:val="480"/>
                  <w:marRight w:val="0"/>
                  <w:marTop w:val="0"/>
                  <w:marBottom w:val="0"/>
                  <w:divBdr>
                    <w:top w:val="none" w:sz="0" w:space="0" w:color="auto"/>
                    <w:left w:val="none" w:sz="0" w:space="0" w:color="auto"/>
                    <w:bottom w:val="none" w:sz="0" w:space="0" w:color="auto"/>
                    <w:right w:val="none" w:sz="0" w:space="0" w:color="auto"/>
                  </w:divBdr>
                </w:div>
                <w:div w:id="1550385689">
                  <w:marLeft w:val="480"/>
                  <w:marRight w:val="0"/>
                  <w:marTop w:val="0"/>
                  <w:marBottom w:val="0"/>
                  <w:divBdr>
                    <w:top w:val="none" w:sz="0" w:space="0" w:color="auto"/>
                    <w:left w:val="none" w:sz="0" w:space="0" w:color="auto"/>
                    <w:bottom w:val="none" w:sz="0" w:space="0" w:color="auto"/>
                    <w:right w:val="none" w:sz="0" w:space="0" w:color="auto"/>
                  </w:divBdr>
                </w:div>
                <w:div w:id="90664103">
                  <w:marLeft w:val="480"/>
                  <w:marRight w:val="0"/>
                  <w:marTop w:val="0"/>
                  <w:marBottom w:val="0"/>
                  <w:divBdr>
                    <w:top w:val="none" w:sz="0" w:space="0" w:color="auto"/>
                    <w:left w:val="none" w:sz="0" w:space="0" w:color="auto"/>
                    <w:bottom w:val="none" w:sz="0" w:space="0" w:color="auto"/>
                    <w:right w:val="none" w:sz="0" w:space="0" w:color="auto"/>
                  </w:divBdr>
                </w:div>
                <w:div w:id="1937864677">
                  <w:marLeft w:val="480"/>
                  <w:marRight w:val="0"/>
                  <w:marTop w:val="0"/>
                  <w:marBottom w:val="0"/>
                  <w:divBdr>
                    <w:top w:val="none" w:sz="0" w:space="0" w:color="auto"/>
                    <w:left w:val="none" w:sz="0" w:space="0" w:color="auto"/>
                    <w:bottom w:val="none" w:sz="0" w:space="0" w:color="auto"/>
                    <w:right w:val="none" w:sz="0" w:space="0" w:color="auto"/>
                  </w:divBdr>
                </w:div>
                <w:div w:id="1192184792">
                  <w:marLeft w:val="480"/>
                  <w:marRight w:val="0"/>
                  <w:marTop w:val="0"/>
                  <w:marBottom w:val="0"/>
                  <w:divBdr>
                    <w:top w:val="none" w:sz="0" w:space="0" w:color="auto"/>
                    <w:left w:val="none" w:sz="0" w:space="0" w:color="auto"/>
                    <w:bottom w:val="none" w:sz="0" w:space="0" w:color="auto"/>
                    <w:right w:val="none" w:sz="0" w:space="0" w:color="auto"/>
                  </w:divBdr>
                </w:div>
                <w:div w:id="887841464">
                  <w:marLeft w:val="480"/>
                  <w:marRight w:val="0"/>
                  <w:marTop w:val="0"/>
                  <w:marBottom w:val="0"/>
                  <w:divBdr>
                    <w:top w:val="none" w:sz="0" w:space="0" w:color="auto"/>
                    <w:left w:val="none" w:sz="0" w:space="0" w:color="auto"/>
                    <w:bottom w:val="none" w:sz="0" w:space="0" w:color="auto"/>
                    <w:right w:val="none" w:sz="0" w:space="0" w:color="auto"/>
                  </w:divBdr>
                </w:div>
                <w:div w:id="1439518563">
                  <w:marLeft w:val="480"/>
                  <w:marRight w:val="0"/>
                  <w:marTop w:val="0"/>
                  <w:marBottom w:val="0"/>
                  <w:divBdr>
                    <w:top w:val="none" w:sz="0" w:space="0" w:color="auto"/>
                    <w:left w:val="none" w:sz="0" w:space="0" w:color="auto"/>
                    <w:bottom w:val="none" w:sz="0" w:space="0" w:color="auto"/>
                    <w:right w:val="none" w:sz="0" w:space="0" w:color="auto"/>
                  </w:divBdr>
                </w:div>
                <w:div w:id="595141302">
                  <w:marLeft w:val="480"/>
                  <w:marRight w:val="0"/>
                  <w:marTop w:val="0"/>
                  <w:marBottom w:val="0"/>
                  <w:divBdr>
                    <w:top w:val="none" w:sz="0" w:space="0" w:color="auto"/>
                    <w:left w:val="none" w:sz="0" w:space="0" w:color="auto"/>
                    <w:bottom w:val="none" w:sz="0" w:space="0" w:color="auto"/>
                    <w:right w:val="none" w:sz="0" w:space="0" w:color="auto"/>
                  </w:divBdr>
                </w:div>
                <w:div w:id="542211575">
                  <w:marLeft w:val="480"/>
                  <w:marRight w:val="0"/>
                  <w:marTop w:val="0"/>
                  <w:marBottom w:val="0"/>
                  <w:divBdr>
                    <w:top w:val="none" w:sz="0" w:space="0" w:color="auto"/>
                    <w:left w:val="none" w:sz="0" w:space="0" w:color="auto"/>
                    <w:bottom w:val="none" w:sz="0" w:space="0" w:color="auto"/>
                    <w:right w:val="none" w:sz="0" w:space="0" w:color="auto"/>
                  </w:divBdr>
                </w:div>
                <w:div w:id="331953948">
                  <w:marLeft w:val="480"/>
                  <w:marRight w:val="0"/>
                  <w:marTop w:val="0"/>
                  <w:marBottom w:val="0"/>
                  <w:divBdr>
                    <w:top w:val="none" w:sz="0" w:space="0" w:color="auto"/>
                    <w:left w:val="none" w:sz="0" w:space="0" w:color="auto"/>
                    <w:bottom w:val="none" w:sz="0" w:space="0" w:color="auto"/>
                    <w:right w:val="none" w:sz="0" w:space="0" w:color="auto"/>
                  </w:divBdr>
                </w:div>
                <w:div w:id="1219824164">
                  <w:marLeft w:val="480"/>
                  <w:marRight w:val="0"/>
                  <w:marTop w:val="0"/>
                  <w:marBottom w:val="0"/>
                  <w:divBdr>
                    <w:top w:val="none" w:sz="0" w:space="0" w:color="auto"/>
                    <w:left w:val="none" w:sz="0" w:space="0" w:color="auto"/>
                    <w:bottom w:val="none" w:sz="0" w:space="0" w:color="auto"/>
                    <w:right w:val="none" w:sz="0" w:space="0" w:color="auto"/>
                  </w:divBdr>
                </w:div>
                <w:div w:id="536940261">
                  <w:marLeft w:val="480"/>
                  <w:marRight w:val="0"/>
                  <w:marTop w:val="0"/>
                  <w:marBottom w:val="0"/>
                  <w:divBdr>
                    <w:top w:val="none" w:sz="0" w:space="0" w:color="auto"/>
                    <w:left w:val="none" w:sz="0" w:space="0" w:color="auto"/>
                    <w:bottom w:val="none" w:sz="0" w:space="0" w:color="auto"/>
                    <w:right w:val="none" w:sz="0" w:space="0" w:color="auto"/>
                  </w:divBdr>
                </w:div>
                <w:div w:id="1788112352">
                  <w:marLeft w:val="480"/>
                  <w:marRight w:val="0"/>
                  <w:marTop w:val="0"/>
                  <w:marBottom w:val="0"/>
                  <w:divBdr>
                    <w:top w:val="none" w:sz="0" w:space="0" w:color="auto"/>
                    <w:left w:val="none" w:sz="0" w:space="0" w:color="auto"/>
                    <w:bottom w:val="none" w:sz="0" w:space="0" w:color="auto"/>
                    <w:right w:val="none" w:sz="0" w:space="0" w:color="auto"/>
                  </w:divBdr>
                </w:div>
                <w:div w:id="1641034912">
                  <w:marLeft w:val="480"/>
                  <w:marRight w:val="0"/>
                  <w:marTop w:val="0"/>
                  <w:marBottom w:val="0"/>
                  <w:divBdr>
                    <w:top w:val="none" w:sz="0" w:space="0" w:color="auto"/>
                    <w:left w:val="none" w:sz="0" w:space="0" w:color="auto"/>
                    <w:bottom w:val="none" w:sz="0" w:space="0" w:color="auto"/>
                    <w:right w:val="none" w:sz="0" w:space="0" w:color="auto"/>
                  </w:divBdr>
                </w:div>
                <w:div w:id="2016759357">
                  <w:marLeft w:val="480"/>
                  <w:marRight w:val="0"/>
                  <w:marTop w:val="0"/>
                  <w:marBottom w:val="0"/>
                  <w:divBdr>
                    <w:top w:val="none" w:sz="0" w:space="0" w:color="auto"/>
                    <w:left w:val="none" w:sz="0" w:space="0" w:color="auto"/>
                    <w:bottom w:val="none" w:sz="0" w:space="0" w:color="auto"/>
                    <w:right w:val="none" w:sz="0" w:space="0" w:color="auto"/>
                  </w:divBdr>
                </w:div>
                <w:div w:id="290284649">
                  <w:marLeft w:val="480"/>
                  <w:marRight w:val="0"/>
                  <w:marTop w:val="0"/>
                  <w:marBottom w:val="0"/>
                  <w:divBdr>
                    <w:top w:val="none" w:sz="0" w:space="0" w:color="auto"/>
                    <w:left w:val="none" w:sz="0" w:space="0" w:color="auto"/>
                    <w:bottom w:val="none" w:sz="0" w:space="0" w:color="auto"/>
                    <w:right w:val="none" w:sz="0" w:space="0" w:color="auto"/>
                  </w:divBdr>
                </w:div>
                <w:div w:id="890001840">
                  <w:marLeft w:val="480"/>
                  <w:marRight w:val="0"/>
                  <w:marTop w:val="0"/>
                  <w:marBottom w:val="0"/>
                  <w:divBdr>
                    <w:top w:val="none" w:sz="0" w:space="0" w:color="auto"/>
                    <w:left w:val="none" w:sz="0" w:space="0" w:color="auto"/>
                    <w:bottom w:val="none" w:sz="0" w:space="0" w:color="auto"/>
                    <w:right w:val="none" w:sz="0" w:space="0" w:color="auto"/>
                  </w:divBdr>
                </w:div>
                <w:div w:id="1300501095">
                  <w:marLeft w:val="480"/>
                  <w:marRight w:val="0"/>
                  <w:marTop w:val="0"/>
                  <w:marBottom w:val="0"/>
                  <w:divBdr>
                    <w:top w:val="none" w:sz="0" w:space="0" w:color="auto"/>
                    <w:left w:val="none" w:sz="0" w:space="0" w:color="auto"/>
                    <w:bottom w:val="none" w:sz="0" w:space="0" w:color="auto"/>
                    <w:right w:val="none" w:sz="0" w:space="0" w:color="auto"/>
                  </w:divBdr>
                </w:div>
                <w:div w:id="324432352">
                  <w:marLeft w:val="480"/>
                  <w:marRight w:val="0"/>
                  <w:marTop w:val="0"/>
                  <w:marBottom w:val="0"/>
                  <w:divBdr>
                    <w:top w:val="none" w:sz="0" w:space="0" w:color="auto"/>
                    <w:left w:val="none" w:sz="0" w:space="0" w:color="auto"/>
                    <w:bottom w:val="none" w:sz="0" w:space="0" w:color="auto"/>
                    <w:right w:val="none" w:sz="0" w:space="0" w:color="auto"/>
                  </w:divBdr>
                </w:div>
                <w:div w:id="1340154970">
                  <w:marLeft w:val="480"/>
                  <w:marRight w:val="0"/>
                  <w:marTop w:val="0"/>
                  <w:marBottom w:val="0"/>
                  <w:divBdr>
                    <w:top w:val="none" w:sz="0" w:space="0" w:color="auto"/>
                    <w:left w:val="none" w:sz="0" w:space="0" w:color="auto"/>
                    <w:bottom w:val="none" w:sz="0" w:space="0" w:color="auto"/>
                    <w:right w:val="none" w:sz="0" w:space="0" w:color="auto"/>
                  </w:divBdr>
                </w:div>
                <w:div w:id="712730580">
                  <w:marLeft w:val="480"/>
                  <w:marRight w:val="0"/>
                  <w:marTop w:val="0"/>
                  <w:marBottom w:val="0"/>
                  <w:divBdr>
                    <w:top w:val="none" w:sz="0" w:space="0" w:color="auto"/>
                    <w:left w:val="none" w:sz="0" w:space="0" w:color="auto"/>
                    <w:bottom w:val="none" w:sz="0" w:space="0" w:color="auto"/>
                    <w:right w:val="none" w:sz="0" w:space="0" w:color="auto"/>
                  </w:divBdr>
                </w:div>
                <w:div w:id="1546603280">
                  <w:marLeft w:val="480"/>
                  <w:marRight w:val="0"/>
                  <w:marTop w:val="0"/>
                  <w:marBottom w:val="0"/>
                  <w:divBdr>
                    <w:top w:val="none" w:sz="0" w:space="0" w:color="auto"/>
                    <w:left w:val="none" w:sz="0" w:space="0" w:color="auto"/>
                    <w:bottom w:val="none" w:sz="0" w:space="0" w:color="auto"/>
                    <w:right w:val="none" w:sz="0" w:space="0" w:color="auto"/>
                  </w:divBdr>
                </w:div>
              </w:divsChild>
            </w:div>
            <w:div w:id="1645770793">
              <w:marLeft w:val="0"/>
              <w:marRight w:val="0"/>
              <w:marTop w:val="0"/>
              <w:marBottom w:val="0"/>
              <w:divBdr>
                <w:top w:val="none" w:sz="0" w:space="0" w:color="auto"/>
                <w:left w:val="none" w:sz="0" w:space="0" w:color="auto"/>
                <w:bottom w:val="none" w:sz="0" w:space="0" w:color="auto"/>
                <w:right w:val="none" w:sz="0" w:space="0" w:color="auto"/>
              </w:divBdr>
              <w:divsChild>
                <w:div w:id="162821920">
                  <w:marLeft w:val="480"/>
                  <w:marRight w:val="0"/>
                  <w:marTop w:val="0"/>
                  <w:marBottom w:val="0"/>
                  <w:divBdr>
                    <w:top w:val="none" w:sz="0" w:space="0" w:color="auto"/>
                    <w:left w:val="none" w:sz="0" w:space="0" w:color="auto"/>
                    <w:bottom w:val="none" w:sz="0" w:space="0" w:color="auto"/>
                    <w:right w:val="none" w:sz="0" w:space="0" w:color="auto"/>
                  </w:divBdr>
                </w:div>
                <w:div w:id="1143739885">
                  <w:marLeft w:val="480"/>
                  <w:marRight w:val="0"/>
                  <w:marTop w:val="0"/>
                  <w:marBottom w:val="0"/>
                  <w:divBdr>
                    <w:top w:val="none" w:sz="0" w:space="0" w:color="auto"/>
                    <w:left w:val="none" w:sz="0" w:space="0" w:color="auto"/>
                    <w:bottom w:val="none" w:sz="0" w:space="0" w:color="auto"/>
                    <w:right w:val="none" w:sz="0" w:space="0" w:color="auto"/>
                  </w:divBdr>
                </w:div>
                <w:div w:id="988821350">
                  <w:marLeft w:val="480"/>
                  <w:marRight w:val="0"/>
                  <w:marTop w:val="0"/>
                  <w:marBottom w:val="0"/>
                  <w:divBdr>
                    <w:top w:val="none" w:sz="0" w:space="0" w:color="auto"/>
                    <w:left w:val="none" w:sz="0" w:space="0" w:color="auto"/>
                    <w:bottom w:val="none" w:sz="0" w:space="0" w:color="auto"/>
                    <w:right w:val="none" w:sz="0" w:space="0" w:color="auto"/>
                  </w:divBdr>
                </w:div>
                <w:div w:id="1823080601">
                  <w:marLeft w:val="480"/>
                  <w:marRight w:val="0"/>
                  <w:marTop w:val="0"/>
                  <w:marBottom w:val="0"/>
                  <w:divBdr>
                    <w:top w:val="none" w:sz="0" w:space="0" w:color="auto"/>
                    <w:left w:val="none" w:sz="0" w:space="0" w:color="auto"/>
                    <w:bottom w:val="none" w:sz="0" w:space="0" w:color="auto"/>
                    <w:right w:val="none" w:sz="0" w:space="0" w:color="auto"/>
                  </w:divBdr>
                </w:div>
                <w:div w:id="1911311141">
                  <w:marLeft w:val="480"/>
                  <w:marRight w:val="0"/>
                  <w:marTop w:val="0"/>
                  <w:marBottom w:val="0"/>
                  <w:divBdr>
                    <w:top w:val="none" w:sz="0" w:space="0" w:color="auto"/>
                    <w:left w:val="none" w:sz="0" w:space="0" w:color="auto"/>
                    <w:bottom w:val="none" w:sz="0" w:space="0" w:color="auto"/>
                    <w:right w:val="none" w:sz="0" w:space="0" w:color="auto"/>
                  </w:divBdr>
                </w:div>
                <w:div w:id="1657103887">
                  <w:marLeft w:val="480"/>
                  <w:marRight w:val="0"/>
                  <w:marTop w:val="0"/>
                  <w:marBottom w:val="0"/>
                  <w:divBdr>
                    <w:top w:val="none" w:sz="0" w:space="0" w:color="auto"/>
                    <w:left w:val="none" w:sz="0" w:space="0" w:color="auto"/>
                    <w:bottom w:val="none" w:sz="0" w:space="0" w:color="auto"/>
                    <w:right w:val="none" w:sz="0" w:space="0" w:color="auto"/>
                  </w:divBdr>
                </w:div>
                <w:div w:id="41484691">
                  <w:marLeft w:val="480"/>
                  <w:marRight w:val="0"/>
                  <w:marTop w:val="0"/>
                  <w:marBottom w:val="0"/>
                  <w:divBdr>
                    <w:top w:val="none" w:sz="0" w:space="0" w:color="auto"/>
                    <w:left w:val="none" w:sz="0" w:space="0" w:color="auto"/>
                    <w:bottom w:val="none" w:sz="0" w:space="0" w:color="auto"/>
                    <w:right w:val="none" w:sz="0" w:space="0" w:color="auto"/>
                  </w:divBdr>
                </w:div>
                <w:div w:id="1973903496">
                  <w:marLeft w:val="480"/>
                  <w:marRight w:val="0"/>
                  <w:marTop w:val="0"/>
                  <w:marBottom w:val="0"/>
                  <w:divBdr>
                    <w:top w:val="none" w:sz="0" w:space="0" w:color="auto"/>
                    <w:left w:val="none" w:sz="0" w:space="0" w:color="auto"/>
                    <w:bottom w:val="none" w:sz="0" w:space="0" w:color="auto"/>
                    <w:right w:val="none" w:sz="0" w:space="0" w:color="auto"/>
                  </w:divBdr>
                </w:div>
                <w:div w:id="1515071236">
                  <w:marLeft w:val="480"/>
                  <w:marRight w:val="0"/>
                  <w:marTop w:val="0"/>
                  <w:marBottom w:val="0"/>
                  <w:divBdr>
                    <w:top w:val="none" w:sz="0" w:space="0" w:color="auto"/>
                    <w:left w:val="none" w:sz="0" w:space="0" w:color="auto"/>
                    <w:bottom w:val="none" w:sz="0" w:space="0" w:color="auto"/>
                    <w:right w:val="none" w:sz="0" w:space="0" w:color="auto"/>
                  </w:divBdr>
                </w:div>
                <w:div w:id="1610819825">
                  <w:marLeft w:val="480"/>
                  <w:marRight w:val="0"/>
                  <w:marTop w:val="0"/>
                  <w:marBottom w:val="0"/>
                  <w:divBdr>
                    <w:top w:val="none" w:sz="0" w:space="0" w:color="auto"/>
                    <w:left w:val="none" w:sz="0" w:space="0" w:color="auto"/>
                    <w:bottom w:val="none" w:sz="0" w:space="0" w:color="auto"/>
                    <w:right w:val="none" w:sz="0" w:space="0" w:color="auto"/>
                  </w:divBdr>
                </w:div>
                <w:div w:id="818688494">
                  <w:marLeft w:val="480"/>
                  <w:marRight w:val="0"/>
                  <w:marTop w:val="0"/>
                  <w:marBottom w:val="0"/>
                  <w:divBdr>
                    <w:top w:val="none" w:sz="0" w:space="0" w:color="auto"/>
                    <w:left w:val="none" w:sz="0" w:space="0" w:color="auto"/>
                    <w:bottom w:val="none" w:sz="0" w:space="0" w:color="auto"/>
                    <w:right w:val="none" w:sz="0" w:space="0" w:color="auto"/>
                  </w:divBdr>
                </w:div>
                <w:div w:id="185406642">
                  <w:marLeft w:val="480"/>
                  <w:marRight w:val="0"/>
                  <w:marTop w:val="0"/>
                  <w:marBottom w:val="0"/>
                  <w:divBdr>
                    <w:top w:val="none" w:sz="0" w:space="0" w:color="auto"/>
                    <w:left w:val="none" w:sz="0" w:space="0" w:color="auto"/>
                    <w:bottom w:val="none" w:sz="0" w:space="0" w:color="auto"/>
                    <w:right w:val="none" w:sz="0" w:space="0" w:color="auto"/>
                  </w:divBdr>
                </w:div>
                <w:div w:id="1962686953">
                  <w:marLeft w:val="480"/>
                  <w:marRight w:val="0"/>
                  <w:marTop w:val="0"/>
                  <w:marBottom w:val="0"/>
                  <w:divBdr>
                    <w:top w:val="none" w:sz="0" w:space="0" w:color="auto"/>
                    <w:left w:val="none" w:sz="0" w:space="0" w:color="auto"/>
                    <w:bottom w:val="none" w:sz="0" w:space="0" w:color="auto"/>
                    <w:right w:val="none" w:sz="0" w:space="0" w:color="auto"/>
                  </w:divBdr>
                </w:div>
                <w:div w:id="946808934">
                  <w:marLeft w:val="480"/>
                  <w:marRight w:val="0"/>
                  <w:marTop w:val="0"/>
                  <w:marBottom w:val="0"/>
                  <w:divBdr>
                    <w:top w:val="none" w:sz="0" w:space="0" w:color="auto"/>
                    <w:left w:val="none" w:sz="0" w:space="0" w:color="auto"/>
                    <w:bottom w:val="none" w:sz="0" w:space="0" w:color="auto"/>
                    <w:right w:val="none" w:sz="0" w:space="0" w:color="auto"/>
                  </w:divBdr>
                </w:div>
                <w:div w:id="1883324528">
                  <w:marLeft w:val="480"/>
                  <w:marRight w:val="0"/>
                  <w:marTop w:val="0"/>
                  <w:marBottom w:val="0"/>
                  <w:divBdr>
                    <w:top w:val="none" w:sz="0" w:space="0" w:color="auto"/>
                    <w:left w:val="none" w:sz="0" w:space="0" w:color="auto"/>
                    <w:bottom w:val="none" w:sz="0" w:space="0" w:color="auto"/>
                    <w:right w:val="none" w:sz="0" w:space="0" w:color="auto"/>
                  </w:divBdr>
                </w:div>
                <w:div w:id="500851226">
                  <w:marLeft w:val="480"/>
                  <w:marRight w:val="0"/>
                  <w:marTop w:val="0"/>
                  <w:marBottom w:val="0"/>
                  <w:divBdr>
                    <w:top w:val="none" w:sz="0" w:space="0" w:color="auto"/>
                    <w:left w:val="none" w:sz="0" w:space="0" w:color="auto"/>
                    <w:bottom w:val="none" w:sz="0" w:space="0" w:color="auto"/>
                    <w:right w:val="none" w:sz="0" w:space="0" w:color="auto"/>
                  </w:divBdr>
                </w:div>
                <w:div w:id="662973349">
                  <w:marLeft w:val="480"/>
                  <w:marRight w:val="0"/>
                  <w:marTop w:val="0"/>
                  <w:marBottom w:val="0"/>
                  <w:divBdr>
                    <w:top w:val="none" w:sz="0" w:space="0" w:color="auto"/>
                    <w:left w:val="none" w:sz="0" w:space="0" w:color="auto"/>
                    <w:bottom w:val="none" w:sz="0" w:space="0" w:color="auto"/>
                    <w:right w:val="none" w:sz="0" w:space="0" w:color="auto"/>
                  </w:divBdr>
                </w:div>
                <w:div w:id="1808888437">
                  <w:marLeft w:val="480"/>
                  <w:marRight w:val="0"/>
                  <w:marTop w:val="0"/>
                  <w:marBottom w:val="0"/>
                  <w:divBdr>
                    <w:top w:val="none" w:sz="0" w:space="0" w:color="auto"/>
                    <w:left w:val="none" w:sz="0" w:space="0" w:color="auto"/>
                    <w:bottom w:val="none" w:sz="0" w:space="0" w:color="auto"/>
                    <w:right w:val="none" w:sz="0" w:space="0" w:color="auto"/>
                  </w:divBdr>
                </w:div>
                <w:div w:id="478231056">
                  <w:marLeft w:val="480"/>
                  <w:marRight w:val="0"/>
                  <w:marTop w:val="0"/>
                  <w:marBottom w:val="0"/>
                  <w:divBdr>
                    <w:top w:val="none" w:sz="0" w:space="0" w:color="auto"/>
                    <w:left w:val="none" w:sz="0" w:space="0" w:color="auto"/>
                    <w:bottom w:val="none" w:sz="0" w:space="0" w:color="auto"/>
                    <w:right w:val="none" w:sz="0" w:space="0" w:color="auto"/>
                  </w:divBdr>
                </w:div>
                <w:div w:id="556282596">
                  <w:marLeft w:val="480"/>
                  <w:marRight w:val="0"/>
                  <w:marTop w:val="0"/>
                  <w:marBottom w:val="0"/>
                  <w:divBdr>
                    <w:top w:val="none" w:sz="0" w:space="0" w:color="auto"/>
                    <w:left w:val="none" w:sz="0" w:space="0" w:color="auto"/>
                    <w:bottom w:val="none" w:sz="0" w:space="0" w:color="auto"/>
                    <w:right w:val="none" w:sz="0" w:space="0" w:color="auto"/>
                  </w:divBdr>
                </w:div>
                <w:div w:id="1585719767">
                  <w:marLeft w:val="480"/>
                  <w:marRight w:val="0"/>
                  <w:marTop w:val="0"/>
                  <w:marBottom w:val="0"/>
                  <w:divBdr>
                    <w:top w:val="none" w:sz="0" w:space="0" w:color="auto"/>
                    <w:left w:val="none" w:sz="0" w:space="0" w:color="auto"/>
                    <w:bottom w:val="none" w:sz="0" w:space="0" w:color="auto"/>
                    <w:right w:val="none" w:sz="0" w:space="0" w:color="auto"/>
                  </w:divBdr>
                </w:div>
                <w:div w:id="658776858">
                  <w:marLeft w:val="480"/>
                  <w:marRight w:val="0"/>
                  <w:marTop w:val="0"/>
                  <w:marBottom w:val="0"/>
                  <w:divBdr>
                    <w:top w:val="none" w:sz="0" w:space="0" w:color="auto"/>
                    <w:left w:val="none" w:sz="0" w:space="0" w:color="auto"/>
                    <w:bottom w:val="none" w:sz="0" w:space="0" w:color="auto"/>
                    <w:right w:val="none" w:sz="0" w:space="0" w:color="auto"/>
                  </w:divBdr>
                </w:div>
                <w:div w:id="896549060">
                  <w:marLeft w:val="480"/>
                  <w:marRight w:val="0"/>
                  <w:marTop w:val="0"/>
                  <w:marBottom w:val="0"/>
                  <w:divBdr>
                    <w:top w:val="none" w:sz="0" w:space="0" w:color="auto"/>
                    <w:left w:val="none" w:sz="0" w:space="0" w:color="auto"/>
                    <w:bottom w:val="none" w:sz="0" w:space="0" w:color="auto"/>
                    <w:right w:val="none" w:sz="0" w:space="0" w:color="auto"/>
                  </w:divBdr>
                </w:div>
                <w:div w:id="865602469">
                  <w:marLeft w:val="480"/>
                  <w:marRight w:val="0"/>
                  <w:marTop w:val="0"/>
                  <w:marBottom w:val="0"/>
                  <w:divBdr>
                    <w:top w:val="none" w:sz="0" w:space="0" w:color="auto"/>
                    <w:left w:val="none" w:sz="0" w:space="0" w:color="auto"/>
                    <w:bottom w:val="none" w:sz="0" w:space="0" w:color="auto"/>
                    <w:right w:val="none" w:sz="0" w:space="0" w:color="auto"/>
                  </w:divBdr>
                </w:div>
                <w:div w:id="1095907644">
                  <w:marLeft w:val="480"/>
                  <w:marRight w:val="0"/>
                  <w:marTop w:val="0"/>
                  <w:marBottom w:val="0"/>
                  <w:divBdr>
                    <w:top w:val="none" w:sz="0" w:space="0" w:color="auto"/>
                    <w:left w:val="none" w:sz="0" w:space="0" w:color="auto"/>
                    <w:bottom w:val="none" w:sz="0" w:space="0" w:color="auto"/>
                    <w:right w:val="none" w:sz="0" w:space="0" w:color="auto"/>
                  </w:divBdr>
                </w:div>
                <w:div w:id="1147209291">
                  <w:marLeft w:val="480"/>
                  <w:marRight w:val="0"/>
                  <w:marTop w:val="0"/>
                  <w:marBottom w:val="0"/>
                  <w:divBdr>
                    <w:top w:val="none" w:sz="0" w:space="0" w:color="auto"/>
                    <w:left w:val="none" w:sz="0" w:space="0" w:color="auto"/>
                    <w:bottom w:val="none" w:sz="0" w:space="0" w:color="auto"/>
                    <w:right w:val="none" w:sz="0" w:space="0" w:color="auto"/>
                  </w:divBdr>
                </w:div>
                <w:div w:id="1918904731">
                  <w:marLeft w:val="480"/>
                  <w:marRight w:val="0"/>
                  <w:marTop w:val="0"/>
                  <w:marBottom w:val="0"/>
                  <w:divBdr>
                    <w:top w:val="none" w:sz="0" w:space="0" w:color="auto"/>
                    <w:left w:val="none" w:sz="0" w:space="0" w:color="auto"/>
                    <w:bottom w:val="none" w:sz="0" w:space="0" w:color="auto"/>
                    <w:right w:val="none" w:sz="0" w:space="0" w:color="auto"/>
                  </w:divBdr>
                </w:div>
                <w:div w:id="1049256932">
                  <w:marLeft w:val="480"/>
                  <w:marRight w:val="0"/>
                  <w:marTop w:val="0"/>
                  <w:marBottom w:val="0"/>
                  <w:divBdr>
                    <w:top w:val="none" w:sz="0" w:space="0" w:color="auto"/>
                    <w:left w:val="none" w:sz="0" w:space="0" w:color="auto"/>
                    <w:bottom w:val="none" w:sz="0" w:space="0" w:color="auto"/>
                    <w:right w:val="none" w:sz="0" w:space="0" w:color="auto"/>
                  </w:divBdr>
                </w:div>
                <w:div w:id="1257052248">
                  <w:marLeft w:val="480"/>
                  <w:marRight w:val="0"/>
                  <w:marTop w:val="0"/>
                  <w:marBottom w:val="0"/>
                  <w:divBdr>
                    <w:top w:val="none" w:sz="0" w:space="0" w:color="auto"/>
                    <w:left w:val="none" w:sz="0" w:space="0" w:color="auto"/>
                    <w:bottom w:val="none" w:sz="0" w:space="0" w:color="auto"/>
                    <w:right w:val="none" w:sz="0" w:space="0" w:color="auto"/>
                  </w:divBdr>
                </w:div>
                <w:div w:id="140849333">
                  <w:marLeft w:val="480"/>
                  <w:marRight w:val="0"/>
                  <w:marTop w:val="0"/>
                  <w:marBottom w:val="0"/>
                  <w:divBdr>
                    <w:top w:val="none" w:sz="0" w:space="0" w:color="auto"/>
                    <w:left w:val="none" w:sz="0" w:space="0" w:color="auto"/>
                    <w:bottom w:val="none" w:sz="0" w:space="0" w:color="auto"/>
                    <w:right w:val="none" w:sz="0" w:space="0" w:color="auto"/>
                  </w:divBdr>
                </w:div>
                <w:div w:id="814644537">
                  <w:marLeft w:val="480"/>
                  <w:marRight w:val="0"/>
                  <w:marTop w:val="0"/>
                  <w:marBottom w:val="0"/>
                  <w:divBdr>
                    <w:top w:val="none" w:sz="0" w:space="0" w:color="auto"/>
                    <w:left w:val="none" w:sz="0" w:space="0" w:color="auto"/>
                    <w:bottom w:val="none" w:sz="0" w:space="0" w:color="auto"/>
                    <w:right w:val="none" w:sz="0" w:space="0" w:color="auto"/>
                  </w:divBdr>
                </w:div>
                <w:div w:id="750661687">
                  <w:marLeft w:val="480"/>
                  <w:marRight w:val="0"/>
                  <w:marTop w:val="0"/>
                  <w:marBottom w:val="0"/>
                  <w:divBdr>
                    <w:top w:val="none" w:sz="0" w:space="0" w:color="auto"/>
                    <w:left w:val="none" w:sz="0" w:space="0" w:color="auto"/>
                    <w:bottom w:val="none" w:sz="0" w:space="0" w:color="auto"/>
                    <w:right w:val="none" w:sz="0" w:space="0" w:color="auto"/>
                  </w:divBdr>
                </w:div>
                <w:div w:id="1178275945">
                  <w:marLeft w:val="480"/>
                  <w:marRight w:val="0"/>
                  <w:marTop w:val="0"/>
                  <w:marBottom w:val="0"/>
                  <w:divBdr>
                    <w:top w:val="none" w:sz="0" w:space="0" w:color="auto"/>
                    <w:left w:val="none" w:sz="0" w:space="0" w:color="auto"/>
                    <w:bottom w:val="none" w:sz="0" w:space="0" w:color="auto"/>
                    <w:right w:val="none" w:sz="0" w:space="0" w:color="auto"/>
                  </w:divBdr>
                </w:div>
                <w:div w:id="413208966">
                  <w:marLeft w:val="480"/>
                  <w:marRight w:val="0"/>
                  <w:marTop w:val="0"/>
                  <w:marBottom w:val="0"/>
                  <w:divBdr>
                    <w:top w:val="none" w:sz="0" w:space="0" w:color="auto"/>
                    <w:left w:val="none" w:sz="0" w:space="0" w:color="auto"/>
                    <w:bottom w:val="none" w:sz="0" w:space="0" w:color="auto"/>
                    <w:right w:val="none" w:sz="0" w:space="0" w:color="auto"/>
                  </w:divBdr>
                </w:div>
                <w:div w:id="1475491553">
                  <w:marLeft w:val="480"/>
                  <w:marRight w:val="0"/>
                  <w:marTop w:val="0"/>
                  <w:marBottom w:val="0"/>
                  <w:divBdr>
                    <w:top w:val="none" w:sz="0" w:space="0" w:color="auto"/>
                    <w:left w:val="none" w:sz="0" w:space="0" w:color="auto"/>
                    <w:bottom w:val="none" w:sz="0" w:space="0" w:color="auto"/>
                    <w:right w:val="none" w:sz="0" w:space="0" w:color="auto"/>
                  </w:divBdr>
                </w:div>
                <w:div w:id="2112041679">
                  <w:marLeft w:val="480"/>
                  <w:marRight w:val="0"/>
                  <w:marTop w:val="0"/>
                  <w:marBottom w:val="0"/>
                  <w:divBdr>
                    <w:top w:val="none" w:sz="0" w:space="0" w:color="auto"/>
                    <w:left w:val="none" w:sz="0" w:space="0" w:color="auto"/>
                    <w:bottom w:val="none" w:sz="0" w:space="0" w:color="auto"/>
                    <w:right w:val="none" w:sz="0" w:space="0" w:color="auto"/>
                  </w:divBdr>
                </w:div>
                <w:div w:id="1453397141">
                  <w:marLeft w:val="480"/>
                  <w:marRight w:val="0"/>
                  <w:marTop w:val="0"/>
                  <w:marBottom w:val="0"/>
                  <w:divBdr>
                    <w:top w:val="none" w:sz="0" w:space="0" w:color="auto"/>
                    <w:left w:val="none" w:sz="0" w:space="0" w:color="auto"/>
                    <w:bottom w:val="none" w:sz="0" w:space="0" w:color="auto"/>
                    <w:right w:val="none" w:sz="0" w:space="0" w:color="auto"/>
                  </w:divBdr>
                </w:div>
                <w:div w:id="354774721">
                  <w:marLeft w:val="480"/>
                  <w:marRight w:val="0"/>
                  <w:marTop w:val="0"/>
                  <w:marBottom w:val="0"/>
                  <w:divBdr>
                    <w:top w:val="none" w:sz="0" w:space="0" w:color="auto"/>
                    <w:left w:val="none" w:sz="0" w:space="0" w:color="auto"/>
                    <w:bottom w:val="none" w:sz="0" w:space="0" w:color="auto"/>
                    <w:right w:val="none" w:sz="0" w:space="0" w:color="auto"/>
                  </w:divBdr>
                </w:div>
                <w:div w:id="128986549">
                  <w:marLeft w:val="480"/>
                  <w:marRight w:val="0"/>
                  <w:marTop w:val="0"/>
                  <w:marBottom w:val="0"/>
                  <w:divBdr>
                    <w:top w:val="none" w:sz="0" w:space="0" w:color="auto"/>
                    <w:left w:val="none" w:sz="0" w:space="0" w:color="auto"/>
                    <w:bottom w:val="none" w:sz="0" w:space="0" w:color="auto"/>
                    <w:right w:val="none" w:sz="0" w:space="0" w:color="auto"/>
                  </w:divBdr>
                </w:div>
                <w:div w:id="328942614">
                  <w:marLeft w:val="480"/>
                  <w:marRight w:val="0"/>
                  <w:marTop w:val="0"/>
                  <w:marBottom w:val="0"/>
                  <w:divBdr>
                    <w:top w:val="none" w:sz="0" w:space="0" w:color="auto"/>
                    <w:left w:val="none" w:sz="0" w:space="0" w:color="auto"/>
                    <w:bottom w:val="none" w:sz="0" w:space="0" w:color="auto"/>
                    <w:right w:val="none" w:sz="0" w:space="0" w:color="auto"/>
                  </w:divBdr>
                </w:div>
                <w:div w:id="721370853">
                  <w:marLeft w:val="480"/>
                  <w:marRight w:val="0"/>
                  <w:marTop w:val="0"/>
                  <w:marBottom w:val="0"/>
                  <w:divBdr>
                    <w:top w:val="none" w:sz="0" w:space="0" w:color="auto"/>
                    <w:left w:val="none" w:sz="0" w:space="0" w:color="auto"/>
                    <w:bottom w:val="none" w:sz="0" w:space="0" w:color="auto"/>
                    <w:right w:val="none" w:sz="0" w:space="0" w:color="auto"/>
                  </w:divBdr>
                </w:div>
              </w:divsChild>
            </w:div>
            <w:div w:id="545798530">
              <w:marLeft w:val="0"/>
              <w:marRight w:val="0"/>
              <w:marTop w:val="0"/>
              <w:marBottom w:val="0"/>
              <w:divBdr>
                <w:top w:val="none" w:sz="0" w:space="0" w:color="auto"/>
                <w:left w:val="none" w:sz="0" w:space="0" w:color="auto"/>
                <w:bottom w:val="none" w:sz="0" w:space="0" w:color="auto"/>
                <w:right w:val="none" w:sz="0" w:space="0" w:color="auto"/>
              </w:divBdr>
              <w:divsChild>
                <w:div w:id="1825513234">
                  <w:marLeft w:val="480"/>
                  <w:marRight w:val="0"/>
                  <w:marTop w:val="0"/>
                  <w:marBottom w:val="0"/>
                  <w:divBdr>
                    <w:top w:val="none" w:sz="0" w:space="0" w:color="auto"/>
                    <w:left w:val="none" w:sz="0" w:space="0" w:color="auto"/>
                    <w:bottom w:val="none" w:sz="0" w:space="0" w:color="auto"/>
                    <w:right w:val="none" w:sz="0" w:space="0" w:color="auto"/>
                  </w:divBdr>
                </w:div>
                <w:div w:id="317661514">
                  <w:marLeft w:val="480"/>
                  <w:marRight w:val="0"/>
                  <w:marTop w:val="0"/>
                  <w:marBottom w:val="0"/>
                  <w:divBdr>
                    <w:top w:val="none" w:sz="0" w:space="0" w:color="auto"/>
                    <w:left w:val="none" w:sz="0" w:space="0" w:color="auto"/>
                    <w:bottom w:val="none" w:sz="0" w:space="0" w:color="auto"/>
                    <w:right w:val="none" w:sz="0" w:space="0" w:color="auto"/>
                  </w:divBdr>
                </w:div>
                <w:div w:id="827592348">
                  <w:marLeft w:val="480"/>
                  <w:marRight w:val="0"/>
                  <w:marTop w:val="0"/>
                  <w:marBottom w:val="0"/>
                  <w:divBdr>
                    <w:top w:val="none" w:sz="0" w:space="0" w:color="auto"/>
                    <w:left w:val="none" w:sz="0" w:space="0" w:color="auto"/>
                    <w:bottom w:val="none" w:sz="0" w:space="0" w:color="auto"/>
                    <w:right w:val="none" w:sz="0" w:space="0" w:color="auto"/>
                  </w:divBdr>
                </w:div>
                <w:div w:id="43726315">
                  <w:marLeft w:val="480"/>
                  <w:marRight w:val="0"/>
                  <w:marTop w:val="0"/>
                  <w:marBottom w:val="0"/>
                  <w:divBdr>
                    <w:top w:val="none" w:sz="0" w:space="0" w:color="auto"/>
                    <w:left w:val="none" w:sz="0" w:space="0" w:color="auto"/>
                    <w:bottom w:val="none" w:sz="0" w:space="0" w:color="auto"/>
                    <w:right w:val="none" w:sz="0" w:space="0" w:color="auto"/>
                  </w:divBdr>
                </w:div>
                <w:div w:id="312950234">
                  <w:marLeft w:val="480"/>
                  <w:marRight w:val="0"/>
                  <w:marTop w:val="0"/>
                  <w:marBottom w:val="0"/>
                  <w:divBdr>
                    <w:top w:val="none" w:sz="0" w:space="0" w:color="auto"/>
                    <w:left w:val="none" w:sz="0" w:space="0" w:color="auto"/>
                    <w:bottom w:val="none" w:sz="0" w:space="0" w:color="auto"/>
                    <w:right w:val="none" w:sz="0" w:space="0" w:color="auto"/>
                  </w:divBdr>
                </w:div>
                <w:div w:id="1968007660">
                  <w:marLeft w:val="480"/>
                  <w:marRight w:val="0"/>
                  <w:marTop w:val="0"/>
                  <w:marBottom w:val="0"/>
                  <w:divBdr>
                    <w:top w:val="none" w:sz="0" w:space="0" w:color="auto"/>
                    <w:left w:val="none" w:sz="0" w:space="0" w:color="auto"/>
                    <w:bottom w:val="none" w:sz="0" w:space="0" w:color="auto"/>
                    <w:right w:val="none" w:sz="0" w:space="0" w:color="auto"/>
                  </w:divBdr>
                </w:div>
                <w:div w:id="750855984">
                  <w:marLeft w:val="480"/>
                  <w:marRight w:val="0"/>
                  <w:marTop w:val="0"/>
                  <w:marBottom w:val="0"/>
                  <w:divBdr>
                    <w:top w:val="none" w:sz="0" w:space="0" w:color="auto"/>
                    <w:left w:val="none" w:sz="0" w:space="0" w:color="auto"/>
                    <w:bottom w:val="none" w:sz="0" w:space="0" w:color="auto"/>
                    <w:right w:val="none" w:sz="0" w:space="0" w:color="auto"/>
                  </w:divBdr>
                </w:div>
                <w:div w:id="1829634072">
                  <w:marLeft w:val="480"/>
                  <w:marRight w:val="0"/>
                  <w:marTop w:val="0"/>
                  <w:marBottom w:val="0"/>
                  <w:divBdr>
                    <w:top w:val="none" w:sz="0" w:space="0" w:color="auto"/>
                    <w:left w:val="none" w:sz="0" w:space="0" w:color="auto"/>
                    <w:bottom w:val="none" w:sz="0" w:space="0" w:color="auto"/>
                    <w:right w:val="none" w:sz="0" w:space="0" w:color="auto"/>
                  </w:divBdr>
                </w:div>
                <w:div w:id="838739640">
                  <w:marLeft w:val="480"/>
                  <w:marRight w:val="0"/>
                  <w:marTop w:val="0"/>
                  <w:marBottom w:val="0"/>
                  <w:divBdr>
                    <w:top w:val="none" w:sz="0" w:space="0" w:color="auto"/>
                    <w:left w:val="none" w:sz="0" w:space="0" w:color="auto"/>
                    <w:bottom w:val="none" w:sz="0" w:space="0" w:color="auto"/>
                    <w:right w:val="none" w:sz="0" w:space="0" w:color="auto"/>
                  </w:divBdr>
                </w:div>
                <w:div w:id="1984197262">
                  <w:marLeft w:val="480"/>
                  <w:marRight w:val="0"/>
                  <w:marTop w:val="0"/>
                  <w:marBottom w:val="0"/>
                  <w:divBdr>
                    <w:top w:val="none" w:sz="0" w:space="0" w:color="auto"/>
                    <w:left w:val="none" w:sz="0" w:space="0" w:color="auto"/>
                    <w:bottom w:val="none" w:sz="0" w:space="0" w:color="auto"/>
                    <w:right w:val="none" w:sz="0" w:space="0" w:color="auto"/>
                  </w:divBdr>
                </w:div>
                <w:div w:id="1605379226">
                  <w:marLeft w:val="480"/>
                  <w:marRight w:val="0"/>
                  <w:marTop w:val="0"/>
                  <w:marBottom w:val="0"/>
                  <w:divBdr>
                    <w:top w:val="none" w:sz="0" w:space="0" w:color="auto"/>
                    <w:left w:val="none" w:sz="0" w:space="0" w:color="auto"/>
                    <w:bottom w:val="none" w:sz="0" w:space="0" w:color="auto"/>
                    <w:right w:val="none" w:sz="0" w:space="0" w:color="auto"/>
                  </w:divBdr>
                </w:div>
                <w:div w:id="928849826">
                  <w:marLeft w:val="480"/>
                  <w:marRight w:val="0"/>
                  <w:marTop w:val="0"/>
                  <w:marBottom w:val="0"/>
                  <w:divBdr>
                    <w:top w:val="none" w:sz="0" w:space="0" w:color="auto"/>
                    <w:left w:val="none" w:sz="0" w:space="0" w:color="auto"/>
                    <w:bottom w:val="none" w:sz="0" w:space="0" w:color="auto"/>
                    <w:right w:val="none" w:sz="0" w:space="0" w:color="auto"/>
                  </w:divBdr>
                </w:div>
                <w:div w:id="677850767">
                  <w:marLeft w:val="480"/>
                  <w:marRight w:val="0"/>
                  <w:marTop w:val="0"/>
                  <w:marBottom w:val="0"/>
                  <w:divBdr>
                    <w:top w:val="none" w:sz="0" w:space="0" w:color="auto"/>
                    <w:left w:val="none" w:sz="0" w:space="0" w:color="auto"/>
                    <w:bottom w:val="none" w:sz="0" w:space="0" w:color="auto"/>
                    <w:right w:val="none" w:sz="0" w:space="0" w:color="auto"/>
                  </w:divBdr>
                </w:div>
                <w:div w:id="1206408128">
                  <w:marLeft w:val="480"/>
                  <w:marRight w:val="0"/>
                  <w:marTop w:val="0"/>
                  <w:marBottom w:val="0"/>
                  <w:divBdr>
                    <w:top w:val="none" w:sz="0" w:space="0" w:color="auto"/>
                    <w:left w:val="none" w:sz="0" w:space="0" w:color="auto"/>
                    <w:bottom w:val="none" w:sz="0" w:space="0" w:color="auto"/>
                    <w:right w:val="none" w:sz="0" w:space="0" w:color="auto"/>
                  </w:divBdr>
                </w:div>
                <w:div w:id="520246426">
                  <w:marLeft w:val="480"/>
                  <w:marRight w:val="0"/>
                  <w:marTop w:val="0"/>
                  <w:marBottom w:val="0"/>
                  <w:divBdr>
                    <w:top w:val="none" w:sz="0" w:space="0" w:color="auto"/>
                    <w:left w:val="none" w:sz="0" w:space="0" w:color="auto"/>
                    <w:bottom w:val="none" w:sz="0" w:space="0" w:color="auto"/>
                    <w:right w:val="none" w:sz="0" w:space="0" w:color="auto"/>
                  </w:divBdr>
                </w:div>
                <w:div w:id="1156720886">
                  <w:marLeft w:val="480"/>
                  <w:marRight w:val="0"/>
                  <w:marTop w:val="0"/>
                  <w:marBottom w:val="0"/>
                  <w:divBdr>
                    <w:top w:val="none" w:sz="0" w:space="0" w:color="auto"/>
                    <w:left w:val="none" w:sz="0" w:space="0" w:color="auto"/>
                    <w:bottom w:val="none" w:sz="0" w:space="0" w:color="auto"/>
                    <w:right w:val="none" w:sz="0" w:space="0" w:color="auto"/>
                  </w:divBdr>
                </w:div>
                <w:div w:id="199903345">
                  <w:marLeft w:val="480"/>
                  <w:marRight w:val="0"/>
                  <w:marTop w:val="0"/>
                  <w:marBottom w:val="0"/>
                  <w:divBdr>
                    <w:top w:val="none" w:sz="0" w:space="0" w:color="auto"/>
                    <w:left w:val="none" w:sz="0" w:space="0" w:color="auto"/>
                    <w:bottom w:val="none" w:sz="0" w:space="0" w:color="auto"/>
                    <w:right w:val="none" w:sz="0" w:space="0" w:color="auto"/>
                  </w:divBdr>
                </w:div>
                <w:div w:id="880246096">
                  <w:marLeft w:val="480"/>
                  <w:marRight w:val="0"/>
                  <w:marTop w:val="0"/>
                  <w:marBottom w:val="0"/>
                  <w:divBdr>
                    <w:top w:val="none" w:sz="0" w:space="0" w:color="auto"/>
                    <w:left w:val="none" w:sz="0" w:space="0" w:color="auto"/>
                    <w:bottom w:val="none" w:sz="0" w:space="0" w:color="auto"/>
                    <w:right w:val="none" w:sz="0" w:space="0" w:color="auto"/>
                  </w:divBdr>
                </w:div>
                <w:div w:id="446392420">
                  <w:marLeft w:val="480"/>
                  <w:marRight w:val="0"/>
                  <w:marTop w:val="0"/>
                  <w:marBottom w:val="0"/>
                  <w:divBdr>
                    <w:top w:val="none" w:sz="0" w:space="0" w:color="auto"/>
                    <w:left w:val="none" w:sz="0" w:space="0" w:color="auto"/>
                    <w:bottom w:val="none" w:sz="0" w:space="0" w:color="auto"/>
                    <w:right w:val="none" w:sz="0" w:space="0" w:color="auto"/>
                  </w:divBdr>
                </w:div>
                <w:div w:id="1700739957">
                  <w:marLeft w:val="480"/>
                  <w:marRight w:val="0"/>
                  <w:marTop w:val="0"/>
                  <w:marBottom w:val="0"/>
                  <w:divBdr>
                    <w:top w:val="none" w:sz="0" w:space="0" w:color="auto"/>
                    <w:left w:val="none" w:sz="0" w:space="0" w:color="auto"/>
                    <w:bottom w:val="none" w:sz="0" w:space="0" w:color="auto"/>
                    <w:right w:val="none" w:sz="0" w:space="0" w:color="auto"/>
                  </w:divBdr>
                </w:div>
                <w:div w:id="485826726">
                  <w:marLeft w:val="480"/>
                  <w:marRight w:val="0"/>
                  <w:marTop w:val="0"/>
                  <w:marBottom w:val="0"/>
                  <w:divBdr>
                    <w:top w:val="none" w:sz="0" w:space="0" w:color="auto"/>
                    <w:left w:val="none" w:sz="0" w:space="0" w:color="auto"/>
                    <w:bottom w:val="none" w:sz="0" w:space="0" w:color="auto"/>
                    <w:right w:val="none" w:sz="0" w:space="0" w:color="auto"/>
                  </w:divBdr>
                </w:div>
                <w:div w:id="527137458">
                  <w:marLeft w:val="480"/>
                  <w:marRight w:val="0"/>
                  <w:marTop w:val="0"/>
                  <w:marBottom w:val="0"/>
                  <w:divBdr>
                    <w:top w:val="none" w:sz="0" w:space="0" w:color="auto"/>
                    <w:left w:val="none" w:sz="0" w:space="0" w:color="auto"/>
                    <w:bottom w:val="none" w:sz="0" w:space="0" w:color="auto"/>
                    <w:right w:val="none" w:sz="0" w:space="0" w:color="auto"/>
                  </w:divBdr>
                </w:div>
                <w:div w:id="954671886">
                  <w:marLeft w:val="480"/>
                  <w:marRight w:val="0"/>
                  <w:marTop w:val="0"/>
                  <w:marBottom w:val="0"/>
                  <w:divBdr>
                    <w:top w:val="none" w:sz="0" w:space="0" w:color="auto"/>
                    <w:left w:val="none" w:sz="0" w:space="0" w:color="auto"/>
                    <w:bottom w:val="none" w:sz="0" w:space="0" w:color="auto"/>
                    <w:right w:val="none" w:sz="0" w:space="0" w:color="auto"/>
                  </w:divBdr>
                </w:div>
                <w:div w:id="1364674544">
                  <w:marLeft w:val="480"/>
                  <w:marRight w:val="0"/>
                  <w:marTop w:val="0"/>
                  <w:marBottom w:val="0"/>
                  <w:divBdr>
                    <w:top w:val="none" w:sz="0" w:space="0" w:color="auto"/>
                    <w:left w:val="none" w:sz="0" w:space="0" w:color="auto"/>
                    <w:bottom w:val="none" w:sz="0" w:space="0" w:color="auto"/>
                    <w:right w:val="none" w:sz="0" w:space="0" w:color="auto"/>
                  </w:divBdr>
                </w:div>
                <w:div w:id="1737167583">
                  <w:marLeft w:val="480"/>
                  <w:marRight w:val="0"/>
                  <w:marTop w:val="0"/>
                  <w:marBottom w:val="0"/>
                  <w:divBdr>
                    <w:top w:val="none" w:sz="0" w:space="0" w:color="auto"/>
                    <w:left w:val="none" w:sz="0" w:space="0" w:color="auto"/>
                    <w:bottom w:val="none" w:sz="0" w:space="0" w:color="auto"/>
                    <w:right w:val="none" w:sz="0" w:space="0" w:color="auto"/>
                  </w:divBdr>
                </w:div>
                <w:div w:id="1952393940">
                  <w:marLeft w:val="480"/>
                  <w:marRight w:val="0"/>
                  <w:marTop w:val="0"/>
                  <w:marBottom w:val="0"/>
                  <w:divBdr>
                    <w:top w:val="none" w:sz="0" w:space="0" w:color="auto"/>
                    <w:left w:val="none" w:sz="0" w:space="0" w:color="auto"/>
                    <w:bottom w:val="none" w:sz="0" w:space="0" w:color="auto"/>
                    <w:right w:val="none" w:sz="0" w:space="0" w:color="auto"/>
                  </w:divBdr>
                </w:div>
                <w:div w:id="695158857">
                  <w:marLeft w:val="480"/>
                  <w:marRight w:val="0"/>
                  <w:marTop w:val="0"/>
                  <w:marBottom w:val="0"/>
                  <w:divBdr>
                    <w:top w:val="none" w:sz="0" w:space="0" w:color="auto"/>
                    <w:left w:val="none" w:sz="0" w:space="0" w:color="auto"/>
                    <w:bottom w:val="none" w:sz="0" w:space="0" w:color="auto"/>
                    <w:right w:val="none" w:sz="0" w:space="0" w:color="auto"/>
                  </w:divBdr>
                </w:div>
                <w:div w:id="1141927146">
                  <w:marLeft w:val="480"/>
                  <w:marRight w:val="0"/>
                  <w:marTop w:val="0"/>
                  <w:marBottom w:val="0"/>
                  <w:divBdr>
                    <w:top w:val="none" w:sz="0" w:space="0" w:color="auto"/>
                    <w:left w:val="none" w:sz="0" w:space="0" w:color="auto"/>
                    <w:bottom w:val="none" w:sz="0" w:space="0" w:color="auto"/>
                    <w:right w:val="none" w:sz="0" w:space="0" w:color="auto"/>
                  </w:divBdr>
                </w:div>
                <w:div w:id="2028173241">
                  <w:marLeft w:val="480"/>
                  <w:marRight w:val="0"/>
                  <w:marTop w:val="0"/>
                  <w:marBottom w:val="0"/>
                  <w:divBdr>
                    <w:top w:val="none" w:sz="0" w:space="0" w:color="auto"/>
                    <w:left w:val="none" w:sz="0" w:space="0" w:color="auto"/>
                    <w:bottom w:val="none" w:sz="0" w:space="0" w:color="auto"/>
                    <w:right w:val="none" w:sz="0" w:space="0" w:color="auto"/>
                  </w:divBdr>
                </w:div>
                <w:div w:id="504783013">
                  <w:marLeft w:val="480"/>
                  <w:marRight w:val="0"/>
                  <w:marTop w:val="0"/>
                  <w:marBottom w:val="0"/>
                  <w:divBdr>
                    <w:top w:val="none" w:sz="0" w:space="0" w:color="auto"/>
                    <w:left w:val="none" w:sz="0" w:space="0" w:color="auto"/>
                    <w:bottom w:val="none" w:sz="0" w:space="0" w:color="auto"/>
                    <w:right w:val="none" w:sz="0" w:space="0" w:color="auto"/>
                  </w:divBdr>
                </w:div>
                <w:div w:id="955333723">
                  <w:marLeft w:val="480"/>
                  <w:marRight w:val="0"/>
                  <w:marTop w:val="0"/>
                  <w:marBottom w:val="0"/>
                  <w:divBdr>
                    <w:top w:val="none" w:sz="0" w:space="0" w:color="auto"/>
                    <w:left w:val="none" w:sz="0" w:space="0" w:color="auto"/>
                    <w:bottom w:val="none" w:sz="0" w:space="0" w:color="auto"/>
                    <w:right w:val="none" w:sz="0" w:space="0" w:color="auto"/>
                  </w:divBdr>
                </w:div>
                <w:div w:id="194118080">
                  <w:marLeft w:val="480"/>
                  <w:marRight w:val="0"/>
                  <w:marTop w:val="0"/>
                  <w:marBottom w:val="0"/>
                  <w:divBdr>
                    <w:top w:val="none" w:sz="0" w:space="0" w:color="auto"/>
                    <w:left w:val="none" w:sz="0" w:space="0" w:color="auto"/>
                    <w:bottom w:val="none" w:sz="0" w:space="0" w:color="auto"/>
                    <w:right w:val="none" w:sz="0" w:space="0" w:color="auto"/>
                  </w:divBdr>
                </w:div>
                <w:div w:id="982737394">
                  <w:marLeft w:val="480"/>
                  <w:marRight w:val="0"/>
                  <w:marTop w:val="0"/>
                  <w:marBottom w:val="0"/>
                  <w:divBdr>
                    <w:top w:val="none" w:sz="0" w:space="0" w:color="auto"/>
                    <w:left w:val="none" w:sz="0" w:space="0" w:color="auto"/>
                    <w:bottom w:val="none" w:sz="0" w:space="0" w:color="auto"/>
                    <w:right w:val="none" w:sz="0" w:space="0" w:color="auto"/>
                  </w:divBdr>
                </w:div>
                <w:div w:id="542058357">
                  <w:marLeft w:val="480"/>
                  <w:marRight w:val="0"/>
                  <w:marTop w:val="0"/>
                  <w:marBottom w:val="0"/>
                  <w:divBdr>
                    <w:top w:val="none" w:sz="0" w:space="0" w:color="auto"/>
                    <w:left w:val="none" w:sz="0" w:space="0" w:color="auto"/>
                    <w:bottom w:val="none" w:sz="0" w:space="0" w:color="auto"/>
                    <w:right w:val="none" w:sz="0" w:space="0" w:color="auto"/>
                  </w:divBdr>
                </w:div>
                <w:div w:id="1047294255">
                  <w:marLeft w:val="480"/>
                  <w:marRight w:val="0"/>
                  <w:marTop w:val="0"/>
                  <w:marBottom w:val="0"/>
                  <w:divBdr>
                    <w:top w:val="none" w:sz="0" w:space="0" w:color="auto"/>
                    <w:left w:val="none" w:sz="0" w:space="0" w:color="auto"/>
                    <w:bottom w:val="none" w:sz="0" w:space="0" w:color="auto"/>
                    <w:right w:val="none" w:sz="0" w:space="0" w:color="auto"/>
                  </w:divBdr>
                </w:div>
                <w:div w:id="1175223766">
                  <w:marLeft w:val="480"/>
                  <w:marRight w:val="0"/>
                  <w:marTop w:val="0"/>
                  <w:marBottom w:val="0"/>
                  <w:divBdr>
                    <w:top w:val="none" w:sz="0" w:space="0" w:color="auto"/>
                    <w:left w:val="none" w:sz="0" w:space="0" w:color="auto"/>
                    <w:bottom w:val="none" w:sz="0" w:space="0" w:color="auto"/>
                    <w:right w:val="none" w:sz="0" w:space="0" w:color="auto"/>
                  </w:divBdr>
                </w:div>
                <w:div w:id="895242323">
                  <w:marLeft w:val="480"/>
                  <w:marRight w:val="0"/>
                  <w:marTop w:val="0"/>
                  <w:marBottom w:val="0"/>
                  <w:divBdr>
                    <w:top w:val="none" w:sz="0" w:space="0" w:color="auto"/>
                    <w:left w:val="none" w:sz="0" w:space="0" w:color="auto"/>
                    <w:bottom w:val="none" w:sz="0" w:space="0" w:color="auto"/>
                    <w:right w:val="none" w:sz="0" w:space="0" w:color="auto"/>
                  </w:divBdr>
                </w:div>
                <w:div w:id="322395867">
                  <w:marLeft w:val="480"/>
                  <w:marRight w:val="0"/>
                  <w:marTop w:val="0"/>
                  <w:marBottom w:val="0"/>
                  <w:divBdr>
                    <w:top w:val="none" w:sz="0" w:space="0" w:color="auto"/>
                    <w:left w:val="none" w:sz="0" w:space="0" w:color="auto"/>
                    <w:bottom w:val="none" w:sz="0" w:space="0" w:color="auto"/>
                    <w:right w:val="none" w:sz="0" w:space="0" w:color="auto"/>
                  </w:divBdr>
                </w:div>
                <w:div w:id="641348378">
                  <w:marLeft w:val="480"/>
                  <w:marRight w:val="0"/>
                  <w:marTop w:val="0"/>
                  <w:marBottom w:val="0"/>
                  <w:divBdr>
                    <w:top w:val="none" w:sz="0" w:space="0" w:color="auto"/>
                    <w:left w:val="none" w:sz="0" w:space="0" w:color="auto"/>
                    <w:bottom w:val="none" w:sz="0" w:space="0" w:color="auto"/>
                    <w:right w:val="none" w:sz="0" w:space="0" w:color="auto"/>
                  </w:divBdr>
                </w:div>
                <w:div w:id="71393423">
                  <w:marLeft w:val="480"/>
                  <w:marRight w:val="0"/>
                  <w:marTop w:val="0"/>
                  <w:marBottom w:val="0"/>
                  <w:divBdr>
                    <w:top w:val="none" w:sz="0" w:space="0" w:color="auto"/>
                    <w:left w:val="none" w:sz="0" w:space="0" w:color="auto"/>
                    <w:bottom w:val="none" w:sz="0" w:space="0" w:color="auto"/>
                    <w:right w:val="none" w:sz="0" w:space="0" w:color="auto"/>
                  </w:divBdr>
                </w:div>
                <w:div w:id="2031105280">
                  <w:marLeft w:val="480"/>
                  <w:marRight w:val="0"/>
                  <w:marTop w:val="0"/>
                  <w:marBottom w:val="0"/>
                  <w:divBdr>
                    <w:top w:val="none" w:sz="0" w:space="0" w:color="auto"/>
                    <w:left w:val="none" w:sz="0" w:space="0" w:color="auto"/>
                    <w:bottom w:val="none" w:sz="0" w:space="0" w:color="auto"/>
                    <w:right w:val="none" w:sz="0" w:space="0" w:color="auto"/>
                  </w:divBdr>
                </w:div>
                <w:div w:id="1772436661">
                  <w:marLeft w:val="480"/>
                  <w:marRight w:val="0"/>
                  <w:marTop w:val="0"/>
                  <w:marBottom w:val="0"/>
                  <w:divBdr>
                    <w:top w:val="none" w:sz="0" w:space="0" w:color="auto"/>
                    <w:left w:val="none" w:sz="0" w:space="0" w:color="auto"/>
                    <w:bottom w:val="none" w:sz="0" w:space="0" w:color="auto"/>
                    <w:right w:val="none" w:sz="0" w:space="0" w:color="auto"/>
                  </w:divBdr>
                </w:div>
                <w:div w:id="20348379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08563855">
          <w:marLeft w:val="480"/>
          <w:marRight w:val="0"/>
          <w:marTop w:val="0"/>
          <w:marBottom w:val="0"/>
          <w:divBdr>
            <w:top w:val="none" w:sz="0" w:space="0" w:color="auto"/>
            <w:left w:val="none" w:sz="0" w:space="0" w:color="auto"/>
            <w:bottom w:val="none" w:sz="0" w:space="0" w:color="auto"/>
            <w:right w:val="none" w:sz="0" w:space="0" w:color="auto"/>
          </w:divBdr>
        </w:div>
        <w:div w:id="2139952881">
          <w:marLeft w:val="480"/>
          <w:marRight w:val="0"/>
          <w:marTop w:val="0"/>
          <w:marBottom w:val="0"/>
          <w:divBdr>
            <w:top w:val="none" w:sz="0" w:space="0" w:color="auto"/>
            <w:left w:val="none" w:sz="0" w:space="0" w:color="auto"/>
            <w:bottom w:val="none" w:sz="0" w:space="0" w:color="auto"/>
            <w:right w:val="none" w:sz="0" w:space="0" w:color="auto"/>
          </w:divBdr>
        </w:div>
        <w:div w:id="419327564">
          <w:marLeft w:val="480"/>
          <w:marRight w:val="0"/>
          <w:marTop w:val="0"/>
          <w:marBottom w:val="0"/>
          <w:divBdr>
            <w:top w:val="none" w:sz="0" w:space="0" w:color="auto"/>
            <w:left w:val="none" w:sz="0" w:space="0" w:color="auto"/>
            <w:bottom w:val="none" w:sz="0" w:space="0" w:color="auto"/>
            <w:right w:val="none" w:sz="0" w:space="0" w:color="auto"/>
          </w:divBdr>
        </w:div>
        <w:div w:id="2062515348">
          <w:marLeft w:val="480"/>
          <w:marRight w:val="0"/>
          <w:marTop w:val="0"/>
          <w:marBottom w:val="0"/>
          <w:divBdr>
            <w:top w:val="none" w:sz="0" w:space="0" w:color="auto"/>
            <w:left w:val="none" w:sz="0" w:space="0" w:color="auto"/>
            <w:bottom w:val="none" w:sz="0" w:space="0" w:color="auto"/>
            <w:right w:val="none" w:sz="0" w:space="0" w:color="auto"/>
          </w:divBdr>
        </w:div>
        <w:div w:id="1804958401">
          <w:marLeft w:val="480"/>
          <w:marRight w:val="0"/>
          <w:marTop w:val="0"/>
          <w:marBottom w:val="0"/>
          <w:divBdr>
            <w:top w:val="none" w:sz="0" w:space="0" w:color="auto"/>
            <w:left w:val="none" w:sz="0" w:space="0" w:color="auto"/>
            <w:bottom w:val="none" w:sz="0" w:space="0" w:color="auto"/>
            <w:right w:val="none" w:sz="0" w:space="0" w:color="auto"/>
          </w:divBdr>
        </w:div>
        <w:div w:id="1661303697">
          <w:marLeft w:val="480"/>
          <w:marRight w:val="0"/>
          <w:marTop w:val="0"/>
          <w:marBottom w:val="0"/>
          <w:divBdr>
            <w:top w:val="none" w:sz="0" w:space="0" w:color="auto"/>
            <w:left w:val="none" w:sz="0" w:space="0" w:color="auto"/>
            <w:bottom w:val="none" w:sz="0" w:space="0" w:color="auto"/>
            <w:right w:val="none" w:sz="0" w:space="0" w:color="auto"/>
          </w:divBdr>
        </w:div>
        <w:div w:id="594704872">
          <w:marLeft w:val="480"/>
          <w:marRight w:val="0"/>
          <w:marTop w:val="0"/>
          <w:marBottom w:val="0"/>
          <w:divBdr>
            <w:top w:val="none" w:sz="0" w:space="0" w:color="auto"/>
            <w:left w:val="none" w:sz="0" w:space="0" w:color="auto"/>
            <w:bottom w:val="none" w:sz="0" w:space="0" w:color="auto"/>
            <w:right w:val="none" w:sz="0" w:space="0" w:color="auto"/>
          </w:divBdr>
        </w:div>
        <w:div w:id="1692147306">
          <w:marLeft w:val="480"/>
          <w:marRight w:val="0"/>
          <w:marTop w:val="0"/>
          <w:marBottom w:val="0"/>
          <w:divBdr>
            <w:top w:val="none" w:sz="0" w:space="0" w:color="auto"/>
            <w:left w:val="none" w:sz="0" w:space="0" w:color="auto"/>
            <w:bottom w:val="none" w:sz="0" w:space="0" w:color="auto"/>
            <w:right w:val="none" w:sz="0" w:space="0" w:color="auto"/>
          </w:divBdr>
        </w:div>
        <w:div w:id="1707557690">
          <w:marLeft w:val="480"/>
          <w:marRight w:val="0"/>
          <w:marTop w:val="0"/>
          <w:marBottom w:val="0"/>
          <w:divBdr>
            <w:top w:val="none" w:sz="0" w:space="0" w:color="auto"/>
            <w:left w:val="none" w:sz="0" w:space="0" w:color="auto"/>
            <w:bottom w:val="none" w:sz="0" w:space="0" w:color="auto"/>
            <w:right w:val="none" w:sz="0" w:space="0" w:color="auto"/>
          </w:divBdr>
        </w:div>
        <w:div w:id="404645252">
          <w:marLeft w:val="480"/>
          <w:marRight w:val="0"/>
          <w:marTop w:val="0"/>
          <w:marBottom w:val="0"/>
          <w:divBdr>
            <w:top w:val="none" w:sz="0" w:space="0" w:color="auto"/>
            <w:left w:val="none" w:sz="0" w:space="0" w:color="auto"/>
            <w:bottom w:val="none" w:sz="0" w:space="0" w:color="auto"/>
            <w:right w:val="none" w:sz="0" w:space="0" w:color="auto"/>
          </w:divBdr>
        </w:div>
        <w:div w:id="809442263">
          <w:marLeft w:val="480"/>
          <w:marRight w:val="0"/>
          <w:marTop w:val="0"/>
          <w:marBottom w:val="0"/>
          <w:divBdr>
            <w:top w:val="none" w:sz="0" w:space="0" w:color="auto"/>
            <w:left w:val="none" w:sz="0" w:space="0" w:color="auto"/>
            <w:bottom w:val="none" w:sz="0" w:space="0" w:color="auto"/>
            <w:right w:val="none" w:sz="0" w:space="0" w:color="auto"/>
          </w:divBdr>
        </w:div>
        <w:div w:id="480655095">
          <w:marLeft w:val="480"/>
          <w:marRight w:val="0"/>
          <w:marTop w:val="0"/>
          <w:marBottom w:val="0"/>
          <w:divBdr>
            <w:top w:val="none" w:sz="0" w:space="0" w:color="auto"/>
            <w:left w:val="none" w:sz="0" w:space="0" w:color="auto"/>
            <w:bottom w:val="none" w:sz="0" w:space="0" w:color="auto"/>
            <w:right w:val="none" w:sz="0" w:space="0" w:color="auto"/>
          </w:divBdr>
        </w:div>
        <w:div w:id="980427138">
          <w:marLeft w:val="480"/>
          <w:marRight w:val="0"/>
          <w:marTop w:val="0"/>
          <w:marBottom w:val="0"/>
          <w:divBdr>
            <w:top w:val="none" w:sz="0" w:space="0" w:color="auto"/>
            <w:left w:val="none" w:sz="0" w:space="0" w:color="auto"/>
            <w:bottom w:val="none" w:sz="0" w:space="0" w:color="auto"/>
            <w:right w:val="none" w:sz="0" w:space="0" w:color="auto"/>
          </w:divBdr>
        </w:div>
        <w:div w:id="2062746774">
          <w:marLeft w:val="480"/>
          <w:marRight w:val="0"/>
          <w:marTop w:val="0"/>
          <w:marBottom w:val="0"/>
          <w:divBdr>
            <w:top w:val="none" w:sz="0" w:space="0" w:color="auto"/>
            <w:left w:val="none" w:sz="0" w:space="0" w:color="auto"/>
            <w:bottom w:val="none" w:sz="0" w:space="0" w:color="auto"/>
            <w:right w:val="none" w:sz="0" w:space="0" w:color="auto"/>
          </w:divBdr>
        </w:div>
        <w:div w:id="128281637">
          <w:marLeft w:val="480"/>
          <w:marRight w:val="0"/>
          <w:marTop w:val="0"/>
          <w:marBottom w:val="0"/>
          <w:divBdr>
            <w:top w:val="none" w:sz="0" w:space="0" w:color="auto"/>
            <w:left w:val="none" w:sz="0" w:space="0" w:color="auto"/>
            <w:bottom w:val="none" w:sz="0" w:space="0" w:color="auto"/>
            <w:right w:val="none" w:sz="0" w:space="0" w:color="auto"/>
          </w:divBdr>
        </w:div>
        <w:div w:id="1909686103">
          <w:marLeft w:val="480"/>
          <w:marRight w:val="0"/>
          <w:marTop w:val="0"/>
          <w:marBottom w:val="0"/>
          <w:divBdr>
            <w:top w:val="none" w:sz="0" w:space="0" w:color="auto"/>
            <w:left w:val="none" w:sz="0" w:space="0" w:color="auto"/>
            <w:bottom w:val="none" w:sz="0" w:space="0" w:color="auto"/>
            <w:right w:val="none" w:sz="0" w:space="0" w:color="auto"/>
          </w:divBdr>
        </w:div>
        <w:div w:id="1706320980">
          <w:marLeft w:val="480"/>
          <w:marRight w:val="0"/>
          <w:marTop w:val="0"/>
          <w:marBottom w:val="0"/>
          <w:divBdr>
            <w:top w:val="none" w:sz="0" w:space="0" w:color="auto"/>
            <w:left w:val="none" w:sz="0" w:space="0" w:color="auto"/>
            <w:bottom w:val="none" w:sz="0" w:space="0" w:color="auto"/>
            <w:right w:val="none" w:sz="0" w:space="0" w:color="auto"/>
          </w:divBdr>
        </w:div>
        <w:div w:id="169029986">
          <w:marLeft w:val="480"/>
          <w:marRight w:val="0"/>
          <w:marTop w:val="0"/>
          <w:marBottom w:val="0"/>
          <w:divBdr>
            <w:top w:val="none" w:sz="0" w:space="0" w:color="auto"/>
            <w:left w:val="none" w:sz="0" w:space="0" w:color="auto"/>
            <w:bottom w:val="none" w:sz="0" w:space="0" w:color="auto"/>
            <w:right w:val="none" w:sz="0" w:space="0" w:color="auto"/>
          </w:divBdr>
        </w:div>
        <w:div w:id="367990402">
          <w:marLeft w:val="480"/>
          <w:marRight w:val="0"/>
          <w:marTop w:val="0"/>
          <w:marBottom w:val="0"/>
          <w:divBdr>
            <w:top w:val="none" w:sz="0" w:space="0" w:color="auto"/>
            <w:left w:val="none" w:sz="0" w:space="0" w:color="auto"/>
            <w:bottom w:val="none" w:sz="0" w:space="0" w:color="auto"/>
            <w:right w:val="none" w:sz="0" w:space="0" w:color="auto"/>
          </w:divBdr>
        </w:div>
        <w:div w:id="174392888">
          <w:marLeft w:val="480"/>
          <w:marRight w:val="0"/>
          <w:marTop w:val="0"/>
          <w:marBottom w:val="0"/>
          <w:divBdr>
            <w:top w:val="none" w:sz="0" w:space="0" w:color="auto"/>
            <w:left w:val="none" w:sz="0" w:space="0" w:color="auto"/>
            <w:bottom w:val="none" w:sz="0" w:space="0" w:color="auto"/>
            <w:right w:val="none" w:sz="0" w:space="0" w:color="auto"/>
          </w:divBdr>
        </w:div>
        <w:div w:id="455872658">
          <w:marLeft w:val="480"/>
          <w:marRight w:val="0"/>
          <w:marTop w:val="0"/>
          <w:marBottom w:val="0"/>
          <w:divBdr>
            <w:top w:val="none" w:sz="0" w:space="0" w:color="auto"/>
            <w:left w:val="none" w:sz="0" w:space="0" w:color="auto"/>
            <w:bottom w:val="none" w:sz="0" w:space="0" w:color="auto"/>
            <w:right w:val="none" w:sz="0" w:space="0" w:color="auto"/>
          </w:divBdr>
        </w:div>
        <w:div w:id="859588665">
          <w:marLeft w:val="480"/>
          <w:marRight w:val="0"/>
          <w:marTop w:val="0"/>
          <w:marBottom w:val="0"/>
          <w:divBdr>
            <w:top w:val="none" w:sz="0" w:space="0" w:color="auto"/>
            <w:left w:val="none" w:sz="0" w:space="0" w:color="auto"/>
            <w:bottom w:val="none" w:sz="0" w:space="0" w:color="auto"/>
            <w:right w:val="none" w:sz="0" w:space="0" w:color="auto"/>
          </w:divBdr>
        </w:div>
        <w:div w:id="1098328867">
          <w:marLeft w:val="480"/>
          <w:marRight w:val="0"/>
          <w:marTop w:val="0"/>
          <w:marBottom w:val="0"/>
          <w:divBdr>
            <w:top w:val="none" w:sz="0" w:space="0" w:color="auto"/>
            <w:left w:val="none" w:sz="0" w:space="0" w:color="auto"/>
            <w:bottom w:val="none" w:sz="0" w:space="0" w:color="auto"/>
            <w:right w:val="none" w:sz="0" w:space="0" w:color="auto"/>
          </w:divBdr>
        </w:div>
        <w:div w:id="2091585599">
          <w:marLeft w:val="480"/>
          <w:marRight w:val="0"/>
          <w:marTop w:val="0"/>
          <w:marBottom w:val="0"/>
          <w:divBdr>
            <w:top w:val="none" w:sz="0" w:space="0" w:color="auto"/>
            <w:left w:val="none" w:sz="0" w:space="0" w:color="auto"/>
            <w:bottom w:val="none" w:sz="0" w:space="0" w:color="auto"/>
            <w:right w:val="none" w:sz="0" w:space="0" w:color="auto"/>
          </w:divBdr>
        </w:div>
        <w:div w:id="1497920822">
          <w:marLeft w:val="480"/>
          <w:marRight w:val="0"/>
          <w:marTop w:val="0"/>
          <w:marBottom w:val="0"/>
          <w:divBdr>
            <w:top w:val="none" w:sz="0" w:space="0" w:color="auto"/>
            <w:left w:val="none" w:sz="0" w:space="0" w:color="auto"/>
            <w:bottom w:val="none" w:sz="0" w:space="0" w:color="auto"/>
            <w:right w:val="none" w:sz="0" w:space="0" w:color="auto"/>
          </w:divBdr>
        </w:div>
      </w:divsChild>
    </w:div>
    <w:div w:id="954407363">
      <w:bodyDiv w:val="1"/>
      <w:marLeft w:val="0"/>
      <w:marRight w:val="0"/>
      <w:marTop w:val="0"/>
      <w:marBottom w:val="0"/>
      <w:divBdr>
        <w:top w:val="none" w:sz="0" w:space="0" w:color="auto"/>
        <w:left w:val="none" w:sz="0" w:space="0" w:color="auto"/>
        <w:bottom w:val="none" w:sz="0" w:space="0" w:color="auto"/>
        <w:right w:val="none" w:sz="0" w:space="0" w:color="auto"/>
      </w:divBdr>
    </w:div>
    <w:div w:id="956644605">
      <w:bodyDiv w:val="1"/>
      <w:marLeft w:val="0"/>
      <w:marRight w:val="0"/>
      <w:marTop w:val="0"/>
      <w:marBottom w:val="0"/>
      <w:divBdr>
        <w:top w:val="none" w:sz="0" w:space="0" w:color="auto"/>
        <w:left w:val="none" w:sz="0" w:space="0" w:color="auto"/>
        <w:bottom w:val="none" w:sz="0" w:space="0" w:color="auto"/>
        <w:right w:val="none" w:sz="0" w:space="0" w:color="auto"/>
      </w:divBdr>
    </w:div>
    <w:div w:id="956765135">
      <w:bodyDiv w:val="1"/>
      <w:marLeft w:val="0"/>
      <w:marRight w:val="0"/>
      <w:marTop w:val="0"/>
      <w:marBottom w:val="0"/>
      <w:divBdr>
        <w:top w:val="none" w:sz="0" w:space="0" w:color="auto"/>
        <w:left w:val="none" w:sz="0" w:space="0" w:color="auto"/>
        <w:bottom w:val="none" w:sz="0" w:space="0" w:color="auto"/>
        <w:right w:val="none" w:sz="0" w:space="0" w:color="auto"/>
      </w:divBdr>
    </w:div>
    <w:div w:id="957570686">
      <w:bodyDiv w:val="1"/>
      <w:marLeft w:val="0"/>
      <w:marRight w:val="0"/>
      <w:marTop w:val="0"/>
      <w:marBottom w:val="0"/>
      <w:divBdr>
        <w:top w:val="none" w:sz="0" w:space="0" w:color="auto"/>
        <w:left w:val="none" w:sz="0" w:space="0" w:color="auto"/>
        <w:bottom w:val="none" w:sz="0" w:space="0" w:color="auto"/>
        <w:right w:val="none" w:sz="0" w:space="0" w:color="auto"/>
      </w:divBdr>
    </w:div>
    <w:div w:id="957949680">
      <w:bodyDiv w:val="1"/>
      <w:marLeft w:val="0"/>
      <w:marRight w:val="0"/>
      <w:marTop w:val="0"/>
      <w:marBottom w:val="0"/>
      <w:divBdr>
        <w:top w:val="none" w:sz="0" w:space="0" w:color="auto"/>
        <w:left w:val="none" w:sz="0" w:space="0" w:color="auto"/>
        <w:bottom w:val="none" w:sz="0" w:space="0" w:color="auto"/>
        <w:right w:val="none" w:sz="0" w:space="0" w:color="auto"/>
      </w:divBdr>
    </w:div>
    <w:div w:id="958758721">
      <w:bodyDiv w:val="1"/>
      <w:marLeft w:val="0"/>
      <w:marRight w:val="0"/>
      <w:marTop w:val="0"/>
      <w:marBottom w:val="0"/>
      <w:divBdr>
        <w:top w:val="none" w:sz="0" w:space="0" w:color="auto"/>
        <w:left w:val="none" w:sz="0" w:space="0" w:color="auto"/>
        <w:bottom w:val="none" w:sz="0" w:space="0" w:color="auto"/>
        <w:right w:val="none" w:sz="0" w:space="0" w:color="auto"/>
      </w:divBdr>
    </w:div>
    <w:div w:id="958879155">
      <w:bodyDiv w:val="1"/>
      <w:marLeft w:val="0"/>
      <w:marRight w:val="0"/>
      <w:marTop w:val="0"/>
      <w:marBottom w:val="0"/>
      <w:divBdr>
        <w:top w:val="none" w:sz="0" w:space="0" w:color="auto"/>
        <w:left w:val="none" w:sz="0" w:space="0" w:color="auto"/>
        <w:bottom w:val="none" w:sz="0" w:space="0" w:color="auto"/>
        <w:right w:val="none" w:sz="0" w:space="0" w:color="auto"/>
      </w:divBdr>
    </w:div>
    <w:div w:id="959342917">
      <w:bodyDiv w:val="1"/>
      <w:marLeft w:val="0"/>
      <w:marRight w:val="0"/>
      <w:marTop w:val="0"/>
      <w:marBottom w:val="0"/>
      <w:divBdr>
        <w:top w:val="none" w:sz="0" w:space="0" w:color="auto"/>
        <w:left w:val="none" w:sz="0" w:space="0" w:color="auto"/>
        <w:bottom w:val="none" w:sz="0" w:space="0" w:color="auto"/>
        <w:right w:val="none" w:sz="0" w:space="0" w:color="auto"/>
      </w:divBdr>
    </w:div>
    <w:div w:id="960260050">
      <w:bodyDiv w:val="1"/>
      <w:marLeft w:val="0"/>
      <w:marRight w:val="0"/>
      <w:marTop w:val="0"/>
      <w:marBottom w:val="0"/>
      <w:divBdr>
        <w:top w:val="none" w:sz="0" w:space="0" w:color="auto"/>
        <w:left w:val="none" w:sz="0" w:space="0" w:color="auto"/>
        <w:bottom w:val="none" w:sz="0" w:space="0" w:color="auto"/>
        <w:right w:val="none" w:sz="0" w:space="0" w:color="auto"/>
      </w:divBdr>
    </w:div>
    <w:div w:id="960762583">
      <w:bodyDiv w:val="1"/>
      <w:marLeft w:val="0"/>
      <w:marRight w:val="0"/>
      <w:marTop w:val="0"/>
      <w:marBottom w:val="0"/>
      <w:divBdr>
        <w:top w:val="none" w:sz="0" w:space="0" w:color="auto"/>
        <w:left w:val="none" w:sz="0" w:space="0" w:color="auto"/>
        <w:bottom w:val="none" w:sz="0" w:space="0" w:color="auto"/>
        <w:right w:val="none" w:sz="0" w:space="0" w:color="auto"/>
      </w:divBdr>
    </w:div>
    <w:div w:id="964197079">
      <w:bodyDiv w:val="1"/>
      <w:marLeft w:val="0"/>
      <w:marRight w:val="0"/>
      <w:marTop w:val="0"/>
      <w:marBottom w:val="0"/>
      <w:divBdr>
        <w:top w:val="none" w:sz="0" w:space="0" w:color="auto"/>
        <w:left w:val="none" w:sz="0" w:space="0" w:color="auto"/>
        <w:bottom w:val="none" w:sz="0" w:space="0" w:color="auto"/>
        <w:right w:val="none" w:sz="0" w:space="0" w:color="auto"/>
      </w:divBdr>
    </w:div>
    <w:div w:id="964775075">
      <w:bodyDiv w:val="1"/>
      <w:marLeft w:val="0"/>
      <w:marRight w:val="0"/>
      <w:marTop w:val="0"/>
      <w:marBottom w:val="0"/>
      <w:divBdr>
        <w:top w:val="none" w:sz="0" w:space="0" w:color="auto"/>
        <w:left w:val="none" w:sz="0" w:space="0" w:color="auto"/>
        <w:bottom w:val="none" w:sz="0" w:space="0" w:color="auto"/>
        <w:right w:val="none" w:sz="0" w:space="0" w:color="auto"/>
      </w:divBdr>
    </w:div>
    <w:div w:id="965042129">
      <w:bodyDiv w:val="1"/>
      <w:marLeft w:val="0"/>
      <w:marRight w:val="0"/>
      <w:marTop w:val="0"/>
      <w:marBottom w:val="0"/>
      <w:divBdr>
        <w:top w:val="none" w:sz="0" w:space="0" w:color="auto"/>
        <w:left w:val="none" w:sz="0" w:space="0" w:color="auto"/>
        <w:bottom w:val="none" w:sz="0" w:space="0" w:color="auto"/>
        <w:right w:val="none" w:sz="0" w:space="0" w:color="auto"/>
      </w:divBdr>
    </w:div>
    <w:div w:id="966664973">
      <w:bodyDiv w:val="1"/>
      <w:marLeft w:val="0"/>
      <w:marRight w:val="0"/>
      <w:marTop w:val="0"/>
      <w:marBottom w:val="0"/>
      <w:divBdr>
        <w:top w:val="none" w:sz="0" w:space="0" w:color="auto"/>
        <w:left w:val="none" w:sz="0" w:space="0" w:color="auto"/>
        <w:bottom w:val="none" w:sz="0" w:space="0" w:color="auto"/>
        <w:right w:val="none" w:sz="0" w:space="0" w:color="auto"/>
      </w:divBdr>
    </w:div>
    <w:div w:id="967973421">
      <w:bodyDiv w:val="1"/>
      <w:marLeft w:val="0"/>
      <w:marRight w:val="0"/>
      <w:marTop w:val="0"/>
      <w:marBottom w:val="0"/>
      <w:divBdr>
        <w:top w:val="none" w:sz="0" w:space="0" w:color="auto"/>
        <w:left w:val="none" w:sz="0" w:space="0" w:color="auto"/>
        <w:bottom w:val="none" w:sz="0" w:space="0" w:color="auto"/>
        <w:right w:val="none" w:sz="0" w:space="0" w:color="auto"/>
      </w:divBdr>
    </w:div>
    <w:div w:id="968364128">
      <w:bodyDiv w:val="1"/>
      <w:marLeft w:val="0"/>
      <w:marRight w:val="0"/>
      <w:marTop w:val="0"/>
      <w:marBottom w:val="0"/>
      <w:divBdr>
        <w:top w:val="none" w:sz="0" w:space="0" w:color="auto"/>
        <w:left w:val="none" w:sz="0" w:space="0" w:color="auto"/>
        <w:bottom w:val="none" w:sz="0" w:space="0" w:color="auto"/>
        <w:right w:val="none" w:sz="0" w:space="0" w:color="auto"/>
      </w:divBdr>
    </w:div>
    <w:div w:id="968819737">
      <w:bodyDiv w:val="1"/>
      <w:marLeft w:val="0"/>
      <w:marRight w:val="0"/>
      <w:marTop w:val="0"/>
      <w:marBottom w:val="0"/>
      <w:divBdr>
        <w:top w:val="none" w:sz="0" w:space="0" w:color="auto"/>
        <w:left w:val="none" w:sz="0" w:space="0" w:color="auto"/>
        <w:bottom w:val="none" w:sz="0" w:space="0" w:color="auto"/>
        <w:right w:val="none" w:sz="0" w:space="0" w:color="auto"/>
      </w:divBdr>
    </w:div>
    <w:div w:id="969550574">
      <w:bodyDiv w:val="1"/>
      <w:marLeft w:val="0"/>
      <w:marRight w:val="0"/>
      <w:marTop w:val="0"/>
      <w:marBottom w:val="0"/>
      <w:divBdr>
        <w:top w:val="none" w:sz="0" w:space="0" w:color="auto"/>
        <w:left w:val="none" w:sz="0" w:space="0" w:color="auto"/>
        <w:bottom w:val="none" w:sz="0" w:space="0" w:color="auto"/>
        <w:right w:val="none" w:sz="0" w:space="0" w:color="auto"/>
      </w:divBdr>
    </w:div>
    <w:div w:id="969943836">
      <w:bodyDiv w:val="1"/>
      <w:marLeft w:val="0"/>
      <w:marRight w:val="0"/>
      <w:marTop w:val="0"/>
      <w:marBottom w:val="0"/>
      <w:divBdr>
        <w:top w:val="none" w:sz="0" w:space="0" w:color="auto"/>
        <w:left w:val="none" w:sz="0" w:space="0" w:color="auto"/>
        <w:bottom w:val="none" w:sz="0" w:space="0" w:color="auto"/>
        <w:right w:val="none" w:sz="0" w:space="0" w:color="auto"/>
      </w:divBdr>
    </w:div>
    <w:div w:id="970787480">
      <w:bodyDiv w:val="1"/>
      <w:marLeft w:val="0"/>
      <w:marRight w:val="0"/>
      <w:marTop w:val="0"/>
      <w:marBottom w:val="0"/>
      <w:divBdr>
        <w:top w:val="none" w:sz="0" w:space="0" w:color="auto"/>
        <w:left w:val="none" w:sz="0" w:space="0" w:color="auto"/>
        <w:bottom w:val="none" w:sz="0" w:space="0" w:color="auto"/>
        <w:right w:val="none" w:sz="0" w:space="0" w:color="auto"/>
      </w:divBdr>
    </w:div>
    <w:div w:id="970983952">
      <w:bodyDiv w:val="1"/>
      <w:marLeft w:val="0"/>
      <w:marRight w:val="0"/>
      <w:marTop w:val="0"/>
      <w:marBottom w:val="0"/>
      <w:divBdr>
        <w:top w:val="none" w:sz="0" w:space="0" w:color="auto"/>
        <w:left w:val="none" w:sz="0" w:space="0" w:color="auto"/>
        <w:bottom w:val="none" w:sz="0" w:space="0" w:color="auto"/>
        <w:right w:val="none" w:sz="0" w:space="0" w:color="auto"/>
      </w:divBdr>
    </w:div>
    <w:div w:id="971786931">
      <w:bodyDiv w:val="1"/>
      <w:marLeft w:val="0"/>
      <w:marRight w:val="0"/>
      <w:marTop w:val="0"/>
      <w:marBottom w:val="0"/>
      <w:divBdr>
        <w:top w:val="none" w:sz="0" w:space="0" w:color="auto"/>
        <w:left w:val="none" w:sz="0" w:space="0" w:color="auto"/>
        <w:bottom w:val="none" w:sz="0" w:space="0" w:color="auto"/>
        <w:right w:val="none" w:sz="0" w:space="0" w:color="auto"/>
      </w:divBdr>
    </w:div>
    <w:div w:id="972752938">
      <w:bodyDiv w:val="1"/>
      <w:marLeft w:val="0"/>
      <w:marRight w:val="0"/>
      <w:marTop w:val="0"/>
      <w:marBottom w:val="0"/>
      <w:divBdr>
        <w:top w:val="none" w:sz="0" w:space="0" w:color="auto"/>
        <w:left w:val="none" w:sz="0" w:space="0" w:color="auto"/>
        <w:bottom w:val="none" w:sz="0" w:space="0" w:color="auto"/>
        <w:right w:val="none" w:sz="0" w:space="0" w:color="auto"/>
      </w:divBdr>
    </w:div>
    <w:div w:id="973877514">
      <w:bodyDiv w:val="1"/>
      <w:marLeft w:val="0"/>
      <w:marRight w:val="0"/>
      <w:marTop w:val="0"/>
      <w:marBottom w:val="0"/>
      <w:divBdr>
        <w:top w:val="none" w:sz="0" w:space="0" w:color="auto"/>
        <w:left w:val="none" w:sz="0" w:space="0" w:color="auto"/>
        <w:bottom w:val="none" w:sz="0" w:space="0" w:color="auto"/>
        <w:right w:val="none" w:sz="0" w:space="0" w:color="auto"/>
      </w:divBdr>
    </w:div>
    <w:div w:id="974221372">
      <w:bodyDiv w:val="1"/>
      <w:marLeft w:val="0"/>
      <w:marRight w:val="0"/>
      <w:marTop w:val="0"/>
      <w:marBottom w:val="0"/>
      <w:divBdr>
        <w:top w:val="none" w:sz="0" w:space="0" w:color="auto"/>
        <w:left w:val="none" w:sz="0" w:space="0" w:color="auto"/>
        <w:bottom w:val="none" w:sz="0" w:space="0" w:color="auto"/>
        <w:right w:val="none" w:sz="0" w:space="0" w:color="auto"/>
      </w:divBdr>
    </w:div>
    <w:div w:id="977686767">
      <w:bodyDiv w:val="1"/>
      <w:marLeft w:val="0"/>
      <w:marRight w:val="0"/>
      <w:marTop w:val="0"/>
      <w:marBottom w:val="0"/>
      <w:divBdr>
        <w:top w:val="none" w:sz="0" w:space="0" w:color="auto"/>
        <w:left w:val="none" w:sz="0" w:space="0" w:color="auto"/>
        <w:bottom w:val="none" w:sz="0" w:space="0" w:color="auto"/>
        <w:right w:val="none" w:sz="0" w:space="0" w:color="auto"/>
      </w:divBdr>
    </w:div>
    <w:div w:id="978456926">
      <w:bodyDiv w:val="1"/>
      <w:marLeft w:val="0"/>
      <w:marRight w:val="0"/>
      <w:marTop w:val="0"/>
      <w:marBottom w:val="0"/>
      <w:divBdr>
        <w:top w:val="none" w:sz="0" w:space="0" w:color="auto"/>
        <w:left w:val="none" w:sz="0" w:space="0" w:color="auto"/>
        <w:bottom w:val="none" w:sz="0" w:space="0" w:color="auto"/>
        <w:right w:val="none" w:sz="0" w:space="0" w:color="auto"/>
      </w:divBdr>
    </w:div>
    <w:div w:id="979308508">
      <w:bodyDiv w:val="1"/>
      <w:marLeft w:val="0"/>
      <w:marRight w:val="0"/>
      <w:marTop w:val="0"/>
      <w:marBottom w:val="0"/>
      <w:divBdr>
        <w:top w:val="none" w:sz="0" w:space="0" w:color="auto"/>
        <w:left w:val="none" w:sz="0" w:space="0" w:color="auto"/>
        <w:bottom w:val="none" w:sz="0" w:space="0" w:color="auto"/>
        <w:right w:val="none" w:sz="0" w:space="0" w:color="auto"/>
      </w:divBdr>
    </w:div>
    <w:div w:id="979965139">
      <w:bodyDiv w:val="1"/>
      <w:marLeft w:val="0"/>
      <w:marRight w:val="0"/>
      <w:marTop w:val="0"/>
      <w:marBottom w:val="0"/>
      <w:divBdr>
        <w:top w:val="none" w:sz="0" w:space="0" w:color="auto"/>
        <w:left w:val="none" w:sz="0" w:space="0" w:color="auto"/>
        <w:bottom w:val="none" w:sz="0" w:space="0" w:color="auto"/>
        <w:right w:val="none" w:sz="0" w:space="0" w:color="auto"/>
      </w:divBdr>
    </w:div>
    <w:div w:id="979991846">
      <w:bodyDiv w:val="1"/>
      <w:marLeft w:val="0"/>
      <w:marRight w:val="0"/>
      <w:marTop w:val="0"/>
      <w:marBottom w:val="0"/>
      <w:divBdr>
        <w:top w:val="none" w:sz="0" w:space="0" w:color="auto"/>
        <w:left w:val="none" w:sz="0" w:space="0" w:color="auto"/>
        <w:bottom w:val="none" w:sz="0" w:space="0" w:color="auto"/>
        <w:right w:val="none" w:sz="0" w:space="0" w:color="auto"/>
      </w:divBdr>
    </w:div>
    <w:div w:id="980423932">
      <w:bodyDiv w:val="1"/>
      <w:marLeft w:val="0"/>
      <w:marRight w:val="0"/>
      <w:marTop w:val="0"/>
      <w:marBottom w:val="0"/>
      <w:divBdr>
        <w:top w:val="none" w:sz="0" w:space="0" w:color="auto"/>
        <w:left w:val="none" w:sz="0" w:space="0" w:color="auto"/>
        <w:bottom w:val="none" w:sz="0" w:space="0" w:color="auto"/>
        <w:right w:val="none" w:sz="0" w:space="0" w:color="auto"/>
      </w:divBdr>
    </w:div>
    <w:div w:id="980959567">
      <w:bodyDiv w:val="1"/>
      <w:marLeft w:val="0"/>
      <w:marRight w:val="0"/>
      <w:marTop w:val="0"/>
      <w:marBottom w:val="0"/>
      <w:divBdr>
        <w:top w:val="none" w:sz="0" w:space="0" w:color="auto"/>
        <w:left w:val="none" w:sz="0" w:space="0" w:color="auto"/>
        <w:bottom w:val="none" w:sz="0" w:space="0" w:color="auto"/>
        <w:right w:val="none" w:sz="0" w:space="0" w:color="auto"/>
      </w:divBdr>
    </w:div>
    <w:div w:id="981497063">
      <w:bodyDiv w:val="1"/>
      <w:marLeft w:val="0"/>
      <w:marRight w:val="0"/>
      <w:marTop w:val="0"/>
      <w:marBottom w:val="0"/>
      <w:divBdr>
        <w:top w:val="none" w:sz="0" w:space="0" w:color="auto"/>
        <w:left w:val="none" w:sz="0" w:space="0" w:color="auto"/>
        <w:bottom w:val="none" w:sz="0" w:space="0" w:color="auto"/>
        <w:right w:val="none" w:sz="0" w:space="0" w:color="auto"/>
      </w:divBdr>
    </w:div>
    <w:div w:id="982392519">
      <w:bodyDiv w:val="1"/>
      <w:marLeft w:val="0"/>
      <w:marRight w:val="0"/>
      <w:marTop w:val="0"/>
      <w:marBottom w:val="0"/>
      <w:divBdr>
        <w:top w:val="none" w:sz="0" w:space="0" w:color="auto"/>
        <w:left w:val="none" w:sz="0" w:space="0" w:color="auto"/>
        <w:bottom w:val="none" w:sz="0" w:space="0" w:color="auto"/>
        <w:right w:val="none" w:sz="0" w:space="0" w:color="auto"/>
      </w:divBdr>
    </w:div>
    <w:div w:id="982736521">
      <w:bodyDiv w:val="1"/>
      <w:marLeft w:val="0"/>
      <w:marRight w:val="0"/>
      <w:marTop w:val="0"/>
      <w:marBottom w:val="0"/>
      <w:divBdr>
        <w:top w:val="none" w:sz="0" w:space="0" w:color="auto"/>
        <w:left w:val="none" w:sz="0" w:space="0" w:color="auto"/>
        <w:bottom w:val="none" w:sz="0" w:space="0" w:color="auto"/>
        <w:right w:val="none" w:sz="0" w:space="0" w:color="auto"/>
      </w:divBdr>
    </w:div>
    <w:div w:id="982931882">
      <w:bodyDiv w:val="1"/>
      <w:marLeft w:val="0"/>
      <w:marRight w:val="0"/>
      <w:marTop w:val="0"/>
      <w:marBottom w:val="0"/>
      <w:divBdr>
        <w:top w:val="none" w:sz="0" w:space="0" w:color="auto"/>
        <w:left w:val="none" w:sz="0" w:space="0" w:color="auto"/>
        <w:bottom w:val="none" w:sz="0" w:space="0" w:color="auto"/>
        <w:right w:val="none" w:sz="0" w:space="0" w:color="auto"/>
      </w:divBdr>
    </w:div>
    <w:div w:id="984044809">
      <w:bodyDiv w:val="1"/>
      <w:marLeft w:val="0"/>
      <w:marRight w:val="0"/>
      <w:marTop w:val="0"/>
      <w:marBottom w:val="0"/>
      <w:divBdr>
        <w:top w:val="none" w:sz="0" w:space="0" w:color="auto"/>
        <w:left w:val="none" w:sz="0" w:space="0" w:color="auto"/>
        <w:bottom w:val="none" w:sz="0" w:space="0" w:color="auto"/>
        <w:right w:val="none" w:sz="0" w:space="0" w:color="auto"/>
      </w:divBdr>
    </w:div>
    <w:div w:id="984814307">
      <w:bodyDiv w:val="1"/>
      <w:marLeft w:val="0"/>
      <w:marRight w:val="0"/>
      <w:marTop w:val="0"/>
      <w:marBottom w:val="0"/>
      <w:divBdr>
        <w:top w:val="none" w:sz="0" w:space="0" w:color="auto"/>
        <w:left w:val="none" w:sz="0" w:space="0" w:color="auto"/>
        <w:bottom w:val="none" w:sz="0" w:space="0" w:color="auto"/>
        <w:right w:val="none" w:sz="0" w:space="0" w:color="auto"/>
      </w:divBdr>
    </w:div>
    <w:div w:id="984971909">
      <w:bodyDiv w:val="1"/>
      <w:marLeft w:val="0"/>
      <w:marRight w:val="0"/>
      <w:marTop w:val="0"/>
      <w:marBottom w:val="0"/>
      <w:divBdr>
        <w:top w:val="none" w:sz="0" w:space="0" w:color="auto"/>
        <w:left w:val="none" w:sz="0" w:space="0" w:color="auto"/>
        <w:bottom w:val="none" w:sz="0" w:space="0" w:color="auto"/>
        <w:right w:val="none" w:sz="0" w:space="0" w:color="auto"/>
      </w:divBdr>
      <w:divsChild>
        <w:div w:id="68580002">
          <w:marLeft w:val="480"/>
          <w:marRight w:val="0"/>
          <w:marTop w:val="0"/>
          <w:marBottom w:val="0"/>
          <w:divBdr>
            <w:top w:val="none" w:sz="0" w:space="0" w:color="auto"/>
            <w:left w:val="none" w:sz="0" w:space="0" w:color="auto"/>
            <w:bottom w:val="none" w:sz="0" w:space="0" w:color="auto"/>
            <w:right w:val="none" w:sz="0" w:space="0" w:color="auto"/>
          </w:divBdr>
        </w:div>
        <w:div w:id="1273048259">
          <w:marLeft w:val="480"/>
          <w:marRight w:val="0"/>
          <w:marTop w:val="0"/>
          <w:marBottom w:val="0"/>
          <w:divBdr>
            <w:top w:val="none" w:sz="0" w:space="0" w:color="auto"/>
            <w:left w:val="none" w:sz="0" w:space="0" w:color="auto"/>
            <w:bottom w:val="none" w:sz="0" w:space="0" w:color="auto"/>
            <w:right w:val="none" w:sz="0" w:space="0" w:color="auto"/>
          </w:divBdr>
        </w:div>
        <w:div w:id="1504781157">
          <w:marLeft w:val="480"/>
          <w:marRight w:val="0"/>
          <w:marTop w:val="0"/>
          <w:marBottom w:val="0"/>
          <w:divBdr>
            <w:top w:val="none" w:sz="0" w:space="0" w:color="auto"/>
            <w:left w:val="none" w:sz="0" w:space="0" w:color="auto"/>
            <w:bottom w:val="none" w:sz="0" w:space="0" w:color="auto"/>
            <w:right w:val="none" w:sz="0" w:space="0" w:color="auto"/>
          </w:divBdr>
        </w:div>
        <w:div w:id="1758479908">
          <w:marLeft w:val="480"/>
          <w:marRight w:val="0"/>
          <w:marTop w:val="0"/>
          <w:marBottom w:val="0"/>
          <w:divBdr>
            <w:top w:val="none" w:sz="0" w:space="0" w:color="auto"/>
            <w:left w:val="none" w:sz="0" w:space="0" w:color="auto"/>
            <w:bottom w:val="none" w:sz="0" w:space="0" w:color="auto"/>
            <w:right w:val="none" w:sz="0" w:space="0" w:color="auto"/>
          </w:divBdr>
        </w:div>
        <w:div w:id="1641231802">
          <w:marLeft w:val="480"/>
          <w:marRight w:val="0"/>
          <w:marTop w:val="0"/>
          <w:marBottom w:val="0"/>
          <w:divBdr>
            <w:top w:val="none" w:sz="0" w:space="0" w:color="auto"/>
            <w:left w:val="none" w:sz="0" w:space="0" w:color="auto"/>
            <w:bottom w:val="none" w:sz="0" w:space="0" w:color="auto"/>
            <w:right w:val="none" w:sz="0" w:space="0" w:color="auto"/>
          </w:divBdr>
        </w:div>
        <w:div w:id="863595308">
          <w:marLeft w:val="480"/>
          <w:marRight w:val="0"/>
          <w:marTop w:val="0"/>
          <w:marBottom w:val="0"/>
          <w:divBdr>
            <w:top w:val="none" w:sz="0" w:space="0" w:color="auto"/>
            <w:left w:val="none" w:sz="0" w:space="0" w:color="auto"/>
            <w:bottom w:val="none" w:sz="0" w:space="0" w:color="auto"/>
            <w:right w:val="none" w:sz="0" w:space="0" w:color="auto"/>
          </w:divBdr>
        </w:div>
        <w:div w:id="400445107">
          <w:marLeft w:val="480"/>
          <w:marRight w:val="0"/>
          <w:marTop w:val="0"/>
          <w:marBottom w:val="0"/>
          <w:divBdr>
            <w:top w:val="none" w:sz="0" w:space="0" w:color="auto"/>
            <w:left w:val="none" w:sz="0" w:space="0" w:color="auto"/>
            <w:bottom w:val="none" w:sz="0" w:space="0" w:color="auto"/>
            <w:right w:val="none" w:sz="0" w:space="0" w:color="auto"/>
          </w:divBdr>
        </w:div>
        <w:div w:id="1417287791">
          <w:marLeft w:val="480"/>
          <w:marRight w:val="0"/>
          <w:marTop w:val="0"/>
          <w:marBottom w:val="0"/>
          <w:divBdr>
            <w:top w:val="none" w:sz="0" w:space="0" w:color="auto"/>
            <w:left w:val="none" w:sz="0" w:space="0" w:color="auto"/>
            <w:bottom w:val="none" w:sz="0" w:space="0" w:color="auto"/>
            <w:right w:val="none" w:sz="0" w:space="0" w:color="auto"/>
          </w:divBdr>
        </w:div>
        <w:div w:id="1841851915">
          <w:marLeft w:val="480"/>
          <w:marRight w:val="0"/>
          <w:marTop w:val="0"/>
          <w:marBottom w:val="0"/>
          <w:divBdr>
            <w:top w:val="none" w:sz="0" w:space="0" w:color="auto"/>
            <w:left w:val="none" w:sz="0" w:space="0" w:color="auto"/>
            <w:bottom w:val="none" w:sz="0" w:space="0" w:color="auto"/>
            <w:right w:val="none" w:sz="0" w:space="0" w:color="auto"/>
          </w:divBdr>
        </w:div>
        <w:div w:id="848371474">
          <w:marLeft w:val="480"/>
          <w:marRight w:val="0"/>
          <w:marTop w:val="0"/>
          <w:marBottom w:val="0"/>
          <w:divBdr>
            <w:top w:val="none" w:sz="0" w:space="0" w:color="auto"/>
            <w:left w:val="none" w:sz="0" w:space="0" w:color="auto"/>
            <w:bottom w:val="none" w:sz="0" w:space="0" w:color="auto"/>
            <w:right w:val="none" w:sz="0" w:space="0" w:color="auto"/>
          </w:divBdr>
        </w:div>
        <w:div w:id="2052262993">
          <w:marLeft w:val="480"/>
          <w:marRight w:val="0"/>
          <w:marTop w:val="0"/>
          <w:marBottom w:val="0"/>
          <w:divBdr>
            <w:top w:val="none" w:sz="0" w:space="0" w:color="auto"/>
            <w:left w:val="none" w:sz="0" w:space="0" w:color="auto"/>
            <w:bottom w:val="none" w:sz="0" w:space="0" w:color="auto"/>
            <w:right w:val="none" w:sz="0" w:space="0" w:color="auto"/>
          </w:divBdr>
        </w:div>
        <w:div w:id="2135709105">
          <w:marLeft w:val="480"/>
          <w:marRight w:val="0"/>
          <w:marTop w:val="0"/>
          <w:marBottom w:val="0"/>
          <w:divBdr>
            <w:top w:val="none" w:sz="0" w:space="0" w:color="auto"/>
            <w:left w:val="none" w:sz="0" w:space="0" w:color="auto"/>
            <w:bottom w:val="none" w:sz="0" w:space="0" w:color="auto"/>
            <w:right w:val="none" w:sz="0" w:space="0" w:color="auto"/>
          </w:divBdr>
        </w:div>
        <w:div w:id="37778767">
          <w:marLeft w:val="480"/>
          <w:marRight w:val="0"/>
          <w:marTop w:val="0"/>
          <w:marBottom w:val="0"/>
          <w:divBdr>
            <w:top w:val="none" w:sz="0" w:space="0" w:color="auto"/>
            <w:left w:val="none" w:sz="0" w:space="0" w:color="auto"/>
            <w:bottom w:val="none" w:sz="0" w:space="0" w:color="auto"/>
            <w:right w:val="none" w:sz="0" w:space="0" w:color="auto"/>
          </w:divBdr>
        </w:div>
        <w:div w:id="1978870456">
          <w:marLeft w:val="480"/>
          <w:marRight w:val="0"/>
          <w:marTop w:val="0"/>
          <w:marBottom w:val="0"/>
          <w:divBdr>
            <w:top w:val="none" w:sz="0" w:space="0" w:color="auto"/>
            <w:left w:val="none" w:sz="0" w:space="0" w:color="auto"/>
            <w:bottom w:val="none" w:sz="0" w:space="0" w:color="auto"/>
            <w:right w:val="none" w:sz="0" w:space="0" w:color="auto"/>
          </w:divBdr>
        </w:div>
        <w:div w:id="2022202241">
          <w:marLeft w:val="480"/>
          <w:marRight w:val="0"/>
          <w:marTop w:val="0"/>
          <w:marBottom w:val="0"/>
          <w:divBdr>
            <w:top w:val="none" w:sz="0" w:space="0" w:color="auto"/>
            <w:left w:val="none" w:sz="0" w:space="0" w:color="auto"/>
            <w:bottom w:val="none" w:sz="0" w:space="0" w:color="auto"/>
            <w:right w:val="none" w:sz="0" w:space="0" w:color="auto"/>
          </w:divBdr>
        </w:div>
        <w:div w:id="1962346287">
          <w:marLeft w:val="480"/>
          <w:marRight w:val="0"/>
          <w:marTop w:val="0"/>
          <w:marBottom w:val="0"/>
          <w:divBdr>
            <w:top w:val="none" w:sz="0" w:space="0" w:color="auto"/>
            <w:left w:val="none" w:sz="0" w:space="0" w:color="auto"/>
            <w:bottom w:val="none" w:sz="0" w:space="0" w:color="auto"/>
            <w:right w:val="none" w:sz="0" w:space="0" w:color="auto"/>
          </w:divBdr>
        </w:div>
        <w:div w:id="595987209">
          <w:marLeft w:val="480"/>
          <w:marRight w:val="0"/>
          <w:marTop w:val="0"/>
          <w:marBottom w:val="0"/>
          <w:divBdr>
            <w:top w:val="none" w:sz="0" w:space="0" w:color="auto"/>
            <w:left w:val="none" w:sz="0" w:space="0" w:color="auto"/>
            <w:bottom w:val="none" w:sz="0" w:space="0" w:color="auto"/>
            <w:right w:val="none" w:sz="0" w:space="0" w:color="auto"/>
          </w:divBdr>
        </w:div>
        <w:div w:id="1545485039">
          <w:marLeft w:val="480"/>
          <w:marRight w:val="0"/>
          <w:marTop w:val="0"/>
          <w:marBottom w:val="0"/>
          <w:divBdr>
            <w:top w:val="none" w:sz="0" w:space="0" w:color="auto"/>
            <w:left w:val="none" w:sz="0" w:space="0" w:color="auto"/>
            <w:bottom w:val="none" w:sz="0" w:space="0" w:color="auto"/>
            <w:right w:val="none" w:sz="0" w:space="0" w:color="auto"/>
          </w:divBdr>
        </w:div>
        <w:div w:id="2041779199">
          <w:marLeft w:val="480"/>
          <w:marRight w:val="0"/>
          <w:marTop w:val="0"/>
          <w:marBottom w:val="0"/>
          <w:divBdr>
            <w:top w:val="none" w:sz="0" w:space="0" w:color="auto"/>
            <w:left w:val="none" w:sz="0" w:space="0" w:color="auto"/>
            <w:bottom w:val="none" w:sz="0" w:space="0" w:color="auto"/>
            <w:right w:val="none" w:sz="0" w:space="0" w:color="auto"/>
          </w:divBdr>
        </w:div>
        <w:div w:id="629938321">
          <w:marLeft w:val="480"/>
          <w:marRight w:val="0"/>
          <w:marTop w:val="0"/>
          <w:marBottom w:val="0"/>
          <w:divBdr>
            <w:top w:val="none" w:sz="0" w:space="0" w:color="auto"/>
            <w:left w:val="none" w:sz="0" w:space="0" w:color="auto"/>
            <w:bottom w:val="none" w:sz="0" w:space="0" w:color="auto"/>
            <w:right w:val="none" w:sz="0" w:space="0" w:color="auto"/>
          </w:divBdr>
        </w:div>
        <w:div w:id="34356924">
          <w:marLeft w:val="480"/>
          <w:marRight w:val="0"/>
          <w:marTop w:val="0"/>
          <w:marBottom w:val="0"/>
          <w:divBdr>
            <w:top w:val="none" w:sz="0" w:space="0" w:color="auto"/>
            <w:left w:val="none" w:sz="0" w:space="0" w:color="auto"/>
            <w:bottom w:val="none" w:sz="0" w:space="0" w:color="auto"/>
            <w:right w:val="none" w:sz="0" w:space="0" w:color="auto"/>
          </w:divBdr>
        </w:div>
        <w:div w:id="1471091984">
          <w:marLeft w:val="480"/>
          <w:marRight w:val="0"/>
          <w:marTop w:val="0"/>
          <w:marBottom w:val="0"/>
          <w:divBdr>
            <w:top w:val="none" w:sz="0" w:space="0" w:color="auto"/>
            <w:left w:val="none" w:sz="0" w:space="0" w:color="auto"/>
            <w:bottom w:val="none" w:sz="0" w:space="0" w:color="auto"/>
            <w:right w:val="none" w:sz="0" w:space="0" w:color="auto"/>
          </w:divBdr>
        </w:div>
        <w:div w:id="590508377">
          <w:marLeft w:val="480"/>
          <w:marRight w:val="0"/>
          <w:marTop w:val="0"/>
          <w:marBottom w:val="0"/>
          <w:divBdr>
            <w:top w:val="none" w:sz="0" w:space="0" w:color="auto"/>
            <w:left w:val="none" w:sz="0" w:space="0" w:color="auto"/>
            <w:bottom w:val="none" w:sz="0" w:space="0" w:color="auto"/>
            <w:right w:val="none" w:sz="0" w:space="0" w:color="auto"/>
          </w:divBdr>
        </w:div>
        <w:div w:id="251360150">
          <w:marLeft w:val="480"/>
          <w:marRight w:val="0"/>
          <w:marTop w:val="0"/>
          <w:marBottom w:val="0"/>
          <w:divBdr>
            <w:top w:val="none" w:sz="0" w:space="0" w:color="auto"/>
            <w:left w:val="none" w:sz="0" w:space="0" w:color="auto"/>
            <w:bottom w:val="none" w:sz="0" w:space="0" w:color="auto"/>
            <w:right w:val="none" w:sz="0" w:space="0" w:color="auto"/>
          </w:divBdr>
        </w:div>
        <w:div w:id="2069842437">
          <w:marLeft w:val="480"/>
          <w:marRight w:val="0"/>
          <w:marTop w:val="0"/>
          <w:marBottom w:val="0"/>
          <w:divBdr>
            <w:top w:val="none" w:sz="0" w:space="0" w:color="auto"/>
            <w:left w:val="none" w:sz="0" w:space="0" w:color="auto"/>
            <w:bottom w:val="none" w:sz="0" w:space="0" w:color="auto"/>
            <w:right w:val="none" w:sz="0" w:space="0" w:color="auto"/>
          </w:divBdr>
        </w:div>
        <w:div w:id="1116679905">
          <w:marLeft w:val="480"/>
          <w:marRight w:val="0"/>
          <w:marTop w:val="0"/>
          <w:marBottom w:val="0"/>
          <w:divBdr>
            <w:top w:val="none" w:sz="0" w:space="0" w:color="auto"/>
            <w:left w:val="none" w:sz="0" w:space="0" w:color="auto"/>
            <w:bottom w:val="none" w:sz="0" w:space="0" w:color="auto"/>
            <w:right w:val="none" w:sz="0" w:space="0" w:color="auto"/>
          </w:divBdr>
        </w:div>
        <w:div w:id="381371787">
          <w:marLeft w:val="480"/>
          <w:marRight w:val="0"/>
          <w:marTop w:val="0"/>
          <w:marBottom w:val="0"/>
          <w:divBdr>
            <w:top w:val="none" w:sz="0" w:space="0" w:color="auto"/>
            <w:left w:val="none" w:sz="0" w:space="0" w:color="auto"/>
            <w:bottom w:val="none" w:sz="0" w:space="0" w:color="auto"/>
            <w:right w:val="none" w:sz="0" w:space="0" w:color="auto"/>
          </w:divBdr>
        </w:div>
        <w:div w:id="41902346">
          <w:marLeft w:val="480"/>
          <w:marRight w:val="0"/>
          <w:marTop w:val="0"/>
          <w:marBottom w:val="0"/>
          <w:divBdr>
            <w:top w:val="none" w:sz="0" w:space="0" w:color="auto"/>
            <w:left w:val="none" w:sz="0" w:space="0" w:color="auto"/>
            <w:bottom w:val="none" w:sz="0" w:space="0" w:color="auto"/>
            <w:right w:val="none" w:sz="0" w:space="0" w:color="auto"/>
          </w:divBdr>
        </w:div>
        <w:div w:id="1579094311">
          <w:marLeft w:val="480"/>
          <w:marRight w:val="0"/>
          <w:marTop w:val="0"/>
          <w:marBottom w:val="0"/>
          <w:divBdr>
            <w:top w:val="none" w:sz="0" w:space="0" w:color="auto"/>
            <w:left w:val="none" w:sz="0" w:space="0" w:color="auto"/>
            <w:bottom w:val="none" w:sz="0" w:space="0" w:color="auto"/>
            <w:right w:val="none" w:sz="0" w:space="0" w:color="auto"/>
          </w:divBdr>
        </w:div>
        <w:div w:id="595284729">
          <w:marLeft w:val="480"/>
          <w:marRight w:val="0"/>
          <w:marTop w:val="0"/>
          <w:marBottom w:val="0"/>
          <w:divBdr>
            <w:top w:val="none" w:sz="0" w:space="0" w:color="auto"/>
            <w:left w:val="none" w:sz="0" w:space="0" w:color="auto"/>
            <w:bottom w:val="none" w:sz="0" w:space="0" w:color="auto"/>
            <w:right w:val="none" w:sz="0" w:space="0" w:color="auto"/>
          </w:divBdr>
        </w:div>
        <w:div w:id="1033580861">
          <w:marLeft w:val="480"/>
          <w:marRight w:val="0"/>
          <w:marTop w:val="0"/>
          <w:marBottom w:val="0"/>
          <w:divBdr>
            <w:top w:val="none" w:sz="0" w:space="0" w:color="auto"/>
            <w:left w:val="none" w:sz="0" w:space="0" w:color="auto"/>
            <w:bottom w:val="none" w:sz="0" w:space="0" w:color="auto"/>
            <w:right w:val="none" w:sz="0" w:space="0" w:color="auto"/>
          </w:divBdr>
        </w:div>
        <w:div w:id="18552817">
          <w:marLeft w:val="480"/>
          <w:marRight w:val="0"/>
          <w:marTop w:val="0"/>
          <w:marBottom w:val="0"/>
          <w:divBdr>
            <w:top w:val="none" w:sz="0" w:space="0" w:color="auto"/>
            <w:left w:val="none" w:sz="0" w:space="0" w:color="auto"/>
            <w:bottom w:val="none" w:sz="0" w:space="0" w:color="auto"/>
            <w:right w:val="none" w:sz="0" w:space="0" w:color="auto"/>
          </w:divBdr>
        </w:div>
        <w:div w:id="225265738">
          <w:marLeft w:val="480"/>
          <w:marRight w:val="0"/>
          <w:marTop w:val="0"/>
          <w:marBottom w:val="0"/>
          <w:divBdr>
            <w:top w:val="none" w:sz="0" w:space="0" w:color="auto"/>
            <w:left w:val="none" w:sz="0" w:space="0" w:color="auto"/>
            <w:bottom w:val="none" w:sz="0" w:space="0" w:color="auto"/>
            <w:right w:val="none" w:sz="0" w:space="0" w:color="auto"/>
          </w:divBdr>
        </w:div>
        <w:div w:id="1478453802">
          <w:marLeft w:val="480"/>
          <w:marRight w:val="0"/>
          <w:marTop w:val="0"/>
          <w:marBottom w:val="0"/>
          <w:divBdr>
            <w:top w:val="none" w:sz="0" w:space="0" w:color="auto"/>
            <w:left w:val="none" w:sz="0" w:space="0" w:color="auto"/>
            <w:bottom w:val="none" w:sz="0" w:space="0" w:color="auto"/>
            <w:right w:val="none" w:sz="0" w:space="0" w:color="auto"/>
          </w:divBdr>
        </w:div>
        <w:div w:id="1697929503">
          <w:marLeft w:val="480"/>
          <w:marRight w:val="0"/>
          <w:marTop w:val="0"/>
          <w:marBottom w:val="0"/>
          <w:divBdr>
            <w:top w:val="none" w:sz="0" w:space="0" w:color="auto"/>
            <w:left w:val="none" w:sz="0" w:space="0" w:color="auto"/>
            <w:bottom w:val="none" w:sz="0" w:space="0" w:color="auto"/>
            <w:right w:val="none" w:sz="0" w:space="0" w:color="auto"/>
          </w:divBdr>
        </w:div>
        <w:div w:id="390810055">
          <w:marLeft w:val="480"/>
          <w:marRight w:val="0"/>
          <w:marTop w:val="0"/>
          <w:marBottom w:val="0"/>
          <w:divBdr>
            <w:top w:val="none" w:sz="0" w:space="0" w:color="auto"/>
            <w:left w:val="none" w:sz="0" w:space="0" w:color="auto"/>
            <w:bottom w:val="none" w:sz="0" w:space="0" w:color="auto"/>
            <w:right w:val="none" w:sz="0" w:space="0" w:color="auto"/>
          </w:divBdr>
        </w:div>
        <w:div w:id="106699638">
          <w:marLeft w:val="480"/>
          <w:marRight w:val="0"/>
          <w:marTop w:val="0"/>
          <w:marBottom w:val="0"/>
          <w:divBdr>
            <w:top w:val="none" w:sz="0" w:space="0" w:color="auto"/>
            <w:left w:val="none" w:sz="0" w:space="0" w:color="auto"/>
            <w:bottom w:val="none" w:sz="0" w:space="0" w:color="auto"/>
            <w:right w:val="none" w:sz="0" w:space="0" w:color="auto"/>
          </w:divBdr>
        </w:div>
        <w:div w:id="391346965">
          <w:marLeft w:val="480"/>
          <w:marRight w:val="0"/>
          <w:marTop w:val="0"/>
          <w:marBottom w:val="0"/>
          <w:divBdr>
            <w:top w:val="none" w:sz="0" w:space="0" w:color="auto"/>
            <w:left w:val="none" w:sz="0" w:space="0" w:color="auto"/>
            <w:bottom w:val="none" w:sz="0" w:space="0" w:color="auto"/>
            <w:right w:val="none" w:sz="0" w:space="0" w:color="auto"/>
          </w:divBdr>
        </w:div>
        <w:div w:id="2117868974">
          <w:marLeft w:val="480"/>
          <w:marRight w:val="0"/>
          <w:marTop w:val="0"/>
          <w:marBottom w:val="0"/>
          <w:divBdr>
            <w:top w:val="none" w:sz="0" w:space="0" w:color="auto"/>
            <w:left w:val="none" w:sz="0" w:space="0" w:color="auto"/>
            <w:bottom w:val="none" w:sz="0" w:space="0" w:color="auto"/>
            <w:right w:val="none" w:sz="0" w:space="0" w:color="auto"/>
          </w:divBdr>
        </w:div>
        <w:div w:id="912813120">
          <w:marLeft w:val="480"/>
          <w:marRight w:val="0"/>
          <w:marTop w:val="0"/>
          <w:marBottom w:val="0"/>
          <w:divBdr>
            <w:top w:val="none" w:sz="0" w:space="0" w:color="auto"/>
            <w:left w:val="none" w:sz="0" w:space="0" w:color="auto"/>
            <w:bottom w:val="none" w:sz="0" w:space="0" w:color="auto"/>
            <w:right w:val="none" w:sz="0" w:space="0" w:color="auto"/>
          </w:divBdr>
        </w:div>
        <w:div w:id="45640620">
          <w:marLeft w:val="480"/>
          <w:marRight w:val="0"/>
          <w:marTop w:val="0"/>
          <w:marBottom w:val="0"/>
          <w:divBdr>
            <w:top w:val="none" w:sz="0" w:space="0" w:color="auto"/>
            <w:left w:val="none" w:sz="0" w:space="0" w:color="auto"/>
            <w:bottom w:val="none" w:sz="0" w:space="0" w:color="auto"/>
            <w:right w:val="none" w:sz="0" w:space="0" w:color="auto"/>
          </w:divBdr>
        </w:div>
        <w:div w:id="1511095494">
          <w:marLeft w:val="480"/>
          <w:marRight w:val="0"/>
          <w:marTop w:val="0"/>
          <w:marBottom w:val="0"/>
          <w:divBdr>
            <w:top w:val="none" w:sz="0" w:space="0" w:color="auto"/>
            <w:left w:val="none" w:sz="0" w:space="0" w:color="auto"/>
            <w:bottom w:val="none" w:sz="0" w:space="0" w:color="auto"/>
            <w:right w:val="none" w:sz="0" w:space="0" w:color="auto"/>
          </w:divBdr>
        </w:div>
        <w:div w:id="1471484647">
          <w:marLeft w:val="480"/>
          <w:marRight w:val="0"/>
          <w:marTop w:val="0"/>
          <w:marBottom w:val="0"/>
          <w:divBdr>
            <w:top w:val="none" w:sz="0" w:space="0" w:color="auto"/>
            <w:left w:val="none" w:sz="0" w:space="0" w:color="auto"/>
            <w:bottom w:val="none" w:sz="0" w:space="0" w:color="auto"/>
            <w:right w:val="none" w:sz="0" w:space="0" w:color="auto"/>
          </w:divBdr>
        </w:div>
      </w:divsChild>
    </w:div>
    <w:div w:id="985279681">
      <w:bodyDiv w:val="1"/>
      <w:marLeft w:val="0"/>
      <w:marRight w:val="0"/>
      <w:marTop w:val="0"/>
      <w:marBottom w:val="0"/>
      <w:divBdr>
        <w:top w:val="none" w:sz="0" w:space="0" w:color="auto"/>
        <w:left w:val="none" w:sz="0" w:space="0" w:color="auto"/>
        <w:bottom w:val="none" w:sz="0" w:space="0" w:color="auto"/>
        <w:right w:val="none" w:sz="0" w:space="0" w:color="auto"/>
      </w:divBdr>
    </w:div>
    <w:div w:id="986712028">
      <w:bodyDiv w:val="1"/>
      <w:marLeft w:val="0"/>
      <w:marRight w:val="0"/>
      <w:marTop w:val="0"/>
      <w:marBottom w:val="0"/>
      <w:divBdr>
        <w:top w:val="none" w:sz="0" w:space="0" w:color="auto"/>
        <w:left w:val="none" w:sz="0" w:space="0" w:color="auto"/>
        <w:bottom w:val="none" w:sz="0" w:space="0" w:color="auto"/>
        <w:right w:val="none" w:sz="0" w:space="0" w:color="auto"/>
      </w:divBdr>
    </w:div>
    <w:div w:id="986863049">
      <w:bodyDiv w:val="1"/>
      <w:marLeft w:val="0"/>
      <w:marRight w:val="0"/>
      <w:marTop w:val="0"/>
      <w:marBottom w:val="0"/>
      <w:divBdr>
        <w:top w:val="none" w:sz="0" w:space="0" w:color="auto"/>
        <w:left w:val="none" w:sz="0" w:space="0" w:color="auto"/>
        <w:bottom w:val="none" w:sz="0" w:space="0" w:color="auto"/>
        <w:right w:val="none" w:sz="0" w:space="0" w:color="auto"/>
      </w:divBdr>
    </w:div>
    <w:div w:id="990790124">
      <w:bodyDiv w:val="1"/>
      <w:marLeft w:val="0"/>
      <w:marRight w:val="0"/>
      <w:marTop w:val="0"/>
      <w:marBottom w:val="0"/>
      <w:divBdr>
        <w:top w:val="none" w:sz="0" w:space="0" w:color="auto"/>
        <w:left w:val="none" w:sz="0" w:space="0" w:color="auto"/>
        <w:bottom w:val="none" w:sz="0" w:space="0" w:color="auto"/>
        <w:right w:val="none" w:sz="0" w:space="0" w:color="auto"/>
      </w:divBdr>
      <w:divsChild>
        <w:div w:id="192808783">
          <w:marLeft w:val="480"/>
          <w:marRight w:val="0"/>
          <w:marTop w:val="0"/>
          <w:marBottom w:val="0"/>
          <w:divBdr>
            <w:top w:val="none" w:sz="0" w:space="0" w:color="auto"/>
            <w:left w:val="none" w:sz="0" w:space="0" w:color="auto"/>
            <w:bottom w:val="none" w:sz="0" w:space="0" w:color="auto"/>
            <w:right w:val="none" w:sz="0" w:space="0" w:color="auto"/>
          </w:divBdr>
        </w:div>
        <w:div w:id="2074765724">
          <w:marLeft w:val="480"/>
          <w:marRight w:val="0"/>
          <w:marTop w:val="0"/>
          <w:marBottom w:val="0"/>
          <w:divBdr>
            <w:top w:val="none" w:sz="0" w:space="0" w:color="auto"/>
            <w:left w:val="none" w:sz="0" w:space="0" w:color="auto"/>
            <w:bottom w:val="none" w:sz="0" w:space="0" w:color="auto"/>
            <w:right w:val="none" w:sz="0" w:space="0" w:color="auto"/>
          </w:divBdr>
        </w:div>
        <w:div w:id="622268430">
          <w:marLeft w:val="480"/>
          <w:marRight w:val="0"/>
          <w:marTop w:val="0"/>
          <w:marBottom w:val="0"/>
          <w:divBdr>
            <w:top w:val="none" w:sz="0" w:space="0" w:color="auto"/>
            <w:left w:val="none" w:sz="0" w:space="0" w:color="auto"/>
            <w:bottom w:val="none" w:sz="0" w:space="0" w:color="auto"/>
            <w:right w:val="none" w:sz="0" w:space="0" w:color="auto"/>
          </w:divBdr>
        </w:div>
        <w:div w:id="1673726487">
          <w:marLeft w:val="480"/>
          <w:marRight w:val="0"/>
          <w:marTop w:val="0"/>
          <w:marBottom w:val="0"/>
          <w:divBdr>
            <w:top w:val="none" w:sz="0" w:space="0" w:color="auto"/>
            <w:left w:val="none" w:sz="0" w:space="0" w:color="auto"/>
            <w:bottom w:val="none" w:sz="0" w:space="0" w:color="auto"/>
            <w:right w:val="none" w:sz="0" w:space="0" w:color="auto"/>
          </w:divBdr>
        </w:div>
        <w:div w:id="517740988">
          <w:marLeft w:val="480"/>
          <w:marRight w:val="0"/>
          <w:marTop w:val="0"/>
          <w:marBottom w:val="0"/>
          <w:divBdr>
            <w:top w:val="none" w:sz="0" w:space="0" w:color="auto"/>
            <w:left w:val="none" w:sz="0" w:space="0" w:color="auto"/>
            <w:bottom w:val="none" w:sz="0" w:space="0" w:color="auto"/>
            <w:right w:val="none" w:sz="0" w:space="0" w:color="auto"/>
          </w:divBdr>
        </w:div>
        <w:div w:id="1520386831">
          <w:marLeft w:val="480"/>
          <w:marRight w:val="0"/>
          <w:marTop w:val="0"/>
          <w:marBottom w:val="0"/>
          <w:divBdr>
            <w:top w:val="none" w:sz="0" w:space="0" w:color="auto"/>
            <w:left w:val="none" w:sz="0" w:space="0" w:color="auto"/>
            <w:bottom w:val="none" w:sz="0" w:space="0" w:color="auto"/>
            <w:right w:val="none" w:sz="0" w:space="0" w:color="auto"/>
          </w:divBdr>
        </w:div>
        <w:div w:id="966861624">
          <w:marLeft w:val="480"/>
          <w:marRight w:val="0"/>
          <w:marTop w:val="0"/>
          <w:marBottom w:val="0"/>
          <w:divBdr>
            <w:top w:val="none" w:sz="0" w:space="0" w:color="auto"/>
            <w:left w:val="none" w:sz="0" w:space="0" w:color="auto"/>
            <w:bottom w:val="none" w:sz="0" w:space="0" w:color="auto"/>
            <w:right w:val="none" w:sz="0" w:space="0" w:color="auto"/>
          </w:divBdr>
        </w:div>
        <w:div w:id="614292344">
          <w:marLeft w:val="480"/>
          <w:marRight w:val="0"/>
          <w:marTop w:val="0"/>
          <w:marBottom w:val="0"/>
          <w:divBdr>
            <w:top w:val="none" w:sz="0" w:space="0" w:color="auto"/>
            <w:left w:val="none" w:sz="0" w:space="0" w:color="auto"/>
            <w:bottom w:val="none" w:sz="0" w:space="0" w:color="auto"/>
            <w:right w:val="none" w:sz="0" w:space="0" w:color="auto"/>
          </w:divBdr>
        </w:div>
        <w:div w:id="896471461">
          <w:marLeft w:val="480"/>
          <w:marRight w:val="0"/>
          <w:marTop w:val="0"/>
          <w:marBottom w:val="0"/>
          <w:divBdr>
            <w:top w:val="none" w:sz="0" w:space="0" w:color="auto"/>
            <w:left w:val="none" w:sz="0" w:space="0" w:color="auto"/>
            <w:bottom w:val="none" w:sz="0" w:space="0" w:color="auto"/>
            <w:right w:val="none" w:sz="0" w:space="0" w:color="auto"/>
          </w:divBdr>
        </w:div>
        <w:div w:id="2034651735">
          <w:marLeft w:val="480"/>
          <w:marRight w:val="0"/>
          <w:marTop w:val="0"/>
          <w:marBottom w:val="0"/>
          <w:divBdr>
            <w:top w:val="none" w:sz="0" w:space="0" w:color="auto"/>
            <w:left w:val="none" w:sz="0" w:space="0" w:color="auto"/>
            <w:bottom w:val="none" w:sz="0" w:space="0" w:color="auto"/>
            <w:right w:val="none" w:sz="0" w:space="0" w:color="auto"/>
          </w:divBdr>
        </w:div>
        <w:div w:id="1976370994">
          <w:marLeft w:val="480"/>
          <w:marRight w:val="0"/>
          <w:marTop w:val="0"/>
          <w:marBottom w:val="0"/>
          <w:divBdr>
            <w:top w:val="none" w:sz="0" w:space="0" w:color="auto"/>
            <w:left w:val="none" w:sz="0" w:space="0" w:color="auto"/>
            <w:bottom w:val="none" w:sz="0" w:space="0" w:color="auto"/>
            <w:right w:val="none" w:sz="0" w:space="0" w:color="auto"/>
          </w:divBdr>
        </w:div>
        <w:div w:id="277877499">
          <w:marLeft w:val="480"/>
          <w:marRight w:val="0"/>
          <w:marTop w:val="0"/>
          <w:marBottom w:val="0"/>
          <w:divBdr>
            <w:top w:val="none" w:sz="0" w:space="0" w:color="auto"/>
            <w:left w:val="none" w:sz="0" w:space="0" w:color="auto"/>
            <w:bottom w:val="none" w:sz="0" w:space="0" w:color="auto"/>
            <w:right w:val="none" w:sz="0" w:space="0" w:color="auto"/>
          </w:divBdr>
        </w:div>
        <w:div w:id="926310136">
          <w:marLeft w:val="480"/>
          <w:marRight w:val="0"/>
          <w:marTop w:val="0"/>
          <w:marBottom w:val="0"/>
          <w:divBdr>
            <w:top w:val="none" w:sz="0" w:space="0" w:color="auto"/>
            <w:left w:val="none" w:sz="0" w:space="0" w:color="auto"/>
            <w:bottom w:val="none" w:sz="0" w:space="0" w:color="auto"/>
            <w:right w:val="none" w:sz="0" w:space="0" w:color="auto"/>
          </w:divBdr>
        </w:div>
        <w:div w:id="2057267033">
          <w:marLeft w:val="480"/>
          <w:marRight w:val="0"/>
          <w:marTop w:val="0"/>
          <w:marBottom w:val="0"/>
          <w:divBdr>
            <w:top w:val="none" w:sz="0" w:space="0" w:color="auto"/>
            <w:left w:val="none" w:sz="0" w:space="0" w:color="auto"/>
            <w:bottom w:val="none" w:sz="0" w:space="0" w:color="auto"/>
            <w:right w:val="none" w:sz="0" w:space="0" w:color="auto"/>
          </w:divBdr>
        </w:div>
        <w:div w:id="1862431399">
          <w:marLeft w:val="480"/>
          <w:marRight w:val="0"/>
          <w:marTop w:val="0"/>
          <w:marBottom w:val="0"/>
          <w:divBdr>
            <w:top w:val="none" w:sz="0" w:space="0" w:color="auto"/>
            <w:left w:val="none" w:sz="0" w:space="0" w:color="auto"/>
            <w:bottom w:val="none" w:sz="0" w:space="0" w:color="auto"/>
            <w:right w:val="none" w:sz="0" w:space="0" w:color="auto"/>
          </w:divBdr>
        </w:div>
        <w:div w:id="230896541">
          <w:marLeft w:val="480"/>
          <w:marRight w:val="0"/>
          <w:marTop w:val="0"/>
          <w:marBottom w:val="0"/>
          <w:divBdr>
            <w:top w:val="none" w:sz="0" w:space="0" w:color="auto"/>
            <w:left w:val="none" w:sz="0" w:space="0" w:color="auto"/>
            <w:bottom w:val="none" w:sz="0" w:space="0" w:color="auto"/>
            <w:right w:val="none" w:sz="0" w:space="0" w:color="auto"/>
          </w:divBdr>
        </w:div>
        <w:div w:id="802160816">
          <w:marLeft w:val="480"/>
          <w:marRight w:val="0"/>
          <w:marTop w:val="0"/>
          <w:marBottom w:val="0"/>
          <w:divBdr>
            <w:top w:val="none" w:sz="0" w:space="0" w:color="auto"/>
            <w:left w:val="none" w:sz="0" w:space="0" w:color="auto"/>
            <w:bottom w:val="none" w:sz="0" w:space="0" w:color="auto"/>
            <w:right w:val="none" w:sz="0" w:space="0" w:color="auto"/>
          </w:divBdr>
        </w:div>
        <w:div w:id="1944915560">
          <w:marLeft w:val="480"/>
          <w:marRight w:val="0"/>
          <w:marTop w:val="0"/>
          <w:marBottom w:val="0"/>
          <w:divBdr>
            <w:top w:val="none" w:sz="0" w:space="0" w:color="auto"/>
            <w:left w:val="none" w:sz="0" w:space="0" w:color="auto"/>
            <w:bottom w:val="none" w:sz="0" w:space="0" w:color="auto"/>
            <w:right w:val="none" w:sz="0" w:space="0" w:color="auto"/>
          </w:divBdr>
        </w:div>
        <w:div w:id="722560231">
          <w:marLeft w:val="480"/>
          <w:marRight w:val="0"/>
          <w:marTop w:val="0"/>
          <w:marBottom w:val="0"/>
          <w:divBdr>
            <w:top w:val="none" w:sz="0" w:space="0" w:color="auto"/>
            <w:left w:val="none" w:sz="0" w:space="0" w:color="auto"/>
            <w:bottom w:val="none" w:sz="0" w:space="0" w:color="auto"/>
            <w:right w:val="none" w:sz="0" w:space="0" w:color="auto"/>
          </w:divBdr>
        </w:div>
        <w:div w:id="125855603">
          <w:marLeft w:val="480"/>
          <w:marRight w:val="0"/>
          <w:marTop w:val="0"/>
          <w:marBottom w:val="0"/>
          <w:divBdr>
            <w:top w:val="none" w:sz="0" w:space="0" w:color="auto"/>
            <w:left w:val="none" w:sz="0" w:space="0" w:color="auto"/>
            <w:bottom w:val="none" w:sz="0" w:space="0" w:color="auto"/>
            <w:right w:val="none" w:sz="0" w:space="0" w:color="auto"/>
          </w:divBdr>
        </w:div>
        <w:div w:id="1204824257">
          <w:marLeft w:val="480"/>
          <w:marRight w:val="0"/>
          <w:marTop w:val="0"/>
          <w:marBottom w:val="0"/>
          <w:divBdr>
            <w:top w:val="none" w:sz="0" w:space="0" w:color="auto"/>
            <w:left w:val="none" w:sz="0" w:space="0" w:color="auto"/>
            <w:bottom w:val="none" w:sz="0" w:space="0" w:color="auto"/>
            <w:right w:val="none" w:sz="0" w:space="0" w:color="auto"/>
          </w:divBdr>
        </w:div>
        <w:div w:id="316736534">
          <w:marLeft w:val="480"/>
          <w:marRight w:val="0"/>
          <w:marTop w:val="0"/>
          <w:marBottom w:val="0"/>
          <w:divBdr>
            <w:top w:val="none" w:sz="0" w:space="0" w:color="auto"/>
            <w:left w:val="none" w:sz="0" w:space="0" w:color="auto"/>
            <w:bottom w:val="none" w:sz="0" w:space="0" w:color="auto"/>
            <w:right w:val="none" w:sz="0" w:space="0" w:color="auto"/>
          </w:divBdr>
        </w:div>
        <w:div w:id="1478034996">
          <w:marLeft w:val="480"/>
          <w:marRight w:val="0"/>
          <w:marTop w:val="0"/>
          <w:marBottom w:val="0"/>
          <w:divBdr>
            <w:top w:val="none" w:sz="0" w:space="0" w:color="auto"/>
            <w:left w:val="none" w:sz="0" w:space="0" w:color="auto"/>
            <w:bottom w:val="none" w:sz="0" w:space="0" w:color="auto"/>
            <w:right w:val="none" w:sz="0" w:space="0" w:color="auto"/>
          </w:divBdr>
        </w:div>
        <w:div w:id="283469496">
          <w:marLeft w:val="480"/>
          <w:marRight w:val="0"/>
          <w:marTop w:val="0"/>
          <w:marBottom w:val="0"/>
          <w:divBdr>
            <w:top w:val="none" w:sz="0" w:space="0" w:color="auto"/>
            <w:left w:val="none" w:sz="0" w:space="0" w:color="auto"/>
            <w:bottom w:val="none" w:sz="0" w:space="0" w:color="auto"/>
            <w:right w:val="none" w:sz="0" w:space="0" w:color="auto"/>
          </w:divBdr>
        </w:div>
      </w:divsChild>
    </w:div>
    <w:div w:id="992761632">
      <w:bodyDiv w:val="1"/>
      <w:marLeft w:val="0"/>
      <w:marRight w:val="0"/>
      <w:marTop w:val="0"/>
      <w:marBottom w:val="0"/>
      <w:divBdr>
        <w:top w:val="none" w:sz="0" w:space="0" w:color="auto"/>
        <w:left w:val="none" w:sz="0" w:space="0" w:color="auto"/>
        <w:bottom w:val="none" w:sz="0" w:space="0" w:color="auto"/>
        <w:right w:val="none" w:sz="0" w:space="0" w:color="auto"/>
      </w:divBdr>
    </w:div>
    <w:div w:id="993727262">
      <w:bodyDiv w:val="1"/>
      <w:marLeft w:val="0"/>
      <w:marRight w:val="0"/>
      <w:marTop w:val="0"/>
      <w:marBottom w:val="0"/>
      <w:divBdr>
        <w:top w:val="none" w:sz="0" w:space="0" w:color="auto"/>
        <w:left w:val="none" w:sz="0" w:space="0" w:color="auto"/>
        <w:bottom w:val="none" w:sz="0" w:space="0" w:color="auto"/>
        <w:right w:val="none" w:sz="0" w:space="0" w:color="auto"/>
      </w:divBdr>
    </w:div>
    <w:div w:id="993951265">
      <w:bodyDiv w:val="1"/>
      <w:marLeft w:val="0"/>
      <w:marRight w:val="0"/>
      <w:marTop w:val="0"/>
      <w:marBottom w:val="0"/>
      <w:divBdr>
        <w:top w:val="none" w:sz="0" w:space="0" w:color="auto"/>
        <w:left w:val="none" w:sz="0" w:space="0" w:color="auto"/>
        <w:bottom w:val="none" w:sz="0" w:space="0" w:color="auto"/>
        <w:right w:val="none" w:sz="0" w:space="0" w:color="auto"/>
      </w:divBdr>
    </w:div>
    <w:div w:id="994381501">
      <w:bodyDiv w:val="1"/>
      <w:marLeft w:val="0"/>
      <w:marRight w:val="0"/>
      <w:marTop w:val="0"/>
      <w:marBottom w:val="0"/>
      <w:divBdr>
        <w:top w:val="none" w:sz="0" w:space="0" w:color="auto"/>
        <w:left w:val="none" w:sz="0" w:space="0" w:color="auto"/>
        <w:bottom w:val="none" w:sz="0" w:space="0" w:color="auto"/>
        <w:right w:val="none" w:sz="0" w:space="0" w:color="auto"/>
      </w:divBdr>
    </w:div>
    <w:div w:id="996113989">
      <w:bodyDiv w:val="1"/>
      <w:marLeft w:val="0"/>
      <w:marRight w:val="0"/>
      <w:marTop w:val="0"/>
      <w:marBottom w:val="0"/>
      <w:divBdr>
        <w:top w:val="none" w:sz="0" w:space="0" w:color="auto"/>
        <w:left w:val="none" w:sz="0" w:space="0" w:color="auto"/>
        <w:bottom w:val="none" w:sz="0" w:space="0" w:color="auto"/>
        <w:right w:val="none" w:sz="0" w:space="0" w:color="auto"/>
      </w:divBdr>
    </w:div>
    <w:div w:id="996760559">
      <w:bodyDiv w:val="1"/>
      <w:marLeft w:val="0"/>
      <w:marRight w:val="0"/>
      <w:marTop w:val="0"/>
      <w:marBottom w:val="0"/>
      <w:divBdr>
        <w:top w:val="none" w:sz="0" w:space="0" w:color="auto"/>
        <w:left w:val="none" w:sz="0" w:space="0" w:color="auto"/>
        <w:bottom w:val="none" w:sz="0" w:space="0" w:color="auto"/>
        <w:right w:val="none" w:sz="0" w:space="0" w:color="auto"/>
      </w:divBdr>
      <w:divsChild>
        <w:div w:id="1742629555">
          <w:marLeft w:val="480"/>
          <w:marRight w:val="0"/>
          <w:marTop w:val="0"/>
          <w:marBottom w:val="0"/>
          <w:divBdr>
            <w:top w:val="none" w:sz="0" w:space="0" w:color="auto"/>
            <w:left w:val="none" w:sz="0" w:space="0" w:color="auto"/>
            <w:bottom w:val="none" w:sz="0" w:space="0" w:color="auto"/>
            <w:right w:val="none" w:sz="0" w:space="0" w:color="auto"/>
          </w:divBdr>
        </w:div>
        <w:div w:id="2174868">
          <w:marLeft w:val="480"/>
          <w:marRight w:val="0"/>
          <w:marTop w:val="0"/>
          <w:marBottom w:val="0"/>
          <w:divBdr>
            <w:top w:val="none" w:sz="0" w:space="0" w:color="auto"/>
            <w:left w:val="none" w:sz="0" w:space="0" w:color="auto"/>
            <w:bottom w:val="none" w:sz="0" w:space="0" w:color="auto"/>
            <w:right w:val="none" w:sz="0" w:space="0" w:color="auto"/>
          </w:divBdr>
        </w:div>
        <w:div w:id="362631616">
          <w:marLeft w:val="480"/>
          <w:marRight w:val="0"/>
          <w:marTop w:val="0"/>
          <w:marBottom w:val="0"/>
          <w:divBdr>
            <w:top w:val="none" w:sz="0" w:space="0" w:color="auto"/>
            <w:left w:val="none" w:sz="0" w:space="0" w:color="auto"/>
            <w:bottom w:val="none" w:sz="0" w:space="0" w:color="auto"/>
            <w:right w:val="none" w:sz="0" w:space="0" w:color="auto"/>
          </w:divBdr>
        </w:div>
        <w:div w:id="788550562">
          <w:marLeft w:val="480"/>
          <w:marRight w:val="0"/>
          <w:marTop w:val="0"/>
          <w:marBottom w:val="0"/>
          <w:divBdr>
            <w:top w:val="none" w:sz="0" w:space="0" w:color="auto"/>
            <w:left w:val="none" w:sz="0" w:space="0" w:color="auto"/>
            <w:bottom w:val="none" w:sz="0" w:space="0" w:color="auto"/>
            <w:right w:val="none" w:sz="0" w:space="0" w:color="auto"/>
          </w:divBdr>
        </w:div>
        <w:div w:id="283848302">
          <w:marLeft w:val="480"/>
          <w:marRight w:val="0"/>
          <w:marTop w:val="0"/>
          <w:marBottom w:val="0"/>
          <w:divBdr>
            <w:top w:val="none" w:sz="0" w:space="0" w:color="auto"/>
            <w:left w:val="none" w:sz="0" w:space="0" w:color="auto"/>
            <w:bottom w:val="none" w:sz="0" w:space="0" w:color="auto"/>
            <w:right w:val="none" w:sz="0" w:space="0" w:color="auto"/>
          </w:divBdr>
        </w:div>
        <w:div w:id="325599283">
          <w:marLeft w:val="480"/>
          <w:marRight w:val="0"/>
          <w:marTop w:val="0"/>
          <w:marBottom w:val="0"/>
          <w:divBdr>
            <w:top w:val="none" w:sz="0" w:space="0" w:color="auto"/>
            <w:left w:val="none" w:sz="0" w:space="0" w:color="auto"/>
            <w:bottom w:val="none" w:sz="0" w:space="0" w:color="auto"/>
            <w:right w:val="none" w:sz="0" w:space="0" w:color="auto"/>
          </w:divBdr>
        </w:div>
        <w:div w:id="283662818">
          <w:marLeft w:val="480"/>
          <w:marRight w:val="0"/>
          <w:marTop w:val="0"/>
          <w:marBottom w:val="0"/>
          <w:divBdr>
            <w:top w:val="none" w:sz="0" w:space="0" w:color="auto"/>
            <w:left w:val="none" w:sz="0" w:space="0" w:color="auto"/>
            <w:bottom w:val="none" w:sz="0" w:space="0" w:color="auto"/>
            <w:right w:val="none" w:sz="0" w:space="0" w:color="auto"/>
          </w:divBdr>
        </w:div>
        <w:div w:id="167672836">
          <w:marLeft w:val="480"/>
          <w:marRight w:val="0"/>
          <w:marTop w:val="0"/>
          <w:marBottom w:val="0"/>
          <w:divBdr>
            <w:top w:val="none" w:sz="0" w:space="0" w:color="auto"/>
            <w:left w:val="none" w:sz="0" w:space="0" w:color="auto"/>
            <w:bottom w:val="none" w:sz="0" w:space="0" w:color="auto"/>
            <w:right w:val="none" w:sz="0" w:space="0" w:color="auto"/>
          </w:divBdr>
        </w:div>
        <w:div w:id="1435519809">
          <w:marLeft w:val="480"/>
          <w:marRight w:val="0"/>
          <w:marTop w:val="0"/>
          <w:marBottom w:val="0"/>
          <w:divBdr>
            <w:top w:val="none" w:sz="0" w:space="0" w:color="auto"/>
            <w:left w:val="none" w:sz="0" w:space="0" w:color="auto"/>
            <w:bottom w:val="none" w:sz="0" w:space="0" w:color="auto"/>
            <w:right w:val="none" w:sz="0" w:space="0" w:color="auto"/>
          </w:divBdr>
        </w:div>
        <w:div w:id="1489402886">
          <w:marLeft w:val="480"/>
          <w:marRight w:val="0"/>
          <w:marTop w:val="0"/>
          <w:marBottom w:val="0"/>
          <w:divBdr>
            <w:top w:val="none" w:sz="0" w:space="0" w:color="auto"/>
            <w:left w:val="none" w:sz="0" w:space="0" w:color="auto"/>
            <w:bottom w:val="none" w:sz="0" w:space="0" w:color="auto"/>
            <w:right w:val="none" w:sz="0" w:space="0" w:color="auto"/>
          </w:divBdr>
        </w:div>
        <w:div w:id="900293753">
          <w:marLeft w:val="480"/>
          <w:marRight w:val="0"/>
          <w:marTop w:val="0"/>
          <w:marBottom w:val="0"/>
          <w:divBdr>
            <w:top w:val="none" w:sz="0" w:space="0" w:color="auto"/>
            <w:left w:val="none" w:sz="0" w:space="0" w:color="auto"/>
            <w:bottom w:val="none" w:sz="0" w:space="0" w:color="auto"/>
            <w:right w:val="none" w:sz="0" w:space="0" w:color="auto"/>
          </w:divBdr>
        </w:div>
      </w:divsChild>
    </w:div>
    <w:div w:id="997151758">
      <w:bodyDiv w:val="1"/>
      <w:marLeft w:val="0"/>
      <w:marRight w:val="0"/>
      <w:marTop w:val="0"/>
      <w:marBottom w:val="0"/>
      <w:divBdr>
        <w:top w:val="none" w:sz="0" w:space="0" w:color="auto"/>
        <w:left w:val="none" w:sz="0" w:space="0" w:color="auto"/>
        <w:bottom w:val="none" w:sz="0" w:space="0" w:color="auto"/>
        <w:right w:val="none" w:sz="0" w:space="0" w:color="auto"/>
      </w:divBdr>
    </w:div>
    <w:div w:id="998772276">
      <w:bodyDiv w:val="1"/>
      <w:marLeft w:val="0"/>
      <w:marRight w:val="0"/>
      <w:marTop w:val="0"/>
      <w:marBottom w:val="0"/>
      <w:divBdr>
        <w:top w:val="none" w:sz="0" w:space="0" w:color="auto"/>
        <w:left w:val="none" w:sz="0" w:space="0" w:color="auto"/>
        <w:bottom w:val="none" w:sz="0" w:space="0" w:color="auto"/>
        <w:right w:val="none" w:sz="0" w:space="0" w:color="auto"/>
      </w:divBdr>
    </w:div>
    <w:div w:id="998923078">
      <w:bodyDiv w:val="1"/>
      <w:marLeft w:val="0"/>
      <w:marRight w:val="0"/>
      <w:marTop w:val="0"/>
      <w:marBottom w:val="0"/>
      <w:divBdr>
        <w:top w:val="none" w:sz="0" w:space="0" w:color="auto"/>
        <w:left w:val="none" w:sz="0" w:space="0" w:color="auto"/>
        <w:bottom w:val="none" w:sz="0" w:space="0" w:color="auto"/>
        <w:right w:val="none" w:sz="0" w:space="0" w:color="auto"/>
      </w:divBdr>
    </w:div>
    <w:div w:id="999117470">
      <w:bodyDiv w:val="1"/>
      <w:marLeft w:val="0"/>
      <w:marRight w:val="0"/>
      <w:marTop w:val="0"/>
      <w:marBottom w:val="0"/>
      <w:divBdr>
        <w:top w:val="none" w:sz="0" w:space="0" w:color="auto"/>
        <w:left w:val="none" w:sz="0" w:space="0" w:color="auto"/>
        <w:bottom w:val="none" w:sz="0" w:space="0" w:color="auto"/>
        <w:right w:val="none" w:sz="0" w:space="0" w:color="auto"/>
      </w:divBdr>
    </w:div>
    <w:div w:id="1000694860">
      <w:bodyDiv w:val="1"/>
      <w:marLeft w:val="0"/>
      <w:marRight w:val="0"/>
      <w:marTop w:val="0"/>
      <w:marBottom w:val="0"/>
      <w:divBdr>
        <w:top w:val="none" w:sz="0" w:space="0" w:color="auto"/>
        <w:left w:val="none" w:sz="0" w:space="0" w:color="auto"/>
        <w:bottom w:val="none" w:sz="0" w:space="0" w:color="auto"/>
        <w:right w:val="none" w:sz="0" w:space="0" w:color="auto"/>
      </w:divBdr>
    </w:div>
    <w:div w:id="1000766712">
      <w:bodyDiv w:val="1"/>
      <w:marLeft w:val="0"/>
      <w:marRight w:val="0"/>
      <w:marTop w:val="0"/>
      <w:marBottom w:val="0"/>
      <w:divBdr>
        <w:top w:val="none" w:sz="0" w:space="0" w:color="auto"/>
        <w:left w:val="none" w:sz="0" w:space="0" w:color="auto"/>
        <w:bottom w:val="none" w:sz="0" w:space="0" w:color="auto"/>
        <w:right w:val="none" w:sz="0" w:space="0" w:color="auto"/>
      </w:divBdr>
    </w:div>
    <w:div w:id="1001398446">
      <w:bodyDiv w:val="1"/>
      <w:marLeft w:val="0"/>
      <w:marRight w:val="0"/>
      <w:marTop w:val="0"/>
      <w:marBottom w:val="0"/>
      <w:divBdr>
        <w:top w:val="none" w:sz="0" w:space="0" w:color="auto"/>
        <w:left w:val="none" w:sz="0" w:space="0" w:color="auto"/>
        <w:bottom w:val="none" w:sz="0" w:space="0" w:color="auto"/>
        <w:right w:val="none" w:sz="0" w:space="0" w:color="auto"/>
      </w:divBdr>
    </w:div>
    <w:div w:id="1001544244">
      <w:bodyDiv w:val="1"/>
      <w:marLeft w:val="0"/>
      <w:marRight w:val="0"/>
      <w:marTop w:val="0"/>
      <w:marBottom w:val="0"/>
      <w:divBdr>
        <w:top w:val="none" w:sz="0" w:space="0" w:color="auto"/>
        <w:left w:val="none" w:sz="0" w:space="0" w:color="auto"/>
        <w:bottom w:val="none" w:sz="0" w:space="0" w:color="auto"/>
        <w:right w:val="none" w:sz="0" w:space="0" w:color="auto"/>
      </w:divBdr>
    </w:div>
    <w:div w:id="1001926569">
      <w:bodyDiv w:val="1"/>
      <w:marLeft w:val="0"/>
      <w:marRight w:val="0"/>
      <w:marTop w:val="0"/>
      <w:marBottom w:val="0"/>
      <w:divBdr>
        <w:top w:val="none" w:sz="0" w:space="0" w:color="auto"/>
        <w:left w:val="none" w:sz="0" w:space="0" w:color="auto"/>
        <w:bottom w:val="none" w:sz="0" w:space="0" w:color="auto"/>
        <w:right w:val="none" w:sz="0" w:space="0" w:color="auto"/>
      </w:divBdr>
    </w:div>
    <w:div w:id="1002129272">
      <w:bodyDiv w:val="1"/>
      <w:marLeft w:val="0"/>
      <w:marRight w:val="0"/>
      <w:marTop w:val="0"/>
      <w:marBottom w:val="0"/>
      <w:divBdr>
        <w:top w:val="none" w:sz="0" w:space="0" w:color="auto"/>
        <w:left w:val="none" w:sz="0" w:space="0" w:color="auto"/>
        <w:bottom w:val="none" w:sz="0" w:space="0" w:color="auto"/>
        <w:right w:val="none" w:sz="0" w:space="0" w:color="auto"/>
      </w:divBdr>
    </w:div>
    <w:div w:id="1003751018">
      <w:bodyDiv w:val="1"/>
      <w:marLeft w:val="0"/>
      <w:marRight w:val="0"/>
      <w:marTop w:val="0"/>
      <w:marBottom w:val="0"/>
      <w:divBdr>
        <w:top w:val="none" w:sz="0" w:space="0" w:color="auto"/>
        <w:left w:val="none" w:sz="0" w:space="0" w:color="auto"/>
        <w:bottom w:val="none" w:sz="0" w:space="0" w:color="auto"/>
        <w:right w:val="none" w:sz="0" w:space="0" w:color="auto"/>
      </w:divBdr>
    </w:div>
    <w:div w:id="1004820259">
      <w:bodyDiv w:val="1"/>
      <w:marLeft w:val="0"/>
      <w:marRight w:val="0"/>
      <w:marTop w:val="0"/>
      <w:marBottom w:val="0"/>
      <w:divBdr>
        <w:top w:val="none" w:sz="0" w:space="0" w:color="auto"/>
        <w:left w:val="none" w:sz="0" w:space="0" w:color="auto"/>
        <w:bottom w:val="none" w:sz="0" w:space="0" w:color="auto"/>
        <w:right w:val="none" w:sz="0" w:space="0" w:color="auto"/>
      </w:divBdr>
    </w:div>
    <w:div w:id="1005791774">
      <w:bodyDiv w:val="1"/>
      <w:marLeft w:val="0"/>
      <w:marRight w:val="0"/>
      <w:marTop w:val="0"/>
      <w:marBottom w:val="0"/>
      <w:divBdr>
        <w:top w:val="none" w:sz="0" w:space="0" w:color="auto"/>
        <w:left w:val="none" w:sz="0" w:space="0" w:color="auto"/>
        <w:bottom w:val="none" w:sz="0" w:space="0" w:color="auto"/>
        <w:right w:val="none" w:sz="0" w:space="0" w:color="auto"/>
      </w:divBdr>
    </w:div>
    <w:div w:id="1007633562">
      <w:bodyDiv w:val="1"/>
      <w:marLeft w:val="0"/>
      <w:marRight w:val="0"/>
      <w:marTop w:val="0"/>
      <w:marBottom w:val="0"/>
      <w:divBdr>
        <w:top w:val="none" w:sz="0" w:space="0" w:color="auto"/>
        <w:left w:val="none" w:sz="0" w:space="0" w:color="auto"/>
        <w:bottom w:val="none" w:sz="0" w:space="0" w:color="auto"/>
        <w:right w:val="none" w:sz="0" w:space="0" w:color="auto"/>
      </w:divBdr>
    </w:div>
    <w:div w:id="1008337894">
      <w:bodyDiv w:val="1"/>
      <w:marLeft w:val="0"/>
      <w:marRight w:val="0"/>
      <w:marTop w:val="0"/>
      <w:marBottom w:val="0"/>
      <w:divBdr>
        <w:top w:val="none" w:sz="0" w:space="0" w:color="auto"/>
        <w:left w:val="none" w:sz="0" w:space="0" w:color="auto"/>
        <w:bottom w:val="none" w:sz="0" w:space="0" w:color="auto"/>
        <w:right w:val="none" w:sz="0" w:space="0" w:color="auto"/>
      </w:divBdr>
    </w:div>
    <w:div w:id="1009022940">
      <w:bodyDiv w:val="1"/>
      <w:marLeft w:val="0"/>
      <w:marRight w:val="0"/>
      <w:marTop w:val="0"/>
      <w:marBottom w:val="0"/>
      <w:divBdr>
        <w:top w:val="none" w:sz="0" w:space="0" w:color="auto"/>
        <w:left w:val="none" w:sz="0" w:space="0" w:color="auto"/>
        <w:bottom w:val="none" w:sz="0" w:space="0" w:color="auto"/>
        <w:right w:val="none" w:sz="0" w:space="0" w:color="auto"/>
      </w:divBdr>
    </w:div>
    <w:div w:id="1009066724">
      <w:bodyDiv w:val="1"/>
      <w:marLeft w:val="0"/>
      <w:marRight w:val="0"/>
      <w:marTop w:val="0"/>
      <w:marBottom w:val="0"/>
      <w:divBdr>
        <w:top w:val="none" w:sz="0" w:space="0" w:color="auto"/>
        <w:left w:val="none" w:sz="0" w:space="0" w:color="auto"/>
        <w:bottom w:val="none" w:sz="0" w:space="0" w:color="auto"/>
        <w:right w:val="none" w:sz="0" w:space="0" w:color="auto"/>
      </w:divBdr>
    </w:div>
    <w:div w:id="1009674058">
      <w:bodyDiv w:val="1"/>
      <w:marLeft w:val="0"/>
      <w:marRight w:val="0"/>
      <w:marTop w:val="0"/>
      <w:marBottom w:val="0"/>
      <w:divBdr>
        <w:top w:val="none" w:sz="0" w:space="0" w:color="auto"/>
        <w:left w:val="none" w:sz="0" w:space="0" w:color="auto"/>
        <w:bottom w:val="none" w:sz="0" w:space="0" w:color="auto"/>
        <w:right w:val="none" w:sz="0" w:space="0" w:color="auto"/>
      </w:divBdr>
    </w:div>
    <w:div w:id="1012679414">
      <w:bodyDiv w:val="1"/>
      <w:marLeft w:val="0"/>
      <w:marRight w:val="0"/>
      <w:marTop w:val="0"/>
      <w:marBottom w:val="0"/>
      <w:divBdr>
        <w:top w:val="none" w:sz="0" w:space="0" w:color="auto"/>
        <w:left w:val="none" w:sz="0" w:space="0" w:color="auto"/>
        <w:bottom w:val="none" w:sz="0" w:space="0" w:color="auto"/>
        <w:right w:val="none" w:sz="0" w:space="0" w:color="auto"/>
      </w:divBdr>
    </w:div>
    <w:div w:id="1012957041">
      <w:bodyDiv w:val="1"/>
      <w:marLeft w:val="0"/>
      <w:marRight w:val="0"/>
      <w:marTop w:val="0"/>
      <w:marBottom w:val="0"/>
      <w:divBdr>
        <w:top w:val="none" w:sz="0" w:space="0" w:color="auto"/>
        <w:left w:val="none" w:sz="0" w:space="0" w:color="auto"/>
        <w:bottom w:val="none" w:sz="0" w:space="0" w:color="auto"/>
        <w:right w:val="none" w:sz="0" w:space="0" w:color="auto"/>
      </w:divBdr>
    </w:div>
    <w:div w:id="1014263516">
      <w:bodyDiv w:val="1"/>
      <w:marLeft w:val="0"/>
      <w:marRight w:val="0"/>
      <w:marTop w:val="0"/>
      <w:marBottom w:val="0"/>
      <w:divBdr>
        <w:top w:val="none" w:sz="0" w:space="0" w:color="auto"/>
        <w:left w:val="none" w:sz="0" w:space="0" w:color="auto"/>
        <w:bottom w:val="none" w:sz="0" w:space="0" w:color="auto"/>
        <w:right w:val="none" w:sz="0" w:space="0" w:color="auto"/>
      </w:divBdr>
    </w:div>
    <w:div w:id="1015308786">
      <w:bodyDiv w:val="1"/>
      <w:marLeft w:val="0"/>
      <w:marRight w:val="0"/>
      <w:marTop w:val="0"/>
      <w:marBottom w:val="0"/>
      <w:divBdr>
        <w:top w:val="none" w:sz="0" w:space="0" w:color="auto"/>
        <w:left w:val="none" w:sz="0" w:space="0" w:color="auto"/>
        <w:bottom w:val="none" w:sz="0" w:space="0" w:color="auto"/>
        <w:right w:val="none" w:sz="0" w:space="0" w:color="auto"/>
      </w:divBdr>
    </w:div>
    <w:div w:id="1015767885">
      <w:bodyDiv w:val="1"/>
      <w:marLeft w:val="0"/>
      <w:marRight w:val="0"/>
      <w:marTop w:val="0"/>
      <w:marBottom w:val="0"/>
      <w:divBdr>
        <w:top w:val="none" w:sz="0" w:space="0" w:color="auto"/>
        <w:left w:val="none" w:sz="0" w:space="0" w:color="auto"/>
        <w:bottom w:val="none" w:sz="0" w:space="0" w:color="auto"/>
        <w:right w:val="none" w:sz="0" w:space="0" w:color="auto"/>
      </w:divBdr>
    </w:div>
    <w:div w:id="1016345934">
      <w:bodyDiv w:val="1"/>
      <w:marLeft w:val="0"/>
      <w:marRight w:val="0"/>
      <w:marTop w:val="0"/>
      <w:marBottom w:val="0"/>
      <w:divBdr>
        <w:top w:val="none" w:sz="0" w:space="0" w:color="auto"/>
        <w:left w:val="none" w:sz="0" w:space="0" w:color="auto"/>
        <w:bottom w:val="none" w:sz="0" w:space="0" w:color="auto"/>
        <w:right w:val="none" w:sz="0" w:space="0" w:color="auto"/>
      </w:divBdr>
      <w:divsChild>
        <w:div w:id="1947230945">
          <w:marLeft w:val="480"/>
          <w:marRight w:val="0"/>
          <w:marTop w:val="0"/>
          <w:marBottom w:val="0"/>
          <w:divBdr>
            <w:top w:val="none" w:sz="0" w:space="0" w:color="auto"/>
            <w:left w:val="none" w:sz="0" w:space="0" w:color="auto"/>
            <w:bottom w:val="none" w:sz="0" w:space="0" w:color="auto"/>
            <w:right w:val="none" w:sz="0" w:space="0" w:color="auto"/>
          </w:divBdr>
        </w:div>
        <w:div w:id="1884907131">
          <w:marLeft w:val="480"/>
          <w:marRight w:val="0"/>
          <w:marTop w:val="0"/>
          <w:marBottom w:val="0"/>
          <w:divBdr>
            <w:top w:val="none" w:sz="0" w:space="0" w:color="auto"/>
            <w:left w:val="none" w:sz="0" w:space="0" w:color="auto"/>
            <w:bottom w:val="none" w:sz="0" w:space="0" w:color="auto"/>
            <w:right w:val="none" w:sz="0" w:space="0" w:color="auto"/>
          </w:divBdr>
        </w:div>
        <w:div w:id="316039195">
          <w:marLeft w:val="480"/>
          <w:marRight w:val="0"/>
          <w:marTop w:val="0"/>
          <w:marBottom w:val="0"/>
          <w:divBdr>
            <w:top w:val="none" w:sz="0" w:space="0" w:color="auto"/>
            <w:left w:val="none" w:sz="0" w:space="0" w:color="auto"/>
            <w:bottom w:val="none" w:sz="0" w:space="0" w:color="auto"/>
            <w:right w:val="none" w:sz="0" w:space="0" w:color="auto"/>
          </w:divBdr>
        </w:div>
        <w:div w:id="534849644">
          <w:marLeft w:val="480"/>
          <w:marRight w:val="0"/>
          <w:marTop w:val="0"/>
          <w:marBottom w:val="0"/>
          <w:divBdr>
            <w:top w:val="none" w:sz="0" w:space="0" w:color="auto"/>
            <w:left w:val="none" w:sz="0" w:space="0" w:color="auto"/>
            <w:bottom w:val="none" w:sz="0" w:space="0" w:color="auto"/>
            <w:right w:val="none" w:sz="0" w:space="0" w:color="auto"/>
          </w:divBdr>
        </w:div>
        <w:div w:id="1396245581">
          <w:marLeft w:val="480"/>
          <w:marRight w:val="0"/>
          <w:marTop w:val="0"/>
          <w:marBottom w:val="0"/>
          <w:divBdr>
            <w:top w:val="none" w:sz="0" w:space="0" w:color="auto"/>
            <w:left w:val="none" w:sz="0" w:space="0" w:color="auto"/>
            <w:bottom w:val="none" w:sz="0" w:space="0" w:color="auto"/>
            <w:right w:val="none" w:sz="0" w:space="0" w:color="auto"/>
          </w:divBdr>
        </w:div>
        <w:div w:id="339430058">
          <w:marLeft w:val="480"/>
          <w:marRight w:val="0"/>
          <w:marTop w:val="0"/>
          <w:marBottom w:val="0"/>
          <w:divBdr>
            <w:top w:val="none" w:sz="0" w:space="0" w:color="auto"/>
            <w:left w:val="none" w:sz="0" w:space="0" w:color="auto"/>
            <w:bottom w:val="none" w:sz="0" w:space="0" w:color="auto"/>
            <w:right w:val="none" w:sz="0" w:space="0" w:color="auto"/>
          </w:divBdr>
        </w:div>
        <w:div w:id="7484125">
          <w:marLeft w:val="480"/>
          <w:marRight w:val="0"/>
          <w:marTop w:val="0"/>
          <w:marBottom w:val="0"/>
          <w:divBdr>
            <w:top w:val="none" w:sz="0" w:space="0" w:color="auto"/>
            <w:left w:val="none" w:sz="0" w:space="0" w:color="auto"/>
            <w:bottom w:val="none" w:sz="0" w:space="0" w:color="auto"/>
            <w:right w:val="none" w:sz="0" w:space="0" w:color="auto"/>
          </w:divBdr>
        </w:div>
        <w:div w:id="1650163524">
          <w:marLeft w:val="480"/>
          <w:marRight w:val="0"/>
          <w:marTop w:val="0"/>
          <w:marBottom w:val="0"/>
          <w:divBdr>
            <w:top w:val="none" w:sz="0" w:space="0" w:color="auto"/>
            <w:left w:val="none" w:sz="0" w:space="0" w:color="auto"/>
            <w:bottom w:val="none" w:sz="0" w:space="0" w:color="auto"/>
            <w:right w:val="none" w:sz="0" w:space="0" w:color="auto"/>
          </w:divBdr>
        </w:div>
        <w:div w:id="2096783942">
          <w:marLeft w:val="480"/>
          <w:marRight w:val="0"/>
          <w:marTop w:val="0"/>
          <w:marBottom w:val="0"/>
          <w:divBdr>
            <w:top w:val="none" w:sz="0" w:space="0" w:color="auto"/>
            <w:left w:val="none" w:sz="0" w:space="0" w:color="auto"/>
            <w:bottom w:val="none" w:sz="0" w:space="0" w:color="auto"/>
            <w:right w:val="none" w:sz="0" w:space="0" w:color="auto"/>
          </w:divBdr>
        </w:div>
        <w:div w:id="725951894">
          <w:marLeft w:val="480"/>
          <w:marRight w:val="0"/>
          <w:marTop w:val="0"/>
          <w:marBottom w:val="0"/>
          <w:divBdr>
            <w:top w:val="none" w:sz="0" w:space="0" w:color="auto"/>
            <w:left w:val="none" w:sz="0" w:space="0" w:color="auto"/>
            <w:bottom w:val="none" w:sz="0" w:space="0" w:color="auto"/>
            <w:right w:val="none" w:sz="0" w:space="0" w:color="auto"/>
          </w:divBdr>
        </w:div>
        <w:div w:id="32117225">
          <w:marLeft w:val="480"/>
          <w:marRight w:val="0"/>
          <w:marTop w:val="0"/>
          <w:marBottom w:val="0"/>
          <w:divBdr>
            <w:top w:val="none" w:sz="0" w:space="0" w:color="auto"/>
            <w:left w:val="none" w:sz="0" w:space="0" w:color="auto"/>
            <w:bottom w:val="none" w:sz="0" w:space="0" w:color="auto"/>
            <w:right w:val="none" w:sz="0" w:space="0" w:color="auto"/>
          </w:divBdr>
        </w:div>
        <w:div w:id="380137974">
          <w:marLeft w:val="480"/>
          <w:marRight w:val="0"/>
          <w:marTop w:val="0"/>
          <w:marBottom w:val="0"/>
          <w:divBdr>
            <w:top w:val="none" w:sz="0" w:space="0" w:color="auto"/>
            <w:left w:val="none" w:sz="0" w:space="0" w:color="auto"/>
            <w:bottom w:val="none" w:sz="0" w:space="0" w:color="auto"/>
            <w:right w:val="none" w:sz="0" w:space="0" w:color="auto"/>
          </w:divBdr>
        </w:div>
        <w:div w:id="363095006">
          <w:marLeft w:val="480"/>
          <w:marRight w:val="0"/>
          <w:marTop w:val="0"/>
          <w:marBottom w:val="0"/>
          <w:divBdr>
            <w:top w:val="none" w:sz="0" w:space="0" w:color="auto"/>
            <w:left w:val="none" w:sz="0" w:space="0" w:color="auto"/>
            <w:bottom w:val="none" w:sz="0" w:space="0" w:color="auto"/>
            <w:right w:val="none" w:sz="0" w:space="0" w:color="auto"/>
          </w:divBdr>
        </w:div>
        <w:div w:id="1466653114">
          <w:marLeft w:val="480"/>
          <w:marRight w:val="0"/>
          <w:marTop w:val="0"/>
          <w:marBottom w:val="0"/>
          <w:divBdr>
            <w:top w:val="none" w:sz="0" w:space="0" w:color="auto"/>
            <w:left w:val="none" w:sz="0" w:space="0" w:color="auto"/>
            <w:bottom w:val="none" w:sz="0" w:space="0" w:color="auto"/>
            <w:right w:val="none" w:sz="0" w:space="0" w:color="auto"/>
          </w:divBdr>
        </w:div>
        <w:div w:id="1302808488">
          <w:marLeft w:val="480"/>
          <w:marRight w:val="0"/>
          <w:marTop w:val="0"/>
          <w:marBottom w:val="0"/>
          <w:divBdr>
            <w:top w:val="none" w:sz="0" w:space="0" w:color="auto"/>
            <w:left w:val="none" w:sz="0" w:space="0" w:color="auto"/>
            <w:bottom w:val="none" w:sz="0" w:space="0" w:color="auto"/>
            <w:right w:val="none" w:sz="0" w:space="0" w:color="auto"/>
          </w:divBdr>
        </w:div>
        <w:div w:id="556748391">
          <w:marLeft w:val="480"/>
          <w:marRight w:val="0"/>
          <w:marTop w:val="0"/>
          <w:marBottom w:val="0"/>
          <w:divBdr>
            <w:top w:val="none" w:sz="0" w:space="0" w:color="auto"/>
            <w:left w:val="none" w:sz="0" w:space="0" w:color="auto"/>
            <w:bottom w:val="none" w:sz="0" w:space="0" w:color="auto"/>
            <w:right w:val="none" w:sz="0" w:space="0" w:color="auto"/>
          </w:divBdr>
        </w:div>
        <w:div w:id="1906525871">
          <w:marLeft w:val="480"/>
          <w:marRight w:val="0"/>
          <w:marTop w:val="0"/>
          <w:marBottom w:val="0"/>
          <w:divBdr>
            <w:top w:val="none" w:sz="0" w:space="0" w:color="auto"/>
            <w:left w:val="none" w:sz="0" w:space="0" w:color="auto"/>
            <w:bottom w:val="none" w:sz="0" w:space="0" w:color="auto"/>
            <w:right w:val="none" w:sz="0" w:space="0" w:color="auto"/>
          </w:divBdr>
        </w:div>
        <w:div w:id="1127436519">
          <w:marLeft w:val="480"/>
          <w:marRight w:val="0"/>
          <w:marTop w:val="0"/>
          <w:marBottom w:val="0"/>
          <w:divBdr>
            <w:top w:val="none" w:sz="0" w:space="0" w:color="auto"/>
            <w:left w:val="none" w:sz="0" w:space="0" w:color="auto"/>
            <w:bottom w:val="none" w:sz="0" w:space="0" w:color="auto"/>
            <w:right w:val="none" w:sz="0" w:space="0" w:color="auto"/>
          </w:divBdr>
        </w:div>
        <w:div w:id="1396315953">
          <w:marLeft w:val="480"/>
          <w:marRight w:val="0"/>
          <w:marTop w:val="0"/>
          <w:marBottom w:val="0"/>
          <w:divBdr>
            <w:top w:val="none" w:sz="0" w:space="0" w:color="auto"/>
            <w:left w:val="none" w:sz="0" w:space="0" w:color="auto"/>
            <w:bottom w:val="none" w:sz="0" w:space="0" w:color="auto"/>
            <w:right w:val="none" w:sz="0" w:space="0" w:color="auto"/>
          </w:divBdr>
        </w:div>
        <w:div w:id="840461557">
          <w:marLeft w:val="480"/>
          <w:marRight w:val="0"/>
          <w:marTop w:val="0"/>
          <w:marBottom w:val="0"/>
          <w:divBdr>
            <w:top w:val="none" w:sz="0" w:space="0" w:color="auto"/>
            <w:left w:val="none" w:sz="0" w:space="0" w:color="auto"/>
            <w:bottom w:val="none" w:sz="0" w:space="0" w:color="auto"/>
            <w:right w:val="none" w:sz="0" w:space="0" w:color="auto"/>
          </w:divBdr>
        </w:div>
        <w:div w:id="462501473">
          <w:marLeft w:val="480"/>
          <w:marRight w:val="0"/>
          <w:marTop w:val="0"/>
          <w:marBottom w:val="0"/>
          <w:divBdr>
            <w:top w:val="none" w:sz="0" w:space="0" w:color="auto"/>
            <w:left w:val="none" w:sz="0" w:space="0" w:color="auto"/>
            <w:bottom w:val="none" w:sz="0" w:space="0" w:color="auto"/>
            <w:right w:val="none" w:sz="0" w:space="0" w:color="auto"/>
          </w:divBdr>
        </w:div>
      </w:divsChild>
    </w:div>
    <w:div w:id="1017196853">
      <w:bodyDiv w:val="1"/>
      <w:marLeft w:val="0"/>
      <w:marRight w:val="0"/>
      <w:marTop w:val="0"/>
      <w:marBottom w:val="0"/>
      <w:divBdr>
        <w:top w:val="none" w:sz="0" w:space="0" w:color="auto"/>
        <w:left w:val="none" w:sz="0" w:space="0" w:color="auto"/>
        <w:bottom w:val="none" w:sz="0" w:space="0" w:color="auto"/>
        <w:right w:val="none" w:sz="0" w:space="0" w:color="auto"/>
      </w:divBdr>
    </w:div>
    <w:div w:id="1017389009">
      <w:bodyDiv w:val="1"/>
      <w:marLeft w:val="0"/>
      <w:marRight w:val="0"/>
      <w:marTop w:val="0"/>
      <w:marBottom w:val="0"/>
      <w:divBdr>
        <w:top w:val="none" w:sz="0" w:space="0" w:color="auto"/>
        <w:left w:val="none" w:sz="0" w:space="0" w:color="auto"/>
        <w:bottom w:val="none" w:sz="0" w:space="0" w:color="auto"/>
        <w:right w:val="none" w:sz="0" w:space="0" w:color="auto"/>
      </w:divBdr>
    </w:div>
    <w:div w:id="1018312200">
      <w:bodyDiv w:val="1"/>
      <w:marLeft w:val="0"/>
      <w:marRight w:val="0"/>
      <w:marTop w:val="0"/>
      <w:marBottom w:val="0"/>
      <w:divBdr>
        <w:top w:val="none" w:sz="0" w:space="0" w:color="auto"/>
        <w:left w:val="none" w:sz="0" w:space="0" w:color="auto"/>
        <w:bottom w:val="none" w:sz="0" w:space="0" w:color="auto"/>
        <w:right w:val="none" w:sz="0" w:space="0" w:color="auto"/>
      </w:divBdr>
    </w:div>
    <w:div w:id="1018385084">
      <w:bodyDiv w:val="1"/>
      <w:marLeft w:val="0"/>
      <w:marRight w:val="0"/>
      <w:marTop w:val="0"/>
      <w:marBottom w:val="0"/>
      <w:divBdr>
        <w:top w:val="none" w:sz="0" w:space="0" w:color="auto"/>
        <w:left w:val="none" w:sz="0" w:space="0" w:color="auto"/>
        <w:bottom w:val="none" w:sz="0" w:space="0" w:color="auto"/>
        <w:right w:val="none" w:sz="0" w:space="0" w:color="auto"/>
      </w:divBdr>
    </w:div>
    <w:div w:id="1018626726">
      <w:bodyDiv w:val="1"/>
      <w:marLeft w:val="0"/>
      <w:marRight w:val="0"/>
      <w:marTop w:val="0"/>
      <w:marBottom w:val="0"/>
      <w:divBdr>
        <w:top w:val="none" w:sz="0" w:space="0" w:color="auto"/>
        <w:left w:val="none" w:sz="0" w:space="0" w:color="auto"/>
        <w:bottom w:val="none" w:sz="0" w:space="0" w:color="auto"/>
        <w:right w:val="none" w:sz="0" w:space="0" w:color="auto"/>
      </w:divBdr>
    </w:div>
    <w:div w:id="1019428161">
      <w:bodyDiv w:val="1"/>
      <w:marLeft w:val="0"/>
      <w:marRight w:val="0"/>
      <w:marTop w:val="0"/>
      <w:marBottom w:val="0"/>
      <w:divBdr>
        <w:top w:val="none" w:sz="0" w:space="0" w:color="auto"/>
        <w:left w:val="none" w:sz="0" w:space="0" w:color="auto"/>
        <w:bottom w:val="none" w:sz="0" w:space="0" w:color="auto"/>
        <w:right w:val="none" w:sz="0" w:space="0" w:color="auto"/>
      </w:divBdr>
    </w:div>
    <w:div w:id="1019543777">
      <w:bodyDiv w:val="1"/>
      <w:marLeft w:val="0"/>
      <w:marRight w:val="0"/>
      <w:marTop w:val="0"/>
      <w:marBottom w:val="0"/>
      <w:divBdr>
        <w:top w:val="none" w:sz="0" w:space="0" w:color="auto"/>
        <w:left w:val="none" w:sz="0" w:space="0" w:color="auto"/>
        <w:bottom w:val="none" w:sz="0" w:space="0" w:color="auto"/>
        <w:right w:val="none" w:sz="0" w:space="0" w:color="auto"/>
      </w:divBdr>
    </w:div>
    <w:div w:id="1020736710">
      <w:bodyDiv w:val="1"/>
      <w:marLeft w:val="0"/>
      <w:marRight w:val="0"/>
      <w:marTop w:val="0"/>
      <w:marBottom w:val="0"/>
      <w:divBdr>
        <w:top w:val="none" w:sz="0" w:space="0" w:color="auto"/>
        <w:left w:val="none" w:sz="0" w:space="0" w:color="auto"/>
        <w:bottom w:val="none" w:sz="0" w:space="0" w:color="auto"/>
        <w:right w:val="none" w:sz="0" w:space="0" w:color="auto"/>
      </w:divBdr>
    </w:div>
    <w:div w:id="1024017720">
      <w:bodyDiv w:val="1"/>
      <w:marLeft w:val="0"/>
      <w:marRight w:val="0"/>
      <w:marTop w:val="0"/>
      <w:marBottom w:val="0"/>
      <w:divBdr>
        <w:top w:val="none" w:sz="0" w:space="0" w:color="auto"/>
        <w:left w:val="none" w:sz="0" w:space="0" w:color="auto"/>
        <w:bottom w:val="none" w:sz="0" w:space="0" w:color="auto"/>
        <w:right w:val="none" w:sz="0" w:space="0" w:color="auto"/>
      </w:divBdr>
    </w:div>
    <w:div w:id="1024481194">
      <w:bodyDiv w:val="1"/>
      <w:marLeft w:val="0"/>
      <w:marRight w:val="0"/>
      <w:marTop w:val="0"/>
      <w:marBottom w:val="0"/>
      <w:divBdr>
        <w:top w:val="none" w:sz="0" w:space="0" w:color="auto"/>
        <w:left w:val="none" w:sz="0" w:space="0" w:color="auto"/>
        <w:bottom w:val="none" w:sz="0" w:space="0" w:color="auto"/>
        <w:right w:val="none" w:sz="0" w:space="0" w:color="auto"/>
      </w:divBdr>
    </w:div>
    <w:div w:id="1024791339">
      <w:bodyDiv w:val="1"/>
      <w:marLeft w:val="0"/>
      <w:marRight w:val="0"/>
      <w:marTop w:val="0"/>
      <w:marBottom w:val="0"/>
      <w:divBdr>
        <w:top w:val="none" w:sz="0" w:space="0" w:color="auto"/>
        <w:left w:val="none" w:sz="0" w:space="0" w:color="auto"/>
        <w:bottom w:val="none" w:sz="0" w:space="0" w:color="auto"/>
        <w:right w:val="none" w:sz="0" w:space="0" w:color="auto"/>
      </w:divBdr>
    </w:div>
    <w:div w:id="1027415655">
      <w:bodyDiv w:val="1"/>
      <w:marLeft w:val="0"/>
      <w:marRight w:val="0"/>
      <w:marTop w:val="0"/>
      <w:marBottom w:val="0"/>
      <w:divBdr>
        <w:top w:val="none" w:sz="0" w:space="0" w:color="auto"/>
        <w:left w:val="none" w:sz="0" w:space="0" w:color="auto"/>
        <w:bottom w:val="none" w:sz="0" w:space="0" w:color="auto"/>
        <w:right w:val="none" w:sz="0" w:space="0" w:color="auto"/>
      </w:divBdr>
    </w:div>
    <w:div w:id="1027828298">
      <w:bodyDiv w:val="1"/>
      <w:marLeft w:val="0"/>
      <w:marRight w:val="0"/>
      <w:marTop w:val="0"/>
      <w:marBottom w:val="0"/>
      <w:divBdr>
        <w:top w:val="none" w:sz="0" w:space="0" w:color="auto"/>
        <w:left w:val="none" w:sz="0" w:space="0" w:color="auto"/>
        <w:bottom w:val="none" w:sz="0" w:space="0" w:color="auto"/>
        <w:right w:val="none" w:sz="0" w:space="0" w:color="auto"/>
      </w:divBdr>
    </w:div>
    <w:div w:id="1028916868">
      <w:bodyDiv w:val="1"/>
      <w:marLeft w:val="0"/>
      <w:marRight w:val="0"/>
      <w:marTop w:val="0"/>
      <w:marBottom w:val="0"/>
      <w:divBdr>
        <w:top w:val="none" w:sz="0" w:space="0" w:color="auto"/>
        <w:left w:val="none" w:sz="0" w:space="0" w:color="auto"/>
        <w:bottom w:val="none" w:sz="0" w:space="0" w:color="auto"/>
        <w:right w:val="none" w:sz="0" w:space="0" w:color="auto"/>
      </w:divBdr>
    </w:div>
    <w:div w:id="1029137669">
      <w:bodyDiv w:val="1"/>
      <w:marLeft w:val="0"/>
      <w:marRight w:val="0"/>
      <w:marTop w:val="0"/>
      <w:marBottom w:val="0"/>
      <w:divBdr>
        <w:top w:val="none" w:sz="0" w:space="0" w:color="auto"/>
        <w:left w:val="none" w:sz="0" w:space="0" w:color="auto"/>
        <w:bottom w:val="none" w:sz="0" w:space="0" w:color="auto"/>
        <w:right w:val="none" w:sz="0" w:space="0" w:color="auto"/>
      </w:divBdr>
    </w:div>
    <w:div w:id="1029523342">
      <w:bodyDiv w:val="1"/>
      <w:marLeft w:val="0"/>
      <w:marRight w:val="0"/>
      <w:marTop w:val="0"/>
      <w:marBottom w:val="0"/>
      <w:divBdr>
        <w:top w:val="none" w:sz="0" w:space="0" w:color="auto"/>
        <w:left w:val="none" w:sz="0" w:space="0" w:color="auto"/>
        <w:bottom w:val="none" w:sz="0" w:space="0" w:color="auto"/>
        <w:right w:val="none" w:sz="0" w:space="0" w:color="auto"/>
      </w:divBdr>
    </w:div>
    <w:div w:id="1029599928">
      <w:bodyDiv w:val="1"/>
      <w:marLeft w:val="0"/>
      <w:marRight w:val="0"/>
      <w:marTop w:val="0"/>
      <w:marBottom w:val="0"/>
      <w:divBdr>
        <w:top w:val="none" w:sz="0" w:space="0" w:color="auto"/>
        <w:left w:val="none" w:sz="0" w:space="0" w:color="auto"/>
        <w:bottom w:val="none" w:sz="0" w:space="0" w:color="auto"/>
        <w:right w:val="none" w:sz="0" w:space="0" w:color="auto"/>
      </w:divBdr>
    </w:div>
    <w:div w:id="1031422860">
      <w:bodyDiv w:val="1"/>
      <w:marLeft w:val="0"/>
      <w:marRight w:val="0"/>
      <w:marTop w:val="0"/>
      <w:marBottom w:val="0"/>
      <w:divBdr>
        <w:top w:val="none" w:sz="0" w:space="0" w:color="auto"/>
        <w:left w:val="none" w:sz="0" w:space="0" w:color="auto"/>
        <w:bottom w:val="none" w:sz="0" w:space="0" w:color="auto"/>
        <w:right w:val="none" w:sz="0" w:space="0" w:color="auto"/>
      </w:divBdr>
    </w:div>
    <w:div w:id="1032194184">
      <w:bodyDiv w:val="1"/>
      <w:marLeft w:val="0"/>
      <w:marRight w:val="0"/>
      <w:marTop w:val="0"/>
      <w:marBottom w:val="0"/>
      <w:divBdr>
        <w:top w:val="none" w:sz="0" w:space="0" w:color="auto"/>
        <w:left w:val="none" w:sz="0" w:space="0" w:color="auto"/>
        <w:bottom w:val="none" w:sz="0" w:space="0" w:color="auto"/>
        <w:right w:val="none" w:sz="0" w:space="0" w:color="auto"/>
      </w:divBdr>
    </w:div>
    <w:div w:id="1032651628">
      <w:bodyDiv w:val="1"/>
      <w:marLeft w:val="0"/>
      <w:marRight w:val="0"/>
      <w:marTop w:val="0"/>
      <w:marBottom w:val="0"/>
      <w:divBdr>
        <w:top w:val="none" w:sz="0" w:space="0" w:color="auto"/>
        <w:left w:val="none" w:sz="0" w:space="0" w:color="auto"/>
        <w:bottom w:val="none" w:sz="0" w:space="0" w:color="auto"/>
        <w:right w:val="none" w:sz="0" w:space="0" w:color="auto"/>
      </w:divBdr>
    </w:div>
    <w:div w:id="1032683172">
      <w:bodyDiv w:val="1"/>
      <w:marLeft w:val="0"/>
      <w:marRight w:val="0"/>
      <w:marTop w:val="0"/>
      <w:marBottom w:val="0"/>
      <w:divBdr>
        <w:top w:val="none" w:sz="0" w:space="0" w:color="auto"/>
        <w:left w:val="none" w:sz="0" w:space="0" w:color="auto"/>
        <w:bottom w:val="none" w:sz="0" w:space="0" w:color="auto"/>
        <w:right w:val="none" w:sz="0" w:space="0" w:color="auto"/>
      </w:divBdr>
    </w:div>
    <w:div w:id="1032876425">
      <w:bodyDiv w:val="1"/>
      <w:marLeft w:val="0"/>
      <w:marRight w:val="0"/>
      <w:marTop w:val="0"/>
      <w:marBottom w:val="0"/>
      <w:divBdr>
        <w:top w:val="none" w:sz="0" w:space="0" w:color="auto"/>
        <w:left w:val="none" w:sz="0" w:space="0" w:color="auto"/>
        <w:bottom w:val="none" w:sz="0" w:space="0" w:color="auto"/>
        <w:right w:val="none" w:sz="0" w:space="0" w:color="auto"/>
      </w:divBdr>
    </w:div>
    <w:div w:id="1033267315">
      <w:bodyDiv w:val="1"/>
      <w:marLeft w:val="0"/>
      <w:marRight w:val="0"/>
      <w:marTop w:val="0"/>
      <w:marBottom w:val="0"/>
      <w:divBdr>
        <w:top w:val="none" w:sz="0" w:space="0" w:color="auto"/>
        <w:left w:val="none" w:sz="0" w:space="0" w:color="auto"/>
        <w:bottom w:val="none" w:sz="0" w:space="0" w:color="auto"/>
        <w:right w:val="none" w:sz="0" w:space="0" w:color="auto"/>
      </w:divBdr>
    </w:div>
    <w:div w:id="1033925166">
      <w:bodyDiv w:val="1"/>
      <w:marLeft w:val="0"/>
      <w:marRight w:val="0"/>
      <w:marTop w:val="0"/>
      <w:marBottom w:val="0"/>
      <w:divBdr>
        <w:top w:val="none" w:sz="0" w:space="0" w:color="auto"/>
        <w:left w:val="none" w:sz="0" w:space="0" w:color="auto"/>
        <w:bottom w:val="none" w:sz="0" w:space="0" w:color="auto"/>
        <w:right w:val="none" w:sz="0" w:space="0" w:color="auto"/>
      </w:divBdr>
    </w:div>
    <w:div w:id="1034237215">
      <w:bodyDiv w:val="1"/>
      <w:marLeft w:val="0"/>
      <w:marRight w:val="0"/>
      <w:marTop w:val="0"/>
      <w:marBottom w:val="0"/>
      <w:divBdr>
        <w:top w:val="none" w:sz="0" w:space="0" w:color="auto"/>
        <w:left w:val="none" w:sz="0" w:space="0" w:color="auto"/>
        <w:bottom w:val="none" w:sz="0" w:space="0" w:color="auto"/>
        <w:right w:val="none" w:sz="0" w:space="0" w:color="auto"/>
      </w:divBdr>
    </w:div>
    <w:div w:id="1034693033">
      <w:bodyDiv w:val="1"/>
      <w:marLeft w:val="0"/>
      <w:marRight w:val="0"/>
      <w:marTop w:val="0"/>
      <w:marBottom w:val="0"/>
      <w:divBdr>
        <w:top w:val="none" w:sz="0" w:space="0" w:color="auto"/>
        <w:left w:val="none" w:sz="0" w:space="0" w:color="auto"/>
        <w:bottom w:val="none" w:sz="0" w:space="0" w:color="auto"/>
        <w:right w:val="none" w:sz="0" w:space="0" w:color="auto"/>
      </w:divBdr>
    </w:div>
    <w:div w:id="1035036579">
      <w:bodyDiv w:val="1"/>
      <w:marLeft w:val="0"/>
      <w:marRight w:val="0"/>
      <w:marTop w:val="0"/>
      <w:marBottom w:val="0"/>
      <w:divBdr>
        <w:top w:val="none" w:sz="0" w:space="0" w:color="auto"/>
        <w:left w:val="none" w:sz="0" w:space="0" w:color="auto"/>
        <w:bottom w:val="none" w:sz="0" w:space="0" w:color="auto"/>
        <w:right w:val="none" w:sz="0" w:space="0" w:color="auto"/>
      </w:divBdr>
    </w:div>
    <w:div w:id="1035353986">
      <w:bodyDiv w:val="1"/>
      <w:marLeft w:val="0"/>
      <w:marRight w:val="0"/>
      <w:marTop w:val="0"/>
      <w:marBottom w:val="0"/>
      <w:divBdr>
        <w:top w:val="none" w:sz="0" w:space="0" w:color="auto"/>
        <w:left w:val="none" w:sz="0" w:space="0" w:color="auto"/>
        <w:bottom w:val="none" w:sz="0" w:space="0" w:color="auto"/>
        <w:right w:val="none" w:sz="0" w:space="0" w:color="auto"/>
      </w:divBdr>
    </w:div>
    <w:div w:id="1035616816">
      <w:bodyDiv w:val="1"/>
      <w:marLeft w:val="0"/>
      <w:marRight w:val="0"/>
      <w:marTop w:val="0"/>
      <w:marBottom w:val="0"/>
      <w:divBdr>
        <w:top w:val="none" w:sz="0" w:space="0" w:color="auto"/>
        <w:left w:val="none" w:sz="0" w:space="0" w:color="auto"/>
        <w:bottom w:val="none" w:sz="0" w:space="0" w:color="auto"/>
        <w:right w:val="none" w:sz="0" w:space="0" w:color="auto"/>
      </w:divBdr>
    </w:div>
    <w:div w:id="1035698087">
      <w:bodyDiv w:val="1"/>
      <w:marLeft w:val="0"/>
      <w:marRight w:val="0"/>
      <w:marTop w:val="0"/>
      <w:marBottom w:val="0"/>
      <w:divBdr>
        <w:top w:val="none" w:sz="0" w:space="0" w:color="auto"/>
        <w:left w:val="none" w:sz="0" w:space="0" w:color="auto"/>
        <w:bottom w:val="none" w:sz="0" w:space="0" w:color="auto"/>
        <w:right w:val="none" w:sz="0" w:space="0" w:color="auto"/>
      </w:divBdr>
    </w:div>
    <w:div w:id="1036004233">
      <w:bodyDiv w:val="1"/>
      <w:marLeft w:val="0"/>
      <w:marRight w:val="0"/>
      <w:marTop w:val="0"/>
      <w:marBottom w:val="0"/>
      <w:divBdr>
        <w:top w:val="none" w:sz="0" w:space="0" w:color="auto"/>
        <w:left w:val="none" w:sz="0" w:space="0" w:color="auto"/>
        <w:bottom w:val="none" w:sz="0" w:space="0" w:color="auto"/>
        <w:right w:val="none" w:sz="0" w:space="0" w:color="auto"/>
      </w:divBdr>
    </w:div>
    <w:div w:id="1036275927">
      <w:bodyDiv w:val="1"/>
      <w:marLeft w:val="0"/>
      <w:marRight w:val="0"/>
      <w:marTop w:val="0"/>
      <w:marBottom w:val="0"/>
      <w:divBdr>
        <w:top w:val="none" w:sz="0" w:space="0" w:color="auto"/>
        <w:left w:val="none" w:sz="0" w:space="0" w:color="auto"/>
        <w:bottom w:val="none" w:sz="0" w:space="0" w:color="auto"/>
        <w:right w:val="none" w:sz="0" w:space="0" w:color="auto"/>
      </w:divBdr>
    </w:div>
    <w:div w:id="1039427966">
      <w:bodyDiv w:val="1"/>
      <w:marLeft w:val="0"/>
      <w:marRight w:val="0"/>
      <w:marTop w:val="0"/>
      <w:marBottom w:val="0"/>
      <w:divBdr>
        <w:top w:val="none" w:sz="0" w:space="0" w:color="auto"/>
        <w:left w:val="none" w:sz="0" w:space="0" w:color="auto"/>
        <w:bottom w:val="none" w:sz="0" w:space="0" w:color="auto"/>
        <w:right w:val="none" w:sz="0" w:space="0" w:color="auto"/>
      </w:divBdr>
    </w:div>
    <w:div w:id="1041705162">
      <w:bodyDiv w:val="1"/>
      <w:marLeft w:val="0"/>
      <w:marRight w:val="0"/>
      <w:marTop w:val="0"/>
      <w:marBottom w:val="0"/>
      <w:divBdr>
        <w:top w:val="none" w:sz="0" w:space="0" w:color="auto"/>
        <w:left w:val="none" w:sz="0" w:space="0" w:color="auto"/>
        <w:bottom w:val="none" w:sz="0" w:space="0" w:color="auto"/>
        <w:right w:val="none" w:sz="0" w:space="0" w:color="auto"/>
      </w:divBdr>
    </w:div>
    <w:div w:id="1044449808">
      <w:bodyDiv w:val="1"/>
      <w:marLeft w:val="0"/>
      <w:marRight w:val="0"/>
      <w:marTop w:val="0"/>
      <w:marBottom w:val="0"/>
      <w:divBdr>
        <w:top w:val="none" w:sz="0" w:space="0" w:color="auto"/>
        <w:left w:val="none" w:sz="0" w:space="0" w:color="auto"/>
        <w:bottom w:val="none" w:sz="0" w:space="0" w:color="auto"/>
        <w:right w:val="none" w:sz="0" w:space="0" w:color="auto"/>
      </w:divBdr>
    </w:div>
    <w:div w:id="1045177846">
      <w:bodyDiv w:val="1"/>
      <w:marLeft w:val="0"/>
      <w:marRight w:val="0"/>
      <w:marTop w:val="0"/>
      <w:marBottom w:val="0"/>
      <w:divBdr>
        <w:top w:val="none" w:sz="0" w:space="0" w:color="auto"/>
        <w:left w:val="none" w:sz="0" w:space="0" w:color="auto"/>
        <w:bottom w:val="none" w:sz="0" w:space="0" w:color="auto"/>
        <w:right w:val="none" w:sz="0" w:space="0" w:color="auto"/>
      </w:divBdr>
    </w:div>
    <w:div w:id="1045762461">
      <w:bodyDiv w:val="1"/>
      <w:marLeft w:val="0"/>
      <w:marRight w:val="0"/>
      <w:marTop w:val="0"/>
      <w:marBottom w:val="0"/>
      <w:divBdr>
        <w:top w:val="none" w:sz="0" w:space="0" w:color="auto"/>
        <w:left w:val="none" w:sz="0" w:space="0" w:color="auto"/>
        <w:bottom w:val="none" w:sz="0" w:space="0" w:color="auto"/>
        <w:right w:val="none" w:sz="0" w:space="0" w:color="auto"/>
      </w:divBdr>
    </w:div>
    <w:div w:id="1046105791">
      <w:bodyDiv w:val="1"/>
      <w:marLeft w:val="0"/>
      <w:marRight w:val="0"/>
      <w:marTop w:val="0"/>
      <w:marBottom w:val="0"/>
      <w:divBdr>
        <w:top w:val="none" w:sz="0" w:space="0" w:color="auto"/>
        <w:left w:val="none" w:sz="0" w:space="0" w:color="auto"/>
        <w:bottom w:val="none" w:sz="0" w:space="0" w:color="auto"/>
        <w:right w:val="none" w:sz="0" w:space="0" w:color="auto"/>
      </w:divBdr>
      <w:divsChild>
        <w:div w:id="1190220974">
          <w:marLeft w:val="480"/>
          <w:marRight w:val="0"/>
          <w:marTop w:val="0"/>
          <w:marBottom w:val="0"/>
          <w:divBdr>
            <w:top w:val="none" w:sz="0" w:space="0" w:color="auto"/>
            <w:left w:val="none" w:sz="0" w:space="0" w:color="auto"/>
            <w:bottom w:val="none" w:sz="0" w:space="0" w:color="auto"/>
            <w:right w:val="none" w:sz="0" w:space="0" w:color="auto"/>
          </w:divBdr>
        </w:div>
        <w:div w:id="1449465729">
          <w:marLeft w:val="480"/>
          <w:marRight w:val="0"/>
          <w:marTop w:val="0"/>
          <w:marBottom w:val="0"/>
          <w:divBdr>
            <w:top w:val="none" w:sz="0" w:space="0" w:color="auto"/>
            <w:left w:val="none" w:sz="0" w:space="0" w:color="auto"/>
            <w:bottom w:val="none" w:sz="0" w:space="0" w:color="auto"/>
            <w:right w:val="none" w:sz="0" w:space="0" w:color="auto"/>
          </w:divBdr>
        </w:div>
        <w:div w:id="1154419688">
          <w:marLeft w:val="480"/>
          <w:marRight w:val="0"/>
          <w:marTop w:val="0"/>
          <w:marBottom w:val="0"/>
          <w:divBdr>
            <w:top w:val="none" w:sz="0" w:space="0" w:color="auto"/>
            <w:left w:val="none" w:sz="0" w:space="0" w:color="auto"/>
            <w:bottom w:val="none" w:sz="0" w:space="0" w:color="auto"/>
            <w:right w:val="none" w:sz="0" w:space="0" w:color="auto"/>
          </w:divBdr>
        </w:div>
        <w:div w:id="627703836">
          <w:marLeft w:val="480"/>
          <w:marRight w:val="0"/>
          <w:marTop w:val="0"/>
          <w:marBottom w:val="0"/>
          <w:divBdr>
            <w:top w:val="none" w:sz="0" w:space="0" w:color="auto"/>
            <w:left w:val="none" w:sz="0" w:space="0" w:color="auto"/>
            <w:bottom w:val="none" w:sz="0" w:space="0" w:color="auto"/>
            <w:right w:val="none" w:sz="0" w:space="0" w:color="auto"/>
          </w:divBdr>
        </w:div>
        <w:div w:id="1376657169">
          <w:marLeft w:val="480"/>
          <w:marRight w:val="0"/>
          <w:marTop w:val="0"/>
          <w:marBottom w:val="0"/>
          <w:divBdr>
            <w:top w:val="none" w:sz="0" w:space="0" w:color="auto"/>
            <w:left w:val="none" w:sz="0" w:space="0" w:color="auto"/>
            <w:bottom w:val="none" w:sz="0" w:space="0" w:color="auto"/>
            <w:right w:val="none" w:sz="0" w:space="0" w:color="auto"/>
          </w:divBdr>
        </w:div>
        <w:div w:id="721251186">
          <w:marLeft w:val="480"/>
          <w:marRight w:val="0"/>
          <w:marTop w:val="0"/>
          <w:marBottom w:val="0"/>
          <w:divBdr>
            <w:top w:val="none" w:sz="0" w:space="0" w:color="auto"/>
            <w:left w:val="none" w:sz="0" w:space="0" w:color="auto"/>
            <w:bottom w:val="none" w:sz="0" w:space="0" w:color="auto"/>
            <w:right w:val="none" w:sz="0" w:space="0" w:color="auto"/>
          </w:divBdr>
        </w:div>
        <w:div w:id="1863977280">
          <w:marLeft w:val="480"/>
          <w:marRight w:val="0"/>
          <w:marTop w:val="0"/>
          <w:marBottom w:val="0"/>
          <w:divBdr>
            <w:top w:val="none" w:sz="0" w:space="0" w:color="auto"/>
            <w:left w:val="none" w:sz="0" w:space="0" w:color="auto"/>
            <w:bottom w:val="none" w:sz="0" w:space="0" w:color="auto"/>
            <w:right w:val="none" w:sz="0" w:space="0" w:color="auto"/>
          </w:divBdr>
        </w:div>
        <w:div w:id="1847355961">
          <w:marLeft w:val="480"/>
          <w:marRight w:val="0"/>
          <w:marTop w:val="0"/>
          <w:marBottom w:val="0"/>
          <w:divBdr>
            <w:top w:val="none" w:sz="0" w:space="0" w:color="auto"/>
            <w:left w:val="none" w:sz="0" w:space="0" w:color="auto"/>
            <w:bottom w:val="none" w:sz="0" w:space="0" w:color="auto"/>
            <w:right w:val="none" w:sz="0" w:space="0" w:color="auto"/>
          </w:divBdr>
        </w:div>
        <w:div w:id="351221995">
          <w:marLeft w:val="480"/>
          <w:marRight w:val="0"/>
          <w:marTop w:val="0"/>
          <w:marBottom w:val="0"/>
          <w:divBdr>
            <w:top w:val="none" w:sz="0" w:space="0" w:color="auto"/>
            <w:left w:val="none" w:sz="0" w:space="0" w:color="auto"/>
            <w:bottom w:val="none" w:sz="0" w:space="0" w:color="auto"/>
            <w:right w:val="none" w:sz="0" w:space="0" w:color="auto"/>
          </w:divBdr>
        </w:div>
        <w:div w:id="1530950705">
          <w:marLeft w:val="480"/>
          <w:marRight w:val="0"/>
          <w:marTop w:val="0"/>
          <w:marBottom w:val="0"/>
          <w:divBdr>
            <w:top w:val="none" w:sz="0" w:space="0" w:color="auto"/>
            <w:left w:val="none" w:sz="0" w:space="0" w:color="auto"/>
            <w:bottom w:val="none" w:sz="0" w:space="0" w:color="auto"/>
            <w:right w:val="none" w:sz="0" w:space="0" w:color="auto"/>
          </w:divBdr>
        </w:div>
        <w:div w:id="260190999">
          <w:marLeft w:val="480"/>
          <w:marRight w:val="0"/>
          <w:marTop w:val="0"/>
          <w:marBottom w:val="0"/>
          <w:divBdr>
            <w:top w:val="none" w:sz="0" w:space="0" w:color="auto"/>
            <w:left w:val="none" w:sz="0" w:space="0" w:color="auto"/>
            <w:bottom w:val="none" w:sz="0" w:space="0" w:color="auto"/>
            <w:right w:val="none" w:sz="0" w:space="0" w:color="auto"/>
          </w:divBdr>
        </w:div>
        <w:div w:id="2131165902">
          <w:marLeft w:val="480"/>
          <w:marRight w:val="0"/>
          <w:marTop w:val="0"/>
          <w:marBottom w:val="0"/>
          <w:divBdr>
            <w:top w:val="none" w:sz="0" w:space="0" w:color="auto"/>
            <w:left w:val="none" w:sz="0" w:space="0" w:color="auto"/>
            <w:bottom w:val="none" w:sz="0" w:space="0" w:color="auto"/>
            <w:right w:val="none" w:sz="0" w:space="0" w:color="auto"/>
          </w:divBdr>
        </w:div>
        <w:div w:id="1482847991">
          <w:marLeft w:val="480"/>
          <w:marRight w:val="0"/>
          <w:marTop w:val="0"/>
          <w:marBottom w:val="0"/>
          <w:divBdr>
            <w:top w:val="none" w:sz="0" w:space="0" w:color="auto"/>
            <w:left w:val="none" w:sz="0" w:space="0" w:color="auto"/>
            <w:bottom w:val="none" w:sz="0" w:space="0" w:color="auto"/>
            <w:right w:val="none" w:sz="0" w:space="0" w:color="auto"/>
          </w:divBdr>
        </w:div>
        <w:div w:id="470831871">
          <w:marLeft w:val="480"/>
          <w:marRight w:val="0"/>
          <w:marTop w:val="0"/>
          <w:marBottom w:val="0"/>
          <w:divBdr>
            <w:top w:val="none" w:sz="0" w:space="0" w:color="auto"/>
            <w:left w:val="none" w:sz="0" w:space="0" w:color="auto"/>
            <w:bottom w:val="none" w:sz="0" w:space="0" w:color="auto"/>
            <w:right w:val="none" w:sz="0" w:space="0" w:color="auto"/>
          </w:divBdr>
        </w:div>
        <w:div w:id="1232619378">
          <w:marLeft w:val="480"/>
          <w:marRight w:val="0"/>
          <w:marTop w:val="0"/>
          <w:marBottom w:val="0"/>
          <w:divBdr>
            <w:top w:val="none" w:sz="0" w:space="0" w:color="auto"/>
            <w:left w:val="none" w:sz="0" w:space="0" w:color="auto"/>
            <w:bottom w:val="none" w:sz="0" w:space="0" w:color="auto"/>
            <w:right w:val="none" w:sz="0" w:space="0" w:color="auto"/>
          </w:divBdr>
        </w:div>
        <w:div w:id="922957845">
          <w:marLeft w:val="480"/>
          <w:marRight w:val="0"/>
          <w:marTop w:val="0"/>
          <w:marBottom w:val="0"/>
          <w:divBdr>
            <w:top w:val="none" w:sz="0" w:space="0" w:color="auto"/>
            <w:left w:val="none" w:sz="0" w:space="0" w:color="auto"/>
            <w:bottom w:val="none" w:sz="0" w:space="0" w:color="auto"/>
            <w:right w:val="none" w:sz="0" w:space="0" w:color="auto"/>
          </w:divBdr>
        </w:div>
        <w:div w:id="1271276137">
          <w:marLeft w:val="480"/>
          <w:marRight w:val="0"/>
          <w:marTop w:val="0"/>
          <w:marBottom w:val="0"/>
          <w:divBdr>
            <w:top w:val="none" w:sz="0" w:space="0" w:color="auto"/>
            <w:left w:val="none" w:sz="0" w:space="0" w:color="auto"/>
            <w:bottom w:val="none" w:sz="0" w:space="0" w:color="auto"/>
            <w:right w:val="none" w:sz="0" w:space="0" w:color="auto"/>
          </w:divBdr>
        </w:div>
        <w:div w:id="2002074317">
          <w:marLeft w:val="480"/>
          <w:marRight w:val="0"/>
          <w:marTop w:val="0"/>
          <w:marBottom w:val="0"/>
          <w:divBdr>
            <w:top w:val="none" w:sz="0" w:space="0" w:color="auto"/>
            <w:left w:val="none" w:sz="0" w:space="0" w:color="auto"/>
            <w:bottom w:val="none" w:sz="0" w:space="0" w:color="auto"/>
            <w:right w:val="none" w:sz="0" w:space="0" w:color="auto"/>
          </w:divBdr>
        </w:div>
        <w:div w:id="834686545">
          <w:marLeft w:val="480"/>
          <w:marRight w:val="0"/>
          <w:marTop w:val="0"/>
          <w:marBottom w:val="0"/>
          <w:divBdr>
            <w:top w:val="none" w:sz="0" w:space="0" w:color="auto"/>
            <w:left w:val="none" w:sz="0" w:space="0" w:color="auto"/>
            <w:bottom w:val="none" w:sz="0" w:space="0" w:color="auto"/>
            <w:right w:val="none" w:sz="0" w:space="0" w:color="auto"/>
          </w:divBdr>
        </w:div>
        <w:div w:id="2004042493">
          <w:marLeft w:val="480"/>
          <w:marRight w:val="0"/>
          <w:marTop w:val="0"/>
          <w:marBottom w:val="0"/>
          <w:divBdr>
            <w:top w:val="none" w:sz="0" w:space="0" w:color="auto"/>
            <w:left w:val="none" w:sz="0" w:space="0" w:color="auto"/>
            <w:bottom w:val="none" w:sz="0" w:space="0" w:color="auto"/>
            <w:right w:val="none" w:sz="0" w:space="0" w:color="auto"/>
          </w:divBdr>
        </w:div>
        <w:div w:id="2093744313">
          <w:marLeft w:val="480"/>
          <w:marRight w:val="0"/>
          <w:marTop w:val="0"/>
          <w:marBottom w:val="0"/>
          <w:divBdr>
            <w:top w:val="none" w:sz="0" w:space="0" w:color="auto"/>
            <w:left w:val="none" w:sz="0" w:space="0" w:color="auto"/>
            <w:bottom w:val="none" w:sz="0" w:space="0" w:color="auto"/>
            <w:right w:val="none" w:sz="0" w:space="0" w:color="auto"/>
          </w:divBdr>
        </w:div>
        <w:div w:id="862396820">
          <w:marLeft w:val="480"/>
          <w:marRight w:val="0"/>
          <w:marTop w:val="0"/>
          <w:marBottom w:val="0"/>
          <w:divBdr>
            <w:top w:val="none" w:sz="0" w:space="0" w:color="auto"/>
            <w:left w:val="none" w:sz="0" w:space="0" w:color="auto"/>
            <w:bottom w:val="none" w:sz="0" w:space="0" w:color="auto"/>
            <w:right w:val="none" w:sz="0" w:space="0" w:color="auto"/>
          </w:divBdr>
        </w:div>
        <w:div w:id="1001666365">
          <w:marLeft w:val="480"/>
          <w:marRight w:val="0"/>
          <w:marTop w:val="0"/>
          <w:marBottom w:val="0"/>
          <w:divBdr>
            <w:top w:val="none" w:sz="0" w:space="0" w:color="auto"/>
            <w:left w:val="none" w:sz="0" w:space="0" w:color="auto"/>
            <w:bottom w:val="none" w:sz="0" w:space="0" w:color="auto"/>
            <w:right w:val="none" w:sz="0" w:space="0" w:color="auto"/>
          </w:divBdr>
        </w:div>
        <w:div w:id="1222404531">
          <w:marLeft w:val="480"/>
          <w:marRight w:val="0"/>
          <w:marTop w:val="0"/>
          <w:marBottom w:val="0"/>
          <w:divBdr>
            <w:top w:val="none" w:sz="0" w:space="0" w:color="auto"/>
            <w:left w:val="none" w:sz="0" w:space="0" w:color="auto"/>
            <w:bottom w:val="none" w:sz="0" w:space="0" w:color="auto"/>
            <w:right w:val="none" w:sz="0" w:space="0" w:color="auto"/>
          </w:divBdr>
        </w:div>
        <w:div w:id="1901820720">
          <w:marLeft w:val="480"/>
          <w:marRight w:val="0"/>
          <w:marTop w:val="0"/>
          <w:marBottom w:val="0"/>
          <w:divBdr>
            <w:top w:val="none" w:sz="0" w:space="0" w:color="auto"/>
            <w:left w:val="none" w:sz="0" w:space="0" w:color="auto"/>
            <w:bottom w:val="none" w:sz="0" w:space="0" w:color="auto"/>
            <w:right w:val="none" w:sz="0" w:space="0" w:color="auto"/>
          </w:divBdr>
        </w:div>
        <w:div w:id="155461694">
          <w:marLeft w:val="480"/>
          <w:marRight w:val="0"/>
          <w:marTop w:val="0"/>
          <w:marBottom w:val="0"/>
          <w:divBdr>
            <w:top w:val="none" w:sz="0" w:space="0" w:color="auto"/>
            <w:left w:val="none" w:sz="0" w:space="0" w:color="auto"/>
            <w:bottom w:val="none" w:sz="0" w:space="0" w:color="auto"/>
            <w:right w:val="none" w:sz="0" w:space="0" w:color="auto"/>
          </w:divBdr>
        </w:div>
        <w:div w:id="1865245935">
          <w:marLeft w:val="480"/>
          <w:marRight w:val="0"/>
          <w:marTop w:val="0"/>
          <w:marBottom w:val="0"/>
          <w:divBdr>
            <w:top w:val="none" w:sz="0" w:space="0" w:color="auto"/>
            <w:left w:val="none" w:sz="0" w:space="0" w:color="auto"/>
            <w:bottom w:val="none" w:sz="0" w:space="0" w:color="auto"/>
            <w:right w:val="none" w:sz="0" w:space="0" w:color="auto"/>
          </w:divBdr>
        </w:div>
        <w:div w:id="619144641">
          <w:marLeft w:val="480"/>
          <w:marRight w:val="0"/>
          <w:marTop w:val="0"/>
          <w:marBottom w:val="0"/>
          <w:divBdr>
            <w:top w:val="none" w:sz="0" w:space="0" w:color="auto"/>
            <w:left w:val="none" w:sz="0" w:space="0" w:color="auto"/>
            <w:bottom w:val="none" w:sz="0" w:space="0" w:color="auto"/>
            <w:right w:val="none" w:sz="0" w:space="0" w:color="auto"/>
          </w:divBdr>
        </w:div>
        <w:div w:id="138614535">
          <w:marLeft w:val="480"/>
          <w:marRight w:val="0"/>
          <w:marTop w:val="0"/>
          <w:marBottom w:val="0"/>
          <w:divBdr>
            <w:top w:val="none" w:sz="0" w:space="0" w:color="auto"/>
            <w:left w:val="none" w:sz="0" w:space="0" w:color="auto"/>
            <w:bottom w:val="none" w:sz="0" w:space="0" w:color="auto"/>
            <w:right w:val="none" w:sz="0" w:space="0" w:color="auto"/>
          </w:divBdr>
        </w:div>
        <w:div w:id="1443644999">
          <w:marLeft w:val="480"/>
          <w:marRight w:val="0"/>
          <w:marTop w:val="0"/>
          <w:marBottom w:val="0"/>
          <w:divBdr>
            <w:top w:val="none" w:sz="0" w:space="0" w:color="auto"/>
            <w:left w:val="none" w:sz="0" w:space="0" w:color="auto"/>
            <w:bottom w:val="none" w:sz="0" w:space="0" w:color="auto"/>
            <w:right w:val="none" w:sz="0" w:space="0" w:color="auto"/>
          </w:divBdr>
        </w:div>
        <w:div w:id="530580482">
          <w:marLeft w:val="480"/>
          <w:marRight w:val="0"/>
          <w:marTop w:val="0"/>
          <w:marBottom w:val="0"/>
          <w:divBdr>
            <w:top w:val="none" w:sz="0" w:space="0" w:color="auto"/>
            <w:left w:val="none" w:sz="0" w:space="0" w:color="auto"/>
            <w:bottom w:val="none" w:sz="0" w:space="0" w:color="auto"/>
            <w:right w:val="none" w:sz="0" w:space="0" w:color="auto"/>
          </w:divBdr>
        </w:div>
        <w:div w:id="1791824787">
          <w:marLeft w:val="480"/>
          <w:marRight w:val="0"/>
          <w:marTop w:val="0"/>
          <w:marBottom w:val="0"/>
          <w:divBdr>
            <w:top w:val="none" w:sz="0" w:space="0" w:color="auto"/>
            <w:left w:val="none" w:sz="0" w:space="0" w:color="auto"/>
            <w:bottom w:val="none" w:sz="0" w:space="0" w:color="auto"/>
            <w:right w:val="none" w:sz="0" w:space="0" w:color="auto"/>
          </w:divBdr>
        </w:div>
        <w:div w:id="89932423">
          <w:marLeft w:val="480"/>
          <w:marRight w:val="0"/>
          <w:marTop w:val="0"/>
          <w:marBottom w:val="0"/>
          <w:divBdr>
            <w:top w:val="none" w:sz="0" w:space="0" w:color="auto"/>
            <w:left w:val="none" w:sz="0" w:space="0" w:color="auto"/>
            <w:bottom w:val="none" w:sz="0" w:space="0" w:color="auto"/>
            <w:right w:val="none" w:sz="0" w:space="0" w:color="auto"/>
          </w:divBdr>
        </w:div>
        <w:div w:id="1886940519">
          <w:marLeft w:val="480"/>
          <w:marRight w:val="0"/>
          <w:marTop w:val="0"/>
          <w:marBottom w:val="0"/>
          <w:divBdr>
            <w:top w:val="none" w:sz="0" w:space="0" w:color="auto"/>
            <w:left w:val="none" w:sz="0" w:space="0" w:color="auto"/>
            <w:bottom w:val="none" w:sz="0" w:space="0" w:color="auto"/>
            <w:right w:val="none" w:sz="0" w:space="0" w:color="auto"/>
          </w:divBdr>
        </w:div>
        <w:div w:id="97336888">
          <w:marLeft w:val="480"/>
          <w:marRight w:val="0"/>
          <w:marTop w:val="0"/>
          <w:marBottom w:val="0"/>
          <w:divBdr>
            <w:top w:val="none" w:sz="0" w:space="0" w:color="auto"/>
            <w:left w:val="none" w:sz="0" w:space="0" w:color="auto"/>
            <w:bottom w:val="none" w:sz="0" w:space="0" w:color="auto"/>
            <w:right w:val="none" w:sz="0" w:space="0" w:color="auto"/>
          </w:divBdr>
        </w:div>
        <w:div w:id="623999048">
          <w:marLeft w:val="480"/>
          <w:marRight w:val="0"/>
          <w:marTop w:val="0"/>
          <w:marBottom w:val="0"/>
          <w:divBdr>
            <w:top w:val="none" w:sz="0" w:space="0" w:color="auto"/>
            <w:left w:val="none" w:sz="0" w:space="0" w:color="auto"/>
            <w:bottom w:val="none" w:sz="0" w:space="0" w:color="auto"/>
            <w:right w:val="none" w:sz="0" w:space="0" w:color="auto"/>
          </w:divBdr>
        </w:div>
        <w:div w:id="482545413">
          <w:marLeft w:val="480"/>
          <w:marRight w:val="0"/>
          <w:marTop w:val="0"/>
          <w:marBottom w:val="0"/>
          <w:divBdr>
            <w:top w:val="none" w:sz="0" w:space="0" w:color="auto"/>
            <w:left w:val="none" w:sz="0" w:space="0" w:color="auto"/>
            <w:bottom w:val="none" w:sz="0" w:space="0" w:color="auto"/>
            <w:right w:val="none" w:sz="0" w:space="0" w:color="auto"/>
          </w:divBdr>
        </w:div>
        <w:div w:id="1777600772">
          <w:marLeft w:val="480"/>
          <w:marRight w:val="0"/>
          <w:marTop w:val="0"/>
          <w:marBottom w:val="0"/>
          <w:divBdr>
            <w:top w:val="none" w:sz="0" w:space="0" w:color="auto"/>
            <w:left w:val="none" w:sz="0" w:space="0" w:color="auto"/>
            <w:bottom w:val="none" w:sz="0" w:space="0" w:color="auto"/>
            <w:right w:val="none" w:sz="0" w:space="0" w:color="auto"/>
          </w:divBdr>
        </w:div>
        <w:div w:id="863786105">
          <w:marLeft w:val="480"/>
          <w:marRight w:val="0"/>
          <w:marTop w:val="0"/>
          <w:marBottom w:val="0"/>
          <w:divBdr>
            <w:top w:val="none" w:sz="0" w:space="0" w:color="auto"/>
            <w:left w:val="none" w:sz="0" w:space="0" w:color="auto"/>
            <w:bottom w:val="none" w:sz="0" w:space="0" w:color="auto"/>
            <w:right w:val="none" w:sz="0" w:space="0" w:color="auto"/>
          </w:divBdr>
        </w:div>
      </w:divsChild>
    </w:div>
    <w:div w:id="1046832213">
      <w:bodyDiv w:val="1"/>
      <w:marLeft w:val="0"/>
      <w:marRight w:val="0"/>
      <w:marTop w:val="0"/>
      <w:marBottom w:val="0"/>
      <w:divBdr>
        <w:top w:val="none" w:sz="0" w:space="0" w:color="auto"/>
        <w:left w:val="none" w:sz="0" w:space="0" w:color="auto"/>
        <w:bottom w:val="none" w:sz="0" w:space="0" w:color="auto"/>
        <w:right w:val="none" w:sz="0" w:space="0" w:color="auto"/>
      </w:divBdr>
    </w:div>
    <w:div w:id="1047267132">
      <w:bodyDiv w:val="1"/>
      <w:marLeft w:val="0"/>
      <w:marRight w:val="0"/>
      <w:marTop w:val="0"/>
      <w:marBottom w:val="0"/>
      <w:divBdr>
        <w:top w:val="none" w:sz="0" w:space="0" w:color="auto"/>
        <w:left w:val="none" w:sz="0" w:space="0" w:color="auto"/>
        <w:bottom w:val="none" w:sz="0" w:space="0" w:color="auto"/>
        <w:right w:val="none" w:sz="0" w:space="0" w:color="auto"/>
      </w:divBdr>
    </w:div>
    <w:div w:id="1047602049">
      <w:bodyDiv w:val="1"/>
      <w:marLeft w:val="0"/>
      <w:marRight w:val="0"/>
      <w:marTop w:val="0"/>
      <w:marBottom w:val="0"/>
      <w:divBdr>
        <w:top w:val="none" w:sz="0" w:space="0" w:color="auto"/>
        <w:left w:val="none" w:sz="0" w:space="0" w:color="auto"/>
        <w:bottom w:val="none" w:sz="0" w:space="0" w:color="auto"/>
        <w:right w:val="none" w:sz="0" w:space="0" w:color="auto"/>
      </w:divBdr>
    </w:div>
    <w:div w:id="1048379758">
      <w:bodyDiv w:val="1"/>
      <w:marLeft w:val="0"/>
      <w:marRight w:val="0"/>
      <w:marTop w:val="0"/>
      <w:marBottom w:val="0"/>
      <w:divBdr>
        <w:top w:val="none" w:sz="0" w:space="0" w:color="auto"/>
        <w:left w:val="none" w:sz="0" w:space="0" w:color="auto"/>
        <w:bottom w:val="none" w:sz="0" w:space="0" w:color="auto"/>
        <w:right w:val="none" w:sz="0" w:space="0" w:color="auto"/>
      </w:divBdr>
      <w:divsChild>
        <w:div w:id="1934896428">
          <w:marLeft w:val="480"/>
          <w:marRight w:val="0"/>
          <w:marTop w:val="0"/>
          <w:marBottom w:val="0"/>
          <w:divBdr>
            <w:top w:val="none" w:sz="0" w:space="0" w:color="auto"/>
            <w:left w:val="none" w:sz="0" w:space="0" w:color="auto"/>
            <w:bottom w:val="none" w:sz="0" w:space="0" w:color="auto"/>
            <w:right w:val="none" w:sz="0" w:space="0" w:color="auto"/>
          </w:divBdr>
        </w:div>
        <w:div w:id="506098597">
          <w:marLeft w:val="480"/>
          <w:marRight w:val="0"/>
          <w:marTop w:val="0"/>
          <w:marBottom w:val="0"/>
          <w:divBdr>
            <w:top w:val="none" w:sz="0" w:space="0" w:color="auto"/>
            <w:left w:val="none" w:sz="0" w:space="0" w:color="auto"/>
            <w:bottom w:val="none" w:sz="0" w:space="0" w:color="auto"/>
            <w:right w:val="none" w:sz="0" w:space="0" w:color="auto"/>
          </w:divBdr>
        </w:div>
        <w:div w:id="503008293">
          <w:marLeft w:val="480"/>
          <w:marRight w:val="0"/>
          <w:marTop w:val="0"/>
          <w:marBottom w:val="0"/>
          <w:divBdr>
            <w:top w:val="none" w:sz="0" w:space="0" w:color="auto"/>
            <w:left w:val="none" w:sz="0" w:space="0" w:color="auto"/>
            <w:bottom w:val="none" w:sz="0" w:space="0" w:color="auto"/>
            <w:right w:val="none" w:sz="0" w:space="0" w:color="auto"/>
          </w:divBdr>
        </w:div>
        <w:div w:id="1776562212">
          <w:marLeft w:val="480"/>
          <w:marRight w:val="0"/>
          <w:marTop w:val="0"/>
          <w:marBottom w:val="0"/>
          <w:divBdr>
            <w:top w:val="none" w:sz="0" w:space="0" w:color="auto"/>
            <w:left w:val="none" w:sz="0" w:space="0" w:color="auto"/>
            <w:bottom w:val="none" w:sz="0" w:space="0" w:color="auto"/>
            <w:right w:val="none" w:sz="0" w:space="0" w:color="auto"/>
          </w:divBdr>
        </w:div>
        <w:div w:id="883911939">
          <w:marLeft w:val="480"/>
          <w:marRight w:val="0"/>
          <w:marTop w:val="0"/>
          <w:marBottom w:val="0"/>
          <w:divBdr>
            <w:top w:val="none" w:sz="0" w:space="0" w:color="auto"/>
            <w:left w:val="none" w:sz="0" w:space="0" w:color="auto"/>
            <w:bottom w:val="none" w:sz="0" w:space="0" w:color="auto"/>
            <w:right w:val="none" w:sz="0" w:space="0" w:color="auto"/>
          </w:divBdr>
        </w:div>
        <w:div w:id="251553877">
          <w:marLeft w:val="480"/>
          <w:marRight w:val="0"/>
          <w:marTop w:val="0"/>
          <w:marBottom w:val="0"/>
          <w:divBdr>
            <w:top w:val="none" w:sz="0" w:space="0" w:color="auto"/>
            <w:left w:val="none" w:sz="0" w:space="0" w:color="auto"/>
            <w:bottom w:val="none" w:sz="0" w:space="0" w:color="auto"/>
            <w:right w:val="none" w:sz="0" w:space="0" w:color="auto"/>
          </w:divBdr>
        </w:div>
        <w:div w:id="1591305707">
          <w:marLeft w:val="480"/>
          <w:marRight w:val="0"/>
          <w:marTop w:val="0"/>
          <w:marBottom w:val="0"/>
          <w:divBdr>
            <w:top w:val="none" w:sz="0" w:space="0" w:color="auto"/>
            <w:left w:val="none" w:sz="0" w:space="0" w:color="auto"/>
            <w:bottom w:val="none" w:sz="0" w:space="0" w:color="auto"/>
            <w:right w:val="none" w:sz="0" w:space="0" w:color="auto"/>
          </w:divBdr>
        </w:div>
        <w:div w:id="1308703821">
          <w:marLeft w:val="480"/>
          <w:marRight w:val="0"/>
          <w:marTop w:val="0"/>
          <w:marBottom w:val="0"/>
          <w:divBdr>
            <w:top w:val="none" w:sz="0" w:space="0" w:color="auto"/>
            <w:left w:val="none" w:sz="0" w:space="0" w:color="auto"/>
            <w:bottom w:val="none" w:sz="0" w:space="0" w:color="auto"/>
            <w:right w:val="none" w:sz="0" w:space="0" w:color="auto"/>
          </w:divBdr>
        </w:div>
        <w:div w:id="770517118">
          <w:marLeft w:val="480"/>
          <w:marRight w:val="0"/>
          <w:marTop w:val="0"/>
          <w:marBottom w:val="0"/>
          <w:divBdr>
            <w:top w:val="none" w:sz="0" w:space="0" w:color="auto"/>
            <w:left w:val="none" w:sz="0" w:space="0" w:color="auto"/>
            <w:bottom w:val="none" w:sz="0" w:space="0" w:color="auto"/>
            <w:right w:val="none" w:sz="0" w:space="0" w:color="auto"/>
          </w:divBdr>
        </w:div>
        <w:div w:id="595329591">
          <w:marLeft w:val="480"/>
          <w:marRight w:val="0"/>
          <w:marTop w:val="0"/>
          <w:marBottom w:val="0"/>
          <w:divBdr>
            <w:top w:val="none" w:sz="0" w:space="0" w:color="auto"/>
            <w:left w:val="none" w:sz="0" w:space="0" w:color="auto"/>
            <w:bottom w:val="none" w:sz="0" w:space="0" w:color="auto"/>
            <w:right w:val="none" w:sz="0" w:space="0" w:color="auto"/>
          </w:divBdr>
        </w:div>
        <w:div w:id="1516071884">
          <w:marLeft w:val="480"/>
          <w:marRight w:val="0"/>
          <w:marTop w:val="0"/>
          <w:marBottom w:val="0"/>
          <w:divBdr>
            <w:top w:val="none" w:sz="0" w:space="0" w:color="auto"/>
            <w:left w:val="none" w:sz="0" w:space="0" w:color="auto"/>
            <w:bottom w:val="none" w:sz="0" w:space="0" w:color="auto"/>
            <w:right w:val="none" w:sz="0" w:space="0" w:color="auto"/>
          </w:divBdr>
        </w:div>
        <w:div w:id="1741832504">
          <w:marLeft w:val="480"/>
          <w:marRight w:val="0"/>
          <w:marTop w:val="0"/>
          <w:marBottom w:val="0"/>
          <w:divBdr>
            <w:top w:val="none" w:sz="0" w:space="0" w:color="auto"/>
            <w:left w:val="none" w:sz="0" w:space="0" w:color="auto"/>
            <w:bottom w:val="none" w:sz="0" w:space="0" w:color="auto"/>
            <w:right w:val="none" w:sz="0" w:space="0" w:color="auto"/>
          </w:divBdr>
        </w:div>
        <w:div w:id="27338246">
          <w:marLeft w:val="480"/>
          <w:marRight w:val="0"/>
          <w:marTop w:val="0"/>
          <w:marBottom w:val="0"/>
          <w:divBdr>
            <w:top w:val="none" w:sz="0" w:space="0" w:color="auto"/>
            <w:left w:val="none" w:sz="0" w:space="0" w:color="auto"/>
            <w:bottom w:val="none" w:sz="0" w:space="0" w:color="auto"/>
            <w:right w:val="none" w:sz="0" w:space="0" w:color="auto"/>
          </w:divBdr>
        </w:div>
        <w:div w:id="157232122">
          <w:marLeft w:val="480"/>
          <w:marRight w:val="0"/>
          <w:marTop w:val="0"/>
          <w:marBottom w:val="0"/>
          <w:divBdr>
            <w:top w:val="none" w:sz="0" w:space="0" w:color="auto"/>
            <w:left w:val="none" w:sz="0" w:space="0" w:color="auto"/>
            <w:bottom w:val="none" w:sz="0" w:space="0" w:color="auto"/>
            <w:right w:val="none" w:sz="0" w:space="0" w:color="auto"/>
          </w:divBdr>
        </w:div>
        <w:div w:id="164781931">
          <w:marLeft w:val="480"/>
          <w:marRight w:val="0"/>
          <w:marTop w:val="0"/>
          <w:marBottom w:val="0"/>
          <w:divBdr>
            <w:top w:val="none" w:sz="0" w:space="0" w:color="auto"/>
            <w:left w:val="none" w:sz="0" w:space="0" w:color="auto"/>
            <w:bottom w:val="none" w:sz="0" w:space="0" w:color="auto"/>
            <w:right w:val="none" w:sz="0" w:space="0" w:color="auto"/>
          </w:divBdr>
        </w:div>
      </w:divsChild>
    </w:div>
    <w:div w:id="1048914247">
      <w:bodyDiv w:val="1"/>
      <w:marLeft w:val="0"/>
      <w:marRight w:val="0"/>
      <w:marTop w:val="0"/>
      <w:marBottom w:val="0"/>
      <w:divBdr>
        <w:top w:val="none" w:sz="0" w:space="0" w:color="auto"/>
        <w:left w:val="none" w:sz="0" w:space="0" w:color="auto"/>
        <w:bottom w:val="none" w:sz="0" w:space="0" w:color="auto"/>
        <w:right w:val="none" w:sz="0" w:space="0" w:color="auto"/>
      </w:divBdr>
    </w:div>
    <w:div w:id="1049261874">
      <w:bodyDiv w:val="1"/>
      <w:marLeft w:val="0"/>
      <w:marRight w:val="0"/>
      <w:marTop w:val="0"/>
      <w:marBottom w:val="0"/>
      <w:divBdr>
        <w:top w:val="none" w:sz="0" w:space="0" w:color="auto"/>
        <w:left w:val="none" w:sz="0" w:space="0" w:color="auto"/>
        <w:bottom w:val="none" w:sz="0" w:space="0" w:color="auto"/>
        <w:right w:val="none" w:sz="0" w:space="0" w:color="auto"/>
      </w:divBdr>
    </w:div>
    <w:div w:id="1049649729">
      <w:bodyDiv w:val="1"/>
      <w:marLeft w:val="0"/>
      <w:marRight w:val="0"/>
      <w:marTop w:val="0"/>
      <w:marBottom w:val="0"/>
      <w:divBdr>
        <w:top w:val="none" w:sz="0" w:space="0" w:color="auto"/>
        <w:left w:val="none" w:sz="0" w:space="0" w:color="auto"/>
        <w:bottom w:val="none" w:sz="0" w:space="0" w:color="auto"/>
        <w:right w:val="none" w:sz="0" w:space="0" w:color="auto"/>
      </w:divBdr>
    </w:div>
    <w:div w:id="1049962938">
      <w:bodyDiv w:val="1"/>
      <w:marLeft w:val="0"/>
      <w:marRight w:val="0"/>
      <w:marTop w:val="0"/>
      <w:marBottom w:val="0"/>
      <w:divBdr>
        <w:top w:val="none" w:sz="0" w:space="0" w:color="auto"/>
        <w:left w:val="none" w:sz="0" w:space="0" w:color="auto"/>
        <w:bottom w:val="none" w:sz="0" w:space="0" w:color="auto"/>
        <w:right w:val="none" w:sz="0" w:space="0" w:color="auto"/>
      </w:divBdr>
    </w:div>
    <w:div w:id="1050154204">
      <w:bodyDiv w:val="1"/>
      <w:marLeft w:val="0"/>
      <w:marRight w:val="0"/>
      <w:marTop w:val="0"/>
      <w:marBottom w:val="0"/>
      <w:divBdr>
        <w:top w:val="none" w:sz="0" w:space="0" w:color="auto"/>
        <w:left w:val="none" w:sz="0" w:space="0" w:color="auto"/>
        <w:bottom w:val="none" w:sz="0" w:space="0" w:color="auto"/>
        <w:right w:val="none" w:sz="0" w:space="0" w:color="auto"/>
      </w:divBdr>
    </w:div>
    <w:div w:id="1050228474">
      <w:bodyDiv w:val="1"/>
      <w:marLeft w:val="0"/>
      <w:marRight w:val="0"/>
      <w:marTop w:val="0"/>
      <w:marBottom w:val="0"/>
      <w:divBdr>
        <w:top w:val="none" w:sz="0" w:space="0" w:color="auto"/>
        <w:left w:val="none" w:sz="0" w:space="0" w:color="auto"/>
        <w:bottom w:val="none" w:sz="0" w:space="0" w:color="auto"/>
        <w:right w:val="none" w:sz="0" w:space="0" w:color="auto"/>
      </w:divBdr>
    </w:div>
    <w:div w:id="1051223651">
      <w:bodyDiv w:val="1"/>
      <w:marLeft w:val="0"/>
      <w:marRight w:val="0"/>
      <w:marTop w:val="0"/>
      <w:marBottom w:val="0"/>
      <w:divBdr>
        <w:top w:val="none" w:sz="0" w:space="0" w:color="auto"/>
        <w:left w:val="none" w:sz="0" w:space="0" w:color="auto"/>
        <w:bottom w:val="none" w:sz="0" w:space="0" w:color="auto"/>
        <w:right w:val="none" w:sz="0" w:space="0" w:color="auto"/>
      </w:divBdr>
    </w:div>
    <w:div w:id="1053502621">
      <w:bodyDiv w:val="1"/>
      <w:marLeft w:val="0"/>
      <w:marRight w:val="0"/>
      <w:marTop w:val="0"/>
      <w:marBottom w:val="0"/>
      <w:divBdr>
        <w:top w:val="none" w:sz="0" w:space="0" w:color="auto"/>
        <w:left w:val="none" w:sz="0" w:space="0" w:color="auto"/>
        <w:bottom w:val="none" w:sz="0" w:space="0" w:color="auto"/>
        <w:right w:val="none" w:sz="0" w:space="0" w:color="auto"/>
      </w:divBdr>
    </w:div>
    <w:div w:id="1056851664">
      <w:bodyDiv w:val="1"/>
      <w:marLeft w:val="0"/>
      <w:marRight w:val="0"/>
      <w:marTop w:val="0"/>
      <w:marBottom w:val="0"/>
      <w:divBdr>
        <w:top w:val="none" w:sz="0" w:space="0" w:color="auto"/>
        <w:left w:val="none" w:sz="0" w:space="0" w:color="auto"/>
        <w:bottom w:val="none" w:sz="0" w:space="0" w:color="auto"/>
        <w:right w:val="none" w:sz="0" w:space="0" w:color="auto"/>
      </w:divBdr>
      <w:divsChild>
        <w:div w:id="139812011">
          <w:marLeft w:val="480"/>
          <w:marRight w:val="0"/>
          <w:marTop w:val="0"/>
          <w:marBottom w:val="0"/>
          <w:divBdr>
            <w:top w:val="none" w:sz="0" w:space="0" w:color="auto"/>
            <w:left w:val="none" w:sz="0" w:space="0" w:color="auto"/>
            <w:bottom w:val="none" w:sz="0" w:space="0" w:color="auto"/>
            <w:right w:val="none" w:sz="0" w:space="0" w:color="auto"/>
          </w:divBdr>
        </w:div>
        <w:div w:id="852109772">
          <w:marLeft w:val="480"/>
          <w:marRight w:val="0"/>
          <w:marTop w:val="0"/>
          <w:marBottom w:val="0"/>
          <w:divBdr>
            <w:top w:val="none" w:sz="0" w:space="0" w:color="auto"/>
            <w:left w:val="none" w:sz="0" w:space="0" w:color="auto"/>
            <w:bottom w:val="none" w:sz="0" w:space="0" w:color="auto"/>
            <w:right w:val="none" w:sz="0" w:space="0" w:color="auto"/>
          </w:divBdr>
        </w:div>
        <w:div w:id="363680175">
          <w:marLeft w:val="480"/>
          <w:marRight w:val="0"/>
          <w:marTop w:val="0"/>
          <w:marBottom w:val="0"/>
          <w:divBdr>
            <w:top w:val="none" w:sz="0" w:space="0" w:color="auto"/>
            <w:left w:val="none" w:sz="0" w:space="0" w:color="auto"/>
            <w:bottom w:val="none" w:sz="0" w:space="0" w:color="auto"/>
            <w:right w:val="none" w:sz="0" w:space="0" w:color="auto"/>
          </w:divBdr>
        </w:div>
        <w:div w:id="1186015235">
          <w:marLeft w:val="480"/>
          <w:marRight w:val="0"/>
          <w:marTop w:val="0"/>
          <w:marBottom w:val="0"/>
          <w:divBdr>
            <w:top w:val="none" w:sz="0" w:space="0" w:color="auto"/>
            <w:left w:val="none" w:sz="0" w:space="0" w:color="auto"/>
            <w:bottom w:val="none" w:sz="0" w:space="0" w:color="auto"/>
            <w:right w:val="none" w:sz="0" w:space="0" w:color="auto"/>
          </w:divBdr>
        </w:div>
        <w:div w:id="2124689790">
          <w:marLeft w:val="480"/>
          <w:marRight w:val="0"/>
          <w:marTop w:val="0"/>
          <w:marBottom w:val="0"/>
          <w:divBdr>
            <w:top w:val="none" w:sz="0" w:space="0" w:color="auto"/>
            <w:left w:val="none" w:sz="0" w:space="0" w:color="auto"/>
            <w:bottom w:val="none" w:sz="0" w:space="0" w:color="auto"/>
            <w:right w:val="none" w:sz="0" w:space="0" w:color="auto"/>
          </w:divBdr>
        </w:div>
        <w:div w:id="1053431407">
          <w:marLeft w:val="480"/>
          <w:marRight w:val="0"/>
          <w:marTop w:val="0"/>
          <w:marBottom w:val="0"/>
          <w:divBdr>
            <w:top w:val="none" w:sz="0" w:space="0" w:color="auto"/>
            <w:left w:val="none" w:sz="0" w:space="0" w:color="auto"/>
            <w:bottom w:val="none" w:sz="0" w:space="0" w:color="auto"/>
            <w:right w:val="none" w:sz="0" w:space="0" w:color="auto"/>
          </w:divBdr>
        </w:div>
        <w:div w:id="603617588">
          <w:marLeft w:val="480"/>
          <w:marRight w:val="0"/>
          <w:marTop w:val="0"/>
          <w:marBottom w:val="0"/>
          <w:divBdr>
            <w:top w:val="none" w:sz="0" w:space="0" w:color="auto"/>
            <w:left w:val="none" w:sz="0" w:space="0" w:color="auto"/>
            <w:bottom w:val="none" w:sz="0" w:space="0" w:color="auto"/>
            <w:right w:val="none" w:sz="0" w:space="0" w:color="auto"/>
          </w:divBdr>
        </w:div>
        <w:div w:id="2105032867">
          <w:marLeft w:val="480"/>
          <w:marRight w:val="0"/>
          <w:marTop w:val="0"/>
          <w:marBottom w:val="0"/>
          <w:divBdr>
            <w:top w:val="none" w:sz="0" w:space="0" w:color="auto"/>
            <w:left w:val="none" w:sz="0" w:space="0" w:color="auto"/>
            <w:bottom w:val="none" w:sz="0" w:space="0" w:color="auto"/>
            <w:right w:val="none" w:sz="0" w:space="0" w:color="auto"/>
          </w:divBdr>
        </w:div>
        <w:div w:id="1287352047">
          <w:marLeft w:val="480"/>
          <w:marRight w:val="0"/>
          <w:marTop w:val="0"/>
          <w:marBottom w:val="0"/>
          <w:divBdr>
            <w:top w:val="none" w:sz="0" w:space="0" w:color="auto"/>
            <w:left w:val="none" w:sz="0" w:space="0" w:color="auto"/>
            <w:bottom w:val="none" w:sz="0" w:space="0" w:color="auto"/>
            <w:right w:val="none" w:sz="0" w:space="0" w:color="auto"/>
          </w:divBdr>
        </w:div>
        <w:div w:id="1676108682">
          <w:marLeft w:val="480"/>
          <w:marRight w:val="0"/>
          <w:marTop w:val="0"/>
          <w:marBottom w:val="0"/>
          <w:divBdr>
            <w:top w:val="none" w:sz="0" w:space="0" w:color="auto"/>
            <w:left w:val="none" w:sz="0" w:space="0" w:color="auto"/>
            <w:bottom w:val="none" w:sz="0" w:space="0" w:color="auto"/>
            <w:right w:val="none" w:sz="0" w:space="0" w:color="auto"/>
          </w:divBdr>
        </w:div>
        <w:div w:id="1560288429">
          <w:marLeft w:val="480"/>
          <w:marRight w:val="0"/>
          <w:marTop w:val="0"/>
          <w:marBottom w:val="0"/>
          <w:divBdr>
            <w:top w:val="none" w:sz="0" w:space="0" w:color="auto"/>
            <w:left w:val="none" w:sz="0" w:space="0" w:color="auto"/>
            <w:bottom w:val="none" w:sz="0" w:space="0" w:color="auto"/>
            <w:right w:val="none" w:sz="0" w:space="0" w:color="auto"/>
          </w:divBdr>
        </w:div>
        <w:div w:id="724522858">
          <w:marLeft w:val="480"/>
          <w:marRight w:val="0"/>
          <w:marTop w:val="0"/>
          <w:marBottom w:val="0"/>
          <w:divBdr>
            <w:top w:val="none" w:sz="0" w:space="0" w:color="auto"/>
            <w:left w:val="none" w:sz="0" w:space="0" w:color="auto"/>
            <w:bottom w:val="none" w:sz="0" w:space="0" w:color="auto"/>
            <w:right w:val="none" w:sz="0" w:space="0" w:color="auto"/>
          </w:divBdr>
        </w:div>
        <w:div w:id="804929457">
          <w:marLeft w:val="480"/>
          <w:marRight w:val="0"/>
          <w:marTop w:val="0"/>
          <w:marBottom w:val="0"/>
          <w:divBdr>
            <w:top w:val="none" w:sz="0" w:space="0" w:color="auto"/>
            <w:left w:val="none" w:sz="0" w:space="0" w:color="auto"/>
            <w:bottom w:val="none" w:sz="0" w:space="0" w:color="auto"/>
            <w:right w:val="none" w:sz="0" w:space="0" w:color="auto"/>
          </w:divBdr>
        </w:div>
        <w:div w:id="33963143">
          <w:marLeft w:val="480"/>
          <w:marRight w:val="0"/>
          <w:marTop w:val="0"/>
          <w:marBottom w:val="0"/>
          <w:divBdr>
            <w:top w:val="none" w:sz="0" w:space="0" w:color="auto"/>
            <w:left w:val="none" w:sz="0" w:space="0" w:color="auto"/>
            <w:bottom w:val="none" w:sz="0" w:space="0" w:color="auto"/>
            <w:right w:val="none" w:sz="0" w:space="0" w:color="auto"/>
          </w:divBdr>
        </w:div>
        <w:div w:id="490098904">
          <w:marLeft w:val="480"/>
          <w:marRight w:val="0"/>
          <w:marTop w:val="0"/>
          <w:marBottom w:val="0"/>
          <w:divBdr>
            <w:top w:val="none" w:sz="0" w:space="0" w:color="auto"/>
            <w:left w:val="none" w:sz="0" w:space="0" w:color="auto"/>
            <w:bottom w:val="none" w:sz="0" w:space="0" w:color="auto"/>
            <w:right w:val="none" w:sz="0" w:space="0" w:color="auto"/>
          </w:divBdr>
        </w:div>
        <w:div w:id="558133500">
          <w:marLeft w:val="480"/>
          <w:marRight w:val="0"/>
          <w:marTop w:val="0"/>
          <w:marBottom w:val="0"/>
          <w:divBdr>
            <w:top w:val="none" w:sz="0" w:space="0" w:color="auto"/>
            <w:left w:val="none" w:sz="0" w:space="0" w:color="auto"/>
            <w:bottom w:val="none" w:sz="0" w:space="0" w:color="auto"/>
            <w:right w:val="none" w:sz="0" w:space="0" w:color="auto"/>
          </w:divBdr>
        </w:div>
        <w:div w:id="712928544">
          <w:marLeft w:val="480"/>
          <w:marRight w:val="0"/>
          <w:marTop w:val="0"/>
          <w:marBottom w:val="0"/>
          <w:divBdr>
            <w:top w:val="none" w:sz="0" w:space="0" w:color="auto"/>
            <w:left w:val="none" w:sz="0" w:space="0" w:color="auto"/>
            <w:bottom w:val="none" w:sz="0" w:space="0" w:color="auto"/>
            <w:right w:val="none" w:sz="0" w:space="0" w:color="auto"/>
          </w:divBdr>
        </w:div>
        <w:div w:id="121655906">
          <w:marLeft w:val="480"/>
          <w:marRight w:val="0"/>
          <w:marTop w:val="0"/>
          <w:marBottom w:val="0"/>
          <w:divBdr>
            <w:top w:val="none" w:sz="0" w:space="0" w:color="auto"/>
            <w:left w:val="none" w:sz="0" w:space="0" w:color="auto"/>
            <w:bottom w:val="none" w:sz="0" w:space="0" w:color="auto"/>
            <w:right w:val="none" w:sz="0" w:space="0" w:color="auto"/>
          </w:divBdr>
        </w:div>
        <w:div w:id="401215845">
          <w:marLeft w:val="480"/>
          <w:marRight w:val="0"/>
          <w:marTop w:val="0"/>
          <w:marBottom w:val="0"/>
          <w:divBdr>
            <w:top w:val="none" w:sz="0" w:space="0" w:color="auto"/>
            <w:left w:val="none" w:sz="0" w:space="0" w:color="auto"/>
            <w:bottom w:val="none" w:sz="0" w:space="0" w:color="auto"/>
            <w:right w:val="none" w:sz="0" w:space="0" w:color="auto"/>
          </w:divBdr>
        </w:div>
        <w:div w:id="1511988619">
          <w:marLeft w:val="480"/>
          <w:marRight w:val="0"/>
          <w:marTop w:val="0"/>
          <w:marBottom w:val="0"/>
          <w:divBdr>
            <w:top w:val="none" w:sz="0" w:space="0" w:color="auto"/>
            <w:left w:val="none" w:sz="0" w:space="0" w:color="auto"/>
            <w:bottom w:val="none" w:sz="0" w:space="0" w:color="auto"/>
            <w:right w:val="none" w:sz="0" w:space="0" w:color="auto"/>
          </w:divBdr>
        </w:div>
        <w:div w:id="2120830332">
          <w:marLeft w:val="480"/>
          <w:marRight w:val="0"/>
          <w:marTop w:val="0"/>
          <w:marBottom w:val="0"/>
          <w:divBdr>
            <w:top w:val="none" w:sz="0" w:space="0" w:color="auto"/>
            <w:left w:val="none" w:sz="0" w:space="0" w:color="auto"/>
            <w:bottom w:val="none" w:sz="0" w:space="0" w:color="auto"/>
            <w:right w:val="none" w:sz="0" w:space="0" w:color="auto"/>
          </w:divBdr>
        </w:div>
        <w:div w:id="590621516">
          <w:marLeft w:val="480"/>
          <w:marRight w:val="0"/>
          <w:marTop w:val="0"/>
          <w:marBottom w:val="0"/>
          <w:divBdr>
            <w:top w:val="none" w:sz="0" w:space="0" w:color="auto"/>
            <w:left w:val="none" w:sz="0" w:space="0" w:color="auto"/>
            <w:bottom w:val="none" w:sz="0" w:space="0" w:color="auto"/>
            <w:right w:val="none" w:sz="0" w:space="0" w:color="auto"/>
          </w:divBdr>
        </w:div>
        <w:div w:id="654603262">
          <w:marLeft w:val="480"/>
          <w:marRight w:val="0"/>
          <w:marTop w:val="0"/>
          <w:marBottom w:val="0"/>
          <w:divBdr>
            <w:top w:val="none" w:sz="0" w:space="0" w:color="auto"/>
            <w:left w:val="none" w:sz="0" w:space="0" w:color="auto"/>
            <w:bottom w:val="none" w:sz="0" w:space="0" w:color="auto"/>
            <w:right w:val="none" w:sz="0" w:space="0" w:color="auto"/>
          </w:divBdr>
        </w:div>
        <w:div w:id="48766707">
          <w:marLeft w:val="480"/>
          <w:marRight w:val="0"/>
          <w:marTop w:val="0"/>
          <w:marBottom w:val="0"/>
          <w:divBdr>
            <w:top w:val="none" w:sz="0" w:space="0" w:color="auto"/>
            <w:left w:val="none" w:sz="0" w:space="0" w:color="auto"/>
            <w:bottom w:val="none" w:sz="0" w:space="0" w:color="auto"/>
            <w:right w:val="none" w:sz="0" w:space="0" w:color="auto"/>
          </w:divBdr>
        </w:div>
        <w:div w:id="1646423016">
          <w:marLeft w:val="480"/>
          <w:marRight w:val="0"/>
          <w:marTop w:val="0"/>
          <w:marBottom w:val="0"/>
          <w:divBdr>
            <w:top w:val="none" w:sz="0" w:space="0" w:color="auto"/>
            <w:left w:val="none" w:sz="0" w:space="0" w:color="auto"/>
            <w:bottom w:val="none" w:sz="0" w:space="0" w:color="auto"/>
            <w:right w:val="none" w:sz="0" w:space="0" w:color="auto"/>
          </w:divBdr>
        </w:div>
        <w:div w:id="1495103482">
          <w:marLeft w:val="480"/>
          <w:marRight w:val="0"/>
          <w:marTop w:val="0"/>
          <w:marBottom w:val="0"/>
          <w:divBdr>
            <w:top w:val="none" w:sz="0" w:space="0" w:color="auto"/>
            <w:left w:val="none" w:sz="0" w:space="0" w:color="auto"/>
            <w:bottom w:val="none" w:sz="0" w:space="0" w:color="auto"/>
            <w:right w:val="none" w:sz="0" w:space="0" w:color="auto"/>
          </w:divBdr>
        </w:div>
        <w:div w:id="1487281135">
          <w:marLeft w:val="480"/>
          <w:marRight w:val="0"/>
          <w:marTop w:val="0"/>
          <w:marBottom w:val="0"/>
          <w:divBdr>
            <w:top w:val="none" w:sz="0" w:space="0" w:color="auto"/>
            <w:left w:val="none" w:sz="0" w:space="0" w:color="auto"/>
            <w:bottom w:val="none" w:sz="0" w:space="0" w:color="auto"/>
            <w:right w:val="none" w:sz="0" w:space="0" w:color="auto"/>
          </w:divBdr>
        </w:div>
        <w:div w:id="528492441">
          <w:marLeft w:val="480"/>
          <w:marRight w:val="0"/>
          <w:marTop w:val="0"/>
          <w:marBottom w:val="0"/>
          <w:divBdr>
            <w:top w:val="none" w:sz="0" w:space="0" w:color="auto"/>
            <w:left w:val="none" w:sz="0" w:space="0" w:color="auto"/>
            <w:bottom w:val="none" w:sz="0" w:space="0" w:color="auto"/>
            <w:right w:val="none" w:sz="0" w:space="0" w:color="auto"/>
          </w:divBdr>
        </w:div>
      </w:divsChild>
    </w:div>
    <w:div w:id="1057121337">
      <w:bodyDiv w:val="1"/>
      <w:marLeft w:val="0"/>
      <w:marRight w:val="0"/>
      <w:marTop w:val="0"/>
      <w:marBottom w:val="0"/>
      <w:divBdr>
        <w:top w:val="none" w:sz="0" w:space="0" w:color="auto"/>
        <w:left w:val="none" w:sz="0" w:space="0" w:color="auto"/>
        <w:bottom w:val="none" w:sz="0" w:space="0" w:color="auto"/>
        <w:right w:val="none" w:sz="0" w:space="0" w:color="auto"/>
      </w:divBdr>
    </w:div>
    <w:div w:id="1057624541">
      <w:bodyDiv w:val="1"/>
      <w:marLeft w:val="0"/>
      <w:marRight w:val="0"/>
      <w:marTop w:val="0"/>
      <w:marBottom w:val="0"/>
      <w:divBdr>
        <w:top w:val="none" w:sz="0" w:space="0" w:color="auto"/>
        <w:left w:val="none" w:sz="0" w:space="0" w:color="auto"/>
        <w:bottom w:val="none" w:sz="0" w:space="0" w:color="auto"/>
        <w:right w:val="none" w:sz="0" w:space="0" w:color="auto"/>
      </w:divBdr>
    </w:div>
    <w:div w:id="1057825230">
      <w:bodyDiv w:val="1"/>
      <w:marLeft w:val="0"/>
      <w:marRight w:val="0"/>
      <w:marTop w:val="0"/>
      <w:marBottom w:val="0"/>
      <w:divBdr>
        <w:top w:val="none" w:sz="0" w:space="0" w:color="auto"/>
        <w:left w:val="none" w:sz="0" w:space="0" w:color="auto"/>
        <w:bottom w:val="none" w:sz="0" w:space="0" w:color="auto"/>
        <w:right w:val="none" w:sz="0" w:space="0" w:color="auto"/>
      </w:divBdr>
    </w:div>
    <w:div w:id="1058044282">
      <w:bodyDiv w:val="1"/>
      <w:marLeft w:val="0"/>
      <w:marRight w:val="0"/>
      <w:marTop w:val="0"/>
      <w:marBottom w:val="0"/>
      <w:divBdr>
        <w:top w:val="none" w:sz="0" w:space="0" w:color="auto"/>
        <w:left w:val="none" w:sz="0" w:space="0" w:color="auto"/>
        <w:bottom w:val="none" w:sz="0" w:space="0" w:color="auto"/>
        <w:right w:val="none" w:sz="0" w:space="0" w:color="auto"/>
      </w:divBdr>
    </w:div>
    <w:div w:id="1058623966">
      <w:bodyDiv w:val="1"/>
      <w:marLeft w:val="0"/>
      <w:marRight w:val="0"/>
      <w:marTop w:val="0"/>
      <w:marBottom w:val="0"/>
      <w:divBdr>
        <w:top w:val="none" w:sz="0" w:space="0" w:color="auto"/>
        <w:left w:val="none" w:sz="0" w:space="0" w:color="auto"/>
        <w:bottom w:val="none" w:sz="0" w:space="0" w:color="auto"/>
        <w:right w:val="none" w:sz="0" w:space="0" w:color="auto"/>
      </w:divBdr>
    </w:div>
    <w:div w:id="1059015569">
      <w:bodyDiv w:val="1"/>
      <w:marLeft w:val="0"/>
      <w:marRight w:val="0"/>
      <w:marTop w:val="0"/>
      <w:marBottom w:val="0"/>
      <w:divBdr>
        <w:top w:val="none" w:sz="0" w:space="0" w:color="auto"/>
        <w:left w:val="none" w:sz="0" w:space="0" w:color="auto"/>
        <w:bottom w:val="none" w:sz="0" w:space="0" w:color="auto"/>
        <w:right w:val="none" w:sz="0" w:space="0" w:color="auto"/>
      </w:divBdr>
    </w:div>
    <w:div w:id="1060520754">
      <w:bodyDiv w:val="1"/>
      <w:marLeft w:val="0"/>
      <w:marRight w:val="0"/>
      <w:marTop w:val="0"/>
      <w:marBottom w:val="0"/>
      <w:divBdr>
        <w:top w:val="none" w:sz="0" w:space="0" w:color="auto"/>
        <w:left w:val="none" w:sz="0" w:space="0" w:color="auto"/>
        <w:bottom w:val="none" w:sz="0" w:space="0" w:color="auto"/>
        <w:right w:val="none" w:sz="0" w:space="0" w:color="auto"/>
      </w:divBdr>
    </w:div>
    <w:div w:id="1060976269">
      <w:bodyDiv w:val="1"/>
      <w:marLeft w:val="0"/>
      <w:marRight w:val="0"/>
      <w:marTop w:val="0"/>
      <w:marBottom w:val="0"/>
      <w:divBdr>
        <w:top w:val="none" w:sz="0" w:space="0" w:color="auto"/>
        <w:left w:val="none" w:sz="0" w:space="0" w:color="auto"/>
        <w:bottom w:val="none" w:sz="0" w:space="0" w:color="auto"/>
        <w:right w:val="none" w:sz="0" w:space="0" w:color="auto"/>
      </w:divBdr>
    </w:div>
    <w:div w:id="1063023589">
      <w:bodyDiv w:val="1"/>
      <w:marLeft w:val="0"/>
      <w:marRight w:val="0"/>
      <w:marTop w:val="0"/>
      <w:marBottom w:val="0"/>
      <w:divBdr>
        <w:top w:val="none" w:sz="0" w:space="0" w:color="auto"/>
        <w:left w:val="none" w:sz="0" w:space="0" w:color="auto"/>
        <w:bottom w:val="none" w:sz="0" w:space="0" w:color="auto"/>
        <w:right w:val="none" w:sz="0" w:space="0" w:color="auto"/>
      </w:divBdr>
    </w:div>
    <w:div w:id="1063062282">
      <w:bodyDiv w:val="1"/>
      <w:marLeft w:val="0"/>
      <w:marRight w:val="0"/>
      <w:marTop w:val="0"/>
      <w:marBottom w:val="0"/>
      <w:divBdr>
        <w:top w:val="none" w:sz="0" w:space="0" w:color="auto"/>
        <w:left w:val="none" w:sz="0" w:space="0" w:color="auto"/>
        <w:bottom w:val="none" w:sz="0" w:space="0" w:color="auto"/>
        <w:right w:val="none" w:sz="0" w:space="0" w:color="auto"/>
      </w:divBdr>
    </w:div>
    <w:div w:id="1063213129">
      <w:bodyDiv w:val="1"/>
      <w:marLeft w:val="0"/>
      <w:marRight w:val="0"/>
      <w:marTop w:val="0"/>
      <w:marBottom w:val="0"/>
      <w:divBdr>
        <w:top w:val="none" w:sz="0" w:space="0" w:color="auto"/>
        <w:left w:val="none" w:sz="0" w:space="0" w:color="auto"/>
        <w:bottom w:val="none" w:sz="0" w:space="0" w:color="auto"/>
        <w:right w:val="none" w:sz="0" w:space="0" w:color="auto"/>
      </w:divBdr>
    </w:div>
    <w:div w:id="1064639974">
      <w:bodyDiv w:val="1"/>
      <w:marLeft w:val="0"/>
      <w:marRight w:val="0"/>
      <w:marTop w:val="0"/>
      <w:marBottom w:val="0"/>
      <w:divBdr>
        <w:top w:val="none" w:sz="0" w:space="0" w:color="auto"/>
        <w:left w:val="none" w:sz="0" w:space="0" w:color="auto"/>
        <w:bottom w:val="none" w:sz="0" w:space="0" w:color="auto"/>
        <w:right w:val="none" w:sz="0" w:space="0" w:color="auto"/>
      </w:divBdr>
      <w:divsChild>
        <w:div w:id="663514753">
          <w:marLeft w:val="480"/>
          <w:marRight w:val="0"/>
          <w:marTop w:val="0"/>
          <w:marBottom w:val="0"/>
          <w:divBdr>
            <w:top w:val="none" w:sz="0" w:space="0" w:color="auto"/>
            <w:left w:val="none" w:sz="0" w:space="0" w:color="auto"/>
            <w:bottom w:val="none" w:sz="0" w:space="0" w:color="auto"/>
            <w:right w:val="none" w:sz="0" w:space="0" w:color="auto"/>
          </w:divBdr>
        </w:div>
        <w:div w:id="2075228511">
          <w:marLeft w:val="480"/>
          <w:marRight w:val="0"/>
          <w:marTop w:val="0"/>
          <w:marBottom w:val="0"/>
          <w:divBdr>
            <w:top w:val="none" w:sz="0" w:space="0" w:color="auto"/>
            <w:left w:val="none" w:sz="0" w:space="0" w:color="auto"/>
            <w:bottom w:val="none" w:sz="0" w:space="0" w:color="auto"/>
            <w:right w:val="none" w:sz="0" w:space="0" w:color="auto"/>
          </w:divBdr>
        </w:div>
        <w:div w:id="1760371452">
          <w:marLeft w:val="480"/>
          <w:marRight w:val="0"/>
          <w:marTop w:val="0"/>
          <w:marBottom w:val="0"/>
          <w:divBdr>
            <w:top w:val="none" w:sz="0" w:space="0" w:color="auto"/>
            <w:left w:val="none" w:sz="0" w:space="0" w:color="auto"/>
            <w:bottom w:val="none" w:sz="0" w:space="0" w:color="auto"/>
            <w:right w:val="none" w:sz="0" w:space="0" w:color="auto"/>
          </w:divBdr>
        </w:div>
        <w:div w:id="1139684754">
          <w:marLeft w:val="480"/>
          <w:marRight w:val="0"/>
          <w:marTop w:val="0"/>
          <w:marBottom w:val="0"/>
          <w:divBdr>
            <w:top w:val="none" w:sz="0" w:space="0" w:color="auto"/>
            <w:left w:val="none" w:sz="0" w:space="0" w:color="auto"/>
            <w:bottom w:val="none" w:sz="0" w:space="0" w:color="auto"/>
            <w:right w:val="none" w:sz="0" w:space="0" w:color="auto"/>
          </w:divBdr>
        </w:div>
        <w:div w:id="2977277">
          <w:marLeft w:val="480"/>
          <w:marRight w:val="0"/>
          <w:marTop w:val="0"/>
          <w:marBottom w:val="0"/>
          <w:divBdr>
            <w:top w:val="none" w:sz="0" w:space="0" w:color="auto"/>
            <w:left w:val="none" w:sz="0" w:space="0" w:color="auto"/>
            <w:bottom w:val="none" w:sz="0" w:space="0" w:color="auto"/>
            <w:right w:val="none" w:sz="0" w:space="0" w:color="auto"/>
          </w:divBdr>
        </w:div>
        <w:div w:id="2045133433">
          <w:marLeft w:val="480"/>
          <w:marRight w:val="0"/>
          <w:marTop w:val="0"/>
          <w:marBottom w:val="0"/>
          <w:divBdr>
            <w:top w:val="none" w:sz="0" w:space="0" w:color="auto"/>
            <w:left w:val="none" w:sz="0" w:space="0" w:color="auto"/>
            <w:bottom w:val="none" w:sz="0" w:space="0" w:color="auto"/>
            <w:right w:val="none" w:sz="0" w:space="0" w:color="auto"/>
          </w:divBdr>
        </w:div>
        <w:div w:id="1494685086">
          <w:marLeft w:val="480"/>
          <w:marRight w:val="0"/>
          <w:marTop w:val="0"/>
          <w:marBottom w:val="0"/>
          <w:divBdr>
            <w:top w:val="none" w:sz="0" w:space="0" w:color="auto"/>
            <w:left w:val="none" w:sz="0" w:space="0" w:color="auto"/>
            <w:bottom w:val="none" w:sz="0" w:space="0" w:color="auto"/>
            <w:right w:val="none" w:sz="0" w:space="0" w:color="auto"/>
          </w:divBdr>
        </w:div>
        <w:div w:id="243609299">
          <w:marLeft w:val="480"/>
          <w:marRight w:val="0"/>
          <w:marTop w:val="0"/>
          <w:marBottom w:val="0"/>
          <w:divBdr>
            <w:top w:val="none" w:sz="0" w:space="0" w:color="auto"/>
            <w:left w:val="none" w:sz="0" w:space="0" w:color="auto"/>
            <w:bottom w:val="none" w:sz="0" w:space="0" w:color="auto"/>
            <w:right w:val="none" w:sz="0" w:space="0" w:color="auto"/>
          </w:divBdr>
        </w:div>
        <w:div w:id="1129857431">
          <w:marLeft w:val="480"/>
          <w:marRight w:val="0"/>
          <w:marTop w:val="0"/>
          <w:marBottom w:val="0"/>
          <w:divBdr>
            <w:top w:val="none" w:sz="0" w:space="0" w:color="auto"/>
            <w:left w:val="none" w:sz="0" w:space="0" w:color="auto"/>
            <w:bottom w:val="none" w:sz="0" w:space="0" w:color="auto"/>
            <w:right w:val="none" w:sz="0" w:space="0" w:color="auto"/>
          </w:divBdr>
        </w:div>
        <w:div w:id="1976134275">
          <w:marLeft w:val="480"/>
          <w:marRight w:val="0"/>
          <w:marTop w:val="0"/>
          <w:marBottom w:val="0"/>
          <w:divBdr>
            <w:top w:val="none" w:sz="0" w:space="0" w:color="auto"/>
            <w:left w:val="none" w:sz="0" w:space="0" w:color="auto"/>
            <w:bottom w:val="none" w:sz="0" w:space="0" w:color="auto"/>
            <w:right w:val="none" w:sz="0" w:space="0" w:color="auto"/>
          </w:divBdr>
        </w:div>
        <w:div w:id="718748908">
          <w:marLeft w:val="480"/>
          <w:marRight w:val="0"/>
          <w:marTop w:val="0"/>
          <w:marBottom w:val="0"/>
          <w:divBdr>
            <w:top w:val="none" w:sz="0" w:space="0" w:color="auto"/>
            <w:left w:val="none" w:sz="0" w:space="0" w:color="auto"/>
            <w:bottom w:val="none" w:sz="0" w:space="0" w:color="auto"/>
            <w:right w:val="none" w:sz="0" w:space="0" w:color="auto"/>
          </w:divBdr>
        </w:div>
        <w:div w:id="405341146">
          <w:marLeft w:val="480"/>
          <w:marRight w:val="0"/>
          <w:marTop w:val="0"/>
          <w:marBottom w:val="0"/>
          <w:divBdr>
            <w:top w:val="none" w:sz="0" w:space="0" w:color="auto"/>
            <w:left w:val="none" w:sz="0" w:space="0" w:color="auto"/>
            <w:bottom w:val="none" w:sz="0" w:space="0" w:color="auto"/>
            <w:right w:val="none" w:sz="0" w:space="0" w:color="auto"/>
          </w:divBdr>
        </w:div>
        <w:div w:id="1810972051">
          <w:marLeft w:val="480"/>
          <w:marRight w:val="0"/>
          <w:marTop w:val="0"/>
          <w:marBottom w:val="0"/>
          <w:divBdr>
            <w:top w:val="none" w:sz="0" w:space="0" w:color="auto"/>
            <w:left w:val="none" w:sz="0" w:space="0" w:color="auto"/>
            <w:bottom w:val="none" w:sz="0" w:space="0" w:color="auto"/>
            <w:right w:val="none" w:sz="0" w:space="0" w:color="auto"/>
          </w:divBdr>
        </w:div>
        <w:div w:id="1182549851">
          <w:marLeft w:val="480"/>
          <w:marRight w:val="0"/>
          <w:marTop w:val="0"/>
          <w:marBottom w:val="0"/>
          <w:divBdr>
            <w:top w:val="none" w:sz="0" w:space="0" w:color="auto"/>
            <w:left w:val="none" w:sz="0" w:space="0" w:color="auto"/>
            <w:bottom w:val="none" w:sz="0" w:space="0" w:color="auto"/>
            <w:right w:val="none" w:sz="0" w:space="0" w:color="auto"/>
          </w:divBdr>
        </w:div>
        <w:div w:id="2147240125">
          <w:marLeft w:val="480"/>
          <w:marRight w:val="0"/>
          <w:marTop w:val="0"/>
          <w:marBottom w:val="0"/>
          <w:divBdr>
            <w:top w:val="none" w:sz="0" w:space="0" w:color="auto"/>
            <w:left w:val="none" w:sz="0" w:space="0" w:color="auto"/>
            <w:bottom w:val="none" w:sz="0" w:space="0" w:color="auto"/>
            <w:right w:val="none" w:sz="0" w:space="0" w:color="auto"/>
          </w:divBdr>
        </w:div>
        <w:div w:id="806236918">
          <w:marLeft w:val="480"/>
          <w:marRight w:val="0"/>
          <w:marTop w:val="0"/>
          <w:marBottom w:val="0"/>
          <w:divBdr>
            <w:top w:val="none" w:sz="0" w:space="0" w:color="auto"/>
            <w:left w:val="none" w:sz="0" w:space="0" w:color="auto"/>
            <w:bottom w:val="none" w:sz="0" w:space="0" w:color="auto"/>
            <w:right w:val="none" w:sz="0" w:space="0" w:color="auto"/>
          </w:divBdr>
        </w:div>
        <w:div w:id="1889952386">
          <w:marLeft w:val="480"/>
          <w:marRight w:val="0"/>
          <w:marTop w:val="0"/>
          <w:marBottom w:val="0"/>
          <w:divBdr>
            <w:top w:val="none" w:sz="0" w:space="0" w:color="auto"/>
            <w:left w:val="none" w:sz="0" w:space="0" w:color="auto"/>
            <w:bottom w:val="none" w:sz="0" w:space="0" w:color="auto"/>
            <w:right w:val="none" w:sz="0" w:space="0" w:color="auto"/>
          </w:divBdr>
        </w:div>
        <w:div w:id="473179288">
          <w:marLeft w:val="480"/>
          <w:marRight w:val="0"/>
          <w:marTop w:val="0"/>
          <w:marBottom w:val="0"/>
          <w:divBdr>
            <w:top w:val="none" w:sz="0" w:space="0" w:color="auto"/>
            <w:left w:val="none" w:sz="0" w:space="0" w:color="auto"/>
            <w:bottom w:val="none" w:sz="0" w:space="0" w:color="auto"/>
            <w:right w:val="none" w:sz="0" w:space="0" w:color="auto"/>
          </w:divBdr>
        </w:div>
        <w:div w:id="2072269660">
          <w:marLeft w:val="480"/>
          <w:marRight w:val="0"/>
          <w:marTop w:val="0"/>
          <w:marBottom w:val="0"/>
          <w:divBdr>
            <w:top w:val="none" w:sz="0" w:space="0" w:color="auto"/>
            <w:left w:val="none" w:sz="0" w:space="0" w:color="auto"/>
            <w:bottom w:val="none" w:sz="0" w:space="0" w:color="auto"/>
            <w:right w:val="none" w:sz="0" w:space="0" w:color="auto"/>
          </w:divBdr>
        </w:div>
        <w:div w:id="739257514">
          <w:marLeft w:val="480"/>
          <w:marRight w:val="0"/>
          <w:marTop w:val="0"/>
          <w:marBottom w:val="0"/>
          <w:divBdr>
            <w:top w:val="none" w:sz="0" w:space="0" w:color="auto"/>
            <w:left w:val="none" w:sz="0" w:space="0" w:color="auto"/>
            <w:bottom w:val="none" w:sz="0" w:space="0" w:color="auto"/>
            <w:right w:val="none" w:sz="0" w:space="0" w:color="auto"/>
          </w:divBdr>
        </w:div>
        <w:div w:id="2143116565">
          <w:marLeft w:val="480"/>
          <w:marRight w:val="0"/>
          <w:marTop w:val="0"/>
          <w:marBottom w:val="0"/>
          <w:divBdr>
            <w:top w:val="none" w:sz="0" w:space="0" w:color="auto"/>
            <w:left w:val="none" w:sz="0" w:space="0" w:color="auto"/>
            <w:bottom w:val="none" w:sz="0" w:space="0" w:color="auto"/>
            <w:right w:val="none" w:sz="0" w:space="0" w:color="auto"/>
          </w:divBdr>
        </w:div>
        <w:div w:id="1494566157">
          <w:marLeft w:val="480"/>
          <w:marRight w:val="0"/>
          <w:marTop w:val="0"/>
          <w:marBottom w:val="0"/>
          <w:divBdr>
            <w:top w:val="none" w:sz="0" w:space="0" w:color="auto"/>
            <w:left w:val="none" w:sz="0" w:space="0" w:color="auto"/>
            <w:bottom w:val="none" w:sz="0" w:space="0" w:color="auto"/>
            <w:right w:val="none" w:sz="0" w:space="0" w:color="auto"/>
          </w:divBdr>
        </w:div>
        <w:div w:id="1172915840">
          <w:marLeft w:val="480"/>
          <w:marRight w:val="0"/>
          <w:marTop w:val="0"/>
          <w:marBottom w:val="0"/>
          <w:divBdr>
            <w:top w:val="none" w:sz="0" w:space="0" w:color="auto"/>
            <w:left w:val="none" w:sz="0" w:space="0" w:color="auto"/>
            <w:bottom w:val="none" w:sz="0" w:space="0" w:color="auto"/>
            <w:right w:val="none" w:sz="0" w:space="0" w:color="auto"/>
          </w:divBdr>
        </w:div>
        <w:div w:id="1876190569">
          <w:marLeft w:val="480"/>
          <w:marRight w:val="0"/>
          <w:marTop w:val="0"/>
          <w:marBottom w:val="0"/>
          <w:divBdr>
            <w:top w:val="none" w:sz="0" w:space="0" w:color="auto"/>
            <w:left w:val="none" w:sz="0" w:space="0" w:color="auto"/>
            <w:bottom w:val="none" w:sz="0" w:space="0" w:color="auto"/>
            <w:right w:val="none" w:sz="0" w:space="0" w:color="auto"/>
          </w:divBdr>
        </w:div>
        <w:div w:id="1275599030">
          <w:marLeft w:val="480"/>
          <w:marRight w:val="0"/>
          <w:marTop w:val="0"/>
          <w:marBottom w:val="0"/>
          <w:divBdr>
            <w:top w:val="none" w:sz="0" w:space="0" w:color="auto"/>
            <w:left w:val="none" w:sz="0" w:space="0" w:color="auto"/>
            <w:bottom w:val="none" w:sz="0" w:space="0" w:color="auto"/>
            <w:right w:val="none" w:sz="0" w:space="0" w:color="auto"/>
          </w:divBdr>
        </w:div>
        <w:div w:id="79763145">
          <w:marLeft w:val="480"/>
          <w:marRight w:val="0"/>
          <w:marTop w:val="0"/>
          <w:marBottom w:val="0"/>
          <w:divBdr>
            <w:top w:val="none" w:sz="0" w:space="0" w:color="auto"/>
            <w:left w:val="none" w:sz="0" w:space="0" w:color="auto"/>
            <w:bottom w:val="none" w:sz="0" w:space="0" w:color="auto"/>
            <w:right w:val="none" w:sz="0" w:space="0" w:color="auto"/>
          </w:divBdr>
        </w:div>
        <w:div w:id="1190028302">
          <w:marLeft w:val="480"/>
          <w:marRight w:val="0"/>
          <w:marTop w:val="0"/>
          <w:marBottom w:val="0"/>
          <w:divBdr>
            <w:top w:val="none" w:sz="0" w:space="0" w:color="auto"/>
            <w:left w:val="none" w:sz="0" w:space="0" w:color="auto"/>
            <w:bottom w:val="none" w:sz="0" w:space="0" w:color="auto"/>
            <w:right w:val="none" w:sz="0" w:space="0" w:color="auto"/>
          </w:divBdr>
        </w:div>
        <w:div w:id="649597092">
          <w:marLeft w:val="480"/>
          <w:marRight w:val="0"/>
          <w:marTop w:val="0"/>
          <w:marBottom w:val="0"/>
          <w:divBdr>
            <w:top w:val="none" w:sz="0" w:space="0" w:color="auto"/>
            <w:left w:val="none" w:sz="0" w:space="0" w:color="auto"/>
            <w:bottom w:val="none" w:sz="0" w:space="0" w:color="auto"/>
            <w:right w:val="none" w:sz="0" w:space="0" w:color="auto"/>
          </w:divBdr>
        </w:div>
        <w:div w:id="1726098380">
          <w:marLeft w:val="480"/>
          <w:marRight w:val="0"/>
          <w:marTop w:val="0"/>
          <w:marBottom w:val="0"/>
          <w:divBdr>
            <w:top w:val="none" w:sz="0" w:space="0" w:color="auto"/>
            <w:left w:val="none" w:sz="0" w:space="0" w:color="auto"/>
            <w:bottom w:val="none" w:sz="0" w:space="0" w:color="auto"/>
            <w:right w:val="none" w:sz="0" w:space="0" w:color="auto"/>
          </w:divBdr>
        </w:div>
        <w:div w:id="1694110353">
          <w:marLeft w:val="480"/>
          <w:marRight w:val="0"/>
          <w:marTop w:val="0"/>
          <w:marBottom w:val="0"/>
          <w:divBdr>
            <w:top w:val="none" w:sz="0" w:space="0" w:color="auto"/>
            <w:left w:val="none" w:sz="0" w:space="0" w:color="auto"/>
            <w:bottom w:val="none" w:sz="0" w:space="0" w:color="auto"/>
            <w:right w:val="none" w:sz="0" w:space="0" w:color="auto"/>
          </w:divBdr>
        </w:div>
        <w:div w:id="1315598245">
          <w:marLeft w:val="480"/>
          <w:marRight w:val="0"/>
          <w:marTop w:val="0"/>
          <w:marBottom w:val="0"/>
          <w:divBdr>
            <w:top w:val="none" w:sz="0" w:space="0" w:color="auto"/>
            <w:left w:val="none" w:sz="0" w:space="0" w:color="auto"/>
            <w:bottom w:val="none" w:sz="0" w:space="0" w:color="auto"/>
            <w:right w:val="none" w:sz="0" w:space="0" w:color="auto"/>
          </w:divBdr>
        </w:div>
        <w:div w:id="919097837">
          <w:marLeft w:val="480"/>
          <w:marRight w:val="0"/>
          <w:marTop w:val="0"/>
          <w:marBottom w:val="0"/>
          <w:divBdr>
            <w:top w:val="none" w:sz="0" w:space="0" w:color="auto"/>
            <w:left w:val="none" w:sz="0" w:space="0" w:color="auto"/>
            <w:bottom w:val="none" w:sz="0" w:space="0" w:color="auto"/>
            <w:right w:val="none" w:sz="0" w:space="0" w:color="auto"/>
          </w:divBdr>
        </w:div>
        <w:div w:id="917205010">
          <w:marLeft w:val="480"/>
          <w:marRight w:val="0"/>
          <w:marTop w:val="0"/>
          <w:marBottom w:val="0"/>
          <w:divBdr>
            <w:top w:val="none" w:sz="0" w:space="0" w:color="auto"/>
            <w:left w:val="none" w:sz="0" w:space="0" w:color="auto"/>
            <w:bottom w:val="none" w:sz="0" w:space="0" w:color="auto"/>
            <w:right w:val="none" w:sz="0" w:space="0" w:color="auto"/>
          </w:divBdr>
        </w:div>
      </w:divsChild>
    </w:div>
    <w:div w:id="1064644590">
      <w:bodyDiv w:val="1"/>
      <w:marLeft w:val="0"/>
      <w:marRight w:val="0"/>
      <w:marTop w:val="0"/>
      <w:marBottom w:val="0"/>
      <w:divBdr>
        <w:top w:val="none" w:sz="0" w:space="0" w:color="auto"/>
        <w:left w:val="none" w:sz="0" w:space="0" w:color="auto"/>
        <w:bottom w:val="none" w:sz="0" w:space="0" w:color="auto"/>
        <w:right w:val="none" w:sz="0" w:space="0" w:color="auto"/>
      </w:divBdr>
    </w:div>
    <w:div w:id="1064792425">
      <w:bodyDiv w:val="1"/>
      <w:marLeft w:val="0"/>
      <w:marRight w:val="0"/>
      <w:marTop w:val="0"/>
      <w:marBottom w:val="0"/>
      <w:divBdr>
        <w:top w:val="none" w:sz="0" w:space="0" w:color="auto"/>
        <w:left w:val="none" w:sz="0" w:space="0" w:color="auto"/>
        <w:bottom w:val="none" w:sz="0" w:space="0" w:color="auto"/>
        <w:right w:val="none" w:sz="0" w:space="0" w:color="auto"/>
      </w:divBdr>
    </w:div>
    <w:div w:id="1069421078">
      <w:bodyDiv w:val="1"/>
      <w:marLeft w:val="0"/>
      <w:marRight w:val="0"/>
      <w:marTop w:val="0"/>
      <w:marBottom w:val="0"/>
      <w:divBdr>
        <w:top w:val="none" w:sz="0" w:space="0" w:color="auto"/>
        <w:left w:val="none" w:sz="0" w:space="0" w:color="auto"/>
        <w:bottom w:val="none" w:sz="0" w:space="0" w:color="auto"/>
        <w:right w:val="none" w:sz="0" w:space="0" w:color="auto"/>
      </w:divBdr>
    </w:div>
    <w:div w:id="1070228852">
      <w:bodyDiv w:val="1"/>
      <w:marLeft w:val="0"/>
      <w:marRight w:val="0"/>
      <w:marTop w:val="0"/>
      <w:marBottom w:val="0"/>
      <w:divBdr>
        <w:top w:val="none" w:sz="0" w:space="0" w:color="auto"/>
        <w:left w:val="none" w:sz="0" w:space="0" w:color="auto"/>
        <w:bottom w:val="none" w:sz="0" w:space="0" w:color="auto"/>
        <w:right w:val="none" w:sz="0" w:space="0" w:color="auto"/>
      </w:divBdr>
    </w:div>
    <w:div w:id="1070496398">
      <w:bodyDiv w:val="1"/>
      <w:marLeft w:val="0"/>
      <w:marRight w:val="0"/>
      <w:marTop w:val="0"/>
      <w:marBottom w:val="0"/>
      <w:divBdr>
        <w:top w:val="none" w:sz="0" w:space="0" w:color="auto"/>
        <w:left w:val="none" w:sz="0" w:space="0" w:color="auto"/>
        <w:bottom w:val="none" w:sz="0" w:space="0" w:color="auto"/>
        <w:right w:val="none" w:sz="0" w:space="0" w:color="auto"/>
      </w:divBdr>
    </w:div>
    <w:div w:id="1070928861">
      <w:bodyDiv w:val="1"/>
      <w:marLeft w:val="0"/>
      <w:marRight w:val="0"/>
      <w:marTop w:val="0"/>
      <w:marBottom w:val="0"/>
      <w:divBdr>
        <w:top w:val="none" w:sz="0" w:space="0" w:color="auto"/>
        <w:left w:val="none" w:sz="0" w:space="0" w:color="auto"/>
        <w:bottom w:val="none" w:sz="0" w:space="0" w:color="auto"/>
        <w:right w:val="none" w:sz="0" w:space="0" w:color="auto"/>
      </w:divBdr>
    </w:div>
    <w:div w:id="1072311642">
      <w:bodyDiv w:val="1"/>
      <w:marLeft w:val="0"/>
      <w:marRight w:val="0"/>
      <w:marTop w:val="0"/>
      <w:marBottom w:val="0"/>
      <w:divBdr>
        <w:top w:val="none" w:sz="0" w:space="0" w:color="auto"/>
        <w:left w:val="none" w:sz="0" w:space="0" w:color="auto"/>
        <w:bottom w:val="none" w:sz="0" w:space="0" w:color="auto"/>
        <w:right w:val="none" w:sz="0" w:space="0" w:color="auto"/>
      </w:divBdr>
    </w:div>
    <w:div w:id="1072656275">
      <w:bodyDiv w:val="1"/>
      <w:marLeft w:val="0"/>
      <w:marRight w:val="0"/>
      <w:marTop w:val="0"/>
      <w:marBottom w:val="0"/>
      <w:divBdr>
        <w:top w:val="none" w:sz="0" w:space="0" w:color="auto"/>
        <w:left w:val="none" w:sz="0" w:space="0" w:color="auto"/>
        <w:bottom w:val="none" w:sz="0" w:space="0" w:color="auto"/>
        <w:right w:val="none" w:sz="0" w:space="0" w:color="auto"/>
      </w:divBdr>
    </w:div>
    <w:div w:id="1072773984">
      <w:bodyDiv w:val="1"/>
      <w:marLeft w:val="0"/>
      <w:marRight w:val="0"/>
      <w:marTop w:val="0"/>
      <w:marBottom w:val="0"/>
      <w:divBdr>
        <w:top w:val="none" w:sz="0" w:space="0" w:color="auto"/>
        <w:left w:val="none" w:sz="0" w:space="0" w:color="auto"/>
        <w:bottom w:val="none" w:sz="0" w:space="0" w:color="auto"/>
        <w:right w:val="none" w:sz="0" w:space="0" w:color="auto"/>
      </w:divBdr>
    </w:div>
    <w:div w:id="1073041969">
      <w:bodyDiv w:val="1"/>
      <w:marLeft w:val="0"/>
      <w:marRight w:val="0"/>
      <w:marTop w:val="0"/>
      <w:marBottom w:val="0"/>
      <w:divBdr>
        <w:top w:val="none" w:sz="0" w:space="0" w:color="auto"/>
        <w:left w:val="none" w:sz="0" w:space="0" w:color="auto"/>
        <w:bottom w:val="none" w:sz="0" w:space="0" w:color="auto"/>
        <w:right w:val="none" w:sz="0" w:space="0" w:color="auto"/>
      </w:divBdr>
    </w:div>
    <w:div w:id="1073745496">
      <w:bodyDiv w:val="1"/>
      <w:marLeft w:val="0"/>
      <w:marRight w:val="0"/>
      <w:marTop w:val="0"/>
      <w:marBottom w:val="0"/>
      <w:divBdr>
        <w:top w:val="none" w:sz="0" w:space="0" w:color="auto"/>
        <w:left w:val="none" w:sz="0" w:space="0" w:color="auto"/>
        <w:bottom w:val="none" w:sz="0" w:space="0" w:color="auto"/>
        <w:right w:val="none" w:sz="0" w:space="0" w:color="auto"/>
      </w:divBdr>
    </w:div>
    <w:div w:id="1074593822">
      <w:bodyDiv w:val="1"/>
      <w:marLeft w:val="0"/>
      <w:marRight w:val="0"/>
      <w:marTop w:val="0"/>
      <w:marBottom w:val="0"/>
      <w:divBdr>
        <w:top w:val="none" w:sz="0" w:space="0" w:color="auto"/>
        <w:left w:val="none" w:sz="0" w:space="0" w:color="auto"/>
        <w:bottom w:val="none" w:sz="0" w:space="0" w:color="auto"/>
        <w:right w:val="none" w:sz="0" w:space="0" w:color="auto"/>
      </w:divBdr>
    </w:div>
    <w:div w:id="1074939420">
      <w:bodyDiv w:val="1"/>
      <w:marLeft w:val="0"/>
      <w:marRight w:val="0"/>
      <w:marTop w:val="0"/>
      <w:marBottom w:val="0"/>
      <w:divBdr>
        <w:top w:val="none" w:sz="0" w:space="0" w:color="auto"/>
        <w:left w:val="none" w:sz="0" w:space="0" w:color="auto"/>
        <w:bottom w:val="none" w:sz="0" w:space="0" w:color="auto"/>
        <w:right w:val="none" w:sz="0" w:space="0" w:color="auto"/>
      </w:divBdr>
      <w:divsChild>
        <w:div w:id="139616043">
          <w:marLeft w:val="480"/>
          <w:marRight w:val="0"/>
          <w:marTop w:val="0"/>
          <w:marBottom w:val="0"/>
          <w:divBdr>
            <w:top w:val="none" w:sz="0" w:space="0" w:color="auto"/>
            <w:left w:val="none" w:sz="0" w:space="0" w:color="auto"/>
            <w:bottom w:val="none" w:sz="0" w:space="0" w:color="auto"/>
            <w:right w:val="none" w:sz="0" w:space="0" w:color="auto"/>
          </w:divBdr>
        </w:div>
        <w:div w:id="712122134">
          <w:marLeft w:val="480"/>
          <w:marRight w:val="0"/>
          <w:marTop w:val="0"/>
          <w:marBottom w:val="0"/>
          <w:divBdr>
            <w:top w:val="none" w:sz="0" w:space="0" w:color="auto"/>
            <w:left w:val="none" w:sz="0" w:space="0" w:color="auto"/>
            <w:bottom w:val="none" w:sz="0" w:space="0" w:color="auto"/>
            <w:right w:val="none" w:sz="0" w:space="0" w:color="auto"/>
          </w:divBdr>
        </w:div>
        <w:div w:id="630326737">
          <w:marLeft w:val="480"/>
          <w:marRight w:val="0"/>
          <w:marTop w:val="0"/>
          <w:marBottom w:val="0"/>
          <w:divBdr>
            <w:top w:val="none" w:sz="0" w:space="0" w:color="auto"/>
            <w:left w:val="none" w:sz="0" w:space="0" w:color="auto"/>
            <w:bottom w:val="none" w:sz="0" w:space="0" w:color="auto"/>
            <w:right w:val="none" w:sz="0" w:space="0" w:color="auto"/>
          </w:divBdr>
        </w:div>
        <w:div w:id="888538714">
          <w:marLeft w:val="480"/>
          <w:marRight w:val="0"/>
          <w:marTop w:val="0"/>
          <w:marBottom w:val="0"/>
          <w:divBdr>
            <w:top w:val="none" w:sz="0" w:space="0" w:color="auto"/>
            <w:left w:val="none" w:sz="0" w:space="0" w:color="auto"/>
            <w:bottom w:val="none" w:sz="0" w:space="0" w:color="auto"/>
            <w:right w:val="none" w:sz="0" w:space="0" w:color="auto"/>
          </w:divBdr>
        </w:div>
        <w:div w:id="573859672">
          <w:marLeft w:val="480"/>
          <w:marRight w:val="0"/>
          <w:marTop w:val="0"/>
          <w:marBottom w:val="0"/>
          <w:divBdr>
            <w:top w:val="none" w:sz="0" w:space="0" w:color="auto"/>
            <w:left w:val="none" w:sz="0" w:space="0" w:color="auto"/>
            <w:bottom w:val="none" w:sz="0" w:space="0" w:color="auto"/>
            <w:right w:val="none" w:sz="0" w:space="0" w:color="auto"/>
          </w:divBdr>
        </w:div>
        <w:div w:id="1016619310">
          <w:marLeft w:val="480"/>
          <w:marRight w:val="0"/>
          <w:marTop w:val="0"/>
          <w:marBottom w:val="0"/>
          <w:divBdr>
            <w:top w:val="none" w:sz="0" w:space="0" w:color="auto"/>
            <w:left w:val="none" w:sz="0" w:space="0" w:color="auto"/>
            <w:bottom w:val="none" w:sz="0" w:space="0" w:color="auto"/>
            <w:right w:val="none" w:sz="0" w:space="0" w:color="auto"/>
          </w:divBdr>
        </w:div>
        <w:div w:id="1484158335">
          <w:marLeft w:val="480"/>
          <w:marRight w:val="0"/>
          <w:marTop w:val="0"/>
          <w:marBottom w:val="0"/>
          <w:divBdr>
            <w:top w:val="none" w:sz="0" w:space="0" w:color="auto"/>
            <w:left w:val="none" w:sz="0" w:space="0" w:color="auto"/>
            <w:bottom w:val="none" w:sz="0" w:space="0" w:color="auto"/>
            <w:right w:val="none" w:sz="0" w:space="0" w:color="auto"/>
          </w:divBdr>
        </w:div>
        <w:div w:id="774132433">
          <w:marLeft w:val="480"/>
          <w:marRight w:val="0"/>
          <w:marTop w:val="0"/>
          <w:marBottom w:val="0"/>
          <w:divBdr>
            <w:top w:val="none" w:sz="0" w:space="0" w:color="auto"/>
            <w:left w:val="none" w:sz="0" w:space="0" w:color="auto"/>
            <w:bottom w:val="none" w:sz="0" w:space="0" w:color="auto"/>
            <w:right w:val="none" w:sz="0" w:space="0" w:color="auto"/>
          </w:divBdr>
        </w:div>
        <w:div w:id="1074470307">
          <w:marLeft w:val="480"/>
          <w:marRight w:val="0"/>
          <w:marTop w:val="0"/>
          <w:marBottom w:val="0"/>
          <w:divBdr>
            <w:top w:val="none" w:sz="0" w:space="0" w:color="auto"/>
            <w:left w:val="none" w:sz="0" w:space="0" w:color="auto"/>
            <w:bottom w:val="none" w:sz="0" w:space="0" w:color="auto"/>
            <w:right w:val="none" w:sz="0" w:space="0" w:color="auto"/>
          </w:divBdr>
        </w:div>
        <w:div w:id="396784572">
          <w:marLeft w:val="480"/>
          <w:marRight w:val="0"/>
          <w:marTop w:val="0"/>
          <w:marBottom w:val="0"/>
          <w:divBdr>
            <w:top w:val="none" w:sz="0" w:space="0" w:color="auto"/>
            <w:left w:val="none" w:sz="0" w:space="0" w:color="auto"/>
            <w:bottom w:val="none" w:sz="0" w:space="0" w:color="auto"/>
            <w:right w:val="none" w:sz="0" w:space="0" w:color="auto"/>
          </w:divBdr>
        </w:div>
        <w:div w:id="652373852">
          <w:marLeft w:val="480"/>
          <w:marRight w:val="0"/>
          <w:marTop w:val="0"/>
          <w:marBottom w:val="0"/>
          <w:divBdr>
            <w:top w:val="none" w:sz="0" w:space="0" w:color="auto"/>
            <w:left w:val="none" w:sz="0" w:space="0" w:color="auto"/>
            <w:bottom w:val="none" w:sz="0" w:space="0" w:color="auto"/>
            <w:right w:val="none" w:sz="0" w:space="0" w:color="auto"/>
          </w:divBdr>
        </w:div>
        <w:div w:id="1060863859">
          <w:marLeft w:val="480"/>
          <w:marRight w:val="0"/>
          <w:marTop w:val="0"/>
          <w:marBottom w:val="0"/>
          <w:divBdr>
            <w:top w:val="none" w:sz="0" w:space="0" w:color="auto"/>
            <w:left w:val="none" w:sz="0" w:space="0" w:color="auto"/>
            <w:bottom w:val="none" w:sz="0" w:space="0" w:color="auto"/>
            <w:right w:val="none" w:sz="0" w:space="0" w:color="auto"/>
          </w:divBdr>
        </w:div>
        <w:div w:id="2059159436">
          <w:marLeft w:val="480"/>
          <w:marRight w:val="0"/>
          <w:marTop w:val="0"/>
          <w:marBottom w:val="0"/>
          <w:divBdr>
            <w:top w:val="none" w:sz="0" w:space="0" w:color="auto"/>
            <w:left w:val="none" w:sz="0" w:space="0" w:color="auto"/>
            <w:bottom w:val="none" w:sz="0" w:space="0" w:color="auto"/>
            <w:right w:val="none" w:sz="0" w:space="0" w:color="auto"/>
          </w:divBdr>
        </w:div>
        <w:div w:id="1451436541">
          <w:marLeft w:val="480"/>
          <w:marRight w:val="0"/>
          <w:marTop w:val="0"/>
          <w:marBottom w:val="0"/>
          <w:divBdr>
            <w:top w:val="none" w:sz="0" w:space="0" w:color="auto"/>
            <w:left w:val="none" w:sz="0" w:space="0" w:color="auto"/>
            <w:bottom w:val="none" w:sz="0" w:space="0" w:color="auto"/>
            <w:right w:val="none" w:sz="0" w:space="0" w:color="auto"/>
          </w:divBdr>
        </w:div>
        <w:div w:id="1830557787">
          <w:marLeft w:val="480"/>
          <w:marRight w:val="0"/>
          <w:marTop w:val="0"/>
          <w:marBottom w:val="0"/>
          <w:divBdr>
            <w:top w:val="none" w:sz="0" w:space="0" w:color="auto"/>
            <w:left w:val="none" w:sz="0" w:space="0" w:color="auto"/>
            <w:bottom w:val="none" w:sz="0" w:space="0" w:color="auto"/>
            <w:right w:val="none" w:sz="0" w:space="0" w:color="auto"/>
          </w:divBdr>
        </w:div>
        <w:div w:id="1952591263">
          <w:marLeft w:val="480"/>
          <w:marRight w:val="0"/>
          <w:marTop w:val="0"/>
          <w:marBottom w:val="0"/>
          <w:divBdr>
            <w:top w:val="none" w:sz="0" w:space="0" w:color="auto"/>
            <w:left w:val="none" w:sz="0" w:space="0" w:color="auto"/>
            <w:bottom w:val="none" w:sz="0" w:space="0" w:color="auto"/>
            <w:right w:val="none" w:sz="0" w:space="0" w:color="auto"/>
          </w:divBdr>
        </w:div>
        <w:div w:id="1314025621">
          <w:marLeft w:val="480"/>
          <w:marRight w:val="0"/>
          <w:marTop w:val="0"/>
          <w:marBottom w:val="0"/>
          <w:divBdr>
            <w:top w:val="none" w:sz="0" w:space="0" w:color="auto"/>
            <w:left w:val="none" w:sz="0" w:space="0" w:color="auto"/>
            <w:bottom w:val="none" w:sz="0" w:space="0" w:color="auto"/>
            <w:right w:val="none" w:sz="0" w:space="0" w:color="auto"/>
          </w:divBdr>
        </w:div>
        <w:div w:id="965041512">
          <w:marLeft w:val="480"/>
          <w:marRight w:val="0"/>
          <w:marTop w:val="0"/>
          <w:marBottom w:val="0"/>
          <w:divBdr>
            <w:top w:val="none" w:sz="0" w:space="0" w:color="auto"/>
            <w:left w:val="none" w:sz="0" w:space="0" w:color="auto"/>
            <w:bottom w:val="none" w:sz="0" w:space="0" w:color="auto"/>
            <w:right w:val="none" w:sz="0" w:space="0" w:color="auto"/>
          </w:divBdr>
        </w:div>
        <w:div w:id="269902168">
          <w:marLeft w:val="480"/>
          <w:marRight w:val="0"/>
          <w:marTop w:val="0"/>
          <w:marBottom w:val="0"/>
          <w:divBdr>
            <w:top w:val="none" w:sz="0" w:space="0" w:color="auto"/>
            <w:left w:val="none" w:sz="0" w:space="0" w:color="auto"/>
            <w:bottom w:val="none" w:sz="0" w:space="0" w:color="auto"/>
            <w:right w:val="none" w:sz="0" w:space="0" w:color="auto"/>
          </w:divBdr>
        </w:div>
        <w:div w:id="513808788">
          <w:marLeft w:val="480"/>
          <w:marRight w:val="0"/>
          <w:marTop w:val="0"/>
          <w:marBottom w:val="0"/>
          <w:divBdr>
            <w:top w:val="none" w:sz="0" w:space="0" w:color="auto"/>
            <w:left w:val="none" w:sz="0" w:space="0" w:color="auto"/>
            <w:bottom w:val="none" w:sz="0" w:space="0" w:color="auto"/>
            <w:right w:val="none" w:sz="0" w:space="0" w:color="auto"/>
          </w:divBdr>
        </w:div>
        <w:div w:id="1274821151">
          <w:marLeft w:val="480"/>
          <w:marRight w:val="0"/>
          <w:marTop w:val="0"/>
          <w:marBottom w:val="0"/>
          <w:divBdr>
            <w:top w:val="none" w:sz="0" w:space="0" w:color="auto"/>
            <w:left w:val="none" w:sz="0" w:space="0" w:color="auto"/>
            <w:bottom w:val="none" w:sz="0" w:space="0" w:color="auto"/>
            <w:right w:val="none" w:sz="0" w:space="0" w:color="auto"/>
          </w:divBdr>
        </w:div>
        <w:div w:id="1299338290">
          <w:marLeft w:val="480"/>
          <w:marRight w:val="0"/>
          <w:marTop w:val="0"/>
          <w:marBottom w:val="0"/>
          <w:divBdr>
            <w:top w:val="none" w:sz="0" w:space="0" w:color="auto"/>
            <w:left w:val="none" w:sz="0" w:space="0" w:color="auto"/>
            <w:bottom w:val="none" w:sz="0" w:space="0" w:color="auto"/>
            <w:right w:val="none" w:sz="0" w:space="0" w:color="auto"/>
          </w:divBdr>
        </w:div>
        <w:div w:id="751120335">
          <w:marLeft w:val="480"/>
          <w:marRight w:val="0"/>
          <w:marTop w:val="0"/>
          <w:marBottom w:val="0"/>
          <w:divBdr>
            <w:top w:val="none" w:sz="0" w:space="0" w:color="auto"/>
            <w:left w:val="none" w:sz="0" w:space="0" w:color="auto"/>
            <w:bottom w:val="none" w:sz="0" w:space="0" w:color="auto"/>
            <w:right w:val="none" w:sz="0" w:space="0" w:color="auto"/>
          </w:divBdr>
        </w:div>
        <w:div w:id="673849356">
          <w:marLeft w:val="480"/>
          <w:marRight w:val="0"/>
          <w:marTop w:val="0"/>
          <w:marBottom w:val="0"/>
          <w:divBdr>
            <w:top w:val="none" w:sz="0" w:space="0" w:color="auto"/>
            <w:left w:val="none" w:sz="0" w:space="0" w:color="auto"/>
            <w:bottom w:val="none" w:sz="0" w:space="0" w:color="auto"/>
            <w:right w:val="none" w:sz="0" w:space="0" w:color="auto"/>
          </w:divBdr>
        </w:div>
        <w:div w:id="1869444911">
          <w:marLeft w:val="480"/>
          <w:marRight w:val="0"/>
          <w:marTop w:val="0"/>
          <w:marBottom w:val="0"/>
          <w:divBdr>
            <w:top w:val="none" w:sz="0" w:space="0" w:color="auto"/>
            <w:left w:val="none" w:sz="0" w:space="0" w:color="auto"/>
            <w:bottom w:val="none" w:sz="0" w:space="0" w:color="auto"/>
            <w:right w:val="none" w:sz="0" w:space="0" w:color="auto"/>
          </w:divBdr>
        </w:div>
        <w:div w:id="1809935905">
          <w:marLeft w:val="480"/>
          <w:marRight w:val="0"/>
          <w:marTop w:val="0"/>
          <w:marBottom w:val="0"/>
          <w:divBdr>
            <w:top w:val="none" w:sz="0" w:space="0" w:color="auto"/>
            <w:left w:val="none" w:sz="0" w:space="0" w:color="auto"/>
            <w:bottom w:val="none" w:sz="0" w:space="0" w:color="auto"/>
            <w:right w:val="none" w:sz="0" w:space="0" w:color="auto"/>
          </w:divBdr>
        </w:div>
        <w:div w:id="201133560">
          <w:marLeft w:val="480"/>
          <w:marRight w:val="0"/>
          <w:marTop w:val="0"/>
          <w:marBottom w:val="0"/>
          <w:divBdr>
            <w:top w:val="none" w:sz="0" w:space="0" w:color="auto"/>
            <w:left w:val="none" w:sz="0" w:space="0" w:color="auto"/>
            <w:bottom w:val="none" w:sz="0" w:space="0" w:color="auto"/>
            <w:right w:val="none" w:sz="0" w:space="0" w:color="auto"/>
          </w:divBdr>
        </w:div>
        <w:div w:id="2056850289">
          <w:marLeft w:val="480"/>
          <w:marRight w:val="0"/>
          <w:marTop w:val="0"/>
          <w:marBottom w:val="0"/>
          <w:divBdr>
            <w:top w:val="none" w:sz="0" w:space="0" w:color="auto"/>
            <w:left w:val="none" w:sz="0" w:space="0" w:color="auto"/>
            <w:bottom w:val="none" w:sz="0" w:space="0" w:color="auto"/>
            <w:right w:val="none" w:sz="0" w:space="0" w:color="auto"/>
          </w:divBdr>
        </w:div>
        <w:div w:id="2136413190">
          <w:marLeft w:val="480"/>
          <w:marRight w:val="0"/>
          <w:marTop w:val="0"/>
          <w:marBottom w:val="0"/>
          <w:divBdr>
            <w:top w:val="none" w:sz="0" w:space="0" w:color="auto"/>
            <w:left w:val="none" w:sz="0" w:space="0" w:color="auto"/>
            <w:bottom w:val="none" w:sz="0" w:space="0" w:color="auto"/>
            <w:right w:val="none" w:sz="0" w:space="0" w:color="auto"/>
          </w:divBdr>
        </w:div>
        <w:div w:id="639774364">
          <w:marLeft w:val="480"/>
          <w:marRight w:val="0"/>
          <w:marTop w:val="0"/>
          <w:marBottom w:val="0"/>
          <w:divBdr>
            <w:top w:val="none" w:sz="0" w:space="0" w:color="auto"/>
            <w:left w:val="none" w:sz="0" w:space="0" w:color="auto"/>
            <w:bottom w:val="none" w:sz="0" w:space="0" w:color="auto"/>
            <w:right w:val="none" w:sz="0" w:space="0" w:color="auto"/>
          </w:divBdr>
        </w:div>
        <w:div w:id="658928632">
          <w:marLeft w:val="480"/>
          <w:marRight w:val="0"/>
          <w:marTop w:val="0"/>
          <w:marBottom w:val="0"/>
          <w:divBdr>
            <w:top w:val="none" w:sz="0" w:space="0" w:color="auto"/>
            <w:left w:val="none" w:sz="0" w:space="0" w:color="auto"/>
            <w:bottom w:val="none" w:sz="0" w:space="0" w:color="auto"/>
            <w:right w:val="none" w:sz="0" w:space="0" w:color="auto"/>
          </w:divBdr>
        </w:div>
        <w:div w:id="666322040">
          <w:marLeft w:val="480"/>
          <w:marRight w:val="0"/>
          <w:marTop w:val="0"/>
          <w:marBottom w:val="0"/>
          <w:divBdr>
            <w:top w:val="none" w:sz="0" w:space="0" w:color="auto"/>
            <w:left w:val="none" w:sz="0" w:space="0" w:color="auto"/>
            <w:bottom w:val="none" w:sz="0" w:space="0" w:color="auto"/>
            <w:right w:val="none" w:sz="0" w:space="0" w:color="auto"/>
          </w:divBdr>
        </w:div>
        <w:div w:id="1079326428">
          <w:marLeft w:val="480"/>
          <w:marRight w:val="0"/>
          <w:marTop w:val="0"/>
          <w:marBottom w:val="0"/>
          <w:divBdr>
            <w:top w:val="none" w:sz="0" w:space="0" w:color="auto"/>
            <w:left w:val="none" w:sz="0" w:space="0" w:color="auto"/>
            <w:bottom w:val="none" w:sz="0" w:space="0" w:color="auto"/>
            <w:right w:val="none" w:sz="0" w:space="0" w:color="auto"/>
          </w:divBdr>
        </w:div>
        <w:div w:id="804851918">
          <w:marLeft w:val="480"/>
          <w:marRight w:val="0"/>
          <w:marTop w:val="0"/>
          <w:marBottom w:val="0"/>
          <w:divBdr>
            <w:top w:val="none" w:sz="0" w:space="0" w:color="auto"/>
            <w:left w:val="none" w:sz="0" w:space="0" w:color="auto"/>
            <w:bottom w:val="none" w:sz="0" w:space="0" w:color="auto"/>
            <w:right w:val="none" w:sz="0" w:space="0" w:color="auto"/>
          </w:divBdr>
        </w:div>
        <w:div w:id="930355700">
          <w:marLeft w:val="480"/>
          <w:marRight w:val="0"/>
          <w:marTop w:val="0"/>
          <w:marBottom w:val="0"/>
          <w:divBdr>
            <w:top w:val="none" w:sz="0" w:space="0" w:color="auto"/>
            <w:left w:val="none" w:sz="0" w:space="0" w:color="auto"/>
            <w:bottom w:val="none" w:sz="0" w:space="0" w:color="auto"/>
            <w:right w:val="none" w:sz="0" w:space="0" w:color="auto"/>
          </w:divBdr>
        </w:div>
        <w:div w:id="886337278">
          <w:marLeft w:val="480"/>
          <w:marRight w:val="0"/>
          <w:marTop w:val="0"/>
          <w:marBottom w:val="0"/>
          <w:divBdr>
            <w:top w:val="none" w:sz="0" w:space="0" w:color="auto"/>
            <w:left w:val="none" w:sz="0" w:space="0" w:color="auto"/>
            <w:bottom w:val="none" w:sz="0" w:space="0" w:color="auto"/>
            <w:right w:val="none" w:sz="0" w:space="0" w:color="auto"/>
          </w:divBdr>
        </w:div>
        <w:div w:id="497573166">
          <w:marLeft w:val="480"/>
          <w:marRight w:val="0"/>
          <w:marTop w:val="0"/>
          <w:marBottom w:val="0"/>
          <w:divBdr>
            <w:top w:val="none" w:sz="0" w:space="0" w:color="auto"/>
            <w:left w:val="none" w:sz="0" w:space="0" w:color="auto"/>
            <w:bottom w:val="none" w:sz="0" w:space="0" w:color="auto"/>
            <w:right w:val="none" w:sz="0" w:space="0" w:color="auto"/>
          </w:divBdr>
        </w:div>
        <w:div w:id="1158769878">
          <w:marLeft w:val="480"/>
          <w:marRight w:val="0"/>
          <w:marTop w:val="0"/>
          <w:marBottom w:val="0"/>
          <w:divBdr>
            <w:top w:val="none" w:sz="0" w:space="0" w:color="auto"/>
            <w:left w:val="none" w:sz="0" w:space="0" w:color="auto"/>
            <w:bottom w:val="none" w:sz="0" w:space="0" w:color="auto"/>
            <w:right w:val="none" w:sz="0" w:space="0" w:color="auto"/>
          </w:divBdr>
        </w:div>
        <w:div w:id="36975536">
          <w:marLeft w:val="480"/>
          <w:marRight w:val="0"/>
          <w:marTop w:val="0"/>
          <w:marBottom w:val="0"/>
          <w:divBdr>
            <w:top w:val="none" w:sz="0" w:space="0" w:color="auto"/>
            <w:left w:val="none" w:sz="0" w:space="0" w:color="auto"/>
            <w:bottom w:val="none" w:sz="0" w:space="0" w:color="auto"/>
            <w:right w:val="none" w:sz="0" w:space="0" w:color="auto"/>
          </w:divBdr>
        </w:div>
        <w:div w:id="1859000555">
          <w:marLeft w:val="480"/>
          <w:marRight w:val="0"/>
          <w:marTop w:val="0"/>
          <w:marBottom w:val="0"/>
          <w:divBdr>
            <w:top w:val="none" w:sz="0" w:space="0" w:color="auto"/>
            <w:left w:val="none" w:sz="0" w:space="0" w:color="auto"/>
            <w:bottom w:val="none" w:sz="0" w:space="0" w:color="auto"/>
            <w:right w:val="none" w:sz="0" w:space="0" w:color="auto"/>
          </w:divBdr>
        </w:div>
        <w:div w:id="1900557792">
          <w:marLeft w:val="480"/>
          <w:marRight w:val="0"/>
          <w:marTop w:val="0"/>
          <w:marBottom w:val="0"/>
          <w:divBdr>
            <w:top w:val="none" w:sz="0" w:space="0" w:color="auto"/>
            <w:left w:val="none" w:sz="0" w:space="0" w:color="auto"/>
            <w:bottom w:val="none" w:sz="0" w:space="0" w:color="auto"/>
            <w:right w:val="none" w:sz="0" w:space="0" w:color="auto"/>
          </w:divBdr>
        </w:div>
        <w:div w:id="1883595540">
          <w:marLeft w:val="480"/>
          <w:marRight w:val="0"/>
          <w:marTop w:val="0"/>
          <w:marBottom w:val="0"/>
          <w:divBdr>
            <w:top w:val="none" w:sz="0" w:space="0" w:color="auto"/>
            <w:left w:val="none" w:sz="0" w:space="0" w:color="auto"/>
            <w:bottom w:val="none" w:sz="0" w:space="0" w:color="auto"/>
            <w:right w:val="none" w:sz="0" w:space="0" w:color="auto"/>
          </w:divBdr>
        </w:div>
        <w:div w:id="718826731">
          <w:marLeft w:val="480"/>
          <w:marRight w:val="0"/>
          <w:marTop w:val="0"/>
          <w:marBottom w:val="0"/>
          <w:divBdr>
            <w:top w:val="none" w:sz="0" w:space="0" w:color="auto"/>
            <w:left w:val="none" w:sz="0" w:space="0" w:color="auto"/>
            <w:bottom w:val="none" w:sz="0" w:space="0" w:color="auto"/>
            <w:right w:val="none" w:sz="0" w:space="0" w:color="auto"/>
          </w:divBdr>
        </w:div>
        <w:div w:id="249043544">
          <w:marLeft w:val="480"/>
          <w:marRight w:val="0"/>
          <w:marTop w:val="0"/>
          <w:marBottom w:val="0"/>
          <w:divBdr>
            <w:top w:val="none" w:sz="0" w:space="0" w:color="auto"/>
            <w:left w:val="none" w:sz="0" w:space="0" w:color="auto"/>
            <w:bottom w:val="none" w:sz="0" w:space="0" w:color="auto"/>
            <w:right w:val="none" w:sz="0" w:space="0" w:color="auto"/>
          </w:divBdr>
        </w:div>
        <w:div w:id="681785452">
          <w:marLeft w:val="480"/>
          <w:marRight w:val="0"/>
          <w:marTop w:val="0"/>
          <w:marBottom w:val="0"/>
          <w:divBdr>
            <w:top w:val="none" w:sz="0" w:space="0" w:color="auto"/>
            <w:left w:val="none" w:sz="0" w:space="0" w:color="auto"/>
            <w:bottom w:val="none" w:sz="0" w:space="0" w:color="auto"/>
            <w:right w:val="none" w:sz="0" w:space="0" w:color="auto"/>
          </w:divBdr>
        </w:div>
        <w:div w:id="526793396">
          <w:marLeft w:val="480"/>
          <w:marRight w:val="0"/>
          <w:marTop w:val="0"/>
          <w:marBottom w:val="0"/>
          <w:divBdr>
            <w:top w:val="none" w:sz="0" w:space="0" w:color="auto"/>
            <w:left w:val="none" w:sz="0" w:space="0" w:color="auto"/>
            <w:bottom w:val="none" w:sz="0" w:space="0" w:color="auto"/>
            <w:right w:val="none" w:sz="0" w:space="0" w:color="auto"/>
          </w:divBdr>
        </w:div>
        <w:div w:id="559167768">
          <w:marLeft w:val="480"/>
          <w:marRight w:val="0"/>
          <w:marTop w:val="0"/>
          <w:marBottom w:val="0"/>
          <w:divBdr>
            <w:top w:val="none" w:sz="0" w:space="0" w:color="auto"/>
            <w:left w:val="none" w:sz="0" w:space="0" w:color="auto"/>
            <w:bottom w:val="none" w:sz="0" w:space="0" w:color="auto"/>
            <w:right w:val="none" w:sz="0" w:space="0" w:color="auto"/>
          </w:divBdr>
        </w:div>
        <w:div w:id="1656101615">
          <w:marLeft w:val="480"/>
          <w:marRight w:val="0"/>
          <w:marTop w:val="0"/>
          <w:marBottom w:val="0"/>
          <w:divBdr>
            <w:top w:val="none" w:sz="0" w:space="0" w:color="auto"/>
            <w:left w:val="none" w:sz="0" w:space="0" w:color="auto"/>
            <w:bottom w:val="none" w:sz="0" w:space="0" w:color="auto"/>
            <w:right w:val="none" w:sz="0" w:space="0" w:color="auto"/>
          </w:divBdr>
        </w:div>
        <w:div w:id="1142118175">
          <w:marLeft w:val="480"/>
          <w:marRight w:val="0"/>
          <w:marTop w:val="0"/>
          <w:marBottom w:val="0"/>
          <w:divBdr>
            <w:top w:val="none" w:sz="0" w:space="0" w:color="auto"/>
            <w:left w:val="none" w:sz="0" w:space="0" w:color="auto"/>
            <w:bottom w:val="none" w:sz="0" w:space="0" w:color="auto"/>
            <w:right w:val="none" w:sz="0" w:space="0" w:color="auto"/>
          </w:divBdr>
        </w:div>
        <w:div w:id="1895385922">
          <w:marLeft w:val="480"/>
          <w:marRight w:val="0"/>
          <w:marTop w:val="0"/>
          <w:marBottom w:val="0"/>
          <w:divBdr>
            <w:top w:val="none" w:sz="0" w:space="0" w:color="auto"/>
            <w:left w:val="none" w:sz="0" w:space="0" w:color="auto"/>
            <w:bottom w:val="none" w:sz="0" w:space="0" w:color="auto"/>
            <w:right w:val="none" w:sz="0" w:space="0" w:color="auto"/>
          </w:divBdr>
        </w:div>
        <w:div w:id="1327320577">
          <w:marLeft w:val="480"/>
          <w:marRight w:val="0"/>
          <w:marTop w:val="0"/>
          <w:marBottom w:val="0"/>
          <w:divBdr>
            <w:top w:val="none" w:sz="0" w:space="0" w:color="auto"/>
            <w:left w:val="none" w:sz="0" w:space="0" w:color="auto"/>
            <w:bottom w:val="none" w:sz="0" w:space="0" w:color="auto"/>
            <w:right w:val="none" w:sz="0" w:space="0" w:color="auto"/>
          </w:divBdr>
        </w:div>
        <w:div w:id="769853975">
          <w:marLeft w:val="480"/>
          <w:marRight w:val="0"/>
          <w:marTop w:val="0"/>
          <w:marBottom w:val="0"/>
          <w:divBdr>
            <w:top w:val="none" w:sz="0" w:space="0" w:color="auto"/>
            <w:left w:val="none" w:sz="0" w:space="0" w:color="auto"/>
            <w:bottom w:val="none" w:sz="0" w:space="0" w:color="auto"/>
            <w:right w:val="none" w:sz="0" w:space="0" w:color="auto"/>
          </w:divBdr>
        </w:div>
        <w:div w:id="261956869">
          <w:marLeft w:val="480"/>
          <w:marRight w:val="0"/>
          <w:marTop w:val="0"/>
          <w:marBottom w:val="0"/>
          <w:divBdr>
            <w:top w:val="none" w:sz="0" w:space="0" w:color="auto"/>
            <w:left w:val="none" w:sz="0" w:space="0" w:color="auto"/>
            <w:bottom w:val="none" w:sz="0" w:space="0" w:color="auto"/>
            <w:right w:val="none" w:sz="0" w:space="0" w:color="auto"/>
          </w:divBdr>
        </w:div>
        <w:div w:id="965156207">
          <w:marLeft w:val="480"/>
          <w:marRight w:val="0"/>
          <w:marTop w:val="0"/>
          <w:marBottom w:val="0"/>
          <w:divBdr>
            <w:top w:val="none" w:sz="0" w:space="0" w:color="auto"/>
            <w:left w:val="none" w:sz="0" w:space="0" w:color="auto"/>
            <w:bottom w:val="none" w:sz="0" w:space="0" w:color="auto"/>
            <w:right w:val="none" w:sz="0" w:space="0" w:color="auto"/>
          </w:divBdr>
        </w:div>
      </w:divsChild>
    </w:div>
    <w:div w:id="1076172689">
      <w:bodyDiv w:val="1"/>
      <w:marLeft w:val="0"/>
      <w:marRight w:val="0"/>
      <w:marTop w:val="0"/>
      <w:marBottom w:val="0"/>
      <w:divBdr>
        <w:top w:val="none" w:sz="0" w:space="0" w:color="auto"/>
        <w:left w:val="none" w:sz="0" w:space="0" w:color="auto"/>
        <w:bottom w:val="none" w:sz="0" w:space="0" w:color="auto"/>
        <w:right w:val="none" w:sz="0" w:space="0" w:color="auto"/>
      </w:divBdr>
    </w:div>
    <w:div w:id="1077171273">
      <w:bodyDiv w:val="1"/>
      <w:marLeft w:val="0"/>
      <w:marRight w:val="0"/>
      <w:marTop w:val="0"/>
      <w:marBottom w:val="0"/>
      <w:divBdr>
        <w:top w:val="none" w:sz="0" w:space="0" w:color="auto"/>
        <w:left w:val="none" w:sz="0" w:space="0" w:color="auto"/>
        <w:bottom w:val="none" w:sz="0" w:space="0" w:color="auto"/>
        <w:right w:val="none" w:sz="0" w:space="0" w:color="auto"/>
      </w:divBdr>
    </w:div>
    <w:div w:id="1078862877">
      <w:bodyDiv w:val="1"/>
      <w:marLeft w:val="0"/>
      <w:marRight w:val="0"/>
      <w:marTop w:val="0"/>
      <w:marBottom w:val="0"/>
      <w:divBdr>
        <w:top w:val="none" w:sz="0" w:space="0" w:color="auto"/>
        <w:left w:val="none" w:sz="0" w:space="0" w:color="auto"/>
        <w:bottom w:val="none" w:sz="0" w:space="0" w:color="auto"/>
        <w:right w:val="none" w:sz="0" w:space="0" w:color="auto"/>
      </w:divBdr>
    </w:div>
    <w:div w:id="1080062175">
      <w:bodyDiv w:val="1"/>
      <w:marLeft w:val="0"/>
      <w:marRight w:val="0"/>
      <w:marTop w:val="0"/>
      <w:marBottom w:val="0"/>
      <w:divBdr>
        <w:top w:val="none" w:sz="0" w:space="0" w:color="auto"/>
        <w:left w:val="none" w:sz="0" w:space="0" w:color="auto"/>
        <w:bottom w:val="none" w:sz="0" w:space="0" w:color="auto"/>
        <w:right w:val="none" w:sz="0" w:space="0" w:color="auto"/>
      </w:divBdr>
    </w:div>
    <w:div w:id="1080716677">
      <w:bodyDiv w:val="1"/>
      <w:marLeft w:val="0"/>
      <w:marRight w:val="0"/>
      <w:marTop w:val="0"/>
      <w:marBottom w:val="0"/>
      <w:divBdr>
        <w:top w:val="none" w:sz="0" w:space="0" w:color="auto"/>
        <w:left w:val="none" w:sz="0" w:space="0" w:color="auto"/>
        <w:bottom w:val="none" w:sz="0" w:space="0" w:color="auto"/>
        <w:right w:val="none" w:sz="0" w:space="0" w:color="auto"/>
      </w:divBdr>
    </w:div>
    <w:div w:id="1080832927">
      <w:bodyDiv w:val="1"/>
      <w:marLeft w:val="0"/>
      <w:marRight w:val="0"/>
      <w:marTop w:val="0"/>
      <w:marBottom w:val="0"/>
      <w:divBdr>
        <w:top w:val="none" w:sz="0" w:space="0" w:color="auto"/>
        <w:left w:val="none" w:sz="0" w:space="0" w:color="auto"/>
        <w:bottom w:val="none" w:sz="0" w:space="0" w:color="auto"/>
        <w:right w:val="none" w:sz="0" w:space="0" w:color="auto"/>
      </w:divBdr>
    </w:div>
    <w:div w:id="1081022388">
      <w:bodyDiv w:val="1"/>
      <w:marLeft w:val="0"/>
      <w:marRight w:val="0"/>
      <w:marTop w:val="0"/>
      <w:marBottom w:val="0"/>
      <w:divBdr>
        <w:top w:val="none" w:sz="0" w:space="0" w:color="auto"/>
        <w:left w:val="none" w:sz="0" w:space="0" w:color="auto"/>
        <w:bottom w:val="none" w:sz="0" w:space="0" w:color="auto"/>
        <w:right w:val="none" w:sz="0" w:space="0" w:color="auto"/>
      </w:divBdr>
    </w:div>
    <w:div w:id="1081948998">
      <w:bodyDiv w:val="1"/>
      <w:marLeft w:val="0"/>
      <w:marRight w:val="0"/>
      <w:marTop w:val="0"/>
      <w:marBottom w:val="0"/>
      <w:divBdr>
        <w:top w:val="none" w:sz="0" w:space="0" w:color="auto"/>
        <w:left w:val="none" w:sz="0" w:space="0" w:color="auto"/>
        <w:bottom w:val="none" w:sz="0" w:space="0" w:color="auto"/>
        <w:right w:val="none" w:sz="0" w:space="0" w:color="auto"/>
      </w:divBdr>
    </w:div>
    <w:div w:id="1081953219">
      <w:bodyDiv w:val="1"/>
      <w:marLeft w:val="0"/>
      <w:marRight w:val="0"/>
      <w:marTop w:val="0"/>
      <w:marBottom w:val="0"/>
      <w:divBdr>
        <w:top w:val="none" w:sz="0" w:space="0" w:color="auto"/>
        <w:left w:val="none" w:sz="0" w:space="0" w:color="auto"/>
        <w:bottom w:val="none" w:sz="0" w:space="0" w:color="auto"/>
        <w:right w:val="none" w:sz="0" w:space="0" w:color="auto"/>
      </w:divBdr>
    </w:div>
    <w:div w:id="1084301820">
      <w:bodyDiv w:val="1"/>
      <w:marLeft w:val="0"/>
      <w:marRight w:val="0"/>
      <w:marTop w:val="0"/>
      <w:marBottom w:val="0"/>
      <w:divBdr>
        <w:top w:val="none" w:sz="0" w:space="0" w:color="auto"/>
        <w:left w:val="none" w:sz="0" w:space="0" w:color="auto"/>
        <w:bottom w:val="none" w:sz="0" w:space="0" w:color="auto"/>
        <w:right w:val="none" w:sz="0" w:space="0" w:color="auto"/>
      </w:divBdr>
    </w:div>
    <w:div w:id="1084762666">
      <w:bodyDiv w:val="1"/>
      <w:marLeft w:val="0"/>
      <w:marRight w:val="0"/>
      <w:marTop w:val="0"/>
      <w:marBottom w:val="0"/>
      <w:divBdr>
        <w:top w:val="none" w:sz="0" w:space="0" w:color="auto"/>
        <w:left w:val="none" w:sz="0" w:space="0" w:color="auto"/>
        <w:bottom w:val="none" w:sz="0" w:space="0" w:color="auto"/>
        <w:right w:val="none" w:sz="0" w:space="0" w:color="auto"/>
      </w:divBdr>
    </w:div>
    <w:div w:id="1085037035">
      <w:bodyDiv w:val="1"/>
      <w:marLeft w:val="0"/>
      <w:marRight w:val="0"/>
      <w:marTop w:val="0"/>
      <w:marBottom w:val="0"/>
      <w:divBdr>
        <w:top w:val="none" w:sz="0" w:space="0" w:color="auto"/>
        <w:left w:val="none" w:sz="0" w:space="0" w:color="auto"/>
        <w:bottom w:val="none" w:sz="0" w:space="0" w:color="auto"/>
        <w:right w:val="none" w:sz="0" w:space="0" w:color="auto"/>
      </w:divBdr>
    </w:div>
    <w:div w:id="1085689288">
      <w:bodyDiv w:val="1"/>
      <w:marLeft w:val="0"/>
      <w:marRight w:val="0"/>
      <w:marTop w:val="0"/>
      <w:marBottom w:val="0"/>
      <w:divBdr>
        <w:top w:val="none" w:sz="0" w:space="0" w:color="auto"/>
        <w:left w:val="none" w:sz="0" w:space="0" w:color="auto"/>
        <w:bottom w:val="none" w:sz="0" w:space="0" w:color="auto"/>
        <w:right w:val="none" w:sz="0" w:space="0" w:color="auto"/>
      </w:divBdr>
    </w:div>
    <w:div w:id="1086465489">
      <w:bodyDiv w:val="1"/>
      <w:marLeft w:val="0"/>
      <w:marRight w:val="0"/>
      <w:marTop w:val="0"/>
      <w:marBottom w:val="0"/>
      <w:divBdr>
        <w:top w:val="none" w:sz="0" w:space="0" w:color="auto"/>
        <w:left w:val="none" w:sz="0" w:space="0" w:color="auto"/>
        <w:bottom w:val="none" w:sz="0" w:space="0" w:color="auto"/>
        <w:right w:val="none" w:sz="0" w:space="0" w:color="auto"/>
      </w:divBdr>
      <w:divsChild>
        <w:div w:id="599027174">
          <w:marLeft w:val="480"/>
          <w:marRight w:val="0"/>
          <w:marTop w:val="0"/>
          <w:marBottom w:val="0"/>
          <w:divBdr>
            <w:top w:val="none" w:sz="0" w:space="0" w:color="auto"/>
            <w:left w:val="none" w:sz="0" w:space="0" w:color="auto"/>
            <w:bottom w:val="none" w:sz="0" w:space="0" w:color="auto"/>
            <w:right w:val="none" w:sz="0" w:space="0" w:color="auto"/>
          </w:divBdr>
        </w:div>
        <w:div w:id="721559331">
          <w:marLeft w:val="480"/>
          <w:marRight w:val="0"/>
          <w:marTop w:val="0"/>
          <w:marBottom w:val="0"/>
          <w:divBdr>
            <w:top w:val="none" w:sz="0" w:space="0" w:color="auto"/>
            <w:left w:val="none" w:sz="0" w:space="0" w:color="auto"/>
            <w:bottom w:val="none" w:sz="0" w:space="0" w:color="auto"/>
            <w:right w:val="none" w:sz="0" w:space="0" w:color="auto"/>
          </w:divBdr>
        </w:div>
        <w:div w:id="624040599">
          <w:marLeft w:val="480"/>
          <w:marRight w:val="0"/>
          <w:marTop w:val="0"/>
          <w:marBottom w:val="0"/>
          <w:divBdr>
            <w:top w:val="none" w:sz="0" w:space="0" w:color="auto"/>
            <w:left w:val="none" w:sz="0" w:space="0" w:color="auto"/>
            <w:bottom w:val="none" w:sz="0" w:space="0" w:color="auto"/>
            <w:right w:val="none" w:sz="0" w:space="0" w:color="auto"/>
          </w:divBdr>
        </w:div>
        <w:div w:id="321782104">
          <w:marLeft w:val="480"/>
          <w:marRight w:val="0"/>
          <w:marTop w:val="0"/>
          <w:marBottom w:val="0"/>
          <w:divBdr>
            <w:top w:val="none" w:sz="0" w:space="0" w:color="auto"/>
            <w:left w:val="none" w:sz="0" w:space="0" w:color="auto"/>
            <w:bottom w:val="none" w:sz="0" w:space="0" w:color="auto"/>
            <w:right w:val="none" w:sz="0" w:space="0" w:color="auto"/>
          </w:divBdr>
        </w:div>
        <w:div w:id="382993401">
          <w:marLeft w:val="480"/>
          <w:marRight w:val="0"/>
          <w:marTop w:val="0"/>
          <w:marBottom w:val="0"/>
          <w:divBdr>
            <w:top w:val="none" w:sz="0" w:space="0" w:color="auto"/>
            <w:left w:val="none" w:sz="0" w:space="0" w:color="auto"/>
            <w:bottom w:val="none" w:sz="0" w:space="0" w:color="auto"/>
            <w:right w:val="none" w:sz="0" w:space="0" w:color="auto"/>
          </w:divBdr>
        </w:div>
        <w:div w:id="1956473718">
          <w:marLeft w:val="480"/>
          <w:marRight w:val="0"/>
          <w:marTop w:val="0"/>
          <w:marBottom w:val="0"/>
          <w:divBdr>
            <w:top w:val="none" w:sz="0" w:space="0" w:color="auto"/>
            <w:left w:val="none" w:sz="0" w:space="0" w:color="auto"/>
            <w:bottom w:val="none" w:sz="0" w:space="0" w:color="auto"/>
            <w:right w:val="none" w:sz="0" w:space="0" w:color="auto"/>
          </w:divBdr>
        </w:div>
        <w:div w:id="676273026">
          <w:marLeft w:val="480"/>
          <w:marRight w:val="0"/>
          <w:marTop w:val="0"/>
          <w:marBottom w:val="0"/>
          <w:divBdr>
            <w:top w:val="none" w:sz="0" w:space="0" w:color="auto"/>
            <w:left w:val="none" w:sz="0" w:space="0" w:color="auto"/>
            <w:bottom w:val="none" w:sz="0" w:space="0" w:color="auto"/>
            <w:right w:val="none" w:sz="0" w:space="0" w:color="auto"/>
          </w:divBdr>
        </w:div>
        <w:div w:id="1441487327">
          <w:marLeft w:val="480"/>
          <w:marRight w:val="0"/>
          <w:marTop w:val="0"/>
          <w:marBottom w:val="0"/>
          <w:divBdr>
            <w:top w:val="none" w:sz="0" w:space="0" w:color="auto"/>
            <w:left w:val="none" w:sz="0" w:space="0" w:color="auto"/>
            <w:bottom w:val="none" w:sz="0" w:space="0" w:color="auto"/>
            <w:right w:val="none" w:sz="0" w:space="0" w:color="auto"/>
          </w:divBdr>
        </w:div>
        <w:div w:id="1445078445">
          <w:marLeft w:val="480"/>
          <w:marRight w:val="0"/>
          <w:marTop w:val="0"/>
          <w:marBottom w:val="0"/>
          <w:divBdr>
            <w:top w:val="none" w:sz="0" w:space="0" w:color="auto"/>
            <w:left w:val="none" w:sz="0" w:space="0" w:color="auto"/>
            <w:bottom w:val="none" w:sz="0" w:space="0" w:color="auto"/>
            <w:right w:val="none" w:sz="0" w:space="0" w:color="auto"/>
          </w:divBdr>
        </w:div>
        <w:div w:id="1765804307">
          <w:marLeft w:val="480"/>
          <w:marRight w:val="0"/>
          <w:marTop w:val="0"/>
          <w:marBottom w:val="0"/>
          <w:divBdr>
            <w:top w:val="none" w:sz="0" w:space="0" w:color="auto"/>
            <w:left w:val="none" w:sz="0" w:space="0" w:color="auto"/>
            <w:bottom w:val="none" w:sz="0" w:space="0" w:color="auto"/>
            <w:right w:val="none" w:sz="0" w:space="0" w:color="auto"/>
          </w:divBdr>
        </w:div>
        <w:div w:id="688914571">
          <w:marLeft w:val="480"/>
          <w:marRight w:val="0"/>
          <w:marTop w:val="0"/>
          <w:marBottom w:val="0"/>
          <w:divBdr>
            <w:top w:val="none" w:sz="0" w:space="0" w:color="auto"/>
            <w:left w:val="none" w:sz="0" w:space="0" w:color="auto"/>
            <w:bottom w:val="none" w:sz="0" w:space="0" w:color="auto"/>
            <w:right w:val="none" w:sz="0" w:space="0" w:color="auto"/>
          </w:divBdr>
        </w:div>
        <w:div w:id="1476601768">
          <w:marLeft w:val="480"/>
          <w:marRight w:val="0"/>
          <w:marTop w:val="0"/>
          <w:marBottom w:val="0"/>
          <w:divBdr>
            <w:top w:val="none" w:sz="0" w:space="0" w:color="auto"/>
            <w:left w:val="none" w:sz="0" w:space="0" w:color="auto"/>
            <w:bottom w:val="none" w:sz="0" w:space="0" w:color="auto"/>
            <w:right w:val="none" w:sz="0" w:space="0" w:color="auto"/>
          </w:divBdr>
        </w:div>
        <w:div w:id="1674448838">
          <w:marLeft w:val="480"/>
          <w:marRight w:val="0"/>
          <w:marTop w:val="0"/>
          <w:marBottom w:val="0"/>
          <w:divBdr>
            <w:top w:val="none" w:sz="0" w:space="0" w:color="auto"/>
            <w:left w:val="none" w:sz="0" w:space="0" w:color="auto"/>
            <w:bottom w:val="none" w:sz="0" w:space="0" w:color="auto"/>
            <w:right w:val="none" w:sz="0" w:space="0" w:color="auto"/>
          </w:divBdr>
        </w:div>
        <w:div w:id="709494546">
          <w:marLeft w:val="480"/>
          <w:marRight w:val="0"/>
          <w:marTop w:val="0"/>
          <w:marBottom w:val="0"/>
          <w:divBdr>
            <w:top w:val="none" w:sz="0" w:space="0" w:color="auto"/>
            <w:left w:val="none" w:sz="0" w:space="0" w:color="auto"/>
            <w:bottom w:val="none" w:sz="0" w:space="0" w:color="auto"/>
            <w:right w:val="none" w:sz="0" w:space="0" w:color="auto"/>
          </w:divBdr>
        </w:div>
        <w:div w:id="1373657162">
          <w:marLeft w:val="480"/>
          <w:marRight w:val="0"/>
          <w:marTop w:val="0"/>
          <w:marBottom w:val="0"/>
          <w:divBdr>
            <w:top w:val="none" w:sz="0" w:space="0" w:color="auto"/>
            <w:left w:val="none" w:sz="0" w:space="0" w:color="auto"/>
            <w:bottom w:val="none" w:sz="0" w:space="0" w:color="auto"/>
            <w:right w:val="none" w:sz="0" w:space="0" w:color="auto"/>
          </w:divBdr>
        </w:div>
        <w:div w:id="877622663">
          <w:marLeft w:val="480"/>
          <w:marRight w:val="0"/>
          <w:marTop w:val="0"/>
          <w:marBottom w:val="0"/>
          <w:divBdr>
            <w:top w:val="none" w:sz="0" w:space="0" w:color="auto"/>
            <w:left w:val="none" w:sz="0" w:space="0" w:color="auto"/>
            <w:bottom w:val="none" w:sz="0" w:space="0" w:color="auto"/>
            <w:right w:val="none" w:sz="0" w:space="0" w:color="auto"/>
          </w:divBdr>
        </w:div>
        <w:div w:id="1583177328">
          <w:marLeft w:val="480"/>
          <w:marRight w:val="0"/>
          <w:marTop w:val="0"/>
          <w:marBottom w:val="0"/>
          <w:divBdr>
            <w:top w:val="none" w:sz="0" w:space="0" w:color="auto"/>
            <w:left w:val="none" w:sz="0" w:space="0" w:color="auto"/>
            <w:bottom w:val="none" w:sz="0" w:space="0" w:color="auto"/>
            <w:right w:val="none" w:sz="0" w:space="0" w:color="auto"/>
          </w:divBdr>
        </w:div>
        <w:div w:id="474956907">
          <w:marLeft w:val="480"/>
          <w:marRight w:val="0"/>
          <w:marTop w:val="0"/>
          <w:marBottom w:val="0"/>
          <w:divBdr>
            <w:top w:val="none" w:sz="0" w:space="0" w:color="auto"/>
            <w:left w:val="none" w:sz="0" w:space="0" w:color="auto"/>
            <w:bottom w:val="none" w:sz="0" w:space="0" w:color="auto"/>
            <w:right w:val="none" w:sz="0" w:space="0" w:color="auto"/>
          </w:divBdr>
        </w:div>
        <w:div w:id="1228223417">
          <w:marLeft w:val="480"/>
          <w:marRight w:val="0"/>
          <w:marTop w:val="0"/>
          <w:marBottom w:val="0"/>
          <w:divBdr>
            <w:top w:val="none" w:sz="0" w:space="0" w:color="auto"/>
            <w:left w:val="none" w:sz="0" w:space="0" w:color="auto"/>
            <w:bottom w:val="none" w:sz="0" w:space="0" w:color="auto"/>
            <w:right w:val="none" w:sz="0" w:space="0" w:color="auto"/>
          </w:divBdr>
        </w:div>
        <w:div w:id="1378971084">
          <w:marLeft w:val="480"/>
          <w:marRight w:val="0"/>
          <w:marTop w:val="0"/>
          <w:marBottom w:val="0"/>
          <w:divBdr>
            <w:top w:val="none" w:sz="0" w:space="0" w:color="auto"/>
            <w:left w:val="none" w:sz="0" w:space="0" w:color="auto"/>
            <w:bottom w:val="none" w:sz="0" w:space="0" w:color="auto"/>
            <w:right w:val="none" w:sz="0" w:space="0" w:color="auto"/>
          </w:divBdr>
        </w:div>
        <w:div w:id="1222643381">
          <w:marLeft w:val="480"/>
          <w:marRight w:val="0"/>
          <w:marTop w:val="0"/>
          <w:marBottom w:val="0"/>
          <w:divBdr>
            <w:top w:val="none" w:sz="0" w:space="0" w:color="auto"/>
            <w:left w:val="none" w:sz="0" w:space="0" w:color="auto"/>
            <w:bottom w:val="none" w:sz="0" w:space="0" w:color="auto"/>
            <w:right w:val="none" w:sz="0" w:space="0" w:color="auto"/>
          </w:divBdr>
        </w:div>
        <w:div w:id="1226330152">
          <w:marLeft w:val="480"/>
          <w:marRight w:val="0"/>
          <w:marTop w:val="0"/>
          <w:marBottom w:val="0"/>
          <w:divBdr>
            <w:top w:val="none" w:sz="0" w:space="0" w:color="auto"/>
            <w:left w:val="none" w:sz="0" w:space="0" w:color="auto"/>
            <w:bottom w:val="none" w:sz="0" w:space="0" w:color="auto"/>
            <w:right w:val="none" w:sz="0" w:space="0" w:color="auto"/>
          </w:divBdr>
        </w:div>
        <w:div w:id="569193978">
          <w:marLeft w:val="480"/>
          <w:marRight w:val="0"/>
          <w:marTop w:val="0"/>
          <w:marBottom w:val="0"/>
          <w:divBdr>
            <w:top w:val="none" w:sz="0" w:space="0" w:color="auto"/>
            <w:left w:val="none" w:sz="0" w:space="0" w:color="auto"/>
            <w:bottom w:val="none" w:sz="0" w:space="0" w:color="auto"/>
            <w:right w:val="none" w:sz="0" w:space="0" w:color="auto"/>
          </w:divBdr>
        </w:div>
        <w:div w:id="1568371587">
          <w:marLeft w:val="480"/>
          <w:marRight w:val="0"/>
          <w:marTop w:val="0"/>
          <w:marBottom w:val="0"/>
          <w:divBdr>
            <w:top w:val="none" w:sz="0" w:space="0" w:color="auto"/>
            <w:left w:val="none" w:sz="0" w:space="0" w:color="auto"/>
            <w:bottom w:val="none" w:sz="0" w:space="0" w:color="auto"/>
            <w:right w:val="none" w:sz="0" w:space="0" w:color="auto"/>
          </w:divBdr>
        </w:div>
        <w:div w:id="35279288">
          <w:marLeft w:val="480"/>
          <w:marRight w:val="0"/>
          <w:marTop w:val="0"/>
          <w:marBottom w:val="0"/>
          <w:divBdr>
            <w:top w:val="none" w:sz="0" w:space="0" w:color="auto"/>
            <w:left w:val="none" w:sz="0" w:space="0" w:color="auto"/>
            <w:bottom w:val="none" w:sz="0" w:space="0" w:color="auto"/>
            <w:right w:val="none" w:sz="0" w:space="0" w:color="auto"/>
          </w:divBdr>
        </w:div>
        <w:div w:id="441657154">
          <w:marLeft w:val="480"/>
          <w:marRight w:val="0"/>
          <w:marTop w:val="0"/>
          <w:marBottom w:val="0"/>
          <w:divBdr>
            <w:top w:val="none" w:sz="0" w:space="0" w:color="auto"/>
            <w:left w:val="none" w:sz="0" w:space="0" w:color="auto"/>
            <w:bottom w:val="none" w:sz="0" w:space="0" w:color="auto"/>
            <w:right w:val="none" w:sz="0" w:space="0" w:color="auto"/>
          </w:divBdr>
        </w:div>
        <w:div w:id="660694031">
          <w:marLeft w:val="480"/>
          <w:marRight w:val="0"/>
          <w:marTop w:val="0"/>
          <w:marBottom w:val="0"/>
          <w:divBdr>
            <w:top w:val="none" w:sz="0" w:space="0" w:color="auto"/>
            <w:left w:val="none" w:sz="0" w:space="0" w:color="auto"/>
            <w:bottom w:val="none" w:sz="0" w:space="0" w:color="auto"/>
            <w:right w:val="none" w:sz="0" w:space="0" w:color="auto"/>
          </w:divBdr>
        </w:div>
        <w:div w:id="717827449">
          <w:marLeft w:val="480"/>
          <w:marRight w:val="0"/>
          <w:marTop w:val="0"/>
          <w:marBottom w:val="0"/>
          <w:divBdr>
            <w:top w:val="none" w:sz="0" w:space="0" w:color="auto"/>
            <w:left w:val="none" w:sz="0" w:space="0" w:color="auto"/>
            <w:bottom w:val="none" w:sz="0" w:space="0" w:color="auto"/>
            <w:right w:val="none" w:sz="0" w:space="0" w:color="auto"/>
          </w:divBdr>
        </w:div>
        <w:div w:id="87233459">
          <w:marLeft w:val="480"/>
          <w:marRight w:val="0"/>
          <w:marTop w:val="0"/>
          <w:marBottom w:val="0"/>
          <w:divBdr>
            <w:top w:val="none" w:sz="0" w:space="0" w:color="auto"/>
            <w:left w:val="none" w:sz="0" w:space="0" w:color="auto"/>
            <w:bottom w:val="none" w:sz="0" w:space="0" w:color="auto"/>
            <w:right w:val="none" w:sz="0" w:space="0" w:color="auto"/>
          </w:divBdr>
        </w:div>
        <w:div w:id="1382511281">
          <w:marLeft w:val="480"/>
          <w:marRight w:val="0"/>
          <w:marTop w:val="0"/>
          <w:marBottom w:val="0"/>
          <w:divBdr>
            <w:top w:val="none" w:sz="0" w:space="0" w:color="auto"/>
            <w:left w:val="none" w:sz="0" w:space="0" w:color="auto"/>
            <w:bottom w:val="none" w:sz="0" w:space="0" w:color="auto"/>
            <w:right w:val="none" w:sz="0" w:space="0" w:color="auto"/>
          </w:divBdr>
        </w:div>
        <w:div w:id="711616612">
          <w:marLeft w:val="480"/>
          <w:marRight w:val="0"/>
          <w:marTop w:val="0"/>
          <w:marBottom w:val="0"/>
          <w:divBdr>
            <w:top w:val="none" w:sz="0" w:space="0" w:color="auto"/>
            <w:left w:val="none" w:sz="0" w:space="0" w:color="auto"/>
            <w:bottom w:val="none" w:sz="0" w:space="0" w:color="auto"/>
            <w:right w:val="none" w:sz="0" w:space="0" w:color="auto"/>
          </w:divBdr>
        </w:div>
        <w:div w:id="2025740264">
          <w:marLeft w:val="480"/>
          <w:marRight w:val="0"/>
          <w:marTop w:val="0"/>
          <w:marBottom w:val="0"/>
          <w:divBdr>
            <w:top w:val="none" w:sz="0" w:space="0" w:color="auto"/>
            <w:left w:val="none" w:sz="0" w:space="0" w:color="auto"/>
            <w:bottom w:val="none" w:sz="0" w:space="0" w:color="auto"/>
            <w:right w:val="none" w:sz="0" w:space="0" w:color="auto"/>
          </w:divBdr>
        </w:div>
        <w:div w:id="1973946759">
          <w:marLeft w:val="480"/>
          <w:marRight w:val="0"/>
          <w:marTop w:val="0"/>
          <w:marBottom w:val="0"/>
          <w:divBdr>
            <w:top w:val="none" w:sz="0" w:space="0" w:color="auto"/>
            <w:left w:val="none" w:sz="0" w:space="0" w:color="auto"/>
            <w:bottom w:val="none" w:sz="0" w:space="0" w:color="auto"/>
            <w:right w:val="none" w:sz="0" w:space="0" w:color="auto"/>
          </w:divBdr>
        </w:div>
        <w:div w:id="119806731">
          <w:marLeft w:val="480"/>
          <w:marRight w:val="0"/>
          <w:marTop w:val="0"/>
          <w:marBottom w:val="0"/>
          <w:divBdr>
            <w:top w:val="none" w:sz="0" w:space="0" w:color="auto"/>
            <w:left w:val="none" w:sz="0" w:space="0" w:color="auto"/>
            <w:bottom w:val="none" w:sz="0" w:space="0" w:color="auto"/>
            <w:right w:val="none" w:sz="0" w:space="0" w:color="auto"/>
          </w:divBdr>
        </w:div>
        <w:div w:id="128282561">
          <w:marLeft w:val="480"/>
          <w:marRight w:val="0"/>
          <w:marTop w:val="0"/>
          <w:marBottom w:val="0"/>
          <w:divBdr>
            <w:top w:val="none" w:sz="0" w:space="0" w:color="auto"/>
            <w:left w:val="none" w:sz="0" w:space="0" w:color="auto"/>
            <w:bottom w:val="none" w:sz="0" w:space="0" w:color="auto"/>
            <w:right w:val="none" w:sz="0" w:space="0" w:color="auto"/>
          </w:divBdr>
        </w:div>
        <w:div w:id="2007903516">
          <w:marLeft w:val="480"/>
          <w:marRight w:val="0"/>
          <w:marTop w:val="0"/>
          <w:marBottom w:val="0"/>
          <w:divBdr>
            <w:top w:val="none" w:sz="0" w:space="0" w:color="auto"/>
            <w:left w:val="none" w:sz="0" w:space="0" w:color="auto"/>
            <w:bottom w:val="none" w:sz="0" w:space="0" w:color="auto"/>
            <w:right w:val="none" w:sz="0" w:space="0" w:color="auto"/>
          </w:divBdr>
        </w:div>
        <w:div w:id="602685257">
          <w:marLeft w:val="480"/>
          <w:marRight w:val="0"/>
          <w:marTop w:val="0"/>
          <w:marBottom w:val="0"/>
          <w:divBdr>
            <w:top w:val="none" w:sz="0" w:space="0" w:color="auto"/>
            <w:left w:val="none" w:sz="0" w:space="0" w:color="auto"/>
            <w:bottom w:val="none" w:sz="0" w:space="0" w:color="auto"/>
            <w:right w:val="none" w:sz="0" w:space="0" w:color="auto"/>
          </w:divBdr>
        </w:div>
        <w:div w:id="1550457761">
          <w:marLeft w:val="480"/>
          <w:marRight w:val="0"/>
          <w:marTop w:val="0"/>
          <w:marBottom w:val="0"/>
          <w:divBdr>
            <w:top w:val="none" w:sz="0" w:space="0" w:color="auto"/>
            <w:left w:val="none" w:sz="0" w:space="0" w:color="auto"/>
            <w:bottom w:val="none" w:sz="0" w:space="0" w:color="auto"/>
            <w:right w:val="none" w:sz="0" w:space="0" w:color="auto"/>
          </w:divBdr>
        </w:div>
        <w:div w:id="2025931970">
          <w:marLeft w:val="480"/>
          <w:marRight w:val="0"/>
          <w:marTop w:val="0"/>
          <w:marBottom w:val="0"/>
          <w:divBdr>
            <w:top w:val="none" w:sz="0" w:space="0" w:color="auto"/>
            <w:left w:val="none" w:sz="0" w:space="0" w:color="auto"/>
            <w:bottom w:val="none" w:sz="0" w:space="0" w:color="auto"/>
            <w:right w:val="none" w:sz="0" w:space="0" w:color="auto"/>
          </w:divBdr>
        </w:div>
        <w:div w:id="1557813107">
          <w:marLeft w:val="480"/>
          <w:marRight w:val="0"/>
          <w:marTop w:val="0"/>
          <w:marBottom w:val="0"/>
          <w:divBdr>
            <w:top w:val="none" w:sz="0" w:space="0" w:color="auto"/>
            <w:left w:val="none" w:sz="0" w:space="0" w:color="auto"/>
            <w:bottom w:val="none" w:sz="0" w:space="0" w:color="auto"/>
            <w:right w:val="none" w:sz="0" w:space="0" w:color="auto"/>
          </w:divBdr>
        </w:div>
        <w:div w:id="1881042388">
          <w:marLeft w:val="480"/>
          <w:marRight w:val="0"/>
          <w:marTop w:val="0"/>
          <w:marBottom w:val="0"/>
          <w:divBdr>
            <w:top w:val="none" w:sz="0" w:space="0" w:color="auto"/>
            <w:left w:val="none" w:sz="0" w:space="0" w:color="auto"/>
            <w:bottom w:val="none" w:sz="0" w:space="0" w:color="auto"/>
            <w:right w:val="none" w:sz="0" w:space="0" w:color="auto"/>
          </w:divBdr>
        </w:div>
        <w:div w:id="356390902">
          <w:marLeft w:val="480"/>
          <w:marRight w:val="0"/>
          <w:marTop w:val="0"/>
          <w:marBottom w:val="0"/>
          <w:divBdr>
            <w:top w:val="none" w:sz="0" w:space="0" w:color="auto"/>
            <w:left w:val="none" w:sz="0" w:space="0" w:color="auto"/>
            <w:bottom w:val="none" w:sz="0" w:space="0" w:color="auto"/>
            <w:right w:val="none" w:sz="0" w:space="0" w:color="auto"/>
          </w:divBdr>
        </w:div>
        <w:div w:id="1223634416">
          <w:marLeft w:val="480"/>
          <w:marRight w:val="0"/>
          <w:marTop w:val="0"/>
          <w:marBottom w:val="0"/>
          <w:divBdr>
            <w:top w:val="none" w:sz="0" w:space="0" w:color="auto"/>
            <w:left w:val="none" w:sz="0" w:space="0" w:color="auto"/>
            <w:bottom w:val="none" w:sz="0" w:space="0" w:color="auto"/>
            <w:right w:val="none" w:sz="0" w:space="0" w:color="auto"/>
          </w:divBdr>
        </w:div>
        <w:div w:id="1565334043">
          <w:marLeft w:val="480"/>
          <w:marRight w:val="0"/>
          <w:marTop w:val="0"/>
          <w:marBottom w:val="0"/>
          <w:divBdr>
            <w:top w:val="none" w:sz="0" w:space="0" w:color="auto"/>
            <w:left w:val="none" w:sz="0" w:space="0" w:color="auto"/>
            <w:bottom w:val="none" w:sz="0" w:space="0" w:color="auto"/>
            <w:right w:val="none" w:sz="0" w:space="0" w:color="auto"/>
          </w:divBdr>
        </w:div>
        <w:div w:id="2556240">
          <w:marLeft w:val="480"/>
          <w:marRight w:val="0"/>
          <w:marTop w:val="0"/>
          <w:marBottom w:val="0"/>
          <w:divBdr>
            <w:top w:val="none" w:sz="0" w:space="0" w:color="auto"/>
            <w:left w:val="none" w:sz="0" w:space="0" w:color="auto"/>
            <w:bottom w:val="none" w:sz="0" w:space="0" w:color="auto"/>
            <w:right w:val="none" w:sz="0" w:space="0" w:color="auto"/>
          </w:divBdr>
        </w:div>
        <w:div w:id="1336806810">
          <w:marLeft w:val="480"/>
          <w:marRight w:val="0"/>
          <w:marTop w:val="0"/>
          <w:marBottom w:val="0"/>
          <w:divBdr>
            <w:top w:val="none" w:sz="0" w:space="0" w:color="auto"/>
            <w:left w:val="none" w:sz="0" w:space="0" w:color="auto"/>
            <w:bottom w:val="none" w:sz="0" w:space="0" w:color="auto"/>
            <w:right w:val="none" w:sz="0" w:space="0" w:color="auto"/>
          </w:divBdr>
        </w:div>
        <w:div w:id="1591766895">
          <w:marLeft w:val="480"/>
          <w:marRight w:val="0"/>
          <w:marTop w:val="0"/>
          <w:marBottom w:val="0"/>
          <w:divBdr>
            <w:top w:val="none" w:sz="0" w:space="0" w:color="auto"/>
            <w:left w:val="none" w:sz="0" w:space="0" w:color="auto"/>
            <w:bottom w:val="none" w:sz="0" w:space="0" w:color="auto"/>
            <w:right w:val="none" w:sz="0" w:space="0" w:color="auto"/>
          </w:divBdr>
        </w:div>
        <w:div w:id="359553616">
          <w:marLeft w:val="480"/>
          <w:marRight w:val="0"/>
          <w:marTop w:val="0"/>
          <w:marBottom w:val="0"/>
          <w:divBdr>
            <w:top w:val="none" w:sz="0" w:space="0" w:color="auto"/>
            <w:left w:val="none" w:sz="0" w:space="0" w:color="auto"/>
            <w:bottom w:val="none" w:sz="0" w:space="0" w:color="auto"/>
            <w:right w:val="none" w:sz="0" w:space="0" w:color="auto"/>
          </w:divBdr>
        </w:div>
        <w:div w:id="1247690444">
          <w:marLeft w:val="480"/>
          <w:marRight w:val="0"/>
          <w:marTop w:val="0"/>
          <w:marBottom w:val="0"/>
          <w:divBdr>
            <w:top w:val="none" w:sz="0" w:space="0" w:color="auto"/>
            <w:left w:val="none" w:sz="0" w:space="0" w:color="auto"/>
            <w:bottom w:val="none" w:sz="0" w:space="0" w:color="auto"/>
            <w:right w:val="none" w:sz="0" w:space="0" w:color="auto"/>
          </w:divBdr>
        </w:div>
        <w:div w:id="592322270">
          <w:marLeft w:val="480"/>
          <w:marRight w:val="0"/>
          <w:marTop w:val="0"/>
          <w:marBottom w:val="0"/>
          <w:divBdr>
            <w:top w:val="none" w:sz="0" w:space="0" w:color="auto"/>
            <w:left w:val="none" w:sz="0" w:space="0" w:color="auto"/>
            <w:bottom w:val="none" w:sz="0" w:space="0" w:color="auto"/>
            <w:right w:val="none" w:sz="0" w:space="0" w:color="auto"/>
          </w:divBdr>
        </w:div>
        <w:div w:id="1183132397">
          <w:marLeft w:val="480"/>
          <w:marRight w:val="0"/>
          <w:marTop w:val="0"/>
          <w:marBottom w:val="0"/>
          <w:divBdr>
            <w:top w:val="none" w:sz="0" w:space="0" w:color="auto"/>
            <w:left w:val="none" w:sz="0" w:space="0" w:color="auto"/>
            <w:bottom w:val="none" w:sz="0" w:space="0" w:color="auto"/>
            <w:right w:val="none" w:sz="0" w:space="0" w:color="auto"/>
          </w:divBdr>
        </w:div>
        <w:div w:id="1281837153">
          <w:marLeft w:val="480"/>
          <w:marRight w:val="0"/>
          <w:marTop w:val="0"/>
          <w:marBottom w:val="0"/>
          <w:divBdr>
            <w:top w:val="none" w:sz="0" w:space="0" w:color="auto"/>
            <w:left w:val="none" w:sz="0" w:space="0" w:color="auto"/>
            <w:bottom w:val="none" w:sz="0" w:space="0" w:color="auto"/>
            <w:right w:val="none" w:sz="0" w:space="0" w:color="auto"/>
          </w:divBdr>
        </w:div>
        <w:div w:id="1423605376">
          <w:marLeft w:val="480"/>
          <w:marRight w:val="0"/>
          <w:marTop w:val="0"/>
          <w:marBottom w:val="0"/>
          <w:divBdr>
            <w:top w:val="none" w:sz="0" w:space="0" w:color="auto"/>
            <w:left w:val="none" w:sz="0" w:space="0" w:color="auto"/>
            <w:bottom w:val="none" w:sz="0" w:space="0" w:color="auto"/>
            <w:right w:val="none" w:sz="0" w:space="0" w:color="auto"/>
          </w:divBdr>
        </w:div>
        <w:div w:id="264264712">
          <w:marLeft w:val="480"/>
          <w:marRight w:val="0"/>
          <w:marTop w:val="0"/>
          <w:marBottom w:val="0"/>
          <w:divBdr>
            <w:top w:val="none" w:sz="0" w:space="0" w:color="auto"/>
            <w:left w:val="none" w:sz="0" w:space="0" w:color="auto"/>
            <w:bottom w:val="none" w:sz="0" w:space="0" w:color="auto"/>
            <w:right w:val="none" w:sz="0" w:space="0" w:color="auto"/>
          </w:divBdr>
        </w:div>
        <w:div w:id="1031416418">
          <w:marLeft w:val="480"/>
          <w:marRight w:val="0"/>
          <w:marTop w:val="0"/>
          <w:marBottom w:val="0"/>
          <w:divBdr>
            <w:top w:val="none" w:sz="0" w:space="0" w:color="auto"/>
            <w:left w:val="none" w:sz="0" w:space="0" w:color="auto"/>
            <w:bottom w:val="none" w:sz="0" w:space="0" w:color="auto"/>
            <w:right w:val="none" w:sz="0" w:space="0" w:color="auto"/>
          </w:divBdr>
        </w:div>
        <w:div w:id="61568620">
          <w:marLeft w:val="480"/>
          <w:marRight w:val="0"/>
          <w:marTop w:val="0"/>
          <w:marBottom w:val="0"/>
          <w:divBdr>
            <w:top w:val="none" w:sz="0" w:space="0" w:color="auto"/>
            <w:left w:val="none" w:sz="0" w:space="0" w:color="auto"/>
            <w:bottom w:val="none" w:sz="0" w:space="0" w:color="auto"/>
            <w:right w:val="none" w:sz="0" w:space="0" w:color="auto"/>
          </w:divBdr>
        </w:div>
        <w:div w:id="769930962">
          <w:marLeft w:val="480"/>
          <w:marRight w:val="0"/>
          <w:marTop w:val="0"/>
          <w:marBottom w:val="0"/>
          <w:divBdr>
            <w:top w:val="none" w:sz="0" w:space="0" w:color="auto"/>
            <w:left w:val="none" w:sz="0" w:space="0" w:color="auto"/>
            <w:bottom w:val="none" w:sz="0" w:space="0" w:color="auto"/>
            <w:right w:val="none" w:sz="0" w:space="0" w:color="auto"/>
          </w:divBdr>
        </w:div>
        <w:div w:id="736367658">
          <w:marLeft w:val="480"/>
          <w:marRight w:val="0"/>
          <w:marTop w:val="0"/>
          <w:marBottom w:val="0"/>
          <w:divBdr>
            <w:top w:val="none" w:sz="0" w:space="0" w:color="auto"/>
            <w:left w:val="none" w:sz="0" w:space="0" w:color="auto"/>
            <w:bottom w:val="none" w:sz="0" w:space="0" w:color="auto"/>
            <w:right w:val="none" w:sz="0" w:space="0" w:color="auto"/>
          </w:divBdr>
        </w:div>
        <w:div w:id="628702624">
          <w:marLeft w:val="480"/>
          <w:marRight w:val="0"/>
          <w:marTop w:val="0"/>
          <w:marBottom w:val="0"/>
          <w:divBdr>
            <w:top w:val="none" w:sz="0" w:space="0" w:color="auto"/>
            <w:left w:val="none" w:sz="0" w:space="0" w:color="auto"/>
            <w:bottom w:val="none" w:sz="0" w:space="0" w:color="auto"/>
            <w:right w:val="none" w:sz="0" w:space="0" w:color="auto"/>
          </w:divBdr>
        </w:div>
      </w:divsChild>
    </w:div>
    <w:div w:id="1086806159">
      <w:bodyDiv w:val="1"/>
      <w:marLeft w:val="0"/>
      <w:marRight w:val="0"/>
      <w:marTop w:val="0"/>
      <w:marBottom w:val="0"/>
      <w:divBdr>
        <w:top w:val="none" w:sz="0" w:space="0" w:color="auto"/>
        <w:left w:val="none" w:sz="0" w:space="0" w:color="auto"/>
        <w:bottom w:val="none" w:sz="0" w:space="0" w:color="auto"/>
        <w:right w:val="none" w:sz="0" w:space="0" w:color="auto"/>
      </w:divBdr>
    </w:div>
    <w:div w:id="1087849736">
      <w:bodyDiv w:val="1"/>
      <w:marLeft w:val="0"/>
      <w:marRight w:val="0"/>
      <w:marTop w:val="0"/>
      <w:marBottom w:val="0"/>
      <w:divBdr>
        <w:top w:val="none" w:sz="0" w:space="0" w:color="auto"/>
        <w:left w:val="none" w:sz="0" w:space="0" w:color="auto"/>
        <w:bottom w:val="none" w:sz="0" w:space="0" w:color="auto"/>
        <w:right w:val="none" w:sz="0" w:space="0" w:color="auto"/>
      </w:divBdr>
    </w:div>
    <w:div w:id="1087923305">
      <w:bodyDiv w:val="1"/>
      <w:marLeft w:val="0"/>
      <w:marRight w:val="0"/>
      <w:marTop w:val="0"/>
      <w:marBottom w:val="0"/>
      <w:divBdr>
        <w:top w:val="none" w:sz="0" w:space="0" w:color="auto"/>
        <w:left w:val="none" w:sz="0" w:space="0" w:color="auto"/>
        <w:bottom w:val="none" w:sz="0" w:space="0" w:color="auto"/>
        <w:right w:val="none" w:sz="0" w:space="0" w:color="auto"/>
      </w:divBdr>
    </w:div>
    <w:div w:id="1087926670">
      <w:bodyDiv w:val="1"/>
      <w:marLeft w:val="0"/>
      <w:marRight w:val="0"/>
      <w:marTop w:val="0"/>
      <w:marBottom w:val="0"/>
      <w:divBdr>
        <w:top w:val="none" w:sz="0" w:space="0" w:color="auto"/>
        <w:left w:val="none" w:sz="0" w:space="0" w:color="auto"/>
        <w:bottom w:val="none" w:sz="0" w:space="0" w:color="auto"/>
        <w:right w:val="none" w:sz="0" w:space="0" w:color="auto"/>
      </w:divBdr>
    </w:div>
    <w:div w:id="1087992842">
      <w:bodyDiv w:val="1"/>
      <w:marLeft w:val="0"/>
      <w:marRight w:val="0"/>
      <w:marTop w:val="0"/>
      <w:marBottom w:val="0"/>
      <w:divBdr>
        <w:top w:val="none" w:sz="0" w:space="0" w:color="auto"/>
        <w:left w:val="none" w:sz="0" w:space="0" w:color="auto"/>
        <w:bottom w:val="none" w:sz="0" w:space="0" w:color="auto"/>
        <w:right w:val="none" w:sz="0" w:space="0" w:color="auto"/>
      </w:divBdr>
    </w:div>
    <w:div w:id="1089423784">
      <w:bodyDiv w:val="1"/>
      <w:marLeft w:val="0"/>
      <w:marRight w:val="0"/>
      <w:marTop w:val="0"/>
      <w:marBottom w:val="0"/>
      <w:divBdr>
        <w:top w:val="none" w:sz="0" w:space="0" w:color="auto"/>
        <w:left w:val="none" w:sz="0" w:space="0" w:color="auto"/>
        <w:bottom w:val="none" w:sz="0" w:space="0" w:color="auto"/>
        <w:right w:val="none" w:sz="0" w:space="0" w:color="auto"/>
      </w:divBdr>
    </w:div>
    <w:div w:id="1090345171">
      <w:bodyDiv w:val="1"/>
      <w:marLeft w:val="0"/>
      <w:marRight w:val="0"/>
      <w:marTop w:val="0"/>
      <w:marBottom w:val="0"/>
      <w:divBdr>
        <w:top w:val="none" w:sz="0" w:space="0" w:color="auto"/>
        <w:left w:val="none" w:sz="0" w:space="0" w:color="auto"/>
        <w:bottom w:val="none" w:sz="0" w:space="0" w:color="auto"/>
        <w:right w:val="none" w:sz="0" w:space="0" w:color="auto"/>
      </w:divBdr>
    </w:div>
    <w:div w:id="1090926001">
      <w:bodyDiv w:val="1"/>
      <w:marLeft w:val="0"/>
      <w:marRight w:val="0"/>
      <w:marTop w:val="0"/>
      <w:marBottom w:val="0"/>
      <w:divBdr>
        <w:top w:val="none" w:sz="0" w:space="0" w:color="auto"/>
        <w:left w:val="none" w:sz="0" w:space="0" w:color="auto"/>
        <w:bottom w:val="none" w:sz="0" w:space="0" w:color="auto"/>
        <w:right w:val="none" w:sz="0" w:space="0" w:color="auto"/>
      </w:divBdr>
    </w:div>
    <w:div w:id="1092701536">
      <w:bodyDiv w:val="1"/>
      <w:marLeft w:val="0"/>
      <w:marRight w:val="0"/>
      <w:marTop w:val="0"/>
      <w:marBottom w:val="0"/>
      <w:divBdr>
        <w:top w:val="none" w:sz="0" w:space="0" w:color="auto"/>
        <w:left w:val="none" w:sz="0" w:space="0" w:color="auto"/>
        <w:bottom w:val="none" w:sz="0" w:space="0" w:color="auto"/>
        <w:right w:val="none" w:sz="0" w:space="0" w:color="auto"/>
      </w:divBdr>
      <w:divsChild>
        <w:div w:id="1695380624">
          <w:marLeft w:val="480"/>
          <w:marRight w:val="0"/>
          <w:marTop w:val="0"/>
          <w:marBottom w:val="0"/>
          <w:divBdr>
            <w:top w:val="none" w:sz="0" w:space="0" w:color="auto"/>
            <w:left w:val="none" w:sz="0" w:space="0" w:color="auto"/>
            <w:bottom w:val="none" w:sz="0" w:space="0" w:color="auto"/>
            <w:right w:val="none" w:sz="0" w:space="0" w:color="auto"/>
          </w:divBdr>
        </w:div>
        <w:div w:id="835338564">
          <w:marLeft w:val="480"/>
          <w:marRight w:val="0"/>
          <w:marTop w:val="0"/>
          <w:marBottom w:val="0"/>
          <w:divBdr>
            <w:top w:val="none" w:sz="0" w:space="0" w:color="auto"/>
            <w:left w:val="none" w:sz="0" w:space="0" w:color="auto"/>
            <w:bottom w:val="none" w:sz="0" w:space="0" w:color="auto"/>
            <w:right w:val="none" w:sz="0" w:space="0" w:color="auto"/>
          </w:divBdr>
        </w:div>
        <w:div w:id="1914923487">
          <w:marLeft w:val="480"/>
          <w:marRight w:val="0"/>
          <w:marTop w:val="0"/>
          <w:marBottom w:val="0"/>
          <w:divBdr>
            <w:top w:val="none" w:sz="0" w:space="0" w:color="auto"/>
            <w:left w:val="none" w:sz="0" w:space="0" w:color="auto"/>
            <w:bottom w:val="none" w:sz="0" w:space="0" w:color="auto"/>
            <w:right w:val="none" w:sz="0" w:space="0" w:color="auto"/>
          </w:divBdr>
        </w:div>
        <w:div w:id="415632145">
          <w:marLeft w:val="480"/>
          <w:marRight w:val="0"/>
          <w:marTop w:val="0"/>
          <w:marBottom w:val="0"/>
          <w:divBdr>
            <w:top w:val="none" w:sz="0" w:space="0" w:color="auto"/>
            <w:left w:val="none" w:sz="0" w:space="0" w:color="auto"/>
            <w:bottom w:val="none" w:sz="0" w:space="0" w:color="auto"/>
            <w:right w:val="none" w:sz="0" w:space="0" w:color="auto"/>
          </w:divBdr>
        </w:div>
        <w:div w:id="1897546426">
          <w:marLeft w:val="480"/>
          <w:marRight w:val="0"/>
          <w:marTop w:val="0"/>
          <w:marBottom w:val="0"/>
          <w:divBdr>
            <w:top w:val="none" w:sz="0" w:space="0" w:color="auto"/>
            <w:left w:val="none" w:sz="0" w:space="0" w:color="auto"/>
            <w:bottom w:val="none" w:sz="0" w:space="0" w:color="auto"/>
            <w:right w:val="none" w:sz="0" w:space="0" w:color="auto"/>
          </w:divBdr>
        </w:div>
        <w:div w:id="327170430">
          <w:marLeft w:val="480"/>
          <w:marRight w:val="0"/>
          <w:marTop w:val="0"/>
          <w:marBottom w:val="0"/>
          <w:divBdr>
            <w:top w:val="none" w:sz="0" w:space="0" w:color="auto"/>
            <w:left w:val="none" w:sz="0" w:space="0" w:color="auto"/>
            <w:bottom w:val="none" w:sz="0" w:space="0" w:color="auto"/>
            <w:right w:val="none" w:sz="0" w:space="0" w:color="auto"/>
          </w:divBdr>
        </w:div>
        <w:div w:id="1321497614">
          <w:marLeft w:val="480"/>
          <w:marRight w:val="0"/>
          <w:marTop w:val="0"/>
          <w:marBottom w:val="0"/>
          <w:divBdr>
            <w:top w:val="none" w:sz="0" w:space="0" w:color="auto"/>
            <w:left w:val="none" w:sz="0" w:space="0" w:color="auto"/>
            <w:bottom w:val="none" w:sz="0" w:space="0" w:color="auto"/>
            <w:right w:val="none" w:sz="0" w:space="0" w:color="auto"/>
          </w:divBdr>
        </w:div>
        <w:div w:id="1087385506">
          <w:marLeft w:val="480"/>
          <w:marRight w:val="0"/>
          <w:marTop w:val="0"/>
          <w:marBottom w:val="0"/>
          <w:divBdr>
            <w:top w:val="none" w:sz="0" w:space="0" w:color="auto"/>
            <w:left w:val="none" w:sz="0" w:space="0" w:color="auto"/>
            <w:bottom w:val="none" w:sz="0" w:space="0" w:color="auto"/>
            <w:right w:val="none" w:sz="0" w:space="0" w:color="auto"/>
          </w:divBdr>
        </w:div>
        <w:div w:id="911306565">
          <w:marLeft w:val="480"/>
          <w:marRight w:val="0"/>
          <w:marTop w:val="0"/>
          <w:marBottom w:val="0"/>
          <w:divBdr>
            <w:top w:val="none" w:sz="0" w:space="0" w:color="auto"/>
            <w:left w:val="none" w:sz="0" w:space="0" w:color="auto"/>
            <w:bottom w:val="none" w:sz="0" w:space="0" w:color="auto"/>
            <w:right w:val="none" w:sz="0" w:space="0" w:color="auto"/>
          </w:divBdr>
        </w:div>
        <w:div w:id="2121097979">
          <w:marLeft w:val="480"/>
          <w:marRight w:val="0"/>
          <w:marTop w:val="0"/>
          <w:marBottom w:val="0"/>
          <w:divBdr>
            <w:top w:val="none" w:sz="0" w:space="0" w:color="auto"/>
            <w:left w:val="none" w:sz="0" w:space="0" w:color="auto"/>
            <w:bottom w:val="none" w:sz="0" w:space="0" w:color="auto"/>
            <w:right w:val="none" w:sz="0" w:space="0" w:color="auto"/>
          </w:divBdr>
        </w:div>
        <w:div w:id="1786265461">
          <w:marLeft w:val="480"/>
          <w:marRight w:val="0"/>
          <w:marTop w:val="0"/>
          <w:marBottom w:val="0"/>
          <w:divBdr>
            <w:top w:val="none" w:sz="0" w:space="0" w:color="auto"/>
            <w:left w:val="none" w:sz="0" w:space="0" w:color="auto"/>
            <w:bottom w:val="none" w:sz="0" w:space="0" w:color="auto"/>
            <w:right w:val="none" w:sz="0" w:space="0" w:color="auto"/>
          </w:divBdr>
        </w:div>
        <w:div w:id="474949707">
          <w:marLeft w:val="480"/>
          <w:marRight w:val="0"/>
          <w:marTop w:val="0"/>
          <w:marBottom w:val="0"/>
          <w:divBdr>
            <w:top w:val="none" w:sz="0" w:space="0" w:color="auto"/>
            <w:left w:val="none" w:sz="0" w:space="0" w:color="auto"/>
            <w:bottom w:val="none" w:sz="0" w:space="0" w:color="auto"/>
            <w:right w:val="none" w:sz="0" w:space="0" w:color="auto"/>
          </w:divBdr>
        </w:div>
        <w:div w:id="2071416262">
          <w:marLeft w:val="480"/>
          <w:marRight w:val="0"/>
          <w:marTop w:val="0"/>
          <w:marBottom w:val="0"/>
          <w:divBdr>
            <w:top w:val="none" w:sz="0" w:space="0" w:color="auto"/>
            <w:left w:val="none" w:sz="0" w:space="0" w:color="auto"/>
            <w:bottom w:val="none" w:sz="0" w:space="0" w:color="auto"/>
            <w:right w:val="none" w:sz="0" w:space="0" w:color="auto"/>
          </w:divBdr>
        </w:div>
        <w:div w:id="221598820">
          <w:marLeft w:val="480"/>
          <w:marRight w:val="0"/>
          <w:marTop w:val="0"/>
          <w:marBottom w:val="0"/>
          <w:divBdr>
            <w:top w:val="none" w:sz="0" w:space="0" w:color="auto"/>
            <w:left w:val="none" w:sz="0" w:space="0" w:color="auto"/>
            <w:bottom w:val="none" w:sz="0" w:space="0" w:color="auto"/>
            <w:right w:val="none" w:sz="0" w:space="0" w:color="auto"/>
          </w:divBdr>
        </w:div>
        <w:div w:id="944655370">
          <w:marLeft w:val="480"/>
          <w:marRight w:val="0"/>
          <w:marTop w:val="0"/>
          <w:marBottom w:val="0"/>
          <w:divBdr>
            <w:top w:val="none" w:sz="0" w:space="0" w:color="auto"/>
            <w:left w:val="none" w:sz="0" w:space="0" w:color="auto"/>
            <w:bottom w:val="none" w:sz="0" w:space="0" w:color="auto"/>
            <w:right w:val="none" w:sz="0" w:space="0" w:color="auto"/>
          </w:divBdr>
        </w:div>
        <w:div w:id="274560992">
          <w:marLeft w:val="480"/>
          <w:marRight w:val="0"/>
          <w:marTop w:val="0"/>
          <w:marBottom w:val="0"/>
          <w:divBdr>
            <w:top w:val="none" w:sz="0" w:space="0" w:color="auto"/>
            <w:left w:val="none" w:sz="0" w:space="0" w:color="auto"/>
            <w:bottom w:val="none" w:sz="0" w:space="0" w:color="auto"/>
            <w:right w:val="none" w:sz="0" w:space="0" w:color="auto"/>
          </w:divBdr>
        </w:div>
      </w:divsChild>
    </w:div>
    <w:div w:id="1092892280">
      <w:bodyDiv w:val="1"/>
      <w:marLeft w:val="0"/>
      <w:marRight w:val="0"/>
      <w:marTop w:val="0"/>
      <w:marBottom w:val="0"/>
      <w:divBdr>
        <w:top w:val="none" w:sz="0" w:space="0" w:color="auto"/>
        <w:left w:val="none" w:sz="0" w:space="0" w:color="auto"/>
        <w:bottom w:val="none" w:sz="0" w:space="0" w:color="auto"/>
        <w:right w:val="none" w:sz="0" w:space="0" w:color="auto"/>
      </w:divBdr>
    </w:div>
    <w:div w:id="1093665338">
      <w:bodyDiv w:val="1"/>
      <w:marLeft w:val="0"/>
      <w:marRight w:val="0"/>
      <w:marTop w:val="0"/>
      <w:marBottom w:val="0"/>
      <w:divBdr>
        <w:top w:val="none" w:sz="0" w:space="0" w:color="auto"/>
        <w:left w:val="none" w:sz="0" w:space="0" w:color="auto"/>
        <w:bottom w:val="none" w:sz="0" w:space="0" w:color="auto"/>
        <w:right w:val="none" w:sz="0" w:space="0" w:color="auto"/>
      </w:divBdr>
      <w:divsChild>
        <w:div w:id="1856574952">
          <w:marLeft w:val="480"/>
          <w:marRight w:val="0"/>
          <w:marTop w:val="0"/>
          <w:marBottom w:val="0"/>
          <w:divBdr>
            <w:top w:val="none" w:sz="0" w:space="0" w:color="auto"/>
            <w:left w:val="none" w:sz="0" w:space="0" w:color="auto"/>
            <w:bottom w:val="none" w:sz="0" w:space="0" w:color="auto"/>
            <w:right w:val="none" w:sz="0" w:space="0" w:color="auto"/>
          </w:divBdr>
        </w:div>
        <w:div w:id="813764787">
          <w:marLeft w:val="480"/>
          <w:marRight w:val="0"/>
          <w:marTop w:val="0"/>
          <w:marBottom w:val="0"/>
          <w:divBdr>
            <w:top w:val="none" w:sz="0" w:space="0" w:color="auto"/>
            <w:left w:val="none" w:sz="0" w:space="0" w:color="auto"/>
            <w:bottom w:val="none" w:sz="0" w:space="0" w:color="auto"/>
            <w:right w:val="none" w:sz="0" w:space="0" w:color="auto"/>
          </w:divBdr>
        </w:div>
        <w:div w:id="236132423">
          <w:marLeft w:val="480"/>
          <w:marRight w:val="0"/>
          <w:marTop w:val="0"/>
          <w:marBottom w:val="0"/>
          <w:divBdr>
            <w:top w:val="none" w:sz="0" w:space="0" w:color="auto"/>
            <w:left w:val="none" w:sz="0" w:space="0" w:color="auto"/>
            <w:bottom w:val="none" w:sz="0" w:space="0" w:color="auto"/>
            <w:right w:val="none" w:sz="0" w:space="0" w:color="auto"/>
          </w:divBdr>
        </w:div>
        <w:div w:id="565339408">
          <w:marLeft w:val="480"/>
          <w:marRight w:val="0"/>
          <w:marTop w:val="0"/>
          <w:marBottom w:val="0"/>
          <w:divBdr>
            <w:top w:val="none" w:sz="0" w:space="0" w:color="auto"/>
            <w:left w:val="none" w:sz="0" w:space="0" w:color="auto"/>
            <w:bottom w:val="none" w:sz="0" w:space="0" w:color="auto"/>
            <w:right w:val="none" w:sz="0" w:space="0" w:color="auto"/>
          </w:divBdr>
        </w:div>
        <w:div w:id="1862477939">
          <w:marLeft w:val="480"/>
          <w:marRight w:val="0"/>
          <w:marTop w:val="0"/>
          <w:marBottom w:val="0"/>
          <w:divBdr>
            <w:top w:val="none" w:sz="0" w:space="0" w:color="auto"/>
            <w:left w:val="none" w:sz="0" w:space="0" w:color="auto"/>
            <w:bottom w:val="none" w:sz="0" w:space="0" w:color="auto"/>
            <w:right w:val="none" w:sz="0" w:space="0" w:color="auto"/>
          </w:divBdr>
        </w:div>
        <w:div w:id="1321425469">
          <w:marLeft w:val="480"/>
          <w:marRight w:val="0"/>
          <w:marTop w:val="0"/>
          <w:marBottom w:val="0"/>
          <w:divBdr>
            <w:top w:val="none" w:sz="0" w:space="0" w:color="auto"/>
            <w:left w:val="none" w:sz="0" w:space="0" w:color="auto"/>
            <w:bottom w:val="none" w:sz="0" w:space="0" w:color="auto"/>
            <w:right w:val="none" w:sz="0" w:space="0" w:color="auto"/>
          </w:divBdr>
        </w:div>
        <w:div w:id="1341153352">
          <w:marLeft w:val="480"/>
          <w:marRight w:val="0"/>
          <w:marTop w:val="0"/>
          <w:marBottom w:val="0"/>
          <w:divBdr>
            <w:top w:val="none" w:sz="0" w:space="0" w:color="auto"/>
            <w:left w:val="none" w:sz="0" w:space="0" w:color="auto"/>
            <w:bottom w:val="none" w:sz="0" w:space="0" w:color="auto"/>
            <w:right w:val="none" w:sz="0" w:space="0" w:color="auto"/>
          </w:divBdr>
        </w:div>
        <w:div w:id="1238398383">
          <w:marLeft w:val="480"/>
          <w:marRight w:val="0"/>
          <w:marTop w:val="0"/>
          <w:marBottom w:val="0"/>
          <w:divBdr>
            <w:top w:val="none" w:sz="0" w:space="0" w:color="auto"/>
            <w:left w:val="none" w:sz="0" w:space="0" w:color="auto"/>
            <w:bottom w:val="none" w:sz="0" w:space="0" w:color="auto"/>
            <w:right w:val="none" w:sz="0" w:space="0" w:color="auto"/>
          </w:divBdr>
        </w:div>
        <w:div w:id="1675109640">
          <w:marLeft w:val="480"/>
          <w:marRight w:val="0"/>
          <w:marTop w:val="0"/>
          <w:marBottom w:val="0"/>
          <w:divBdr>
            <w:top w:val="none" w:sz="0" w:space="0" w:color="auto"/>
            <w:left w:val="none" w:sz="0" w:space="0" w:color="auto"/>
            <w:bottom w:val="none" w:sz="0" w:space="0" w:color="auto"/>
            <w:right w:val="none" w:sz="0" w:space="0" w:color="auto"/>
          </w:divBdr>
        </w:div>
        <w:div w:id="1269655915">
          <w:marLeft w:val="480"/>
          <w:marRight w:val="0"/>
          <w:marTop w:val="0"/>
          <w:marBottom w:val="0"/>
          <w:divBdr>
            <w:top w:val="none" w:sz="0" w:space="0" w:color="auto"/>
            <w:left w:val="none" w:sz="0" w:space="0" w:color="auto"/>
            <w:bottom w:val="none" w:sz="0" w:space="0" w:color="auto"/>
            <w:right w:val="none" w:sz="0" w:space="0" w:color="auto"/>
          </w:divBdr>
        </w:div>
        <w:div w:id="1891460502">
          <w:marLeft w:val="480"/>
          <w:marRight w:val="0"/>
          <w:marTop w:val="0"/>
          <w:marBottom w:val="0"/>
          <w:divBdr>
            <w:top w:val="none" w:sz="0" w:space="0" w:color="auto"/>
            <w:left w:val="none" w:sz="0" w:space="0" w:color="auto"/>
            <w:bottom w:val="none" w:sz="0" w:space="0" w:color="auto"/>
            <w:right w:val="none" w:sz="0" w:space="0" w:color="auto"/>
          </w:divBdr>
        </w:div>
        <w:div w:id="833449204">
          <w:marLeft w:val="480"/>
          <w:marRight w:val="0"/>
          <w:marTop w:val="0"/>
          <w:marBottom w:val="0"/>
          <w:divBdr>
            <w:top w:val="none" w:sz="0" w:space="0" w:color="auto"/>
            <w:left w:val="none" w:sz="0" w:space="0" w:color="auto"/>
            <w:bottom w:val="none" w:sz="0" w:space="0" w:color="auto"/>
            <w:right w:val="none" w:sz="0" w:space="0" w:color="auto"/>
          </w:divBdr>
        </w:div>
        <w:div w:id="725564409">
          <w:marLeft w:val="480"/>
          <w:marRight w:val="0"/>
          <w:marTop w:val="0"/>
          <w:marBottom w:val="0"/>
          <w:divBdr>
            <w:top w:val="none" w:sz="0" w:space="0" w:color="auto"/>
            <w:left w:val="none" w:sz="0" w:space="0" w:color="auto"/>
            <w:bottom w:val="none" w:sz="0" w:space="0" w:color="auto"/>
            <w:right w:val="none" w:sz="0" w:space="0" w:color="auto"/>
          </w:divBdr>
        </w:div>
        <w:div w:id="2111704097">
          <w:marLeft w:val="480"/>
          <w:marRight w:val="0"/>
          <w:marTop w:val="0"/>
          <w:marBottom w:val="0"/>
          <w:divBdr>
            <w:top w:val="none" w:sz="0" w:space="0" w:color="auto"/>
            <w:left w:val="none" w:sz="0" w:space="0" w:color="auto"/>
            <w:bottom w:val="none" w:sz="0" w:space="0" w:color="auto"/>
            <w:right w:val="none" w:sz="0" w:space="0" w:color="auto"/>
          </w:divBdr>
        </w:div>
      </w:divsChild>
    </w:div>
    <w:div w:id="1093866020">
      <w:bodyDiv w:val="1"/>
      <w:marLeft w:val="0"/>
      <w:marRight w:val="0"/>
      <w:marTop w:val="0"/>
      <w:marBottom w:val="0"/>
      <w:divBdr>
        <w:top w:val="none" w:sz="0" w:space="0" w:color="auto"/>
        <w:left w:val="none" w:sz="0" w:space="0" w:color="auto"/>
        <w:bottom w:val="none" w:sz="0" w:space="0" w:color="auto"/>
        <w:right w:val="none" w:sz="0" w:space="0" w:color="auto"/>
      </w:divBdr>
      <w:divsChild>
        <w:div w:id="1304509410">
          <w:marLeft w:val="480"/>
          <w:marRight w:val="0"/>
          <w:marTop w:val="0"/>
          <w:marBottom w:val="0"/>
          <w:divBdr>
            <w:top w:val="none" w:sz="0" w:space="0" w:color="auto"/>
            <w:left w:val="none" w:sz="0" w:space="0" w:color="auto"/>
            <w:bottom w:val="none" w:sz="0" w:space="0" w:color="auto"/>
            <w:right w:val="none" w:sz="0" w:space="0" w:color="auto"/>
          </w:divBdr>
        </w:div>
        <w:div w:id="1491407017">
          <w:marLeft w:val="480"/>
          <w:marRight w:val="0"/>
          <w:marTop w:val="0"/>
          <w:marBottom w:val="0"/>
          <w:divBdr>
            <w:top w:val="none" w:sz="0" w:space="0" w:color="auto"/>
            <w:left w:val="none" w:sz="0" w:space="0" w:color="auto"/>
            <w:bottom w:val="none" w:sz="0" w:space="0" w:color="auto"/>
            <w:right w:val="none" w:sz="0" w:space="0" w:color="auto"/>
          </w:divBdr>
        </w:div>
        <w:div w:id="630750221">
          <w:marLeft w:val="480"/>
          <w:marRight w:val="0"/>
          <w:marTop w:val="0"/>
          <w:marBottom w:val="0"/>
          <w:divBdr>
            <w:top w:val="none" w:sz="0" w:space="0" w:color="auto"/>
            <w:left w:val="none" w:sz="0" w:space="0" w:color="auto"/>
            <w:bottom w:val="none" w:sz="0" w:space="0" w:color="auto"/>
            <w:right w:val="none" w:sz="0" w:space="0" w:color="auto"/>
          </w:divBdr>
        </w:div>
        <w:div w:id="632060735">
          <w:marLeft w:val="480"/>
          <w:marRight w:val="0"/>
          <w:marTop w:val="0"/>
          <w:marBottom w:val="0"/>
          <w:divBdr>
            <w:top w:val="none" w:sz="0" w:space="0" w:color="auto"/>
            <w:left w:val="none" w:sz="0" w:space="0" w:color="auto"/>
            <w:bottom w:val="none" w:sz="0" w:space="0" w:color="auto"/>
            <w:right w:val="none" w:sz="0" w:space="0" w:color="auto"/>
          </w:divBdr>
        </w:div>
        <w:div w:id="1567833113">
          <w:marLeft w:val="480"/>
          <w:marRight w:val="0"/>
          <w:marTop w:val="0"/>
          <w:marBottom w:val="0"/>
          <w:divBdr>
            <w:top w:val="none" w:sz="0" w:space="0" w:color="auto"/>
            <w:left w:val="none" w:sz="0" w:space="0" w:color="auto"/>
            <w:bottom w:val="none" w:sz="0" w:space="0" w:color="auto"/>
            <w:right w:val="none" w:sz="0" w:space="0" w:color="auto"/>
          </w:divBdr>
        </w:div>
        <w:div w:id="509755719">
          <w:marLeft w:val="480"/>
          <w:marRight w:val="0"/>
          <w:marTop w:val="0"/>
          <w:marBottom w:val="0"/>
          <w:divBdr>
            <w:top w:val="none" w:sz="0" w:space="0" w:color="auto"/>
            <w:left w:val="none" w:sz="0" w:space="0" w:color="auto"/>
            <w:bottom w:val="none" w:sz="0" w:space="0" w:color="auto"/>
            <w:right w:val="none" w:sz="0" w:space="0" w:color="auto"/>
          </w:divBdr>
        </w:div>
        <w:div w:id="1775440978">
          <w:marLeft w:val="480"/>
          <w:marRight w:val="0"/>
          <w:marTop w:val="0"/>
          <w:marBottom w:val="0"/>
          <w:divBdr>
            <w:top w:val="none" w:sz="0" w:space="0" w:color="auto"/>
            <w:left w:val="none" w:sz="0" w:space="0" w:color="auto"/>
            <w:bottom w:val="none" w:sz="0" w:space="0" w:color="auto"/>
            <w:right w:val="none" w:sz="0" w:space="0" w:color="auto"/>
          </w:divBdr>
        </w:div>
        <w:div w:id="516776424">
          <w:marLeft w:val="480"/>
          <w:marRight w:val="0"/>
          <w:marTop w:val="0"/>
          <w:marBottom w:val="0"/>
          <w:divBdr>
            <w:top w:val="none" w:sz="0" w:space="0" w:color="auto"/>
            <w:left w:val="none" w:sz="0" w:space="0" w:color="auto"/>
            <w:bottom w:val="none" w:sz="0" w:space="0" w:color="auto"/>
            <w:right w:val="none" w:sz="0" w:space="0" w:color="auto"/>
          </w:divBdr>
        </w:div>
        <w:div w:id="622689454">
          <w:marLeft w:val="480"/>
          <w:marRight w:val="0"/>
          <w:marTop w:val="0"/>
          <w:marBottom w:val="0"/>
          <w:divBdr>
            <w:top w:val="none" w:sz="0" w:space="0" w:color="auto"/>
            <w:left w:val="none" w:sz="0" w:space="0" w:color="auto"/>
            <w:bottom w:val="none" w:sz="0" w:space="0" w:color="auto"/>
            <w:right w:val="none" w:sz="0" w:space="0" w:color="auto"/>
          </w:divBdr>
        </w:div>
        <w:div w:id="1534928348">
          <w:marLeft w:val="480"/>
          <w:marRight w:val="0"/>
          <w:marTop w:val="0"/>
          <w:marBottom w:val="0"/>
          <w:divBdr>
            <w:top w:val="none" w:sz="0" w:space="0" w:color="auto"/>
            <w:left w:val="none" w:sz="0" w:space="0" w:color="auto"/>
            <w:bottom w:val="none" w:sz="0" w:space="0" w:color="auto"/>
            <w:right w:val="none" w:sz="0" w:space="0" w:color="auto"/>
          </w:divBdr>
        </w:div>
        <w:div w:id="1908344743">
          <w:marLeft w:val="480"/>
          <w:marRight w:val="0"/>
          <w:marTop w:val="0"/>
          <w:marBottom w:val="0"/>
          <w:divBdr>
            <w:top w:val="none" w:sz="0" w:space="0" w:color="auto"/>
            <w:left w:val="none" w:sz="0" w:space="0" w:color="auto"/>
            <w:bottom w:val="none" w:sz="0" w:space="0" w:color="auto"/>
            <w:right w:val="none" w:sz="0" w:space="0" w:color="auto"/>
          </w:divBdr>
        </w:div>
        <w:div w:id="649139612">
          <w:marLeft w:val="480"/>
          <w:marRight w:val="0"/>
          <w:marTop w:val="0"/>
          <w:marBottom w:val="0"/>
          <w:divBdr>
            <w:top w:val="none" w:sz="0" w:space="0" w:color="auto"/>
            <w:left w:val="none" w:sz="0" w:space="0" w:color="auto"/>
            <w:bottom w:val="none" w:sz="0" w:space="0" w:color="auto"/>
            <w:right w:val="none" w:sz="0" w:space="0" w:color="auto"/>
          </w:divBdr>
        </w:div>
        <w:div w:id="65148955">
          <w:marLeft w:val="480"/>
          <w:marRight w:val="0"/>
          <w:marTop w:val="0"/>
          <w:marBottom w:val="0"/>
          <w:divBdr>
            <w:top w:val="none" w:sz="0" w:space="0" w:color="auto"/>
            <w:left w:val="none" w:sz="0" w:space="0" w:color="auto"/>
            <w:bottom w:val="none" w:sz="0" w:space="0" w:color="auto"/>
            <w:right w:val="none" w:sz="0" w:space="0" w:color="auto"/>
          </w:divBdr>
        </w:div>
        <w:div w:id="1500851330">
          <w:marLeft w:val="480"/>
          <w:marRight w:val="0"/>
          <w:marTop w:val="0"/>
          <w:marBottom w:val="0"/>
          <w:divBdr>
            <w:top w:val="none" w:sz="0" w:space="0" w:color="auto"/>
            <w:left w:val="none" w:sz="0" w:space="0" w:color="auto"/>
            <w:bottom w:val="none" w:sz="0" w:space="0" w:color="auto"/>
            <w:right w:val="none" w:sz="0" w:space="0" w:color="auto"/>
          </w:divBdr>
        </w:div>
        <w:div w:id="356128764">
          <w:marLeft w:val="480"/>
          <w:marRight w:val="0"/>
          <w:marTop w:val="0"/>
          <w:marBottom w:val="0"/>
          <w:divBdr>
            <w:top w:val="none" w:sz="0" w:space="0" w:color="auto"/>
            <w:left w:val="none" w:sz="0" w:space="0" w:color="auto"/>
            <w:bottom w:val="none" w:sz="0" w:space="0" w:color="auto"/>
            <w:right w:val="none" w:sz="0" w:space="0" w:color="auto"/>
          </w:divBdr>
        </w:div>
        <w:div w:id="1003556228">
          <w:marLeft w:val="480"/>
          <w:marRight w:val="0"/>
          <w:marTop w:val="0"/>
          <w:marBottom w:val="0"/>
          <w:divBdr>
            <w:top w:val="none" w:sz="0" w:space="0" w:color="auto"/>
            <w:left w:val="none" w:sz="0" w:space="0" w:color="auto"/>
            <w:bottom w:val="none" w:sz="0" w:space="0" w:color="auto"/>
            <w:right w:val="none" w:sz="0" w:space="0" w:color="auto"/>
          </w:divBdr>
        </w:div>
        <w:div w:id="2146658475">
          <w:marLeft w:val="480"/>
          <w:marRight w:val="0"/>
          <w:marTop w:val="0"/>
          <w:marBottom w:val="0"/>
          <w:divBdr>
            <w:top w:val="none" w:sz="0" w:space="0" w:color="auto"/>
            <w:left w:val="none" w:sz="0" w:space="0" w:color="auto"/>
            <w:bottom w:val="none" w:sz="0" w:space="0" w:color="auto"/>
            <w:right w:val="none" w:sz="0" w:space="0" w:color="auto"/>
          </w:divBdr>
        </w:div>
        <w:div w:id="578639183">
          <w:marLeft w:val="480"/>
          <w:marRight w:val="0"/>
          <w:marTop w:val="0"/>
          <w:marBottom w:val="0"/>
          <w:divBdr>
            <w:top w:val="none" w:sz="0" w:space="0" w:color="auto"/>
            <w:left w:val="none" w:sz="0" w:space="0" w:color="auto"/>
            <w:bottom w:val="none" w:sz="0" w:space="0" w:color="auto"/>
            <w:right w:val="none" w:sz="0" w:space="0" w:color="auto"/>
          </w:divBdr>
        </w:div>
        <w:div w:id="1485198436">
          <w:marLeft w:val="480"/>
          <w:marRight w:val="0"/>
          <w:marTop w:val="0"/>
          <w:marBottom w:val="0"/>
          <w:divBdr>
            <w:top w:val="none" w:sz="0" w:space="0" w:color="auto"/>
            <w:left w:val="none" w:sz="0" w:space="0" w:color="auto"/>
            <w:bottom w:val="none" w:sz="0" w:space="0" w:color="auto"/>
            <w:right w:val="none" w:sz="0" w:space="0" w:color="auto"/>
          </w:divBdr>
        </w:div>
        <w:div w:id="351535570">
          <w:marLeft w:val="480"/>
          <w:marRight w:val="0"/>
          <w:marTop w:val="0"/>
          <w:marBottom w:val="0"/>
          <w:divBdr>
            <w:top w:val="none" w:sz="0" w:space="0" w:color="auto"/>
            <w:left w:val="none" w:sz="0" w:space="0" w:color="auto"/>
            <w:bottom w:val="none" w:sz="0" w:space="0" w:color="auto"/>
            <w:right w:val="none" w:sz="0" w:space="0" w:color="auto"/>
          </w:divBdr>
        </w:div>
        <w:div w:id="1279490962">
          <w:marLeft w:val="480"/>
          <w:marRight w:val="0"/>
          <w:marTop w:val="0"/>
          <w:marBottom w:val="0"/>
          <w:divBdr>
            <w:top w:val="none" w:sz="0" w:space="0" w:color="auto"/>
            <w:left w:val="none" w:sz="0" w:space="0" w:color="auto"/>
            <w:bottom w:val="none" w:sz="0" w:space="0" w:color="auto"/>
            <w:right w:val="none" w:sz="0" w:space="0" w:color="auto"/>
          </w:divBdr>
        </w:div>
        <w:div w:id="747387321">
          <w:marLeft w:val="480"/>
          <w:marRight w:val="0"/>
          <w:marTop w:val="0"/>
          <w:marBottom w:val="0"/>
          <w:divBdr>
            <w:top w:val="none" w:sz="0" w:space="0" w:color="auto"/>
            <w:left w:val="none" w:sz="0" w:space="0" w:color="auto"/>
            <w:bottom w:val="none" w:sz="0" w:space="0" w:color="auto"/>
            <w:right w:val="none" w:sz="0" w:space="0" w:color="auto"/>
          </w:divBdr>
        </w:div>
        <w:div w:id="252444949">
          <w:marLeft w:val="480"/>
          <w:marRight w:val="0"/>
          <w:marTop w:val="0"/>
          <w:marBottom w:val="0"/>
          <w:divBdr>
            <w:top w:val="none" w:sz="0" w:space="0" w:color="auto"/>
            <w:left w:val="none" w:sz="0" w:space="0" w:color="auto"/>
            <w:bottom w:val="none" w:sz="0" w:space="0" w:color="auto"/>
            <w:right w:val="none" w:sz="0" w:space="0" w:color="auto"/>
          </w:divBdr>
        </w:div>
        <w:div w:id="223106121">
          <w:marLeft w:val="480"/>
          <w:marRight w:val="0"/>
          <w:marTop w:val="0"/>
          <w:marBottom w:val="0"/>
          <w:divBdr>
            <w:top w:val="none" w:sz="0" w:space="0" w:color="auto"/>
            <w:left w:val="none" w:sz="0" w:space="0" w:color="auto"/>
            <w:bottom w:val="none" w:sz="0" w:space="0" w:color="auto"/>
            <w:right w:val="none" w:sz="0" w:space="0" w:color="auto"/>
          </w:divBdr>
        </w:div>
        <w:div w:id="598610364">
          <w:marLeft w:val="480"/>
          <w:marRight w:val="0"/>
          <w:marTop w:val="0"/>
          <w:marBottom w:val="0"/>
          <w:divBdr>
            <w:top w:val="none" w:sz="0" w:space="0" w:color="auto"/>
            <w:left w:val="none" w:sz="0" w:space="0" w:color="auto"/>
            <w:bottom w:val="none" w:sz="0" w:space="0" w:color="auto"/>
            <w:right w:val="none" w:sz="0" w:space="0" w:color="auto"/>
          </w:divBdr>
        </w:div>
        <w:div w:id="1710883642">
          <w:marLeft w:val="480"/>
          <w:marRight w:val="0"/>
          <w:marTop w:val="0"/>
          <w:marBottom w:val="0"/>
          <w:divBdr>
            <w:top w:val="none" w:sz="0" w:space="0" w:color="auto"/>
            <w:left w:val="none" w:sz="0" w:space="0" w:color="auto"/>
            <w:bottom w:val="none" w:sz="0" w:space="0" w:color="auto"/>
            <w:right w:val="none" w:sz="0" w:space="0" w:color="auto"/>
          </w:divBdr>
        </w:div>
        <w:div w:id="1440446039">
          <w:marLeft w:val="480"/>
          <w:marRight w:val="0"/>
          <w:marTop w:val="0"/>
          <w:marBottom w:val="0"/>
          <w:divBdr>
            <w:top w:val="none" w:sz="0" w:space="0" w:color="auto"/>
            <w:left w:val="none" w:sz="0" w:space="0" w:color="auto"/>
            <w:bottom w:val="none" w:sz="0" w:space="0" w:color="auto"/>
            <w:right w:val="none" w:sz="0" w:space="0" w:color="auto"/>
          </w:divBdr>
        </w:div>
        <w:div w:id="51344789">
          <w:marLeft w:val="480"/>
          <w:marRight w:val="0"/>
          <w:marTop w:val="0"/>
          <w:marBottom w:val="0"/>
          <w:divBdr>
            <w:top w:val="none" w:sz="0" w:space="0" w:color="auto"/>
            <w:left w:val="none" w:sz="0" w:space="0" w:color="auto"/>
            <w:bottom w:val="none" w:sz="0" w:space="0" w:color="auto"/>
            <w:right w:val="none" w:sz="0" w:space="0" w:color="auto"/>
          </w:divBdr>
        </w:div>
        <w:div w:id="234781590">
          <w:marLeft w:val="480"/>
          <w:marRight w:val="0"/>
          <w:marTop w:val="0"/>
          <w:marBottom w:val="0"/>
          <w:divBdr>
            <w:top w:val="none" w:sz="0" w:space="0" w:color="auto"/>
            <w:left w:val="none" w:sz="0" w:space="0" w:color="auto"/>
            <w:bottom w:val="none" w:sz="0" w:space="0" w:color="auto"/>
            <w:right w:val="none" w:sz="0" w:space="0" w:color="auto"/>
          </w:divBdr>
        </w:div>
        <w:div w:id="1462184441">
          <w:marLeft w:val="480"/>
          <w:marRight w:val="0"/>
          <w:marTop w:val="0"/>
          <w:marBottom w:val="0"/>
          <w:divBdr>
            <w:top w:val="none" w:sz="0" w:space="0" w:color="auto"/>
            <w:left w:val="none" w:sz="0" w:space="0" w:color="auto"/>
            <w:bottom w:val="none" w:sz="0" w:space="0" w:color="auto"/>
            <w:right w:val="none" w:sz="0" w:space="0" w:color="auto"/>
          </w:divBdr>
        </w:div>
        <w:div w:id="1091661526">
          <w:marLeft w:val="480"/>
          <w:marRight w:val="0"/>
          <w:marTop w:val="0"/>
          <w:marBottom w:val="0"/>
          <w:divBdr>
            <w:top w:val="none" w:sz="0" w:space="0" w:color="auto"/>
            <w:left w:val="none" w:sz="0" w:space="0" w:color="auto"/>
            <w:bottom w:val="none" w:sz="0" w:space="0" w:color="auto"/>
            <w:right w:val="none" w:sz="0" w:space="0" w:color="auto"/>
          </w:divBdr>
        </w:div>
        <w:div w:id="699744801">
          <w:marLeft w:val="480"/>
          <w:marRight w:val="0"/>
          <w:marTop w:val="0"/>
          <w:marBottom w:val="0"/>
          <w:divBdr>
            <w:top w:val="none" w:sz="0" w:space="0" w:color="auto"/>
            <w:left w:val="none" w:sz="0" w:space="0" w:color="auto"/>
            <w:bottom w:val="none" w:sz="0" w:space="0" w:color="auto"/>
            <w:right w:val="none" w:sz="0" w:space="0" w:color="auto"/>
          </w:divBdr>
        </w:div>
        <w:div w:id="395981351">
          <w:marLeft w:val="480"/>
          <w:marRight w:val="0"/>
          <w:marTop w:val="0"/>
          <w:marBottom w:val="0"/>
          <w:divBdr>
            <w:top w:val="none" w:sz="0" w:space="0" w:color="auto"/>
            <w:left w:val="none" w:sz="0" w:space="0" w:color="auto"/>
            <w:bottom w:val="none" w:sz="0" w:space="0" w:color="auto"/>
            <w:right w:val="none" w:sz="0" w:space="0" w:color="auto"/>
          </w:divBdr>
        </w:div>
        <w:div w:id="304244925">
          <w:marLeft w:val="480"/>
          <w:marRight w:val="0"/>
          <w:marTop w:val="0"/>
          <w:marBottom w:val="0"/>
          <w:divBdr>
            <w:top w:val="none" w:sz="0" w:space="0" w:color="auto"/>
            <w:left w:val="none" w:sz="0" w:space="0" w:color="auto"/>
            <w:bottom w:val="none" w:sz="0" w:space="0" w:color="auto"/>
            <w:right w:val="none" w:sz="0" w:space="0" w:color="auto"/>
          </w:divBdr>
        </w:div>
        <w:div w:id="845050140">
          <w:marLeft w:val="480"/>
          <w:marRight w:val="0"/>
          <w:marTop w:val="0"/>
          <w:marBottom w:val="0"/>
          <w:divBdr>
            <w:top w:val="none" w:sz="0" w:space="0" w:color="auto"/>
            <w:left w:val="none" w:sz="0" w:space="0" w:color="auto"/>
            <w:bottom w:val="none" w:sz="0" w:space="0" w:color="auto"/>
            <w:right w:val="none" w:sz="0" w:space="0" w:color="auto"/>
          </w:divBdr>
        </w:div>
        <w:div w:id="1966765317">
          <w:marLeft w:val="480"/>
          <w:marRight w:val="0"/>
          <w:marTop w:val="0"/>
          <w:marBottom w:val="0"/>
          <w:divBdr>
            <w:top w:val="none" w:sz="0" w:space="0" w:color="auto"/>
            <w:left w:val="none" w:sz="0" w:space="0" w:color="auto"/>
            <w:bottom w:val="none" w:sz="0" w:space="0" w:color="auto"/>
            <w:right w:val="none" w:sz="0" w:space="0" w:color="auto"/>
          </w:divBdr>
        </w:div>
        <w:div w:id="1790391510">
          <w:marLeft w:val="480"/>
          <w:marRight w:val="0"/>
          <w:marTop w:val="0"/>
          <w:marBottom w:val="0"/>
          <w:divBdr>
            <w:top w:val="none" w:sz="0" w:space="0" w:color="auto"/>
            <w:left w:val="none" w:sz="0" w:space="0" w:color="auto"/>
            <w:bottom w:val="none" w:sz="0" w:space="0" w:color="auto"/>
            <w:right w:val="none" w:sz="0" w:space="0" w:color="auto"/>
          </w:divBdr>
        </w:div>
        <w:div w:id="382559004">
          <w:marLeft w:val="480"/>
          <w:marRight w:val="0"/>
          <w:marTop w:val="0"/>
          <w:marBottom w:val="0"/>
          <w:divBdr>
            <w:top w:val="none" w:sz="0" w:space="0" w:color="auto"/>
            <w:left w:val="none" w:sz="0" w:space="0" w:color="auto"/>
            <w:bottom w:val="none" w:sz="0" w:space="0" w:color="auto"/>
            <w:right w:val="none" w:sz="0" w:space="0" w:color="auto"/>
          </w:divBdr>
        </w:div>
        <w:div w:id="1380008288">
          <w:marLeft w:val="480"/>
          <w:marRight w:val="0"/>
          <w:marTop w:val="0"/>
          <w:marBottom w:val="0"/>
          <w:divBdr>
            <w:top w:val="none" w:sz="0" w:space="0" w:color="auto"/>
            <w:left w:val="none" w:sz="0" w:space="0" w:color="auto"/>
            <w:bottom w:val="none" w:sz="0" w:space="0" w:color="auto"/>
            <w:right w:val="none" w:sz="0" w:space="0" w:color="auto"/>
          </w:divBdr>
        </w:div>
        <w:div w:id="664675338">
          <w:marLeft w:val="480"/>
          <w:marRight w:val="0"/>
          <w:marTop w:val="0"/>
          <w:marBottom w:val="0"/>
          <w:divBdr>
            <w:top w:val="none" w:sz="0" w:space="0" w:color="auto"/>
            <w:left w:val="none" w:sz="0" w:space="0" w:color="auto"/>
            <w:bottom w:val="none" w:sz="0" w:space="0" w:color="auto"/>
            <w:right w:val="none" w:sz="0" w:space="0" w:color="auto"/>
          </w:divBdr>
        </w:div>
        <w:div w:id="328219119">
          <w:marLeft w:val="480"/>
          <w:marRight w:val="0"/>
          <w:marTop w:val="0"/>
          <w:marBottom w:val="0"/>
          <w:divBdr>
            <w:top w:val="none" w:sz="0" w:space="0" w:color="auto"/>
            <w:left w:val="none" w:sz="0" w:space="0" w:color="auto"/>
            <w:bottom w:val="none" w:sz="0" w:space="0" w:color="auto"/>
            <w:right w:val="none" w:sz="0" w:space="0" w:color="auto"/>
          </w:divBdr>
        </w:div>
        <w:div w:id="534126489">
          <w:marLeft w:val="480"/>
          <w:marRight w:val="0"/>
          <w:marTop w:val="0"/>
          <w:marBottom w:val="0"/>
          <w:divBdr>
            <w:top w:val="none" w:sz="0" w:space="0" w:color="auto"/>
            <w:left w:val="none" w:sz="0" w:space="0" w:color="auto"/>
            <w:bottom w:val="none" w:sz="0" w:space="0" w:color="auto"/>
            <w:right w:val="none" w:sz="0" w:space="0" w:color="auto"/>
          </w:divBdr>
        </w:div>
        <w:div w:id="1077047814">
          <w:marLeft w:val="480"/>
          <w:marRight w:val="0"/>
          <w:marTop w:val="0"/>
          <w:marBottom w:val="0"/>
          <w:divBdr>
            <w:top w:val="none" w:sz="0" w:space="0" w:color="auto"/>
            <w:left w:val="none" w:sz="0" w:space="0" w:color="auto"/>
            <w:bottom w:val="none" w:sz="0" w:space="0" w:color="auto"/>
            <w:right w:val="none" w:sz="0" w:space="0" w:color="auto"/>
          </w:divBdr>
        </w:div>
        <w:div w:id="1854301626">
          <w:marLeft w:val="480"/>
          <w:marRight w:val="0"/>
          <w:marTop w:val="0"/>
          <w:marBottom w:val="0"/>
          <w:divBdr>
            <w:top w:val="none" w:sz="0" w:space="0" w:color="auto"/>
            <w:left w:val="none" w:sz="0" w:space="0" w:color="auto"/>
            <w:bottom w:val="none" w:sz="0" w:space="0" w:color="auto"/>
            <w:right w:val="none" w:sz="0" w:space="0" w:color="auto"/>
          </w:divBdr>
        </w:div>
        <w:div w:id="953974667">
          <w:marLeft w:val="480"/>
          <w:marRight w:val="0"/>
          <w:marTop w:val="0"/>
          <w:marBottom w:val="0"/>
          <w:divBdr>
            <w:top w:val="none" w:sz="0" w:space="0" w:color="auto"/>
            <w:left w:val="none" w:sz="0" w:space="0" w:color="auto"/>
            <w:bottom w:val="none" w:sz="0" w:space="0" w:color="auto"/>
            <w:right w:val="none" w:sz="0" w:space="0" w:color="auto"/>
          </w:divBdr>
        </w:div>
        <w:div w:id="497307766">
          <w:marLeft w:val="480"/>
          <w:marRight w:val="0"/>
          <w:marTop w:val="0"/>
          <w:marBottom w:val="0"/>
          <w:divBdr>
            <w:top w:val="none" w:sz="0" w:space="0" w:color="auto"/>
            <w:left w:val="none" w:sz="0" w:space="0" w:color="auto"/>
            <w:bottom w:val="none" w:sz="0" w:space="0" w:color="auto"/>
            <w:right w:val="none" w:sz="0" w:space="0" w:color="auto"/>
          </w:divBdr>
        </w:div>
        <w:div w:id="1778326671">
          <w:marLeft w:val="480"/>
          <w:marRight w:val="0"/>
          <w:marTop w:val="0"/>
          <w:marBottom w:val="0"/>
          <w:divBdr>
            <w:top w:val="none" w:sz="0" w:space="0" w:color="auto"/>
            <w:left w:val="none" w:sz="0" w:space="0" w:color="auto"/>
            <w:bottom w:val="none" w:sz="0" w:space="0" w:color="auto"/>
            <w:right w:val="none" w:sz="0" w:space="0" w:color="auto"/>
          </w:divBdr>
        </w:div>
        <w:div w:id="623582306">
          <w:marLeft w:val="480"/>
          <w:marRight w:val="0"/>
          <w:marTop w:val="0"/>
          <w:marBottom w:val="0"/>
          <w:divBdr>
            <w:top w:val="none" w:sz="0" w:space="0" w:color="auto"/>
            <w:left w:val="none" w:sz="0" w:space="0" w:color="auto"/>
            <w:bottom w:val="none" w:sz="0" w:space="0" w:color="auto"/>
            <w:right w:val="none" w:sz="0" w:space="0" w:color="auto"/>
          </w:divBdr>
        </w:div>
        <w:div w:id="1549947948">
          <w:marLeft w:val="480"/>
          <w:marRight w:val="0"/>
          <w:marTop w:val="0"/>
          <w:marBottom w:val="0"/>
          <w:divBdr>
            <w:top w:val="none" w:sz="0" w:space="0" w:color="auto"/>
            <w:left w:val="none" w:sz="0" w:space="0" w:color="auto"/>
            <w:bottom w:val="none" w:sz="0" w:space="0" w:color="auto"/>
            <w:right w:val="none" w:sz="0" w:space="0" w:color="auto"/>
          </w:divBdr>
        </w:div>
        <w:div w:id="909343849">
          <w:marLeft w:val="480"/>
          <w:marRight w:val="0"/>
          <w:marTop w:val="0"/>
          <w:marBottom w:val="0"/>
          <w:divBdr>
            <w:top w:val="none" w:sz="0" w:space="0" w:color="auto"/>
            <w:left w:val="none" w:sz="0" w:space="0" w:color="auto"/>
            <w:bottom w:val="none" w:sz="0" w:space="0" w:color="auto"/>
            <w:right w:val="none" w:sz="0" w:space="0" w:color="auto"/>
          </w:divBdr>
        </w:div>
        <w:div w:id="2123452294">
          <w:marLeft w:val="480"/>
          <w:marRight w:val="0"/>
          <w:marTop w:val="0"/>
          <w:marBottom w:val="0"/>
          <w:divBdr>
            <w:top w:val="none" w:sz="0" w:space="0" w:color="auto"/>
            <w:left w:val="none" w:sz="0" w:space="0" w:color="auto"/>
            <w:bottom w:val="none" w:sz="0" w:space="0" w:color="auto"/>
            <w:right w:val="none" w:sz="0" w:space="0" w:color="auto"/>
          </w:divBdr>
        </w:div>
        <w:div w:id="1726030616">
          <w:marLeft w:val="480"/>
          <w:marRight w:val="0"/>
          <w:marTop w:val="0"/>
          <w:marBottom w:val="0"/>
          <w:divBdr>
            <w:top w:val="none" w:sz="0" w:space="0" w:color="auto"/>
            <w:left w:val="none" w:sz="0" w:space="0" w:color="auto"/>
            <w:bottom w:val="none" w:sz="0" w:space="0" w:color="auto"/>
            <w:right w:val="none" w:sz="0" w:space="0" w:color="auto"/>
          </w:divBdr>
        </w:div>
        <w:div w:id="1870219480">
          <w:marLeft w:val="480"/>
          <w:marRight w:val="0"/>
          <w:marTop w:val="0"/>
          <w:marBottom w:val="0"/>
          <w:divBdr>
            <w:top w:val="none" w:sz="0" w:space="0" w:color="auto"/>
            <w:left w:val="none" w:sz="0" w:space="0" w:color="auto"/>
            <w:bottom w:val="none" w:sz="0" w:space="0" w:color="auto"/>
            <w:right w:val="none" w:sz="0" w:space="0" w:color="auto"/>
          </w:divBdr>
        </w:div>
        <w:div w:id="695813238">
          <w:marLeft w:val="480"/>
          <w:marRight w:val="0"/>
          <w:marTop w:val="0"/>
          <w:marBottom w:val="0"/>
          <w:divBdr>
            <w:top w:val="none" w:sz="0" w:space="0" w:color="auto"/>
            <w:left w:val="none" w:sz="0" w:space="0" w:color="auto"/>
            <w:bottom w:val="none" w:sz="0" w:space="0" w:color="auto"/>
            <w:right w:val="none" w:sz="0" w:space="0" w:color="auto"/>
          </w:divBdr>
        </w:div>
        <w:div w:id="2071532805">
          <w:marLeft w:val="480"/>
          <w:marRight w:val="0"/>
          <w:marTop w:val="0"/>
          <w:marBottom w:val="0"/>
          <w:divBdr>
            <w:top w:val="none" w:sz="0" w:space="0" w:color="auto"/>
            <w:left w:val="none" w:sz="0" w:space="0" w:color="auto"/>
            <w:bottom w:val="none" w:sz="0" w:space="0" w:color="auto"/>
            <w:right w:val="none" w:sz="0" w:space="0" w:color="auto"/>
          </w:divBdr>
        </w:div>
        <w:div w:id="2072119686">
          <w:marLeft w:val="480"/>
          <w:marRight w:val="0"/>
          <w:marTop w:val="0"/>
          <w:marBottom w:val="0"/>
          <w:divBdr>
            <w:top w:val="none" w:sz="0" w:space="0" w:color="auto"/>
            <w:left w:val="none" w:sz="0" w:space="0" w:color="auto"/>
            <w:bottom w:val="none" w:sz="0" w:space="0" w:color="auto"/>
            <w:right w:val="none" w:sz="0" w:space="0" w:color="auto"/>
          </w:divBdr>
        </w:div>
        <w:div w:id="1851524865">
          <w:marLeft w:val="480"/>
          <w:marRight w:val="0"/>
          <w:marTop w:val="0"/>
          <w:marBottom w:val="0"/>
          <w:divBdr>
            <w:top w:val="none" w:sz="0" w:space="0" w:color="auto"/>
            <w:left w:val="none" w:sz="0" w:space="0" w:color="auto"/>
            <w:bottom w:val="none" w:sz="0" w:space="0" w:color="auto"/>
            <w:right w:val="none" w:sz="0" w:space="0" w:color="auto"/>
          </w:divBdr>
        </w:div>
      </w:divsChild>
    </w:div>
    <w:div w:id="1095638083">
      <w:bodyDiv w:val="1"/>
      <w:marLeft w:val="0"/>
      <w:marRight w:val="0"/>
      <w:marTop w:val="0"/>
      <w:marBottom w:val="0"/>
      <w:divBdr>
        <w:top w:val="none" w:sz="0" w:space="0" w:color="auto"/>
        <w:left w:val="none" w:sz="0" w:space="0" w:color="auto"/>
        <w:bottom w:val="none" w:sz="0" w:space="0" w:color="auto"/>
        <w:right w:val="none" w:sz="0" w:space="0" w:color="auto"/>
      </w:divBdr>
    </w:div>
    <w:div w:id="1097407564">
      <w:bodyDiv w:val="1"/>
      <w:marLeft w:val="0"/>
      <w:marRight w:val="0"/>
      <w:marTop w:val="0"/>
      <w:marBottom w:val="0"/>
      <w:divBdr>
        <w:top w:val="none" w:sz="0" w:space="0" w:color="auto"/>
        <w:left w:val="none" w:sz="0" w:space="0" w:color="auto"/>
        <w:bottom w:val="none" w:sz="0" w:space="0" w:color="auto"/>
        <w:right w:val="none" w:sz="0" w:space="0" w:color="auto"/>
      </w:divBdr>
    </w:div>
    <w:div w:id="1099370450">
      <w:bodyDiv w:val="1"/>
      <w:marLeft w:val="0"/>
      <w:marRight w:val="0"/>
      <w:marTop w:val="0"/>
      <w:marBottom w:val="0"/>
      <w:divBdr>
        <w:top w:val="none" w:sz="0" w:space="0" w:color="auto"/>
        <w:left w:val="none" w:sz="0" w:space="0" w:color="auto"/>
        <w:bottom w:val="none" w:sz="0" w:space="0" w:color="auto"/>
        <w:right w:val="none" w:sz="0" w:space="0" w:color="auto"/>
      </w:divBdr>
    </w:div>
    <w:div w:id="1100223792">
      <w:bodyDiv w:val="1"/>
      <w:marLeft w:val="0"/>
      <w:marRight w:val="0"/>
      <w:marTop w:val="0"/>
      <w:marBottom w:val="0"/>
      <w:divBdr>
        <w:top w:val="none" w:sz="0" w:space="0" w:color="auto"/>
        <w:left w:val="none" w:sz="0" w:space="0" w:color="auto"/>
        <w:bottom w:val="none" w:sz="0" w:space="0" w:color="auto"/>
        <w:right w:val="none" w:sz="0" w:space="0" w:color="auto"/>
      </w:divBdr>
    </w:div>
    <w:div w:id="1100835089">
      <w:bodyDiv w:val="1"/>
      <w:marLeft w:val="0"/>
      <w:marRight w:val="0"/>
      <w:marTop w:val="0"/>
      <w:marBottom w:val="0"/>
      <w:divBdr>
        <w:top w:val="none" w:sz="0" w:space="0" w:color="auto"/>
        <w:left w:val="none" w:sz="0" w:space="0" w:color="auto"/>
        <w:bottom w:val="none" w:sz="0" w:space="0" w:color="auto"/>
        <w:right w:val="none" w:sz="0" w:space="0" w:color="auto"/>
      </w:divBdr>
    </w:div>
    <w:div w:id="1102188179">
      <w:bodyDiv w:val="1"/>
      <w:marLeft w:val="0"/>
      <w:marRight w:val="0"/>
      <w:marTop w:val="0"/>
      <w:marBottom w:val="0"/>
      <w:divBdr>
        <w:top w:val="none" w:sz="0" w:space="0" w:color="auto"/>
        <w:left w:val="none" w:sz="0" w:space="0" w:color="auto"/>
        <w:bottom w:val="none" w:sz="0" w:space="0" w:color="auto"/>
        <w:right w:val="none" w:sz="0" w:space="0" w:color="auto"/>
      </w:divBdr>
    </w:div>
    <w:div w:id="1102804981">
      <w:bodyDiv w:val="1"/>
      <w:marLeft w:val="0"/>
      <w:marRight w:val="0"/>
      <w:marTop w:val="0"/>
      <w:marBottom w:val="0"/>
      <w:divBdr>
        <w:top w:val="none" w:sz="0" w:space="0" w:color="auto"/>
        <w:left w:val="none" w:sz="0" w:space="0" w:color="auto"/>
        <w:bottom w:val="none" w:sz="0" w:space="0" w:color="auto"/>
        <w:right w:val="none" w:sz="0" w:space="0" w:color="auto"/>
      </w:divBdr>
    </w:div>
    <w:div w:id="1102871098">
      <w:bodyDiv w:val="1"/>
      <w:marLeft w:val="0"/>
      <w:marRight w:val="0"/>
      <w:marTop w:val="0"/>
      <w:marBottom w:val="0"/>
      <w:divBdr>
        <w:top w:val="none" w:sz="0" w:space="0" w:color="auto"/>
        <w:left w:val="none" w:sz="0" w:space="0" w:color="auto"/>
        <w:bottom w:val="none" w:sz="0" w:space="0" w:color="auto"/>
        <w:right w:val="none" w:sz="0" w:space="0" w:color="auto"/>
      </w:divBdr>
    </w:div>
    <w:div w:id="1103840708">
      <w:bodyDiv w:val="1"/>
      <w:marLeft w:val="0"/>
      <w:marRight w:val="0"/>
      <w:marTop w:val="0"/>
      <w:marBottom w:val="0"/>
      <w:divBdr>
        <w:top w:val="none" w:sz="0" w:space="0" w:color="auto"/>
        <w:left w:val="none" w:sz="0" w:space="0" w:color="auto"/>
        <w:bottom w:val="none" w:sz="0" w:space="0" w:color="auto"/>
        <w:right w:val="none" w:sz="0" w:space="0" w:color="auto"/>
      </w:divBdr>
    </w:div>
    <w:div w:id="1104226590">
      <w:bodyDiv w:val="1"/>
      <w:marLeft w:val="0"/>
      <w:marRight w:val="0"/>
      <w:marTop w:val="0"/>
      <w:marBottom w:val="0"/>
      <w:divBdr>
        <w:top w:val="none" w:sz="0" w:space="0" w:color="auto"/>
        <w:left w:val="none" w:sz="0" w:space="0" w:color="auto"/>
        <w:bottom w:val="none" w:sz="0" w:space="0" w:color="auto"/>
        <w:right w:val="none" w:sz="0" w:space="0" w:color="auto"/>
      </w:divBdr>
    </w:div>
    <w:div w:id="1104376419">
      <w:bodyDiv w:val="1"/>
      <w:marLeft w:val="0"/>
      <w:marRight w:val="0"/>
      <w:marTop w:val="0"/>
      <w:marBottom w:val="0"/>
      <w:divBdr>
        <w:top w:val="none" w:sz="0" w:space="0" w:color="auto"/>
        <w:left w:val="none" w:sz="0" w:space="0" w:color="auto"/>
        <w:bottom w:val="none" w:sz="0" w:space="0" w:color="auto"/>
        <w:right w:val="none" w:sz="0" w:space="0" w:color="auto"/>
      </w:divBdr>
    </w:div>
    <w:div w:id="1104837889">
      <w:bodyDiv w:val="1"/>
      <w:marLeft w:val="0"/>
      <w:marRight w:val="0"/>
      <w:marTop w:val="0"/>
      <w:marBottom w:val="0"/>
      <w:divBdr>
        <w:top w:val="none" w:sz="0" w:space="0" w:color="auto"/>
        <w:left w:val="none" w:sz="0" w:space="0" w:color="auto"/>
        <w:bottom w:val="none" w:sz="0" w:space="0" w:color="auto"/>
        <w:right w:val="none" w:sz="0" w:space="0" w:color="auto"/>
      </w:divBdr>
    </w:div>
    <w:div w:id="1105616194">
      <w:bodyDiv w:val="1"/>
      <w:marLeft w:val="0"/>
      <w:marRight w:val="0"/>
      <w:marTop w:val="0"/>
      <w:marBottom w:val="0"/>
      <w:divBdr>
        <w:top w:val="none" w:sz="0" w:space="0" w:color="auto"/>
        <w:left w:val="none" w:sz="0" w:space="0" w:color="auto"/>
        <w:bottom w:val="none" w:sz="0" w:space="0" w:color="auto"/>
        <w:right w:val="none" w:sz="0" w:space="0" w:color="auto"/>
      </w:divBdr>
    </w:div>
    <w:div w:id="1105996227">
      <w:bodyDiv w:val="1"/>
      <w:marLeft w:val="0"/>
      <w:marRight w:val="0"/>
      <w:marTop w:val="0"/>
      <w:marBottom w:val="0"/>
      <w:divBdr>
        <w:top w:val="none" w:sz="0" w:space="0" w:color="auto"/>
        <w:left w:val="none" w:sz="0" w:space="0" w:color="auto"/>
        <w:bottom w:val="none" w:sz="0" w:space="0" w:color="auto"/>
        <w:right w:val="none" w:sz="0" w:space="0" w:color="auto"/>
      </w:divBdr>
    </w:div>
    <w:div w:id="1106773291">
      <w:bodyDiv w:val="1"/>
      <w:marLeft w:val="0"/>
      <w:marRight w:val="0"/>
      <w:marTop w:val="0"/>
      <w:marBottom w:val="0"/>
      <w:divBdr>
        <w:top w:val="none" w:sz="0" w:space="0" w:color="auto"/>
        <w:left w:val="none" w:sz="0" w:space="0" w:color="auto"/>
        <w:bottom w:val="none" w:sz="0" w:space="0" w:color="auto"/>
        <w:right w:val="none" w:sz="0" w:space="0" w:color="auto"/>
      </w:divBdr>
    </w:div>
    <w:div w:id="1107501816">
      <w:bodyDiv w:val="1"/>
      <w:marLeft w:val="0"/>
      <w:marRight w:val="0"/>
      <w:marTop w:val="0"/>
      <w:marBottom w:val="0"/>
      <w:divBdr>
        <w:top w:val="none" w:sz="0" w:space="0" w:color="auto"/>
        <w:left w:val="none" w:sz="0" w:space="0" w:color="auto"/>
        <w:bottom w:val="none" w:sz="0" w:space="0" w:color="auto"/>
        <w:right w:val="none" w:sz="0" w:space="0" w:color="auto"/>
      </w:divBdr>
    </w:div>
    <w:div w:id="1109006703">
      <w:bodyDiv w:val="1"/>
      <w:marLeft w:val="0"/>
      <w:marRight w:val="0"/>
      <w:marTop w:val="0"/>
      <w:marBottom w:val="0"/>
      <w:divBdr>
        <w:top w:val="none" w:sz="0" w:space="0" w:color="auto"/>
        <w:left w:val="none" w:sz="0" w:space="0" w:color="auto"/>
        <w:bottom w:val="none" w:sz="0" w:space="0" w:color="auto"/>
        <w:right w:val="none" w:sz="0" w:space="0" w:color="auto"/>
      </w:divBdr>
    </w:div>
    <w:div w:id="1109619721">
      <w:bodyDiv w:val="1"/>
      <w:marLeft w:val="0"/>
      <w:marRight w:val="0"/>
      <w:marTop w:val="0"/>
      <w:marBottom w:val="0"/>
      <w:divBdr>
        <w:top w:val="none" w:sz="0" w:space="0" w:color="auto"/>
        <w:left w:val="none" w:sz="0" w:space="0" w:color="auto"/>
        <w:bottom w:val="none" w:sz="0" w:space="0" w:color="auto"/>
        <w:right w:val="none" w:sz="0" w:space="0" w:color="auto"/>
      </w:divBdr>
    </w:div>
    <w:div w:id="1110054707">
      <w:bodyDiv w:val="1"/>
      <w:marLeft w:val="0"/>
      <w:marRight w:val="0"/>
      <w:marTop w:val="0"/>
      <w:marBottom w:val="0"/>
      <w:divBdr>
        <w:top w:val="none" w:sz="0" w:space="0" w:color="auto"/>
        <w:left w:val="none" w:sz="0" w:space="0" w:color="auto"/>
        <w:bottom w:val="none" w:sz="0" w:space="0" w:color="auto"/>
        <w:right w:val="none" w:sz="0" w:space="0" w:color="auto"/>
      </w:divBdr>
    </w:div>
    <w:div w:id="1112088585">
      <w:bodyDiv w:val="1"/>
      <w:marLeft w:val="0"/>
      <w:marRight w:val="0"/>
      <w:marTop w:val="0"/>
      <w:marBottom w:val="0"/>
      <w:divBdr>
        <w:top w:val="none" w:sz="0" w:space="0" w:color="auto"/>
        <w:left w:val="none" w:sz="0" w:space="0" w:color="auto"/>
        <w:bottom w:val="none" w:sz="0" w:space="0" w:color="auto"/>
        <w:right w:val="none" w:sz="0" w:space="0" w:color="auto"/>
      </w:divBdr>
    </w:div>
    <w:div w:id="1113595472">
      <w:bodyDiv w:val="1"/>
      <w:marLeft w:val="0"/>
      <w:marRight w:val="0"/>
      <w:marTop w:val="0"/>
      <w:marBottom w:val="0"/>
      <w:divBdr>
        <w:top w:val="none" w:sz="0" w:space="0" w:color="auto"/>
        <w:left w:val="none" w:sz="0" w:space="0" w:color="auto"/>
        <w:bottom w:val="none" w:sz="0" w:space="0" w:color="auto"/>
        <w:right w:val="none" w:sz="0" w:space="0" w:color="auto"/>
      </w:divBdr>
    </w:div>
    <w:div w:id="1113741993">
      <w:bodyDiv w:val="1"/>
      <w:marLeft w:val="0"/>
      <w:marRight w:val="0"/>
      <w:marTop w:val="0"/>
      <w:marBottom w:val="0"/>
      <w:divBdr>
        <w:top w:val="none" w:sz="0" w:space="0" w:color="auto"/>
        <w:left w:val="none" w:sz="0" w:space="0" w:color="auto"/>
        <w:bottom w:val="none" w:sz="0" w:space="0" w:color="auto"/>
        <w:right w:val="none" w:sz="0" w:space="0" w:color="auto"/>
      </w:divBdr>
    </w:div>
    <w:div w:id="1113944269">
      <w:bodyDiv w:val="1"/>
      <w:marLeft w:val="0"/>
      <w:marRight w:val="0"/>
      <w:marTop w:val="0"/>
      <w:marBottom w:val="0"/>
      <w:divBdr>
        <w:top w:val="none" w:sz="0" w:space="0" w:color="auto"/>
        <w:left w:val="none" w:sz="0" w:space="0" w:color="auto"/>
        <w:bottom w:val="none" w:sz="0" w:space="0" w:color="auto"/>
        <w:right w:val="none" w:sz="0" w:space="0" w:color="auto"/>
      </w:divBdr>
    </w:div>
    <w:div w:id="1114207334">
      <w:bodyDiv w:val="1"/>
      <w:marLeft w:val="0"/>
      <w:marRight w:val="0"/>
      <w:marTop w:val="0"/>
      <w:marBottom w:val="0"/>
      <w:divBdr>
        <w:top w:val="none" w:sz="0" w:space="0" w:color="auto"/>
        <w:left w:val="none" w:sz="0" w:space="0" w:color="auto"/>
        <w:bottom w:val="none" w:sz="0" w:space="0" w:color="auto"/>
        <w:right w:val="none" w:sz="0" w:space="0" w:color="auto"/>
      </w:divBdr>
      <w:divsChild>
        <w:div w:id="946502526">
          <w:marLeft w:val="480"/>
          <w:marRight w:val="0"/>
          <w:marTop w:val="0"/>
          <w:marBottom w:val="0"/>
          <w:divBdr>
            <w:top w:val="none" w:sz="0" w:space="0" w:color="auto"/>
            <w:left w:val="none" w:sz="0" w:space="0" w:color="auto"/>
            <w:bottom w:val="none" w:sz="0" w:space="0" w:color="auto"/>
            <w:right w:val="none" w:sz="0" w:space="0" w:color="auto"/>
          </w:divBdr>
        </w:div>
        <w:div w:id="911309121">
          <w:marLeft w:val="480"/>
          <w:marRight w:val="0"/>
          <w:marTop w:val="0"/>
          <w:marBottom w:val="0"/>
          <w:divBdr>
            <w:top w:val="none" w:sz="0" w:space="0" w:color="auto"/>
            <w:left w:val="none" w:sz="0" w:space="0" w:color="auto"/>
            <w:bottom w:val="none" w:sz="0" w:space="0" w:color="auto"/>
            <w:right w:val="none" w:sz="0" w:space="0" w:color="auto"/>
          </w:divBdr>
        </w:div>
        <w:div w:id="1733892053">
          <w:marLeft w:val="480"/>
          <w:marRight w:val="0"/>
          <w:marTop w:val="0"/>
          <w:marBottom w:val="0"/>
          <w:divBdr>
            <w:top w:val="none" w:sz="0" w:space="0" w:color="auto"/>
            <w:left w:val="none" w:sz="0" w:space="0" w:color="auto"/>
            <w:bottom w:val="none" w:sz="0" w:space="0" w:color="auto"/>
            <w:right w:val="none" w:sz="0" w:space="0" w:color="auto"/>
          </w:divBdr>
        </w:div>
        <w:div w:id="1405837261">
          <w:marLeft w:val="480"/>
          <w:marRight w:val="0"/>
          <w:marTop w:val="0"/>
          <w:marBottom w:val="0"/>
          <w:divBdr>
            <w:top w:val="none" w:sz="0" w:space="0" w:color="auto"/>
            <w:left w:val="none" w:sz="0" w:space="0" w:color="auto"/>
            <w:bottom w:val="none" w:sz="0" w:space="0" w:color="auto"/>
            <w:right w:val="none" w:sz="0" w:space="0" w:color="auto"/>
          </w:divBdr>
        </w:div>
        <w:div w:id="1733308134">
          <w:marLeft w:val="480"/>
          <w:marRight w:val="0"/>
          <w:marTop w:val="0"/>
          <w:marBottom w:val="0"/>
          <w:divBdr>
            <w:top w:val="none" w:sz="0" w:space="0" w:color="auto"/>
            <w:left w:val="none" w:sz="0" w:space="0" w:color="auto"/>
            <w:bottom w:val="none" w:sz="0" w:space="0" w:color="auto"/>
            <w:right w:val="none" w:sz="0" w:space="0" w:color="auto"/>
          </w:divBdr>
        </w:div>
        <w:div w:id="1018656921">
          <w:marLeft w:val="480"/>
          <w:marRight w:val="0"/>
          <w:marTop w:val="0"/>
          <w:marBottom w:val="0"/>
          <w:divBdr>
            <w:top w:val="none" w:sz="0" w:space="0" w:color="auto"/>
            <w:left w:val="none" w:sz="0" w:space="0" w:color="auto"/>
            <w:bottom w:val="none" w:sz="0" w:space="0" w:color="auto"/>
            <w:right w:val="none" w:sz="0" w:space="0" w:color="auto"/>
          </w:divBdr>
        </w:div>
        <w:div w:id="547454415">
          <w:marLeft w:val="480"/>
          <w:marRight w:val="0"/>
          <w:marTop w:val="0"/>
          <w:marBottom w:val="0"/>
          <w:divBdr>
            <w:top w:val="none" w:sz="0" w:space="0" w:color="auto"/>
            <w:left w:val="none" w:sz="0" w:space="0" w:color="auto"/>
            <w:bottom w:val="none" w:sz="0" w:space="0" w:color="auto"/>
            <w:right w:val="none" w:sz="0" w:space="0" w:color="auto"/>
          </w:divBdr>
        </w:div>
        <w:div w:id="587688437">
          <w:marLeft w:val="480"/>
          <w:marRight w:val="0"/>
          <w:marTop w:val="0"/>
          <w:marBottom w:val="0"/>
          <w:divBdr>
            <w:top w:val="none" w:sz="0" w:space="0" w:color="auto"/>
            <w:left w:val="none" w:sz="0" w:space="0" w:color="auto"/>
            <w:bottom w:val="none" w:sz="0" w:space="0" w:color="auto"/>
            <w:right w:val="none" w:sz="0" w:space="0" w:color="auto"/>
          </w:divBdr>
        </w:div>
        <w:div w:id="1922790599">
          <w:marLeft w:val="480"/>
          <w:marRight w:val="0"/>
          <w:marTop w:val="0"/>
          <w:marBottom w:val="0"/>
          <w:divBdr>
            <w:top w:val="none" w:sz="0" w:space="0" w:color="auto"/>
            <w:left w:val="none" w:sz="0" w:space="0" w:color="auto"/>
            <w:bottom w:val="none" w:sz="0" w:space="0" w:color="auto"/>
            <w:right w:val="none" w:sz="0" w:space="0" w:color="auto"/>
          </w:divBdr>
        </w:div>
        <w:div w:id="447505686">
          <w:marLeft w:val="480"/>
          <w:marRight w:val="0"/>
          <w:marTop w:val="0"/>
          <w:marBottom w:val="0"/>
          <w:divBdr>
            <w:top w:val="none" w:sz="0" w:space="0" w:color="auto"/>
            <w:left w:val="none" w:sz="0" w:space="0" w:color="auto"/>
            <w:bottom w:val="none" w:sz="0" w:space="0" w:color="auto"/>
            <w:right w:val="none" w:sz="0" w:space="0" w:color="auto"/>
          </w:divBdr>
        </w:div>
        <w:div w:id="336857654">
          <w:marLeft w:val="480"/>
          <w:marRight w:val="0"/>
          <w:marTop w:val="0"/>
          <w:marBottom w:val="0"/>
          <w:divBdr>
            <w:top w:val="none" w:sz="0" w:space="0" w:color="auto"/>
            <w:left w:val="none" w:sz="0" w:space="0" w:color="auto"/>
            <w:bottom w:val="none" w:sz="0" w:space="0" w:color="auto"/>
            <w:right w:val="none" w:sz="0" w:space="0" w:color="auto"/>
          </w:divBdr>
        </w:div>
        <w:div w:id="1033262891">
          <w:marLeft w:val="480"/>
          <w:marRight w:val="0"/>
          <w:marTop w:val="0"/>
          <w:marBottom w:val="0"/>
          <w:divBdr>
            <w:top w:val="none" w:sz="0" w:space="0" w:color="auto"/>
            <w:left w:val="none" w:sz="0" w:space="0" w:color="auto"/>
            <w:bottom w:val="none" w:sz="0" w:space="0" w:color="auto"/>
            <w:right w:val="none" w:sz="0" w:space="0" w:color="auto"/>
          </w:divBdr>
        </w:div>
        <w:div w:id="688946654">
          <w:marLeft w:val="480"/>
          <w:marRight w:val="0"/>
          <w:marTop w:val="0"/>
          <w:marBottom w:val="0"/>
          <w:divBdr>
            <w:top w:val="none" w:sz="0" w:space="0" w:color="auto"/>
            <w:left w:val="none" w:sz="0" w:space="0" w:color="auto"/>
            <w:bottom w:val="none" w:sz="0" w:space="0" w:color="auto"/>
            <w:right w:val="none" w:sz="0" w:space="0" w:color="auto"/>
          </w:divBdr>
        </w:div>
        <w:div w:id="1511526283">
          <w:marLeft w:val="480"/>
          <w:marRight w:val="0"/>
          <w:marTop w:val="0"/>
          <w:marBottom w:val="0"/>
          <w:divBdr>
            <w:top w:val="none" w:sz="0" w:space="0" w:color="auto"/>
            <w:left w:val="none" w:sz="0" w:space="0" w:color="auto"/>
            <w:bottom w:val="none" w:sz="0" w:space="0" w:color="auto"/>
            <w:right w:val="none" w:sz="0" w:space="0" w:color="auto"/>
          </w:divBdr>
        </w:div>
        <w:div w:id="1654522302">
          <w:marLeft w:val="480"/>
          <w:marRight w:val="0"/>
          <w:marTop w:val="0"/>
          <w:marBottom w:val="0"/>
          <w:divBdr>
            <w:top w:val="none" w:sz="0" w:space="0" w:color="auto"/>
            <w:left w:val="none" w:sz="0" w:space="0" w:color="auto"/>
            <w:bottom w:val="none" w:sz="0" w:space="0" w:color="auto"/>
            <w:right w:val="none" w:sz="0" w:space="0" w:color="auto"/>
          </w:divBdr>
        </w:div>
        <w:div w:id="1743939997">
          <w:marLeft w:val="480"/>
          <w:marRight w:val="0"/>
          <w:marTop w:val="0"/>
          <w:marBottom w:val="0"/>
          <w:divBdr>
            <w:top w:val="none" w:sz="0" w:space="0" w:color="auto"/>
            <w:left w:val="none" w:sz="0" w:space="0" w:color="auto"/>
            <w:bottom w:val="none" w:sz="0" w:space="0" w:color="auto"/>
            <w:right w:val="none" w:sz="0" w:space="0" w:color="auto"/>
          </w:divBdr>
        </w:div>
        <w:div w:id="1330981452">
          <w:marLeft w:val="480"/>
          <w:marRight w:val="0"/>
          <w:marTop w:val="0"/>
          <w:marBottom w:val="0"/>
          <w:divBdr>
            <w:top w:val="none" w:sz="0" w:space="0" w:color="auto"/>
            <w:left w:val="none" w:sz="0" w:space="0" w:color="auto"/>
            <w:bottom w:val="none" w:sz="0" w:space="0" w:color="auto"/>
            <w:right w:val="none" w:sz="0" w:space="0" w:color="auto"/>
          </w:divBdr>
        </w:div>
        <w:div w:id="682970931">
          <w:marLeft w:val="480"/>
          <w:marRight w:val="0"/>
          <w:marTop w:val="0"/>
          <w:marBottom w:val="0"/>
          <w:divBdr>
            <w:top w:val="none" w:sz="0" w:space="0" w:color="auto"/>
            <w:left w:val="none" w:sz="0" w:space="0" w:color="auto"/>
            <w:bottom w:val="none" w:sz="0" w:space="0" w:color="auto"/>
            <w:right w:val="none" w:sz="0" w:space="0" w:color="auto"/>
          </w:divBdr>
        </w:div>
        <w:div w:id="5522977">
          <w:marLeft w:val="480"/>
          <w:marRight w:val="0"/>
          <w:marTop w:val="0"/>
          <w:marBottom w:val="0"/>
          <w:divBdr>
            <w:top w:val="none" w:sz="0" w:space="0" w:color="auto"/>
            <w:left w:val="none" w:sz="0" w:space="0" w:color="auto"/>
            <w:bottom w:val="none" w:sz="0" w:space="0" w:color="auto"/>
            <w:right w:val="none" w:sz="0" w:space="0" w:color="auto"/>
          </w:divBdr>
        </w:div>
        <w:div w:id="196233861">
          <w:marLeft w:val="480"/>
          <w:marRight w:val="0"/>
          <w:marTop w:val="0"/>
          <w:marBottom w:val="0"/>
          <w:divBdr>
            <w:top w:val="none" w:sz="0" w:space="0" w:color="auto"/>
            <w:left w:val="none" w:sz="0" w:space="0" w:color="auto"/>
            <w:bottom w:val="none" w:sz="0" w:space="0" w:color="auto"/>
            <w:right w:val="none" w:sz="0" w:space="0" w:color="auto"/>
          </w:divBdr>
        </w:div>
        <w:div w:id="1707217692">
          <w:marLeft w:val="480"/>
          <w:marRight w:val="0"/>
          <w:marTop w:val="0"/>
          <w:marBottom w:val="0"/>
          <w:divBdr>
            <w:top w:val="none" w:sz="0" w:space="0" w:color="auto"/>
            <w:left w:val="none" w:sz="0" w:space="0" w:color="auto"/>
            <w:bottom w:val="none" w:sz="0" w:space="0" w:color="auto"/>
            <w:right w:val="none" w:sz="0" w:space="0" w:color="auto"/>
          </w:divBdr>
        </w:div>
        <w:div w:id="571358077">
          <w:marLeft w:val="480"/>
          <w:marRight w:val="0"/>
          <w:marTop w:val="0"/>
          <w:marBottom w:val="0"/>
          <w:divBdr>
            <w:top w:val="none" w:sz="0" w:space="0" w:color="auto"/>
            <w:left w:val="none" w:sz="0" w:space="0" w:color="auto"/>
            <w:bottom w:val="none" w:sz="0" w:space="0" w:color="auto"/>
            <w:right w:val="none" w:sz="0" w:space="0" w:color="auto"/>
          </w:divBdr>
        </w:div>
        <w:div w:id="957293134">
          <w:marLeft w:val="480"/>
          <w:marRight w:val="0"/>
          <w:marTop w:val="0"/>
          <w:marBottom w:val="0"/>
          <w:divBdr>
            <w:top w:val="none" w:sz="0" w:space="0" w:color="auto"/>
            <w:left w:val="none" w:sz="0" w:space="0" w:color="auto"/>
            <w:bottom w:val="none" w:sz="0" w:space="0" w:color="auto"/>
            <w:right w:val="none" w:sz="0" w:space="0" w:color="auto"/>
          </w:divBdr>
        </w:div>
        <w:div w:id="660693199">
          <w:marLeft w:val="480"/>
          <w:marRight w:val="0"/>
          <w:marTop w:val="0"/>
          <w:marBottom w:val="0"/>
          <w:divBdr>
            <w:top w:val="none" w:sz="0" w:space="0" w:color="auto"/>
            <w:left w:val="none" w:sz="0" w:space="0" w:color="auto"/>
            <w:bottom w:val="none" w:sz="0" w:space="0" w:color="auto"/>
            <w:right w:val="none" w:sz="0" w:space="0" w:color="auto"/>
          </w:divBdr>
        </w:div>
        <w:div w:id="369041302">
          <w:marLeft w:val="480"/>
          <w:marRight w:val="0"/>
          <w:marTop w:val="0"/>
          <w:marBottom w:val="0"/>
          <w:divBdr>
            <w:top w:val="none" w:sz="0" w:space="0" w:color="auto"/>
            <w:left w:val="none" w:sz="0" w:space="0" w:color="auto"/>
            <w:bottom w:val="none" w:sz="0" w:space="0" w:color="auto"/>
            <w:right w:val="none" w:sz="0" w:space="0" w:color="auto"/>
          </w:divBdr>
        </w:div>
        <w:div w:id="1309744784">
          <w:marLeft w:val="480"/>
          <w:marRight w:val="0"/>
          <w:marTop w:val="0"/>
          <w:marBottom w:val="0"/>
          <w:divBdr>
            <w:top w:val="none" w:sz="0" w:space="0" w:color="auto"/>
            <w:left w:val="none" w:sz="0" w:space="0" w:color="auto"/>
            <w:bottom w:val="none" w:sz="0" w:space="0" w:color="auto"/>
            <w:right w:val="none" w:sz="0" w:space="0" w:color="auto"/>
          </w:divBdr>
        </w:div>
        <w:div w:id="186258638">
          <w:marLeft w:val="480"/>
          <w:marRight w:val="0"/>
          <w:marTop w:val="0"/>
          <w:marBottom w:val="0"/>
          <w:divBdr>
            <w:top w:val="none" w:sz="0" w:space="0" w:color="auto"/>
            <w:left w:val="none" w:sz="0" w:space="0" w:color="auto"/>
            <w:bottom w:val="none" w:sz="0" w:space="0" w:color="auto"/>
            <w:right w:val="none" w:sz="0" w:space="0" w:color="auto"/>
          </w:divBdr>
        </w:div>
        <w:div w:id="1098675272">
          <w:marLeft w:val="480"/>
          <w:marRight w:val="0"/>
          <w:marTop w:val="0"/>
          <w:marBottom w:val="0"/>
          <w:divBdr>
            <w:top w:val="none" w:sz="0" w:space="0" w:color="auto"/>
            <w:left w:val="none" w:sz="0" w:space="0" w:color="auto"/>
            <w:bottom w:val="none" w:sz="0" w:space="0" w:color="auto"/>
            <w:right w:val="none" w:sz="0" w:space="0" w:color="auto"/>
          </w:divBdr>
        </w:div>
        <w:div w:id="288511566">
          <w:marLeft w:val="480"/>
          <w:marRight w:val="0"/>
          <w:marTop w:val="0"/>
          <w:marBottom w:val="0"/>
          <w:divBdr>
            <w:top w:val="none" w:sz="0" w:space="0" w:color="auto"/>
            <w:left w:val="none" w:sz="0" w:space="0" w:color="auto"/>
            <w:bottom w:val="none" w:sz="0" w:space="0" w:color="auto"/>
            <w:right w:val="none" w:sz="0" w:space="0" w:color="auto"/>
          </w:divBdr>
        </w:div>
        <w:div w:id="143859349">
          <w:marLeft w:val="480"/>
          <w:marRight w:val="0"/>
          <w:marTop w:val="0"/>
          <w:marBottom w:val="0"/>
          <w:divBdr>
            <w:top w:val="none" w:sz="0" w:space="0" w:color="auto"/>
            <w:left w:val="none" w:sz="0" w:space="0" w:color="auto"/>
            <w:bottom w:val="none" w:sz="0" w:space="0" w:color="auto"/>
            <w:right w:val="none" w:sz="0" w:space="0" w:color="auto"/>
          </w:divBdr>
        </w:div>
        <w:div w:id="1164708844">
          <w:marLeft w:val="480"/>
          <w:marRight w:val="0"/>
          <w:marTop w:val="0"/>
          <w:marBottom w:val="0"/>
          <w:divBdr>
            <w:top w:val="none" w:sz="0" w:space="0" w:color="auto"/>
            <w:left w:val="none" w:sz="0" w:space="0" w:color="auto"/>
            <w:bottom w:val="none" w:sz="0" w:space="0" w:color="auto"/>
            <w:right w:val="none" w:sz="0" w:space="0" w:color="auto"/>
          </w:divBdr>
        </w:div>
        <w:div w:id="1826048056">
          <w:marLeft w:val="480"/>
          <w:marRight w:val="0"/>
          <w:marTop w:val="0"/>
          <w:marBottom w:val="0"/>
          <w:divBdr>
            <w:top w:val="none" w:sz="0" w:space="0" w:color="auto"/>
            <w:left w:val="none" w:sz="0" w:space="0" w:color="auto"/>
            <w:bottom w:val="none" w:sz="0" w:space="0" w:color="auto"/>
            <w:right w:val="none" w:sz="0" w:space="0" w:color="auto"/>
          </w:divBdr>
        </w:div>
        <w:div w:id="441800650">
          <w:marLeft w:val="480"/>
          <w:marRight w:val="0"/>
          <w:marTop w:val="0"/>
          <w:marBottom w:val="0"/>
          <w:divBdr>
            <w:top w:val="none" w:sz="0" w:space="0" w:color="auto"/>
            <w:left w:val="none" w:sz="0" w:space="0" w:color="auto"/>
            <w:bottom w:val="none" w:sz="0" w:space="0" w:color="auto"/>
            <w:right w:val="none" w:sz="0" w:space="0" w:color="auto"/>
          </w:divBdr>
        </w:div>
        <w:div w:id="1889141064">
          <w:marLeft w:val="480"/>
          <w:marRight w:val="0"/>
          <w:marTop w:val="0"/>
          <w:marBottom w:val="0"/>
          <w:divBdr>
            <w:top w:val="none" w:sz="0" w:space="0" w:color="auto"/>
            <w:left w:val="none" w:sz="0" w:space="0" w:color="auto"/>
            <w:bottom w:val="none" w:sz="0" w:space="0" w:color="auto"/>
            <w:right w:val="none" w:sz="0" w:space="0" w:color="auto"/>
          </w:divBdr>
        </w:div>
      </w:divsChild>
    </w:div>
    <w:div w:id="1115826954">
      <w:bodyDiv w:val="1"/>
      <w:marLeft w:val="0"/>
      <w:marRight w:val="0"/>
      <w:marTop w:val="0"/>
      <w:marBottom w:val="0"/>
      <w:divBdr>
        <w:top w:val="none" w:sz="0" w:space="0" w:color="auto"/>
        <w:left w:val="none" w:sz="0" w:space="0" w:color="auto"/>
        <w:bottom w:val="none" w:sz="0" w:space="0" w:color="auto"/>
        <w:right w:val="none" w:sz="0" w:space="0" w:color="auto"/>
      </w:divBdr>
    </w:div>
    <w:div w:id="1116217819">
      <w:bodyDiv w:val="1"/>
      <w:marLeft w:val="0"/>
      <w:marRight w:val="0"/>
      <w:marTop w:val="0"/>
      <w:marBottom w:val="0"/>
      <w:divBdr>
        <w:top w:val="none" w:sz="0" w:space="0" w:color="auto"/>
        <w:left w:val="none" w:sz="0" w:space="0" w:color="auto"/>
        <w:bottom w:val="none" w:sz="0" w:space="0" w:color="auto"/>
        <w:right w:val="none" w:sz="0" w:space="0" w:color="auto"/>
      </w:divBdr>
    </w:div>
    <w:div w:id="1116607645">
      <w:bodyDiv w:val="1"/>
      <w:marLeft w:val="0"/>
      <w:marRight w:val="0"/>
      <w:marTop w:val="0"/>
      <w:marBottom w:val="0"/>
      <w:divBdr>
        <w:top w:val="none" w:sz="0" w:space="0" w:color="auto"/>
        <w:left w:val="none" w:sz="0" w:space="0" w:color="auto"/>
        <w:bottom w:val="none" w:sz="0" w:space="0" w:color="auto"/>
        <w:right w:val="none" w:sz="0" w:space="0" w:color="auto"/>
      </w:divBdr>
    </w:div>
    <w:div w:id="1116868205">
      <w:bodyDiv w:val="1"/>
      <w:marLeft w:val="0"/>
      <w:marRight w:val="0"/>
      <w:marTop w:val="0"/>
      <w:marBottom w:val="0"/>
      <w:divBdr>
        <w:top w:val="none" w:sz="0" w:space="0" w:color="auto"/>
        <w:left w:val="none" w:sz="0" w:space="0" w:color="auto"/>
        <w:bottom w:val="none" w:sz="0" w:space="0" w:color="auto"/>
        <w:right w:val="none" w:sz="0" w:space="0" w:color="auto"/>
      </w:divBdr>
    </w:div>
    <w:div w:id="1117404751">
      <w:bodyDiv w:val="1"/>
      <w:marLeft w:val="0"/>
      <w:marRight w:val="0"/>
      <w:marTop w:val="0"/>
      <w:marBottom w:val="0"/>
      <w:divBdr>
        <w:top w:val="none" w:sz="0" w:space="0" w:color="auto"/>
        <w:left w:val="none" w:sz="0" w:space="0" w:color="auto"/>
        <w:bottom w:val="none" w:sz="0" w:space="0" w:color="auto"/>
        <w:right w:val="none" w:sz="0" w:space="0" w:color="auto"/>
      </w:divBdr>
    </w:div>
    <w:div w:id="1117598126">
      <w:bodyDiv w:val="1"/>
      <w:marLeft w:val="0"/>
      <w:marRight w:val="0"/>
      <w:marTop w:val="0"/>
      <w:marBottom w:val="0"/>
      <w:divBdr>
        <w:top w:val="none" w:sz="0" w:space="0" w:color="auto"/>
        <w:left w:val="none" w:sz="0" w:space="0" w:color="auto"/>
        <w:bottom w:val="none" w:sz="0" w:space="0" w:color="auto"/>
        <w:right w:val="none" w:sz="0" w:space="0" w:color="auto"/>
      </w:divBdr>
    </w:div>
    <w:div w:id="1118985921">
      <w:bodyDiv w:val="1"/>
      <w:marLeft w:val="0"/>
      <w:marRight w:val="0"/>
      <w:marTop w:val="0"/>
      <w:marBottom w:val="0"/>
      <w:divBdr>
        <w:top w:val="none" w:sz="0" w:space="0" w:color="auto"/>
        <w:left w:val="none" w:sz="0" w:space="0" w:color="auto"/>
        <w:bottom w:val="none" w:sz="0" w:space="0" w:color="auto"/>
        <w:right w:val="none" w:sz="0" w:space="0" w:color="auto"/>
      </w:divBdr>
      <w:divsChild>
        <w:div w:id="1765226256">
          <w:marLeft w:val="480"/>
          <w:marRight w:val="0"/>
          <w:marTop w:val="0"/>
          <w:marBottom w:val="0"/>
          <w:divBdr>
            <w:top w:val="none" w:sz="0" w:space="0" w:color="auto"/>
            <w:left w:val="none" w:sz="0" w:space="0" w:color="auto"/>
            <w:bottom w:val="none" w:sz="0" w:space="0" w:color="auto"/>
            <w:right w:val="none" w:sz="0" w:space="0" w:color="auto"/>
          </w:divBdr>
        </w:div>
        <w:div w:id="889611629">
          <w:marLeft w:val="480"/>
          <w:marRight w:val="0"/>
          <w:marTop w:val="0"/>
          <w:marBottom w:val="0"/>
          <w:divBdr>
            <w:top w:val="none" w:sz="0" w:space="0" w:color="auto"/>
            <w:left w:val="none" w:sz="0" w:space="0" w:color="auto"/>
            <w:bottom w:val="none" w:sz="0" w:space="0" w:color="auto"/>
            <w:right w:val="none" w:sz="0" w:space="0" w:color="auto"/>
          </w:divBdr>
        </w:div>
        <w:div w:id="1423792578">
          <w:marLeft w:val="480"/>
          <w:marRight w:val="0"/>
          <w:marTop w:val="0"/>
          <w:marBottom w:val="0"/>
          <w:divBdr>
            <w:top w:val="none" w:sz="0" w:space="0" w:color="auto"/>
            <w:left w:val="none" w:sz="0" w:space="0" w:color="auto"/>
            <w:bottom w:val="none" w:sz="0" w:space="0" w:color="auto"/>
            <w:right w:val="none" w:sz="0" w:space="0" w:color="auto"/>
          </w:divBdr>
        </w:div>
        <w:div w:id="224609431">
          <w:marLeft w:val="480"/>
          <w:marRight w:val="0"/>
          <w:marTop w:val="0"/>
          <w:marBottom w:val="0"/>
          <w:divBdr>
            <w:top w:val="none" w:sz="0" w:space="0" w:color="auto"/>
            <w:left w:val="none" w:sz="0" w:space="0" w:color="auto"/>
            <w:bottom w:val="none" w:sz="0" w:space="0" w:color="auto"/>
            <w:right w:val="none" w:sz="0" w:space="0" w:color="auto"/>
          </w:divBdr>
        </w:div>
        <w:div w:id="892741063">
          <w:marLeft w:val="480"/>
          <w:marRight w:val="0"/>
          <w:marTop w:val="0"/>
          <w:marBottom w:val="0"/>
          <w:divBdr>
            <w:top w:val="none" w:sz="0" w:space="0" w:color="auto"/>
            <w:left w:val="none" w:sz="0" w:space="0" w:color="auto"/>
            <w:bottom w:val="none" w:sz="0" w:space="0" w:color="auto"/>
            <w:right w:val="none" w:sz="0" w:space="0" w:color="auto"/>
          </w:divBdr>
        </w:div>
        <w:div w:id="1548759226">
          <w:marLeft w:val="480"/>
          <w:marRight w:val="0"/>
          <w:marTop w:val="0"/>
          <w:marBottom w:val="0"/>
          <w:divBdr>
            <w:top w:val="none" w:sz="0" w:space="0" w:color="auto"/>
            <w:left w:val="none" w:sz="0" w:space="0" w:color="auto"/>
            <w:bottom w:val="none" w:sz="0" w:space="0" w:color="auto"/>
            <w:right w:val="none" w:sz="0" w:space="0" w:color="auto"/>
          </w:divBdr>
        </w:div>
        <w:div w:id="1329669314">
          <w:marLeft w:val="480"/>
          <w:marRight w:val="0"/>
          <w:marTop w:val="0"/>
          <w:marBottom w:val="0"/>
          <w:divBdr>
            <w:top w:val="none" w:sz="0" w:space="0" w:color="auto"/>
            <w:left w:val="none" w:sz="0" w:space="0" w:color="auto"/>
            <w:bottom w:val="none" w:sz="0" w:space="0" w:color="auto"/>
            <w:right w:val="none" w:sz="0" w:space="0" w:color="auto"/>
          </w:divBdr>
        </w:div>
        <w:div w:id="1226798540">
          <w:marLeft w:val="480"/>
          <w:marRight w:val="0"/>
          <w:marTop w:val="0"/>
          <w:marBottom w:val="0"/>
          <w:divBdr>
            <w:top w:val="none" w:sz="0" w:space="0" w:color="auto"/>
            <w:left w:val="none" w:sz="0" w:space="0" w:color="auto"/>
            <w:bottom w:val="none" w:sz="0" w:space="0" w:color="auto"/>
            <w:right w:val="none" w:sz="0" w:space="0" w:color="auto"/>
          </w:divBdr>
        </w:div>
        <w:div w:id="1759978673">
          <w:marLeft w:val="480"/>
          <w:marRight w:val="0"/>
          <w:marTop w:val="0"/>
          <w:marBottom w:val="0"/>
          <w:divBdr>
            <w:top w:val="none" w:sz="0" w:space="0" w:color="auto"/>
            <w:left w:val="none" w:sz="0" w:space="0" w:color="auto"/>
            <w:bottom w:val="none" w:sz="0" w:space="0" w:color="auto"/>
            <w:right w:val="none" w:sz="0" w:space="0" w:color="auto"/>
          </w:divBdr>
        </w:div>
        <w:div w:id="155734607">
          <w:marLeft w:val="480"/>
          <w:marRight w:val="0"/>
          <w:marTop w:val="0"/>
          <w:marBottom w:val="0"/>
          <w:divBdr>
            <w:top w:val="none" w:sz="0" w:space="0" w:color="auto"/>
            <w:left w:val="none" w:sz="0" w:space="0" w:color="auto"/>
            <w:bottom w:val="none" w:sz="0" w:space="0" w:color="auto"/>
            <w:right w:val="none" w:sz="0" w:space="0" w:color="auto"/>
          </w:divBdr>
        </w:div>
        <w:div w:id="652298135">
          <w:marLeft w:val="480"/>
          <w:marRight w:val="0"/>
          <w:marTop w:val="0"/>
          <w:marBottom w:val="0"/>
          <w:divBdr>
            <w:top w:val="none" w:sz="0" w:space="0" w:color="auto"/>
            <w:left w:val="none" w:sz="0" w:space="0" w:color="auto"/>
            <w:bottom w:val="none" w:sz="0" w:space="0" w:color="auto"/>
            <w:right w:val="none" w:sz="0" w:space="0" w:color="auto"/>
          </w:divBdr>
        </w:div>
        <w:div w:id="2101367757">
          <w:marLeft w:val="480"/>
          <w:marRight w:val="0"/>
          <w:marTop w:val="0"/>
          <w:marBottom w:val="0"/>
          <w:divBdr>
            <w:top w:val="none" w:sz="0" w:space="0" w:color="auto"/>
            <w:left w:val="none" w:sz="0" w:space="0" w:color="auto"/>
            <w:bottom w:val="none" w:sz="0" w:space="0" w:color="auto"/>
            <w:right w:val="none" w:sz="0" w:space="0" w:color="auto"/>
          </w:divBdr>
        </w:div>
        <w:div w:id="1768960752">
          <w:marLeft w:val="480"/>
          <w:marRight w:val="0"/>
          <w:marTop w:val="0"/>
          <w:marBottom w:val="0"/>
          <w:divBdr>
            <w:top w:val="none" w:sz="0" w:space="0" w:color="auto"/>
            <w:left w:val="none" w:sz="0" w:space="0" w:color="auto"/>
            <w:bottom w:val="none" w:sz="0" w:space="0" w:color="auto"/>
            <w:right w:val="none" w:sz="0" w:space="0" w:color="auto"/>
          </w:divBdr>
        </w:div>
        <w:div w:id="1293563606">
          <w:marLeft w:val="480"/>
          <w:marRight w:val="0"/>
          <w:marTop w:val="0"/>
          <w:marBottom w:val="0"/>
          <w:divBdr>
            <w:top w:val="none" w:sz="0" w:space="0" w:color="auto"/>
            <w:left w:val="none" w:sz="0" w:space="0" w:color="auto"/>
            <w:bottom w:val="none" w:sz="0" w:space="0" w:color="auto"/>
            <w:right w:val="none" w:sz="0" w:space="0" w:color="auto"/>
          </w:divBdr>
        </w:div>
        <w:div w:id="1864633187">
          <w:marLeft w:val="480"/>
          <w:marRight w:val="0"/>
          <w:marTop w:val="0"/>
          <w:marBottom w:val="0"/>
          <w:divBdr>
            <w:top w:val="none" w:sz="0" w:space="0" w:color="auto"/>
            <w:left w:val="none" w:sz="0" w:space="0" w:color="auto"/>
            <w:bottom w:val="none" w:sz="0" w:space="0" w:color="auto"/>
            <w:right w:val="none" w:sz="0" w:space="0" w:color="auto"/>
          </w:divBdr>
        </w:div>
        <w:div w:id="1072509054">
          <w:marLeft w:val="480"/>
          <w:marRight w:val="0"/>
          <w:marTop w:val="0"/>
          <w:marBottom w:val="0"/>
          <w:divBdr>
            <w:top w:val="none" w:sz="0" w:space="0" w:color="auto"/>
            <w:left w:val="none" w:sz="0" w:space="0" w:color="auto"/>
            <w:bottom w:val="none" w:sz="0" w:space="0" w:color="auto"/>
            <w:right w:val="none" w:sz="0" w:space="0" w:color="auto"/>
          </w:divBdr>
        </w:div>
        <w:div w:id="1748380555">
          <w:marLeft w:val="480"/>
          <w:marRight w:val="0"/>
          <w:marTop w:val="0"/>
          <w:marBottom w:val="0"/>
          <w:divBdr>
            <w:top w:val="none" w:sz="0" w:space="0" w:color="auto"/>
            <w:left w:val="none" w:sz="0" w:space="0" w:color="auto"/>
            <w:bottom w:val="none" w:sz="0" w:space="0" w:color="auto"/>
            <w:right w:val="none" w:sz="0" w:space="0" w:color="auto"/>
          </w:divBdr>
        </w:div>
        <w:div w:id="1790204380">
          <w:marLeft w:val="480"/>
          <w:marRight w:val="0"/>
          <w:marTop w:val="0"/>
          <w:marBottom w:val="0"/>
          <w:divBdr>
            <w:top w:val="none" w:sz="0" w:space="0" w:color="auto"/>
            <w:left w:val="none" w:sz="0" w:space="0" w:color="auto"/>
            <w:bottom w:val="none" w:sz="0" w:space="0" w:color="auto"/>
            <w:right w:val="none" w:sz="0" w:space="0" w:color="auto"/>
          </w:divBdr>
        </w:div>
        <w:div w:id="1637639791">
          <w:marLeft w:val="480"/>
          <w:marRight w:val="0"/>
          <w:marTop w:val="0"/>
          <w:marBottom w:val="0"/>
          <w:divBdr>
            <w:top w:val="none" w:sz="0" w:space="0" w:color="auto"/>
            <w:left w:val="none" w:sz="0" w:space="0" w:color="auto"/>
            <w:bottom w:val="none" w:sz="0" w:space="0" w:color="auto"/>
            <w:right w:val="none" w:sz="0" w:space="0" w:color="auto"/>
          </w:divBdr>
        </w:div>
        <w:div w:id="1292637545">
          <w:marLeft w:val="480"/>
          <w:marRight w:val="0"/>
          <w:marTop w:val="0"/>
          <w:marBottom w:val="0"/>
          <w:divBdr>
            <w:top w:val="none" w:sz="0" w:space="0" w:color="auto"/>
            <w:left w:val="none" w:sz="0" w:space="0" w:color="auto"/>
            <w:bottom w:val="none" w:sz="0" w:space="0" w:color="auto"/>
            <w:right w:val="none" w:sz="0" w:space="0" w:color="auto"/>
          </w:divBdr>
        </w:div>
        <w:div w:id="1240405399">
          <w:marLeft w:val="480"/>
          <w:marRight w:val="0"/>
          <w:marTop w:val="0"/>
          <w:marBottom w:val="0"/>
          <w:divBdr>
            <w:top w:val="none" w:sz="0" w:space="0" w:color="auto"/>
            <w:left w:val="none" w:sz="0" w:space="0" w:color="auto"/>
            <w:bottom w:val="none" w:sz="0" w:space="0" w:color="auto"/>
            <w:right w:val="none" w:sz="0" w:space="0" w:color="auto"/>
          </w:divBdr>
        </w:div>
        <w:div w:id="1311982613">
          <w:marLeft w:val="480"/>
          <w:marRight w:val="0"/>
          <w:marTop w:val="0"/>
          <w:marBottom w:val="0"/>
          <w:divBdr>
            <w:top w:val="none" w:sz="0" w:space="0" w:color="auto"/>
            <w:left w:val="none" w:sz="0" w:space="0" w:color="auto"/>
            <w:bottom w:val="none" w:sz="0" w:space="0" w:color="auto"/>
            <w:right w:val="none" w:sz="0" w:space="0" w:color="auto"/>
          </w:divBdr>
        </w:div>
      </w:divsChild>
    </w:div>
    <w:div w:id="1119421821">
      <w:bodyDiv w:val="1"/>
      <w:marLeft w:val="0"/>
      <w:marRight w:val="0"/>
      <w:marTop w:val="0"/>
      <w:marBottom w:val="0"/>
      <w:divBdr>
        <w:top w:val="none" w:sz="0" w:space="0" w:color="auto"/>
        <w:left w:val="none" w:sz="0" w:space="0" w:color="auto"/>
        <w:bottom w:val="none" w:sz="0" w:space="0" w:color="auto"/>
        <w:right w:val="none" w:sz="0" w:space="0" w:color="auto"/>
      </w:divBdr>
    </w:div>
    <w:div w:id="1122532675">
      <w:bodyDiv w:val="1"/>
      <w:marLeft w:val="0"/>
      <w:marRight w:val="0"/>
      <w:marTop w:val="0"/>
      <w:marBottom w:val="0"/>
      <w:divBdr>
        <w:top w:val="none" w:sz="0" w:space="0" w:color="auto"/>
        <w:left w:val="none" w:sz="0" w:space="0" w:color="auto"/>
        <w:bottom w:val="none" w:sz="0" w:space="0" w:color="auto"/>
        <w:right w:val="none" w:sz="0" w:space="0" w:color="auto"/>
      </w:divBdr>
    </w:div>
    <w:div w:id="1123235295">
      <w:bodyDiv w:val="1"/>
      <w:marLeft w:val="0"/>
      <w:marRight w:val="0"/>
      <w:marTop w:val="0"/>
      <w:marBottom w:val="0"/>
      <w:divBdr>
        <w:top w:val="none" w:sz="0" w:space="0" w:color="auto"/>
        <w:left w:val="none" w:sz="0" w:space="0" w:color="auto"/>
        <w:bottom w:val="none" w:sz="0" w:space="0" w:color="auto"/>
        <w:right w:val="none" w:sz="0" w:space="0" w:color="auto"/>
      </w:divBdr>
    </w:div>
    <w:div w:id="1123690448">
      <w:bodyDiv w:val="1"/>
      <w:marLeft w:val="0"/>
      <w:marRight w:val="0"/>
      <w:marTop w:val="0"/>
      <w:marBottom w:val="0"/>
      <w:divBdr>
        <w:top w:val="none" w:sz="0" w:space="0" w:color="auto"/>
        <w:left w:val="none" w:sz="0" w:space="0" w:color="auto"/>
        <w:bottom w:val="none" w:sz="0" w:space="0" w:color="auto"/>
        <w:right w:val="none" w:sz="0" w:space="0" w:color="auto"/>
      </w:divBdr>
    </w:div>
    <w:div w:id="1123964919">
      <w:bodyDiv w:val="1"/>
      <w:marLeft w:val="0"/>
      <w:marRight w:val="0"/>
      <w:marTop w:val="0"/>
      <w:marBottom w:val="0"/>
      <w:divBdr>
        <w:top w:val="none" w:sz="0" w:space="0" w:color="auto"/>
        <w:left w:val="none" w:sz="0" w:space="0" w:color="auto"/>
        <w:bottom w:val="none" w:sz="0" w:space="0" w:color="auto"/>
        <w:right w:val="none" w:sz="0" w:space="0" w:color="auto"/>
      </w:divBdr>
    </w:div>
    <w:div w:id="1124078443">
      <w:bodyDiv w:val="1"/>
      <w:marLeft w:val="0"/>
      <w:marRight w:val="0"/>
      <w:marTop w:val="0"/>
      <w:marBottom w:val="0"/>
      <w:divBdr>
        <w:top w:val="none" w:sz="0" w:space="0" w:color="auto"/>
        <w:left w:val="none" w:sz="0" w:space="0" w:color="auto"/>
        <w:bottom w:val="none" w:sz="0" w:space="0" w:color="auto"/>
        <w:right w:val="none" w:sz="0" w:space="0" w:color="auto"/>
      </w:divBdr>
    </w:div>
    <w:div w:id="1124694846">
      <w:bodyDiv w:val="1"/>
      <w:marLeft w:val="0"/>
      <w:marRight w:val="0"/>
      <w:marTop w:val="0"/>
      <w:marBottom w:val="0"/>
      <w:divBdr>
        <w:top w:val="none" w:sz="0" w:space="0" w:color="auto"/>
        <w:left w:val="none" w:sz="0" w:space="0" w:color="auto"/>
        <w:bottom w:val="none" w:sz="0" w:space="0" w:color="auto"/>
        <w:right w:val="none" w:sz="0" w:space="0" w:color="auto"/>
      </w:divBdr>
    </w:div>
    <w:div w:id="1125196008">
      <w:bodyDiv w:val="1"/>
      <w:marLeft w:val="0"/>
      <w:marRight w:val="0"/>
      <w:marTop w:val="0"/>
      <w:marBottom w:val="0"/>
      <w:divBdr>
        <w:top w:val="none" w:sz="0" w:space="0" w:color="auto"/>
        <w:left w:val="none" w:sz="0" w:space="0" w:color="auto"/>
        <w:bottom w:val="none" w:sz="0" w:space="0" w:color="auto"/>
        <w:right w:val="none" w:sz="0" w:space="0" w:color="auto"/>
      </w:divBdr>
    </w:div>
    <w:div w:id="1126002014">
      <w:bodyDiv w:val="1"/>
      <w:marLeft w:val="0"/>
      <w:marRight w:val="0"/>
      <w:marTop w:val="0"/>
      <w:marBottom w:val="0"/>
      <w:divBdr>
        <w:top w:val="none" w:sz="0" w:space="0" w:color="auto"/>
        <w:left w:val="none" w:sz="0" w:space="0" w:color="auto"/>
        <w:bottom w:val="none" w:sz="0" w:space="0" w:color="auto"/>
        <w:right w:val="none" w:sz="0" w:space="0" w:color="auto"/>
      </w:divBdr>
    </w:div>
    <w:div w:id="1126432910">
      <w:bodyDiv w:val="1"/>
      <w:marLeft w:val="0"/>
      <w:marRight w:val="0"/>
      <w:marTop w:val="0"/>
      <w:marBottom w:val="0"/>
      <w:divBdr>
        <w:top w:val="none" w:sz="0" w:space="0" w:color="auto"/>
        <w:left w:val="none" w:sz="0" w:space="0" w:color="auto"/>
        <w:bottom w:val="none" w:sz="0" w:space="0" w:color="auto"/>
        <w:right w:val="none" w:sz="0" w:space="0" w:color="auto"/>
      </w:divBdr>
    </w:div>
    <w:div w:id="1127238524">
      <w:bodyDiv w:val="1"/>
      <w:marLeft w:val="0"/>
      <w:marRight w:val="0"/>
      <w:marTop w:val="0"/>
      <w:marBottom w:val="0"/>
      <w:divBdr>
        <w:top w:val="none" w:sz="0" w:space="0" w:color="auto"/>
        <w:left w:val="none" w:sz="0" w:space="0" w:color="auto"/>
        <w:bottom w:val="none" w:sz="0" w:space="0" w:color="auto"/>
        <w:right w:val="none" w:sz="0" w:space="0" w:color="auto"/>
      </w:divBdr>
    </w:div>
    <w:div w:id="1127430647">
      <w:bodyDiv w:val="1"/>
      <w:marLeft w:val="0"/>
      <w:marRight w:val="0"/>
      <w:marTop w:val="0"/>
      <w:marBottom w:val="0"/>
      <w:divBdr>
        <w:top w:val="none" w:sz="0" w:space="0" w:color="auto"/>
        <w:left w:val="none" w:sz="0" w:space="0" w:color="auto"/>
        <w:bottom w:val="none" w:sz="0" w:space="0" w:color="auto"/>
        <w:right w:val="none" w:sz="0" w:space="0" w:color="auto"/>
      </w:divBdr>
    </w:div>
    <w:div w:id="1129014986">
      <w:bodyDiv w:val="1"/>
      <w:marLeft w:val="0"/>
      <w:marRight w:val="0"/>
      <w:marTop w:val="0"/>
      <w:marBottom w:val="0"/>
      <w:divBdr>
        <w:top w:val="none" w:sz="0" w:space="0" w:color="auto"/>
        <w:left w:val="none" w:sz="0" w:space="0" w:color="auto"/>
        <w:bottom w:val="none" w:sz="0" w:space="0" w:color="auto"/>
        <w:right w:val="none" w:sz="0" w:space="0" w:color="auto"/>
      </w:divBdr>
      <w:divsChild>
        <w:div w:id="305470967">
          <w:marLeft w:val="480"/>
          <w:marRight w:val="0"/>
          <w:marTop w:val="0"/>
          <w:marBottom w:val="0"/>
          <w:divBdr>
            <w:top w:val="none" w:sz="0" w:space="0" w:color="auto"/>
            <w:left w:val="none" w:sz="0" w:space="0" w:color="auto"/>
            <w:bottom w:val="none" w:sz="0" w:space="0" w:color="auto"/>
            <w:right w:val="none" w:sz="0" w:space="0" w:color="auto"/>
          </w:divBdr>
        </w:div>
        <w:div w:id="700786199">
          <w:marLeft w:val="480"/>
          <w:marRight w:val="0"/>
          <w:marTop w:val="0"/>
          <w:marBottom w:val="0"/>
          <w:divBdr>
            <w:top w:val="none" w:sz="0" w:space="0" w:color="auto"/>
            <w:left w:val="none" w:sz="0" w:space="0" w:color="auto"/>
            <w:bottom w:val="none" w:sz="0" w:space="0" w:color="auto"/>
            <w:right w:val="none" w:sz="0" w:space="0" w:color="auto"/>
          </w:divBdr>
        </w:div>
        <w:div w:id="1691301638">
          <w:marLeft w:val="480"/>
          <w:marRight w:val="0"/>
          <w:marTop w:val="0"/>
          <w:marBottom w:val="0"/>
          <w:divBdr>
            <w:top w:val="none" w:sz="0" w:space="0" w:color="auto"/>
            <w:left w:val="none" w:sz="0" w:space="0" w:color="auto"/>
            <w:bottom w:val="none" w:sz="0" w:space="0" w:color="auto"/>
            <w:right w:val="none" w:sz="0" w:space="0" w:color="auto"/>
          </w:divBdr>
        </w:div>
        <w:div w:id="1770740018">
          <w:marLeft w:val="480"/>
          <w:marRight w:val="0"/>
          <w:marTop w:val="0"/>
          <w:marBottom w:val="0"/>
          <w:divBdr>
            <w:top w:val="none" w:sz="0" w:space="0" w:color="auto"/>
            <w:left w:val="none" w:sz="0" w:space="0" w:color="auto"/>
            <w:bottom w:val="none" w:sz="0" w:space="0" w:color="auto"/>
            <w:right w:val="none" w:sz="0" w:space="0" w:color="auto"/>
          </w:divBdr>
        </w:div>
        <w:div w:id="1727339372">
          <w:marLeft w:val="480"/>
          <w:marRight w:val="0"/>
          <w:marTop w:val="0"/>
          <w:marBottom w:val="0"/>
          <w:divBdr>
            <w:top w:val="none" w:sz="0" w:space="0" w:color="auto"/>
            <w:left w:val="none" w:sz="0" w:space="0" w:color="auto"/>
            <w:bottom w:val="none" w:sz="0" w:space="0" w:color="auto"/>
            <w:right w:val="none" w:sz="0" w:space="0" w:color="auto"/>
          </w:divBdr>
        </w:div>
        <w:div w:id="241568369">
          <w:marLeft w:val="480"/>
          <w:marRight w:val="0"/>
          <w:marTop w:val="0"/>
          <w:marBottom w:val="0"/>
          <w:divBdr>
            <w:top w:val="none" w:sz="0" w:space="0" w:color="auto"/>
            <w:left w:val="none" w:sz="0" w:space="0" w:color="auto"/>
            <w:bottom w:val="none" w:sz="0" w:space="0" w:color="auto"/>
            <w:right w:val="none" w:sz="0" w:space="0" w:color="auto"/>
          </w:divBdr>
        </w:div>
        <w:div w:id="644547927">
          <w:marLeft w:val="480"/>
          <w:marRight w:val="0"/>
          <w:marTop w:val="0"/>
          <w:marBottom w:val="0"/>
          <w:divBdr>
            <w:top w:val="none" w:sz="0" w:space="0" w:color="auto"/>
            <w:left w:val="none" w:sz="0" w:space="0" w:color="auto"/>
            <w:bottom w:val="none" w:sz="0" w:space="0" w:color="auto"/>
            <w:right w:val="none" w:sz="0" w:space="0" w:color="auto"/>
          </w:divBdr>
        </w:div>
        <w:div w:id="1611858046">
          <w:marLeft w:val="480"/>
          <w:marRight w:val="0"/>
          <w:marTop w:val="0"/>
          <w:marBottom w:val="0"/>
          <w:divBdr>
            <w:top w:val="none" w:sz="0" w:space="0" w:color="auto"/>
            <w:left w:val="none" w:sz="0" w:space="0" w:color="auto"/>
            <w:bottom w:val="none" w:sz="0" w:space="0" w:color="auto"/>
            <w:right w:val="none" w:sz="0" w:space="0" w:color="auto"/>
          </w:divBdr>
        </w:div>
        <w:div w:id="2002850179">
          <w:marLeft w:val="480"/>
          <w:marRight w:val="0"/>
          <w:marTop w:val="0"/>
          <w:marBottom w:val="0"/>
          <w:divBdr>
            <w:top w:val="none" w:sz="0" w:space="0" w:color="auto"/>
            <w:left w:val="none" w:sz="0" w:space="0" w:color="auto"/>
            <w:bottom w:val="none" w:sz="0" w:space="0" w:color="auto"/>
            <w:right w:val="none" w:sz="0" w:space="0" w:color="auto"/>
          </w:divBdr>
        </w:div>
        <w:div w:id="1299872561">
          <w:marLeft w:val="480"/>
          <w:marRight w:val="0"/>
          <w:marTop w:val="0"/>
          <w:marBottom w:val="0"/>
          <w:divBdr>
            <w:top w:val="none" w:sz="0" w:space="0" w:color="auto"/>
            <w:left w:val="none" w:sz="0" w:space="0" w:color="auto"/>
            <w:bottom w:val="none" w:sz="0" w:space="0" w:color="auto"/>
            <w:right w:val="none" w:sz="0" w:space="0" w:color="auto"/>
          </w:divBdr>
        </w:div>
        <w:div w:id="1148666886">
          <w:marLeft w:val="480"/>
          <w:marRight w:val="0"/>
          <w:marTop w:val="0"/>
          <w:marBottom w:val="0"/>
          <w:divBdr>
            <w:top w:val="none" w:sz="0" w:space="0" w:color="auto"/>
            <w:left w:val="none" w:sz="0" w:space="0" w:color="auto"/>
            <w:bottom w:val="none" w:sz="0" w:space="0" w:color="auto"/>
            <w:right w:val="none" w:sz="0" w:space="0" w:color="auto"/>
          </w:divBdr>
        </w:div>
        <w:div w:id="983437670">
          <w:marLeft w:val="480"/>
          <w:marRight w:val="0"/>
          <w:marTop w:val="0"/>
          <w:marBottom w:val="0"/>
          <w:divBdr>
            <w:top w:val="none" w:sz="0" w:space="0" w:color="auto"/>
            <w:left w:val="none" w:sz="0" w:space="0" w:color="auto"/>
            <w:bottom w:val="none" w:sz="0" w:space="0" w:color="auto"/>
            <w:right w:val="none" w:sz="0" w:space="0" w:color="auto"/>
          </w:divBdr>
        </w:div>
        <w:div w:id="362949746">
          <w:marLeft w:val="480"/>
          <w:marRight w:val="0"/>
          <w:marTop w:val="0"/>
          <w:marBottom w:val="0"/>
          <w:divBdr>
            <w:top w:val="none" w:sz="0" w:space="0" w:color="auto"/>
            <w:left w:val="none" w:sz="0" w:space="0" w:color="auto"/>
            <w:bottom w:val="none" w:sz="0" w:space="0" w:color="auto"/>
            <w:right w:val="none" w:sz="0" w:space="0" w:color="auto"/>
          </w:divBdr>
        </w:div>
        <w:div w:id="868378453">
          <w:marLeft w:val="480"/>
          <w:marRight w:val="0"/>
          <w:marTop w:val="0"/>
          <w:marBottom w:val="0"/>
          <w:divBdr>
            <w:top w:val="none" w:sz="0" w:space="0" w:color="auto"/>
            <w:left w:val="none" w:sz="0" w:space="0" w:color="auto"/>
            <w:bottom w:val="none" w:sz="0" w:space="0" w:color="auto"/>
            <w:right w:val="none" w:sz="0" w:space="0" w:color="auto"/>
          </w:divBdr>
        </w:div>
        <w:div w:id="1456753419">
          <w:marLeft w:val="480"/>
          <w:marRight w:val="0"/>
          <w:marTop w:val="0"/>
          <w:marBottom w:val="0"/>
          <w:divBdr>
            <w:top w:val="none" w:sz="0" w:space="0" w:color="auto"/>
            <w:left w:val="none" w:sz="0" w:space="0" w:color="auto"/>
            <w:bottom w:val="none" w:sz="0" w:space="0" w:color="auto"/>
            <w:right w:val="none" w:sz="0" w:space="0" w:color="auto"/>
          </w:divBdr>
        </w:div>
        <w:div w:id="1983580132">
          <w:marLeft w:val="480"/>
          <w:marRight w:val="0"/>
          <w:marTop w:val="0"/>
          <w:marBottom w:val="0"/>
          <w:divBdr>
            <w:top w:val="none" w:sz="0" w:space="0" w:color="auto"/>
            <w:left w:val="none" w:sz="0" w:space="0" w:color="auto"/>
            <w:bottom w:val="none" w:sz="0" w:space="0" w:color="auto"/>
            <w:right w:val="none" w:sz="0" w:space="0" w:color="auto"/>
          </w:divBdr>
        </w:div>
        <w:div w:id="1145391394">
          <w:marLeft w:val="480"/>
          <w:marRight w:val="0"/>
          <w:marTop w:val="0"/>
          <w:marBottom w:val="0"/>
          <w:divBdr>
            <w:top w:val="none" w:sz="0" w:space="0" w:color="auto"/>
            <w:left w:val="none" w:sz="0" w:space="0" w:color="auto"/>
            <w:bottom w:val="none" w:sz="0" w:space="0" w:color="auto"/>
            <w:right w:val="none" w:sz="0" w:space="0" w:color="auto"/>
          </w:divBdr>
        </w:div>
        <w:div w:id="1139566752">
          <w:marLeft w:val="480"/>
          <w:marRight w:val="0"/>
          <w:marTop w:val="0"/>
          <w:marBottom w:val="0"/>
          <w:divBdr>
            <w:top w:val="none" w:sz="0" w:space="0" w:color="auto"/>
            <w:left w:val="none" w:sz="0" w:space="0" w:color="auto"/>
            <w:bottom w:val="none" w:sz="0" w:space="0" w:color="auto"/>
            <w:right w:val="none" w:sz="0" w:space="0" w:color="auto"/>
          </w:divBdr>
        </w:div>
        <w:div w:id="1585797256">
          <w:marLeft w:val="480"/>
          <w:marRight w:val="0"/>
          <w:marTop w:val="0"/>
          <w:marBottom w:val="0"/>
          <w:divBdr>
            <w:top w:val="none" w:sz="0" w:space="0" w:color="auto"/>
            <w:left w:val="none" w:sz="0" w:space="0" w:color="auto"/>
            <w:bottom w:val="none" w:sz="0" w:space="0" w:color="auto"/>
            <w:right w:val="none" w:sz="0" w:space="0" w:color="auto"/>
          </w:divBdr>
        </w:div>
        <w:div w:id="2126536654">
          <w:marLeft w:val="480"/>
          <w:marRight w:val="0"/>
          <w:marTop w:val="0"/>
          <w:marBottom w:val="0"/>
          <w:divBdr>
            <w:top w:val="none" w:sz="0" w:space="0" w:color="auto"/>
            <w:left w:val="none" w:sz="0" w:space="0" w:color="auto"/>
            <w:bottom w:val="none" w:sz="0" w:space="0" w:color="auto"/>
            <w:right w:val="none" w:sz="0" w:space="0" w:color="auto"/>
          </w:divBdr>
        </w:div>
        <w:div w:id="2127698590">
          <w:marLeft w:val="480"/>
          <w:marRight w:val="0"/>
          <w:marTop w:val="0"/>
          <w:marBottom w:val="0"/>
          <w:divBdr>
            <w:top w:val="none" w:sz="0" w:space="0" w:color="auto"/>
            <w:left w:val="none" w:sz="0" w:space="0" w:color="auto"/>
            <w:bottom w:val="none" w:sz="0" w:space="0" w:color="auto"/>
            <w:right w:val="none" w:sz="0" w:space="0" w:color="auto"/>
          </w:divBdr>
        </w:div>
        <w:div w:id="857235368">
          <w:marLeft w:val="480"/>
          <w:marRight w:val="0"/>
          <w:marTop w:val="0"/>
          <w:marBottom w:val="0"/>
          <w:divBdr>
            <w:top w:val="none" w:sz="0" w:space="0" w:color="auto"/>
            <w:left w:val="none" w:sz="0" w:space="0" w:color="auto"/>
            <w:bottom w:val="none" w:sz="0" w:space="0" w:color="auto"/>
            <w:right w:val="none" w:sz="0" w:space="0" w:color="auto"/>
          </w:divBdr>
        </w:div>
        <w:div w:id="1261253046">
          <w:marLeft w:val="480"/>
          <w:marRight w:val="0"/>
          <w:marTop w:val="0"/>
          <w:marBottom w:val="0"/>
          <w:divBdr>
            <w:top w:val="none" w:sz="0" w:space="0" w:color="auto"/>
            <w:left w:val="none" w:sz="0" w:space="0" w:color="auto"/>
            <w:bottom w:val="none" w:sz="0" w:space="0" w:color="auto"/>
            <w:right w:val="none" w:sz="0" w:space="0" w:color="auto"/>
          </w:divBdr>
        </w:div>
        <w:div w:id="645937518">
          <w:marLeft w:val="480"/>
          <w:marRight w:val="0"/>
          <w:marTop w:val="0"/>
          <w:marBottom w:val="0"/>
          <w:divBdr>
            <w:top w:val="none" w:sz="0" w:space="0" w:color="auto"/>
            <w:left w:val="none" w:sz="0" w:space="0" w:color="auto"/>
            <w:bottom w:val="none" w:sz="0" w:space="0" w:color="auto"/>
            <w:right w:val="none" w:sz="0" w:space="0" w:color="auto"/>
          </w:divBdr>
        </w:div>
        <w:div w:id="1093429674">
          <w:marLeft w:val="480"/>
          <w:marRight w:val="0"/>
          <w:marTop w:val="0"/>
          <w:marBottom w:val="0"/>
          <w:divBdr>
            <w:top w:val="none" w:sz="0" w:space="0" w:color="auto"/>
            <w:left w:val="none" w:sz="0" w:space="0" w:color="auto"/>
            <w:bottom w:val="none" w:sz="0" w:space="0" w:color="auto"/>
            <w:right w:val="none" w:sz="0" w:space="0" w:color="auto"/>
          </w:divBdr>
        </w:div>
        <w:div w:id="1193029773">
          <w:marLeft w:val="480"/>
          <w:marRight w:val="0"/>
          <w:marTop w:val="0"/>
          <w:marBottom w:val="0"/>
          <w:divBdr>
            <w:top w:val="none" w:sz="0" w:space="0" w:color="auto"/>
            <w:left w:val="none" w:sz="0" w:space="0" w:color="auto"/>
            <w:bottom w:val="none" w:sz="0" w:space="0" w:color="auto"/>
            <w:right w:val="none" w:sz="0" w:space="0" w:color="auto"/>
          </w:divBdr>
        </w:div>
        <w:div w:id="423766742">
          <w:marLeft w:val="480"/>
          <w:marRight w:val="0"/>
          <w:marTop w:val="0"/>
          <w:marBottom w:val="0"/>
          <w:divBdr>
            <w:top w:val="none" w:sz="0" w:space="0" w:color="auto"/>
            <w:left w:val="none" w:sz="0" w:space="0" w:color="auto"/>
            <w:bottom w:val="none" w:sz="0" w:space="0" w:color="auto"/>
            <w:right w:val="none" w:sz="0" w:space="0" w:color="auto"/>
          </w:divBdr>
        </w:div>
        <w:div w:id="1525359343">
          <w:marLeft w:val="480"/>
          <w:marRight w:val="0"/>
          <w:marTop w:val="0"/>
          <w:marBottom w:val="0"/>
          <w:divBdr>
            <w:top w:val="none" w:sz="0" w:space="0" w:color="auto"/>
            <w:left w:val="none" w:sz="0" w:space="0" w:color="auto"/>
            <w:bottom w:val="none" w:sz="0" w:space="0" w:color="auto"/>
            <w:right w:val="none" w:sz="0" w:space="0" w:color="auto"/>
          </w:divBdr>
        </w:div>
        <w:div w:id="917667703">
          <w:marLeft w:val="480"/>
          <w:marRight w:val="0"/>
          <w:marTop w:val="0"/>
          <w:marBottom w:val="0"/>
          <w:divBdr>
            <w:top w:val="none" w:sz="0" w:space="0" w:color="auto"/>
            <w:left w:val="none" w:sz="0" w:space="0" w:color="auto"/>
            <w:bottom w:val="none" w:sz="0" w:space="0" w:color="auto"/>
            <w:right w:val="none" w:sz="0" w:space="0" w:color="auto"/>
          </w:divBdr>
        </w:div>
        <w:div w:id="916866281">
          <w:marLeft w:val="480"/>
          <w:marRight w:val="0"/>
          <w:marTop w:val="0"/>
          <w:marBottom w:val="0"/>
          <w:divBdr>
            <w:top w:val="none" w:sz="0" w:space="0" w:color="auto"/>
            <w:left w:val="none" w:sz="0" w:space="0" w:color="auto"/>
            <w:bottom w:val="none" w:sz="0" w:space="0" w:color="auto"/>
            <w:right w:val="none" w:sz="0" w:space="0" w:color="auto"/>
          </w:divBdr>
        </w:div>
        <w:div w:id="1284506032">
          <w:marLeft w:val="480"/>
          <w:marRight w:val="0"/>
          <w:marTop w:val="0"/>
          <w:marBottom w:val="0"/>
          <w:divBdr>
            <w:top w:val="none" w:sz="0" w:space="0" w:color="auto"/>
            <w:left w:val="none" w:sz="0" w:space="0" w:color="auto"/>
            <w:bottom w:val="none" w:sz="0" w:space="0" w:color="auto"/>
            <w:right w:val="none" w:sz="0" w:space="0" w:color="auto"/>
          </w:divBdr>
        </w:div>
        <w:div w:id="1306544124">
          <w:marLeft w:val="480"/>
          <w:marRight w:val="0"/>
          <w:marTop w:val="0"/>
          <w:marBottom w:val="0"/>
          <w:divBdr>
            <w:top w:val="none" w:sz="0" w:space="0" w:color="auto"/>
            <w:left w:val="none" w:sz="0" w:space="0" w:color="auto"/>
            <w:bottom w:val="none" w:sz="0" w:space="0" w:color="auto"/>
            <w:right w:val="none" w:sz="0" w:space="0" w:color="auto"/>
          </w:divBdr>
        </w:div>
        <w:div w:id="1042095124">
          <w:marLeft w:val="480"/>
          <w:marRight w:val="0"/>
          <w:marTop w:val="0"/>
          <w:marBottom w:val="0"/>
          <w:divBdr>
            <w:top w:val="none" w:sz="0" w:space="0" w:color="auto"/>
            <w:left w:val="none" w:sz="0" w:space="0" w:color="auto"/>
            <w:bottom w:val="none" w:sz="0" w:space="0" w:color="auto"/>
            <w:right w:val="none" w:sz="0" w:space="0" w:color="auto"/>
          </w:divBdr>
        </w:div>
        <w:div w:id="783040100">
          <w:marLeft w:val="480"/>
          <w:marRight w:val="0"/>
          <w:marTop w:val="0"/>
          <w:marBottom w:val="0"/>
          <w:divBdr>
            <w:top w:val="none" w:sz="0" w:space="0" w:color="auto"/>
            <w:left w:val="none" w:sz="0" w:space="0" w:color="auto"/>
            <w:bottom w:val="none" w:sz="0" w:space="0" w:color="auto"/>
            <w:right w:val="none" w:sz="0" w:space="0" w:color="auto"/>
          </w:divBdr>
        </w:div>
        <w:div w:id="695161133">
          <w:marLeft w:val="480"/>
          <w:marRight w:val="0"/>
          <w:marTop w:val="0"/>
          <w:marBottom w:val="0"/>
          <w:divBdr>
            <w:top w:val="none" w:sz="0" w:space="0" w:color="auto"/>
            <w:left w:val="none" w:sz="0" w:space="0" w:color="auto"/>
            <w:bottom w:val="none" w:sz="0" w:space="0" w:color="auto"/>
            <w:right w:val="none" w:sz="0" w:space="0" w:color="auto"/>
          </w:divBdr>
        </w:div>
        <w:div w:id="1075322571">
          <w:marLeft w:val="480"/>
          <w:marRight w:val="0"/>
          <w:marTop w:val="0"/>
          <w:marBottom w:val="0"/>
          <w:divBdr>
            <w:top w:val="none" w:sz="0" w:space="0" w:color="auto"/>
            <w:left w:val="none" w:sz="0" w:space="0" w:color="auto"/>
            <w:bottom w:val="none" w:sz="0" w:space="0" w:color="auto"/>
            <w:right w:val="none" w:sz="0" w:space="0" w:color="auto"/>
          </w:divBdr>
        </w:div>
        <w:div w:id="1782534320">
          <w:marLeft w:val="480"/>
          <w:marRight w:val="0"/>
          <w:marTop w:val="0"/>
          <w:marBottom w:val="0"/>
          <w:divBdr>
            <w:top w:val="none" w:sz="0" w:space="0" w:color="auto"/>
            <w:left w:val="none" w:sz="0" w:space="0" w:color="auto"/>
            <w:bottom w:val="none" w:sz="0" w:space="0" w:color="auto"/>
            <w:right w:val="none" w:sz="0" w:space="0" w:color="auto"/>
          </w:divBdr>
        </w:div>
        <w:div w:id="142282789">
          <w:marLeft w:val="480"/>
          <w:marRight w:val="0"/>
          <w:marTop w:val="0"/>
          <w:marBottom w:val="0"/>
          <w:divBdr>
            <w:top w:val="none" w:sz="0" w:space="0" w:color="auto"/>
            <w:left w:val="none" w:sz="0" w:space="0" w:color="auto"/>
            <w:bottom w:val="none" w:sz="0" w:space="0" w:color="auto"/>
            <w:right w:val="none" w:sz="0" w:space="0" w:color="auto"/>
          </w:divBdr>
        </w:div>
        <w:div w:id="1559128985">
          <w:marLeft w:val="480"/>
          <w:marRight w:val="0"/>
          <w:marTop w:val="0"/>
          <w:marBottom w:val="0"/>
          <w:divBdr>
            <w:top w:val="none" w:sz="0" w:space="0" w:color="auto"/>
            <w:left w:val="none" w:sz="0" w:space="0" w:color="auto"/>
            <w:bottom w:val="none" w:sz="0" w:space="0" w:color="auto"/>
            <w:right w:val="none" w:sz="0" w:space="0" w:color="auto"/>
          </w:divBdr>
        </w:div>
        <w:div w:id="17777347">
          <w:marLeft w:val="480"/>
          <w:marRight w:val="0"/>
          <w:marTop w:val="0"/>
          <w:marBottom w:val="0"/>
          <w:divBdr>
            <w:top w:val="none" w:sz="0" w:space="0" w:color="auto"/>
            <w:left w:val="none" w:sz="0" w:space="0" w:color="auto"/>
            <w:bottom w:val="none" w:sz="0" w:space="0" w:color="auto"/>
            <w:right w:val="none" w:sz="0" w:space="0" w:color="auto"/>
          </w:divBdr>
        </w:div>
        <w:div w:id="1372999461">
          <w:marLeft w:val="480"/>
          <w:marRight w:val="0"/>
          <w:marTop w:val="0"/>
          <w:marBottom w:val="0"/>
          <w:divBdr>
            <w:top w:val="none" w:sz="0" w:space="0" w:color="auto"/>
            <w:left w:val="none" w:sz="0" w:space="0" w:color="auto"/>
            <w:bottom w:val="none" w:sz="0" w:space="0" w:color="auto"/>
            <w:right w:val="none" w:sz="0" w:space="0" w:color="auto"/>
          </w:divBdr>
        </w:div>
        <w:div w:id="1261376665">
          <w:marLeft w:val="480"/>
          <w:marRight w:val="0"/>
          <w:marTop w:val="0"/>
          <w:marBottom w:val="0"/>
          <w:divBdr>
            <w:top w:val="none" w:sz="0" w:space="0" w:color="auto"/>
            <w:left w:val="none" w:sz="0" w:space="0" w:color="auto"/>
            <w:bottom w:val="none" w:sz="0" w:space="0" w:color="auto"/>
            <w:right w:val="none" w:sz="0" w:space="0" w:color="auto"/>
          </w:divBdr>
        </w:div>
        <w:div w:id="994721175">
          <w:marLeft w:val="480"/>
          <w:marRight w:val="0"/>
          <w:marTop w:val="0"/>
          <w:marBottom w:val="0"/>
          <w:divBdr>
            <w:top w:val="none" w:sz="0" w:space="0" w:color="auto"/>
            <w:left w:val="none" w:sz="0" w:space="0" w:color="auto"/>
            <w:bottom w:val="none" w:sz="0" w:space="0" w:color="auto"/>
            <w:right w:val="none" w:sz="0" w:space="0" w:color="auto"/>
          </w:divBdr>
        </w:div>
        <w:div w:id="1849099623">
          <w:marLeft w:val="480"/>
          <w:marRight w:val="0"/>
          <w:marTop w:val="0"/>
          <w:marBottom w:val="0"/>
          <w:divBdr>
            <w:top w:val="none" w:sz="0" w:space="0" w:color="auto"/>
            <w:left w:val="none" w:sz="0" w:space="0" w:color="auto"/>
            <w:bottom w:val="none" w:sz="0" w:space="0" w:color="auto"/>
            <w:right w:val="none" w:sz="0" w:space="0" w:color="auto"/>
          </w:divBdr>
        </w:div>
      </w:divsChild>
    </w:div>
    <w:div w:id="1129859722">
      <w:bodyDiv w:val="1"/>
      <w:marLeft w:val="0"/>
      <w:marRight w:val="0"/>
      <w:marTop w:val="0"/>
      <w:marBottom w:val="0"/>
      <w:divBdr>
        <w:top w:val="none" w:sz="0" w:space="0" w:color="auto"/>
        <w:left w:val="none" w:sz="0" w:space="0" w:color="auto"/>
        <w:bottom w:val="none" w:sz="0" w:space="0" w:color="auto"/>
        <w:right w:val="none" w:sz="0" w:space="0" w:color="auto"/>
      </w:divBdr>
    </w:div>
    <w:div w:id="1130174010">
      <w:bodyDiv w:val="1"/>
      <w:marLeft w:val="0"/>
      <w:marRight w:val="0"/>
      <w:marTop w:val="0"/>
      <w:marBottom w:val="0"/>
      <w:divBdr>
        <w:top w:val="none" w:sz="0" w:space="0" w:color="auto"/>
        <w:left w:val="none" w:sz="0" w:space="0" w:color="auto"/>
        <w:bottom w:val="none" w:sz="0" w:space="0" w:color="auto"/>
        <w:right w:val="none" w:sz="0" w:space="0" w:color="auto"/>
      </w:divBdr>
    </w:div>
    <w:div w:id="1130246332">
      <w:bodyDiv w:val="1"/>
      <w:marLeft w:val="0"/>
      <w:marRight w:val="0"/>
      <w:marTop w:val="0"/>
      <w:marBottom w:val="0"/>
      <w:divBdr>
        <w:top w:val="none" w:sz="0" w:space="0" w:color="auto"/>
        <w:left w:val="none" w:sz="0" w:space="0" w:color="auto"/>
        <w:bottom w:val="none" w:sz="0" w:space="0" w:color="auto"/>
        <w:right w:val="none" w:sz="0" w:space="0" w:color="auto"/>
      </w:divBdr>
    </w:div>
    <w:div w:id="1131050522">
      <w:bodyDiv w:val="1"/>
      <w:marLeft w:val="0"/>
      <w:marRight w:val="0"/>
      <w:marTop w:val="0"/>
      <w:marBottom w:val="0"/>
      <w:divBdr>
        <w:top w:val="none" w:sz="0" w:space="0" w:color="auto"/>
        <w:left w:val="none" w:sz="0" w:space="0" w:color="auto"/>
        <w:bottom w:val="none" w:sz="0" w:space="0" w:color="auto"/>
        <w:right w:val="none" w:sz="0" w:space="0" w:color="auto"/>
      </w:divBdr>
    </w:div>
    <w:div w:id="1131364713">
      <w:bodyDiv w:val="1"/>
      <w:marLeft w:val="0"/>
      <w:marRight w:val="0"/>
      <w:marTop w:val="0"/>
      <w:marBottom w:val="0"/>
      <w:divBdr>
        <w:top w:val="none" w:sz="0" w:space="0" w:color="auto"/>
        <w:left w:val="none" w:sz="0" w:space="0" w:color="auto"/>
        <w:bottom w:val="none" w:sz="0" w:space="0" w:color="auto"/>
        <w:right w:val="none" w:sz="0" w:space="0" w:color="auto"/>
      </w:divBdr>
    </w:div>
    <w:div w:id="1131479748">
      <w:bodyDiv w:val="1"/>
      <w:marLeft w:val="0"/>
      <w:marRight w:val="0"/>
      <w:marTop w:val="0"/>
      <w:marBottom w:val="0"/>
      <w:divBdr>
        <w:top w:val="none" w:sz="0" w:space="0" w:color="auto"/>
        <w:left w:val="none" w:sz="0" w:space="0" w:color="auto"/>
        <w:bottom w:val="none" w:sz="0" w:space="0" w:color="auto"/>
        <w:right w:val="none" w:sz="0" w:space="0" w:color="auto"/>
      </w:divBdr>
    </w:div>
    <w:div w:id="1131822498">
      <w:bodyDiv w:val="1"/>
      <w:marLeft w:val="0"/>
      <w:marRight w:val="0"/>
      <w:marTop w:val="0"/>
      <w:marBottom w:val="0"/>
      <w:divBdr>
        <w:top w:val="none" w:sz="0" w:space="0" w:color="auto"/>
        <w:left w:val="none" w:sz="0" w:space="0" w:color="auto"/>
        <w:bottom w:val="none" w:sz="0" w:space="0" w:color="auto"/>
        <w:right w:val="none" w:sz="0" w:space="0" w:color="auto"/>
      </w:divBdr>
    </w:div>
    <w:div w:id="1132602966">
      <w:bodyDiv w:val="1"/>
      <w:marLeft w:val="0"/>
      <w:marRight w:val="0"/>
      <w:marTop w:val="0"/>
      <w:marBottom w:val="0"/>
      <w:divBdr>
        <w:top w:val="none" w:sz="0" w:space="0" w:color="auto"/>
        <w:left w:val="none" w:sz="0" w:space="0" w:color="auto"/>
        <w:bottom w:val="none" w:sz="0" w:space="0" w:color="auto"/>
        <w:right w:val="none" w:sz="0" w:space="0" w:color="auto"/>
      </w:divBdr>
    </w:div>
    <w:div w:id="1133131933">
      <w:bodyDiv w:val="1"/>
      <w:marLeft w:val="0"/>
      <w:marRight w:val="0"/>
      <w:marTop w:val="0"/>
      <w:marBottom w:val="0"/>
      <w:divBdr>
        <w:top w:val="none" w:sz="0" w:space="0" w:color="auto"/>
        <w:left w:val="none" w:sz="0" w:space="0" w:color="auto"/>
        <w:bottom w:val="none" w:sz="0" w:space="0" w:color="auto"/>
        <w:right w:val="none" w:sz="0" w:space="0" w:color="auto"/>
      </w:divBdr>
    </w:div>
    <w:div w:id="1134563571">
      <w:bodyDiv w:val="1"/>
      <w:marLeft w:val="0"/>
      <w:marRight w:val="0"/>
      <w:marTop w:val="0"/>
      <w:marBottom w:val="0"/>
      <w:divBdr>
        <w:top w:val="none" w:sz="0" w:space="0" w:color="auto"/>
        <w:left w:val="none" w:sz="0" w:space="0" w:color="auto"/>
        <w:bottom w:val="none" w:sz="0" w:space="0" w:color="auto"/>
        <w:right w:val="none" w:sz="0" w:space="0" w:color="auto"/>
      </w:divBdr>
    </w:div>
    <w:div w:id="1136529855">
      <w:bodyDiv w:val="1"/>
      <w:marLeft w:val="0"/>
      <w:marRight w:val="0"/>
      <w:marTop w:val="0"/>
      <w:marBottom w:val="0"/>
      <w:divBdr>
        <w:top w:val="none" w:sz="0" w:space="0" w:color="auto"/>
        <w:left w:val="none" w:sz="0" w:space="0" w:color="auto"/>
        <w:bottom w:val="none" w:sz="0" w:space="0" w:color="auto"/>
        <w:right w:val="none" w:sz="0" w:space="0" w:color="auto"/>
      </w:divBdr>
    </w:div>
    <w:div w:id="1137187323">
      <w:bodyDiv w:val="1"/>
      <w:marLeft w:val="0"/>
      <w:marRight w:val="0"/>
      <w:marTop w:val="0"/>
      <w:marBottom w:val="0"/>
      <w:divBdr>
        <w:top w:val="none" w:sz="0" w:space="0" w:color="auto"/>
        <w:left w:val="none" w:sz="0" w:space="0" w:color="auto"/>
        <w:bottom w:val="none" w:sz="0" w:space="0" w:color="auto"/>
        <w:right w:val="none" w:sz="0" w:space="0" w:color="auto"/>
      </w:divBdr>
    </w:div>
    <w:div w:id="1138297886">
      <w:bodyDiv w:val="1"/>
      <w:marLeft w:val="0"/>
      <w:marRight w:val="0"/>
      <w:marTop w:val="0"/>
      <w:marBottom w:val="0"/>
      <w:divBdr>
        <w:top w:val="none" w:sz="0" w:space="0" w:color="auto"/>
        <w:left w:val="none" w:sz="0" w:space="0" w:color="auto"/>
        <w:bottom w:val="none" w:sz="0" w:space="0" w:color="auto"/>
        <w:right w:val="none" w:sz="0" w:space="0" w:color="auto"/>
      </w:divBdr>
    </w:div>
    <w:div w:id="1139109298">
      <w:bodyDiv w:val="1"/>
      <w:marLeft w:val="0"/>
      <w:marRight w:val="0"/>
      <w:marTop w:val="0"/>
      <w:marBottom w:val="0"/>
      <w:divBdr>
        <w:top w:val="none" w:sz="0" w:space="0" w:color="auto"/>
        <w:left w:val="none" w:sz="0" w:space="0" w:color="auto"/>
        <w:bottom w:val="none" w:sz="0" w:space="0" w:color="auto"/>
        <w:right w:val="none" w:sz="0" w:space="0" w:color="auto"/>
      </w:divBdr>
    </w:div>
    <w:div w:id="1140222286">
      <w:bodyDiv w:val="1"/>
      <w:marLeft w:val="0"/>
      <w:marRight w:val="0"/>
      <w:marTop w:val="0"/>
      <w:marBottom w:val="0"/>
      <w:divBdr>
        <w:top w:val="none" w:sz="0" w:space="0" w:color="auto"/>
        <w:left w:val="none" w:sz="0" w:space="0" w:color="auto"/>
        <w:bottom w:val="none" w:sz="0" w:space="0" w:color="auto"/>
        <w:right w:val="none" w:sz="0" w:space="0" w:color="auto"/>
      </w:divBdr>
    </w:div>
    <w:div w:id="1140608780">
      <w:bodyDiv w:val="1"/>
      <w:marLeft w:val="0"/>
      <w:marRight w:val="0"/>
      <w:marTop w:val="0"/>
      <w:marBottom w:val="0"/>
      <w:divBdr>
        <w:top w:val="none" w:sz="0" w:space="0" w:color="auto"/>
        <w:left w:val="none" w:sz="0" w:space="0" w:color="auto"/>
        <w:bottom w:val="none" w:sz="0" w:space="0" w:color="auto"/>
        <w:right w:val="none" w:sz="0" w:space="0" w:color="auto"/>
      </w:divBdr>
    </w:div>
    <w:div w:id="1141119761">
      <w:bodyDiv w:val="1"/>
      <w:marLeft w:val="0"/>
      <w:marRight w:val="0"/>
      <w:marTop w:val="0"/>
      <w:marBottom w:val="0"/>
      <w:divBdr>
        <w:top w:val="none" w:sz="0" w:space="0" w:color="auto"/>
        <w:left w:val="none" w:sz="0" w:space="0" w:color="auto"/>
        <w:bottom w:val="none" w:sz="0" w:space="0" w:color="auto"/>
        <w:right w:val="none" w:sz="0" w:space="0" w:color="auto"/>
      </w:divBdr>
    </w:div>
    <w:div w:id="1141465359">
      <w:bodyDiv w:val="1"/>
      <w:marLeft w:val="0"/>
      <w:marRight w:val="0"/>
      <w:marTop w:val="0"/>
      <w:marBottom w:val="0"/>
      <w:divBdr>
        <w:top w:val="none" w:sz="0" w:space="0" w:color="auto"/>
        <w:left w:val="none" w:sz="0" w:space="0" w:color="auto"/>
        <w:bottom w:val="none" w:sz="0" w:space="0" w:color="auto"/>
        <w:right w:val="none" w:sz="0" w:space="0" w:color="auto"/>
      </w:divBdr>
    </w:div>
    <w:div w:id="1141576630">
      <w:bodyDiv w:val="1"/>
      <w:marLeft w:val="0"/>
      <w:marRight w:val="0"/>
      <w:marTop w:val="0"/>
      <w:marBottom w:val="0"/>
      <w:divBdr>
        <w:top w:val="none" w:sz="0" w:space="0" w:color="auto"/>
        <w:left w:val="none" w:sz="0" w:space="0" w:color="auto"/>
        <w:bottom w:val="none" w:sz="0" w:space="0" w:color="auto"/>
        <w:right w:val="none" w:sz="0" w:space="0" w:color="auto"/>
      </w:divBdr>
    </w:div>
    <w:div w:id="1142044225">
      <w:bodyDiv w:val="1"/>
      <w:marLeft w:val="0"/>
      <w:marRight w:val="0"/>
      <w:marTop w:val="0"/>
      <w:marBottom w:val="0"/>
      <w:divBdr>
        <w:top w:val="none" w:sz="0" w:space="0" w:color="auto"/>
        <w:left w:val="none" w:sz="0" w:space="0" w:color="auto"/>
        <w:bottom w:val="none" w:sz="0" w:space="0" w:color="auto"/>
        <w:right w:val="none" w:sz="0" w:space="0" w:color="auto"/>
      </w:divBdr>
    </w:div>
    <w:div w:id="1145124110">
      <w:bodyDiv w:val="1"/>
      <w:marLeft w:val="0"/>
      <w:marRight w:val="0"/>
      <w:marTop w:val="0"/>
      <w:marBottom w:val="0"/>
      <w:divBdr>
        <w:top w:val="none" w:sz="0" w:space="0" w:color="auto"/>
        <w:left w:val="none" w:sz="0" w:space="0" w:color="auto"/>
        <w:bottom w:val="none" w:sz="0" w:space="0" w:color="auto"/>
        <w:right w:val="none" w:sz="0" w:space="0" w:color="auto"/>
      </w:divBdr>
    </w:div>
    <w:div w:id="1145198917">
      <w:bodyDiv w:val="1"/>
      <w:marLeft w:val="0"/>
      <w:marRight w:val="0"/>
      <w:marTop w:val="0"/>
      <w:marBottom w:val="0"/>
      <w:divBdr>
        <w:top w:val="none" w:sz="0" w:space="0" w:color="auto"/>
        <w:left w:val="none" w:sz="0" w:space="0" w:color="auto"/>
        <w:bottom w:val="none" w:sz="0" w:space="0" w:color="auto"/>
        <w:right w:val="none" w:sz="0" w:space="0" w:color="auto"/>
      </w:divBdr>
    </w:div>
    <w:div w:id="1145272478">
      <w:bodyDiv w:val="1"/>
      <w:marLeft w:val="0"/>
      <w:marRight w:val="0"/>
      <w:marTop w:val="0"/>
      <w:marBottom w:val="0"/>
      <w:divBdr>
        <w:top w:val="none" w:sz="0" w:space="0" w:color="auto"/>
        <w:left w:val="none" w:sz="0" w:space="0" w:color="auto"/>
        <w:bottom w:val="none" w:sz="0" w:space="0" w:color="auto"/>
        <w:right w:val="none" w:sz="0" w:space="0" w:color="auto"/>
      </w:divBdr>
    </w:div>
    <w:div w:id="1146168827">
      <w:bodyDiv w:val="1"/>
      <w:marLeft w:val="0"/>
      <w:marRight w:val="0"/>
      <w:marTop w:val="0"/>
      <w:marBottom w:val="0"/>
      <w:divBdr>
        <w:top w:val="none" w:sz="0" w:space="0" w:color="auto"/>
        <w:left w:val="none" w:sz="0" w:space="0" w:color="auto"/>
        <w:bottom w:val="none" w:sz="0" w:space="0" w:color="auto"/>
        <w:right w:val="none" w:sz="0" w:space="0" w:color="auto"/>
      </w:divBdr>
    </w:div>
    <w:div w:id="1147089411">
      <w:bodyDiv w:val="1"/>
      <w:marLeft w:val="0"/>
      <w:marRight w:val="0"/>
      <w:marTop w:val="0"/>
      <w:marBottom w:val="0"/>
      <w:divBdr>
        <w:top w:val="none" w:sz="0" w:space="0" w:color="auto"/>
        <w:left w:val="none" w:sz="0" w:space="0" w:color="auto"/>
        <w:bottom w:val="none" w:sz="0" w:space="0" w:color="auto"/>
        <w:right w:val="none" w:sz="0" w:space="0" w:color="auto"/>
      </w:divBdr>
    </w:div>
    <w:div w:id="1149592565">
      <w:bodyDiv w:val="1"/>
      <w:marLeft w:val="0"/>
      <w:marRight w:val="0"/>
      <w:marTop w:val="0"/>
      <w:marBottom w:val="0"/>
      <w:divBdr>
        <w:top w:val="none" w:sz="0" w:space="0" w:color="auto"/>
        <w:left w:val="none" w:sz="0" w:space="0" w:color="auto"/>
        <w:bottom w:val="none" w:sz="0" w:space="0" w:color="auto"/>
        <w:right w:val="none" w:sz="0" w:space="0" w:color="auto"/>
      </w:divBdr>
    </w:div>
    <w:div w:id="1149593557">
      <w:bodyDiv w:val="1"/>
      <w:marLeft w:val="0"/>
      <w:marRight w:val="0"/>
      <w:marTop w:val="0"/>
      <w:marBottom w:val="0"/>
      <w:divBdr>
        <w:top w:val="none" w:sz="0" w:space="0" w:color="auto"/>
        <w:left w:val="none" w:sz="0" w:space="0" w:color="auto"/>
        <w:bottom w:val="none" w:sz="0" w:space="0" w:color="auto"/>
        <w:right w:val="none" w:sz="0" w:space="0" w:color="auto"/>
      </w:divBdr>
    </w:div>
    <w:div w:id="1151018589">
      <w:bodyDiv w:val="1"/>
      <w:marLeft w:val="0"/>
      <w:marRight w:val="0"/>
      <w:marTop w:val="0"/>
      <w:marBottom w:val="0"/>
      <w:divBdr>
        <w:top w:val="none" w:sz="0" w:space="0" w:color="auto"/>
        <w:left w:val="none" w:sz="0" w:space="0" w:color="auto"/>
        <w:bottom w:val="none" w:sz="0" w:space="0" w:color="auto"/>
        <w:right w:val="none" w:sz="0" w:space="0" w:color="auto"/>
      </w:divBdr>
    </w:div>
    <w:div w:id="1153910372">
      <w:bodyDiv w:val="1"/>
      <w:marLeft w:val="0"/>
      <w:marRight w:val="0"/>
      <w:marTop w:val="0"/>
      <w:marBottom w:val="0"/>
      <w:divBdr>
        <w:top w:val="none" w:sz="0" w:space="0" w:color="auto"/>
        <w:left w:val="none" w:sz="0" w:space="0" w:color="auto"/>
        <w:bottom w:val="none" w:sz="0" w:space="0" w:color="auto"/>
        <w:right w:val="none" w:sz="0" w:space="0" w:color="auto"/>
      </w:divBdr>
    </w:div>
    <w:div w:id="1154220998">
      <w:bodyDiv w:val="1"/>
      <w:marLeft w:val="0"/>
      <w:marRight w:val="0"/>
      <w:marTop w:val="0"/>
      <w:marBottom w:val="0"/>
      <w:divBdr>
        <w:top w:val="none" w:sz="0" w:space="0" w:color="auto"/>
        <w:left w:val="none" w:sz="0" w:space="0" w:color="auto"/>
        <w:bottom w:val="none" w:sz="0" w:space="0" w:color="auto"/>
        <w:right w:val="none" w:sz="0" w:space="0" w:color="auto"/>
      </w:divBdr>
    </w:div>
    <w:div w:id="1155412599">
      <w:bodyDiv w:val="1"/>
      <w:marLeft w:val="0"/>
      <w:marRight w:val="0"/>
      <w:marTop w:val="0"/>
      <w:marBottom w:val="0"/>
      <w:divBdr>
        <w:top w:val="none" w:sz="0" w:space="0" w:color="auto"/>
        <w:left w:val="none" w:sz="0" w:space="0" w:color="auto"/>
        <w:bottom w:val="none" w:sz="0" w:space="0" w:color="auto"/>
        <w:right w:val="none" w:sz="0" w:space="0" w:color="auto"/>
      </w:divBdr>
    </w:div>
    <w:div w:id="1155487735">
      <w:bodyDiv w:val="1"/>
      <w:marLeft w:val="0"/>
      <w:marRight w:val="0"/>
      <w:marTop w:val="0"/>
      <w:marBottom w:val="0"/>
      <w:divBdr>
        <w:top w:val="none" w:sz="0" w:space="0" w:color="auto"/>
        <w:left w:val="none" w:sz="0" w:space="0" w:color="auto"/>
        <w:bottom w:val="none" w:sz="0" w:space="0" w:color="auto"/>
        <w:right w:val="none" w:sz="0" w:space="0" w:color="auto"/>
      </w:divBdr>
    </w:div>
    <w:div w:id="1155727402">
      <w:bodyDiv w:val="1"/>
      <w:marLeft w:val="0"/>
      <w:marRight w:val="0"/>
      <w:marTop w:val="0"/>
      <w:marBottom w:val="0"/>
      <w:divBdr>
        <w:top w:val="none" w:sz="0" w:space="0" w:color="auto"/>
        <w:left w:val="none" w:sz="0" w:space="0" w:color="auto"/>
        <w:bottom w:val="none" w:sz="0" w:space="0" w:color="auto"/>
        <w:right w:val="none" w:sz="0" w:space="0" w:color="auto"/>
      </w:divBdr>
    </w:div>
    <w:div w:id="1155879402">
      <w:bodyDiv w:val="1"/>
      <w:marLeft w:val="0"/>
      <w:marRight w:val="0"/>
      <w:marTop w:val="0"/>
      <w:marBottom w:val="0"/>
      <w:divBdr>
        <w:top w:val="none" w:sz="0" w:space="0" w:color="auto"/>
        <w:left w:val="none" w:sz="0" w:space="0" w:color="auto"/>
        <w:bottom w:val="none" w:sz="0" w:space="0" w:color="auto"/>
        <w:right w:val="none" w:sz="0" w:space="0" w:color="auto"/>
      </w:divBdr>
    </w:div>
    <w:div w:id="1156186821">
      <w:bodyDiv w:val="1"/>
      <w:marLeft w:val="0"/>
      <w:marRight w:val="0"/>
      <w:marTop w:val="0"/>
      <w:marBottom w:val="0"/>
      <w:divBdr>
        <w:top w:val="none" w:sz="0" w:space="0" w:color="auto"/>
        <w:left w:val="none" w:sz="0" w:space="0" w:color="auto"/>
        <w:bottom w:val="none" w:sz="0" w:space="0" w:color="auto"/>
        <w:right w:val="none" w:sz="0" w:space="0" w:color="auto"/>
      </w:divBdr>
    </w:div>
    <w:div w:id="1156218347">
      <w:bodyDiv w:val="1"/>
      <w:marLeft w:val="0"/>
      <w:marRight w:val="0"/>
      <w:marTop w:val="0"/>
      <w:marBottom w:val="0"/>
      <w:divBdr>
        <w:top w:val="none" w:sz="0" w:space="0" w:color="auto"/>
        <w:left w:val="none" w:sz="0" w:space="0" w:color="auto"/>
        <w:bottom w:val="none" w:sz="0" w:space="0" w:color="auto"/>
        <w:right w:val="none" w:sz="0" w:space="0" w:color="auto"/>
      </w:divBdr>
    </w:div>
    <w:div w:id="1156535423">
      <w:bodyDiv w:val="1"/>
      <w:marLeft w:val="0"/>
      <w:marRight w:val="0"/>
      <w:marTop w:val="0"/>
      <w:marBottom w:val="0"/>
      <w:divBdr>
        <w:top w:val="none" w:sz="0" w:space="0" w:color="auto"/>
        <w:left w:val="none" w:sz="0" w:space="0" w:color="auto"/>
        <w:bottom w:val="none" w:sz="0" w:space="0" w:color="auto"/>
        <w:right w:val="none" w:sz="0" w:space="0" w:color="auto"/>
      </w:divBdr>
    </w:div>
    <w:div w:id="1158616575">
      <w:bodyDiv w:val="1"/>
      <w:marLeft w:val="0"/>
      <w:marRight w:val="0"/>
      <w:marTop w:val="0"/>
      <w:marBottom w:val="0"/>
      <w:divBdr>
        <w:top w:val="none" w:sz="0" w:space="0" w:color="auto"/>
        <w:left w:val="none" w:sz="0" w:space="0" w:color="auto"/>
        <w:bottom w:val="none" w:sz="0" w:space="0" w:color="auto"/>
        <w:right w:val="none" w:sz="0" w:space="0" w:color="auto"/>
      </w:divBdr>
    </w:div>
    <w:div w:id="1159268666">
      <w:bodyDiv w:val="1"/>
      <w:marLeft w:val="0"/>
      <w:marRight w:val="0"/>
      <w:marTop w:val="0"/>
      <w:marBottom w:val="0"/>
      <w:divBdr>
        <w:top w:val="none" w:sz="0" w:space="0" w:color="auto"/>
        <w:left w:val="none" w:sz="0" w:space="0" w:color="auto"/>
        <w:bottom w:val="none" w:sz="0" w:space="0" w:color="auto"/>
        <w:right w:val="none" w:sz="0" w:space="0" w:color="auto"/>
      </w:divBdr>
    </w:div>
    <w:div w:id="1161196955">
      <w:bodyDiv w:val="1"/>
      <w:marLeft w:val="0"/>
      <w:marRight w:val="0"/>
      <w:marTop w:val="0"/>
      <w:marBottom w:val="0"/>
      <w:divBdr>
        <w:top w:val="none" w:sz="0" w:space="0" w:color="auto"/>
        <w:left w:val="none" w:sz="0" w:space="0" w:color="auto"/>
        <w:bottom w:val="none" w:sz="0" w:space="0" w:color="auto"/>
        <w:right w:val="none" w:sz="0" w:space="0" w:color="auto"/>
      </w:divBdr>
    </w:div>
    <w:div w:id="1161232454">
      <w:bodyDiv w:val="1"/>
      <w:marLeft w:val="0"/>
      <w:marRight w:val="0"/>
      <w:marTop w:val="0"/>
      <w:marBottom w:val="0"/>
      <w:divBdr>
        <w:top w:val="none" w:sz="0" w:space="0" w:color="auto"/>
        <w:left w:val="none" w:sz="0" w:space="0" w:color="auto"/>
        <w:bottom w:val="none" w:sz="0" w:space="0" w:color="auto"/>
        <w:right w:val="none" w:sz="0" w:space="0" w:color="auto"/>
      </w:divBdr>
    </w:div>
    <w:div w:id="1161315335">
      <w:bodyDiv w:val="1"/>
      <w:marLeft w:val="0"/>
      <w:marRight w:val="0"/>
      <w:marTop w:val="0"/>
      <w:marBottom w:val="0"/>
      <w:divBdr>
        <w:top w:val="none" w:sz="0" w:space="0" w:color="auto"/>
        <w:left w:val="none" w:sz="0" w:space="0" w:color="auto"/>
        <w:bottom w:val="none" w:sz="0" w:space="0" w:color="auto"/>
        <w:right w:val="none" w:sz="0" w:space="0" w:color="auto"/>
      </w:divBdr>
    </w:div>
    <w:div w:id="1162771357">
      <w:bodyDiv w:val="1"/>
      <w:marLeft w:val="0"/>
      <w:marRight w:val="0"/>
      <w:marTop w:val="0"/>
      <w:marBottom w:val="0"/>
      <w:divBdr>
        <w:top w:val="none" w:sz="0" w:space="0" w:color="auto"/>
        <w:left w:val="none" w:sz="0" w:space="0" w:color="auto"/>
        <w:bottom w:val="none" w:sz="0" w:space="0" w:color="auto"/>
        <w:right w:val="none" w:sz="0" w:space="0" w:color="auto"/>
      </w:divBdr>
    </w:div>
    <w:div w:id="1163207529">
      <w:bodyDiv w:val="1"/>
      <w:marLeft w:val="0"/>
      <w:marRight w:val="0"/>
      <w:marTop w:val="0"/>
      <w:marBottom w:val="0"/>
      <w:divBdr>
        <w:top w:val="none" w:sz="0" w:space="0" w:color="auto"/>
        <w:left w:val="none" w:sz="0" w:space="0" w:color="auto"/>
        <w:bottom w:val="none" w:sz="0" w:space="0" w:color="auto"/>
        <w:right w:val="none" w:sz="0" w:space="0" w:color="auto"/>
      </w:divBdr>
    </w:div>
    <w:div w:id="1164126032">
      <w:bodyDiv w:val="1"/>
      <w:marLeft w:val="0"/>
      <w:marRight w:val="0"/>
      <w:marTop w:val="0"/>
      <w:marBottom w:val="0"/>
      <w:divBdr>
        <w:top w:val="none" w:sz="0" w:space="0" w:color="auto"/>
        <w:left w:val="none" w:sz="0" w:space="0" w:color="auto"/>
        <w:bottom w:val="none" w:sz="0" w:space="0" w:color="auto"/>
        <w:right w:val="none" w:sz="0" w:space="0" w:color="auto"/>
      </w:divBdr>
    </w:div>
    <w:div w:id="1164979156">
      <w:bodyDiv w:val="1"/>
      <w:marLeft w:val="0"/>
      <w:marRight w:val="0"/>
      <w:marTop w:val="0"/>
      <w:marBottom w:val="0"/>
      <w:divBdr>
        <w:top w:val="none" w:sz="0" w:space="0" w:color="auto"/>
        <w:left w:val="none" w:sz="0" w:space="0" w:color="auto"/>
        <w:bottom w:val="none" w:sz="0" w:space="0" w:color="auto"/>
        <w:right w:val="none" w:sz="0" w:space="0" w:color="auto"/>
      </w:divBdr>
    </w:div>
    <w:div w:id="1165315379">
      <w:bodyDiv w:val="1"/>
      <w:marLeft w:val="0"/>
      <w:marRight w:val="0"/>
      <w:marTop w:val="0"/>
      <w:marBottom w:val="0"/>
      <w:divBdr>
        <w:top w:val="none" w:sz="0" w:space="0" w:color="auto"/>
        <w:left w:val="none" w:sz="0" w:space="0" w:color="auto"/>
        <w:bottom w:val="none" w:sz="0" w:space="0" w:color="auto"/>
        <w:right w:val="none" w:sz="0" w:space="0" w:color="auto"/>
      </w:divBdr>
    </w:div>
    <w:div w:id="1167205382">
      <w:bodyDiv w:val="1"/>
      <w:marLeft w:val="0"/>
      <w:marRight w:val="0"/>
      <w:marTop w:val="0"/>
      <w:marBottom w:val="0"/>
      <w:divBdr>
        <w:top w:val="none" w:sz="0" w:space="0" w:color="auto"/>
        <w:left w:val="none" w:sz="0" w:space="0" w:color="auto"/>
        <w:bottom w:val="none" w:sz="0" w:space="0" w:color="auto"/>
        <w:right w:val="none" w:sz="0" w:space="0" w:color="auto"/>
      </w:divBdr>
    </w:div>
    <w:div w:id="1168054730">
      <w:bodyDiv w:val="1"/>
      <w:marLeft w:val="0"/>
      <w:marRight w:val="0"/>
      <w:marTop w:val="0"/>
      <w:marBottom w:val="0"/>
      <w:divBdr>
        <w:top w:val="none" w:sz="0" w:space="0" w:color="auto"/>
        <w:left w:val="none" w:sz="0" w:space="0" w:color="auto"/>
        <w:bottom w:val="none" w:sz="0" w:space="0" w:color="auto"/>
        <w:right w:val="none" w:sz="0" w:space="0" w:color="auto"/>
      </w:divBdr>
    </w:div>
    <w:div w:id="1168524336">
      <w:bodyDiv w:val="1"/>
      <w:marLeft w:val="0"/>
      <w:marRight w:val="0"/>
      <w:marTop w:val="0"/>
      <w:marBottom w:val="0"/>
      <w:divBdr>
        <w:top w:val="none" w:sz="0" w:space="0" w:color="auto"/>
        <w:left w:val="none" w:sz="0" w:space="0" w:color="auto"/>
        <w:bottom w:val="none" w:sz="0" w:space="0" w:color="auto"/>
        <w:right w:val="none" w:sz="0" w:space="0" w:color="auto"/>
      </w:divBdr>
    </w:div>
    <w:div w:id="1170099157">
      <w:bodyDiv w:val="1"/>
      <w:marLeft w:val="0"/>
      <w:marRight w:val="0"/>
      <w:marTop w:val="0"/>
      <w:marBottom w:val="0"/>
      <w:divBdr>
        <w:top w:val="none" w:sz="0" w:space="0" w:color="auto"/>
        <w:left w:val="none" w:sz="0" w:space="0" w:color="auto"/>
        <w:bottom w:val="none" w:sz="0" w:space="0" w:color="auto"/>
        <w:right w:val="none" w:sz="0" w:space="0" w:color="auto"/>
      </w:divBdr>
    </w:div>
    <w:div w:id="1170439224">
      <w:bodyDiv w:val="1"/>
      <w:marLeft w:val="0"/>
      <w:marRight w:val="0"/>
      <w:marTop w:val="0"/>
      <w:marBottom w:val="0"/>
      <w:divBdr>
        <w:top w:val="none" w:sz="0" w:space="0" w:color="auto"/>
        <w:left w:val="none" w:sz="0" w:space="0" w:color="auto"/>
        <w:bottom w:val="none" w:sz="0" w:space="0" w:color="auto"/>
        <w:right w:val="none" w:sz="0" w:space="0" w:color="auto"/>
      </w:divBdr>
    </w:div>
    <w:div w:id="1170750865">
      <w:bodyDiv w:val="1"/>
      <w:marLeft w:val="0"/>
      <w:marRight w:val="0"/>
      <w:marTop w:val="0"/>
      <w:marBottom w:val="0"/>
      <w:divBdr>
        <w:top w:val="none" w:sz="0" w:space="0" w:color="auto"/>
        <w:left w:val="none" w:sz="0" w:space="0" w:color="auto"/>
        <w:bottom w:val="none" w:sz="0" w:space="0" w:color="auto"/>
        <w:right w:val="none" w:sz="0" w:space="0" w:color="auto"/>
      </w:divBdr>
    </w:div>
    <w:div w:id="1172722791">
      <w:bodyDiv w:val="1"/>
      <w:marLeft w:val="0"/>
      <w:marRight w:val="0"/>
      <w:marTop w:val="0"/>
      <w:marBottom w:val="0"/>
      <w:divBdr>
        <w:top w:val="none" w:sz="0" w:space="0" w:color="auto"/>
        <w:left w:val="none" w:sz="0" w:space="0" w:color="auto"/>
        <w:bottom w:val="none" w:sz="0" w:space="0" w:color="auto"/>
        <w:right w:val="none" w:sz="0" w:space="0" w:color="auto"/>
      </w:divBdr>
    </w:div>
    <w:div w:id="1174295431">
      <w:bodyDiv w:val="1"/>
      <w:marLeft w:val="0"/>
      <w:marRight w:val="0"/>
      <w:marTop w:val="0"/>
      <w:marBottom w:val="0"/>
      <w:divBdr>
        <w:top w:val="none" w:sz="0" w:space="0" w:color="auto"/>
        <w:left w:val="none" w:sz="0" w:space="0" w:color="auto"/>
        <w:bottom w:val="none" w:sz="0" w:space="0" w:color="auto"/>
        <w:right w:val="none" w:sz="0" w:space="0" w:color="auto"/>
      </w:divBdr>
    </w:div>
    <w:div w:id="1174370842">
      <w:bodyDiv w:val="1"/>
      <w:marLeft w:val="0"/>
      <w:marRight w:val="0"/>
      <w:marTop w:val="0"/>
      <w:marBottom w:val="0"/>
      <w:divBdr>
        <w:top w:val="none" w:sz="0" w:space="0" w:color="auto"/>
        <w:left w:val="none" w:sz="0" w:space="0" w:color="auto"/>
        <w:bottom w:val="none" w:sz="0" w:space="0" w:color="auto"/>
        <w:right w:val="none" w:sz="0" w:space="0" w:color="auto"/>
      </w:divBdr>
    </w:div>
    <w:div w:id="1174997369">
      <w:bodyDiv w:val="1"/>
      <w:marLeft w:val="0"/>
      <w:marRight w:val="0"/>
      <w:marTop w:val="0"/>
      <w:marBottom w:val="0"/>
      <w:divBdr>
        <w:top w:val="none" w:sz="0" w:space="0" w:color="auto"/>
        <w:left w:val="none" w:sz="0" w:space="0" w:color="auto"/>
        <w:bottom w:val="none" w:sz="0" w:space="0" w:color="auto"/>
        <w:right w:val="none" w:sz="0" w:space="0" w:color="auto"/>
      </w:divBdr>
    </w:div>
    <w:div w:id="1175532032">
      <w:bodyDiv w:val="1"/>
      <w:marLeft w:val="0"/>
      <w:marRight w:val="0"/>
      <w:marTop w:val="0"/>
      <w:marBottom w:val="0"/>
      <w:divBdr>
        <w:top w:val="none" w:sz="0" w:space="0" w:color="auto"/>
        <w:left w:val="none" w:sz="0" w:space="0" w:color="auto"/>
        <w:bottom w:val="none" w:sz="0" w:space="0" w:color="auto"/>
        <w:right w:val="none" w:sz="0" w:space="0" w:color="auto"/>
      </w:divBdr>
    </w:div>
    <w:div w:id="1176841664">
      <w:bodyDiv w:val="1"/>
      <w:marLeft w:val="0"/>
      <w:marRight w:val="0"/>
      <w:marTop w:val="0"/>
      <w:marBottom w:val="0"/>
      <w:divBdr>
        <w:top w:val="none" w:sz="0" w:space="0" w:color="auto"/>
        <w:left w:val="none" w:sz="0" w:space="0" w:color="auto"/>
        <w:bottom w:val="none" w:sz="0" w:space="0" w:color="auto"/>
        <w:right w:val="none" w:sz="0" w:space="0" w:color="auto"/>
      </w:divBdr>
    </w:div>
    <w:div w:id="1176993215">
      <w:bodyDiv w:val="1"/>
      <w:marLeft w:val="0"/>
      <w:marRight w:val="0"/>
      <w:marTop w:val="0"/>
      <w:marBottom w:val="0"/>
      <w:divBdr>
        <w:top w:val="none" w:sz="0" w:space="0" w:color="auto"/>
        <w:left w:val="none" w:sz="0" w:space="0" w:color="auto"/>
        <w:bottom w:val="none" w:sz="0" w:space="0" w:color="auto"/>
        <w:right w:val="none" w:sz="0" w:space="0" w:color="auto"/>
      </w:divBdr>
    </w:div>
    <w:div w:id="1177304967">
      <w:bodyDiv w:val="1"/>
      <w:marLeft w:val="0"/>
      <w:marRight w:val="0"/>
      <w:marTop w:val="0"/>
      <w:marBottom w:val="0"/>
      <w:divBdr>
        <w:top w:val="none" w:sz="0" w:space="0" w:color="auto"/>
        <w:left w:val="none" w:sz="0" w:space="0" w:color="auto"/>
        <w:bottom w:val="none" w:sz="0" w:space="0" w:color="auto"/>
        <w:right w:val="none" w:sz="0" w:space="0" w:color="auto"/>
      </w:divBdr>
    </w:div>
    <w:div w:id="1178009911">
      <w:bodyDiv w:val="1"/>
      <w:marLeft w:val="0"/>
      <w:marRight w:val="0"/>
      <w:marTop w:val="0"/>
      <w:marBottom w:val="0"/>
      <w:divBdr>
        <w:top w:val="none" w:sz="0" w:space="0" w:color="auto"/>
        <w:left w:val="none" w:sz="0" w:space="0" w:color="auto"/>
        <w:bottom w:val="none" w:sz="0" w:space="0" w:color="auto"/>
        <w:right w:val="none" w:sz="0" w:space="0" w:color="auto"/>
      </w:divBdr>
      <w:divsChild>
        <w:div w:id="715664909">
          <w:marLeft w:val="480"/>
          <w:marRight w:val="0"/>
          <w:marTop w:val="0"/>
          <w:marBottom w:val="0"/>
          <w:divBdr>
            <w:top w:val="none" w:sz="0" w:space="0" w:color="auto"/>
            <w:left w:val="none" w:sz="0" w:space="0" w:color="auto"/>
            <w:bottom w:val="none" w:sz="0" w:space="0" w:color="auto"/>
            <w:right w:val="none" w:sz="0" w:space="0" w:color="auto"/>
          </w:divBdr>
        </w:div>
        <w:div w:id="885994019">
          <w:marLeft w:val="480"/>
          <w:marRight w:val="0"/>
          <w:marTop w:val="0"/>
          <w:marBottom w:val="0"/>
          <w:divBdr>
            <w:top w:val="none" w:sz="0" w:space="0" w:color="auto"/>
            <w:left w:val="none" w:sz="0" w:space="0" w:color="auto"/>
            <w:bottom w:val="none" w:sz="0" w:space="0" w:color="auto"/>
            <w:right w:val="none" w:sz="0" w:space="0" w:color="auto"/>
          </w:divBdr>
        </w:div>
        <w:div w:id="2105372553">
          <w:marLeft w:val="480"/>
          <w:marRight w:val="0"/>
          <w:marTop w:val="0"/>
          <w:marBottom w:val="0"/>
          <w:divBdr>
            <w:top w:val="none" w:sz="0" w:space="0" w:color="auto"/>
            <w:left w:val="none" w:sz="0" w:space="0" w:color="auto"/>
            <w:bottom w:val="none" w:sz="0" w:space="0" w:color="auto"/>
            <w:right w:val="none" w:sz="0" w:space="0" w:color="auto"/>
          </w:divBdr>
        </w:div>
        <w:div w:id="1895849215">
          <w:marLeft w:val="480"/>
          <w:marRight w:val="0"/>
          <w:marTop w:val="0"/>
          <w:marBottom w:val="0"/>
          <w:divBdr>
            <w:top w:val="none" w:sz="0" w:space="0" w:color="auto"/>
            <w:left w:val="none" w:sz="0" w:space="0" w:color="auto"/>
            <w:bottom w:val="none" w:sz="0" w:space="0" w:color="auto"/>
            <w:right w:val="none" w:sz="0" w:space="0" w:color="auto"/>
          </w:divBdr>
        </w:div>
        <w:div w:id="1427000232">
          <w:marLeft w:val="480"/>
          <w:marRight w:val="0"/>
          <w:marTop w:val="0"/>
          <w:marBottom w:val="0"/>
          <w:divBdr>
            <w:top w:val="none" w:sz="0" w:space="0" w:color="auto"/>
            <w:left w:val="none" w:sz="0" w:space="0" w:color="auto"/>
            <w:bottom w:val="none" w:sz="0" w:space="0" w:color="auto"/>
            <w:right w:val="none" w:sz="0" w:space="0" w:color="auto"/>
          </w:divBdr>
        </w:div>
        <w:div w:id="2109230649">
          <w:marLeft w:val="480"/>
          <w:marRight w:val="0"/>
          <w:marTop w:val="0"/>
          <w:marBottom w:val="0"/>
          <w:divBdr>
            <w:top w:val="none" w:sz="0" w:space="0" w:color="auto"/>
            <w:left w:val="none" w:sz="0" w:space="0" w:color="auto"/>
            <w:bottom w:val="none" w:sz="0" w:space="0" w:color="auto"/>
            <w:right w:val="none" w:sz="0" w:space="0" w:color="auto"/>
          </w:divBdr>
        </w:div>
        <w:div w:id="304893828">
          <w:marLeft w:val="480"/>
          <w:marRight w:val="0"/>
          <w:marTop w:val="0"/>
          <w:marBottom w:val="0"/>
          <w:divBdr>
            <w:top w:val="none" w:sz="0" w:space="0" w:color="auto"/>
            <w:left w:val="none" w:sz="0" w:space="0" w:color="auto"/>
            <w:bottom w:val="none" w:sz="0" w:space="0" w:color="auto"/>
            <w:right w:val="none" w:sz="0" w:space="0" w:color="auto"/>
          </w:divBdr>
        </w:div>
        <w:div w:id="382215582">
          <w:marLeft w:val="480"/>
          <w:marRight w:val="0"/>
          <w:marTop w:val="0"/>
          <w:marBottom w:val="0"/>
          <w:divBdr>
            <w:top w:val="none" w:sz="0" w:space="0" w:color="auto"/>
            <w:left w:val="none" w:sz="0" w:space="0" w:color="auto"/>
            <w:bottom w:val="none" w:sz="0" w:space="0" w:color="auto"/>
            <w:right w:val="none" w:sz="0" w:space="0" w:color="auto"/>
          </w:divBdr>
        </w:div>
        <w:div w:id="959990634">
          <w:marLeft w:val="480"/>
          <w:marRight w:val="0"/>
          <w:marTop w:val="0"/>
          <w:marBottom w:val="0"/>
          <w:divBdr>
            <w:top w:val="none" w:sz="0" w:space="0" w:color="auto"/>
            <w:left w:val="none" w:sz="0" w:space="0" w:color="auto"/>
            <w:bottom w:val="none" w:sz="0" w:space="0" w:color="auto"/>
            <w:right w:val="none" w:sz="0" w:space="0" w:color="auto"/>
          </w:divBdr>
        </w:div>
        <w:div w:id="958680113">
          <w:marLeft w:val="480"/>
          <w:marRight w:val="0"/>
          <w:marTop w:val="0"/>
          <w:marBottom w:val="0"/>
          <w:divBdr>
            <w:top w:val="none" w:sz="0" w:space="0" w:color="auto"/>
            <w:left w:val="none" w:sz="0" w:space="0" w:color="auto"/>
            <w:bottom w:val="none" w:sz="0" w:space="0" w:color="auto"/>
            <w:right w:val="none" w:sz="0" w:space="0" w:color="auto"/>
          </w:divBdr>
        </w:div>
        <w:div w:id="294920085">
          <w:marLeft w:val="480"/>
          <w:marRight w:val="0"/>
          <w:marTop w:val="0"/>
          <w:marBottom w:val="0"/>
          <w:divBdr>
            <w:top w:val="none" w:sz="0" w:space="0" w:color="auto"/>
            <w:left w:val="none" w:sz="0" w:space="0" w:color="auto"/>
            <w:bottom w:val="none" w:sz="0" w:space="0" w:color="auto"/>
            <w:right w:val="none" w:sz="0" w:space="0" w:color="auto"/>
          </w:divBdr>
        </w:div>
        <w:div w:id="834805151">
          <w:marLeft w:val="480"/>
          <w:marRight w:val="0"/>
          <w:marTop w:val="0"/>
          <w:marBottom w:val="0"/>
          <w:divBdr>
            <w:top w:val="none" w:sz="0" w:space="0" w:color="auto"/>
            <w:left w:val="none" w:sz="0" w:space="0" w:color="auto"/>
            <w:bottom w:val="none" w:sz="0" w:space="0" w:color="auto"/>
            <w:right w:val="none" w:sz="0" w:space="0" w:color="auto"/>
          </w:divBdr>
        </w:div>
        <w:div w:id="2133280944">
          <w:marLeft w:val="480"/>
          <w:marRight w:val="0"/>
          <w:marTop w:val="0"/>
          <w:marBottom w:val="0"/>
          <w:divBdr>
            <w:top w:val="none" w:sz="0" w:space="0" w:color="auto"/>
            <w:left w:val="none" w:sz="0" w:space="0" w:color="auto"/>
            <w:bottom w:val="none" w:sz="0" w:space="0" w:color="auto"/>
            <w:right w:val="none" w:sz="0" w:space="0" w:color="auto"/>
          </w:divBdr>
        </w:div>
        <w:div w:id="392043421">
          <w:marLeft w:val="480"/>
          <w:marRight w:val="0"/>
          <w:marTop w:val="0"/>
          <w:marBottom w:val="0"/>
          <w:divBdr>
            <w:top w:val="none" w:sz="0" w:space="0" w:color="auto"/>
            <w:left w:val="none" w:sz="0" w:space="0" w:color="auto"/>
            <w:bottom w:val="none" w:sz="0" w:space="0" w:color="auto"/>
            <w:right w:val="none" w:sz="0" w:space="0" w:color="auto"/>
          </w:divBdr>
        </w:div>
        <w:div w:id="1739858251">
          <w:marLeft w:val="480"/>
          <w:marRight w:val="0"/>
          <w:marTop w:val="0"/>
          <w:marBottom w:val="0"/>
          <w:divBdr>
            <w:top w:val="none" w:sz="0" w:space="0" w:color="auto"/>
            <w:left w:val="none" w:sz="0" w:space="0" w:color="auto"/>
            <w:bottom w:val="none" w:sz="0" w:space="0" w:color="auto"/>
            <w:right w:val="none" w:sz="0" w:space="0" w:color="auto"/>
          </w:divBdr>
        </w:div>
        <w:div w:id="1225486041">
          <w:marLeft w:val="480"/>
          <w:marRight w:val="0"/>
          <w:marTop w:val="0"/>
          <w:marBottom w:val="0"/>
          <w:divBdr>
            <w:top w:val="none" w:sz="0" w:space="0" w:color="auto"/>
            <w:left w:val="none" w:sz="0" w:space="0" w:color="auto"/>
            <w:bottom w:val="none" w:sz="0" w:space="0" w:color="auto"/>
            <w:right w:val="none" w:sz="0" w:space="0" w:color="auto"/>
          </w:divBdr>
        </w:div>
        <w:div w:id="833372270">
          <w:marLeft w:val="480"/>
          <w:marRight w:val="0"/>
          <w:marTop w:val="0"/>
          <w:marBottom w:val="0"/>
          <w:divBdr>
            <w:top w:val="none" w:sz="0" w:space="0" w:color="auto"/>
            <w:left w:val="none" w:sz="0" w:space="0" w:color="auto"/>
            <w:bottom w:val="none" w:sz="0" w:space="0" w:color="auto"/>
            <w:right w:val="none" w:sz="0" w:space="0" w:color="auto"/>
          </w:divBdr>
        </w:div>
        <w:div w:id="1670476697">
          <w:marLeft w:val="480"/>
          <w:marRight w:val="0"/>
          <w:marTop w:val="0"/>
          <w:marBottom w:val="0"/>
          <w:divBdr>
            <w:top w:val="none" w:sz="0" w:space="0" w:color="auto"/>
            <w:left w:val="none" w:sz="0" w:space="0" w:color="auto"/>
            <w:bottom w:val="none" w:sz="0" w:space="0" w:color="auto"/>
            <w:right w:val="none" w:sz="0" w:space="0" w:color="auto"/>
          </w:divBdr>
        </w:div>
        <w:div w:id="1908759438">
          <w:marLeft w:val="480"/>
          <w:marRight w:val="0"/>
          <w:marTop w:val="0"/>
          <w:marBottom w:val="0"/>
          <w:divBdr>
            <w:top w:val="none" w:sz="0" w:space="0" w:color="auto"/>
            <w:left w:val="none" w:sz="0" w:space="0" w:color="auto"/>
            <w:bottom w:val="none" w:sz="0" w:space="0" w:color="auto"/>
            <w:right w:val="none" w:sz="0" w:space="0" w:color="auto"/>
          </w:divBdr>
        </w:div>
        <w:div w:id="2034262875">
          <w:marLeft w:val="480"/>
          <w:marRight w:val="0"/>
          <w:marTop w:val="0"/>
          <w:marBottom w:val="0"/>
          <w:divBdr>
            <w:top w:val="none" w:sz="0" w:space="0" w:color="auto"/>
            <w:left w:val="none" w:sz="0" w:space="0" w:color="auto"/>
            <w:bottom w:val="none" w:sz="0" w:space="0" w:color="auto"/>
            <w:right w:val="none" w:sz="0" w:space="0" w:color="auto"/>
          </w:divBdr>
        </w:div>
      </w:divsChild>
    </w:div>
    <w:div w:id="1178153506">
      <w:bodyDiv w:val="1"/>
      <w:marLeft w:val="0"/>
      <w:marRight w:val="0"/>
      <w:marTop w:val="0"/>
      <w:marBottom w:val="0"/>
      <w:divBdr>
        <w:top w:val="none" w:sz="0" w:space="0" w:color="auto"/>
        <w:left w:val="none" w:sz="0" w:space="0" w:color="auto"/>
        <w:bottom w:val="none" w:sz="0" w:space="0" w:color="auto"/>
        <w:right w:val="none" w:sz="0" w:space="0" w:color="auto"/>
      </w:divBdr>
    </w:div>
    <w:div w:id="1179857147">
      <w:bodyDiv w:val="1"/>
      <w:marLeft w:val="0"/>
      <w:marRight w:val="0"/>
      <w:marTop w:val="0"/>
      <w:marBottom w:val="0"/>
      <w:divBdr>
        <w:top w:val="none" w:sz="0" w:space="0" w:color="auto"/>
        <w:left w:val="none" w:sz="0" w:space="0" w:color="auto"/>
        <w:bottom w:val="none" w:sz="0" w:space="0" w:color="auto"/>
        <w:right w:val="none" w:sz="0" w:space="0" w:color="auto"/>
      </w:divBdr>
    </w:div>
    <w:div w:id="1180893553">
      <w:bodyDiv w:val="1"/>
      <w:marLeft w:val="0"/>
      <w:marRight w:val="0"/>
      <w:marTop w:val="0"/>
      <w:marBottom w:val="0"/>
      <w:divBdr>
        <w:top w:val="none" w:sz="0" w:space="0" w:color="auto"/>
        <w:left w:val="none" w:sz="0" w:space="0" w:color="auto"/>
        <w:bottom w:val="none" w:sz="0" w:space="0" w:color="auto"/>
        <w:right w:val="none" w:sz="0" w:space="0" w:color="auto"/>
      </w:divBdr>
    </w:div>
    <w:div w:id="1181628085">
      <w:bodyDiv w:val="1"/>
      <w:marLeft w:val="0"/>
      <w:marRight w:val="0"/>
      <w:marTop w:val="0"/>
      <w:marBottom w:val="0"/>
      <w:divBdr>
        <w:top w:val="none" w:sz="0" w:space="0" w:color="auto"/>
        <w:left w:val="none" w:sz="0" w:space="0" w:color="auto"/>
        <w:bottom w:val="none" w:sz="0" w:space="0" w:color="auto"/>
        <w:right w:val="none" w:sz="0" w:space="0" w:color="auto"/>
      </w:divBdr>
    </w:div>
    <w:div w:id="1181704068">
      <w:bodyDiv w:val="1"/>
      <w:marLeft w:val="0"/>
      <w:marRight w:val="0"/>
      <w:marTop w:val="0"/>
      <w:marBottom w:val="0"/>
      <w:divBdr>
        <w:top w:val="none" w:sz="0" w:space="0" w:color="auto"/>
        <w:left w:val="none" w:sz="0" w:space="0" w:color="auto"/>
        <w:bottom w:val="none" w:sz="0" w:space="0" w:color="auto"/>
        <w:right w:val="none" w:sz="0" w:space="0" w:color="auto"/>
      </w:divBdr>
    </w:div>
    <w:div w:id="1181821503">
      <w:bodyDiv w:val="1"/>
      <w:marLeft w:val="0"/>
      <w:marRight w:val="0"/>
      <w:marTop w:val="0"/>
      <w:marBottom w:val="0"/>
      <w:divBdr>
        <w:top w:val="none" w:sz="0" w:space="0" w:color="auto"/>
        <w:left w:val="none" w:sz="0" w:space="0" w:color="auto"/>
        <w:bottom w:val="none" w:sz="0" w:space="0" w:color="auto"/>
        <w:right w:val="none" w:sz="0" w:space="0" w:color="auto"/>
      </w:divBdr>
    </w:div>
    <w:div w:id="1183590977">
      <w:bodyDiv w:val="1"/>
      <w:marLeft w:val="0"/>
      <w:marRight w:val="0"/>
      <w:marTop w:val="0"/>
      <w:marBottom w:val="0"/>
      <w:divBdr>
        <w:top w:val="none" w:sz="0" w:space="0" w:color="auto"/>
        <w:left w:val="none" w:sz="0" w:space="0" w:color="auto"/>
        <w:bottom w:val="none" w:sz="0" w:space="0" w:color="auto"/>
        <w:right w:val="none" w:sz="0" w:space="0" w:color="auto"/>
      </w:divBdr>
    </w:div>
    <w:div w:id="1183779994">
      <w:bodyDiv w:val="1"/>
      <w:marLeft w:val="0"/>
      <w:marRight w:val="0"/>
      <w:marTop w:val="0"/>
      <w:marBottom w:val="0"/>
      <w:divBdr>
        <w:top w:val="none" w:sz="0" w:space="0" w:color="auto"/>
        <w:left w:val="none" w:sz="0" w:space="0" w:color="auto"/>
        <w:bottom w:val="none" w:sz="0" w:space="0" w:color="auto"/>
        <w:right w:val="none" w:sz="0" w:space="0" w:color="auto"/>
      </w:divBdr>
    </w:div>
    <w:div w:id="1184437398">
      <w:bodyDiv w:val="1"/>
      <w:marLeft w:val="0"/>
      <w:marRight w:val="0"/>
      <w:marTop w:val="0"/>
      <w:marBottom w:val="0"/>
      <w:divBdr>
        <w:top w:val="none" w:sz="0" w:space="0" w:color="auto"/>
        <w:left w:val="none" w:sz="0" w:space="0" w:color="auto"/>
        <w:bottom w:val="none" w:sz="0" w:space="0" w:color="auto"/>
        <w:right w:val="none" w:sz="0" w:space="0" w:color="auto"/>
      </w:divBdr>
    </w:div>
    <w:div w:id="1184906569">
      <w:bodyDiv w:val="1"/>
      <w:marLeft w:val="0"/>
      <w:marRight w:val="0"/>
      <w:marTop w:val="0"/>
      <w:marBottom w:val="0"/>
      <w:divBdr>
        <w:top w:val="none" w:sz="0" w:space="0" w:color="auto"/>
        <w:left w:val="none" w:sz="0" w:space="0" w:color="auto"/>
        <w:bottom w:val="none" w:sz="0" w:space="0" w:color="auto"/>
        <w:right w:val="none" w:sz="0" w:space="0" w:color="auto"/>
      </w:divBdr>
    </w:div>
    <w:div w:id="1184978920">
      <w:bodyDiv w:val="1"/>
      <w:marLeft w:val="0"/>
      <w:marRight w:val="0"/>
      <w:marTop w:val="0"/>
      <w:marBottom w:val="0"/>
      <w:divBdr>
        <w:top w:val="none" w:sz="0" w:space="0" w:color="auto"/>
        <w:left w:val="none" w:sz="0" w:space="0" w:color="auto"/>
        <w:bottom w:val="none" w:sz="0" w:space="0" w:color="auto"/>
        <w:right w:val="none" w:sz="0" w:space="0" w:color="auto"/>
      </w:divBdr>
      <w:divsChild>
        <w:div w:id="595869309">
          <w:marLeft w:val="480"/>
          <w:marRight w:val="0"/>
          <w:marTop w:val="0"/>
          <w:marBottom w:val="0"/>
          <w:divBdr>
            <w:top w:val="none" w:sz="0" w:space="0" w:color="auto"/>
            <w:left w:val="none" w:sz="0" w:space="0" w:color="auto"/>
            <w:bottom w:val="none" w:sz="0" w:space="0" w:color="auto"/>
            <w:right w:val="none" w:sz="0" w:space="0" w:color="auto"/>
          </w:divBdr>
        </w:div>
        <w:div w:id="1860898768">
          <w:marLeft w:val="480"/>
          <w:marRight w:val="0"/>
          <w:marTop w:val="0"/>
          <w:marBottom w:val="0"/>
          <w:divBdr>
            <w:top w:val="none" w:sz="0" w:space="0" w:color="auto"/>
            <w:left w:val="none" w:sz="0" w:space="0" w:color="auto"/>
            <w:bottom w:val="none" w:sz="0" w:space="0" w:color="auto"/>
            <w:right w:val="none" w:sz="0" w:space="0" w:color="auto"/>
          </w:divBdr>
        </w:div>
        <w:div w:id="1013606679">
          <w:marLeft w:val="480"/>
          <w:marRight w:val="0"/>
          <w:marTop w:val="0"/>
          <w:marBottom w:val="0"/>
          <w:divBdr>
            <w:top w:val="none" w:sz="0" w:space="0" w:color="auto"/>
            <w:left w:val="none" w:sz="0" w:space="0" w:color="auto"/>
            <w:bottom w:val="none" w:sz="0" w:space="0" w:color="auto"/>
            <w:right w:val="none" w:sz="0" w:space="0" w:color="auto"/>
          </w:divBdr>
        </w:div>
        <w:div w:id="945774322">
          <w:marLeft w:val="480"/>
          <w:marRight w:val="0"/>
          <w:marTop w:val="0"/>
          <w:marBottom w:val="0"/>
          <w:divBdr>
            <w:top w:val="none" w:sz="0" w:space="0" w:color="auto"/>
            <w:left w:val="none" w:sz="0" w:space="0" w:color="auto"/>
            <w:bottom w:val="none" w:sz="0" w:space="0" w:color="auto"/>
            <w:right w:val="none" w:sz="0" w:space="0" w:color="auto"/>
          </w:divBdr>
        </w:div>
        <w:div w:id="170922535">
          <w:marLeft w:val="480"/>
          <w:marRight w:val="0"/>
          <w:marTop w:val="0"/>
          <w:marBottom w:val="0"/>
          <w:divBdr>
            <w:top w:val="none" w:sz="0" w:space="0" w:color="auto"/>
            <w:left w:val="none" w:sz="0" w:space="0" w:color="auto"/>
            <w:bottom w:val="none" w:sz="0" w:space="0" w:color="auto"/>
            <w:right w:val="none" w:sz="0" w:space="0" w:color="auto"/>
          </w:divBdr>
        </w:div>
        <w:div w:id="1684161971">
          <w:marLeft w:val="480"/>
          <w:marRight w:val="0"/>
          <w:marTop w:val="0"/>
          <w:marBottom w:val="0"/>
          <w:divBdr>
            <w:top w:val="none" w:sz="0" w:space="0" w:color="auto"/>
            <w:left w:val="none" w:sz="0" w:space="0" w:color="auto"/>
            <w:bottom w:val="none" w:sz="0" w:space="0" w:color="auto"/>
            <w:right w:val="none" w:sz="0" w:space="0" w:color="auto"/>
          </w:divBdr>
        </w:div>
        <w:div w:id="296188167">
          <w:marLeft w:val="480"/>
          <w:marRight w:val="0"/>
          <w:marTop w:val="0"/>
          <w:marBottom w:val="0"/>
          <w:divBdr>
            <w:top w:val="none" w:sz="0" w:space="0" w:color="auto"/>
            <w:left w:val="none" w:sz="0" w:space="0" w:color="auto"/>
            <w:bottom w:val="none" w:sz="0" w:space="0" w:color="auto"/>
            <w:right w:val="none" w:sz="0" w:space="0" w:color="auto"/>
          </w:divBdr>
        </w:div>
        <w:div w:id="545138844">
          <w:marLeft w:val="480"/>
          <w:marRight w:val="0"/>
          <w:marTop w:val="0"/>
          <w:marBottom w:val="0"/>
          <w:divBdr>
            <w:top w:val="none" w:sz="0" w:space="0" w:color="auto"/>
            <w:left w:val="none" w:sz="0" w:space="0" w:color="auto"/>
            <w:bottom w:val="none" w:sz="0" w:space="0" w:color="auto"/>
            <w:right w:val="none" w:sz="0" w:space="0" w:color="auto"/>
          </w:divBdr>
        </w:div>
        <w:div w:id="2074501117">
          <w:marLeft w:val="480"/>
          <w:marRight w:val="0"/>
          <w:marTop w:val="0"/>
          <w:marBottom w:val="0"/>
          <w:divBdr>
            <w:top w:val="none" w:sz="0" w:space="0" w:color="auto"/>
            <w:left w:val="none" w:sz="0" w:space="0" w:color="auto"/>
            <w:bottom w:val="none" w:sz="0" w:space="0" w:color="auto"/>
            <w:right w:val="none" w:sz="0" w:space="0" w:color="auto"/>
          </w:divBdr>
        </w:div>
        <w:div w:id="266891917">
          <w:marLeft w:val="480"/>
          <w:marRight w:val="0"/>
          <w:marTop w:val="0"/>
          <w:marBottom w:val="0"/>
          <w:divBdr>
            <w:top w:val="none" w:sz="0" w:space="0" w:color="auto"/>
            <w:left w:val="none" w:sz="0" w:space="0" w:color="auto"/>
            <w:bottom w:val="none" w:sz="0" w:space="0" w:color="auto"/>
            <w:right w:val="none" w:sz="0" w:space="0" w:color="auto"/>
          </w:divBdr>
        </w:div>
        <w:div w:id="956646655">
          <w:marLeft w:val="480"/>
          <w:marRight w:val="0"/>
          <w:marTop w:val="0"/>
          <w:marBottom w:val="0"/>
          <w:divBdr>
            <w:top w:val="none" w:sz="0" w:space="0" w:color="auto"/>
            <w:left w:val="none" w:sz="0" w:space="0" w:color="auto"/>
            <w:bottom w:val="none" w:sz="0" w:space="0" w:color="auto"/>
            <w:right w:val="none" w:sz="0" w:space="0" w:color="auto"/>
          </w:divBdr>
        </w:div>
        <w:div w:id="44765548">
          <w:marLeft w:val="480"/>
          <w:marRight w:val="0"/>
          <w:marTop w:val="0"/>
          <w:marBottom w:val="0"/>
          <w:divBdr>
            <w:top w:val="none" w:sz="0" w:space="0" w:color="auto"/>
            <w:left w:val="none" w:sz="0" w:space="0" w:color="auto"/>
            <w:bottom w:val="none" w:sz="0" w:space="0" w:color="auto"/>
            <w:right w:val="none" w:sz="0" w:space="0" w:color="auto"/>
          </w:divBdr>
        </w:div>
        <w:div w:id="1622375754">
          <w:marLeft w:val="480"/>
          <w:marRight w:val="0"/>
          <w:marTop w:val="0"/>
          <w:marBottom w:val="0"/>
          <w:divBdr>
            <w:top w:val="none" w:sz="0" w:space="0" w:color="auto"/>
            <w:left w:val="none" w:sz="0" w:space="0" w:color="auto"/>
            <w:bottom w:val="none" w:sz="0" w:space="0" w:color="auto"/>
            <w:right w:val="none" w:sz="0" w:space="0" w:color="auto"/>
          </w:divBdr>
        </w:div>
        <w:div w:id="1036543135">
          <w:marLeft w:val="480"/>
          <w:marRight w:val="0"/>
          <w:marTop w:val="0"/>
          <w:marBottom w:val="0"/>
          <w:divBdr>
            <w:top w:val="none" w:sz="0" w:space="0" w:color="auto"/>
            <w:left w:val="none" w:sz="0" w:space="0" w:color="auto"/>
            <w:bottom w:val="none" w:sz="0" w:space="0" w:color="auto"/>
            <w:right w:val="none" w:sz="0" w:space="0" w:color="auto"/>
          </w:divBdr>
        </w:div>
        <w:div w:id="1579825379">
          <w:marLeft w:val="480"/>
          <w:marRight w:val="0"/>
          <w:marTop w:val="0"/>
          <w:marBottom w:val="0"/>
          <w:divBdr>
            <w:top w:val="none" w:sz="0" w:space="0" w:color="auto"/>
            <w:left w:val="none" w:sz="0" w:space="0" w:color="auto"/>
            <w:bottom w:val="none" w:sz="0" w:space="0" w:color="auto"/>
            <w:right w:val="none" w:sz="0" w:space="0" w:color="auto"/>
          </w:divBdr>
        </w:div>
        <w:div w:id="1884754706">
          <w:marLeft w:val="480"/>
          <w:marRight w:val="0"/>
          <w:marTop w:val="0"/>
          <w:marBottom w:val="0"/>
          <w:divBdr>
            <w:top w:val="none" w:sz="0" w:space="0" w:color="auto"/>
            <w:left w:val="none" w:sz="0" w:space="0" w:color="auto"/>
            <w:bottom w:val="none" w:sz="0" w:space="0" w:color="auto"/>
            <w:right w:val="none" w:sz="0" w:space="0" w:color="auto"/>
          </w:divBdr>
        </w:div>
        <w:div w:id="774978056">
          <w:marLeft w:val="480"/>
          <w:marRight w:val="0"/>
          <w:marTop w:val="0"/>
          <w:marBottom w:val="0"/>
          <w:divBdr>
            <w:top w:val="none" w:sz="0" w:space="0" w:color="auto"/>
            <w:left w:val="none" w:sz="0" w:space="0" w:color="auto"/>
            <w:bottom w:val="none" w:sz="0" w:space="0" w:color="auto"/>
            <w:right w:val="none" w:sz="0" w:space="0" w:color="auto"/>
          </w:divBdr>
        </w:div>
        <w:div w:id="1622880747">
          <w:marLeft w:val="480"/>
          <w:marRight w:val="0"/>
          <w:marTop w:val="0"/>
          <w:marBottom w:val="0"/>
          <w:divBdr>
            <w:top w:val="none" w:sz="0" w:space="0" w:color="auto"/>
            <w:left w:val="none" w:sz="0" w:space="0" w:color="auto"/>
            <w:bottom w:val="none" w:sz="0" w:space="0" w:color="auto"/>
            <w:right w:val="none" w:sz="0" w:space="0" w:color="auto"/>
          </w:divBdr>
        </w:div>
        <w:div w:id="150218025">
          <w:marLeft w:val="480"/>
          <w:marRight w:val="0"/>
          <w:marTop w:val="0"/>
          <w:marBottom w:val="0"/>
          <w:divBdr>
            <w:top w:val="none" w:sz="0" w:space="0" w:color="auto"/>
            <w:left w:val="none" w:sz="0" w:space="0" w:color="auto"/>
            <w:bottom w:val="none" w:sz="0" w:space="0" w:color="auto"/>
            <w:right w:val="none" w:sz="0" w:space="0" w:color="auto"/>
          </w:divBdr>
        </w:div>
        <w:div w:id="983312060">
          <w:marLeft w:val="480"/>
          <w:marRight w:val="0"/>
          <w:marTop w:val="0"/>
          <w:marBottom w:val="0"/>
          <w:divBdr>
            <w:top w:val="none" w:sz="0" w:space="0" w:color="auto"/>
            <w:left w:val="none" w:sz="0" w:space="0" w:color="auto"/>
            <w:bottom w:val="none" w:sz="0" w:space="0" w:color="auto"/>
            <w:right w:val="none" w:sz="0" w:space="0" w:color="auto"/>
          </w:divBdr>
        </w:div>
        <w:div w:id="116918695">
          <w:marLeft w:val="480"/>
          <w:marRight w:val="0"/>
          <w:marTop w:val="0"/>
          <w:marBottom w:val="0"/>
          <w:divBdr>
            <w:top w:val="none" w:sz="0" w:space="0" w:color="auto"/>
            <w:left w:val="none" w:sz="0" w:space="0" w:color="auto"/>
            <w:bottom w:val="none" w:sz="0" w:space="0" w:color="auto"/>
            <w:right w:val="none" w:sz="0" w:space="0" w:color="auto"/>
          </w:divBdr>
        </w:div>
        <w:div w:id="1716195179">
          <w:marLeft w:val="480"/>
          <w:marRight w:val="0"/>
          <w:marTop w:val="0"/>
          <w:marBottom w:val="0"/>
          <w:divBdr>
            <w:top w:val="none" w:sz="0" w:space="0" w:color="auto"/>
            <w:left w:val="none" w:sz="0" w:space="0" w:color="auto"/>
            <w:bottom w:val="none" w:sz="0" w:space="0" w:color="auto"/>
            <w:right w:val="none" w:sz="0" w:space="0" w:color="auto"/>
          </w:divBdr>
        </w:div>
        <w:div w:id="156894428">
          <w:marLeft w:val="480"/>
          <w:marRight w:val="0"/>
          <w:marTop w:val="0"/>
          <w:marBottom w:val="0"/>
          <w:divBdr>
            <w:top w:val="none" w:sz="0" w:space="0" w:color="auto"/>
            <w:left w:val="none" w:sz="0" w:space="0" w:color="auto"/>
            <w:bottom w:val="none" w:sz="0" w:space="0" w:color="auto"/>
            <w:right w:val="none" w:sz="0" w:space="0" w:color="auto"/>
          </w:divBdr>
        </w:div>
        <w:div w:id="1888491753">
          <w:marLeft w:val="480"/>
          <w:marRight w:val="0"/>
          <w:marTop w:val="0"/>
          <w:marBottom w:val="0"/>
          <w:divBdr>
            <w:top w:val="none" w:sz="0" w:space="0" w:color="auto"/>
            <w:left w:val="none" w:sz="0" w:space="0" w:color="auto"/>
            <w:bottom w:val="none" w:sz="0" w:space="0" w:color="auto"/>
            <w:right w:val="none" w:sz="0" w:space="0" w:color="auto"/>
          </w:divBdr>
        </w:div>
        <w:div w:id="590352299">
          <w:marLeft w:val="480"/>
          <w:marRight w:val="0"/>
          <w:marTop w:val="0"/>
          <w:marBottom w:val="0"/>
          <w:divBdr>
            <w:top w:val="none" w:sz="0" w:space="0" w:color="auto"/>
            <w:left w:val="none" w:sz="0" w:space="0" w:color="auto"/>
            <w:bottom w:val="none" w:sz="0" w:space="0" w:color="auto"/>
            <w:right w:val="none" w:sz="0" w:space="0" w:color="auto"/>
          </w:divBdr>
        </w:div>
        <w:div w:id="561646771">
          <w:marLeft w:val="480"/>
          <w:marRight w:val="0"/>
          <w:marTop w:val="0"/>
          <w:marBottom w:val="0"/>
          <w:divBdr>
            <w:top w:val="none" w:sz="0" w:space="0" w:color="auto"/>
            <w:left w:val="none" w:sz="0" w:space="0" w:color="auto"/>
            <w:bottom w:val="none" w:sz="0" w:space="0" w:color="auto"/>
            <w:right w:val="none" w:sz="0" w:space="0" w:color="auto"/>
          </w:divBdr>
        </w:div>
        <w:div w:id="1148396446">
          <w:marLeft w:val="480"/>
          <w:marRight w:val="0"/>
          <w:marTop w:val="0"/>
          <w:marBottom w:val="0"/>
          <w:divBdr>
            <w:top w:val="none" w:sz="0" w:space="0" w:color="auto"/>
            <w:left w:val="none" w:sz="0" w:space="0" w:color="auto"/>
            <w:bottom w:val="none" w:sz="0" w:space="0" w:color="auto"/>
            <w:right w:val="none" w:sz="0" w:space="0" w:color="auto"/>
          </w:divBdr>
        </w:div>
        <w:div w:id="91704531">
          <w:marLeft w:val="480"/>
          <w:marRight w:val="0"/>
          <w:marTop w:val="0"/>
          <w:marBottom w:val="0"/>
          <w:divBdr>
            <w:top w:val="none" w:sz="0" w:space="0" w:color="auto"/>
            <w:left w:val="none" w:sz="0" w:space="0" w:color="auto"/>
            <w:bottom w:val="none" w:sz="0" w:space="0" w:color="auto"/>
            <w:right w:val="none" w:sz="0" w:space="0" w:color="auto"/>
          </w:divBdr>
        </w:div>
        <w:div w:id="1637762096">
          <w:marLeft w:val="480"/>
          <w:marRight w:val="0"/>
          <w:marTop w:val="0"/>
          <w:marBottom w:val="0"/>
          <w:divBdr>
            <w:top w:val="none" w:sz="0" w:space="0" w:color="auto"/>
            <w:left w:val="none" w:sz="0" w:space="0" w:color="auto"/>
            <w:bottom w:val="none" w:sz="0" w:space="0" w:color="auto"/>
            <w:right w:val="none" w:sz="0" w:space="0" w:color="auto"/>
          </w:divBdr>
        </w:div>
        <w:div w:id="332873769">
          <w:marLeft w:val="480"/>
          <w:marRight w:val="0"/>
          <w:marTop w:val="0"/>
          <w:marBottom w:val="0"/>
          <w:divBdr>
            <w:top w:val="none" w:sz="0" w:space="0" w:color="auto"/>
            <w:left w:val="none" w:sz="0" w:space="0" w:color="auto"/>
            <w:bottom w:val="none" w:sz="0" w:space="0" w:color="auto"/>
            <w:right w:val="none" w:sz="0" w:space="0" w:color="auto"/>
          </w:divBdr>
        </w:div>
        <w:div w:id="1832477740">
          <w:marLeft w:val="480"/>
          <w:marRight w:val="0"/>
          <w:marTop w:val="0"/>
          <w:marBottom w:val="0"/>
          <w:divBdr>
            <w:top w:val="none" w:sz="0" w:space="0" w:color="auto"/>
            <w:left w:val="none" w:sz="0" w:space="0" w:color="auto"/>
            <w:bottom w:val="none" w:sz="0" w:space="0" w:color="auto"/>
            <w:right w:val="none" w:sz="0" w:space="0" w:color="auto"/>
          </w:divBdr>
        </w:div>
        <w:div w:id="198519160">
          <w:marLeft w:val="480"/>
          <w:marRight w:val="0"/>
          <w:marTop w:val="0"/>
          <w:marBottom w:val="0"/>
          <w:divBdr>
            <w:top w:val="none" w:sz="0" w:space="0" w:color="auto"/>
            <w:left w:val="none" w:sz="0" w:space="0" w:color="auto"/>
            <w:bottom w:val="none" w:sz="0" w:space="0" w:color="auto"/>
            <w:right w:val="none" w:sz="0" w:space="0" w:color="auto"/>
          </w:divBdr>
        </w:div>
        <w:div w:id="1732803383">
          <w:marLeft w:val="480"/>
          <w:marRight w:val="0"/>
          <w:marTop w:val="0"/>
          <w:marBottom w:val="0"/>
          <w:divBdr>
            <w:top w:val="none" w:sz="0" w:space="0" w:color="auto"/>
            <w:left w:val="none" w:sz="0" w:space="0" w:color="auto"/>
            <w:bottom w:val="none" w:sz="0" w:space="0" w:color="auto"/>
            <w:right w:val="none" w:sz="0" w:space="0" w:color="auto"/>
          </w:divBdr>
        </w:div>
        <w:div w:id="161435383">
          <w:marLeft w:val="480"/>
          <w:marRight w:val="0"/>
          <w:marTop w:val="0"/>
          <w:marBottom w:val="0"/>
          <w:divBdr>
            <w:top w:val="none" w:sz="0" w:space="0" w:color="auto"/>
            <w:left w:val="none" w:sz="0" w:space="0" w:color="auto"/>
            <w:bottom w:val="none" w:sz="0" w:space="0" w:color="auto"/>
            <w:right w:val="none" w:sz="0" w:space="0" w:color="auto"/>
          </w:divBdr>
        </w:div>
        <w:div w:id="76560103">
          <w:marLeft w:val="480"/>
          <w:marRight w:val="0"/>
          <w:marTop w:val="0"/>
          <w:marBottom w:val="0"/>
          <w:divBdr>
            <w:top w:val="none" w:sz="0" w:space="0" w:color="auto"/>
            <w:left w:val="none" w:sz="0" w:space="0" w:color="auto"/>
            <w:bottom w:val="none" w:sz="0" w:space="0" w:color="auto"/>
            <w:right w:val="none" w:sz="0" w:space="0" w:color="auto"/>
          </w:divBdr>
        </w:div>
        <w:div w:id="1676377413">
          <w:marLeft w:val="480"/>
          <w:marRight w:val="0"/>
          <w:marTop w:val="0"/>
          <w:marBottom w:val="0"/>
          <w:divBdr>
            <w:top w:val="none" w:sz="0" w:space="0" w:color="auto"/>
            <w:left w:val="none" w:sz="0" w:space="0" w:color="auto"/>
            <w:bottom w:val="none" w:sz="0" w:space="0" w:color="auto"/>
            <w:right w:val="none" w:sz="0" w:space="0" w:color="auto"/>
          </w:divBdr>
        </w:div>
        <w:div w:id="1516263087">
          <w:marLeft w:val="480"/>
          <w:marRight w:val="0"/>
          <w:marTop w:val="0"/>
          <w:marBottom w:val="0"/>
          <w:divBdr>
            <w:top w:val="none" w:sz="0" w:space="0" w:color="auto"/>
            <w:left w:val="none" w:sz="0" w:space="0" w:color="auto"/>
            <w:bottom w:val="none" w:sz="0" w:space="0" w:color="auto"/>
            <w:right w:val="none" w:sz="0" w:space="0" w:color="auto"/>
          </w:divBdr>
        </w:div>
        <w:div w:id="269895282">
          <w:marLeft w:val="480"/>
          <w:marRight w:val="0"/>
          <w:marTop w:val="0"/>
          <w:marBottom w:val="0"/>
          <w:divBdr>
            <w:top w:val="none" w:sz="0" w:space="0" w:color="auto"/>
            <w:left w:val="none" w:sz="0" w:space="0" w:color="auto"/>
            <w:bottom w:val="none" w:sz="0" w:space="0" w:color="auto"/>
            <w:right w:val="none" w:sz="0" w:space="0" w:color="auto"/>
          </w:divBdr>
        </w:div>
        <w:div w:id="795414679">
          <w:marLeft w:val="480"/>
          <w:marRight w:val="0"/>
          <w:marTop w:val="0"/>
          <w:marBottom w:val="0"/>
          <w:divBdr>
            <w:top w:val="none" w:sz="0" w:space="0" w:color="auto"/>
            <w:left w:val="none" w:sz="0" w:space="0" w:color="auto"/>
            <w:bottom w:val="none" w:sz="0" w:space="0" w:color="auto"/>
            <w:right w:val="none" w:sz="0" w:space="0" w:color="auto"/>
          </w:divBdr>
        </w:div>
        <w:div w:id="130753688">
          <w:marLeft w:val="480"/>
          <w:marRight w:val="0"/>
          <w:marTop w:val="0"/>
          <w:marBottom w:val="0"/>
          <w:divBdr>
            <w:top w:val="none" w:sz="0" w:space="0" w:color="auto"/>
            <w:left w:val="none" w:sz="0" w:space="0" w:color="auto"/>
            <w:bottom w:val="none" w:sz="0" w:space="0" w:color="auto"/>
            <w:right w:val="none" w:sz="0" w:space="0" w:color="auto"/>
          </w:divBdr>
        </w:div>
        <w:div w:id="1575703493">
          <w:marLeft w:val="480"/>
          <w:marRight w:val="0"/>
          <w:marTop w:val="0"/>
          <w:marBottom w:val="0"/>
          <w:divBdr>
            <w:top w:val="none" w:sz="0" w:space="0" w:color="auto"/>
            <w:left w:val="none" w:sz="0" w:space="0" w:color="auto"/>
            <w:bottom w:val="none" w:sz="0" w:space="0" w:color="auto"/>
            <w:right w:val="none" w:sz="0" w:space="0" w:color="auto"/>
          </w:divBdr>
        </w:div>
        <w:div w:id="1077635735">
          <w:marLeft w:val="480"/>
          <w:marRight w:val="0"/>
          <w:marTop w:val="0"/>
          <w:marBottom w:val="0"/>
          <w:divBdr>
            <w:top w:val="none" w:sz="0" w:space="0" w:color="auto"/>
            <w:left w:val="none" w:sz="0" w:space="0" w:color="auto"/>
            <w:bottom w:val="none" w:sz="0" w:space="0" w:color="auto"/>
            <w:right w:val="none" w:sz="0" w:space="0" w:color="auto"/>
          </w:divBdr>
        </w:div>
        <w:div w:id="1405908726">
          <w:marLeft w:val="480"/>
          <w:marRight w:val="0"/>
          <w:marTop w:val="0"/>
          <w:marBottom w:val="0"/>
          <w:divBdr>
            <w:top w:val="none" w:sz="0" w:space="0" w:color="auto"/>
            <w:left w:val="none" w:sz="0" w:space="0" w:color="auto"/>
            <w:bottom w:val="none" w:sz="0" w:space="0" w:color="auto"/>
            <w:right w:val="none" w:sz="0" w:space="0" w:color="auto"/>
          </w:divBdr>
        </w:div>
        <w:div w:id="1414011831">
          <w:marLeft w:val="480"/>
          <w:marRight w:val="0"/>
          <w:marTop w:val="0"/>
          <w:marBottom w:val="0"/>
          <w:divBdr>
            <w:top w:val="none" w:sz="0" w:space="0" w:color="auto"/>
            <w:left w:val="none" w:sz="0" w:space="0" w:color="auto"/>
            <w:bottom w:val="none" w:sz="0" w:space="0" w:color="auto"/>
            <w:right w:val="none" w:sz="0" w:space="0" w:color="auto"/>
          </w:divBdr>
        </w:div>
      </w:divsChild>
    </w:div>
    <w:div w:id="1185048687">
      <w:bodyDiv w:val="1"/>
      <w:marLeft w:val="0"/>
      <w:marRight w:val="0"/>
      <w:marTop w:val="0"/>
      <w:marBottom w:val="0"/>
      <w:divBdr>
        <w:top w:val="none" w:sz="0" w:space="0" w:color="auto"/>
        <w:left w:val="none" w:sz="0" w:space="0" w:color="auto"/>
        <w:bottom w:val="none" w:sz="0" w:space="0" w:color="auto"/>
        <w:right w:val="none" w:sz="0" w:space="0" w:color="auto"/>
      </w:divBdr>
      <w:divsChild>
        <w:div w:id="435518476">
          <w:marLeft w:val="480"/>
          <w:marRight w:val="0"/>
          <w:marTop w:val="0"/>
          <w:marBottom w:val="0"/>
          <w:divBdr>
            <w:top w:val="none" w:sz="0" w:space="0" w:color="auto"/>
            <w:left w:val="none" w:sz="0" w:space="0" w:color="auto"/>
            <w:bottom w:val="none" w:sz="0" w:space="0" w:color="auto"/>
            <w:right w:val="none" w:sz="0" w:space="0" w:color="auto"/>
          </w:divBdr>
        </w:div>
        <w:div w:id="1369448217">
          <w:marLeft w:val="480"/>
          <w:marRight w:val="0"/>
          <w:marTop w:val="0"/>
          <w:marBottom w:val="0"/>
          <w:divBdr>
            <w:top w:val="none" w:sz="0" w:space="0" w:color="auto"/>
            <w:left w:val="none" w:sz="0" w:space="0" w:color="auto"/>
            <w:bottom w:val="none" w:sz="0" w:space="0" w:color="auto"/>
            <w:right w:val="none" w:sz="0" w:space="0" w:color="auto"/>
          </w:divBdr>
        </w:div>
        <w:div w:id="1834100043">
          <w:marLeft w:val="480"/>
          <w:marRight w:val="0"/>
          <w:marTop w:val="0"/>
          <w:marBottom w:val="0"/>
          <w:divBdr>
            <w:top w:val="none" w:sz="0" w:space="0" w:color="auto"/>
            <w:left w:val="none" w:sz="0" w:space="0" w:color="auto"/>
            <w:bottom w:val="none" w:sz="0" w:space="0" w:color="auto"/>
            <w:right w:val="none" w:sz="0" w:space="0" w:color="auto"/>
          </w:divBdr>
        </w:div>
        <w:div w:id="791366770">
          <w:marLeft w:val="480"/>
          <w:marRight w:val="0"/>
          <w:marTop w:val="0"/>
          <w:marBottom w:val="0"/>
          <w:divBdr>
            <w:top w:val="none" w:sz="0" w:space="0" w:color="auto"/>
            <w:left w:val="none" w:sz="0" w:space="0" w:color="auto"/>
            <w:bottom w:val="none" w:sz="0" w:space="0" w:color="auto"/>
            <w:right w:val="none" w:sz="0" w:space="0" w:color="auto"/>
          </w:divBdr>
        </w:div>
        <w:div w:id="868638759">
          <w:marLeft w:val="480"/>
          <w:marRight w:val="0"/>
          <w:marTop w:val="0"/>
          <w:marBottom w:val="0"/>
          <w:divBdr>
            <w:top w:val="none" w:sz="0" w:space="0" w:color="auto"/>
            <w:left w:val="none" w:sz="0" w:space="0" w:color="auto"/>
            <w:bottom w:val="none" w:sz="0" w:space="0" w:color="auto"/>
            <w:right w:val="none" w:sz="0" w:space="0" w:color="auto"/>
          </w:divBdr>
        </w:div>
        <w:div w:id="939724123">
          <w:marLeft w:val="480"/>
          <w:marRight w:val="0"/>
          <w:marTop w:val="0"/>
          <w:marBottom w:val="0"/>
          <w:divBdr>
            <w:top w:val="none" w:sz="0" w:space="0" w:color="auto"/>
            <w:left w:val="none" w:sz="0" w:space="0" w:color="auto"/>
            <w:bottom w:val="none" w:sz="0" w:space="0" w:color="auto"/>
            <w:right w:val="none" w:sz="0" w:space="0" w:color="auto"/>
          </w:divBdr>
        </w:div>
        <w:div w:id="1575361022">
          <w:marLeft w:val="480"/>
          <w:marRight w:val="0"/>
          <w:marTop w:val="0"/>
          <w:marBottom w:val="0"/>
          <w:divBdr>
            <w:top w:val="none" w:sz="0" w:space="0" w:color="auto"/>
            <w:left w:val="none" w:sz="0" w:space="0" w:color="auto"/>
            <w:bottom w:val="none" w:sz="0" w:space="0" w:color="auto"/>
            <w:right w:val="none" w:sz="0" w:space="0" w:color="auto"/>
          </w:divBdr>
        </w:div>
        <w:div w:id="502204229">
          <w:marLeft w:val="480"/>
          <w:marRight w:val="0"/>
          <w:marTop w:val="0"/>
          <w:marBottom w:val="0"/>
          <w:divBdr>
            <w:top w:val="none" w:sz="0" w:space="0" w:color="auto"/>
            <w:left w:val="none" w:sz="0" w:space="0" w:color="auto"/>
            <w:bottom w:val="none" w:sz="0" w:space="0" w:color="auto"/>
            <w:right w:val="none" w:sz="0" w:space="0" w:color="auto"/>
          </w:divBdr>
        </w:div>
        <w:div w:id="383456518">
          <w:marLeft w:val="480"/>
          <w:marRight w:val="0"/>
          <w:marTop w:val="0"/>
          <w:marBottom w:val="0"/>
          <w:divBdr>
            <w:top w:val="none" w:sz="0" w:space="0" w:color="auto"/>
            <w:left w:val="none" w:sz="0" w:space="0" w:color="auto"/>
            <w:bottom w:val="none" w:sz="0" w:space="0" w:color="auto"/>
            <w:right w:val="none" w:sz="0" w:space="0" w:color="auto"/>
          </w:divBdr>
        </w:div>
        <w:div w:id="272595332">
          <w:marLeft w:val="480"/>
          <w:marRight w:val="0"/>
          <w:marTop w:val="0"/>
          <w:marBottom w:val="0"/>
          <w:divBdr>
            <w:top w:val="none" w:sz="0" w:space="0" w:color="auto"/>
            <w:left w:val="none" w:sz="0" w:space="0" w:color="auto"/>
            <w:bottom w:val="none" w:sz="0" w:space="0" w:color="auto"/>
            <w:right w:val="none" w:sz="0" w:space="0" w:color="auto"/>
          </w:divBdr>
        </w:div>
        <w:div w:id="1662468228">
          <w:marLeft w:val="480"/>
          <w:marRight w:val="0"/>
          <w:marTop w:val="0"/>
          <w:marBottom w:val="0"/>
          <w:divBdr>
            <w:top w:val="none" w:sz="0" w:space="0" w:color="auto"/>
            <w:left w:val="none" w:sz="0" w:space="0" w:color="auto"/>
            <w:bottom w:val="none" w:sz="0" w:space="0" w:color="auto"/>
            <w:right w:val="none" w:sz="0" w:space="0" w:color="auto"/>
          </w:divBdr>
        </w:div>
        <w:div w:id="560403484">
          <w:marLeft w:val="480"/>
          <w:marRight w:val="0"/>
          <w:marTop w:val="0"/>
          <w:marBottom w:val="0"/>
          <w:divBdr>
            <w:top w:val="none" w:sz="0" w:space="0" w:color="auto"/>
            <w:left w:val="none" w:sz="0" w:space="0" w:color="auto"/>
            <w:bottom w:val="none" w:sz="0" w:space="0" w:color="auto"/>
            <w:right w:val="none" w:sz="0" w:space="0" w:color="auto"/>
          </w:divBdr>
        </w:div>
        <w:div w:id="2129425591">
          <w:marLeft w:val="480"/>
          <w:marRight w:val="0"/>
          <w:marTop w:val="0"/>
          <w:marBottom w:val="0"/>
          <w:divBdr>
            <w:top w:val="none" w:sz="0" w:space="0" w:color="auto"/>
            <w:left w:val="none" w:sz="0" w:space="0" w:color="auto"/>
            <w:bottom w:val="none" w:sz="0" w:space="0" w:color="auto"/>
            <w:right w:val="none" w:sz="0" w:space="0" w:color="auto"/>
          </w:divBdr>
        </w:div>
        <w:div w:id="1900634169">
          <w:marLeft w:val="480"/>
          <w:marRight w:val="0"/>
          <w:marTop w:val="0"/>
          <w:marBottom w:val="0"/>
          <w:divBdr>
            <w:top w:val="none" w:sz="0" w:space="0" w:color="auto"/>
            <w:left w:val="none" w:sz="0" w:space="0" w:color="auto"/>
            <w:bottom w:val="none" w:sz="0" w:space="0" w:color="auto"/>
            <w:right w:val="none" w:sz="0" w:space="0" w:color="auto"/>
          </w:divBdr>
        </w:div>
        <w:div w:id="1326201283">
          <w:marLeft w:val="480"/>
          <w:marRight w:val="0"/>
          <w:marTop w:val="0"/>
          <w:marBottom w:val="0"/>
          <w:divBdr>
            <w:top w:val="none" w:sz="0" w:space="0" w:color="auto"/>
            <w:left w:val="none" w:sz="0" w:space="0" w:color="auto"/>
            <w:bottom w:val="none" w:sz="0" w:space="0" w:color="auto"/>
            <w:right w:val="none" w:sz="0" w:space="0" w:color="auto"/>
          </w:divBdr>
        </w:div>
        <w:div w:id="870193403">
          <w:marLeft w:val="480"/>
          <w:marRight w:val="0"/>
          <w:marTop w:val="0"/>
          <w:marBottom w:val="0"/>
          <w:divBdr>
            <w:top w:val="none" w:sz="0" w:space="0" w:color="auto"/>
            <w:left w:val="none" w:sz="0" w:space="0" w:color="auto"/>
            <w:bottom w:val="none" w:sz="0" w:space="0" w:color="auto"/>
            <w:right w:val="none" w:sz="0" w:space="0" w:color="auto"/>
          </w:divBdr>
        </w:div>
        <w:div w:id="2141877333">
          <w:marLeft w:val="480"/>
          <w:marRight w:val="0"/>
          <w:marTop w:val="0"/>
          <w:marBottom w:val="0"/>
          <w:divBdr>
            <w:top w:val="none" w:sz="0" w:space="0" w:color="auto"/>
            <w:left w:val="none" w:sz="0" w:space="0" w:color="auto"/>
            <w:bottom w:val="none" w:sz="0" w:space="0" w:color="auto"/>
            <w:right w:val="none" w:sz="0" w:space="0" w:color="auto"/>
          </w:divBdr>
        </w:div>
        <w:div w:id="439030866">
          <w:marLeft w:val="480"/>
          <w:marRight w:val="0"/>
          <w:marTop w:val="0"/>
          <w:marBottom w:val="0"/>
          <w:divBdr>
            <w:top w:val="none" w:sz="0" w:space="0" w:color="auto"/>
            <w:left w:val="none" w:sz="0" w:space="0" w:color="auto"/>
            <w:bottom w:val="none" w:sz="0" w:space="0" w:color="auto"/>
            <w:right w:val="none" w:sz="0" w:space="0" w:color="auto"/>
          </w:divBdr>
        </w:div>
        <w:div w:id="765078545">
          <w:marLeft w:val="480"/>
          <w:marRight w:val="0"/>
          <w:marTop w:val="0"/>
          <w:marBottom w:val="0"/>
          <w:divBdr>
            <w:top w:val="none" w:sz="0" w:space="0" w:color="auto"/>
            <w:left w:val="none" w:sz="0" w:space="0" w:color="auto"/>
            <w:bottom w:val="none" w:sz="0" w:space="0" w:color="auto"/>
            <w:right w:val="none" w:sz="0" w:space="0" w:color="auto"/>
          </w:divBdr>
        </w:div>
        <w:div w:id="151333265">
          <w:marLeft w:val="480"/>
          <w:marRight w:val="0"/>
          <w:marTop w:val="0"/>
          <w:marBottom w:val="0"/>
          <w:divBdr>
            <w:top w:val="none" w:sz="0" w:space="0" w:color="auto"/>
            <w:left w:val="none" w:sz="0" w:space="0" w:color="auto"/>
            <w:bottom w:val="none" w:sz="0" w:space="0" w:color="auto"/>
            <w:right w:val="none" w:sz="0" w:space="0" w:color="auto"/>
          </w:divBdr>
        </w:div>
        <w:div w:id="1414665117">
          <w:marLeft w:val="480"/>
          <w:marRight w:val="0"/>
          <w:marTop w:val="0"/>
          <w:marBottom w:val="0"/>
          <w:divBdr>
            <w:top w:val="none" w:sz="0" w:space="0" w:color="auto"/>
            <w:left w:val="none" w:sz="0" w:space="0" w:color="auto"/>
            <w:bottom w:val="none" w:sz="0" w:space="0" w:color="auto"/>
            <w:right w:val="none" w:sz="0" w:space="0" w:color="auto"/>
          </w:divBdr>
        </w:div>
        <w:div w:id="765080947">
          <w:marLeft w:val="480"/>
          <w:marRight w:val="0"/>
          <w:marTop w:val="0"/>
          <w:marBottom w:val="0"/>
          <w:divBdr>
            <w:top w:val="none" w:sz="0" w:space="0" w:color="auto"/>
            <w:left w:val="none" w:sz="0" w:space="0" w:color="auto"/>
            <w:bottom w:val="none" w:sz="0" w:space="0" w:color="auto"/>
            <w:right w:val="none" w:sz="0" w:space="0" w:color="auto"/>
          </w:divBdr>
        </w:div>
        <w:div w:id="1004628136">
          <w:marLeft w:val="480"/>
          <w:marRight w:val="0"/>
          <w:marTop w:val="0"/>
          <w:marBottom w:val="0"/>
          <w:divBdr>
            <w:top w:val="none" w:sz="0" w:space="0" w:color="auto"/>
            <w:left w:val="none" w:sz="0" w:space="0" w:color="auto"/>
            <w:bottom w:val="none" w:sz="0" w:space="0" w:color="auto"/>
            <w:right w:val="none" w:sz="0" w:space="0" w:color="auto"/>
          </w:divBdr>
        </w:div>
        <w:div w:id="321081937">
          <w:marLeft w:val="480"/>
          <w:marRight w:val="0"/>
          <w:marTop w:val="0"/>
          <w:marBottom w:val="0"/>
          <w:divBdr>
            <w:top w:val="none" w:sz="0" w:space="0" w:color="auto"/>
            <w:left w:val="none" w:sz="0" w:space="0" w:color="auto"/>
            <w:bottom w:val="none" w:sz="0" w:space="0" w:color="auto"/>
            <w:right w:val="none" w:sz="0" w:space="0" w:color="auto"/>
          </w:divBdr>
        </w:div>
        <w:div w:id="83763542">
          <w:marLeft w:val="480"/>
          <w:marRight w:val="0"/>
          <w:marTop w:val="0"/>
          <w:marBottom w:val="0"/>
          <w:divBdr>
            <w:top w:val="none" w:sz="0" w:space="0" w:color="auto"/>
            <w:left w:val="none" w:sz="0" w:space="0" w:color="auto"/>
            <w:bottom w:val="none" w:sz="0" w:space="0" w:color="auto"/>
            <w:right w:val="none" w:sz="0" w:space="0" w:color="auto"/>
          </w:divBdr>
        </w:div>
        <w:div w:id="1575898050">
          <w:marLeft w:val="480"/>
          <w:marRight w:val="0"/>
          <w:marTop w:val="0"/>
          <w:marBottom w:val="0"/>
          <w:divBdr>
            <w:top w:val="none" w:sz="0" w:space="0" w:color="auto"/>
            <w:left w:val="none" w:sz="0" w:space="0" w:color="auto"/>
            <w:bottom w:val="none" w:sz="0" w:space="0" w:color="auto"/>
            <w:right w:val="none" w:sz="0" w:space="0" w:color="auto"/>
          </w:divBdr>
        </w:div>
        <w:div w:id="116266692">
          <w:marLeft w:val="480"/>
          <w:marRight w:val="0"/>
          <w:marTop w:val="0"/>
          <w:marBottom w:val="0"/>
          <w:divBdr>
            <w:top w:val="none" w:sz="0" w:space="0" w:color="auto"/>
            <w:left w:val="none" w:sz="0" w:space="0" w:color="auto"/>
            <w:bottom w:val="none" w:sz="0" w:space="0" w:color="auto"/>
            <w:right w:val="none" w:sz="0" w:space="0" w:color="auto"/>
          </w:divBdr>
        </w:div>
        <w:div w:id="245460740">
          <w:marLeft w:val="480"/>
          <w:marRight w:val="0"/>
          <w:marTop w:val="0"/>
          <w:marBottom w:val="0"/>
          <w:divBdr>
            <w:top w:val="none" w:sz="0" w:space="0" w:color="auto"/>
            <w:left w:val="none" w:sz="0" w:space="0" w:color="auto"/>
            <w:bottom w:val="none" w:sz="0" w:space="0" w:color="auto"/>
            <w:right w:val="none" w:sz="0" w:space="0" w:color="auto"/>
          </w:divBdr>
        </w:div>
        <w:div w:id="546114054">
          <w:marLeft w:val="480"/>
          <w:marRight w:val="0"/>
          <w:marTop w:val="0"/>
          <w:marBottom w:val="0"/>
          <w:divBdr>
            <w:top w:val="none" w:sz="0" w:space="0" w:color="auto"/>
            <w:left w:val="none" w:sz="0" w:space="0" w:color="auto"/>
            <w:bottom w:val="none" w:sz="0" w:space="0" w:color="auto"/>
            <w:right w:val="none" w:sz="0" w:space="0" w:color="auto"/>
          </w:divBdr>
        </w:div>
        <w:div w:id="66222518">
          <w:marLeft w:val="480"/>
          <w:marRight w:val="0"/>
          <w:marTop w:val="0"/>
          <w:marBottom w:val="0"/>
          <w:divBdr>
            <w:top w:val="none" w:sz="0" w:space="0" w:color="auto"/>
            <w:left w:val="none" w:sz="0" w:space="0" w:color="auto"/>
            <w:bottom w:val="none" w:sz="0" w:space="0" w:color="auto"/>
            <w:right w:val="none" w:sz="0" w:space="0" w:color="auto"/>
          </w:divBdr>
        </w:div>
      </w:divsChild>
    </w:div>
    <w:div w:id="1185248331">
      <w:bodyDiv w:val="1"/>
      <w:marLeft w:val="0"/>
      <w:marRight w:val="0"/>
      <w:marTop w:val="0"/>
      <w:marBottom w:val="0"/>
      <w:divBdr>
        <w:top w:val="none" w:sz="0" w:space="0" w:color="auto"/>
        <w:left w:val="none" w:sz="0" w:space="0" w:color="auto"/>
        <w:bottom w:val="none" w:sz="0" w:space="0" w:color="auto"/>
        <w:right w:val="none" w:sz="0" w:space="0" w:color="auto"/>
      </w:divBdr>
    </w:div>
    <w:div w:id="1189564961">
      <w:bodyDiv w:val="1"/>
      <w:marLeft w:val="0"/>
      <w:marRight w:val="0"/>
      <w:marTop w:val="0"/>
      <w:marBottom w:val="0"/>
      <w:divBdr>
        <w:top w:val="none" w:sz="0" w:space="0" w:color="auto"/>
        <w:left w:val="none" w:sz="0" w:space="0" w:color="auto"/>
        <w:bottom w:val="none" w:sz="0" w:space="0" w:color="auto"/>
        <w:right w:val="none" w:sz="0" w:space="0" w:color="auto"/>
      </w:divBdr>
    </w:div>
    <w:div w:id="1190608944">
      <w:bodyDiv w:val="1"/>
      <w:marLeft w:val="0"/>
      <w:marRight w:val="0"/>
      <w:marTop w:val="0"/>
      <w:marBottom w:val="0"/>
      <w:divBdr>
        <w:top w:val="none" w:sz="0" w:space="0" w:color="auto"/>
        <w:left w:val="none" w:sz="0" w:space="0" w:color="auto"/>
        <w:bottom w:val="none" w:sz="0" w:space="0" w:color="auto"/>
        <w:right w:val="none" w:sz="0" w:space="0" w:color="auto"/>
      </w:divBdr>
    </w:div>
    <w:div w:id="1191845581">
      <w:bodyDiv w:val="1"/>
      <w:marLeft w:val="0"/>
      <w:marRight w:val="0"/>
      <w:marTop w:val="0"/>
      <w:marBottom w:val="0"/>
      <w:divBdr>
        <w:top w:val="none" w:sz="0" w:space="0" w:color="auto"/>
        <w:left w:val="none" w:sz="0" w:space="0" w:color="auto"/>
        <w:bottom w:val="none" w:sz="0" w:space="0" w:color="auto"/>
        <w:right w:val="none" w:sz="0" w:space="0" w:color="auto"/>
      </w:divBdr>
    </w:div>
    <w:div w:id="1191916694">
      <w:bodyDiv w:val="1"/>
      <w:marLeft w:val="0"/>
      <w:marRight w:val="0"/>
      <w:marTop w:val="0"/>
      <w:marBottom w:val="0"/>
      <w:divBdr>
        <w:top w:val="none" w:sz="0" w:space="0" w:color="auto"/>
        <w:left w:val="none" w:sz="0" w:space="0" w:color="auto"/>
        <w:bottom w:val="none" w:sz="0" w:space="0" w:color="auto"/>
        <w:right w:val="none" w:sz="0" w:space="0" w:color="auto"/>
      </w:divBdr>
    </w:div>
    <w:div w:id="1192380526">
      <w:bodyDiv w:val="1"/>
      <w:marLeft w:val="0"/>
      <w:marRight w:val="0"/>
      <w:marTop w:val="0"/>
      <w:marBottom w:val="0"/>
      <w:divBdr>
        <w:top w:val="none" w:sz="0" w:space="0" w:color="auto"/>
        <w:left w:val="none" w:sz="0" w:space="0" w:color="auto"/>
        <w:bottom w:val="none" w:sz="0" w:space="0" w:color="auto"/>
        <w:right w:val="none" w:sz="0" w:space="0" w:color="auto"/>
      </w:divBdr>
    </w:div>
    <w:div w:id="1192956734">
      <w:bodyDiv w:val="1"/>
      <w:marLeft w:val="0"/>
      <w:marRight w:val="0"/>
      <w:marTop w:val="0"/>
      <w:marBottom w:val="0"/>
      <w:divBdr>
        <w:top w:val="none" w:sz="0" w:space="0" w:color="auto"/>
        <w:left w:val="none" w:sz="0" w:space="0" w:color="auto"/>
        <w:bottom w:val="none" w:sz="0" w:space="0" w:color="auto"/>
        <w:right w:val="none" w:sz="0" w:space="0" w:color="auto"/>
      </w:divBdr>
    </w:div>
    <w:div w:id="1193693398">
      <w:bodyDiv w:val="1"/>
      <w:marLeft w:val="0"/>
      <w:marRight w:val="0"/>
      <w:marTop w:val="0"/>
      <w:marBottom w:val="0"/>
      <w:divBdr>
        <w:top w:val="none" w:sz="0" w:space="0" w:color="auto"/>
        <w:left w:val="none" w:sz="0" w:space="0" w:color="auto"/>
        <w:bottom w:val="none" w:sz="0" w:space="0" w:color="auto"/>
        <w:right w:val="none" w:sz="0" w:space="0" w:color="auto"/>
      </w:divBdr>
    </w:div>
    <w:div w:id="1193810010">
      <w:bodyDiv w:val="1"/>
      <w:marLeft w:val="0"/>
      <w:marRight w:val="0"/>
      <w:marTop w:val="0"/>
      <w:marBottom w:val="0"/>
      <w:divBdr>
        <w:top w:val="none" w:sz="0" w:space="0" w:color="auto"/>
        <w:left w:val="none" w:sz="0" w:space="0" w:color="auto"/>
        <w:bottom w:val="none" w:sz="0" w:space="0" w:color="auto"/>
        <w:right w:val="none" w:sz="0" w:space="0" w:color="auto"/>
      </w:divBdr>
      <w:divsChild>
        <w:div w:id="1746338021">
          <w:marLeft w:val="480"/>
          <w:marRight w:val="0"/>
          <w:marTop w:val="0"/>
          <w:marBottom w:val="0"/>
          <w:divBdr>
            <w:top w:val="none" w:sz="0" w:space="0" w:color="auto"/>
            <w:left w:val="none" w:sz="0" w:space="0" w:color="auto"/>
            <w:bottom w:val="none" w:sz="0" w:space="0" w:color="auto"/>
            <w:right w:val="none" w:sz="0" w:space="0" w:color="auto"/>
          </w:divBdr>
        </w:div>
        <w:div w:id="1668245157">
          <w:marLeft w:val="480"/>
          <w:marRight w:val="0"/>
          <w:marTop w:val="0"/>
          <w:marBottom w:val="0"/>
          <w:divBdr>
            <w:top w:val="none" w:sz="0" w:space="0" w:color="auto"/>
            <w:left w:val="none" w:sz="0" w:space="0" w:color="auto"/>
            <w:bottom w:val="none" w:sz="0" w:space="0" w:color="auto"/>
            <w:right w:val="none" w:sz="0" w:space="0" w:color="auto"/>
          </w:divBdr>
        </w:div>
        <w:div w:id="576667635">
          <w:marLeft w:val="480"/>
          <w:marRight w:val="0"/>
          <w:marTop w:val="0"/>
          <w:marBottom w:val="0"/>
          <w:divBdr>
            <w:top w:val="none" w:sz="0" w:space="0" w:color="auto"/>
            <w:left w:val="none" w:sz="0" w:space="0" w:color="auto"/>
            <w:bottom w:val="none" w:sz="0" w:space="0" w:color="auto"/>
            <w:right w:val="none" w:sz="0" w:space="0" w:color="auto"/>
          </w:divBdr>
        </w:div>
        <w:div w:id="1369381444">
          <w:marLeft w:val="480"/>
          <w:marRight w:val="0"/>
          <w:marTop w:val="0"/>
          <w:marBottom w:val="0"/>
          <w:divBdr>
            <w:top w:val="none" w:sz="0" w:space="0" w:color="auto"/>
            <w:left w:val="none" w:sz="0" w:space="0" w:color="auto"/>
            <w:bottom w:val="none" w:sz="0" w:space="0" w:color="auto"/>
            <w:right w:val="none" w:sz="0" w:space="0" w:color="auto"/>
          </w:divBdr>
        </w:div>
        <w:div w:id="204752327">
          <w:marLeft w:val="480"/>
          <w:marRight w:val="0"/>
          <w:marTop w:val="0"/>
          <w:marBottom w:val="0"/>
          <w:divBdr>
            <w:top w:val="none" w:sz="0" w:space="0" w:color="auto"/>
            <w:left w:val="none" w:sz="0" w:space="0" w:color="auto"/>
            <w:bottom w:val="none" w:sz="0" w:space="0" w:color="auto"/>
            <w:right w:val="none" w:sz="0" w:space="0" w:color="auto"/>
          </w:divBdr>
        </w:div>
        <w:div w:id="411239655">
          <w:marLeft w:val="480"/>
          <w:marRight w:val="0"/>
          <w:marTop w:val="0"/>
          <w:marBottom w:val="0"/>
          <w:divBdr>
            <w:top w:val="none" w:sz="0" w:space="0" w:color="auto"/>
            <w:left w:val="none" w:sz="0" w:space="0" w:color="auto"/>
            <w:bottom w:val="none" w:sz="0" w:space="0" w:color="auto"/>
            <w:right w:val="none" w:sz="0" w:space="0" w:color="auto"/>
          </w:divBdr>
        </w:div>
        <w:div w:id="572932791">
          <w:marLeft w:val="480"/>
          <w:marRight w:val="0"/>
          <w:marTop w:val="0"/>
          <w:marBottom w:val="0"/>
          <w:divBdr>
            <w:top w:val="none" w:sz="0" w:space="0" w:color="auto"/>
            <w:left w:val="none" w:sz="0" w:space="0" w:color="auto"/>
            <w:bottom w:val="none" w:sz="0" w:space="0" w:color="auto"/>
            <w:right w:val="none" w:sz="0" w:space="0" w:color="auto"/>
          </w:divBdr>
        </w:div>
        <w:div w:id="92634972">
          <w:marLeft w:val="480"/>
          <w:marRight w:val="0"/>
          <w:marTop w:val="0"/>
          <w:marBottom w:val="0"/>
          <w:divBdr>
            <w:top w:val="none" w:sz="0" w:space="0" w:color="auto"/>
            <w:left w:val="none" w:sz="0" w:space="0" w:color="auto"/>
            <w:bottom w:val="none" w:sz="0" w:space="0" w:color="auto"/>
            <w:right w:val="none" w:sz="0" w:space="0" w:color="auto"/>
          </w:divBdr>
        </w:div>
        <w:div w:id="1373847455">
          <w:marLeft w:val="480"/>
          <w:marRight w:val="0"/>
          <w:marTop w:val="0"/>
          <w:marBottom w:val="0"/>
          <w:divBdr>
            <w:top w:val="none" w:sz="0" w:space="0" w:color="auto"/>
            <w:left w:val="none" w:sz="0" w:space="0" w:color="auto"/>
            <w:bottom w:val="none" w:sz="0" w:space="0" w:color="auto"/>
            <w:right w:val="none" w:sz="0" w:space="0" w:color="auto"/>
          </w:divBdr>
        </w:div>
        <w:div w:id="1125583276">
          <w:marLeft w:val="480"/>
          <w:marRight w:val="0"/>
          <w:marTop w:val="0"/>
          <w:marBottom w:val="0"/>
          <w:divBdr>
            <w:top w:val="none" w:sz="0" w:space="0" w:color="auto"/>
            <w:left w:val="none" w:sz="0" w:space="0" w:color="auto"/>
            <w:bottom w:val="none" w:sz="0" w:space="0" w:color="auto"/>
            <w:right w:val="none" w:sz="0" w:space="0" w:color="auto"/>
          </w:divBdr>
        </w:div>
        <w:div w:id="2063823867">
          <w:marLeft w:val="480"/>
          <w:marRight w:val="0"/>
          <w:marTop w:val="0"/>
          <w:marBottom w:val="0"/>
          <w:divBdr>
            <w:top w:val="none" w:sz="0" w:space="0" w:color="auto"/>
            <w:left w:val="none" w:sz="0" w:space="0" w:color="auto"/>
            <w:bottom w:val="none" w:sz="0" w:space="0" w:color="auto"/>
            <w:right w:val="none" w:sz="0" w:space="0" w:color="auto"/>
          </w:divBdr>
        </w:div>
        <w:div w:id="944456473">
          <w:marLeft w:val="480"/>
          <w:marRight w:val="0"/>
          <w:marTop w:val="0"/>
          <w:marBottom w:val="0"/>
          <w:divBdr>
            <w:top w:val="none" w:sz="0" w:space="0" w:color="auto"/>
            <w:left w:val="none" w:sz="0" w:space="0" w:color="auto"/>
            <w:bottom w:val="none" w:sz="0" w:space="0" w:color="auto"/>
            <w:right w:val="none" w:sz="0" w:space="0" w:color="auto"/>
          </w:divBdr>
        </w:div>
        <w:div w:id="1291084929">
          <w:marLeft w:val="480"/>
          <w:marRight w:val="0"/>
          <w:marTop w:val="0"/>
          <w:marBottom w:val="0"/>
          <w:divBdr>
            <w:top w:val="none" w:sz="0" w:space="0" w:color="auto"/>
            <w:left w:val="none" w:sz="0" w:space="0" w:color="auto"/>
            <w:bottom w:val="none" w:sz="0" w:space="0" w:color="auto"/>
            <w:right w:val="none" w:sz="0" w:space="0" w:color="auto"/>
          </w:divBdr>
        </w:div>
        <w:div w:id="147675054">
          <w:marLeft w:val="480"/>
          <w:marRight w:val="0"/>
          <w:marTop w:val="0"/>
          <w:marBottom w:val="0"/>
          <w:divBdr>
            <w:top w:val="none" w:sz="0" w:space="0" w:color="auto"/>
            <w:left w:val="none" w:sz="0" w:space="0" w:color="auto"/>
            <w:bottom w:val="none" w:sz="0" w:space="0" w:color="auto"/>
            <w:right w:val="none" w:sz="0" w:space="0" w:color="auto"/>
          </w:divBdr>
        </w:div>
        <w:div w:id="244265550">
          <w:marLeft w:val="480"/>
          <w:marRight w:val="0"/>
          <w:marTop w:val="0"/>
          <w:marBottom w:val="0"/>
          <w:divBdr>
            <w:top w:val="none" w:sz="0" w:space="0" w:color="auto"/>
            <w:left w:val="none" w:sz="0" w:space="0" w:color="auto"/>
            <w:bottom w:val="none" w:sz="0" w:space="0" w:color="auto"/>
            <w:right w:val="none" w:sz="0" w:space="0" w:color="auto"/>
          </w:divBdr>
        </w:div>
        <w:div w:id="1180854863">
          <w:marLeft w:val="480"/>
          <w:marRight w:val="0"/>
          <w:marTop w:val="0"/>
          <w:marBottom w:val="0"/>
          <w:divBdr>
            <w:top w:val="none" w:sz="0" w:space="0" w:color="auto"/>
            <w:left w:val="none" w:sz="0" w:space="0" w:color="auto"/>
            <w:bottom w:val="none" w:sz="0" w:space="0" w:color="auto"/>
            <w:right w:val="none" w:sz="0" w:space="0" w:color="auto"/>
          </w:divBdr>
        </w:div>
        <w:div w:id="1809325415">
          <w:marLeft w:val="480"/>
          <w:marRight w:val="0"/>
          <w:marTop w:val="0"/>
          <w:marBottom w:val="0"/>
          <w:divBdr>
            <w:top w:val="none" w:sz="0" w:space="0" w:color="auto"/>
            <w:left w:val="none" w:sz="0" w:space="0" w:color="auto"/>
            <w:bottom w:val="none" w:sz="0" w:space="0" w:color="auto"/>
            <w:right w:val="none" w:sz="0" w:space="0" w:color="auto"/>
          </w:divBdr>
        </w:div>
      </w:divsChild>
    </w:div>
    <w:div w:id="1193953741">
      <w:bodyDiv w:val="1"/>
      <w:marLeft w:val="0"/>
      <w:marRight w:val="0"/>
      <w:marTop w:val="0"/>
      <w:marBottom w:val="0"/>
      <w:divBdr>
        <w:top w:val="none" w:sz="0" w:space="0" w:color="auto"/>
        <w:left w:val="none" w:sz="0" w:space="0" w:color="auto"/>
        <w:bottom w:val="none" w:sz="0" w:space="0" w:color="auto"/>
        <w:right w:val="none" w:sz="0" w:space="0" w:color="auto"/>
      </w:divBdr>
    </w:div>
    <w:div w:id="1194341830">
      <w:bodyDiv w:val="1"/>
      <w:marLeft w:val="0"/>
      <w:marRight w:val="0"/>
      <w:marTop w:val="0"/>
      <w:marBottom w:val="0"/>
      <w:divBdr>
        <w:top w:val="none" w:sz="0" w:space="0" w:color="auto"/>
        <w:left w:val="none" w:sz="0" w:space="0" w:color="auto"/>
        <w:bottom w:val="none" w:sz="0" w:space="0" w:color="auto"/>
        <w:right w:val="none" w:sz="0" w:space="0" w:color="auto"/>
      </w:divBdr>
    </w:div>
    <w:div w:id="1194995130">
      <w:bodyDiv w:val="1"/>
      <w:marLeft w:val="0"/>
      <w:marRight w:val="0"/>
      <w:marTop w:val="0"/>
      <w:marBottom w:val="0"/>
      <w:divBdr>
        <w:top w:val="none" w:sz="0" w:space="0" w:color="auto"/>
        <w:left w:val="none" w:sz="0" w:space="0" w:color="auto"/>
        <w:bottom w:val="none" w:sz="0" w:space="0" w:color="auto"/>
        <w:right w:val="none" w:sz="0" w:space="0" w:color="auto"/>
      </w:divBdr>
    </w:div>
    <w:div w:id="1195457190">
      <w:bodyDiv w:val="1"/>
      <w:marLeft w:val="0"/>
      <w:marRight w:val="0"/>
      <w:marTop w:val="0"/>
      <w:marBottom w:val="0"/>
      <w:divBdr>
        <w:top w:val="none" w:sz="0" w:space="0" w:color="auto"/>
        <w:left w:val="none" w:sz="0" w:space="0" w:color="auto"/>
        <w:bottom w:val="none" w:sz="0" w:space="0" w:color="auto"/>
        <w:right w:val="none" w:sz="0" w:space="0" w:color="auto"/>
      </w:divBdr>
    </w:div>
    <w:div w:id="1195463857">
      <w:bodyDiv w:val="1"/>
      <w:marLeft w:val="0"/>
      <w:marRight w:val="0"/>
      <w:marTop w:val="0"/>
      <w:marBottom w:val="0"/>
      <w:divBdr>
        <w:top w:val="none" w:sz="0" w:space="0" w:color="auto"/>
        <w:left w:val="none" w:sz="0" w:space="0" w:color="auto"/>
        <w:bottom w:val="none" w:sz="0" w:space="0" w:color="auto"/>
        <w:right w:val="none" w:sz="0" w:space="0" w:color="auto"/>
      </w:divBdr>
    </w:div>
    <w:div w:id="1196043040">
      <w:bodyDiv w:val="1"/>
      <w:marLeft w:val="0"/>
      <w:marRight w:val="0"/>
      <w:marTop w:val="0"/>
      <w:marBottom w:val="0"/>
      <w:divBdr>
        <w:top w:val="none" w:sz="0" w:space="0" w:color="auto"/>
        <w:left w:val="none" w:sz="0" w:space="0" w:color="auto"/>
        <w:bottom w:val="none" w:sz="0" w:space="0" w:color="auto"/>
        <w:right w:val="none" w:sz="0" w:space="0" w:color="auto"/>
      </w:divBdr>
    </w:div>
    <w:div w:id="1196653469">
      <w:bodyDiv w:val="1"/>
      <w:marLeft w:val="0"/>
      <w:marRight w:val="0"/>
      <w:marTop w:val="0"/>
      <w:marBottom w:val="0"/>
      <w:divBdr>
        <w:top w:val="none" w:sz="0" w:space="0" w:color="auto"/>
        <w:left w:val="none" w:sz="0" w:space="0" w:color="auto"/>
        <w:bottom w:val="none" w:sz="0" w:space="0" w:color="auto"/>
        <w:right w:val="none" w:sz="0" w:space="0" w:color="auto"/>
      </w:divBdr>
    </w:div>
    <w:div w:id="1196963630">
      <w:bodyDiv w:val="1"/>
      <w:marLeft w:val="0"/>
      <w:marRight w:val="0"/>
      <w:marTop w:val="0"/>
      <w:marBottom w:val="0"/>
      <w:divBdr>
        <w:top w:val="none" w:sz="0" w:space="0" w:color="auto"/>
        <w:left w:val="none" w:sz="0" w:space="0" w:color="auto"/>
        <w:bottom w:val="none" w:sz="0" w:space="0" w:color="auto"/>
        <w:right w:val="none" w:sz="0" w:space="0" w:color="auto"/>
      </w:divBdr>
    </w:div>
    <w:div w:id="1197422808">
      <w:bodyDiv w:val="1"/>
      <w:marLeft w:val="0"/>
      <w:marRight w:val="0"/>
      <w:marTop w:val="0"/>
      <w:marBottom w:val="0"/>
      <w:divBdr>
        <w:top w:val="none" w:sz="0" w:space="0" w:color="auto"/>
        <w:left w:val="none" w:sz="0" w:space="0" w:color="auto"/>
        <w:bottom w:val="none" w:sz="0" w:space="0" w:color="auto"/>
        <w:right w:val="none" w:sz="0" w:space="0" w:color="auto"/>
      </w:divBdr>
    </w:div>
    <w:div w:id="1197815019">
      <w:bodyDiv w:val="1"/>
      <w:marLeft w:val="0"/>
      <w:marRight w:val="0"/>
      <w:marTop w:val="0"/>
      <w:marBottom w:val="0"/>
      <w:divBdr>
        <w:top w:val="none" w:sz="0" w:space="0" w:color="auto"/>
        <w:left w:val="none" w:sz="0" w:space="0" w:color="auto"/>
        <w:bottom w:val="none" w:sz="0" w:space="0" w:color="auto"/>
        <w:right w:val="none" w:sz="0" w:space="0" w:color="auto"/>
      </w:divBdr>
    </w:div>
    <w:div w:id="1199003348">
      <w:bodyDiv w:val="1"/>
      <w:marLeft w:val="0"/>
      <w:marRight w:val="0"/>
      <w:marTop w:val="0"/>
      <w:marBottom w:val="0"/>
      <w:divBdr>
        <w:top w:val="none" w:sz="0" w:space="0" w:color="auto"/>
        <w:left w:val="none" w:sz="0" w:space="0" w:color="auto"/>
        <w:bottom w:val="none" w:sz="0" w:space="0" w:color="auto"/>
        <w:right w:val="none" w:sz="0" w:space="0" w:color="auto"/>
      </w:divBdr>
    </w:div>
    <w:div w:id="1199663609">
      <w:bodyDiv w:val="1"/>
      <w:marLeft w:val="0"/>
      <w:marRight w:val="0"/>
      <w:marTop w:val="0"/>
      <w:marBottom w:val="0"/>
      <w:divBdr>
        <w:top w:val="none" w:sz="0" w:space="0" w:color="auto"/>
        <w:left w:val="none" w:sz="0" w:space="0" w:color="auto"/>
        <w:bottom w:val="none" w:sz="0" w:space="0" w:color="auto"/>
        <w:right w:val="none" w:sz="0" w:space="0" w:color="auto"/>
      </w:divBdr>
    </w:div>
    <w:div w:id="1200049081">
      <w:bodyDiv w:val="1"/>
      <w:marLeft w:val="0"/>
      <w:marRight w:val="0"/>
      <w:marTop w:val="0"/>
      <w:marBottom w:val="0"/>
      <w:divBdr>
        <w:top w:val="none" w:sz="0" w:space="0" w:color="auto"/>
        <w:left w:val="none" w:sz="0" w:space="0" w:color="auto"/>
        <w:bottom w:val="none" w:sz="0" w:space="0" w:color="auto"/>
        <w:right w:val="none" w:sz="0" w:space="0" w:color="auto"/>
      </w:divBdr>
    </w:div>
    <w:div w:id="1200778034">
      <w:bodyDiv w:val="1"/>
      <w:marLeft w:val="0"/>
      <w:marRight w:val="0"/>
      <w:marTop w:val="0"/>
      <w:marBottom w:val="0"/>
      <w:divBdr>
        <w:top w:val="none" w:sz="0" w:space="0" w:color="auto"/>
        <w:left w:val="none" w:sz="0" w:space="0" w:color="auto"/>
        <w:bottom w:val="none" w:sz="0" w:space="0" w:color="auto"/>
        <w:right w:val="none" w:sz="0" w:space="0" w:color="auto"/>
      </w:divBdr>
    </w:div>
    <w:div w:id="1200894464">
      <w:bodyDiv w:val="1"/>
      <w:marLeft w:val="0"/>
      <w:marRight w:val="0"/>
      <w:marTop w:val="0"/>
      <w:marBottom w:val="0"/>
      <w:divBdr>
        <w:top w:val="none" w:sz="0" w:space="0" w:color="auto"/>
        <w:left w:val="none" w:sz="0" w:space="0" w:color="auto"/>
        <w:bottom w:val="none" w:sz="0" w:space="0" w:color="auto"/>
        <w:right w:val="none" w:sz="0" w:space="0" w:color="auto"/>
      </w:divBdr>
    </w:div>
    <w:div w:id="1201628187">
      <w:bodyDiv w:val="1"/>
      <w:marLeft w:val="0"/>
      <w:marRight w:val="0"/>
      <w:marTop w:val="0"/>
      <w:marBottom w:val="0"/>
      <w:divBdr>
        <w:top w:val="none" w:sz="0" w:space="0" w:color="auto"/>
        <w:left w:val="none" w:sz="0" w:space="0" w:color="auto"/>
        <w:bottom w:val="none" w:sz="0" w:space="0" w:color="auto"/>
        <w:right w:val="none" w:sz="0" w:space="0" w:color="auto"/>
      </w:divBdr>
    </w:div>
    <w:div w:id="1202521002">
      <w:bodyDiv w:val="1"/>
      <w:marLeft w:val="0"/>
      <w:marRight w:val="0"/>
      <w:marTop w:val="0"/>
      <w:marBottom w:val="0"/>
      <w:divBdr>
        <w:top w:val="none" w:sz="0" w:space="0" w:color="auto"/>
        <w:left w:val="none" w:sz="0" w:space="0" w:color="auto"/>
        <w:bottom w:val="none" w:sz="0" w:space="0" w:color="auto"/>
        <w:right w:val="none" w:sz="0" w:space="0" w:color="auto"/>
      </w:divBdr>
    </w:div>
    <w:div w:id="1202788380">
      <w:bodyDiv w:val="1"/>
      <w:marLeft w:val="0"/>
      <w:marRight w:val="0"/>
      <w:marTop w:val="0"/>
      <w:marBottom w:val="0"/>
      <w:divBdr>
        <w:top w:val="none" w:sz="0" w:space="0" w:color="auto"/>
        <w:left w:val="none" w:sz="0" w:space="0" w:color="auto"/>
        <w:bottom w:val="none" w:sz="0" w:space="0" w:color="auto"/>
        <w:right w:val="none" w:sz="0" w:space="0" w:color="auto"/>
      </w:divBdr>
    </w:div>
    <w:div w:id="1203136359">
      <w:bodyDiv w:val="1"/>
      <w:marLeft w:val="0"/>
      <w:marRight w:val="0"/>
      <w:marTop w:val="0"/>
      <w:marBottom w:val="0"/>
      <w:divBdr>
        <w:top w:val="none" w:sz="0" w:space="0" w:color="auto"/>
        <w:left w:val="none" w:sz="0" w:space="0" w:color="auto"/>
        <w:bottom w:val="none" w:sz="0" w:space="0" w:color="auto"/>
        <w:right w:val="none" w:sz="0" w:space="0" w:color="auto"/>
      </w:divBdr>
    </w:div>
    <w:div w:id="1204945551">
      <w:bodyDiv w:val="1"/>
      <w:marLeft w:val="0"/>
      <w:marRight w:val="0"/>
      <w:marTop w:val="0"/>
      <w:marBottom w:val="0"/>
      <w:divBdr>
        <w:top w:val="none" w:sz="0" w:space="0" w:color="auto"/>
        <w:left w:val="none" w:sz="0" w:space="0" w:color="auto"/>
        <w:bottom w:val="none" w:sz="0" w:space="0" w:color="auto"/>
        <w:right w:val="none" w:sz="0" w:space="0" w:color="auto"/>
      </w:divBdr>
    </w:div>
    <w:div w:id="1206328326">
      <w:bodyDiv w:val="1"/>
      <w:marLeft w:val="0"/>
      <w:marRight w:val="0"/>
      <w:marTop w:val="0"/>
      <w:marBottom w:val="0"/>
      <w:divBdr>
        <w:top w:val="none" w:sz="0" w:space="0" w:color="auto"/>
        <w:left w:val="none" w:sz="0" w:space="0" w:color="auto"/>
        <w:bottom w:val="none" w:sz="0" w:space="0" w:color="auto"/>
        <w:right w:val="none" w:sz="0" w:space="0" w:color="auto"/>
      </w:divBdr>
    </w:div>
    <w:div w:id="1206404549">
      <w:bodyDiv w:val="1"/>
      <w:marLeft w:val="0"/>
      <w:marRight w:val="0"/>
      <w:marTop w:val="0"/>
      <w:marBottom w:val="0"/>
      <w:divBdr>
        <w:top w:val="none" w:sz="0" w:space="0" w:color="auto"/>
        <w:left w:val="none" w:sz="0" w:space="0" w:color="auto"/>
        <w:bottom w:val="none" w:sz="0" w:space="0" w:color="auto"/>
        <w:right w:val="none" w:sz="0" w:space="0" w:color="auto"/>
      </w:divBdr>
    </w:div>
    <w:div w:id="1206605389">
      <w:bodyDiv w:val="1"/>
      <w:marLeft w:val="0"/>
      <w:marRight w:val="0"/>
      <w:marTop w:val="0"/>
      <w:marBottom w:val="0"/>
      <w:divBdr>
        <w:top w:val="none" w:sz="0" w:space="0" w:color="auto"/>
        <w:left w:val="none" w:sz="0" w:space="0" w:color="auto"/>
        <w:bottom w:val="none" w:sz="0" w:space="0" w:color="auto"/>
        <w:right w:val="none" w:sz="0" w:space="0" w:color="auto"/>
      </w:divBdr>
    </w:div>
    <w:div w:id="1206989155">
      <w:bodyDiv w:val="1"/>
      <w:marLeft w:val="0"/>
      <w:marRight w:val="0"/>
      <w:marTop w:val="0"/>
      <w:marBottom w:val="0"/>
      <w:divBdr>
        <w:top w:val="none" w:sz="0" w:space="0" w:color="auto"/>
        <w:left w:val="none" w:sz="0" w:space="0" w:color="auto"/>
        <w:bottom w:val="none" w:sz="0" w:space="0" w:color="auto"/>
        <w:right w:val="none" w:sz="0" w:space="0" w:color="auto"/>
      </w:divBdr>
    </w:div>
    <w:div w:id="1208103805">
      <w:bodyDiv w:val="1"/>
      <w:marLeft w:val="0"/>
      <w:marRight w:val="0"/>
      <w:marTop w:val="0"/>
      <w:marBottom w:val="0"/>
      <w:divBdr>
        <w:top w:val="none" w:sz="0" w:space="0" w:color="auto"/>
        <w:left w:val="none" w:sz="0" w:space="0" w:color="auto"/>
        <w:bottom w:val="none" w:sz="0" w:space="0" w:color="auto"/>
        <w:right w:val="none" w:sz="0" w:space="0" w:color="auto"/>
      </w:divBdr>
    </w:div>
    <w:div w:id="1208222337">
      <w:bodyDiv w:val="1"/>
      <w:marLeft w:val="0"/>
      <w:marRight w:val="0"/>
      <w:marTop w:val="0"/>
      <w:marBottom w:val="0"/>
      <w:divBdr>
        <w:top w:val="none" w:sz="0" w:space="0" w:color="auto"/>
        <w:left w:val="none" w:sz="0" w:space="0" w:color="auto"/>
        <w:bottom w:val="none" w:sz="0" w:space="0" w:color="auto"/>
        <w:right w:val="none" w:sz="0" w:space="0" w:color="auto"/>
      </w:divBdr>
    </w:div>
    <w:div w:id="1208683168">
      <w:bodyDiv w:val="1"/>
      <w:marLeft w:val="0"/>
      <w:marRight w:val="0"/>
      <w:marTop w:val="0"/>
      <w:marBottom w:val="0"/>
      <w:divBdr>
        <w:top w:val="none" w:sz="0" w:space="0" w:color="auto"/>
        <w:left w:val="none" w:sz="0" w:space="0" w:color="auto"/>
        <w:bottom w:val="none" w:sz="0" w:space="0" w:color="auto"/>
        <w:right w:val="none" w:sz="0" w:space="0" w:color="auto"/>
      </w:divBdr>
    </w:div>
    <w:div w:id="1209142670">
      <w:bodyDiv w:val="1"/>
      <w:marLeft w:val="0"/>
      <w:marRight w:val="0"/>
      <w:marTop w:val="0"/>
      <w:marBottom w:val="0"/>
      <w:divBdr>
        <w:top w:val="none" w:sz="0" w:space="0" w:color="auto"/>
        <w:left w:val="none" w:sz="0" w:space="0" w:color="auto"/>
        <w:bottom w:val="none" w:sz="0" w:space="0" w:color="auto"/>
        <w:right w:val="none" w:sz="0" w:space="0" w:color="auto"/>
      </w:divBdr>
    </w:div>
    <w:div w:id="1209608355">
      <w:bodyDiv w:val="1"/>
      <w:marLeft w:val="0"/>
      <w:marRight w:val="0"/>
      <w:marTop w:val="0"/>
      <w:marBottom w:val="0"/>
      <w:divBdr>
        <w:top w:val="none" w:sz="0" w:space="0" w:color="auto"/>
        <w:left w:val="none" w:sz="0" w:space="0" w:color="auto"/>
        <w:bottom w:val="none" w:sz="0" w:space="0" w:color="auto"/>
        <w:right w:val="none" w:sz="0" w:space="0" w:color="auto"/>
      </w:divBdr>
    </w:div>
    <w:div w:id="1209758668">
      <w:bodyDiv w:val="1"/>
      <w:marLeft w:val="0"/>
      <w:marRight w:val="0"/>
      <w:marTop w:val="0"/>
      <w:marBottom w:val="0"/>
      <w:divBdr>
        <w:top w:val="none" w:sz="0" w:space="0" w:color="auto"/>
        <w:left w:val="none" w:sz="0" w:space="0" w:color="auto"/>
        <w:bottom w:val="none" w:sz="0" w:space="0" w:color="auto"/>
        <w:right w:val="none" w:sz="0" w:space="0" w:color="auto"/>
      </w:divBdr>
    </w:div>
    <w:div w:id="1210994410">
      <w:bodyDiv w:val="1"/>
      <w:marLeft w:val="0"/>
      <w:marRight w:val="0"/>
      <w:marTop w:val="0"/>
      <w:marBottom w:val="0"/>
      <w:divBdr>
        <w:top w:val="none" w:sz="0" w:space="0" w:color="auto"/>
        <w:left w:val="none" w:sz="0" w:space="0" w:color="auto"/>
        <w:bottom w:val="none" w:sz="0" w:space="0" w:color="auto"/>
        <w:right w:val="none" w:sz="0" w:space="0" w:color="auto"/>
      </w:divBdr>
    </w:div>
    <w:div w:id="1211188492">
      <w:bodyDiv w:val="1"/>
      <w:marLeft w:val="0"/>
      <w:marRight w:val="0"/>
      <w:marTop w:val="0"/>
      <w:marBottom w:val="0"/>
      <w:divBdr>
        <w:top w:val="none" w:sz="0" w:space="0" w:color="auto"/>
        <w:left w:val="none" w:sz="0" w:space="0" w:color="auto"/>
        <w:bottom w:val="none" w:sz="0" w:space="0" w:color="auto"/>
        <w:right w:val="none" w:sz="0" w:space="0" w:color="auto"/>
      </w:divBdr>
    </w:div>
    <w:div w:id="1211262872">
      <w:bodyDiv w:val="1"/>
      <w:marLeft w:val="0"/>
      <w:marRight w:val="0"/>
      <w:marTop w:val="0"/>
      <w:marBottom w:val="0"/>
      <w:divBdr>
        <w:top w:val="none" w:sz="0" w:space="0" w:color="auto"/>
        <w:left w:val="none" w:sz="0" w:space="0" w:color="auto"/>
        <w:bottom w:val="none" w:sz="0" w:space="0" w:color="auto"/>
        <w:right w:val="none" w:sz="0" w:space="0" w:color="auto"/>
      </w:divBdr>
    </w:div>
    <w:div w:id="1211725797">
      <w:bodyDiv w:val="1"/>
      <w:marLeft w:val="0"/>
      <w:marRight w:val="0"/>
      <w:marTop w:val="0"/>
      <w:marBottom w:val="0"/>
      <w:divBdr>
        <w:top w:val="none" w:sz="0" w:space="0" w:color="auto"/>
        <w:left w:val="none" w:sz="0" w:space="0" w:color="auto"/>
        <w:bottom w:val="none" w:sz="0" w:space="0" w:color="auto"/>
        <w:right w:val="none" w:sz="0" w:space="0" w:color="auto"/>
      </w:divBdr>
    </w:div>
    <w:div w:id="1211965518">
      <w:bodyDiv w:val="1"/>
      <w:marLeft w:val="0"/>
      <w:marRight w:val="0"/>
      <w:marTop w:val="0"/>
      <w:marBottom w:val="0"/>
      <w:divBdr>
        <w:top w:val="none" w:sz="0" w:space="0" w:color="auto"/>
        <w:left w:val="none" w:sz="0" w:space="0" w:color="auto"/>
        <w:bottom w:val="none" w:sz="0" w:space="0" w:color="auto"/>
        <w:right w:val="none" w:sz="0" w:space="0" w:color="auto"/>
      </w:divBdr>
    </w:div>
    <w:div w:id="1212498563">
      <w:bodyDiv w:val="1"/>
      <w:marLeft w:val="0"/>
      <w:marRight w:val="0"/>
      <w:marTop w:val="0"/>
      <w:marBottom w:val="0"/>
      <w:divBdr>
        <w:top w:val="none" w:sz="0" w:space="0" w:color="auto"/>
        <w:left w:val="none" w:sz="0" w:space="0" w:color="auto"/>
        <w:bottom w:val="none" w:sz="0" w:space="0" w:color="auto"/>
        <w:right w:val="none" w:sz="0" w:space="0" w:color="auto"/>
      </w:divBdr>
    </w:div>
    <w:div w:id="1213268338">
      <w:bodyDiv w:val="1"/>
      <w:marLeft w:val="0"/>
      <w:marRight w:val="0"/>
      <w:marTop w:val="0"/>
      <w:marBottom w:val="0"/>
      <w:divBdr>
        <w:top w:val="none" w:sz="0" w:space="0" w:color="auto"/>
        <w:left w:val="none" w:sz="0" w:space="0" w:color="auto"/>
        <w:bottom w:val="none" w:sz="0" w:space="0" w:color="auto"/>
        <w:right w:val="none" w:sz="0" w:space="0" w:color="auto"/>
      </w:divBdr>
    </w:div>
    <w:div w:id="1213276228">
      <w:bodyDiv w:val="1"/>
      <w:marLeft w:val="0"/>
      <w:marRight w:val="0"/>
      <w:marTop w:val="0"/>
      <w:marBottom w:val="0"/>
      <w:divBdr>
        <w:top w:val="none" w:sz="0" w:space="0" w:color="auto"/>
        <w:left w:val="none" w:sz="0" w:space="0" w:color="auto"/>
        <w:bottom w:val="none" w:sz="0" w:space="0" w:color="auto"/>
        <w:right w:val="none" w:sz="0" w:space="0" w:color="auto"/>
      </w:divBdr>
    </w:div>
    <w:div w:id="1213536941">
      <w:bodyDiv w:val="1"/>
      <w:marLeft w:val="0"/>
      <w:marRight w:val="0"/>
      <w:marTop w:val="0"/>
      <w:marBottom w:val="0"/>
      <w:divBdr>
        <w:top w:val="none" w:sz="0" w:space="0" w:color="auto"/>
        <w:left w:val="none" w:sz="0" w:space="0" w:color="auto"/>
        <w:bottom w:val="none" w:sz="0" w:space="0" w:color="auto"/>
        <w:right w:val="none" w:sz="0" w:space="0" w:color="auto"/>
      </w:divBdr>
    </w:div>
    <w:div w:id="1214079127">
      <w:bodyDiv w:val="1"/>
      <w:marLeft w:val="0"/>
      <w:marRight w:val="0"/>
      <w:marTop w:val="0"/>
      <w:marBottom w:val="0"/>
      <w:divBdr>
        <w:top w:val="none" w:sz="0" w:space="0" w:color="auto"/>
        <w:left w:val="none" w:sz="0" w:space="0" w:color="auto"/>
        <w:bottom w:val="none" w:sz="0" w:space="0" w:color="auto"/>
        <w:right w:val="none" w:sz="0" w:space="0" w:color="auto"/>
      </w:divBdr>
    </w:div>
    <w:div w:id="1214348864">
      <w:bodyDiv w:val="1"/>
      <w:marLeft w:val="0"/>
      <w:marRight w:val="0"/>
      <w:marTop w:val="0"/>
      <w:marBottom w:val="0"/>
      <w:divBdr>
        <w:top w:val="none" w:sz="0" w:space="0" w:color="auto"/>
        <w:left w:val="none" w:sz="0" w:space="0" w:color="auto"/>
        <w:bottom w:val="none" w:sz="0" w:space="0" w:color="auto"/>
        <w:right w:val="none" w:sz="0" w:space="0" w:color="auto"/>
      </w:divBdr>
    </w:div>
    <w:div w:id="1215894985">
      <w:bodyDiv w:val="1"/>
      <w:marLeft w:val="0"/>
      <w:marRight w:val="0"/>
      <w:marTop w:val="0"/>
      <w:marBottom w:val="0"/>
      <w:divBdr>
        <w:top w:val="none" w:sz="0" w:space="0" w:color="auto"/>
        <w:left w:val="none" w:sz="0" w:space="0" w:color="auto"/>
        <w:bottom w:val="none" w:sz="0" w:space="0" w:color="auto"/>
        <w:right w:val="none" w:sz="0" w:space="0" w:color="auto"/>
      </w:divBdr>
    </w:div>
    <w:div w:id="1216160903">
      <w:bodyDiv w:val="1"/>
      <w:marLeft w:val="0"/>
      <w:marRight w:val="0"/>
      <w:marTop w:val="0"/>
      <w:marBottom w:val="0"/>
      <w:divBdr>
        <w:top w:val="none" w:sz="0" w:space="0" w:color="auto"/>
        <w:left w:val="none" w:sz="0" w:space="0" w:color="auto"/>
        <w:bottom w:val="none" w:sz="0" w:space="0" w:color="auto"/>
        <w:right w:val="none" w:sz="0" w:space="0" w:color="auto"/>
      </w:divBdr>
    </w:div>
    <w:div w:id="1216314961">
      <w:bodyDiv w:val="1"/>
      <w:marLeft w:val="0"/>
      <w:marRight w:val="0"/>
      <w:marTop w:val="0"/>
      <w:marBottom w:val="0"/>
      <w:divBdr>
        <w:top w:val="none" w:sz="0" w:space="0" w:color="auto"/>
        <w:left w:val="none" w:sz="0" w:space="0" w:color="auto"/>
        <w:bottom w:val="none" w:sz="0" w:space="0" w:color="auto"/>
        <w:right w:val="none" w:sz="0" w:space="0" w:color="auto"/>
      </w:divBdr>
    </w:div>
    <w:div w:id="1216700139">
      <w:bodyDiv w:val="1"/>
      <w:marLeft w:val="0"/>
      <w:marRight w:val="0"/>
      <w:marTop w:val="0"/>
      <w:marBottom w:val="0"/>
      <w:divBdr>
        <w:top w:val="none" w:sz="0" w:space="0" w:color="auto"/>
        <w:left w:val="none" w:sz="0" w:space="0" w:color="auto"/>
        <w:bottom w:val="none" w:sz="0" w:space="0" w:color="auto"/>
        <w:right w:val="none" w:sz="0" w:space="0" w:color="auto"/>
      </w:divBdr>
    </w:div>
    <w:div w:id="1218514757">
      <w:bodyDiv w:val="1"/>
      <w:marLeft w:val="0"/>
      <w:marRight w:val="0"/>
      <w:marTop w:val="0"/>
      <w:marBottom w:val="0"/>
      <w:divBdr>
        <w:top w:val="none" w:sz="0" w:space="0" w:color="auto"/>
        <w:left w:val="none" w:sz="0" w:space="0" w:color="auto"/>
        <w:bottom w:val="none" w:sz="0" w:space="0" w:color="auto"/>
        <w:right w:val="none" w:sz="0" w:space="0" w:color="auto"/>
      </w:divBdr>
    </w:div>
    <w:div w:id="1219778289">
      <w:bodyDiv w:val="1"/>
      <w:marLeft w:val="0"/>
      <w:marRight w:val="0"/>
      <w:marTop w:val="0"/>
      <w:marBottom w:val="0"/>
      <w:divBdr>
        <w:top w:val="none" w:sz="0" w:space="0" w:color="auto"/>
        <w:left w:val="none" w:sz="0" w:space="0" w:color="auto"/>
        <w:bottom w:val="none" w:sz="0" w:space="0" w:color="auto"/>
        <w:right w:val="none" w:sz="0" w:space="0" w:color="auto"/>
      </w:divBdr>
    </w:div>
    <w:div w:id="1220362012">
      <w:bodyDiv w:val="1"/>
      <w:marLeft w:val="0"/>
      <w:marRight w:val="0"/>
      <w:marTop w:val="0"/>
      <w:marBottom w:val="0"/>
      <w:divBdr>
        <w:top w:val="none" w:sz="0" w:space="0" w:color="auto"/>
        <w:left w:val="none" w:sz="0" w:space="0" w:color="auto"/>
        <w:bottom w:val="none" w:sz="0" w:space="0" w:color="auto"/>
        <w:right w:val="none" w:sz="0" w:space="0" w:color="auto"/>
      </w:divBdr>
    </w:div>
    <w:div w:id="1220823847">
      <w:bodyDiv w:val="1"/>
      <w:marLeft w:val="0"/>
      <w:marRight w:val="0"/>
      <w:marTop w:val="0"/>
      <w:marBottom w:val="0"/>
      <w:divBdr>
        <w:top w:val="none" w:sz="0" w:space="0" w:color="auto"/>
        <w:left w:val="none" w:sz="0" w:space="0" w:color="auto"/>
        <w:bottom w:val="none" w:sz="0" w:space="0" w:color="auto"/>
        <w:right w:val="none" w:sz="0" w:space="0" w:color="auto"/>
      </w:divBdr>
    </w:div>
    <w:div w:id="1222061210">
      <w:bodyDiv w:val="1"/>
      <w:marLeft w:val="0"/>
      <w:marRight w:val="0"/>
      <w:marTop w:val="0"/>
      <w:marBottom w:val="0"/>
      <w:divBdr>
        <w:top w:val="none" w:sz="0" w:space="0" w:color="auto"/>
        <w:left w:val="none" w:sz="0" w:space="0" w:color="auto"/>
        <w:bottom w:val="none" w:sz="0" w:space="0" w:color="auto"/>
        <w:right w:val="none" w:sz="0" w:space="0" w:color="auto"/>
      </w:divBdr>
    </w:div>
    <w:div w:id="1222792059">
      <w:bodyDiv w:val="1"/>
      <w:marLeft w:val="0"/>
      <w:marRight w:val="0"/>
      <w:marTop w:val="0"/>
      <w:marBottom w:val="0"/>
      <w:divBdr>
        <w:top w:val="none" w:sz="0" w:space="0" w:color="auto"/>
        <w:left w:val="none" w:sz="0" w:space="0" w:color="auto"/>
        <w:bottom w:val="none" w:sz="0" w:space="0" w:color="auto"/>
        <w:right w:val="none" w:sz="0" w:space="0" w:color="auto"/>
      </w:divBdr>
    </w:div>
    <w:div w:id="1223256445">
      <w:bodyDiv w:val="1"/>
      <w:marLeft w:val="0"/>
      <w:marRight w:val="0"/>
      <w:marTop w:val="0"/>
      <w:marBottom w:val="0"/>
      <w:divBdr>
        <w:top w:val="none" w:sz="0" w:space="0" w:color="auto"/>
        <w:left w:val="none" w:sz="0" w:space="0" w:color="auto"/>
        <w:bottom w:val="none" w:sz="0" w:space="0" w:color="auto"/>
        <w:right w:val="none" w:sz="0" w:space="0" w:color="auto"/>
      </w:divBdr>
    </w:div>
    <w:div w:id="1223713294">
      <w:bodyDiv w:val="1"/>
      <w:marLeft w:val="0"/>
      <w:marRight w:val="0"/>
      <w:marTop w:val="0"/>
      <w:marBottom w:val="0"/>
      <w:divBdr>
        <w:top w:val="none" w:sz="0" w:space="0" w:color="auto"/>
        <w:left w:val="none" w:sz="0" w:space="0" w:color="auto"/>
        <w:bottom w:val="none" w:sz="0" w:space="0" w:color="auto"/>
        <w:right w:val="none" w:sz="0" w:space="0" w:color="auto"/>
      </w:divBdr>
    </w:div>
    <w:div w:id="1223713644">
      <w:bodyDiv w:val="1"/>
      <w:marLeft w:val="0"/>
      <w:marRight w:val="0"/>
      <w:marTop w:val="0"/>
      <w:marBottom w:val="0"/>
      <w:divBdr>
        <w:top w:val="none" w:sz="0" w:space="0" w:color="auto"/>
        <w:left w:val="none" w:sz="0" w:space="0" w:color="auto"/>
        <w:bottom w:val="none" w:sz="0" w:space="0" w:color="auto"/>
        <w:right w:val="none" w:sz="0" w:space="0" w:color="auto"/>
      </w:divBdr>
    </w:div>
    <w:div w:id="1230925147">
      <w:bodyDiv w:val="1"/>
      <w:marLeft w:val="0"/>
      <w:marRight w:val="0"/>
      <w:marTop w:val="0"/>
      <w:marBottom w:val="0"/>
      <w:divBdr>
        <w:top w:val="none" w:sz="0" w:space="0" w:color="auto"/>
        <w:left w:val="none" w:sz="0" w:space="0" w:color="auto"/>
        <w:bottom w:val="none" w:sz="0" w:space="0" w:color="auto"/>
        <w:right w:val="none" w:sz="0" w:space="0" w:color="auto"/>
      </w:divBdr>
    </w:div>
    <w:div w:id="1231035740">
      <w:bodyDiv w:val="1"/>
      <w:marLeft w:val="0"/>
      <w:marRight w:val="0"/>
      <w:marTop w:val="0"/>
      <w:marBottom w:val="0"/>
      <w:divBdr>
        <w:top w:val="none" w:sz="0" w:space="0" w:color="auto"/>
        <w:left w:val="none" w:sz="0" w:space="0" w:color="auto"/>
        <w:bottom w:val="none" w:sz="0" w:space="0" w:color="auto"/>
        <w:right w:val="none" w:sz="0" w:space="0" w:color="auto"/>
      </w:divBdr>
    </w:div>
    <w:div w:id="1231503778">
      <w:bodyDiv w:val="1"/>
      <w:marLeft w:val="0"/>
      <w:marRight w:val="0"/>
      <w:marTop w:val="0"/>
      <w:marBottom w:val="0"/>
      <w:divBdr>
        <w:top w:val="none" w:sz="0" w:space="0" w:color="auto"/>
        <w:left w:val="none" w:sz="0" w:space="0" w:color="auto"/>
        <w:bottom w:val="none" w:sz="0" w:space="0" w:color="auto"/>
        <w:right w:val="none" w:sz="0" w:space="0" w:color="auto"/>
      </w:divBdr>
    </w:div>
    <w:div w:id="1234045747">
      <w:bodyDiv w:val="1"/>
      <w:marLeft w:val="0"/>
      <w:marRight w:val="0"/>
      <w:marTop w:val="0"/>
      <w:marBottom w:val="0"/>
      <w:divBdr>
        <w:top w:val="none" w:sz="0" w:space="0" w:color="auto"/>
        <w:left w:val="none" w:sz="0" w:space="0" w:color="auto"/>
        <w:bottom w:val="none" w:sz="0" w:space="0" w:color="auto"/>
        <w:right w:val="none" w:sz="0" w:space="0" w:color="auto"/>
      </w:divBdr>
      <w:divsChild>
        <w:div w:id="875964870">
          <w:marLeft w:val="480"/>
          <w:marRight w:val="0"/>
          <w:marTop w:val="0"/>
          <w:marBottom w:val="0"/>
          <w:divBdr>
            <w:top w:val="none" w:sz="0" w:space="0" w:color="auto"/>
            <w:left w:val="none" w:sz="0" w:space="0" w:color="auto"/>
            <w:bottom w:val="none" w:sz="0" w:space="0" w:color="auto"/>
            <w:right w:val="none" w:sz="0" w:space="0" w:color="auto"/>
          </w:divBdr>
        </w:div>
        <w:div w:id="1740900614">
          <w:marLeft w:val="480"/>
          <w:marRight w:val="0"/>
          <w:marTop w:val="0"/>
          <w:marBottom w:val="0"/>
          <w:divBdr>
            <w:top w:val="none" w:sz="0" w:space="0" w:color="auto"/>
            <w:left w:val="none" w:sz="0" w:space="0" w:color="auto"/>
            <w:bottom w:val="none" w:sz="0" w:space="0" w:color="auto"/>
            <w:right w:val="none" w:sz="0" w:space="0" w:color="auto"/>
          </w:divBdr>
        </w:div>
        <w:div w:id="876238895">
          <w:marLeft w:val="480"/>
          <w:marRight w:val="0"/>
          <w:marTop w:val="0"/>
          <w:marBottom w:val="0"/>
          <w:divBdr>
            <w:top w:val="none" w:sz="0" w:space="0" w:color="auto"/>
            <w:left w:val="none" w:sz="0" w:space="0" w:color="auto"/>
            <w:bottom w:val="none" w:sz="0" w:space="0" w:color="auto"/>
            <w:right w:val="none" w:sz="0" w:space="0" w:color="auto"/>
          </w:divBdr>
        </w:div>
        <w:div w:id="765997740">
          <w:marLeft w:val="480"/>
          <w:marRight w:val="0"/>
          <w:marTop w:val="0"/>
          <w:marBottom w:val="0"/>
          <w:divBdr>
            <w:top w:val="none" w:sz="0" w:space="0" w:color="auto"/>
            <w:left w:val="none" w:sz="0" w:space="0" w:color="auto"/>
            <w:bottom w:val="none" w:sz="0" w:space="0" w:color="auto"/>
            <w:right w:val="none" w:sz="0" w:space="0" w:color="auto"/>
          </w:divBdr>
        </w:div>
        <w:div w:id="204485675">
          <w:marLeft w:val="480"/>
          <w:marRight w:val="0"/>
          <w:marTop w:val="0"/>
          <w:marBottom w:val="0"/>
          <w:divBdr>
            <w:top w:val="none" w:sz="0" w:space="0" w:color="auto"/>
            <w:left w:val="none" w:sz="0" w:space="0" w:color="auto"/>
            <w:bottom w:val="none" w:sz="0" w:space="0" w:color="auto"/>
            <w:right w:val="none" w:sz="0" w:space="0" w:color="auto"/>
          </w:divBdr>
        </w:div>
        <w:div w:id="1253005351">
          <w:marLeft w:val="480"/>
          <w:marRight w:val="0"/>
          <w:marTop w:val="0"/>
          <w:marBottom w:val="0"/>
          <w:divBdr>
            <w:top w:val="none" w:sz="0" w:space="0" w:color="auto"/>
            <w:left w:val="none" w:sz="0" w:space="0" w:color="auto"/>
            <w:bottom w:val="none" w:sz="0" w:space="0" w:color="auto"/>
            <w:right w:val="none" w:sz="0" w:space="0" w:color="auto"/>
          </w:divBdr>
        </w:div>
        <w:div w:id="1585991653">
          <w:marLeft w:val="480"/>
          <w:marRight w:val="0"/>
          <w:marTop w:val="0"/>
          <w:marBottom w:val="0"/>
          <w:divBdr>
            <w:top w:val="none" w:sz="0" w:space="0" w:color="auto"/>
            <w:left w:val="none" w:sz="0" w:space="0" w:color="auto"/>
            <w:bottom w:val="none" w:sz="0" w:space="0" w:color="auto"/>
            <w:right w:val="none" w:sz="0" w:space="0" w:color="auto"/>
          </w:divBdr>
        </w:div>
        <w:div w:id="1007172156">
          <w:marLeft w:val="480"/>
          <w:marRight w:val="0"/>
          <w:marTop w:val="0"/>
          <w:marBottom w:val="0"/>
          <w:divBdr>
            <w:top w:val="none" w:sz="0" w:space="0" w:color="auto"/>
            <w:left w:val="none" w:sz="0" w:space="0" w:color="auto"/>
            <w:bottom w:val="none" w:sz="0" w:space="0" w:color="auto"/>
            <w:right w:val="none" w:sz="0" w:space="0" w:color="auto"/>
          </w:divBdr>
        </w:div>
        <w:div w:id="504902763">
          <w:marLeft w:val="480"/>
          <w:marRight w:val="0"/>
          <w:marTop w:val="0"/>
          <w:marBottom w:val="0"/>
          <w:divBdr>
            <w:top w:val="none" w:sz="0" w:space="0" w:color="auto"/>
            <w:left w:val="none" w:sz="0" w:space="0" w:color="auto"/>
            <w:bottom w:val="none" w:sz="0" w:space="0" w:color="auto"/>
            <w:right w:val="none" w:sz="0" w:space="0" w:color="auto"/>
          </w:divBdr>
        </w:div>
        <w:div w:id="1482238246">
          <w:marLeft w:val="480"/>
          <w:marRight w:val="0"/>
          <w:marTop w:val="0"/>
          <w:marBottom w:val="0"/>
          <w:divBdr>
            <w:top w:val="none" w:sz="0" w:space="0" w:color="auto"/>
            <w:left w:val="none" w:sz="0" w:space="0" w:color="auto"/>
            <w:bottom w:val="none" w:sz="0" w:space="0" w:color="auto"/>
            <w:right w:val="none" w:sz="0" w:space="0" w:color="auto"/>
          </w:divBdr>
        </w:div>
        <w:div w:id="364256175">
          <w:marLeft w:val="480"/>
          <w:marRight w:val="0"/>
          <w:marTop w:val="0"/>
          <w:marBottom w:val="0"/>
          <w:divBdr>
            <w:top w:val="none" w:sz="0" w:space="0" w:color="auto"/>
            <w:left w:val="none" w:sz="0" w:space="0" w:color="auto"/>
            <w:bottom w:val="none" w:sz="0" w:space="0" w:color="auto"/>
            <w:right w:val="none" w:sz="0" w:space="0" w:color="auto"/>
          </w:divBdr>
        </w:div>
        <w:div w:id="110784885">
          <w:marLeft w:val="480"/>
          <w:marRight w:val="0"/>
          <w:marTop w:val="0"/>
          <w:marBottom w:val="0"/>
          <w:divBdr>
            <w:top w:val="none" w:sz="0" w:space="0" w:color="auto"/>
            <w:left w:val="none" w:sz="0" w:space="0" w:color="auto"/>
            <w:bottom w:val="none" w:sz="0" w:space="0" w:color="auto"/>
            <w:right w:val="none" w:sz="0" w:space="0" w:color="auto"/>
          </w:divBdr>
        </w:div>
        <w:div w:id="19477942">
          <w:marLeft w:val="480"/>
          <w:marRight w:val="0"/>
          <w:marTop w:val="0"/>
          <w:marBottom w:val="0"/>
          <w:divBdr>
            <w:top w:val="none" w:sz="0" w:space="0" w:color="auto"/>
            <w:left w:val="none" w:sz="0" w:space="0" w:color="auto"/>
            <w:bottom w:val="none" w:sz="0" w:space="0" w:color="auto"/>
            <w:right w:val="none" w:sz="0" w:space="0" w:color="auto"/>
          </w:divBdr>
        </w:div>
        <w:div w:id="409931242">
          <w:marLeft w:val="480"/>
          <w:marRight w:val="0"/>
          <w:marTop w:val="0"/>
          <w:marBottom w:val="0"/>
          <w:divBdr>
            <w:top w:val="none" w:sz="0" w:space="0" w:color="auto"/>
            <w:left w:val="none" w:sz="0" w:space="0" w:color="auto"/>
            <w:bottom w:val="none" w:sz="0" w:space="0" w:color="auto"/>
            <w:right w:val="none" w:sz="0" w:space="0" w:color="auto"/>
          </w:divBdr>
        </w:div>
        <w:div w:id="969746218">
          <w:marLeft w:val="480"/>
          <w:marRight w:val="0"/>
          <w:marTop w:val="0"/>
          <w:marBottom w:val="0"/>
          <w:divBdr>
            <w:top w:val="none" w:sz="0" w:space="0" w:color="auto"/>
            <w:left w:val="none" w:sz="0" w:space="0" w:color="auto"/>
            <w:bottom w:val="none" w:sz="0" w:space="0" w:color="auto"/>
            <w:right w:val="none" w:sz="0" w:space="0" w:color="auto"/>
          </w:divBdr>
        </w:div>
        <w:div w:id="621157965">
          <w:marLeft w:val="480"/>
          <w:marRight w:val="0"/>
          <w:marTop w:val="0"/>
          <w:marBottom w:val="0"/>
          <w:divBdr>
            <w:top w:val="none" w:sz="0" w:space="0" w:color="auto"/>
            <w:left w:val="none" w:sz="0" w:space="0" w:color="auto"/>
            <w:bottom w:val="none" w:sz="0" w:space="0" w:color="auto"/>
            <w:right w:val="none" w:sz="0" w:space="0" w:color="auto"/>
          </w:divBdr>
        </w:div>
        <w:div w:id="877200239">
          <w:marLeft w:val="480"/>
          <w:marRight w:val="0"/>
          <w:marTop w:val="0"/>
          <w:marBottom w:val="0"/>
          <w:divBdr>
            <w:top w:val="none" w:sz="0" w:space="0" w:color="auto"/>
            <w:left w:val="none" w:sz="0" w:space="0" w:color="auto"/>
            <w:bottom w:val="none" w:sz="0" w:space="0" w:color="auto"/>
            <w:right w:val="none" w:sz="0" w:space="0" w:color="auto"/>
          </w:divBdr>
        </w:div>
        <w:div w:id="1756054228">
          <w:marLeft w:val="480"/>
          <w:marRight w:val="0"/>
          <w:marTop w:val="0"/>
          <w:marBottom w:val="0"/>
          <w:divBdr>
            <w:top w:val="none" w:sz="0" w:space="0" w:color="auto"/>
            <w:left w:val="none" w:sz="0" w:space="0" w:color="auto"/>
            <w:bottom w:val="none" w:sz="0" w:space="0" w:color="auto"/>
            <w:right w:val="none" w:sz="0" w:space="0" w:color="auto"/>
          </w:divBdr>
        </w:div>
        <w:div w:id="1435712433">
          <w:marLeft w:val="480"/>
          <w:marRight w:val="0"/>
          <w:marTop w:val="0"/>
          <w:marBottom w:val="0"/>
          <w:divBdr>
            <w:top w:val="none" w:sz="0" w:space="0" w:color="auto"/>
            <w:left w:val="none" w:sz="0" w:space="0" w:color="auto"/>
            <w:bottom w:val="none" w:sz="0" w:space="0" w:color="auto"/>
            <w:right w:val="none" w:sz="0" w:space="0" w:color="auto"/>
          </w:divBdr>
        </w:div>
        <w:div w:id="807354372">
          <w:marLeft w:val="480"/>
          <w:marRight w:val="0"/>
          <w:marTop w:val="0"/>
          <w:marBottom w:val="0"/>
          <w:divBdr>
            <w:top w:val="none" w:sz="0" w:space="0" w:color="auto"/>
            <w:left w:val="none" w:sz="0" w:space="0" w:color="auto"/>
            <w:bottom w:val="none" w:sz="0" w:space="0" w:color="auto"/>
            <w:right w:val="none" w:sz="0" w:space="0" w:color="auto"/>
          </w:divBdr>
        </w:div>
        <w:div w:id="1623147278">
          <w:marLeft w:val="480"/>
          <w:marRight w:val="0"/>
          <w:marTop w:val="0"/>
          <w:marBottom w:val="0"/>
          <w:divBdr>
            <w:top w:val="none" w:sz="0" w:space="0" w:color="auto"/>
            <w:left w:val="none" w:sz="0" w:space="0" w:color="auto"/>
            <w:bottom w:val="none" w:sz="0" w:space="0" w:color="auto"/>
            <w:right w:val="none" w:sz="0" w:space="0" w:color="auto"/>
          </w:divBdr>
        </w:div>
        <w:div w:id="649410424">
          <w:marLeft w:val="480"/>
          <w:marRight w:val="0"/>
          <w:marTop w:val="0"/>
          <w:marBottom w:val="0"/>
          <w:divBdr>
            <w:top w:val="none" w:sz="0" w:space="0" w:color="auto"/>
            <w:left w:val="none" w:sz="0" w:space="0" w:color="auto"/>
            <w:bottom w:val="none" w:sz="0" w:space="0" w:color="auto"/>
            <w:right w:val="none" w:sz="0" w:space="0" w:color="auto"/>
          </w:divBdr>
        </w:div>
        <w:div w:id="647171641">
          <w:marLeft w:val="480"/>
          <w:marRight w:val="0"/>
          <w:marTop w:val="0"/>
          <w:marBottom w:val="0"/>
          <w:divBdr>
            <w:top w:val="none" w:sz="0" w:space="0" w:color="auto"/>
            <w:left w:val="none" w:sz="0" w:space="0" w:color="auto"/>
            <w:bottom w:val="none" w:sz="0" w:space="0" w:color="auto"/>
            <w:right w:val="none" w:sz="0" w:space="0" w:color="auto"/>
          </w:divBdr>
        </w:div>
        <w:div w:id="261689265">
          <w:marLeft w:val="480"/>
          <w:marRight w:val="0"/>
          <w:marTop w:val="0"/>
          <w:marBottom w:val="0"/>
          <w:divBdr>
            <w:top w:val="none" w:sz="0" w:space="0" w:color="auto"/>
            <w:left w:val="none" w:sz="0" w:space="0" w:color="auto"/>
            <w:bottom w:val="none" w:sz="0" w:space="0" w:color="auto"/>
            <w:right w:val="none" w:sz="0" w:space="0" w:color="auto"/>
          </w:divBdr>
        </w:div>
        <w:div w:id="107437665">
          <w:marLeft w:val="480"/>
          <w:marRight w:val="0"/>
          <w:marTop w:val="0"/>
          <w:marBottom w:val="0"/>
          <w:divBdr>
            <w:top w:val="none" w:sz="0" w:space="0" w:color="auto"/>
            <w:left w:val="none" w:sz="0" w:space="0" w:color="auto"/>
            <w:bottom w:val="none" w:sz="0" w:space="0" w:color="auto"/>
            <w:right w:val="none" w:sz="0" w:space="0" w:color="auto"/>
          </w:divBdr>
        </w:div>
        <w:div w:id="776561533">
          <w:marLeft w:val="480"/>
          <w:marRight w:val="0"/>
          <w:marTop w:val="0"/>
          <w:marBottom w:val="0"/>
          <w:divBdr>
            <w:top w:val="none" w:sz="0" w:space="0" w:color="auto"/>
            <w:left w:val="none" w:sz="0" w:space="0" w:color="auto"/>
            <w:bottom w:val="none" w:sz="0" w:space="0" w:color="auto"/>
            <w:right w:val="none" w:sz="0" w:space="0" w:color="auto"/>
          </w:divBdr>
        </w:div>
        <w:div w:id="1913349722">
          <w:marLeft w:val="480"/>
          <w:marRight w:val="0"/>
          <w:marTop w:val="0"/>
          <w:marBottom w:val="0"/>
          <w:divBdr>
            <w:top w:val="none" w:sz="0" w:space="0" w:color="auto"/>
            <w:left w:val="none" w:sz="0" w:space="0" w:color="auto"/>
            <w:bottom w:val="none" w:sz="0" w:space="0" w:color="auto"/>
            <w:right w:val="none" w:sz="0" w:space="0" w:color="auto"/>
          </w:divBdr>
        </w:div>
        <w:div w:id="1094670677">
          <w:marLeft w:val="480"/>
          <w:marRight w:val="0"/>
          <w:marTop w:val="0"/>
          <w:marBottom w:val="0"/>
          <w:divBdr>
            <w:top w:val="none" w:sz="0" w:space="0" w:color="auto"/>
            <w:left w:val="none" w:sz="0" w:space="0" w:color="auto"/>
            <w:bottom w:val="none" w:sz="0" w:space="0" w:color="auto"/>
            <w:right w:val="none" w:sz="0" w:space="0" w:color="auto"/>
          </w:divBdr>
        </w:div>
        <w:div w:id="53696803">
          <w:marLeft w:val="480"/>
          <w:marRight w:val="0"/>
          <w:marTop w:val="0"/>
          <w:marBottom w:val="0"/>
          <w:divBdr>
            <w:top w:val="none" w:sz="0" w:space="0" w:color="auto"/>
            <w:left w:val="none" w:sz="0" w:space="0" w:color="auto"/>
            <w:bottom w:val="none" w:sz="0" w:space="0" w:color="auto"/>
            <w:right w:val="none" w:sz="0" w:space="0" w:color="auto"/>
          </w:divBdr>
        </w:div>
        <w:div w:id="1984655078">
          <w:marLeft w:val="480"/>
          <w:marRight w:val="0"/>
          <w:marTop w:val="0"/>
          <w:marBottom w:val="0"/>
          <w:divBdr>
            <w:top w:val="none" w:sz="0" w:space="0" w:color="auto"/>
            <w:left w:val="none" w:sz="0" w:space="0" w:color="auto"/>
            <w:bottom w:val="none" w:sz="0" w:space="0" w:color="auto"/>
            <w:right w:val="none" w:sz="0" w:space="0" w:color="auto"/>
          </w:divBdr>
        </w:div>
        <w:div w:id="1993484546">
          <w:marLeft w:val="480"/>
          <w:marRight w:val="0"/>
          <w:marTop w:val="0"/>
          <w:marBottom w:val="0"/>
          <w:divBdr>
            <w:top w:val="none" w:sz="0" w:space="0" w:color="auto"/>
            <w:left w:val="none" w:sz="0" w:space="0" w:color="auto"/>
            <w:bottom w:val="none" w:sz="0" w:space="0" w:color="auto"/>
            <w:right w:val="none" w:sz="0" w:space="0" w:color="auto"/>
          </w:divBdr>
        </w:div>
        <w:div w:id="1502812802">
          <w:marLeft w:val="480"/>
          <w:marRight w:val="0"/>
          <w:marTop w:val="0"/>
          <w:marBottom w:val="0"/>
          <w:divBdr>
            <w:top w:val="none" w:sz="0" w:space="0" w:color="auto"/>
            <w:left w:val="none" w:sz="0" w:space="0" w:color="auto"/>
            <w:bottom w:val="none" w:sz="0" w:space="0" w:color="auto"/>
            <w:right w:val="none" w:sz="0" w:space="0" w:color="auto"/>
          </w:divBdr>
        </w:div>
        <w:div w:id="1622035679">
          <w:marLeft w:val="480"/>
          <w:marRight w:val="0"/>
          <w:marTop w:val="0"/>
          <w:marBottom w:val="0"/>
          <w:divBdr>
            <w:top w:val="none" w:sz="0" w:space="0" w:color="auto"/>
            <w:left w:val="none" w:sz="0" w:space="0" w:color="auto"/>
            <w:bottom w:val="none" w:sz="0" w:space="0" w:color="auto"/>
            <w:right w:val="none" w:sz="0" w:space="0" w:color="auto"/>
          </w:divBdr>
        </w:div>
        <w:div w:id="1498299424">
          <w:marLeft w:val="480"/>
          <w:marRight w:val="0"/>
          <w:marTop w:val="0"/>
          <w:marBottom w:val="0"/>
          <w:divBdr>
            <w:top w:val="none" w:sz="0" w:space="0" w:color="auto"/>
            <w:left w:val="none" w:sz="0" w:space="0" w:color="auto"/>
            <w:bottom w:val="none" w:sz="0" w:space="0" w:color="auto"/>
            <w:right w:val="none" w:sz="0" w:space="0" w:color="auto"/>
          </w:divBdr>
        </w:div>
        <w:div w:id="681855282">
          <w:marLeft w:val="480"/>
          <w:marRight w:val="0"/>
          <w:marTop w:val="0"/>
          <w:marBottom w:val="0"/>
          <w:divBdr>
            <w:top w:val="none" w:sz="0" w:space="0" w:color="auto"/>
            <w:left w:val="none" w:sz="0" w:space="0" w:color="auto"/>
            <w:bottom w:val="none" w:sz="0" w:space="0" w:color="auto"/>
            <w:right w:val="none" w:sz="0" w:space="0" w:color="auto"/>
          </w:divBdr>
        </w:div>
        <w:div w:id="1418677415">
          <w:marLeft w:val="480"/>
          <w:marRight w:val="0"/>
          <w:marTop w:val="0"/>
          <w:marBottom w:val="0"/>
          <w:divBdr>
            <w:top w:val="none" w:sz="0" w:space="0" w:color="auto"/>
            <w:left w:val="none" w:sz="0" w:space="0" w:color="auto"/>
            <w:bottom w:val="none" w:sz="0" w:space="0" w:color="auto"/>
            <w:right w:val="none" w:sz="0" w:space="0" w:color="auto"/>
          </w:divBdr>
        </w:div>
        <w:div w:id="1762294208">
          <w:marLeft w:val="480"/>
          <w:marRight w:val="0"/>
          <w:marTop w:val="0"/>
          <w:marBottom w:val="0"/>
          <w:divBdr>
            <w:top w:val="none" w:sz="0" w:space="0" w:color="auto"/>
            <w:left w:val="none" w:sz="0" w:space="0" w:color="auto"/>
            <w:bottom w:val="none" w:sz="0" w:space="0" w:color="auto"/>
            <w:right w:val="none" w:sz="0" w:space="0" w:color="auto"/>
          </w:divBdr>
        </w:div>
      </w:divsChild>
    </w:div>
    <w:div w:id="1234437704">
      <w:bodyDiv w:val="1"/>
      <w:marLeft w:val="0"/>
      <w:marRight w:val="0"/>
      <w:marTop w:val="0"/>
      <w:marBottom w:val="0"/>
      <w:divBdr>
        <w:top w:val="none" w:sz="0" w:space="0" w:color="auto"/>
        <w:left w:val="none" w:sz="0" w:space="0" w:color="auto"/>
        <w:bottom w:val="none" w:sz="0" w:space="0" w:color="auto"/>
        <w:right w:val="none" w:sz="0" w:space="0" w:color="auto"/>
      </w:divBdr>
    </w:div>
    <w:div w:id="1234703553">
      <w:bodyDiv w:val="1"/>
      <w:marLeft w:val="0"/>
      <w:marRight w:val="0"/>
      <w:marTop w:val="0"/>
      <w:marBottom w:val="0"/>
      <w:divBdr>
        <w:top w:val="none" w:sz="0" w:space="0" w:color="auto"/>
        <w:left w:val="none" w:sz="0" w:space="0" w:color="auto"/>
        <w:bottom w:val="none" w:sz="0" w:space="0" w:color="auto"/>
        <w:right w:val="none" w:sz="0" w:space="0" w:color="auto"/>
      </w:divBdr>
    </w:div>
    <w:div w:id="1235313196">
      <w:bodyDiv w:val="1"/>
      <w:marLeft w:val="0"/>
      <w:marRight w:val="0"/>
      <w:marTop w:val="0"/>
      <w:marBottom w:val="0"/>
      <w:divBdr>
        <w:top w:val="none" w:sz="0" w:space="0" w:color="auto"/>
        <w:left w:val="none" w:sz="0" w:space="0" w:color="auto"/>
        <w:bottom w:val="none" w:sz="0" w:space="0" w:color="auto"/>
        <w:right w:val="none" w:sz="0" w:space="0" w:color="auto"/>
      </w:divBdr>
    </w:div>
    <w:div w:id="1235431876">
      <w:bodyDiv w:val="1"/>
      <w:marLeft w:val="0"/>
      <w:marRight w:val="0"/>
      <w:marTop w:val="0"/>
      <w:marBottom w:val="0"/>
      <w:divBdr>
        <w:top w:val="none" w:sz="0" w:space="0" w:color="auto"/>
        <w:left w:val="none" w:sz="0" w:space="0" w:color="auto"/>
        <w:bottom w:val="none" w:sz="0" w:space="0" w:color="auto"/>
        <w:right w:val="none" w:sz="0" w:space="0" w:color="auto"/>
      </w:divBdr>
    </w:div>
    <w:div w:id="1235748018">
      <w:bodyDiv w:val="1"/>
      <w:marLeft w:val="0"/>
      <w:marRight w:val="0"/>
      <w:marTop w:val="0"/>
      <w:marBottom w:val="0"/>
      <w:divBdr>
        <w:top w:val="none" w:sz="0" w:space="0" w:color="auto"/>
        <w:left w:val="none" w:sz="0" w:space="0" w:color="auto"/>
        <w:bottom w:val="none" w:sz="0" w:space="0" w:color="auto"/>
        <w:right w:val="none" w:sz="0" w:space="0" w:color="auto"/>
      </w:divBdr>
    </w:div>
    <w:div w:id="1235775323">
      <w:bodyDiv w:val="1"/>
      <w:marLeft w:val="0"/>
      <w:marRight w:val="0"/>
      <w:marTop w:val="0"/>
      <w:marBottom w:val="0"/>
      <w:divBdr>
        <w:top w:val="none" w:sz="0" w:space="0" w:color="auto"/>
        <w:left w:val="none" w:sz="0" w:space="0" w:color="auto"/>
        <w:bottom w:val="none" w:sz="0" w:space="0" w:color="auto"/>
        <w:right w:val="none" w:sz="0" w:space="0" w:color="auto"/>
      </w:divBdr>
    </w:div>
    <w:div w:id="1235970916">
      <w:bodyDiv w:val="1"/>
      <w:marLeft w:val="0"/>
      <w:marRight w:val="0"/>
      <w:marTop w:val="0"/>
      <w:marBottom w:val="0"/>
      <w:divBdr>
        <w:top w:val="none" w:sz="0" w:space="0" w:color="auto"/>
        <w:left w:val="none" w:sz="0" w:space="0" w:color="auto"/>
        <w:bottom w:val="none" w:sz="0" w:space="0" w:color="auto"/>
        <w:right w:val="none" w:sz="0" w:space="0" w:color="auto"/>
      </w:divBdr>
    </w:div>
    <w:div w:id="1236280716">
      <w:bodyDiv w:val="1"/>
      <w:marLeft w:val="0"/>
      <w:marRight w:val="0"/>
      <w:marTop w:val="0"/>
      <w:marBottom w:val="0"/>
      <w:divBdr>
        <w:top w:val="none" w:sz="0" w:space="0" w:color="auto"/>
        <w:left w:val="none" w:sz="0" w:space="0" w:color="auto"/>
        <w:bottom w:val="none" w:sz="0" w:space="0" w:color="auto"/>
        <w:right w:val="none" w:sz="0" w:space="0" w:color="auto"/>
      </w:divBdr>
    </w:div>
    <w:div w:id="1237088495">
      <w:bodyDiv w:val="1"/>
      <w:marLeft w:val="0"/>
      <w:marRight w:val="0"/>
      <w:marTop w:val="0"/>
      <w:marBottom w:val="0"/>
      <w:divBdr>
        <w:top w:val="none" w:sz="0" w:space="0" w:color="auto"/>
        <w:left w:val="none" w:sz="0" w:space="0" w:color="auto"/>
        <w:bottom w:val="none" w:sz="0" w:space="0" w:color="auto"/>
        <w:right w:val="none" w:sz="0" w:space="0" w:color="auto"/>
      </w:divBdr>
    </w:div>
    <w:div w:id="1237546186">
      <w:bodyDiv w:val="1"/>
      <w:marLeft w:val="0"/>
      <w:marRight w:val="0"/>
      <w:marTop w:val="0"/>
      <w:marBottom w:val="0"/>
      <w:divBdr>
        <w:top w:val="none" w:sz="0" w:space="0" w:color="auto"/>
        <w:left w:val="none" w:sz="0" w:space="0" w:color="auto"/>
        <w:bottom w:val="none" w:sz="0" w:space="0" w:color="auto"/>
        <w:right w:val="none" w:sz="0" w:space="0" w:color="auto"/>
      </w:divBdr>
    </w:div>
    <w:div w:id="1237664383">
      <w:bodyDiv w:val="1"/>
      <w:marLeft w:val="0"/>
      <w:marRight w:val="0"/>
      <w:marTop w:val="0"/>
      <w:marBottom w:val="0"/>
      <w:divBdr>
        <w:top w:val="none" w:sz="0" w:space="0" w:color="auto"/>
        <w:left w:val="none" w:sz="0" w:space="0" w:color="auto"/>
        <w:bottom w:val="none" w:sz="0" w:space="0" w:color="auto"/>
        <w:right w:val="none" w:sz="0" w:space="0" w:color="auto"/>
      </w:divBdr>
      <w:divsChild>
        <w:div w:id="380636649">
          <w:marLeft w:val="480"/>
          <w:marRight w:val="0"/>
          <w:marTop w:val="0"/>
          <w:marBottom w:val="0"/>
          <w:divBdr>
            <w:top w:val="none" w:sz="0" w:space="0" w:color="auto"/>
            <w:left w:val="none" w:sz="0" w:space="0" w:color="auto"/>
            <w:bottom w:val="none" w:sz="0" w:space="0" w:color="auto"/>
            <w:right w:val="none" w:sz="0" w:space="0" w:color="auto"/>
          </w:divBdr>
        </w:div>
        <w:div w:id="827944071">
          <w:marLeft w:val="480"/>
          <w:marRight w:val="0"/>
          <w:marTop w:val="0"/>
          <w:marBottom w:val="0"/>
          <w:divBdr>
            <w:top w:val="none" w:sz="0" w:space="0" w:color="auto"/>
            <w:left w:val="none" w:sz="0" w:space="0" w:color="auto"/>
            <w:bottom w:val="none" w:sz="0" w:space="0" w:color="auto"/>
            <w:right w:val="none" w:sz="0" w:space="0" w:color="auto"/>
          </w:divBdr>
        </w:div>
        <w:div w:id="1229919150">
          <w:marLeft w:val="480"/>
          <w:marRight w:val="0"/>
          <w:marTop w:val="0"/>
          <w:marBottom w:val="0"/>
          <w:divBdr>
            <w:top w:val="none" w:sz="0" w:space="0" w:color="auto"/>
            <w:left w:val="none" w:sz="0" w:space="0" w:color="auto"/>
            <w:bottom w:val="none" w:sz="0" w:space="0" w:color="auto"/>
            <w:right w:val="none" w:sz="0" w:space="0" w:color="auto"/>
          </w:divBdr>
        </w:div>
        <w:div w:id="1019769865">
          <w:marLeft w:val="480"/>
          <w:marRight w:val="0"/>
          <w:marTop w:val="0"/>
          <w:marBottom w:val="0"/>
          <w:divBdr>
            <w:top w:val="none" w:sz="0" w:space="0" w:color="auto"/>
            <w:left w:val="none" w:sz="0" w:space="0" w:color="auto"/>
            <w:bottom w:val="none" w:sz="0" w:space="0" w:color="auto"/>
            <w:right w:val="none" w:sz="0" w:space="0" w:color="auto"/>
          </w:divBdr>
        </w:div>
        <w:div w:id="315498668">
          <w:marLeft w:val="480"/>
          <w:marRight w:val="0"/>
          <w:marTop w:val="0"/>
          <w:marBottom w:val="0"/>
          <w:divBdr>
            <w:top w:val="none" w:sz="0" w:space="0" w:color="auto"/>
            <w:left w:val="none" w:sz="0" w:space="0" w:color="auto"/>
            <w:bottom w:val="none" w:sz="0" w:space="0" w:color="auto"/>
            <w:right w:val="none" w:sz="0" w:space="0" w:color="auto"/>
          </w:divBdr>
        </w:div>
        <w:div w:id="1928074959">
          <w:marLeft w:val="480"/>
          <w:marRight w:val="0"/>
          <w:marTop w:val="0"/>
          <w:marBottom w:val="0"/>
          <w:divBdr>
            <w:top w:val="none" w:sz="0" w:space="0" w:color="auto"/>
            <w:left w:val="none" w:sz="0" w:space="0" w:color="auto"/>
            <w:bottom w:val="none" w:sz="0" w:space="0" w:color="auto"/>
            <w:right w:val="none" w:sz="0" w:space="0" w:color="auto"/>
          </w:divBdr>
        </w:div>
        <w:div w:id="917909545">
          <w:marLeft w:val="480"/>
          <w:marRight w:val="0"/>
          <w:marTop w:val="0"/>
          <w:marBottom w:val="0"/>
          <w:divBdr>
            <w:top w:val="none" w:sz="0" w:space="0" w:color="auto"/>
            <w:left w:val="none" w:sz="0" w:space="0" w:color="auto"/>
            <w:bottom w:val="none" w:sz="0" w:space="0" w:color="auto"/>
            <w:right w:val="none" w:sz="0" w:space="0" w:color="auto"/>
          </w:divBdr>
        </w:div>
        <w:div w:id="574896717">
          <w:marLeft w:val="480"/>
          <w:marRight w:val="0"/>
          <w:marTop w:val="0"/>
          <w:marBottom w:val="0"/>
          <w:divBdr>
            <w:top w:val="none" w:sz="0" w:space="0" w:color="auto"/>
            <w:left w:val="none" w:sz="0" w:space="0" w:color="auto"/>
            <w:bottom w:val="none" w:sz="0" w:space="0" w:color="auto"/>
            <w:right w:val="none" w:sz="0" w:space="0" w:color="auto"/>
          </w:divBdr>
        </w:div>
        <w:div w:id="1652559108">
          <w:marLeft w:val="480"/>
          <w:marRight w:val="0"/>
          <w:marTop w:val="0"/>
          <w:marBottom w:val="0"/>
          <w:divBdr>
            <w:top w:val="none" w:sz="0" w:space="0" w:color="auto"/>
            <w:left w:val="none" w:sz="0" w:space="0" w:color="auto"/>
            <w:bottom w:val="none" w:sz="0" w:space="0" w:color="auto"/>
            <w:right w:val="none" w:sz="0" w:space="0" w:color="auto"/>
          </w:divBdr>
        </w:div>
        <w:div w:id="94861713">
          <w:marLeft w:val="480"/>
          <w:marRight w:val="0"/>
          <w:marTop w:val="0"/>
          <w:marBottom w:val="0"/>
          <w:divBdr>
            <w:top w:val="none" w:sz="0" w:space="0" w:color="auto"/>
            <w:left w:val="none" w:sz="0" w:space="0" w:color="auto"/>
            <w:bottom w:val="none" w:sz="0" w:space="0" w:color="auto"/>
            <w:right w:val="none" w:sz="0" w:space="0" w:color="auto"/>
          </w:divBdr>
        </w:div>
        <w:div w:id="1149135325">
          <w:marLeft w:val="480"/>
          <w:marRight w:val="0"/>
          <w:marTop w:val="0"/>
          <w:marBottom w:val="0"/>
          <w:divBdr>
            <w:top w:val="none" w:sz="0" w:space="0" w:color="auto"/>
            <w:left w:val="none" w:sz="0" w:space="0" w:color="auto"/>
            <w:bottom w:val="none" w:sz="0" w:space="0" w:color="auto"/>
            <w:right w:val="none" w:sz="0" w:space="0" w:color="auto"/>
          </w:divBdr>
        </w:div>
        <w:div w:id="712969840">
          <w:marLeft w:val="480"/>
          <w:marRight w:val="0"/>
          <w:marTop w:val="0"/>
          <w:marBottom w:val="0"/>
          <w:divBdr>
            <w:top w:val="none" w:sz="0" w:space="0" w:color="auto"/>
            <w:left w:val="none" w:sz="0" w:space="0" w:color="auto"/>
            <w:bottom w:val="none" w:sz="0" w:space="0" w:color="auto"/>
            <w:right w:val="none" w:sz="0" w:space="0" w:color="auto"/>
          </w:divBdr>
        </w:div>
        <w:div w:id="1802961631">
          <w:marLeft w:val="480"/>
          <w:marRight w:val="0"/>
          <w:marTop w:val="0"/>
          <w:marBottom w:val="0"/>
          <w:divBdr>
            <w:top w:val="none" w:sz="0" w:space="0" w:color="auto"/>
            <w:left w:val="none" w:sz="0" w:space="0" w:color="auto"/>
            <w:bottom w:val="none" w:sz="0" w:space="0" w:color="auto"/>
            <w:right w:val="none" w:sz="0" w:space="0" w:color="auto"/>
          </w:divBdr>
        </w:div>
        <w:div w:id="2114666064">
          <w:marLeft w:val="480"/>
          <w:marRight w:val="0"/>
          <w:marTop w:val="0"/>
          <w:marBottom w:val="0"/>
          <w:divBdr>
            <w:top w:val="none" w:sz="0" w:space="0" w:color="auto"/>
            <w:left w:val="none" w:sz="0" w:space="0" w:color="auto"/>
            <w:bottom w:val="none" w:sz="0" w:space="0" w:color="auto"/>
            <w:right w:val="none" w:sz="0" w:space="0" w:color="auto"/>
          </w:divBdr>
        </w:div>
        <w:div w:id="1263798696">
          <w:marLeft w:val="480"/>
          <w:marRight w:val="0"/>
          <w:marTop w:val="0"/>
          <w:marBottom w:val="0"/>
          <w:divBdr>
            <w:top w:val="none" w:sz="0" w:space="0" w:color="auto"/>
            <w:left w:val="none" w:sz="0" w:space="0" w:color="auto"/>
            <w:bottom w:val="none" w:sz="0" w:space="0" w:color="auto"/>
            <w:right w:val="none" w:sz="0" w:space="0" w:color="auto"/>
          </w:divBdr>
        </w:div>
        <w:div w:id="436222297">
          <w:marLeft w:val="480"/>
          <w:marRight w:val="0"/>
          <w:marTop w:val="0"/>
          <w:marBottom w:val="0"/>
          <w:divBdr>
            <w:top w:val="none" w:sz="0" w:space="0" w:color="auto"/>
            <w:left w:val="none" w:sz="0" w:space="0" w:color="auto"/>
            <w:bottom w:val="none" w:sz="0" w:space="0" w:color="auto"/>
            <w:right w:val="none" w:sz="0" w:space="0" w:color="auto"/>
          </w:divBdr>
        </w:div>
        <w:div w:id="1538348135">
          <w:marLeft w:val="480"/>
          <w:marRight w:val="0"/>
          <w:marTop w:val="0"/>
          <w:marBottom w:val="0"/>
          <w:divBdr>
            <w:top w:val="none" w:sz="0" w:space="0" w:color="auto"/>
            <w:left w:val="none" w:sz="0" w:space="0" w:color="auto"/>
            <w:bottom w:val="none" w:sz="0" w:space="0" w:color="auto"/>
            <w:right w:val="none" w:sz="0" w:space="0" w:color="auto"/>
          </w:divBdr>
        </w:div>
      </w:divsChild>
    </w:div>
    <w:div w:id="1239561727">
      <w:bodyDiv w:val="1"/>
      <w:marLeft w:val="0"/>
      <w:marRight w:val="0"/>
      <w:marTop w:val="0"/>
      <w:marBottom w:val="0"/>
      <w:divBdr>
        <w:top w:val="none" w:sz="0" w:space="0" w:color="auto"/>
        <w:left w:val="none" w:sz="0" w:space="0" w:color="auto"/>
        <w:bottom w:val="none" w:sz="0" w:space="0" w:color="auto"/>
        <w:right w:val="none" w:sz="0" w:space="0" w:color="auto"/>
      </w:divBdr>
    </w:div>
    <w:div w:id="1239948501">
      <w:bodyDiv w:val="1"/>
      <w:marLeft w:val="0"/>
      <w:marRight w:val="0"/>
      <w:marTop w:val="0"/>
      <w:marBottom w:val="0"/>
      <w:divBdr>
        <w:top w:val="none" w:sz="0" w:space="0" w:color="auto"/>
        <w:left w:val="none" w:sz="0" w:space="0" w:color="auto"/>
        <w:bottom w:val="none" w:sz="0" w:space="0" w:color="auto"/>
        <w:right w:val="none" w:sz="0" w:space="0" w:color="auto"/>
      </w:divBdr>
    </w:div>
    <w:div w:id="1240408205">
      <w:bodyDiv w:val="1"/>
      <w:marLeft w:val="0"/>
      <w:marRight w:val="0"/>
      <w:marTop w:val="0"/>
      <w:marBottom w:val="0"/>
      <w:divBdr>
        <w:top w:val="none" w:sz="0" w:space="0" w:color="auto"/>
        <w:left w:val="none" w:sz="0" w:space="0" w:color="auto"/>
        <w:bottom w:val="none" w:sz="0" w:space="0" w:color="auto"/>
        <w:right w:val="none" w:sz="0" w:space="0" w:color="auto"/>
      </w:divBdr>
    </w:div>
    <w:div w:id="1240484745">
      <w:bodyDiv w:val="1"/>
      <w:marLeft w:val="0"/>
      <w:marRight w:val="0"/>
      <w:marTop w:val="0"/>
      <w:marBottom w:val="0"/>
      <w:divBdr>
        <w:top w:val="none" w:sz="0" w:space="0" w:color="auto"/>
        <w:left w:val="none" w:sz="0" w:space="0" w:color="auto"/>
        <w:bottom w:val="none" w:sz="0" w:space="0" w:color="auto"/>
        <w:right w:val="none" w:sz="0" w:space="0" w:color="auto"/>
      </w:divBdr>
    </w:div>
    <w:div w:id="1240941323">
      <w:bodyDiv w:val="1"/>
      <w:marLeft w:val="0"/>
      <w:marRight w:val="0"/>
      <w:marTop w:val="0"/>
      <w:marBottom w:val="0"/>
      <w:divBdr>
        <w:top w:val="none" w:sz="0" w:space="0" w:color="auto"/>
        <w:left w:val="none" w:sz="0" w:space="0" w:color="auto"/>
        <w:bottom w:val="none" w:sz="0" w:space="0" w:color="auto"/>
        <w:right w:val="none" w:sz="0" w:space="0" w:color="auto"/>
      </w:divBdr>
    </w:div>
    <w:div w:id="1242061033">
      <w:bodyDiv w:val="1"/>
      <w:marLeft w:val="0"/>
      <w:marRight w:val="0"/>
      <w:marTop w:val="0"/>
      <w:marBottom w:val="0"/>
      <w:divBdr>
        <w:top w:val="none" w:sz="0" w:space="0" w:color="auto"/>
        <w:left w:val="none" w:sz="0" w:space="0" w:color="auto"/>
        <w:bottom w:val="none" w:sz="0" w:space="0" w:color="auto"/>
        <w:right w:val="none" w:sz="0" w:space="0" w:color="auto"/>
      </w:divBdr>
    </w:div>
    <w:div w:id="1243445430">
      <w:bodyDiv w:val="1"/>
      <w:marLeft w:val="0"/>
      <w:marRight w:val="0"/>
      <w:marTop w:val="0"/>
      <w:marBottom w:val="0"/>
      <w:divBdr>
        <w:top w:val="none" w:sz="0" w:space="0" w:color="auto"/>
        <w:left w:val="none" w:sz="0" w:space="0" w:color="auto"/>
        <w:bottom w:val="none" w:sz="0" w:space="0" w:color="auto"/>
        <w:right w:val="none" w:sz="0" w:space="0" w:color="auto"/>
      </w:divBdr>
    </w:div>
    <w:div w:id="1244952718">
      <w:bodyDiv w:val="1"/>
      <w:marLeft w:val="0"/>
      <w:marRight w:val="0"/>
      <w:marTop w:val="0"/>
      <w:marBottom w:val="0"/>
      <w:divBdr>
        <w:top w:val="none" w:sz="0" w:space="0" w:color="auto"/>
        <w:left w:val="none" w:sz="0" w:space="0" w:color="auto"/>
        <w:bottom w:val="none" w:sz="0" w:space="0" w:color="auto"/>
        <w:right w:val="none" w:sz="0" w:space="0" w:color="auto"/>
      </w:divBdr>
    </w:div>
    <w:div w:id="1245073262">
      <w:bodyDiv w:val="1"/>
      <w:marLeft w:val="0"/>
      <w:marRight w:val="0"/>
      <w:marTop w:val="0"/>
      <w:marBottom w:val="0"/>
      <w:divBdr>
        <w:top w:val="none" w:sz="0" w:space="0" w:color="auto"/>
        <w:left w:val="none" w:sz="0" w:space="0" w:color="auto"/>
        <w:bottom w:val="none" w:sz="0" w:space="0" w:color="auto"/>
        <w:right w:val="none" w:sz="0" w:space="0" w:color="auto"/>
      </w:divBdr>
    </w:div>
    <w:div w:id="1245994453">
      <w:bodyDiv w:val="1"/>
      <w:marLeft w:val="0"/>
      <w:marRight w:val="0"/>
      <w:marTop w:val="0"/>
      <w:marBottom w:val="0"/>
      <w:divBdr>
        <w:top w:val="none" w:sz="0" w:space="0" w:color="auto"/>
        <w:left w:val="none" w:sz="0" w:space="0" w:color="auto"/>
        <w:bottom w:val="none" w:sz="0" w:space="0" w:color="auto"/>
        <w:right w:val="none" w:sz="0" w:space="0" w:color="auto"/>
      </w:divBdr>
    </w:div>
    <w:div w:id="1246912979">
      <w:bodyDiv w:val="1"/>
      <w:marLeft w:val="0"/>
      <w:marRight w:val="0"/>
      <w:marTop w:val="0"/>
      <w:marBottom w:val="0"/>
      <w:divBdr>
        <w:top w:val="none" w:sz="0" w:space="0" w:color="auto"/>
        <w:left w:val="none" w:sz="0" w:space="0" w:color="auto"/>
        <w:bottom w:val="none" w:sz="0" w:space="0" w:color="auto"/>
        <w:right w:val="none" w:sz="0" w:space="0" w:color="auto"/>
      </w:divBdr>
    </w:div>
    <w:div w:id="1247764933">
      <w:bodyDiv w:val="1"/>
      <w:marLeft w:val="0"/>
      <w:marRight w:val="0"/>
      <w:marTop w:val="0"/>
      <w:marBottom w:val="0"/>
      <w:divBdr>
        <w:top w:val="none" w:sz="0" w:space="0" w:color="auto"/>
        <w:left w:val="none" w:sz="0" w:space="0" w:color="auto"/>
        <w:bottom w:val="none" w:sz="0" w:space="0" w:color="auto"/>
        <w:right w:val="none" w:sz="0" w:space="0" w:color="auto"/>
      </w:divBdr>
    </w:div>
    <w:div w:id="1248077565">
      <w:bodyDiv w:val="1"/>
      <w:marLeft w:val="0"/>
      <w:marRight w:val="0"/>
      <w:marTop w:val="0"/>
      <w:marBottom w:val="0"/>
      <w:divBdr>
        <w:top w:val="none" w:sz="0" w:space="0" w:color="auto"/>
        <w:left w:val="none" w:sz="0" w:space="0" w:color="auto"/>
        <w:bottom w:val="none" w:sz="0" w:space="0" w:color="auto"/>
        <w:right w:val="none" w:sz="0" w:space="0" w:color="auto"/>
      </w:divBdr>
    </w:div>
    <w:div w:id="1248880149">
      <w:bodyDiv w:val="1"/>
      <w:marLeft w:val="0"/>
      <w:marRight w:val="0"/>
      <w:marTop w:val="0"/>
      <w:marBottom w:val="0"/>
      <w:divBdr>
        <w:top w:val="none" w:sz="0" w:space="0" w:color="auto"/>
        <w:left w:val="none" w:sz="0" w:space="0" w:color="auto"/>
        <w:bottom w:val="none" w:sz="0" w:space="0" w:color="auto"/>
        <w:right w:val="none" w:sz="0" w:space="0" w:color="auto"/>
      </w:divBdr>
    </w:div>
    <w:div w:id="1249340209">
      <w:bodyDiv w:val="1"/>
      <w:marLeft w:val="0"/>
      <w:marRight w:val="0"/>
      <w:marTop w:val="0"/>
      <w:marBottom w:val="0"/>
      <w:divBdr>
        <w:top w:val="none" w:sz="0" w:space="0" w:color="auto"/>
        <w:left w:val="none" w:sz="0" w:space="0" w:color="auto"/>
        <w:bottom w:val="none" w:sz="0" w:space="0" w:color="auto"/>
        <w:right w:val="none" w:sz="0" w:space="0" w:color="auto"/>
      </w:divBdr>
    </w:div>
    <w:div w:id="1250891274">
      <w:bodyDiv w:val="1"/>
      <w:marLeft w:val="0"/>
      <w:marRight w:val="0"/>
      <w:marTop w:val="0"/>
      <w:marBottom w:val="0"/>
      <w:divBdr>
        <w:top w:val="none" w:sz="0" w:space="0" w:color="auto"/>
        <w:left w:val="none" w:sz="0" w:space="0" w:color="auto"/>
        <w:bottom w:val="none" w:sz="0" w:space="0" w:color="auto"/>
        <w:right w:val="none" w:sz="0" w:space="0" w:color="auto"/>
      </w:divBdr>
    </w:div>
    <w:div w:id="1251935871">
      <w:bodyDiv w:val="1"/>
      <w:marLeft w:val="0"/>
      <w:marRight w:val="0"/>
      <w:marTop w:val="0"/>
      <w:marBottom w:val="0"/>
      <w:divBdr>
        <w:top w:val="none" w:sz="0" w:space="0" w:color="auto"/>
        <w:left w:val="none" w:sz="0" w:space="0" w:color="auto"/>
        <w:bottom w:val="none" w:sz="0" w:space="0" w:color="auto"/>
        <w:right w:val="none" w:sz="0" w:space="0" w:color="auto"/>
      </w:divBdr>
    </w:div>
    <w:div w:id="1251960761">
      <w:bodyDiv w:val="1"/>
      <w:marLeft w:val="0"/>
      <w:marRight w:val="0"/>
      <w:marTop w:val="0"/>
      <w:marBottom w:val="0"/>
      <w:divBdr>
        <w:top w:val="none" w:sz="0" w:space="0" w:color="auto"/>
        <w:left w:val="none" w:sz="0" w:space="0" w:color="auto"/>
        <w:bottom w:val="none" w:sz="0" w:space="0" w:color="auto"/>
        <w:right w:val="none" w:sz="0" w:space="0" w:color="auto"/>
      </w:divBdr>
    </w:div>
    <w:div w:id="1252347299">
      <w:bodyDiv w:val="1"/>
      <w:marLeft w:val="0"/>
      <w:marRight w:val="0"/>
      <w:marTop w:val="0"/>
      <w:marBottom w:val="0"/>
      <w:divBdr>
        <w:top w:val="none" w:sz="0" w:space="0" w:color="auto"/>
        <w:left w:val="none" w:sz="0" w:space="0" w:color="auto"/>
        <w:bottom w:val="none" w:sz="0" w:space="0" w:color="auto"/>
        <w:right w:val="none" w:sz="0" w:space="0" w:color="auto"/>
      </w:divBdr>
    </w:div>
    <w:div w:id="1252396471">
      <w:bodyDiv w:val="1"/>
      <w:marLeft w:val="0"/>
      <w:marRight w:val="0"/>
      <w:marTop w:val="0"/>
      <w:marBottom w:val="0"/>
      <w:divBdr>
        <w:top w:val="none" w:sz="0" w:space="0" w:color="auto"/>
        <w:left w:val="none" w:sz="0" w:space="0" w:color="auto"/>
        <w:bottom w:val="none" w:sz="0" w:space="0" w:color="auto"/>
        <w:right w:val="none" w:sz="0" w:space="0" w:color="auto"/>
      </w:divBdr>
    </w:div>
    <w:div w:id="1252471107">
      <w:bodyDiv w:val="1"/>
      <w:marLeft w:val="0"/>
      <w:marRight w:val="0"/>
      <w:marTop w:val="0"/>
      <w:marBottom w:val="0"/>
      <w:divBdr>
        <w:top w:val="none" w:sz="0" w:space="0" w:color="auto"/>
        <w:left w:val="none" w:sz="0" w:space="0" w:color="auto"/>
        <w:bottom w:val="none" w:sz="0" w:space="0" w:color="auto"/>
        <w:right w:val="none" w:sz="0" w:space="0" w:color="auto"/>
      </w:divBdr>
    </w:div>
    <w:div w:id="1252471810">
      <w:bodyDiv w:val="1"/>
      <w:marLeft w:val="0"/>
      <w:marRight w:val="0"/>
      <w:marTop w:val="0"/>
      <w:marBottom w:val="0"/>
      <w:divBdr>
        <w:top w:val="none" w:sz="0" w:space="0" w:color="auto"/>
        <w:left w:val="none" w:sz="0" w:space="0" w:color="auto"/>
        <w:bottom w:val="none" w:sz="0" w:space="0" w:color="auto"/>
        <w:right w:val="none" w:sz="0" w:space="0" w:color="auto"/>
      </w:divBdr>
    </w:div>
    <w:div w:id="1252738786">
      <w:bodyDiv w:val="1"/>
      <w:marLeft w:val="0"/>
      <w:marRight w:val="0"/>
      <w:marTop w:val="0"/>
      <w:marBottom w:val="0"/>
      <w:divBdr>
        <w:top w:val="none" w:sz="0" w:space="0" w:color="auto"/>
        <w:left w:val="none" w:sz="0" w:space="0" w:color="auto"/>
        <w:bottom w:val="none" w:sz="0" w:space="0" w:color="auto"/>
        <w:right w:val="none" w:sz="0" w:space="0" w:color="auto"/>
      </w:divBdr>
    </w:div>
    <w:div w:id="1255897029">
      <w:bodyDiv w:val="1"/>
      <w:marLeft w:val="0"/>
      <w:marRight w:val="0"/>
      <w:marTop w:val="0"/>
      <w:marBottom w:val="0"/>
      <w:divBdr>
        <w:top w:val="none" w:sz="0" w:space="0" w:color="auto"/>
        <w:left w:val="none" w:sz="0" w:space="0" w:color="auto"/>
        <w:bottom w:val="none" w:sz="0" w:space="0" w:color="auto"/>
        <w:right w:val="none" w:sz="0" w:space="0" w:color="auto"/>
      </w:divBdr>
    </w:div>
    <w:div w:id="1256403652">
      <w:bodyDiv w:val="1"/>
      <w:marLeft w:val="0"/>
      <w:marRight w:val="0"/>
      <w:marTop w:val="0"/>
      <w:marBottom w:val="0"/>
      <w:divBdr>
        <w:top w:val="none" w:sz="0" w:space="0" w:color="auto"/>
        <w:left w:val="none" w:sz="0" w:space="0" w:color="auto"/>
        <w:bottom w:val="none" w:sz="0" w:space="0" w:color="auto"/>
        <w:right w:val="none" w:sz="0" w:space="0" w:color="auto"/>
      </w:divBdr>
    </w:div>
    <w:div w:id="1257322107">
      <w:bodyDiv w:val="1"/>
      <w:marLeft w:val="0"/>
      <w:marRight w:val="0"/>
      <w:marTop w:val="0"/>
      <w:marBottom w:val="0"/>
      <w:divBdr>
        <w:top w:val="none" w:sz="0" w:space="0" w:color="auto"/>
        <w:left w:val="none" w:sz="0" w:space="0" w:color="auto"/>
        <w:bottom w:val="none" w:sz="0" w:space="0" w:color="auto"/>
        <w:right w:val="none" w:sz="0" w:space="0" w:color="auto"/>
      </w:divBdr>
    </w:div>
    <w:div w:id="1257326894">
      <w:bodyDiv w:val="1"/>
      <w:marLeft w:val="0"/>
      <w:marRight w:val="0"/>
      <w:marTop w:val="0"/>
      <w:marBottom w:val="0"/>
      <w:divBdr>
        <w:top w:val="none" w:sz="0" w:space="0" w:color="auto"/>
        <w:left w:val="none" w:sz="0" w:space="0" w:color="auto"/>
        <w:bottom w:val="none" w:sz="0" w:space="0" w:color="auto"/>
        <w:right w:val="none" w:sz="0" w:space="0" w:color="auto"/>
      </w:divBdr>
    </w:div>
    <w:div w:id="1257641712">
      <w:bodyDiv w:val="1"/>
      <w:marLeft w:val="0"/>
      <w:marRight w:val="0"/>
      <w:marTop w:val="0"/>
      <w:marBottom w:val="0"/>
      <w:divBdr>
        <w:top w:val="none" w:sz="0" w:space="0" w:color="auto"/>
        <w:left w:val="none" w:sz="0" w:space="0" w:color="auto"/>
        <w:bottom w:val="none" w:sz="0" w:space="0" w:color="auto"/>
        <w:right w:val="none" w:sz="0" w:space="0" w:color="auto"/>
      </w:divBdr>
    </w:div>
    <w:div w:id="1258320621">
      <w:bodyDiv w:val="1"/>
      <w:marLeft w:val="0"/>
      <w:marRight w:val="0"/>
      <w:marTop w:val="0"/>
      <w:marBottom w:val="0"/>
      <w:divBdr>
        <w:top w:val="none" w:sz="0" w:space="0" w:color="auto"/>
        <w:left w:val="none" w:sz="0" w:space="0" w:color="auto"/>
        <w:bottom w:val="none" w:sz="0" w:space="0" w:color="auto"/>
        <w:right w:val="none" w:sz="0" w:space="0" w:color="auto"/>
      </w:divBdr>
    </w:div>
    <w:div w:id="1260218266">
      <w:bodyDiv w:val="1"/>
      <w:marLeft w:val="0"/>
      <w:marRight w:val="0"/>
      <w:marTop w:val="0"/>
      <w:marBottom w:val="0"/>
      <w:divBdr>
        <w:top w:val="none" w:sz="0" w:space="0" w:color="auto"/>
        <w:left w:val="none" w:sz="0" w:space="0" w:color="auto"/>
        <w:bottom w:val="none" w:sz="0" w:space="0" w:color="auto"/>
        <w:right w:val="none" w:sz="0" w:space="0" w:color="auto"/>
      </w:divBdr>
    </w:div>
    <w:div w:id="1261915128">
      <w:bodyDiv w:val="1"/>
      <w:marLeft w:val="0"/>
      <w:marRight w:val="0"/>
      <w:marTop w:val="0"/>
      <w:marBottom w:val="0"/>
      <w:divBdr>
        <w:top w:val="none" w:sz="0" w:space="0" w:color="auto"/>
        <w:left w:val="none" w:sz="0" w:space="0" w:color="auto"/>
        <w:bottom w:val="none" w:sz="0" w:space="0" w:color="auto"/>
        <w:right w:val="none" w:sz="0" w:space="0" w:color="auto"/>
      </w:divBdr>
    </w:div>
    <w:div w:id="1262446007">
      <w:bodyDiv w:val="1"/>
      <w:marLeft w:val="0"/>
      <w:marRight w:val="0"/>
      <w:marTop w:val="0"/>
      <w:marBottom w:val="0"/>
      <w:divBdr>
        <w:top w:val="none" w:sz="0" w:space="0" w:color="auto"/>
        <w:left w:val="none" w:sz="0" w:space="0" w:color="auto"/>
        <w:bottom w:val="none" w:sz="0" w:space="0" w:color="auto"/>
        <w:right w:val="none" w:sz="0" w:space="0" w:color="auto"/>
      </w:divBdr>
    </w:div>
    <w:div w:id="1262759574">
      <w:bodyDiv w:val="1"/>
      <w:marLeft w:val="0"/>
      <w:marRight w:val="0"/>
      <w:marTop w:val="0"/>
      <w:marBottom w:val="0"/>
      <w:divBdr>
        <w:top w:val="none" w:sz="0" w:space="0" w:color="auto"/>
        <w:left w:val="none" w:sz="0" w:space="0" w:color="auto"/>
        <w:bottom w:val="none" w:sz="0" w:space="0" w:color="auto"/>
        <w:right w:val="none" w:sz="0" w:space="0" w:color="auto"/>
      </w:divBdr>
    </w:div>
    <w:div w:id="1263029224">
      <w:bodyDiv w:val="1"/>
      <w:marLeft w:val="0"/>
      <w:marRight w:val="0"/>
      <w:marTop w:val="0"/>
      <w:marBottom w:val="0"/>
      <w:divBdr>
        <w:top w:val="none" w:sz="0" w:space="0" w:color="auto"/>
        <w:left w:val="none" w:sz="0" w:space="0" w:color="auto"/>
        <w:bottom w:val="none" w:sz="0" w:space="0" w:color="auto"/>
        <w:right w:val="none" w:sz="0" w:space="0" w:color="auto"/>
      </w:divBdr>
    </w:div>
    <w:div w:id="1263143453">
      <w:bodyDiv w:val="1"/>
      <w:marLeft w:val="0"/>
      <w:marRight w:val="0"/>
      <w:marTop w:val="0"/>
      <w:marBottom w:val="0"/>
      <w:divBdr>
        <w:top w:val="none" w:sz="0" w:space="0" w:color="auto"/>
        <w:left w:val="none" w:sz="0" w:space="0" w:color="auto"/>
        <w:bottom w:val="none" w:sz="0" w:space="0" w:color="auto"/>
        <w:right w:val="none" w:sz="0" w:space="0" w:color="auto"/>
      </w:divBdr>
    </w:div>
    <w:div w:id="1263953168">
      <w:bodyDiv w:val="1"/>
      <w:marLeft w:val="0"/>
      <w:marRight w:val="0"/>
      <w:marTop w:val="0"/>
      <w:marBottom w:val="0"/>
      <w:divBdr>
        <w:top w:val="none" w:sz="0" w:space="0" w:color="auto"/>
        <w:left w:val="none" w:sz="0" w:space="0" w:color="auto"/>
        <w:bottom w:val="none" w:sz="0" w:space="0" w:color="auto"/>
        <w:right w:val="none" w:sz="0" w:space="0" w:color="auto"/>
      </w:divBdr>
    </w:div>
    <w:div w:id="1264336754">
      <w:bodyDiv w:val="1"/>
      <w:marLeft w:val="0"/>
      <w:marRight w:val="0"/>
      <w:marTop w:val="0"/>
      <w:marBottom w:val="0"/>
      <w:divBdr>
        <w:top w:val="none" w:sz="0" w:space="0" w:color="auto"/>
        <w:left w:val="none" w:sz="0" w:space="0" w:color="auto"/>
        <w:bottom w:val="none" w:sz="0" w:space="0" w:color="auto"/>
        <w:right w:val="none" w:sz="0" w:space="0" w:color="auto"/>
      </w:divBdr>
    </w:div>
    <w:div w:id="1266646009">
      <w:bodyDiv w:val="1"/>
      <w:marLeft w:val="0"/>
      <w:marRight w:val="0"/>
      <w:marTop w:val="0"/>
      <w:marBottom w:val="0"/>
      <w:divBdr>
        <w:top w:val="none" w:sz="0" w:space="0" w:color="auto"/>
        <w:left w:val="none" w:sz="0" w:space="0" w:color="auto"/>
        <w:bottom w:val="none" w:sz="0" w:space="0" w:color="auto"/>
        <w:right w:val="none" w:sz="0" w:space="0" w:color="auto"/>
      </w:divBdr>
    </w:div>
    <w:div w:id="1269699806">
      <w:bodyDiv w:val="1"/>
      <w:marLeft w:val="0"/>
      <w:marRight w:val="0"/>
      <w:marTop w:val="0"/>
      <w:marBottom w:val="0"/>
      <w:divBdr>
        <w:top w:val="none" w:sz="0" w:space="0" w:color="auto"/>
        <w:left w:val="none" w:sz="0" w:space="0" w:color="auto"/>
        <w:bottom w:val="none" w:sz="0" w:space="0" w:color="auto"/>
        <w:right w:val="none" w:sz="0" w:space="0" w:color="auto"/>
      </w:divBdr>
    </w:div>
    <w:div w:id="1269972614">
      <w:bodyDiv w:val="1"/>
      <w:marLeft w:val="0"/>
      <w:marRight w:val="0"/>
      <w:marTop w:val="0"/>
      <w:marBottom w:val="0"/>
      <w:divBdr>
        <w:top w:val="none" w:sz="0" w:space="0" w:color="auto"/>
        <w:left w:val="none" w:sz="0" w:space="0" w:color="auto"/>
        <w:bottom w:val="none" w:sz="0" w:space="0" w:color="auto"/>
        <w:right w:val="none" w:sz="0" w:space="0" w:color="auto"/>
      </w:divBdr>
    </w:div>
    <w:div w:id="1270698296">
      <w:bodyDiv w:val="1"/>
      <w:marLeft w:val="0"/>
      <w:marRight w:val="0"/>
      <w:marTop w:val="0"/>
      <w:marBottom w:val="0"/>
      <w:divBdr>
        <w:top w:val="none" w:sz="0" w:space="0" w:color="auto"/>
        <w:left w:val="none" w:sz="0" w:space="0" w:color="auto"/>
        <w:bottom w:val="none" w:sz="0" w:space="0" w:color="auto"/>
        <w:right w:val="none" w:sz="0" w:space="0" w:color="auto"/>
      </w:divBdr>
    </w:div>
    <w:div w:id="1270702166">
      <w:bodyDiv w:val="1"/>
      <w:marLeft w:val="0"/>
      <w:marRight w:val="0"/>
      <w:marTop w:val="0"/>
      <w:marBottom w:val="0"/>
      <w:divBdr>
        <w:top w:val="none" w:sz="0" w:space="0" w:color="auto"/>
        <w:left w:val="none" w:sz="0" w:space="0" w:color="auto"/>
        <w:bottom w:val="none" w:sz="0" w:space="0" w:color="auto"/>
        <w:right w:val="none" w:sz="0" w:space="0" w:color="auto"/>
      </w:divBdr>
    </w:div>
    <w:div w:id="1270746796">
      <w:bodyDiv w:val="1"/>
      <w:marLeft w:val="0"/>
      <w:marRight w:val="0"/>
      <w:marTop w:val="0"/>
      <w:marBottom w:val="0"/>
      <w:divBdr>
        <w:top w:val="none" w:sz="0" w:space="0" w:color="auto"/>
        <w:left w:val="none" w:sz="0" w:space="0" w:color="auto"/>
        <w:bottom w:val="none" w:sz="0" w:space="0" w:color="auto"/>
        <w:right w:val="none" w:sz="0" w:space="0" w:color="auto"/>
      </w:divBdr>
    </w:div>
    <w:div w:id="1271595433">
      <w:bodyDiv w:val="1"/>
      <w:marLeft w:val="0"/>
      <w:marRight w:val="0"/>
      <w:marTop w:val="0"/>
      <w:marBottom w:val="0"/>
      <w:divBdr>
        <w:top w:val="none" w:sz="0" w:space="0" w:color="auto"/>
        <w:left w:val="none" w:sz="0" w:space="0" w:color="auto"/>
        <w:bottom w:val="none" w:sz="0" w:space="0" w:color="auto"/>
        <w:right w:val="none" w:sz="0" w:space="0" w:color="auto"/>
      </w:divBdr>
    </w:div>
    <w:div w:id="1272008496">
      <w:bodyDiv w:val="1"/>
      <w:marLeft w:val="0"/>
      <w:marRight w:val="0"/>
      <w:marTop w:val="0"/>
      <w:marBottom w:val="0"/>
      <w:divBdr>
        <w:top w:val="none" w:sz="0" w:space="0" w:color="auto"/>
        <w:left w:val="none" w:sz="0" w:space="0" w:color="auto"/>
        <w:bottom w:val="none" w:sz="0" w:space="0" w:color="auto"/>
        <w:right w:val="none" w:sz="0" w:space="0" w:color="auto"/>
      </w:divBdr>
    </w:div>
    <w:div w:id="1272666423">
      <w:bodyDiv w:val="1"/>
      <w:marLeft w:val="0"/>
      <w:marRight w:val="0"/>
      <w:marTop w:val="0"/>
      <w:marBottom w:val="0"/>
      <w:divBdr>
        <w:top w:val="none" w:sz="0" w:space="0" w:color="auto"/>
        <w:left w:val="none" w:sz="0" w:space="0" w:color="auto"/>
        <w:bottom w:val="none" w:sz="0" w:space="0" w:color="auto"/>
        <w:right w:val="none" w:sz="0" w:space="0" w:color="auto"/>
      </w:divBdr>
    </w:div>
    <w:div w:id="1272933190">
      <w:bodyDiv w:val="1"/>
      <w:marLeft w:val="0"/>
      <w:marRight w:val="0"/>
      <w:marTop w:val="0"/>
      <w:marBottom w:val="0"/>
      <w:divBdr>
        <w:top w:val="none" w:sz="0" w:space="0" w:color="auto"/>
        <w:left w:val="none" w:sz="0" w:space="0" w:color="auto"/>
        <w:bottom w:val="none" w:sz="0" w:space="0" w:color="auto"/>
        <w:right w:val="none" w:sz="0" w:space="0" w:color="auto"/>
      </w:divBdr>
    </w:div>
    <w:div w:id="1273512944">
      <w:bodyDiv w:val="1"/>
      <w:marLeft w:val="0"/>
      <w:marRight w:val="0"/>
      <w:marTop w:val="0"/>
      <w:marBottom w:val="0"/>
      <w:divBdr>
        <w:top w:val="none" w:sz="0" w:space="0" w:color="auto"/>
        <w:left w:val="none" w:sz="0" w:space="0" w:color="auto"/>
        <w:bottom w:val="none" w:sz="0" w:space="0" w:color="auto"/>
        <w:right w:val="none" w:sz="0" w:space="0" w:color="auto"/>
      </w:divBdr>
    </w:div>
    <w:div w:id="1274702351">
      <w:bodyDiv w:val="1"/>
      <w:marLeft w:val="0"/>
      <w:marRight w:val="0"/>
      <w:marTop w:val="0"/>
      <w:marBottom w:val="0"/>
      <w:divBdr>
        <w:top w:val="none" w:sz="0" w:space="0" w:color="auto"/>
        <w:left w:val="none" w:sz="0" w:space="0" w:color="auto"/>
        <w:bottom w:val="none" w:sz="0" w:space="0" w:color="auto"/>
        <w:right w:val="none" w:sz="0" w:space="0" w:color="auto"/>
      </w:divBdr>
    </w:div>
    <w:div w:id="1274747876">
      <w:bodyDiv w:val="1"/>
      <w:marLeft w:val="0"/>
      <w:marRight w:val="0"/>
      <w:marTop w:val="0"/>
      <w:marBottom w:val="0"/>
      <w:divBdr>
        <w:top w:val="none" w:sz="0" w:space="0" w:color="auto"/>
        <w:left w:val="none" w:sz="0" w:space="0" w:color="auto"/>
        <w:bottom w:val="none" w:sz="0" w:space="0" w:color="auto"/>
        <w:right w:val="none" w:sz="0" w:space="0" w:color="auto"/>
      </w:divBdr>
    </w:div>
    <w:div w:id="1276601255">
      <w:bodyDiv w:val="1"/>
      <w:marLeft w:val="0"/>
      <w:marRight w:val="0"/>
      <w:marTop w:val="0"/>
      <w:marBottom w:val="0"/>
      <w:divBdr>
        <w:top w:val="none" w:sz="0" w:space="0" w:color="auto"/>
        <w:left w:val="none" w:sz="0" w:space="0" w:color="auto"/>
        <w:bottom w:val="none" w:sz="0" w:space="0" w:color="auto"/>
        <w:right w:val="none" w:sz="0" w:space="0" w:color="auto"/>
      </w:divBdr>
    </w:div>
    <w:div w:id="1277640015">
      <w:bodyDiv w:val="1"/>
      <w:marLeft w:val="0"/>
      <w:marRight w:val="0"/>
      <w:marTop w:val="0"/>
      <w:marBottom w:val="0"/>
      <w:divBdr>
        <w:top w:val="none" w:sz="0" w:space="0" w:color="auto"/>
        <w:left w:val="none" w:sz="0" w:space="0" w:color="auto"/>
        <w:bottom w:val="none" w:sz="0" w:space="0" w:color="auto"/>
        <w:right w:val="none" w:sz="0" w:space="0" w:color="auto"/>
      </w:divBdr>
    </w:div>
    <w:div w:id="1280067246">
      <w:bodyDiv w:val="1"/>
      <w:marLeft w:val="0"/>
      <w:marRight w:val="0"/>
      <w:marTop w:val="0"/>
      <w:marBottom w:val="0"/>
      <w:divBdr>
        <w:top w:val="none" w:sz="0" w:space="0" w:color="auto"/>
        <w:left w:val="none" w:sz="0" w:space="0" w:color="auto"/>
        <w:bottom w:val="none" w:sz="0" w:space="0" w:color="auto"/>
        <w:right w:val="none" w:sz="0" w:space="0" w:color="auto"/>
      </w:divBdr>
    </w:div>
    <w:div w:id="1280180752">
      <w:bodyDiv w:val="1"/>
      <w:marLeft w:val="0"/>
      <w:marRight w:val="0"/>
      <w:marTop w:val="0"/>
      <w:marBottom w:val="0"/>
      <w:divBdr>
        <w:top w:val="none" w:sz="0" w:space="0" w:color="auto"/>
        <w:left w:val="none" w:sz="0" w:space="0" w:color="auto"/>
        <w:bottom w:val="none" w:sz="0" w:space="0" w:color="auto"/>
        <w:right w:val="none" w:sz="0" w:space="0" w:color="auto"/>
      </w:divBdr>
    </w:div>
    <w:div w:id="1281571314">
      <w:bodyDiv w:val="1"/>
      <w:marLeft w:val="0"/>
      <w:marRight w:val="0"/>
      <w:marTop w:val="0"/>
      <w:marBottom w:val="0"/>
      <w:divBdr>
        <w:top w:val="none" w:sz="0" w:space="0" w:color="auto"/>
        <w:left w:val="none" w:sz="0" w:space="0" w:color="auto"/>
        <w:bottom w:val="none" w:sz="0" w:space="0" w:color="auto"/>
        <w:right w:val="none" w:sz="0" w:space="0" w:color="auto"/>
      </w:divBdr>
      <w:divsChild>
        <w:div w:id="1929462756">
          <w:marLeft w:val="480"/>
          <w:marRight w:val="0"/>
          <w:marTop w:val="0"/>
          <w:marBottom w:val="0"/>
          <w:divBdr>
            <w:top w:val="none" w:sz="0" w:space="0" w:color="auto"/>
            <w:left w:val="none" w:sz="0" w:space="0" w:color="auto"/>
            <w:bottom w:val="none" w:sz="0" w:space="0" w:color="auto"/>
            <w:right w:val="none" w:sz="0" w:space="0" w:color="auto"/>
          </w:divBdr>
        </w:div>
        <w:div w:id="633095478">
          <w:marLeft w:val="480"/>
          <w:marRight w:val="0"/>
          <w:marTop w:val="0"/>
          <w:marBottom w:val="0"/>
          <w:divBdr>
            <w:top w:val="none" w:sz="0" w:space="0" w:color="auto"/>
            <w:left w:val="none" w:sz="0" w:space="0" w:color="auto"/>
            <w:bottom w:val="none" w:sz="0" w:space="0" w:color="auto"/>
            <w:right w:val="none" w:sz="0" w:space="0" w:color="auto"/>
          </w:divBdr>
        </w:div>
        <w:div w:id="1265727123">
          <w:marLeft w:val="480"/>
          <w:marRight w:val="0"/>
          <w:marTop w:val="0"/>
          <w:marBottom w:val="0"/>
          <w:divBdr>
            <w:top w:val="none" w:sz="0" w:space="0" w:color="auto"/>
            <w:left w:val="none" w:sz="0" w:space="0" w:color="auto"/>
            <w:bottom w:val="none" w:sz="0" w:space="0" w:color="auto"/>
            <w:right w:val="none" w:sz="0" w:space="0" w:color="auto"/>
          </w:divBdr>
        </w:div>
        <w:div w:id="384913432">
          <w:marLeft w:val="480"/>
          <w:marRight w:val="0"/>
          <w:marTop w:val="0"/>
          <w:marBottom w:val="0"/>
          <w:divBdr>
            <w:top w:val="none" w:sz="0" w:space="0" w:color="auto"/>
            <w:left w:val="none" w:sz="0" w:space="0" w:color="auto"/>
            <w:bottom w:val="none" w:sz="0" w:space="0" w:color="auto"/>
            <w:right w:val="none" w:sz="0" w:space="0" w:color="auto"/>
          </w:divBdr>
        </w:div>
        <w:div w:id="1401559236">
          <w:marLeft w:val="480"/>
          <w:marRight w:val="0"/>
          <w:marTop w:val="0"/>
          <w:marBottom w:val="0"/>
          <w:divBdr>
            <w:top w:val="none" w:sz="0" w:space="0" w:color="auto"/>
            <w:left w:val="none" w:sz="0" w:space="0" w:color="auto"/>
            <w:bottom w:val="none" w:sz="0" w:space="0" w:color="auto"/>
            <w:right w:val="none" w:sz="0" w:space="0" w:color="auto"/>
          </w:divBdr>
        </w:div>
        <w:div w:id="565725014">
          <w:marLeft w:val="480"/>
          <w:marRight w:val="0"/>
          <w:marTop w:val="0"/>
          <w:marBottom w:val="0"/>
          <w:divBdr>
            <w:top w:val="none" w:sz="0" w:space="0" w:color="auto"/>
            <w:left w:val="none" w:sz="0" w:space="0" w:color="auto"/>
            <w:bottom w:val="none" w:sz="0" w:space="0" w:color="auto"/>
            <w:right w:val="none" w:sz="0" w:space="0" w:color="auto"/>
          </w:divBdr>
        </w:div>
        <w:div w:id="1130787082">
          <w:marLeft w:val="480"/>
          <w:marRight w:val="0"/>
          <w:marTop w:val="0"/>
          <w:marBottom w:val="0"/>
          <w:divBdr>
            <w:top w:val="none" w:sz="0" w:space="0" w:color="auto"/>
            <w:left w:val="none" w:sz="0" w:space="0" w:color="auto"/>
            <w:bottom w:val="none" w:sz="0" w:space="0" w:color="auto"/>
            <w:right w:val="none" w:sz="0" w:space="0" w:color="auto"/>
          </w:divBdr>
        </w:div>
        <w:div w:id="1205210821">
          <w:marLeft w:val="480"/>
          <w:marRight w:val="0"/>
          <w:marTop w:val="0"/>
          <w:marBottom w:val="0"/>
          <w:divBdr>
            <w:top w:val="none" w:sz="0" w:space="0" w:color="auto"/>
            <w:left w:val="none" w:sz="0" w:space="0" w:color="auto"/>
            <w:bottom w:val="none" w:sz="0" w:space="0" w:color="auto"/>
            <w:right w:val="none" w:sz="0" w:space="0" w:color="auto"/>
          </w:divBdr>
        </w:div>
        <w:div w:id="779029844">
          <w:marLeft w:val="480"/>
          <w:marRight w:val="0"/>
          <w:marTop w:val="0"/>
          <w:marBottom w:val="0"/>
          <w:divBdr>
            <w:top w:val="none" w:sz="0" w:space="0" w:color="auto"/>
            <w:left w:val="none" w:sz="0" w:space="0" w:color="auto"/>
            <w:bottom w:val="none" w:sz="0" w:space="0" w:color="auto"/>
            <w:right w:val="none" w:sz="0" w:space="0" w:color="auto"/>
          </w:divBdr>
        </w:div>
        <w:div w:id="1807359637">
          <w:marLeft w:val="480"/>
          <w:marRight w:val="0"/>
          <w:marTop w:val="0"/>
          <w:marBottom w:val="0"/>
          <w:divBdr>
            <w:top w:val="none" w:sz="0" w:space="0" w:color="auto"/>
            <w:left w:val="none" w:sz="0" w:space="0" w:color="auto"/>
            <w:bottom w:val="none" w:sz="0" w:space="0" w:color="auto"/>
            <w:right w:val="none" w:sz="0" w:space="0" w:color="auto"/>
          </w:divBdr>
        </w:div>
        <w:div w:id="955866332">
          <w:marLeft w:val="480"/>
          <w:marRight w:val="0"/>
          <w:marTop w:val="0"/>
          <w:marBottom w:val="0"/>
          <w:divBdr>
            <w:top w:val="none" w:sz="0" w:space="0" w:color="auto"/>
            <w:left w:val="none" w:sz="0" w:space="0" w:color="auto"/>
            <w:bottom w:val="none" w:sz="0" w:space="0" w:color="auto"/>
            <w:right w:val="none" w:sz="0" w:space="0" w:color="auto"/>
          </w:divBdr>
        </w:div>
        <w:div w:id="2055812889">
          <w:marLeft w:val="480"/>
          <w:marRight w:val="0"/>
          <w:marTop w:val="0"/>
          <w:marBottom w:val="0"/>
          <w:divBdr>
            <w:top w:val="none" w:sz="0" w:space="0" w:color="auto"/>
            <w:left w:val="none" w:sz="0" w:space="0" w:color="auto"/>
            <w:bottom w:val="none" w:sz="0" w:space="0" w:color="auto"/>
            <w:right w:val="none" w:sz="0" w:space="0" w:color="auto"/>
          </w:divBdr>
        </w:div>
        <w:div w:id="1500148352">
          <w:marLeft w:val="480"/>
          <w:marRight w:val="0"/>
          <w:marTop w:val="0"/>
          <w:marBottom w:val="0"/>
          <w:divBdr>
            <w:top w:val="none" w:sz="0" w:space="0" w:color="auto"/>
            <w:left w:val="none" w:sz="0" w:space="0" w:color="auto"/>
            <w:bottom w:val="none" w:sz="0" w:space="0" w:color="auto"/>
            <w:right w:val="none" w:sz="0" w:space="0" w:color="auto"/>
          </w:divBdr>
        </w:div>
        <w:div w:id="855122182">
          <w:marLeft w:val="480"/>
          <w:marRight w:val="0"/>
          <w:marTop w:val="0"/>
          <w:marBottom w:val="0"/>
          <w:divBdr>
            <w:top w:val="none" w:sz="0" w:space="0" w:color="auto"/>
            <w:left w:val="none" w:sz="0" w:space="0" w:color="auto"/>
            <w:bottom w:val="none" w:sz="0" w:space="0" w:color="auto"/>
            <w:right w:val="none" w:sz="0" w:space="0" w:color="auto"/>
          </w:divBdr>
        </w:div>
        <w:div w:id="1984117871">
          <w:marLeft w:val="480"/>
          <w:marRight w:val="0"/>
          <w:marTop w:val="0"/>
          <w:marBottom w:val="0"/>
          <w:divBdr>
            <w:top w:val="none" w:sz="0" w:space="0" w:color="auto"/>
            <w:left w:val="none" w:sz="0" w:space="0" w:color="auto"/>
            <w:bottom w:val="none" w:sz="0" w:space="0" w:color="auto"/>
            <w:right w:val="none" w:sz="0" w:space="0" w:color="auto"/>
          </w:divBdr>
        </w:div>
        <w:div w:id="448087227">
          <w:marLeft w:val="480"/>
          <w:marRight w:val="0"/>
          <w:marTop w:val="0"/>
          <w:marBottom w:val="0"/>
          <w:divBdr>
            <w:top w:val="none" w:sz="0" w:space="0" w:color="auto"/>
            <w:left w:val="none" w:sz="0" w:space="0" w:color="auto"/>
            <w:bottom w:val="none" w:sz="0" w:space="0" w:color="auto"/>
            <w:right w:val="none" w:sz="0" w:space="0" w:color="auto"/>
          </w:divBdr>
        </w:div>
        <w:div w:id="1615745542">
          <w:marLeft w:val="480"/>
          <w:marRight w:val="0"/>
          <w:marTop w:val="0"/>
          <w:marBottom w:val="0"/>
          <w:divBdr>
            <w:top w:val="none" w:sz="0" w:space="0" w:color="auto"/>
            <w:left w:val="none" w:sz="0" w:space="0" w:color="auto"/>
            <w:bottom w:val="none" w:sz="0" w:space="0" w:color="auto"/>
            <w:right w:val="none" w:sz="0" w:space="0" w:color="auto"/>
          </w:divBdr>
        </w:div>
        <w:div w:id="1062750460">
          <w:marLeft w:val="480"/>
          <w:marRight w:val="0"/>
          <w:marTop w:val="0"/>
          <w:marBottom w:val="0"/>
          <w:divBdr>
            <w:top w:val="none" w:sz="0" w:space="0" w:color="auto"/>
            <w:left w:val="none" w:sz="0" w:space="0" w:color="auto"/>
            <w:bottom w:val="none" w:sz="0" w:space="0" w:color="auto"/>
            <w:right w:val="none" w:sz="0" w:space="0" w:color="auto"/>
          </w:divBdr>
        </w:div>
        <w:div w:id="177240128">
          <w:marLeft w:val="480"/>
          <w:marRight w:val="0"/>
          <w:marTop w:val="0"/>
          <w:marBottom w:val="0"/>
          <w:divBdr>
            <w:top w:val="none" w:sz="0" w:space="0" w:color="auto"/>
            <w:left w:val="none" w:sz="0" w:space="0" w:color="auto"/>
            <w:bottom w:val="none" w:sz="0" w:space="0" w:color="auto"/>
            <w:right w:val="none" w:sz="0" w:space="0" w:color="auto"/>
          </w:divBdr>
        </w:div>
        <w:div w:id="1393307013">
          <w:marLeft w:val="480"/>
          <w:marRight w:val="0"/>
          <w:marTop w:val="0"/>
          <w:marBottom w:val="0"/>
          <w:divBdr>
            <w:top w:val="none" w:sz="0" w:space="0" w:color="auto"/>
            <w:left w:val="none" w:sz="0" w:space="0" w:color="auto"/>
            <w:bottom w:val="none" w:sz="0" w:space="0" w:color="auto"/>
            <w:right w:val="none" w:sz="0" w:space="0" w:color="auto"/>
          </w:divBdr>
        </w:div>
        <w:div w:id="1463688896">
          <w:marLeft w:val="480"/>
          <w:marRight w:val="0"/>
          <w:marTop w:val="0"/>
          <w:marBottom w:val="0"/>
          <w:divBdr>
            <w:top w:val="none" w:sz="0" w:space="0" w:color="auto"/>
            <w:left w:val="none" w:sz="0" w:space="0" w:color="auto"/>
            <w:bottom w:val="none" w:sz="0" w:space="0" w:color="auto"/>
            <w:right w:val="none" w:sz="0" w:space="0" w:color="auto"/>
          </w:divBdr>
        </w:div>
        <w:div w:id="1197356708">
          <w:marLeft w:val="480"/>
          <w:marRight w:val="0"/>
          <w:marTop w:val="0"/>
          <w:marBottom w:val="0"/>
          <w:divBdr>
            <w:top w:val="none" w:sz="0" w:space="0" w:color="auto"/>
            <w:left w:val="none" w:sz="0" w:space="0" w:color="auto"/>
            <w:bottom w:val="none" w:sz="0" w:space="0" w:color="auto"/>
            <w:right w:val="none" w:sz="0" w:space="0" w:color="auto"/>
          </w:divBdr>
        </w:div>
        <w:div w:id="1021275427">
          <w:marLeft w:val="480"/>
          <w:marRight w:val="0"/>
          <w:marTop w:val="0"/>
          <w:marBottom w:val="0"/>
          <w:divBdr>
            <w:top w:val="none" w:sz="0" w:space="0" w:color="auto"/>
            <w:left w:val="none" w:sz="0" w:space="0" w:color="auto"/>
            <w:bottom w:val="none" w:sz="0" w:space="0" w:color="auto"/>
            <w:right w:val="none" w:sz="0" w:space="0" w:color="auto"/>
          </w:divBdr>
        </w:div>
        <w:div w:id="218708253">
          <w:marLeft w:val="480"/>
          <w:marRight w:val="0"/>
          <w:marTop w:val="0"/>
          <w:marBottom w:val="0"/>
          <w:divBdr>
            <w:top w:val="none" w:sz="0" w:space="0" w:color="auto"/>
            <w:left w:val="none" w:sz="0" w:space="0" w:color="auto"/>
            <w:bottom w:val="none" w:sz="0" w:space="0" w:color="auto"/>
            <w:right w:val="none" w:sz="0" w:space="0" w:color="auto"/>
          </w:divBdr>
        </w:div>
        <w:div w:id="770204232">
          <w:marLeft w:val="480"/>
          <w:marRight w:val="0"/>
          <w:marTop w:val="0"/>
          <w:marBottom w:val="0"/>
          <w:divBdr>
            <w:top w:val="none" w:sz="0" w:space="0" w:color="auto"/>
            <w:left w:val="none" w:sz="0" w:space="0" w:color="auto"/>
            <w:bottom w:val="none" w:sz="0" w:space="0" w:color="auto"/>
            <w:right w:val="none" w:sz="0" w:space="0" w:color="auto"/>
          </w:divBdr>
        </w:div>
        <w:div w:id="15618522">
          <w:marLeft w:val="480"/>
          <w:marRight w:val="0"/>
          <w:marTop w:val="0"/>
          <w:marBottom w:val="0"/>
          <w:divBdr>
            <w:top w:val="none" w:sz="0" w:space="0" w:color="auto"/>
            <w:left w:val="none" w:sz="0" w:space="0" w:color="auto"/>
            <w:bottom w:val="none" w:sz="0" w:space="0" w:color="auto"/>
            <w:right w:val="none" w:sz="0" w:space="0" w:color="auto"/>
          </w:divBdr>
        </w:div>
        <w:div w:id="710956714">
          <w:marLeft w:val="480"/>
          <w:marRight w:val="0"/>
          <w:marTop w:val="0"/>
          <w:marBottom w:val="0"/>
          <w:divBdr>
            <w:top w:val="none" w:sz="0" w:space="0" w:color="auto"/>
            <w:left w:val="none" w:sz="0" w:space="0" w:color="auto"/>
            <w:bottom w:val="none" w:sz="0" w:space="0" w:color="auto"/>
            <w:right w:val="none" w:sz="0" w:space="0" w:color="auto"/>
          </w:divBdr>
        </w:div>
        <w:div w:id="1386027824">
          <w:marLeft w:val="480"/>
          <w:marRight w:val="0"/>
          <w:marTop w:val="0"/>
          <w:marBottom w:val="0"/>
          <w:divBdr>
            <w:top w:val="none" w:sz="0" w:space="0" w:color="auto"/>
            <w:left w:val="none" w:sz="0" w:space="0" w:color="auto"/>
            <w:bottom w:val="none" w:sz="0" w:space="0" w:color="auto"/>
            <w:right w:val="none" w:sz="0" w:space="0" w:color="auto"/>
          </w:divBdr>
        </w:div>
        <w:div w:id="167408294">
          <w:marLeft w:val="480"/>
          <w:marRight w:val="0"/>
          <w:marTop w:val="0"/>
          <w:marBottom w:val="0"/>
          <w:divBdr>
            <w:top w:val="none" w:sz="0" w:space="0" w:color="auto"/>
            <w:left w:val="none" w:sz="0" w:space="0" w:color="auto"/>
            <w:bottom w:val="none" w:sz="0" w:space="0" w:color="auto"/>
            <w:right w:val="none" w:sz="0" w:space="0" w:color="auto"/>
          </w:divBdr>
        </w:div>
        <w:div w:id="2022272394">
          <w:marLeft w:val="480"/>
          <w:marRight w:val="0"/>
          <w:marTop w:val="0"/>
          <w:marBottom w:val="0"/>
          <w:divBdr>
            <w:top w:val="none" w:sz="0" w:space="0" w:color="auto"/>
            <w:left w:val="none" w:sz="0" w:space="0" w:color="auto"/>
            <w:bottom w:val="none" w:sz="0" w:space="0" w:color="auto"/>
            <w:right w:val="none" w:sz="0" w:space="0" w:color="auto"/>
          </w:divBdr>
        </w:div>
        <w:div w:id="1611353250">
          <w:marLeft w:val="480"/>
          <w:marRight w:val="0"/>
          <w:marTop w:val="0"/>
          <w:marBottom w:val="0"/>
          <w:divBdr>
            <w:top w:val="none" w:sz="0" w:space="0" w:color="auto"/>
            <w:left w:val="none" w:sz="0" w:space="0" w:color="auto"/>
            <w:bottom w:val="none" w:sz="0" w:space="0" w:color="auto"/>
            <w:right w:val="none" w:sz="0" w:space="0" w:color="auto"/>
          </w:divBdr>
        </w:div>
        <w:div w:id="1949847355">
          <w:marLeft w:val="480"/>
          <w:marRight w:val="0"/>
          <w:marTop w:val="0"/>
          <w:marBottom w:val="0"/>
          <w:divBdr>
            <w:top w:val="none" w:sz="0" w:space="0" w:color="auto"/>
            <w:left w:val="none" w:sz="0" w:space="0" w:color="auto"/>
            <w:bottom w:val="none" w:sz="0" w:space="0" w:color="auto"/>
            <w:right w:val="none" w:sz="0" w:space="0" w:color="auto"/>
          </w:divBdr>
        </w:div>
        <w:div w:id="473178552">
          <w:marLeft w:val="480"/>
          <w:marRight w:val="0"/>
          <w:marTop w:val="0"/>
          <w:marBottom w:val="0"/>
          <w:divBdr>
            <w:top w:val="none" w:sz="0" w:space="0" w:color="auto"/>
            <w:left w:val="none" w:sz="0" w:space="0" w:color="auto"/>
            <w:bottom w:val="none" w:sz="0" w:space="0" w:color="auto"/>
            <w:right w:val="none" w:sz="0" w:space="0" w:color="auto"/>
          </w:divBdr>
        </w:div>
        <w:div w:id="634607517">
          <w:marLeft w:val="480"/>
          <w:marRight w:val="0"/>
          <w:marTop w:val="0"/>
          <w:marBottom w:val="0"/>
          <w:divBdr>
            <w:top w:val="none" w:sz="0" w:space="0" w:color="auto"/>
            <w:left w:val="none" w:sz="0" w:space="0" w:color="auto"/>
            <w:bottom w:val="none" w:sz="0" w:space="0" w:color="auto"/>
            <w:right w:val="none" w:sz="0" w:space="0" w:color="auto"/>
          </w:divBdr>
        </w:div>
        <w:div w:id="1465152620">
          <w:marLeft w:val="480"/>
          <w:marRight w:val="0"/>
          <w:marTop w:val="0"/>
          <w:marBottom w:val="0"/>
          <w:divBdr>
            <w:top w:val="none" w:sz="0" w:space="0" w:color="auto"/>
            <w:left w:val="none" w:sz="0" w:space="0" w:color="auto"/>
            <w:bottom w:val="none" w:sz="0" w:space="0" w:color="auto"/>
            <w:right w:val="none" w:sz="0" w:space="0" w:color="auto"/>
          </w:divBdr>
        </w:div>
        <w:div w:id="1903786624">
          <w:marLeft w:val="480"/>
          <w:marRight w:val="0"/>
          <w:marTop w:val="0"/>
          <w:marBottom w:val="0"/>
          <w:divBdr>
            <w:top w:val="none" w:sz="0" w:space="0" w:color="auto"/>
            <w:left w:val="none" w:sz="0" w:space="0" w:color="auto"/>
            <w:bottom w:val="none" w:sz="0" w:space="0" w:color="auto"/>
            <w:right w:val="none" w:sz="0" w:space="0" w:color="auto"/>
          </w:divBdr>
        </w:div>
        <w:div w:id="635523802">
          <w:marLeft w:val="480"/>
          <w:marRight w:val="0"/>
          <w:marTop w:val="0"/>
          <w:marBottom w:val="0"/>
          <w:divBdr>
            <w:top w:val="none" w:sz="0" w:space="0" w:color="auto"/>
            <w:left w:val="none" w:sz="0" w:space="0" w:color="auto"/>
            <w:bottom w:val="none" w:sz="0" w:space="0" w:color="auto"/>
            <w:right w:val="none" w:sz="0" w:space="0" w:color="auto"/>
          </w:divBdr>
        </w:div>
        <w:div w:id="49812270">
          <w:marLeft w:val="480"/>
          <w:marRight w:val="0"/>
          <w:marTop w:val="0"/>
          <w:marBottom w:val="0"/>
          <w:divBdr>
            <w:top w:val="none" w:sz="0" w:space="0" w:color="auto"/>
            <w:left w:val="none" w:sz="0" w:space="0" w:color="auto"/>
            <w:bottom w:val="none" w:sz="0" w:space="0" w:color="auto"/>
            <w:right w:val="none" w:sz="0" w:space="0" w:color="auto"/>
          </w:divBdr>
        </w:div>
        <w:div w:id="1559627739">
          <w:marLeft w:val="480"/>
          <w:marRight w:val="0"/>
          <w:marTop w:val="0"/>
          <w:marBottom w:val="0"/>
          <w:divBdr>
            <w:top w:val="none" w:sz="0" w:space="0" w:color="auto"/>
            <w:left w:val="none" w:sz="0" w:space="0" w:color="auto"/>
            <w:bottom w:val="none" w:sz="0" w:space="0" w:color="auto"/>
            <w:right w:val="none" w:sz="0" w:space="0" w:color="auto"/>
          </w:divBdr>
        </w:div>
        <w:div w:id="1849370864">
          <w:marLeft w:val="480"/>
          <w:marRight w:val="0"/>
          <w:marTop w:val="0"/>
          <w:marBottom w:val="0"/>
          <w:divBdr>
            <w:top w:val="none" w:sz="0" w:space="0" w:color="auto"/>
            <w:left w:val="none" w:sz="0" w:space="0" w:color="auto"/>
            <w:bottom w:val="none" w:sz="0" w:space="0" w:color="auto"/>
            <w:right w:val="none" w:sz="0" w:space="0" w:color="auto"/>
          </w:divBdr>
        </w:div>
        <w:div w:id="329408617">
          <w:marLeft w:val="480"/>
          <w:marRight w:val="0"/>
          <w:marTop w:val="0"/>
          <w:marBottom w:val="0"/>
          <w:divBdr>
            <w:top w:val="none" w:sz="0" w:space="0" w:color="auto"/>
            <w:left w:val="none" w:sz="0" w:space="0" w:color="auto"/>
            <w:bottom w:val="none" w:sz="0" w:space="0" w:color="auto"/>
            <w:right w:val="none" w:sz="0" w:space="0" w:color="auto"/>
          </w:divBdr>
        </w:div>
        <w:div w:id="1384988302">
          <w:marLeft w:val="480"/>
          <w:marRight w:val="0"/>
          <w:marTop w:val="0"/>
          <w:marBottom w:val="0"/>
          <w:divBdr>
            <w:top w:val="none" w:sz="0" w:space="0" w:color="auto"/>
            <w:left w:val="none" w:sz="0" w:space="0" w:color="auto"/>
            <w:bottom w:val="none" w:sz="0" w:space="0" w:color="auto"/>
            <w:right w:val="none" w:sz="0" w:space="0" w:color="auto"/>
          </w:divBdr>
        </w:div>
        <w:div w:id="1874877237">
          <w:marLeft w:val="480"/>
          <w:marRight w:val="0"/>
          <w:marTop w:val="0"/>
          <w:marBottom w:val="0"/>
          <w:divBdr>
            <w:top w:val="none" w:sz="0" w:space="0" w:color="auto"/>
            <w:left w:val="none" w:sz="0" w:space="0" w:color="auto"/>
            <w:bottom w:val="none" w:sz="0" w:space="0" w:color="auto"/>
            <w:right w:val="none" w:sz="0" w:space="0" w:color="auto"/>
          </w:divBdr>
        </w:div>
        <w:div w:id="330989044">
          <w:marLeft w:val="480"/>
          <w:marRight w:val="0"/>
          <w:marTop w:val="0"/>
          <w:marBottom w:val="0"/>
          <w:divBdr>
            <w:top w:val="none" w:sz="0" w:space="0" w:color="auto"/>
            <w:left w:val="none" w:sz="0" w:space="0" w:color="auto"/>
            <w:bottom w:val="none" w:sz="0" w:space="0" w:color="auto"/>
            <w:right w:val="none" w:sz="0" w:space="0" w:color="auto"/>
          </w:divBdr>
        </w:div>
        <w:div w:id="520317257">
          <w:marLeft w:val="480"/>
          <w:marRight w:val="0"/>
          <w:marTop w:val="0"/>
          <w:marBottom w:val="0"/>
          <w:divBdr>
            <w:top w:val="none" w:sz="0" w:space="0" w:color="auto"/>
            <w:left w:val="none" w:sz="0" w:space="0" w:color="auto"/>
            <w:bottom w:val="none" w:sz="0" w:space="0" w:color="auto"/>
            <w:right w:val="none" w:sz="0" w:space="0" w:color="auto"/>
          </w:divBdr>
        </w:div>
        <w:div w:id="1263564066">
          <w:marLeft w:val="480"/>
          <w:marRight w:val="0"/>
          <w:marTop w:val="0"/>
          <w:marBottom w:val="0"/>
          <w:divBdr>
            <w:top w:val="none" w:sz="0" w:space="0" w:color="auto"/>
            <w:left w:val="none" w:sz="0" w:space="0" w:color="auto"/>
            <w:bottom w:val="none" w:sz="0" w:space="0" w:color="auto"/>
            <w:right w:val="none" w:sz="0" w:space="0" w:color="auto"/>
          </w:divBdr>
        </w:div>
        <w:div w:id="1183741912">
          <w:marLeft w:val="480"/>
          <w:marRight w:val="0"/>
          <w:marTop w:val="0"/>
          <w:marBottom w:val="0"/>
          <w:divBdr>
            <w:top w:val="none" w:sz="0" w:space="0" w:color="auto"/>
            <w:left w:val="none" w:sz="0" w:space="0" w:color="auto"/>
            <w:bottom w:val="none" w:sz="0" w:space="0" w:color="auto"/>
            <w:right w:val="none" w:sz="0" w:space="0" w:color="auto"/>
          </w:divBdr>
        </w:div>
        <w:div w:id="1057557027">
          <w:marLeft w:val="480"/>
          <w:marRight w:val="0"/>
          <w:marTop w:val="0"/>
          <w:marBottom w:val="0"/>
          <w:divBdr>
            <w:top w:val="none" w:sz="0" w:space="0" w:color="auto"/>
            <w:left w:val="none" w:sz="0" w:space="0" w:color="auto"/>
            <w:bottom w:val="none" w:sz="0" w:space="0" w:color="auto"/>
            <w:right w:val="none" w:sz="0" w:space="0" w:color="auto"/>
          </w:divBdr>
        </w:div>
        <w:div w:id="1801458113">
          <w:marLeft w:val="480"/>
          <w:marRight w:val="0"/>
          <w:marTop w:val="0"/>
          <w:marBottom w:val="0"/>
          <w:divBdr>
            <w:top w:val="none" w:sz="0" w:space="0" w:color="auto"/>
            <w:left w:val="none" w:sz="0" w:space="0" w:color="auto"/>
            <w:bottom w:val="none" w:sz="0" w:space="0" w:color="auto"/>
            <w:right w:val="none" w:sz="0" w:space="0" w:color="auto"/>
          </w:divBdr>
        </w:div>
        <w:div w:id="641815026">
          <w:marLeft w:val="480"/>
          <w:marRight w:val="0"/>
          <w:marTop w:val="0"/>
          <w:marBottom w:val="0"/>
          <w:divBdr>
            <w:top w:val="none" w:sz="0" w:space="0" w:color="auto"/>
            <w:left w:val="none" w:sz="0" w:space="0" w:color="auto"/>
            <w:bottom w:val="none" w:sz="0" w:space="0" w:color="auto"/>
            <w:right w:val="none" w:sz="0" w:space="0" w:color="auto"/>
          </w:divBdr>
        </w:div>
        <w:div w:id="1071728922">
          <w:marLeft w:val="480"/>
          <w:marRight w:val="0"/>
          <w:marTop w:val="0"/>
          <w:marBottom w:val="0"/>
          <w:divBdr>
            <w:top w:val="none" w:sz="0" w:space="0" w:color="auto"/>
            <w:left w:val="none" w:sz="0" w:space="0" w:color="auto"/>
            <w:bottom w:val="none" w:sz="0" w:space="0" w:color="auto"/>
            <w:right w:val="none" w:sz="0" w:space="0" w:color="auto"/>
          </w:divBdr>
        </w:div>
        <w:div w:id="396900889">
          <w:marLeft w:val="480"/>
          <w:marRight w:val="0"/>
          <w:marTop w:val="0"/>
          <w:marBottom w:val="0"/>
          <w:divBdr>
            <w:top w:val="none" w:sz="0" w:space="0" w:color="auto"/>
            <w:left w:val="none" w:sz="0" w:space="0" w:color="auto"/>
            <w:bottom w:val="none" w:sz="0" w:space="0" w:color="auto"/>
            <w:right w:val="none" w:sz="0" w:space="0" w:color="auto"/>
          </w:divBdr>
        </w:div>
        <w:div w:id="1605072666">
          <w:marLeft w:val="480"/>
          <w:marRight w:val="0"/>
          <w:marTop w:val="0"/>
          <w:marBottom w:val="0"/>
          <w:divBdr>
            <w:top w:val="none" w:sz="0" w:space="0" w:color="auto"/>
            <w:left w:val="none" w:sz="0" w:space="0" w:color="auto"/>
            <w:bottom w:val="none" w:sz="0" w:space="0" w:color="auto"/>
            <w:right w:val="none" w:sz="0" w:space="0" w:color="auto"/>
          </w:divBdr>
        </w:div>
        <w:div w:id="1450278053">
          <w:marLeft w:val="480"/>
          <w:marRight w:val="0"/>
          <w:marTop w:val="0"/>
          <w:marBottom w:val="0"/>
          <w:divBdr>
            <w:top w:val="none" w:sz="0" w:space="0" w:color="auto"/>
            <w:left w:val="none" w:sz="0" w:space="0" w:color="auto"/>
            <w:bottom w:val="none" w:sz="0" w:space="0" w:color="auto"/>
            <w:right w:val="none" w:sz="0" w:space="0" w:color="auto"/>
          </w:divBdr>
        </w:div>
        <w:div w:id="1680964316">
          <w:marLeft w:val="480"/>
          <w:marRight w:val="0"/>
          <w:marTop w:val="0"/>
          <w:marBottom w:val="0"/>
          <w:divBdr>
            <w:top w:val="none" w:sz="0" w:space="0" w:color="auto"/>
            <w:left w:val="none" w:sz="0" w:space="0" w:color="auto"/>
            <w:bottom w:val="none" w:sz="0" w:space="0" w:color="auto"/>
            <w:right w:val="none" w:sz="0" w:space="0" w:color="auto"/>
          </w:divBdr>
        </w:div>
        <w:div w:id="2052923371">
          <w:marLeft w:val="480"/>
          <w:marRight w:val="0"/>
          <w:marTop w:val="0"/>
          <w:marBottom w:val="0"/>
          <w:divBdr>
            <w:top w:val="none" w:sz="0" w:space="0" w:color="auto"/>
            <w:left w:val="none" w:sz="0" w:space="0" w:color="auto"/>
            <w:bottom w:val="none" w:sz="0" w:space="0" w:color="auto"/>
            <w:right w:val="none" w:sz="0" w:space="0" w:color="auto"/>
          </w:divBdr>
        </w:div>
        <w:div w:id="147089557">
          <w:marLeft w:val="480"/>
          <w:marRight w:val="0"/>
          <w:marTop w:val="0"/>
          <w:marBottom w:val="0"/>
          <w:divBdr>
            <w:top w:val="none" w:sz="0" w:space="0" w:color="auto"/>
            <w:left w:val="none" w:sz="0" w:space="0" w:color="auto"/>
            <w:bottom w:val="none" w:sz="0" w:space="0" w:color="auto"/>
            <w:right w:val="none" w:sz="0" w:space="0" w:color="auto"/>
          </w:divBdr>
        </w:div>
      </w:divsChild>
    </w:div>
    <w:div w:id="1282298591">
      <w:bodyDiv w:val="1"/>
      <w:marLeft w:val="0"/>
      <w:marRight w:val="0"/>
      <w:marTop w:val="0"/>
      <w:marBottom w:val="0"/>
      <w:divBdr>
        <w:top w:val="none" w:sz="0" w:space="0" w:color="auto"/>
        <w:left w:val="none" w:sz="0" w:space="0" w:color="auto"/>
        <w:bottom w:val="none" w:sz="0" w:space="0" w:color="auto"/>
        <w:right w:val="none" w:sz="0" w:space="0" w:color="auto"/>
      </w:divBdr>
    </w:div>
    <w:div w:id="1283149112">
      <w:bodyDiv w:val="1"/>
      <w:marLeft w:val="0"/>
      <w:marRight w:val="0"/>
      <w:marTop w:val="0"/>
      <w:marBottom w:val="0"/>
      <w:divBdr>
        <w:top w:val="none" w:sz="0" w:space="0" w:color="auto"/>
        <w:left w:val="none" w:sz="0" w:space="0" w:color="auto"/>
        <w:bottom w:val="none" w:sz="0" w:space="0" w:color="auto"/>
        <w:right w:val="none" w:sz="0" w:space="0" w:color="auto"/>
      </w:divBdr>
    </w:div>
    <w:div w:id="1284774014">
      <w:bodyDiv w:val="1"/>
      <w:marLeft w:val="0"/>
      <w:marRight w:val="0"/>
      <w:marTop w:val="0"/>
      <w:marBottom w:val="0"/>
      <w:divBdr>
        <w:top w:val="none" w:sz="0" w:space="0" w:color="auto"/>
        <w:left w:val="none" w:sz="0" w:space="0" w:color="auto"/>
        <w:bottom w:val="none" w:sz="0" w:space="0" w:color="auto"/>
        <w:right w:val="none" w:sz="0" w:space="0" w:color="auto"/>
      </w:divBdr>
    </w:div>
    <w:div w:id="1285773581">
      <w:bodyDiv w:val="1"/>
      <w:marLeft w:val="0"/>
      <w:marRight w:val="0"/>
      <w:marTop w:val="0"/>
      <w:marBottom w:val="0"/>
      <w:divBdr>
        <w:top w:val="none" w:sz="0" w:space="0" w:color="auto"/>
        <w:left w:val="none" w:sz="0" w:space="0" w:color="auto"/>
        <w:bottom w:val="none" w:sz="0" w:space="0" w:color="auto"/>
        <w:right w:val="none" w:sz="0" w:space="0" w:color="auto"/>
      </w:divBdr>
    </w:div>
    <w:div w:id="1286354683">
      <w:bodyDiv w:val="1"/>
      <w:marLeft w:val="0"/>
      <w:marRight w:val="0"/>
      <w:marTop w:val="0"/>
      <w:marBottom w:val="0"/>
      <w:divBdr>
        <w:top w:val="none" w:sz="0" w:space="0" w:color="auto"/>
        <w:left w:val="none" w:sz="0" w:space="0" w:color="auto"/>
        <w:bottom w:val="none" w:sz="0" w:space="0" w:color="auto"/>
        <w:right w:val="none" w:sz="0" w:space="0" w:color="auto"/>
      </w:divBdr>
    </w:div>
    <w:div w:id="1290821329">
      <w:bodyDiv w:val="1"/>
      <w:marLeft w:val="0"/>
      <w:marRight w:val="0"/>
      <w:marTop w:val="0"/>
      <w:marBottom w:val="0"/>
      <w:divBdr>
        <w:top w:val="none" w:sz="0" w:space="0" w:color="auto"/>
        <w:left w:val="none" w:sz="0" w:space="0" w:color="auto"/>
        <w:bottom w:val="none" w:sz="0" w:space="0" w:color="auto"/>
        <w:right w:val="none" w:sz="0" w:space="0" w:color="auto"/>
      </w:divBdr>
    </w:div>
    <w:div w:id="1291133455">
      <w:bodyDiv w:val="1"/>
      <w:marLeft w:val="0"/>
      <w:marRight w:val="0"/>
      <w:marTop w:val="0"/>
      <w:marBottom w:val="0"/>
      <w:divBdr>
        <w:top w:val="none" w:sz="0" w:space="0" w:color="auto"/>
        <w:left w:val="none" w:sz="0" w:space="0" w:color="auto"/>
        <w:bottom w:val="none" w:sz="0" w:space="0" w:color="auto"/>
        <w:right w:val="none" w:sz="0" w:space="0" w:color="auto"/>
      </w:divBdr>
    </w:div>
    <w:div w:id="1292323817">
      <w:bodyDiv w:val="1"/>
      <w:marLeft w:val="0"/>
      <w:marRight w:val="0"/>
      <w:marTop w:val="0"/>
      <w:marBottom w:val="0"/>
      <w:divBdr>
        <w:top w:val="none" w:sz="0" w:space="0" w:color="auto"/>
        <w:left w:val="none" w:sz="0" w:space="0" w:color="auto"/>
        <w:bottom w:val="none" w:sz="0" w:space="0" w:color="auto"/>
        <w:right w:val="none" w:sz="0" w:space="0" w:color="auto"/>
      </w:divBdr>
    </w:div>
    <w:div w:id="1292859008">
      <w:bodyDiv w:val="1"/>
      <w:marLeft w:val="0"/>
      <w:marRight w:val="0"/>
      <w:marTop w:val="0"/>
      <w:marBottom w:val="0"/>
      <w:divBdr>
        <w:top w:val="none" w:sz="0" w:space="0" w:color="auto"/>
        <w:left w:val="none" w:sz="0" w:space="0" w:color="auto"/>
        <w:bottom w:val="none" w:sz="0" w:space="0" w:color="auto"/>
        <w:right w:val="none" w:sz="0" w:space="0" w:color="auto"/>
      </w:divBdr>
    </w:div>
    <w:div w:id="1293632231">
      <w:bodyDiv w:val="1"/>
      <w:marLeft w:val="0"/>
      <w:marRight w:val="0"/>
      <w:marTop w:val="0"/>
      <w:marBottom w:val="0"/>
      <w:divBdr>
        <w:top w:val="none" w:sz="0" w:space="0" w:color="auto"/>
        <w:left w:val="none" w:sz="0" w:space="0" w:color="auto"/>
        <w:bottom w:val="none" w:sz="0" w:space="0" w:color="auto"/>
        <w:right w:val="none" w:sz="0" w:space="0" w:color="auto"/>
      </w:divBdr>
    </w:div>
    <w:div w:id="1294217506">
      <w:bodyDiv w:val="1"/>
      <w:marLeft w:val="0"/>
      <w:marRight w:val="0"/>
      <w:marTop w:val="0"/>
      <w:marBottom w:val="0"/>
      <w:divBdr>
        <w:top w:val="none" w:sz="0" w:space="0" w:color="auto"/>
        <w:left w:val="none" w:sz="0" w:space="0" w:color="auto"/>
        <w:bottom w:val="none" w:sz="0" w:space="0" w:color="auto"/>
        <w:right w:val="none" w:sz="0" w:space="0" w:color="auto"/>
      </w:divBdr>
    </w:div>
    <w:div w:id="1296302103">
      <w:bodyDiv w:val="1"/>
      <w:marLeft w:val="0"/>
      <w:marRight w:val="0"/>
      <w:marTop w:val="0"/>
      <w:marBottom w:val="0"/>
      <w:divBdr>
        <w:top w:val="none" w:sz="0" w:space="0" w:color="auto"/>
        <w:left w:val="none" w:sz="0" w:space="0" w:color="auto"/>
        <w:bottom w:val="none" w:sz="0" w:space="0" w:color="auto"/>
        <w:right w:val="none" w:sz="0" w:space="0" w:color="auto"/>
      </w:divBdr>
      <w:divsChild>
        <w:div w:id="2007199086">
          <w:marLeft w:val="480"/>
          <w:marRight w:val="0"/>
          <w:marTop w:val="0"/>
          <w:marBottom w:val="0"/>
          <w:divBdr>
            <w:top w:val="none" w:sz="0" w:space="0" w:color="auto"/>
            <w:left w:val="none" w:sz="0" w:space="0" w:color="auto"/>
            <w:bottom w:val="none" w:sz="0" w:space="0" w:color="auto"/>
            <w:right w:val="none" w:sz="0" w:space="0" w:color="auto"/>
          </w:divBdr>
        </w:div>
        <w:div w:id="1392002967">
          <w:marLeft w:val="480"/>
          <w:marRight w:val="0"/>
          <w:marTop w:val="0"/>
          <w:marBottom w:val="0"/>
          <w:divBdr>
            <w:top w:val="none" w:sz="0" w:space="0" w:color="auto"/>
            <w:left w:val="none" w:sz="0" w:space="0" w:color="auto"/>
            <w:bottom w:val="none" w:sz="0" w:space="0" w:color="auto"/>
            <w:right w:val="none" w:sz="0" w:space="0" w:color="auto"/>
          </w:divBdr>
        </w:div>
        <w:div w:id="980962732">
          <w:marLeft w:val="480"/>
          <w:marRight w:val="0"/>
          <w:marTop w:val="0"/>
          <w:marBottom w:val="0"/>
          <w:divBdr>
            <w:top w:val="none" w:sz="0" w:space="0" w:color="auto"/>
            <w:left w:val="none" w:sz="0" w:space="0" w:color="auto"/>
            <w:bottom w:val="none" w:sz="0" w:space="0" w:color="auto"/>
            <w:right w:val="none" w:sz="0" w:space="0" w:color="auto"/>
          </w:divBdr>
        </w:div>
        <w:div w:id="962883868">
          <w:marLeft w:val="480"/>
          <w:marRight w:val="0"/>
          <w:marTop w:val="0"/>
          <w:marBottom w:val="0"/>
          <w:divBdr>
            <w:top w:val="none" w:sz="0" w:space="0" w:color="auto"/>
            <w:left w:val="none" w:sz="0" w:space="0" w:color="auto"/>
            <w:bottom w:val="none" w:sz="0" w:space="0" w:color="auto"/>
            <w:right w:val="none" w:sz="0" w:space="0" w:color="auto"/>
          </w:divBdr>
        </w:div>
        <w:div w:id="2060321249">
          <w:marLeft w:val="480"/>
          <w:marRight w:val="0"/>
          <w:marTop w:val="0"/>
          <w:marBottom w:val="0"/>
          <w:divBdr>
            <w:top w:val="none" w:sz="0" w:space="0" w:color="auto"/>
            <w:left w:val="none" w:sz="0" w:space="0" w:color="auto"/>
            <w:bottom w:val="none" w:sz="0" w:space="0" w:color="auto"/>
            <w:right w:val="none" w:sz="0" w:space="0" w:color="auto"/>
          </w:divBdr>
        </w:div>
        <w:div w:id="363679334">
          <w:marLeft w:val="480"/>
          <w:marRight w:val="0"/>
          <w:marTop w:val="0"/>
          <w:marBottom w:val="0"/>
          <w:divBdr>
            <w:top w:val="none" w:sz="0" w:space="0" w:color="auto"/>
            <w:left w:val="none" w:sz="0" w:space="0" w:color="auto"/>
            <w:bottom w:val="none" w:sz="0" w:space="0" w:color="auto"/>
            <w:right w:val="none" w:sz="0" w:space="0" w:color="auto"/>
          </w:divBdr>
        </w:div>
        <w:div w:id="1346859802">
          <w:marLeft w:val="480"/>
          <w:marRight w:val="0"/>
          <w:marTop w:val="0"/>
          <w:marBottom w:val="0"/>
          <w:divBdr>
            <w:top w:val="none" w:sz="0" w:space="0" w:color="auto"/>
            <w:left w:val="none" w:sz="0" w:space="0" w:color="auto"/>
            <w:bottom w:val="none" w:sz="0" w:space="0" w:color="auto"/>
            <w:right w:val="none" w:sz="0" w:space="0" w:color="auto"/>
          </w:divBdr>
        </w:div>
        <w:div w:id="89746002">
          <w:marLeft w:val="480"/>
          <w:marRight w:val="0"/>
          <w:marTop w:val="0"/>
          <w:marBottom w:val="0"/>
          <w:divBdr>
            <w:top w:val="none" w:sz="0" w:space="0" w:color="auto"/>
            <w:left w:val="none" w:sz="0" w:space="0" w:color="auto"/>
            <w:bottom w:val="none" w:sz="0" w:space="0" w:color="auto"/>
            <w:right w:val="none" w:sz="0" w:space="0" w:color="auto"/>
          </w:divBdr>
        </w:div>
        <w:div w:id="894852291">
          <w:marLeft w:val="480"/>
          <w:marRight w:val="0"/>
          <w:marTop w:val="0"/>
          <w:marBottom w:val="0"/>
          <w:divBdr>
            <w:top w:val="none" w:sz="0" w:space="0" w:color="auto"/>
            <w:left w:val="none" w:sz="0" w:space="0" w:color="auto"/>
            <w:bottom w:val="none" w:sz="0" w:space="0" w:color="auto"/>
            <w:right w:val="none" w:sz="0" w:space="0" w:color="auto"/>
          </w:divBdr>
        </w:div>
        <w:div w:id="249510177">
          <w:marLeft w:val="480"/>
          <w:marRight w:val="0"/>
          <w:marTop w:val="0"/>
          <w:marBottom w:val="0"/>
          <w:divBdr>
            <w:top w:val="none" w:sz="0" w:space="0" w:color="auto"/>
            <w:left w:val="none" w:sz="0" w:space="0" w:color="auto"/>
            <w:bottom w:val="none" w:sz="0" w:space="0" w:color="auto"/>
            <w:right w:val="none" w:sz="0" w:space="0" w:color="auto"/>
          </w:divBdr>
        </w:div>
        <w:div w:id="391925572">
          <w:marLeft w:val="480"/>
          <w:marRight w:val="0"/>
          <w:marTop w:val="0"/>
          <w:marBottom w:val="0"/>
          <w:divBdr>
            <w:top w:val="none" w:sz="0" w:space="0" w:color="auto"/>
            <w:left w:val="none" w:sz="0" w:space="0" w:color="auto"/>
            <w:bottom w:val="none" w:sz="0" w:space="0" w:color="auto"/>
            <w:right w:val="none" w:sz="0" w:space="0" w:color="auto"/>
          </w:divBdr>
        </w:div>
        <w:div w:id="909121709">
          <w:marLeft w:val="480"/>
          <w:marRight w:val="0"/>
          <w:marTop w:val="0"/>
          <w:marBottom w:val="0"/>
          <w:divBdr>
            <w:top w:val="none" w:sz="0" w:space="0" w:color="auto"/>
            <w:left w:val="none" w:sz="0" w:space="0" w:color="auto"/>
            <w:bottom w:val="none" w:sz="0" w:space="0" w:color="auto"/>
            <w:right w:val="none" w:sz="0" w:space="0" w:color="auto"/>
          </w:divBdr>
        </w:div>
        <w:div w:id="336461956">
          <w:marLeft w:val="480"/>
          <w:marRight w:val="0"/>
          <w:marTop w:val="0"/>
          <w:marBottom w:val="0"/>
          <w:divBdr>
            <w:top w:val="none" w:sz="0" w:space="0" w:color="auto"/>
            <w:left w:val="none" w:sz="0" w:space="0" w:color="auto"/>
            <w:bottom w:val="none" w:sz="0" w:space="0" w:color="auto"/>
            <w:right w:val="none" w:sz="0" w:space="0" w:color="auto"/>
          </w:divBdr>
        </w:div>
        <w:div w:id="1546599158">
          <w:marLeft w:val="480"/>
          <w:marRight w:val="0"/>
          <w:marTop w:val="0"/>
          <w:marBottom w:val="0"/>
          <w:divBdr>
            <w:top w:val="none" w:sz="0" w:space="0" w:color="auto"/>
            <w:left w:val="none" w:sz="0" w:space="0" w:color="auto"/>
            <w:bottom w:val="none" w:sz="0" w:space="0" w:color="auto"/>
            <w:right w:val="none" w:sz="0" w:space="0" w:color="auto"/>
          </w:divBdr>
        </w:div>
        <w:div w:id="478576445">
          <w:marLeft w:val="480"/>
          <w:marRight w:val="0"/>
          <w:marTop w:val="0"/>
          <w:marBottom w:val="0"/>
          <w:divBdr>
            <w:top w:val="none" w:sz="0" w:space="0" w:color="auto"/>
            <w:left w:val="none" w:sz="0" w:space="0" w:color="auto"/>
            <w:bottom w:val="none" w:sz="0" w:space="0" w:color="auto"/>
            <w:right w:val="none" w:sz="0" w:space="0" w:color="auto"/>
          </w:divBdr>
        </w:div>
        <w:div w:id="2067680343">
          <w:marLeft w:val="480"/>
          <w:marRight w:val="0"/>
          <w:marTop w:val="0"/>
          <w:marBottom w:val="0"/>
          <w:divBdr>
            <w:top w:val="none" w:sz="0" w:space="0" w:color="auto"/>
            <w:left w:val="none" w:sz="0" w:space="0" w:color="auto"/>
            <w:bottom w:val="none" w:sz="0" w:space="0" w:color="auto"/>
            <w:right w:val="none" w:sz="0" w:space="0" w:color="auto"/>
          </w:divBdr>
        </w:div>
      </w:divsChild>
    </w:div>
    <w:div w:id="1297370762">
      <w:bodyDiv w:val="1"/>
      <w:marLeft w:val="0"/>
      <w:marRight w:val="0"/>
      <w:marTop w:val="0"/>
      <w:marBottom w:val="0"/>
      <w:divBdr>
        <w:top w:val="none" w:sz="0" w:space="0" w:color="auto"/>
        <w:left w:val="none" w:sz="0" w:space="0" w:color="auto"/>
        <w:bottom w:val="none" w:sz="0" w:space="0" w:color="auto"/>
        <w:right w:val="none" w:sz="0" w:space="0" w:color="auto"/>
      </w:divBdr>
    </w:div>
    <w:div w:id="1298729087">
      <w:bodyDiv w:val="1"/>
      <w:marLeft w:val="0"/>
      <w:marRight w:val="0"/>
      <w:marTop w:val="0"/>
      <w:marBottom w:val="0"/>
      <w:divBdr>
        <w:top w:val="none" w:sz="0" w:space="0" w:color="auto"/>
        <w:left w:val="none" w:sz="0" w:space="0" w:color="auto"/>
        <w:bottom w:val="none" w:sz="0" w:space="0" w:color="auto"/>
        <w:right w:val="none" w:sz="0" w:space="0" w:color="auto"/>
      </w:divBdr>
    </w:div>
    <w:div w:id="1299649239">
      <w:bodyDiv w:val="1"/>
      <w:marLeft w:val="0"/>
      <w:marRight w:val="0"/>
      <w:marTop w:val="0"/>
      <w:marBottom w:val="0"/>
      <w:divBdr>
        <w:top w:val="none" w:sz="0" w:space="0" w:color="auto"/>
        <w:left w:val="none" w:sz="0" w:space="0" w:color="auto"/>
        <w:bottom w:val="none" w:sz="0" w:space="0" w:color="auto"/>
        <w:right w:val="none" w:sz="0" w:space="0" w:color="auto"/>
      </w:divBdr>
    </w:div>
    <w:div w:id="1300841757">
      <w:bodyDiv w:val="1"/>
      <w:marLeft w:val="0"/>
      <w:marRight w:val="0"/>
      <w:marTop w:val="0"/>
      <w:marBottom w:val="0"/>
      <w:divBdr>
        <w:top w:val="none" w:sz="0" w:space="0" w:color="auto"/>
        <w:left w:val="none" w:sz="0" w:space="0" w:color="auto"/>
        <w:bottom w:val="none" w:sz="0" w:space="0" w:color="auto"/>
        <w:right w:val="none" w:sz="0" w:space="0" w:color="auto"/>
      </w:divBdr>
    </w:div>
    <w:div w:id="1301306814">
      <w:bodyDiv w:val="1"/>
      <w:marLeft w:val="0"/>
      <w:marRight w:val="0"/>
      <w:marTop w:val="0"/>
      <w:marBottom w:val="0"/>
      <w:divBdr>
        <w:top w:val="none" w:sz="0" w:space="0" w:color="auto"/>
        <w:left w:val="none" w:sz="0" w:space="0" w:color="auto"/>
        <w:bottom w:val="none" w:sz="0" w:space="0" w:color="auto"/>
        <w:right w:val="none" w:sz="0" w:space="0" w:color="auto"/>
      </w:divBdr>
    </w:div>
    <w:div w:id="1302077725">
      <w:bodyDiv w:val="1"/>
      <w:marLeft w:val="0"/>
      <w:marRight w:val="0"/>
      <w:marTop w:val="0"/>
      <w:marBottom w:val="0"/>
      <w:divBdr>
        <w:top w:val="none" w:sz="0" w:space="0" w:color="auto"/>
        <w:left w:val="none" w:sz="0" w:space="0" w:color="auto"/>
        <w:bottom w:val="none" w:sz="0" w:space="0" w:color="auto"/>
        <w:right w:val="none" w:sz="0" w:space="0" w:color="auto"/>
      </w:divBdr>
    </w:div>
    <w:div w:id="1304309342">
      <w:bodyDiv w:val="1"/>
      <w:marLeft w:val="0"/>
      <w:marRight w:val="0"/>
      <w:marTop w:val="0"/>
      <w:marBottom w:val="0"/>
      <w:divBdr>
        <w:top w:val="none" w:sz="0" w:space="0" w:color="auto"/>
        <w:left w:val="none" w:sz="0" w:space="0" w:color="auto"/>
        <w:bottom w:val="none" w:sz="0" w:space="0" w:color="auto"/>
        <w:right w:val="none" w:sz="0" w:space="0" w:color="auto"/>
      </w:divBdr>
    </w:div>
    <w:div w:id="1304694217">
      <w:bodyDiv w:val="1"/>
      <w:marLeft w:val="0"/>
      <w:marRight w:val="0"/>
      <w:marTop w:val="0"/>
      <w:marBottom w:val="0"/>
      <w:divBdr>
        <w:top w:val="none" w:sz="0" w:space="0" w:color="auto"/>
        <w:left w:val="none" w:sz="0" w:space="0" w:color="auto"/>
        <w:bottom w:val="none" w:sz="0" w:space="0" w:color="auto"/>
        <w:right w:val="none" w:sz="0" w:space="0" w:color="auto"/>
      </w:divBdr>
    </w:div>
    <w:div w:id="1305311702">
      <w:bodyDiv w:val="1"/>
      <w:marLeft w:val="0"/>
      <w:marRight w:val="0"/>
      <w:marTop w:val="0"/>
      <w:marBottom w:val="0"/>
      <w:divBdr>
        <w:top w:val="none" w:sz="0" w:space="0" w:color="auto"/>
        <w:left w:val="none" w:sz="0" w:space="0" w:color="auto"/>
        <w:bottom w:val="none" w:sz="0" w:space="0" w:color="auto"/>
        <w:right w:val="none" w:sz="0" w:space="0" w:color="auto"/>
      </w:divBdr>
    </w:div>
    <w:div w:id="1305893763">
      <w:bodyDiv w:val="1"/>
      <w:marLeft w:val="0"/>
      <w:marRight w:val="0"/>
      <w:marTop w:val="0"/>
      <w:marBottom w:val="0"/>
      <w:divBdr>
        <w:top w:val="none" w:sz="0" w:space="0" w:color="auto"/>
        <w:left w:val="none" w:sz="0" w:space="0" w:color="auto"/>
        <w:bottom w:val="none" w:sz="0" w:space="0" w:color="auto"/>
        <w:right w:val="none" w:sz="0" w:space="0" w:color="auto"/>
      </w:divBdr>
    </w:div>
    <w:div w:id="1307583237">
      <w:bodyDiv w:val="1"/>
      <w:marLeft w:val="0"/>
      <w:marRight w:val="0"/>
      <w:marTop w:val="0"/>
      <w:marBottom w:val="0"/>
      <w:divBdr>
        <w:top w:val="none" w:sz="0" w:space="0" w:color="auto"/>
        <w:left w:val="none" w:sz="0" w:space="0" w:color="auto"/>
        <w:bottom w:val="none" w:sz="0" w:space="0" w:color="auto"/>
        <w:right w:val="none" w:sz="0" w:space="0" w:color="auto"/>
      </w:divBdr>
    </w:div>
    <w:div w:id="1307659411">
      <w:bodyDiv w:val="1"/>
      <w:marLeft w:val="0"/>
      <w:marRight w:val="0"/>
      <w:marTop w:val="0"/>
      <w:marBottom w:val="0"/>
      <w:divBdr>
        <w:top w:val="none" w:sz="0" w:space="0" w:color="auto"/>
        <w:left w:val="none" w:sz="0" w:space="0" w:color="auto"/>
        <w:bottom w:val="none" w:sz="0" w:space="0" w:color="auto"/>
        <w:right w:val="none" w:sz="0" w:space="0" w:color="auto"/>
      </w:divBdr>
    </w:div>
    <w:div w:id="1308633608">
      <w:bodyDiv w:val="1"/>
      <w:marLeft w:val="0"/>
      <w:marRight w:val="0"/>
      <w:marTop w:val="0"/>
      <w:marBottom w:val="0"/>
      <w:divBdr>
        <w:top w:val="none" w:sz="0" w:space="0" w:color="auto"/>
        <w:left w:val="none" w:sz="0" w:space="0" w:color="auto"/>
        <w:bottom w:val="none" w:sz="0" w:space="0" w:color="auto"/>
        <w:right w:val="none" w:sz="0" w:space="0" w:color="auto"/>
      </w:divBdr>
      <w:divsChild>
        <w:div w:id="387413406">
          <w:marLeft w:val="480"/>
          <w:marRight w:val="0"/>
          <w:marTop w:val="0"/>
          <w:marBottom w:val="0"/>
          <w:divBdr>
            <w:top w:val="none" w:sz="0" w:space="0" w:color="auto"/>
            <w:left w:val="none" w:sz="0" w:space="0" w:color="auto"/>
            <w:bottom w:val="none" w:sz="0" w:space="0" w:color="auto"/>
            <w:right w:val="none" w:sz="0" w:space="0" w:color="auto"/>
          </w:divBdr>
        </w:div>
        <w:div w:id="1368481454">
          <w:marLeft w:val="480"/>
          <w:marRight w:val="0"/>
          <w:marTop w:val="0"/>
          <w:marBottom w:val="0"/>
          <w:divBdr>
            <w:top w:val="none" w:sz="0" w:space="0" w:color="auto"/>
            <w:left w:val="none" w:sz="0" w:space="0" w:color="auto"/>
            <w:bottom w:val="none" w:sz="0" w:space="0" w:color="auto"/>
            <w:right w:val="none" w:sz="0" w:space="0" w:color="auto"/>
          </w:divBdr>
        </w:div>
        <w:div w:id="718668063">
          <w:marLeft w:val="480"/>
          <w:marRight w:val="0"/>
          <w:marTop w:val="0"/>
          <w:marBottom w:val="0"/>
          <w:divBdr>
            <w:top w:val="none" w:sz="0" w:space="0" w:color="auto"/>
            <w:left w:val="none" w:sz="0" w:space="0" w:color="auto"/>
            <w:bottom w:val="none" w:sz="0" w:space="0" w:color="auto"/>
            <w:right w:val="none" w:sz="0" w:space="0" w:color="auto"/>
          </w:divBdr>
        </w:div>
        <w:div w:id="1475832661">
          <w:marLeft w:val="480"/>
          <w:marRight w:val="0"/>
          <w:marTop w:val="0"/>
          <w:marBottom w:val="0"/>
          <w:divBdr>
            <w:top w:val="none" w:sz="0" w:space="0" w:color="auto"/>
            <w:left w:val="none" w:sz="0" w:space="0" w:color="auto"/>
            <w:bottom w:val="none" w:sz="0" w:space="0" w:color="auto"/>
            <w:right w:val="none" w:sz="0" w:space="0" w:color="auto"/>
          </w:divBdr>
        </w:div>
        <w:div w:id="1308246995">
          <w:marLeft w:val="480"/>
          <w:marRight w:val="0"/>
          <w:marTop w:val="0"/>
          <w:marBottom w:val="0"/>
          <w:divBdr>
            <w:top w:val="none" w:sz="0" w:space="0" w:color="auto"/>
            <w:left w:val="none" w:sz="0" w:space="0" w:color="auto"/>
            <w:bottom w:val="none" w:sz="0" w:space="0" w:color="auto"/>
            <w:right w:val="none" w:sz="0" w:space="0" w:color="auto"/>
          </w:divBdr>
        </w:div>
        <w:div w:id="2098209851">
          <w:marLeft w:val="480"/>
          <w:marRight w:val="0"/>
          <w:marTop w:val="0"/>
          <w:marBottom w:val="0"/>
          <w:divBdr>
            <w:top w:val="none" w:sz="0" w:space="0" w:color="auto"/>
            <w:left w:val="none" w:sz="0" w:space="0" w:color="auto"/>
            <w:bottom w:val="none" w:sz="0" w:space="0" w:color="auto"/>
            <w:right w:val="none" w:sz="0" w:space="0" w:color="auto"/>
          </w:divBdr>
        </w:div>
        <w:div w:id="2015765546">
          <w:marLeft w:val="480"/>
          <w:marRight w:val="0"/>
          <w:marTop w:val="0"/>
          <w:marBottom w:val="0"/>
          <w:divBdr>
            <w:top w:val="none" w:sz="0" w:space="0" w:color="auto"/>
            <w:left w:val="none" w:sz="0" w:space="0" w:color="auto"/>
            <w:bottom w:val="none" w:sz="0" w:space="0" w:color="auto"/>
            <w:right w:val="none" w:sz="0" w:space="0" w:color="auto"/>
          </w:divBdr>
        </w:div>
        <w:div w:id="1964539190">
          <w:marLeft w:val="480"/>
          <w:marRight w:val="0"/>
          <w:marTop w:val="0"/>
          <w:marBottom w:val="0"/>
          <w:divBdr>
            <w:top w:val="none" w:sz="0" w:space="0" w:color="auto"/>
            <w:left w:val="none" w:sz="0" w:space="0" w:color="auto"/>
            <w:bottom w:val="none" w:sz="0" w:space="0" w:color="auto"/>
            <w:right w:val="none" w:sz="0" w:space="0" w:color="auto"/>
          </w:divBdr>
        </w:div>
        <w:div w:id="116147943">
          <w:marLeft w:val="480"/>
          <w:marRight w:val="0"/>
          <w:marTop w:val="0"/>
          <w:marBottom w:val="0"/>
          <w:divBdr>
            <w:top w:val="none" w:sz="0" w:space="0" w:color="auto"/>
            <w:left w:val="none" w:sz="0" w:space="0" w:color="auto"/>
            <w:bottom w:val="none" w:sz="0" w:space="0" w:color="auto"/>
            <w:right w:val="none" w:sz="0" w:space="0" w:color="auto"/>
          </w:divBdr>
        </w:div>
        <w:div w:id="649790778">
          <w:marLeft w:val="480"/>
          <w:marRight w:val="0"/>
          <w:marTop w:val="0"/>
          <w:marBottom w:val="0"/>
          <w:divBdr>
            <w:top w:val="none" w:sz="0" w:space="0" w:color="auto"/>
            <w:left w:val="none" w:sz="0" w:space="0" w:color="auto"/>
            <w:bottom w:val="none" w:sz="0" w:space="0" w:color="auto"/>
            <w:right w:val="none" w:sz="0" w:space="0" w:color="auto"/>
          </w:divBdr>
        </w:div>
        <w:div w:id="1495872249">
          <w:marLeft w:val="480"/>
          <w:marRight w:val="0"/>
          <w:marTop w:val="0"/>
          <w:marBottom w:val="0"/>
          <w:divBdr>
            <w:top w:val="none" w:sz="0" w:space="0" w:color="auto"/>
            <w:left w:val="none" w:sz="0" w:space="0" w:color="auto"/>
            <w:bottom w:val="none" w:sz="0" w:space="0" w:color="auto"/>
            <w:right w:val="none" w:sz="0" w:space="0" w:color="auto"/>
          </w:divBdr>
        </w:div>
        <w:div w:id="1684625744">
          <w:marLeft w:val="480"/>
          <w:marRight w:val="0"/>
          <w:marTop w:val="0"/>
          <w:marBottom w:val="0"/>
          <w:divBdr>
            <w:top w:val="none" w:sz="0" w:space="0" w:color="auto"/>
            <w:left w:val="none" w:sz="0" w:space="0" w:color="auto"/>
            <w:bottom w:val="none" w:sz="0" w:space="0" w:color="auto"/>
            <w:right w:val="none" w:sz="0" w:space="0" w:color="auto"/>
          </w:divBdr>
        </w:div>
        <w:div w:id="720983942">
          <w:marLeft w:val="480"/>
          <w:marRight w:val="0"/>
          <w:marTop w:val="0"/>
          <w:marBottom w:val="0"/>
          <w:divBdr>
            <w:top w:val="none" w:sz="0" w:space="0" w:color="auto"/>
            <w:left w:val="none" w:sz="0" w:space="0" w:color="auto"/>
            <w:bottom w:val="none" w:sz="0" w:space="0" w:color="auto"/>
            <w:right w:val="none" w:sz="0" w:space="0" w:color="auto"/>
          </w:divBdr>
        </w:div>
        <w:div w:id="254560786">
          <w:marLeft w:val="480"/>
          <w:marRight w:val="0"/>
          <w:marTop w:val="0"/>
          <w:marBottom w:val="0"/>
          <w:divBdr>
            <w:top w:val="none" w:sz="0" w:space="0" w:color="auto"/>
            <w:left w:val="none" w:sz="0" w:space="0" w:color="auto"/>
            <w:bottom w:val="none" w:sz="0" w:space="0" w:color="auto"/>
            <w:right w:val="none" w:sz="0" w:space="0" w:color="auto"/>
          </w:divBdr>
        </w:div>
        <w:div w:id="1047796946">
          <w:marLeft w:val="480"/>
          <w:marRight w:val="0"/>
          <w:marTop w:val="0"/>
          <w:marBottom w:val="0"/>
          <w:divBdr>
            <w:top w:val="none" w:sz="0" w:space="0" w:color="auto"/>
            <w:left w:val="none" w:sz="0" w:space="0" w:color="auto"/>
            <w:bottom w:val="none" w:sz="0" w:space="0" w:color="auto"/>
            <w:right w:val="none" w:sz="0" w:space="0" w:color="auto"/>
          </w:divBdr>
        </w:div>
        <w:div w:id="467092398">
          <w:marLeft w:val="480"/>
          <w:marRight w:val="0"/>
          <w:marTop w:val="0"/>
          <w:marBottom w:val="0"/>
          <w:divBdr>
            <w:top w:val="none" w:sz="0" w:space="0" w:color="auto"/>
            <w:left w:val="none" w:sz="0" w:space="0" w:color="auto"/>
            <w:bottom w:val="none" w:sz="0" w:space="0" w:color="auto"/>
            <w:right w:val="none" w:sz="0" w:space="0" w:color="auto"/>
          </w:divBdr>
        </w:div>
        <w:div w:id="1886327789">
          <w:marLeft w:val="480"/>
          <w:marRight w:val="0"/>
          <w:marTop w:val="0"/>
          <w:marBottom w:val="0"/>
          <w:divBdr>
            <w:top w:val="none" w:sz="0" w:space="0" w:color="auto"/>
            <w:left w:val="none" w:sz="0" w:space="0" w:color="auto"/>
            <w:bottom w:val="none" w:sz="0" w:space="0" w:color="auto"/>
            <w:right w:val="none" w:sz="0" w:space="0" w:color="auto"/>
          </w:divBdr>
        </w:div>
        <w:div w:id="234512749">
          <w:marLeft w:val="480"/>
          <w:marRight w:val="0"/>
          <w:marTop w:val="0"/>
          <w:marBottom w:val="0"/>
          <w:divBdr>
            <w:top w:val="none" w:sz="0" w:space="0" w:color="auto"/>
            <w:left w:val="none" w:sz="0" w:space="0" w:color="auto"/>
            <w:bottom w:val="none" w:sz="0" w:space="0" w:color="auto"/>
            <w:right w:val="none" w:sz="0" w:space="0" w:color="auto"/>
          </w:divBdr>
        </w:div>
        <w:div w:id="1904100194">
          <w:marLeft w:val="480"/>
          <w:marRight w:val="0"/>
          <w:marTop w:val="0"/>
          <w:marBottom w:val="0"/>
          <w:divBdr>
            <w:top w:val="none" w:sz="0" w:space="0" w:color="auto"/>
            <w:left w:val="none" w:sz="0" w:space="0" w:color="auto"/>
            <w:bottom w:val="none" w:sz="0" w:space="0" w:color="auto"/>
            <w:right w:val="none" w:sz="0" w:space="0" w:color="auto"/>
          </w:divBdr>
        </w:div>
        <w:div w:id="1247307627">
          <w:marLeft w:val="480"/>
          <w:marRight w:val="0"/>
          <w:marTop w:val="0"/>
          <w:marBottom w:val="0"/>
          <w:divBdr>
            <w:top w:val="none" w:sz="0" w:space="0" w:color="auto"/>
            <w:left w:val="none" w:sz="0" w:space="0" w:color="auto"/>
            <w:bottom w:val="none" w:sz="0" w:space="0" w:color="auto"/>
            <w:right w:val="none" w:sz="0" w:space="0" w:color="auto"/>
          </w:divBdr>
        </w:div>
        <w:div w:id="1047224576">
          <w:marLeft w:val="480"/>
          <w:marRight w:val="0"/>
          <w:marTop w:val="0"/>
          <w:marBottom w:val="0"/>
          <w:divBdr>
            <w:top w:val="none" w:sz="0" w:space="0" w:color="auto"/>
            <w:left w:val="none" w:sz="0" w:space="0" w:color="auto"/>
            <w:bottom w:val="none" w:sz="0" w:space="0" w:color="auto"/>
            <w:right w:val="none" w:sz="0" w:space="0" w:color="auto"/>
          </w:divBdr>
        </w:div>
        <w:div w:id="1480030626">
          <w:marLeft w:val="480"/>
          <w:marRight w:val="0"/>
          <w:marTop w:val="0"/>
          <w:marBottom w:val="0"/>
          <w:divBdr>
            <w:top w:val="none" w:sz="0" w:space="0" w:color="auto"/>
            <w:left w:val="none" w:sz="0" w:space="0" w:color="auto"/>
            <w:bottom w:val="none" w:sz="0" w:space="0" w:color="auto"/>
            <w:right w:val="none" w:sz="0" w:space="0" w:color="auto"/>
          </w:divBdr>
        </w:div>
        <w:div w:id="220874221">
          <w:marLeft w:val="480"/>
          <w:marRight w:val="0"/>
          <w:marTop w:val="0"/>
          <w:marBottom w:val="0"/>
          <w:divBdr>
            <w:top w:val="none" w:sz="0" w:space="0" w:color="auto"/>
            <w:left w:val="none" w:sz="0" w:space="0" w:color="auto"/>
            <w:bottom w:val="none" w:sz="0" w:space="0" w:color="auto"/>
            <w:right w:val="none" w:sz="0" w:space="0" w:color="auto"/>
          </w:divBdr>
        </w:div>
        <w:div w:id="2142535230">
          <w:marLeft w:val="480"/>
          <w:marRight w:val="0"/>
          <w:marTop w:val="0"/>
          <w:marBottom w:val="0"/>
          <w:divBdr>
            <w:top w:val="none" w:sz="0" w:space="0" w:color="auto"/>
            <w:left w:val="none" w:sz="0" w:space="0" w:color="auto"/>
            <w:bottom w:val="none" w:sz="0" w:space="0" w:color="auto"/>
            <w:right w:val="none" w:sz="0" w:space="0" w:color="auto"/>
          </w:divBdr>
        </w:div>
        <w:div w:id="2034265604">
          <w:marLeft w:val="480"/>
          <w:marRight w:val="0"/>
          <w:marTop w:val="0"/>
          <w:marBottom w:val="0"/>
          <w:divBdr>
            <w:top w:val="none" w:sz="0" w:space="0" w:color="auto"/>
            <w:left w:val="none" w:sz="0" w:space="0" w:color="auto"/>
            <w:bottom w:val="none" w:sz="0" w:space="0" w:color="auto"/>
            <w:right w:val="none" w:sz="0" w:space="0" w:color="auto"/>
          </w:divBdr>
        </w:div>
        <w:div w:id="1331638969">
          <w:marLeft w:val="480"/>
          <w:marRight w:val="0"/>
          <w:marTop w:val="0"/>
          <w:marBottom w:val="0"/>
          <w:divBdr>
            <w:top w:val="none" w:sz="0" w:space="0" w:color="auto"/>
            <w:left w:val="none" w:sz="0" w:space="0" w:color="auto"/>
            <w:bottom w:val="none" w:sz="0" w:space="0" w:color="auto"/>
            <w:right w:val="none" w:sz="0" w:space="0" w:color="auto"/>
          </w:divBdr>
        </w:div>
        <w:div w:id="341125860">
          <w:marLeft w:val="480"/>
          <w:marRight w:val="0"/>
          <w:marTop w:val="0"/>
          <w:marBottom w:val="0"/>
          <w:divBdr>
            <w:top w:val="none" w:sz="0" w:space="0" w:color="auto"/>
            <w:left w:val="none" w:sz="0" w:space="0" w:color="auto"/>
            <w:bottom w:val="none" w:sz="0" w:space="0" w:color="auto"/>
            <w:right w:val="none" w:sz="0" w:space="0" w:color="auto"/>
          </w:divBdr>
        </w:div>
        <w:div w:id="379867917">
          <w:marLeft w:val="480"/>
          <w:marRight w:val="0"/>
          <w:marTop w:val="0"/>
          <w:marBottom w:val="0"/>
          <w:divBdr>
            <w:top w:val="none" w:sz="0" w:space="0" w:color="auto"/>
            <w:left w:val="none" w:sz="0" w:space="0" w:color="auto"/>
            <w:bottom w:val="none" w:sz="0" w:space="0" w:color="auto"/>
            <w:right w:val="none" w:sz="0" w:space="0" w:color="auto"/>
          </w:divBdr>
        </w:div>
        <w:div w:id="922568916">
          <w:marLeft w:val="480"/>
          <w:marRight w:val="0"/>
          <w:marTop w:val="0"/>
          <w:marBottom w:val="0"/>
          <w:divBdr>
            <w:top w:val="none" w:sz="0" w:space="0" w:color="auto"/>
            <w:left w:val="none" w:sz="0" w:space="0" w:color="auto"/>
            <w:bottom w:val="none" w:sz="0" w:space="0" w:color="auto"/>
            <w:right w:val="none" w:sz="0" w:space="0" w:color="auto"/>
          </w:divBdr>
        </w:div>
        <w:div w:id="574239866">
          <w:marLeft w:val="480"/>
          <w:marRight w:val="0"/>
          <w:marTop w:val="0"/>
          <w:marBottom w:val="0"/>
          <w:divBdr>
            <w:top w:val="none" w:sz="0" w:space="0" w:color="auto"/>
            <w:left w:val="none" w:sz="0" w:space="0" w:color="auto"/>
            <w:bottom w:val="none" w:sz="0" w:space="0" w:color="auto"/>
            <w:right w:val="none" w:sz="0" w:space="0" w:color="auto"/>
          </w:divBdr>
        </w:div>
        <w:div w:id="1258716389">
          <w:marLeft w:val="480"/>
          <w:marRight w:val="0"/>
          <w:marTop w:val="0"/>
          <w:marBottom w:val="0"/>
          <w:divBdr>
            <w:top w:val="none" w:sz="0" w:space="0" w:color="auto"/>
            <w:left w:val="none" w:sz="0" w:space="0" w:color="auto"/>
            <w:bottom w:val="none" w:sz="0" w:space="0" w:color="auto"/>
            <w:right w:val="none" w:sz="0" w:space="0" w:color="auto"/>
          </w:divBdr>
        </w:div>
        <w:div w:id="977806588">
          <w:marLeft w:val="480"/>
          <w:marRight w:val="0"/>
          <w:marTop w:val="0"/>
          <w:marBottom w:val="0"/>
          <w:divBdr>
            <w:top w:val="none" w:sz="0" w:space="0" w:color="auto"/>
            <w:left w:val="none" w:sz="0" w:space="0" w:color="auto"/>
            <w:bottom w:val="none" w:sz="0" w:space="0" w:color="auto"/>
            <w:right w:val="none" w:sz="0" w:space="0" w:color="auto"/>
          </w:divBdr>
        </w:div>
        <w:div w:id="1019087996">
          <w:marLeft w:val="480"/>
          <w:marRight w:val="0"/>
          <w:marTop w:val="0"/>
          <w:marBottom w:val="0"/>
          <w:divBdr>
            <w:top w:val="none" w:sz="0" w:space="0" w:color="auto"/>
            <w:left w:val="none" w:sz="0" w:space="0" w:color="auto"/>
            <w:bottom w:val="none" w:sz="0" w:space="0" w:color="auto"/>
            <w:right w:val="none" w:sz="0" w:space="0" w:color="auto"/>
          </w:divBdr>
        </w:div>
        <w:div w:id="1577011389">
          <w:marLeft w:val="480"/>
          <w:marRight w:val="0"/>
          <w:marTop w:val="0"/>
          <w:marBottom w:val="0"/>
          <w:divBdr>
            <w:top w:val="none" w:sz="0" w:space="0" w:color="auto"/>
            <w:left w:val="none" w:sz="0" w:space="0" w:color="auto"/>
            <w:bottom w:val="none" w:sz="0" w:space="0" w:color="auto"/>
            <w:right w:val="none" w:sz="0" w:space="0" w:color="auto"/>
          </w:divBdr>
        </w:div>
        <w:div w:id="1662542805">
          <w:marLeft w:val="480"/>
          <w:marRight w:val="0"/>
          <w:marTop w:val="0"/>
          <w:marBottom w:val="0"/>
          <w:divBdr>
            <w:top w:val="none" w:sz="0" w:space="0" w:color="auto"/>
            <w:left w:val="none" w:sz="0" w:space="0" w:color="auto"/>
            <w:bottom w:val="none" w:sz="0" w:space="0" w:color="auto"/>
            <w:right w:val="none" w:sz="0" w:space="0" w:color="auto"/>
          </w:divBdr>
        </w:div>
        <w:div w:id="822543195">
          <w:marLeft w:val="480"/>
          <w:marRight w:val="0"/>
          <w:marTop w:val="0"/>
          <w:marBottom w:val="0"/>
          <w:divBdr>
            <w:top w:val="none" w:sz="0" w:space="0" w:color="auto"/>
            <w:left w:val="none" w:sz="0" w:space="0" w:color="auto"/>
            <w:bottom w:val="none" w:sz="0" w:space="0" w:color="auto"/>
            <w:right w:val="none" w:sz="0" w:space="0" w:color="auto"/>
          </w:divBdr>
        </w:div>
        <w:div w:id="34737068">
          <w:marLeft w:val="480"/>
          <w:marRight w:val="0"/>
          <w:marTop w:val="0"/>
          <w:marBottom w:val="0"/>
          <w:divBdr>
            <w:top w:val="none" w:sz="0" w:space="0" w:color="auto"/>
            <w:left w:val="none" w:sz="0" w:space="0" w:color="auto"/>
            <w:bottom w:val="none" w:sz="0" w:space="0" w:color="auto"/>
            <w:right w:val="none" w:sz="0" w:space="0" w:color="auto"/>
          </w:divBdr>
        </w:div>
        <w:div w:id="397166248">
          <w:marLeft w:val="480"/>
          <w:marRight w:val="0"/>
          <w:marTop w:val="0"/>
          <w:marBottom w:val="0"/>
          <w:divBdr>
            <w:top w:val="none" w:sz="0" w:space="0" w:color="auto"/>
            <w:left w:val="none" w:sz="0" w:space="0" w:color="auto"/>
            <w:bottom w:val="none" w:sz="0" w:space="0" w:color="auto"/>
            <w:right w:val="none" w:sz="0" w:space="0" w:color="auto"/>
          </w:divBdr>
        </w:div>
        <w:div w:id="739599233">
          <w:marLeft w:val="480"/>
          <w:marRight w:val="0"/>
          <w:marTop w:val="0"/>
          <w:marBottom w:val="0"/>
          <w:divBdr>
            <w:top w:val="none" w:sz="0" w:space="0" w:color="auto"/>
            <w:left w:val="none" w:sz="0" w:space="0" w:color="auto"/>
            <w:bottom w:val="none" w:sz="0" w:space="0" w:color="auto"/>
            <w:right w:val="none" w:sz="0" w:space="0" w:color="auto"/>
          </w:divBdr>
        </w:div>
      </w:divsChild>
    </w:div>
    <w:div w:id="1309479826">
      <w:bodyDiv w:val="1"/>
      <w:marLeft w:val="0"/>
      <w:marRight w:val="0"/>
      <w:marTop w:val="0"/>
      <w:marBottom w:val="0"/>
      <w:divBdr>
        <w:top w:val="none" w:sz="0" w:space="0" w:color="auto"/>
        <w:left w:val="none" w:sz="0" w:space="0" w:color="auto"/>
        <w:bottom w:val="none" w:sz="0" w:space="0" w:color="auto"/>
        <w:right w:val="none" w:sz="0" w:space="0" w:color="auto"/>
      </w:divBdr>
    </w:div>
    <w:div w:id="1309482624">
      <w:bodyDiv w:val="1"/>
      <w:marLeft w:val="0"/>
      <w:marRight w:val="0"/>
      <w:marTop w:val="0"/>
      <w:marBottom w:val="0"/>
      <w:divBdr>
        <w:top w:val="none" w:sz="0" w:space="0" w:color="auto"/>
        <w:left w:val="none" w:sz="0" w:space="0" w:color="auto"/>
        <w:bottom w:val="none" w:sz="0" w:space="0" w:color="auto"/>
        <w:right w:val="none" w:sz="0" w:space="0" w:color="auto"/>
      </w:divBdr>
    </w:div>
    <w:div w:id="1310092167">
      <w:bodyDiv w:val="1"/>
      <w:marLeft w:val="0"/>
      <w:marRight w:val="0"/>
      <w:marTop w:val="0"/>
      <w:marBottom w:val="0"/>
      <w:divBdr>
        <w:top w:val="none" w:sz="0" w:space="0" w:color="auto"/>
        <w:left w:val="none" w:sz="0" w:space="0" w:color="auto"/>
        <w:bottom w:val="none" w:sz="0" w:space="0" w:color="auto"/>
        <w:right w:val="none" w:sz="0" w:space="0" w:color="auto"/>
      </w:divBdr>
    </w:div>
    <w:div w:id="1311209950">
      <w:bodyDiv w:val="1"/>
      <w:marLeft w:val="0"/>
      <w:marRight w:val="0"/>
      <w:marTop w:val="0"/>
      <w:marBottom w:val="0"/>
      <w:divBdr>
        <w:top w:val="none" w:sz="0" w:space="0" w:color="auto"/>
        <w:left w:val="none" w:sz="0" w:space="0" w:color="auto"/>
        <w:bottom w:val="none" w:sz="0" w:space="0" w:color="auto"/>
        <w:right w:val="none" w:sz="0" w:space="0" w:color="auto"/>
      </w:divBdr>
      <w:divsChild>
        <w:div w:id="147063914">
          <w:marLeft w:val="480"/>
          <w:marRight w:val="0"/>
          <w:marTop w:val="0"/>
          <w:marBottom w:val="0"/>
          <w:divBdr>
            <w:top w:val="none" w:sz="0" w:space="0" w:color="auto"/>
            <w:left w:val="none" w:sz="0" w:space="0" w:color="auto"/>
            <w:bottom w:val="none" w:sz="0" w:space="0" w:color="auto"/>
            <w:right w:val="none" w:sz="0" w:space="0" w:color="auto"/>
          </w:divBdr>
        </w:div>
        <w:div w:id="2016492449">
          <w:marLeft w:val="480"/>
          <w:marRight w:val="0"/>
          <w:marTop w:val="0"/>
          <w:marBottom w:val="0"/>
          <w:divBdr>
            <w:top w:val="none" w:sz="0" w:space="0" w:color="auto"/>
            <w:left w:val="none" w:sz="0" w:space="0" w:color="auto"/>
            <w:bottom w:val="none" w:sz="0" w:space="0" w:color="auto"/>
            <w:right w:val="none" w:sz="0" w:space="0" w:color="auto"/>
          </w:divBdr>
        </w:div>
        <w:div w:id="678392824">
          <w:marLeft w:val="480"/>
          <w:marRight w:val="0"/>
          <w:marTop w:val="0"/>
          <w:marBottom w:val="0"/>
          <w:divBdr>
            <w:top w:val="none" w:sz="0" w:space="0" w:color="auto"/>
            <w:left w:val="none" w:sz="0" w:space="0" w:color="auto"/>
            <w:bottom w:val="none" w:sz="0" w:space="0" w:color="auto"/>
            <w:right w:val="none" w:sz="0" w:space="0" w:color="auto"/>
          </w:divBdr>
        </w:div>
        <w:div w:id="1596554484">
          <w:marLeft w:val="480"/>
          <w:marRight w:val="0"/>
          <w:marTop w:val="0"/>
          <w:marBottom w:val="0"/>
          <w:divBdr>
            <w:top w:val="none" w:sz="0" w:space="0" w:color="auto"/>
            <w:left w:val="none" w:sz="0" w:space="0" w:color="auto"/>
            <w:bottom w:val="none" w:sz="0" w:space="0" w:color="auto"/>
            <w:right w:val="none" w:sz="0" w:space="0" w:color="auto"/>
          </w:divBdr>
        </w:div>
        <w:div w:id="1583023996">
          <w:marLeft w:val="480"/>
          <w:marRight w:val="0"/>
          <w:marTop w:val="0"/>
          <w:marBottom w:val="0"/>
          <w:divBdr>
            <w:top w:val="none" w:sz="0" w:space="0" w:color="auto"/>
            <w:left w:val="none" w:sz="0" w:space="0" w:color="auto"/>
            <w:bottom w:val="none" w:sz="0" w:space="0" w:color="auto"/>
            <w:right w:val="none" w:sz="0" w:space="0" w:color="auto"/>
          </w:divBdr>
        </w:div>
        <w:div w:id="237326007">
          <w:marLeft w:val="480"/>
          <w:marRight w:val="0"/>
          <w:marTop w:val="0"/>
          <w:marBottom w:val="0"/>
          <w:divBdr>
            <w:top w:val="none" w:sz="0" w:space="0" w:color="auto"/>
            <w:left w:val="none" w:sz="0" w:space="0" w:color="auto"/>
            <w:bottom w:val="none" w:sz="0" w:space="0" w:color="auto"/>
            <w:right w:val="none" w:sz="0" w:space="0" w:color="auto"/>
          </w:divBdr>
        </w:div>
        <w:div w:id="395133170">
          <w:marLeft w:val="480"/>
          <w:marRight w:val="0"/>
          <w:marTop w:val="0"/>
          <w:marBottom w:val="0"/>
          <w:divBdr>
            <w:top w:val="none" w:sz="0" w:space="0" w:color="auto"/>
            <w:left w:val="none" w:sz="0" w:space="0" w:color="auto"/>
            <w:bottom w:val="none" w:sz="0" w:space="0" w:color="auto"/>
            <w:right w:val="none" w:sz="0" w:space="0" w:color="auto"/>
          </w:divBdr>
        </w:div>
        <w:div w:id="303198071">
          <w:marLeft w:val="480"/>
          <w:marRight w:val="0"/>
          <w:marTop w:val="0"/>
          <w:marBottom w:val="0"/>
          <w:divBdr>
            <w:top w:val="none" w:sz="0" w:space="0" w:color="auto"/>
            <w:left w:val="none" w:sz="0" w:space="0" w:color="auto"/>
            <w:bottom w:val="none" w:sz="0" w:space="0" w:color="auto"/>
            <w:right w:val="none" w:sz="0" w:space="0" w:color="auto"/>
          </w:divBdr>
        </w:div>
        <w:div w:id="632752353">
          <w:marLeft w:val="480"/>
          <w:marRight w:val="0"/>
          <w:marTop w:val="0"/>
          <w:marBottom w:val="0"/>
          <w:divBdr>
            <w:top w:val="none" w:sz="0" w:space="0" w:color="auto"/>
            <w:left w:val="none" w:sz="0" w:space="0" w:color="auto"/>
            <w:bottom w:val="none" w:sz="0" w:space="0" w:color="auto"/>
            <w:right w:val="none" w:sz="0" w:space="0" w:color="auto"/>
          </w:divBdr>
        </w:div>
        <w:div w:id="481384711">
          <w:marLeft w:val="480"/>
          <w:marRight w:val="0"/>
          <w:marTop w:val="0"/>
          <w:marBottom w:val="0"/>
          <w:divBdr>
            <w:top w:val="none" w:sz="0" w:space="0" w:color="auto"/>
            <w:left w:val="none" w:sz="0" w:space="0" w:color="auto"/>
            <w:bottom w:val="none" w:sz="0" w:space="0" w:color="auto"/>
            <w:right w:val="none" w:sz="0" w:space="0" w:color="auto"/>
          </w:divBdr>
        </w:div>
        <w:div w:id="468085559">
          <w:marLeft w:val="480"/>
          <w:marRight w:val="0"/>
          <w:marTop w:val="0"/>
          <w:marBottom w:val="0"/>
          <w:divBdr>
            <w:top w:val="none" w:sz="0" w:space="0" w:color="auto"/>
            <w:left w:val="none" w:sz="0" w:space="0" w:color="auto"/>
            <w:bottom w:val="none" w:sz="0" w:space="0" w:color="auto"/>
            <w:right w:val="none" w:sz="0" w:space="0" w:color="auto"/>
          </w:divBdr>
        </w:div>
        <w:div w:id="626008604">
          <w:marLeft w:val="480"/>
          <w:marRight w:val="0"/>
          <w:marTop w:val="0"/>
          <w:marBottom w:val="0"/>
          <w:divBdr>
            <w:top w:val="none" w:sz="0" w:space="0" w:color="auto"/>
            <w:left w:val="none" w:sz="0" w:space="0" w:color="auto"/>
            <w:bottom w:val="none" w:sz="0" w:space="0" w:color="auto"/>
            <w:right w:val="none" w:sz="0" w:space="0" w:color="auto"/>
          </w:divBdr>
        </w:div>
        <w:div w:id="159581964">
          <w:marLeft w:val="480"/>
          <w:marRight w:val="0"/>
          <w:marTop w:val="0"/>
          <w:marBottom w:val="0"/>
          <w:divBdr>
            <w:top w:val="none" w:sz="0" w:space="0" w:color="auto"/>
            <w:left w:val="none" w:sz="0" w:space="0" w:color="auto"/>
            <w:bottom w:val="none" w:sz="0" w:space="0" w:color="auto"/>
            <w:right w:val="none" w:sz="0" w:space="0" w:color="auto"/>
          </w:divBdr>
        </w:div>
        <w:div w:id="154298846">
          <w:marLeft w:val="480"/>
          <w:marRight w:val="0"/>
          <w:marTop w:val="0"/>
          <w:marBottom w:val="0"/>
          <w:divBdr>
            <w:top w:val="none" w:sz="0" w:space="0" w:color="auto"/>
            <w:left w:val="none" w:sz="0" w:space="0" w:color="auto"/>
            <w:bottom w:val="none" w:sz="0" w:space="0" w:color="auto"/>
            <w:right w:val="none" w:sz="0" w:space="0" w:color="auto"/>
          </w:divBdr>
        </w:div>
        <w:div w:id="1725835699">
          <w:marLeft w:val="480"/>
          <w:marRight w:val="0"/>
          <w:marTop w:val="0"/>
          <w:marBottom w:val="0"/>
          <w:divBdr>
            <w:top w:val="none" w:sz="0" w:space="0" w:color="auto"/>
            <w:left w:val="none" w:sz="0" w:space="0" w:color="auto"/>
            <w:bottom w:val="none" w:sz="0" w:space="0" w:color="auto"/>
            <w:right w:val="none" w:sz="0" w:space="0" w:color="auto"/>
          </w:divBdr>
        </w:div>
        <w:div w:id="825243074">
          <w:marLeft w:val="480"/>
          <w:marRight w:val="0"/>
          <w:marTop w:val="0"/>
          <w:marBottom w:val="0"/>
          <w:divBdr>
            <w:top w:val="none" w:sz="0" w:space="0" w:color="auto"/>
            <w:left w:val="none" w:sz="0" w:space="0" w:color="auto"/>
            <w:bottom w:val="none" w:sz="0" w:space="0" w:color="auto"/>
            <w:right w:val="none" w:sz="0" w:space="0" w:color="auto"/>
          </w:divBdr>
        </w:div>
        <w:div w:id="42214978">
          <w:marLeft w:val="480"/>
          <w:marRight w:val="0"/>
          <w:marTop w:val="0"/>
          <w:marBottom w:val="0"/>
          <w:divBdr>
            <w:top w:val="none" w:sz="0" w:space="0" w:color="auto"/>
            <w:left w:val="none" w:sz="0" w:space="0" w:color="auto"/>
            <w:bottom w:val="none" w:sz="0" w:space="0" w:color="auto"/>
            <w:right w:val="none" w:sz="0" w:space="0" w:color="auto"/>
          </w:divBdr>
        </w:div>
        <w:div w:id="1830823409">
          <w:marLeft w:val="480"/>
          <w:marRight w:val="0"/>
          <w:marTop w:val="0"/>
          <w:marBottom w:val="0"/>
          <w:divBdr>
            <w:top w:val="none" w:sz="0" w:space="0" w:color="auto"/>
            <w:left w:val="none" w:sz="0" w:space="0" w:color="auto"/>
            <w:bottom w:val="none" w:sz="0" w:space="0" w:color="auto"/>
            <w:right w:val="none" w:sz="0" w:space="0" w:color="auto"/>
          </w:divBdr>
        </w:div>
        <w:div w:id="1941718677">
          <w:marLeft w:val="480"/>
          <w:marRight w:val="0"/>
          <w:marTop w:val="0"/>
          <w:marBottom w:val="0"/>
          <w:divBdr>
            <w:top w:val="none" w:sz="0" w:space="0" w:color="auto"/>
            <w:left w:val="none" w:sz="0" w:space="0" w:color="auto"/>
            <w:bottom w:val="none" w:sz="0" w:space="0" w:color="auto"/>
            <w:right w:val="none" w:sz="0" w:space="0" w:color="auto"/>
          </w:divBdr>
        </w:div>
        <w:div w:id="578175721">
          <w:marLeft w:val="480"/>
          <w:marRight w:val="0"/>
          <w:marTop w:val="0"/>
          <w:marBottom w:val="0"/>
          <w:divBdr>
            <w:top w:val="none" w:sz="0" w:space="0" w:color="auto"/>
            <w:left w:val="none" w:sz="0" w:space="0" w:color="auto"/>
            <w:bottom w:val="none" w:sz="0" w:space="0" w:color="auto"/>
            <w:right w:val="none" w:sz="0" w:space="0" w:color="auto"/>
          </w:divBdr>
        </w:div>
        <w:div w:id="948128374">
          <w:marLeft w:val="480"/>
          <w:marRight w:val="0"/>
          <w:marTop w:val="0"/>
          <w:marBottom w:val="0"/>
          <w:divBdr>
            <w:top w:val="none" w:sz="0" w:space="0" w:color="auto"/>
            <w:left w:val="none" w:sz="0" w:space="0" w:color="auto"/>
            <w:bottom w:val="none" w:sz="0" w:space="0" w:color="auto"/>
            <w:right w:val="none" w:sz="0" w:space="0" w:color="auto"/>
          </w:divBdr>
        </w:div>
        <w:div w:id="1776946026">
          <w:marLeft w:val="480"/>
          <w:marRight w:val="0"/>
          <w:marTop w:val="0"/>
          <w:marBottom w:val="0"/>
          <w:divBdr>
            <w:top w:val="none" w:sz="0" w:space="0" w:color="auto"/>
            <w:left w:val="none" w:sz="0" w:space="0" w:color="auto"/>
            <w:bottom w:val="none" w:sz="0" w:space="0" w:color="auto"/>
            <w:right w:val="none" w:sz="0" w:space="0" w:color="auto"/>
          </w:divBdr>
        </w:div>
        <w:div w:id="1284460098">
          <w:marLeft w:val="480"/>
          <w:marRight w:val="0"/>
          <w:marTop w:val="0"/>
          <w:marBottom w:val="0"/>
          <w:divBdr>
            <w:top w:val="none" w:sz="0" w:space="0" w:color="auto"/>
            <w:left w:val="none" w:sz="0" w:space="0" w:color="auto"/>
            <w:bottom w:val="none" w:sz="0" w:space="0" w:color="auto"/>
            <w:right w:val="none" w:sz="0" w:space="0" w:color="auto"/>
          </w:divBdr>
        </w:div>
        <w:div w:id="343097999">
          <w:marLeft w:val="480"/>
          <w:marRight w:val="0"/>
          <w:marTop w:val="0"/>
          <w:marBottom w:val="0"/>
          <w:divBdr>
            <w:top w:val="none" w:sz="0" w:space="0" w:color="auto"/>
            <w:left w:val="none" w:sz="0" w:space="0" w:color="auto"/>
            <w:bottom w:val="none" w:sz="0" w:space="0" w:color="auto"/>
            <w:right w:val="none" w:sz="0" w:space="0" w:color="auto"/>
          </w:divBdr>
        </w:div>
      </w:divsChild>
    </w:div>
    <w:div w:id="1311715141">
      <w:bodyDiv w:val="1"/>
      <w:marLeft w:val="0"/>
      <w:marRight w:val="0"/>
      <w:marTop w:val="0"/>
      <w:marBottom w:val="0"/>
      <w:divBdr>
        <w:top w:val="none" w:sz="0" w:space="0" w:color="auto"/>
        <w:left w:val="none" w:sz="0" w:space="0" w:color="auto"/>
        <w:bottom w:val="none" w:sz="0" w:space="0" w:color="auto"/>
        <w:right w:val="none" w:sz="0" w:space="0" w:color="auto"/>
      </w:divBdr>
    </w:div>
    <w:div w:id="1311860850">
      <w:bodyDiv w:val="1"/>
      <w:marLeft w:val="0"/>
      <w:marRight w:val="0"/>
      <w:marTop w:val="0"/>
      <w:marBottom w:val="0"/>
      <w:divBdr>
        <w:top w:val="none" w:sz="0" w:space="0" w:color="auto"/>
        <w:left w:val="none" w:sz="0" w:space="0" w:color="auto"/>
        <w:bottom w:val="none" w:sz="0" w:space="0" w:color="auto"/>
        <w:right w:val="none" w:sz="0" w:space="0" w:color="auto"/>
      </w:divBdr>
      <w:divsChild>
        <w:div w:id="1828396308">
          <w:marLeft w:val="480"/>
          <w:marRight w:val="0"/>
          <w:marTop w:val="0"/>
          <w:marBottom w:val="0"/>
          <w:divBdr>
            <w:top w:val="none" w:sz="0" w:space="0" w:color="auto"/>
            <w:left w:val="none" w:sz="0" w:space="0" w:color="auto"/>
            <w:bottom w:val="none" w:sz="0" w:space="0" w:color="auto"/>
            <w:right w:val="none" w:sz="0" w:space="0" w:color="auto"/>
          </w:divBdr>
        </w:div>
        <w:div w:id="75982512">
          <w:marLeft w:val="480"/>
          <w:marRight w:val="0"/>
          <w:marTop w:val="0"/>
          <w:marBottom w:val="0"/>
          <w:divBdr>
            <w:top w:val="none" w:sz="0" w:space="0" w:color="auto"/>
            <w:left w:val="none" w:sz="0" w:space="0" w:color="auto"/>
            <w:bottom w:val="none" w:sz="0" w:space="0" w:color="auto"/>
            <w:right w:val="none" w:sz="0" w:space="0" w:color="auto"/>
          </w:divBdr>
        </w:div>
        <w:div w:id="238440780">
          <w:marLeft w:val="480"/>
          <w:marRight w:val="0"/>
          <w:marTop w:val="0"/>
          <w:marBottom w:val="0"/>
          <w:divBdr>
            <w:top w:val="none" w:sz="0" w:space="0" w:color="auto"/>
            <w:left w:val="none" w:sz="0" w:space="0" w:color="auto"/>
            <w:bottom w:val="none" w:sz="0" w:space="0" w:color="auto"/>
            <w:right w:val="none" w:sz="0" w:space="0" w:color="auto"/>
          </w:divBdr>
        </w:div>
        <w:div w:id="2038962483">
          <w:marLeft w:val="480"/>
          <w:marRight w:val="0"/>
          <w:marTop w:val="0"/>
          <w:marBottom w:val="0"/>
          <w:divBdr>
            <w:top w:val="none" w:sz="0" w:space="0" w:color="auto"/>
            <w:left w:val="none" w:sz="0" w:space="0" w:color="auto"/>
            <w:bottom w:val="none" w:sz="0" w:space="0" w:color="auto"/>
            <w:right w:val="none" w:sz="0" w:space="0" w:color="auto"/>
          </w:divBdr>
        </w:div>
        <w:div w:id="609749935">
          <w:marLeft w:val="480"/>
          <w:marRight w:val="0"/>
          <w:marTop w:val="0"/>
          <w:marBottom w:val="0"/>
          <w:divBdr>
            <w:top w:val="none" w:sz="0" w:space="0" w:color="auto"/>
            <w:left w:val="none" w:sz="0" w:space="0" w:color="auto"/>
            <w:bottom w:val="none" w:sz="0" w:space="0" w:color="auto"/>
            <w:right w:val="none" w:sz="0" w:space="0" w:color="auto"/>
          </w:divBdr>
        </w:div>
        <w:div w:id="291518357">
          <w:marLeft w:val="480"/>
          <w:marRight w:val="0"/>
          <w:marTop w:val="0"/>
          <w:marBottom w:val="0"/>
          <w:divBdr>
            <w:top w:val="none" w:sz="0" w:space="0" w:color="auto"/>
            <w:left w:val="none" w:sz="0" w:space="0" w:color="auto"/>
            <w:bottom w:val="none" w:sz="0" w:space="0" w:color="auto"/>
            <w:right w:val="none" w:sz="0" w:space="0" w:color="auto"/>
          </w:divBdr>
        </w:div>
        <w:div w:id="648903346">
          <w:marLeft w:val="480"/>
          <w:marRight w:val="0"/>
          <w:marTop w:val="0"/>
          <w:marBottom w:val="0"/>
          <w:divBdr>
            <w:top w:val="none" w:sz="0" w:space="0" w:color="auto"/>
            <w:left w:val="none" w:sz="0" w:space="0" w:color="auto"/>
            <w:bottom w:val="none" w:sz="0" w:space="0" w:color="auto"/>
            <w:right w:val="none" w:sz="0" w:space="0" w:color="auto"/>
          </w:divBdr>
        </w:div>
        <w:div w:id="647593280">
          <w:marLeft w:val="480"/>
          <w:marRight w:val="0"/>
          <w:marTop w:val="0"/>
          <w:marBottom w:val="0"/>
          <w:divBdr>
            <w:top w:val="none" w:sz="0" w:space="0" w:color="auto"/>
            <w:left w:val="none" w:sz="0" w:space="0" w:color="auto"/>
            <w:bottom w:val="none" w:sz="0" w:space="0" w:color="auto"/>
            <w:right w:val="none" w:sz="0" w:space="0" w:color="auto"/>
          </w:divBdr>
        </w:div>
        <w:div w:id="942034527">
          <w:marLeft w:val="480"/>
          <w:marRight w:val="0"/>
          <w:marTop w:val="0"/>
          <w:marBottom w:val="0"/>
          <w:divBdr>
            <w:top w:val="none" w:sz="0" w:space="0" w:color="auto"/>
            <w:left w:val="none" w:sz="0" w:space="0" w:color="auto"/>
            <w:bottom w:val="none" w:sz="0" w:space="0" w:color="auto"/>
            <w:right w:val="none" w:sz="0" w:space="0" w:color="auto"/>
          </w:divBdr>
        </w:div>
        <w:div w:id="1387992854">
          <w:marLeft w:val="480"/>
          <w:marRight w:val="0"/>
          <w:marTop w:val="0"/>
          <w:marBottom w:val="0"/>
          <w:divBdr>
            <w:top w:val="none" w:sz="0" w:space="0" w:color="auto"/>
            <w:left w:val="none" w:sz="0" w:space="0" w:color="auto"/>
            <w:bottom w:val="none" w:sz="0" w:space="0" w:color="auto"/>
            <w:right w:val="none" w:sz="0" w:space="0" w:color="auto"/>
          </w:divBdr>
        </w:div>
        <w:div w:id="1218132107">
          <w:marLeft w:val="480"/>
          <w:marRight w:val="0"/>
          <w:marTop w:val="0"/>
          <w:marBottom w:val="0"/>
          <w:divBdr>
            <w:top w:val="none" w:sz="0" w:space="0" w:color="auto"/>
            <w:left w:val="none" w:sz="0" w:space="0" w:color="auto"/>
            <w:bottom w:val="none" w:sz="0" w:space="0" w:color="auto"/>
            <w:right w:val="none" w:sz="0" w:space="0" w:color="auto"/>
          </w:divBdr>
        </w:div>
        <w:div w:id="1918663182">
          <w:marLeft w:val="480"/>
          <w:marRight w:val="0"/>
          <w:marTop w:val="0"/>
          <w:marBottom w:val="0"/>
          <w:divBdr>
            <w:top w:val="none" w:sz="0" w:space="0" w:color="auto"/>
            <w:left w:val="none" w:sz="0" w:space="0" w:color="auto"/>
            <w:bottom w:val="none" w:sz="0" w:space="0" w:color="auto"/>
            <w:right w:val="none" w:sz="0" w:space="0" w:color="auto"/>
          </w:divBdr>
        </w:div>
        <w:div w:id="1278871882">
          <w:marLeft w:val="480"/>
          <w:marRight w:val="0"/>
          <w:marTop w:val="0"/>
          <w:marBottom w:val="0"/>
          <w:divBdr>
            <w:top w:val="none" w:sz="0" w:space="0" w:color="auto"/>
            <w:left w:val="none" w:sz="0" w:space="0" w:color="auto"/>
            <w:bottom w:val="none" w:sz="0" w:space="0" w:color="auto"/>
            <w:right w:val="none" w:sz="0" w:space="0" w:color="auto"/>
          </w:divBdr>
        </w:div>
        <w:div w:id="776565830">
          <w:marLeft w:val="480"/>
          <w:marRight w:val="0"/>
          <w:marTop w:val="0"/>
          <w:marBottom w:val="0"/>
          <w:divBdr>
            <w:top w:val="none" w:sz="0" w:space="0" w:color="auto"/>
            <w:left w:val="none" w:sz="0" w:space="0" w:color="auto"/>
            <w:bottom w:val="none" w:sz="0" w:space="0" w:color="auto"/>
            <w:right w:val="none" w:sz="0" w:space="0" w:color="auto"/>
          </w:divBdr>
        </w:div>
        <w:div w:id="2065836161">
          <w:marLeft w:val="480"/>
          <w:marRight w:val="0"/>
          <w:marTop w:val="0"/>
          <w:marBottom w:val="0"/>
          <w:divBdr>
            <w:top w:val="none" w:sz="0" w:space="0" w:color="auto"/>
            <w:left w:val="none" w:sz="0" w:space="0" w:color="auto"/>
            <w:bottom w:val="none" w:sz="0" w:space="0" w:color="auto"/>
            <w:right w:val="none" w:sz="0" w:space="0" w:color="auto"/>
          </w:divBdr>
        </w:div>
        <w:div w:id="1651903268">
          <w:marLeft w:val="480"/>
          <w:marRight w:val="0"/>
          <w:marTop w:val="0"/>
          <w:marBottom w:val="0"/>
          <w:divBdr>
            <w:top w:val="none" w:sz="0" w:space="0" w:color="auto"/>
            <w:left w:val="none" w:sz="0" w:space="0" w:color="auto"/>
            <w:bottom w:val="none" w:sz="0" w:space="0" w:color="auto"/>
            <w:right w:val="none" w:sz="0" w:space="0" w:color="auto"/>
          </w:divBdr>
        </w:div>
        <w:div w:id="113064887">
          <w:marLeft w:val="480"/>
          <w:marRight w:val="0"/>
          <w:marTop w:val="0"/>
          <w:marBottom w:val="0"/>
          <w:divBdr>
            <w:top w:val="none" w:sz="0" w:space="0" w:color="auto"/>
            <w:left w:val="none" w:sz="0" w:space="0" w:color="auto"/>
            <w:bottom w:val="none" w:sz="0" w:space="0" w:color="auto"/>
            <w:right w:val="none" w:sz="0" w:space="0" w:color="auto"/>
          </w:divBdr>
        </w:div>
        <w:div w:id="404764339">
          <w:marLeft w:val="480"/>
          <w:marRight w:val="0"/>
          <w:marTop w:val="0"/>
          <w:marBottom w:val="0"/>
          <w:divBdr>
            <w:top w:val="none" w:sz="0" w:space="0" w:color="auto"/>
            <w:left w:val="none" w:sz="0" w:space="0" w:color="auto"/>
            <w:bottom w:val="none" w:sz="0" w:space="0" w:color="auto"/>
            <w:right w:val="none" w:sz="0" w:space="0" w:color="auto"/>
          </w:divBdr>
        </w:div>
        <w:div w:id="497622573">
          <w:marLeft w:val="480"/>
          <w:marRight w:val="0"/>
          <w:marTop w:val="0"/>
          <w:marBottom w:val="0"/>
          <w:divBdr>
            <w:top w:val="none" w:sz="0" w:space="0" w:color="auto"/>
            <w:left w:val="none" w:sz="0" w:space="0" w:color="auto"/>
            <w:bottom w:val="none" w:sz="0" w:space="0" w:color="auto"/>
            <w:right w:val="none" w:sz="0" w:space="0" w:color="auto"/>
          </w:divBdr>
        </w:div>
        <w:div w:id="960385504">
          <w:marLeft w:val="480"/>
          <w:marRight w:val="0"/>
          <w:marTop w:val="0"/>
          <w:marBottom w:val="0"/>
          <w:divBdr>
            <w:top w:val="none" w:sz="0" w:space="0" w:color="auto"/>
            <w:left w:val="none" w:sz="0" w:space="0" w:color="auto"/>
            <w:bottom w:val="none" w:sz="0" w:space="0" w:color="auto"/>
            <w:right w:val="none" w:sz="0" w:space="0" w:color="auto"/>
          </w:divBdr>
        </w:div>
        <w:div w:id="1414551236">
          <w:marLeft w:val="480"/>
          <w:marRight w:val="0"/>
          <w:marTop w:val="0"/>
          <w:marBottom w:val="0"/>
          <w:divBdr>
            <w:top w:val="none" w:sz="0" w:space="0" w:color="auto"/>
            <w:left w:val="none" w:sz="0" w:space="0" w:color="auto"/>
            <w:bottom w:val="none" w:sz="0" w:space="0" w:color="auto"/>
            <w:right w:val="none" w:sz="0" w:space="0" w:color="auto"/>
          </w:divBdr>
        </w:div>
        <w:div w:id="1244799807">
          <w:marLeft w:val="480"/>
          <w:marRight w:val="0"/>
          <w:marTop w:val="0"/>
          <w:marBottom w:val="0"/>
          <w:divBdr>
            <w:top w:val="none" w:sz="0" w:space="0" w:color="auto"/>
            <w:left w:val="none" w:sz="0" w:space="0" w:color="auto"/>
            <w:bottom w:val="none" w:sz="0" w:space="0" w:color="auto"/>
            <w:right w:val="none" w:sz="0" w:space="0" w:color="auto"/>
          </w:divBdr>
        </w:div>
        <w:div w:id="870998840">
          <w:marLeft w:val="480"/>
          <w:marRight w:val="0"/>
          <w:marTop w:val="0"/>
          <w:marBottom w:val="0"/>
          <w:divBdr>
            <w:top w:val="none" w:sz="0" w:space="0" w:color="auto"/>
            <w:left w:val="none" w:sz="0" w:space="0" w:color="auto"/>
            <w:bottom w:val="none" w:sz="0" w:space="0" w:color="auto"/>
            <w:right w:val="none" w:sz="0" w:space="0" w:color="auto"/>
          </w:divBdr>
        </w:div>
        <w:div w:id="317810887">
          <w:marLeft w:val="480"/>
          <w:marRight w:val="0"/>
          <w:marTop w:val="0"/>
          <w:marBottom w:val="0"/>
          <w:divBdr>
            <w:top w:val="none" w:sz="0" w:space="0" w:color="auto"/>
            <w:left w:val="none" w:sz="0" w:space="0" w:color="auto"/>
            <w:bottom w:val="none" w:sz="0" w:space="0" w:color="auto"/>
            <w:right w:val="none" w:sz="0" w:space="0" w:color="auto"/>
          </w:divBdr>
        </w:div>
        <w:div w:id="282663745">
          <w:marLeft w:val="480"/>
          <w:marRight w:val="0"/>
          <w:marTop w:val="0"/>
          <w:marBottom w:val="0"/>
          <w:divBdr>
            <w:top w:val="none" w:sz="0" w:space="0" w:color="auto"/>
            <w:left w:val="none" w:sz="0" w:space="0" w:color="auto"/>
            <w:bottom w:val="none" w:sz="0" w:space="0" w:color="auto"/>
            <w:right w:val="none" w:sz="0" w:space="0" w:color="auto"/>
          </w:divBdr>
        </w:div>
      </w:divsChild>
    </w:div>
    <w:div w:id="1312053734">
      <w:bodyDiv w:val="1"/>
      <w:marLeft w:val="0"/>
      <w:marRight w:val="0"/>
      <w:marTop w:val="0"/>
      <w:marBottom w:val="0"/>
      <w:divBdr>
        <w:top w:val="none" w:sz="0" w:space="0" w:color="auto"/>
        <w:left w:val="none" w:sz="0" w:space="0" w:color="auto"/>
        <w:bottom w:val="none" w:sz="0" w:space="0" w:color="auto"/>
        <w:right w:val="none" w:sz="0" w:space="0" w:color="auto"/>
      </w:divBdr>
    </w:div>
    <w:div w:id="1312059104">
      <w:bodyDiv w:val="1"/>
      <w:marLeft w:val="0"/>
      <w:marRight w:val="0"/>
      <w:marTop w:val="0"/>
      <w:marBottom w:val="0"/>
      <w:divBdr>
        <w:top w:val="none" w:sz="0" w:space="0" w:color="auto"/>
        <w:left w:val="none" w:sz="0" w:space="0" w:color="auto"/>
        <w:bottom w:val="none" w:sz="0" w:space="0" w:color="auto"/>
        <w:right w:val="none" w:sz="0" w:space="0" w:color="auto"/>
      </w:divBdr>
    </w:div>
    <w:div w:id="1312173789">
      <w:bodyDiv w:val="1"/>
      <w:marLeft w:val="0"/>
      <w:marRight w:val="0"/>
      <w:marTop w:val="0"/>
      <w:marBottom w:val="0"/>
      <w:divBdr>
        <w:top w:val="none" w:sz="0" w:space="0" w:color="auto"/>
        <w:left w:val="none" w:sz="0" w:space="0" w:color="auto"/>
        <w:bottom w:val="none" w:sz="0" w:space="0" w:color="auto"/>
        <w:right w:val="none" w:sz="0" w:space="0" w:color="auto"/>
      </w:divBdr>
    </w:div>
    <w:div w:id="1313485732">
      <w:bodyDiv w:val="1"/>
      <w:marLeft w:val="0"/>
      <w:marRight w:val="0"/>
      <w:marTop w:val="0"/>
      <w:marBottom w:val="0"/>
      <w:divBdr>
        <w:top w:val="none" w:sz="0" w:space="0" w:color="auto"/>
        <w:left w:val="none" w:sz="0" w:space="0" w:color="auto"/>
        <w:bottom w:val="none" w:sz="0" w:space="0" w:color="auto"/>
        <w:right w:val="none" w:sz="0" w:space="0" w:color="auto"/>
      </w:divBdr>
    </w:div>
    <w:div w:id="1314144928">
      <w:bodyDiv w:val="1"/>
      <w:marLeft w:val="0"/>
      <w:marRight w:val="0"/>
      <w:marTop w:val="0"/>
      <w:marBottom w:val="0"/>
      <w:divBdr>
        <w:top w:val="none" w:sz="0" w:space="0" w:color="auto"/>
        <w:left w:val="none" w:sz="0" w:space="0" w:color="auto"/>
        <w:bottom w:val="none" w:sz="0" w:space="0" w:color="auto"/>
        <w:right w:val="none" w:sz="0" w:space="0" w:color="auto"/>
      </w:divBdr>
    </w:div>
    <w:div w:id="1314942176">
      <w:bodyDiv w:val="1"/>
      <w:marLeft w:val="0"/>
      <w:marRight w:val="0"/>
      <w:marTop w:val="0"/>
      <w:marBottom w:val="0"/>
      <w:divBdr>
        <w:top w:val="none" w:sz="0" w:space="0" w:color="auto"/>
        <w:left w:val="none" w:sz="0" w:space="0" w:color="auto"/>
        <w:bottom w:val="none" w:sz="0" w:space="0" w:color="auto"/>
        <w:right w:val="none" w:sz="0" w:space="0" w:color="auto"/>
      </w:divBdr>
    </w:div>
    <w:div w:id="1315915232">
      <w:bodyDiv w:val="1"/>
      <w:marLeft w:val="0"/>
      <w:marRight w:val="0"/>
      <w:marTop w:val="0"/>
      <w:marBottom w:val="0"/>
      <w:divBdr>
        <w:top w:val="none" w:sz="0" w:space="0" w:color="auto"/>
        <w:left w:val="none" w:sz="0" w:space="0" w:color="auto"/>
        <w:bottom w:val="none" w:sz="0" w:space="0" w:color="auto"/>
        <w:right w:val="none" w:sz="0" w:space="0" w:color="auto"/>
      </w:divBdr>
    </w:div>
    <w:div w:id="1316835521">
      <w:bodyDiv w:val="1"/>
      <w:marLeft w:val="0"/>
      <w:marRight w:val="0"/>
      <w:marTop w:val="0"/>
      <w:marBottom w:val="0"/>
      <w:divBdr>
        <w:top w:val="none" w:sz="0" w:space="0" w:color="auto"/>
        <w:left w:val="none" w:sz="0" w:space="0" w:color="auto"/>
        <w:bottom w:val="none" w:sz="0" w:space="0" w:color="auto"/>
        <w:right w:val="none" w:sz="0" w:space="0" w:color="auto"/>
      </w:divBdr>
    </w:div>
    <w:div w:id="1317228197">
      <w:bodyDiv w:val="1"/>
      <w:marLeft w:val="0"/>
      <w:marRight w:val="0"/>
      <w:marTop w:val="0"/>
      <w:marBottom w:val="0"/>
      <w:divBdr>
        <w:top w:val="none" w:sz="0" w:space="0" w:color="auto"/>
        <w:left w:val="none" w:sz="0" w:space="0" w:color="auto"/>
        <w:bottom w:val="none" w:sz="0" w:space="0" w:color="auto"/>
        <w:right w:val="none" w:sz="0" w:space="0" w:color="auto"/>
      </w:divBdr>
    </w:div>
    <w:div w:id="1317883677">
      <w:bodyDiv w:val="1"/>
      <w:marLeft w:val="0"/>
      <w:marRight w:val="0"/>
      <w:marTop w:val="0"/>
      <w:marBottom w:val="0"/>
      <w:divBdr>
        <w:top w:val="none" w:sz="0" w:space="0" w:color="auto"/>
        <w:left w:val="none" w:sz="0" w:space="0" w:color="auto"/>
        <w:bottom w:val="none" w:sz="0" w:space="0" w:color="auto"/>
        <w:right w:val="none" w:sz="0" w:space="0" w:color="auto"/>
      </w:divBdr>
    </w:div>
    <w:div w:id="1319117593">
      <w:bodyDiv w:val="1"/>
      <w:marLeft w:val="0"/>
      <w:marRight w:val="0"/>
      <w:marTop w:val="0"/>
      <w:marBottom w:val="0"/>
      <w:divBdr>
        <w:top w:val="none" w:sz="0" w:space="0" w:color="auto"/>
        <w:left w:val="none" w:sz="0" w:space="0" w:color="auto"/>
        <w:bottom w:val="none" w:sz="0" w:space="0" w:color="auto"/>
        <w:right w:val="none" w:sz="0" w:space="0" w:color="auto"/>
      </w:divBdr>
    </w:div>
    <w:div w:id="1319188890">
      <w:bodyDiv w:val="1"/>
      <w:marLeft w:val="0"/>
      <w:marRight w:val="0"/>
      <w:marTop w:val="0"/>
      <w:marBottom w:val="0"/>
      <w:divBdr>
        <w:top w:val="none" w:sz="0" w:space="0" w:color="auto"/>
        <w:left w:val="none" w:sz="0" w:space="0" w:color="auto"/>
        <w:bottom w:val="none" w:sz="0" w:space="0" w:color="auto"/>
        <w:right w:val="none" w:sz="0" w:space="0" w:color="auto"/>
      </w:divBdr>
    </w:div>
    <w:div w:id="1319918524">
      <w:bodyDiv w:val="1"/>
      <w:marLeft w:val="0"/>
      <w:marRight w:val="0"/>
      <w:marTop w:val="0"/>
      <w:marBottom w:val="0"/>
      <w:divBdr>
        <w:top w:val="none" w:sz="0" w:space="0" w:color="auto"/>
        <w:left w:val="none" w:sz="0" w:space="0" w:color="auto"/>
        <w:bottom w:val="none" w:sz="0" w:space="0" w:color="auto"/>
        <w:right w:val="none" w:sz="0" w:space="0" w:color="auto"/>
      </w:divBdr>
    </w:div>
    <w:div w:id="1320034493">
      <w:bodyDiv w:val="1"/>
      <w:marLeft w:val="0"/>
      <w:marRight w:val="0"/>
      <w:marTop w:val="0"/>
      <w:marBottom w:val="0"/>
      <w:divBdr>
        <w:top w:val="none" w:sz="0" w:space="0" w:color="auto"/>
        <w:left w:val="none" w:sz="0" w:space="0" w:color="auto"/>
        <w:bottom w:val="none" w:sz="0" w:space="0" w:color="auto"/>
        <w:right w:val="none" w:sz="0" w:space="0" w:color="auto"/>
      </w:divBdr>
    </w:div>
    <w:div w:id="1320379991">
      <w:bodyDiv w:val="1"/>
      <w:marLeft w:val="0"/>
      <w:marRight w:val="0"/>
      <w:marTop w:val="0"/>
      <w:marBottom w:val="0"/>
      <w:divBdr>
        <w:top w:val="none" w:sz="0" w:space="0" w:color="auto"/>
        <w:left w:val="none" w:sz="0" w:space="0" w:color="auto"/>
        <w:bottom w:val="none" w:sz="0" w:space="0" w:color="auto"/>
        <w:right w:val="none" w:sz="0" w:space="0" w:color="auto"/>
      </w:divBdr>
    </w:div>
    <w:div w:id="1321806628">
      <w:bodyDiv w:val="1"/>
      <w:marLeft w:val="0"/>
      <w:marRight w:val="0"/>
      <w:marTop w:val="0"/>
      <w:marBottom w:val="0"/>
      <w:divBdr>
        <w:top w:val="none" w:sz="0" w:space="0" w:color="auto"/>
        <w:left w:val="none" w:sz="0" w:space="0" w:color="auto"/>
        <w:bottom w:val="none" w:sz="0" w:space="0" w:color="auto"/>
        <w:right w:val="none" w:sz="0" w:space="0" w:color="auto"/>
      </w:divBdr>
    </w:div>
    <w:div w:id="1322586951">
      <w:bodyDiv w:val="1"/>
      <w:marLeft w:val="0"/>
      <w:marRight w:val="0"/>
      <w:marTop w:val="0"/>
      <w:marBottom w:val="0"/>
      <w:divBdr>
        <w:top w:val="none" w:sz="0" w:space="0" w:color="auto"/>
        <w:left w:val="none" w:sz="0" w:space="0" w:color="auto"/>
        <w:bottom w:val="none" w:sz="0" w:space="0" w:color="auto"/>
        <w:right w:val="none" w:sz="0" w:space="0" w:color="auto"/>
      </w:divBdr>
    </w:div>
    <w:div w:id="1323121934">
      <w:bodyDiv w:val="1"/>
      <w:marLeft w:val="0"/>
      <w:marRight w:val="0"/>
      <w:marTop w:val="0"/>
      <w:marBottom w:val="0"/>
      <w:divBdr>
        <w:top w:val="none" w:sz="0" w:space="0" w:color="auto"/>
        <w:left w:val="none" w:sz="0" w:space="0" w:color="auto"/>
        <w:bottom w:val="none" w:sz="0" w:space="0" w:color="auto"/>
        <w:right w:val="none" w:sz="0" w:space="0" w:color="auto"/>
      </w:divBdr>
    </w:div>
    <w:div w:id="1323436193">
      <w:bodyDiv w:val="1"/>
      <w:marLeft w:val="0"/>
      <w:marRight w:val="0"/>
      <w:marTop w:val="0"/>
      <w:marBottom w:val="0"/>
      <w:divBdr>
        <w:top w:val="none" w:sz="0" w:space="0" w:color="auto"/>
        <w:left w:val="none" w:sz="0" w:space="0" w:color="auto"/>
        <w:bottom w:val="none" w:sz="0" w:space="0" w:color="auto"/>
        <w:right w:val="none" w:sz="0" w:space="0" w:color="auto"/>
      </w:divBdr>
    </w:div>
    <w:div w:id="1323465443">
      <w:bodyDiv w:val="1"/>
      <w:marLeft w:val="0"/>
      <w:marRight w:val="0"/>
      <w:marTop w:val="0"/>
      <w:marBottom w:val="0"/>
      <w:divBdr>
        <w:top w:val="none" w:sz="0" w:space="0" w:color="auto"/>
        <w:left w:val="none" w:sz="0" w:space="0" w:color="auto"/>
        <w:bottom w:val="none" w:sz="0" w:space="0" w:color="auto"/>
        <w:right w:val="none" w:sz="0" w:space="0" w:color="auto"/>
      </w:divBdr>
    </w:div>
    <w:div w:id="1323466200">
      <w:bodyDiv w:val="1"/>
      <w:marLeft w:val="0"/>
      <w:marRight w:val="0"/>
      <w:marTop w:val="0"/>
      <w:marBottom w:val="0"/>
      <w:divBdr>
        <w:top w:val="none" w:sz="0" w:space="0" w:color="auto"/>
        <w:left w:val="none" w:sz="0" w:space="0" w:color="auto"/>
        <w:bottom w:val="none" w:sz="0" w:space="0" w:color="auto"/>
        <w:right w:val="none" w:sz="0" w:space="0" w:color="auto"/>
      </w:divBdr>
    </w:div>
    <w:div w:id="1323657145">
      <w:bodyDiv w:val="1"/>
      <w:marLeft w:val="0"/>
      <w:marRight w:val="0"/>
      <w:marTop w:val="0"/>
      <w:marBottom w:val="0"/>
      <w:divBdr>
        <w:top w:val="none" w:sz="0" w:space="0" w:color="auto"/>
        <w:left w:val="none" w:sz="0" w:space="0" w:color="auto"/>
        <w:bottom w:val="none" w:sz="0" w:space="0" w:color="auto"/>
        <w:right w:val="none" w:sz="0" w:space="0" w:color="auto"/>
      </w:divBdr>
    </w:div>
    <w:div w:id="1323895324">
      <w:bodyDiv w:val="1"/>
      <w:marLeft w:val="0"/>
      <w:marRight w:val="0"/>
      <w:marTop w:val="0"/>
      <w:marBottom w:val="0"/>
      <w:divBdr>
        <w:top w:val="none" w:sz="0" w:space="0" w:color="auto"/>
        <w:left w:val="none" w:sz="0" w:space="0" w:color="auto"/>
        <w:bottom w:val="none" w:sz="0" w:space="0" w:color="auto"/>
        <w:right w:val="none" w:sz="0" w:space="0" w:color="auto"/>
      </w:divBdr>
    </w:div>
    <w:div w:id="1324315797">
      <w:bodyDiv w:val="1"/>
      <w:marLeft w:val="0"/>
      <w:marRight w:val="0"/>
      <w:marTop w:val="0"/>
      <w:marBottom w:val="0"/>
      <w:divBdr>
        <w:top w:val="none" w:sz="0" w:space="0" w:color="auto"/>
        <w:left w:val="none" w:sz="0" w:space="0" w:color="auto"/>
        <w:bottom w:val="none" w:sz="0" w:space="0" w:color="auto"/>
        <w:right w:val="none" w:sz="0" w:space="0" w:color="auto"/>
      </w:divBdr>
    </w:div>
    <w:div w:id="1325430735">
      <w:bodyDiv w:val="1"/>
      <w:marLeft w:val="0"/>
      <w:marRight w:val="0"/>
      <w:marTop w:val="0"/>
      <w:marBottom w:val="0"/>
      <w:divBdr>
        <w:top w:val="none" w:sz="0" w:space="0" w:color="auto"/>
        <w:left w:val="none" w:sz="0" w:space="0" w:color="auto"/>
        <w:bottom w:val="none" w:sz="0" w:space="0" w:color="auto"/>
        <w:right w:val="none" w:sz="0" w:space="0" w:color="auto"/>
      </w:divBdr>
    </w:div>
    <w:div w:id="1325544945">
      <w:bodyDiv w:val="1"/>
      <w:marLeft w:val="0"/>
      <w:marRight w:val="0"/>
      <w:marTop w:val="0"/>
      <w:marBottom w:val="0"/>
      <w:divBdr>
        <w:top w:val="none" w:sz="0" w:space="0" w:color="auto"/>
        <w:left w:val="none" w:sz="0" w:space="0" w:color="auto"/>
        <w:bottom w:val="none" w:sz="0" w:space="0" w:color="auto"/>
        <w:right w:val="none" w:sz="0" w:space="0" w:color="auto"/>
      </w:divBdr>
    </w:div>
    <w:div w:id="1325619663">
      <w:bodyDiv w:val="1"/>
      <w:marLeft w:val="0"/>
      <w:marRight w:val="0"/>
      <w:marTop w:val="0"/>
      <w:marBottom w:val="0"/>
      <w:divBdr>
        <w:top w:val="none" w:sz="0" w:space="0" w:color="auto"/>
        <w:left w:val="none" w:sz="0" w:space="0" w:color="auto"/>
        <w:bottom w:val="none" w:sz="0" w:space="0" w:color="auto"/>
        <w:right w:val="none" w:sz="0" w:space="0" w:color="auto"/>
      </w:divBdr>
    </w:div>
    <w:div w:id="1328247812">
      <w:bodyDiv w:val="1"/>
      <w:marLeft w:val="0"/>
      <w:marRight w:val="0"/>
      <w:marTop w:val="0"/>
      <w:marBottom w:val="0"/>
      <w:divBdr>
        <w:top w:val="none" w:sz="0" w:space="0" w:color="auto"/>
        <w:left w:val="none" w:sz="0" w:space="0" w:color="auto"/>
        <w:bottom w:val="none" w:sz="0" w:space="0" w:color="auto"/>
        <w:right w:val="none" w:sz="0" w:space="0" w:color="auto"/>
      </w:divBdr>
    </w:div>
    <w:div w:id="1330594794">
      <w:bodyDiv w:val="1"/>
      <w:marLeft w:val="0"/>
      <w:marRight w:val="0"/>
      <w:marTop w:val="0"/>
      <w:marBottom w:val="0"/>
      <w:divBdr>
        <w:top w:val="none" w:sz="0" w:space="0" w:color="auto"/>
        <w:left w:val="none" w:sz="0" w:space="0" w:color="auto"/>
        <w:bottom w:val="none" w:sz="0" w:space="0" w:color="auto"/>
        <w:right w:val="none" w:sz="0" w:space="0" w:color="auto"/>
      </w:divBdr>
    </w:div>
    <w:div w:id="1331062619">
      <w:bodyDiv w:val="1"/>
      <w:marLeft w:val="0"/>
      <w:marRight w:val="0"/>
      <w:marTop w:val="0"/>
      <w:marBottom w:val="0"/>
      <w:divBdr>
        <w:top w:val="none" w:sz="0" w:space="0" w:color="auto"/>
        <w:left w:val="none" w:sz="0" w:space="0" w:color="auto"/>
        <w:bottom w:val="none" w:sz="0" w:space="0" w:color="auto"/>
        <w:right w:val="none" w:sz="0" w:space="0" w:color="auto"/>
      </w:divBdr>
    </w:div>
    <w:div w:id="1332218000">
      <w:bodyDiv w:val="1"/>
      <w:marLeft w:val="0"/>
      <w:marRight w:val="0"/>
      <w:marTop w:val="0"/>
      <w:marBottom w:val="0"/>
      <w:divBdr>
        <w:top w:val="none" w:sz="0" w:space="0" w:color="auto"/>
        <w:left w:val="none" w:sz="0" w:space="0" w:color="auto"/>
        <w:bottom w:val="none" w:sz="0" w:space="0" w:color="auto"/>
        <w:right w:val="none" w:sz="0" w:space="0" w:color="auto"/>
      </w:divBdr>
    </w:div>
    <w:div w:id="1332414475">
      <w:bodyDiv w:val="1"/>
      <w:marLeft w:val="0"/>
      <w:marRight w:val="0"/>
      <w:marTop w:val="0"/>
      <w:marBottom w:val="0"/>
      <w:divBdr>
        <w:top w:val="none" w:sz="0" w:space="0" w:color="auto"/>
        <w:left w:val="none" w:sz="0" w:space="0" w:color="auto"/>
        <w:bottom w:val="none" w:sz="0" w:space="0" w:color="auto"/>
        <w:right w:val="none" w:sz="0" w:space="0" w:color="auto"/>
      </w:divBdr>
    </w:div>
    <w:div w:id="1332683531">
      <w:bodyDiv w:val="1"/>
      <w:marLeft w:val="0"/>
      <w:marRight w:val="0"/>
      <w:marTop w:val="0"/>
      <w:marBottom w:val="0"/>
      <w:divBdr>
        <w:top w:val="none" w:sz="0" w:space="0" w:color="auto"/>
        <w:left w:val="none" w:sz="0" w:space="0" w:color="auto"/>
        <w:bottom w:val="none" w:sz="0" w:space="0" w:color="auto"/>
        <w:right w:val="none" w:sz="0" w:space="0" w:color="auto"/>
      </w:divBdr>
    </w:div>
    <w:div w:id="1332831680">
      <w:bodyDiv w:val="1"/>
      <w:marLeft w:val="0"/>
      <w:marRight w:val="0"/>
      <w:marTop w:val="0"/>
      <w:marBottom w:val="0"/>
      <w:divBdr>
        <w:top w:val="none" w:sz="0" w:space="0" w:color="auto"/>
        <w:left w:val="none" w:sz="0" w:space="0" w:color="auto"/>
        <w:bottom w:val="none" w:sz="0" w:space="0" w:color="auto"/>
        <w:right w:val="none" w:sz="0" w:space="0" w:color="auto"/>
      </w:divBdr>
    </w:div>
    <w:div w:id="1333333039">
      <w:bodyDiv w:val="1"/>
      <w:marLeft w:val="0"/>
      <w:marRight w:val="0"/>
      <w:marTop w:val="0"/>
      <w:marBottom w:val="0"/>
      <w:divBdr>
        <w:top w:val="none" w:sz="0" w:space="0" w:color="auto"/>
        <w:left w:val="none" w:sz="0" w:space="0" w:color="auto"/>
        <w:bottom w:val="none" w:sz="0" w:space="0" w:color="auto"/>
        <w:right w:val="none" w:sz="0" w:space="0" w:color="auto"/>
      </w:divBdr>
    </w:div>
    <w:div w:id="1333336753">
      <w:bodyDiv w:val="1"/>
      <w:marLeft w:val="0"/>
      <w:marRight w:val="0"/>
      <w:marTop w:val="0"/>
      <w:marBottom w:val="0"/>
      <w:divBdr>
        <w:top w:val="none" w:sz="0" w:space="0" w:color="auto"/>
        <w:left w:val="none" w:sz="0" w:space="0" w:color="auto"/>
        <w:bottom w:val="none" w:sz="0" w:space="0" w:color="auto"/>
        <w:right w:val="none" w:sz="0" w:space="0" w:color="auto"/>
      </w:divBdr>
    </w:div>
    <w:div w:id="1333409186">
      <w:bodyDiv w:val="1"/>
      <w:marLeft w:val="0"/>
      <w:marRight w:val="0"/>
      <w:marTop w:val="0"/>
      <w:marBottom w:val="0"/>
      <w:divBdr>
        <w:top w:val="none" w:sz="0" w:space="0" w:color="auto"/>
        <w:left w:val="none" w:sz="0" w:space="0" w:color="auto"/>
        <w:bottom w:val="none" w:sz="0" w:space="0" w:color="auto"/>
        <w:right w:val="none" w:sz="0" w:space="0" w:color="auto"/>
      </w:divBdr>
    </w:div>
    <w:div w:id="1334575963">
      <w:bodyDiv w:val="1"/>
      <w:marLeft w:val="0"/>
      <w:marRight w:val="0"/>
      <w:marTop w:val="0"/>
      <w:marBottom w:val="0"/>
      <w:divBdr>
        <w:top w:val="none" w:sz="0" w:space="0" w:color="auto"/>
        <w:left w:val="none" w:sz="0" w:space="0" w:color="auto"/>
        <w:bottom w:val="none" w:sz="0" w:space="0" w:color="auto"/>
        <w:right w:val="none" w:sz="0" w:space="0" w:color="auto"/>
      </w:divBdr>
    </w:div>
    <w:div w:id="1335449484">
      <w:bodyDiv w:val="1"/>
      <w:marLeft w:val="0"/>
      <w:marRight w:val="0"/>
      <w:marTop w:val="0"/>
      <w:marBottom w:val="0"/>
      <w:divBdr>
        <w:top w:val="none" w:sz="0" w:space="0" w:color="auto"/>
        <w:left w:val="none" w:sz="0" w:space="0" w:color="auto"/>
        <w:bottom w:val="none" w:sz="0" w:space="0" w:color="auto"/>
        <w:right w:val="none" w:sz="0" w:space="0" w:color="auto"/>
      </w:divBdr>
    </w:div>
    <w:div w:id="1335570537">
      <w:bodyDiv w:val="1"/>
      <w:marLeft w:val="0"/>
      <w:marRight w:val="0"/>
      <w:marTop w:val="0"/>
      <w:marBottom w:val="0"/>
      <w:divBdr>
        <w:top w:val="none" w:sz="0" w:space="0" w:color="auto"/>
        <w:left w:val="none" w:sz="0" w:space="0" w:color="auto"/>
        <w:bottom w:val="none" w:sz="0" w:space="0" w:color="auto"/>
        <w:right w:val="none" w:sz="0" w:space="0" w:color="auto"/>
      </w:divBdr>
    </w:div>
    <w:div w:id="1336493049">
      <w:bodyDiv w:val="1"/>
      <w:marLeft w:val="0"/>
      <w:marRight w:val="0"/>
      <w:marTop w:val="0"/>
      <w:marBottom w:val="0"/>
      <w:divBdr>
        <w:top w:val="none" w:sz="0" w:space="0" w:color="auto"/>
        <w:left w:val="none" w:sz="0" w:space="0" w:color="auto"/>
        <w:bottom w:val="none" w:sz="0" w:space="0" w:color="auto"/>
        <w:right w:val="none" w:sz="0" w:space="0" w:color="auto"/>
      </w:divBdr>
    </w:div>
    <w:div w:id="1337348255">
      <w:bodyDiv w:val="1"/>
      <w:marLeft w:val="0"/>
      <w:marRight w:val="0"/>
      <w:marTop w:val="0"/>
      <w:marBottom w:val="0"/>
      <w:divBdr>
        <w:top w:val="none" w:sz="0" w:space="0" w:color="auto"/>
        <w:left w:val="none" w:sz="0" w:space="0" w:color="auto"/>
        <w:bottom w:val="none" w:sz="0" w:space="0" w:color="auto"/>
        <w:right w:val="none" w:sz="0" w:space="0" w:color="auto"/>
      </w:divBdr>
    </w:div>
    <w:div w:id="1337809512">
      <w:bodyDiv w:val="1"/>
      <w:marLeft w:val="0"/>
      <w:marRight w:val="0"/>
      <w:marTop w:val="0"/>
      <w:marBottom w:val="0"/>
      <w:divBdr>
        <w:top w:val="none" w:sz="0" w:space="0" w:color="auto"/>
        <w:left w:val="none" w:sz="0" w:space="0" w:color="auto"/>
        <w:bottom w:val="none" w:sz="0" w:space="0" w:color="auto"/>
        <w:right w:val="none" w:sz="0" w:space="0" w:color="auto"/>
      </w:divBdr>
    </w:div>
    <w:div w:id="1339039092">
      <w:bodyDiv w:val="1"/>
      <w:marLeft w:val="0"/>
      <w:marRight w:val="0"/>
      <w:marTop w:val="0"/>
      <w:marBottom w:val="0"/>
      <w:divBdr>
        <w:top w:val="none" w:sz="0" w:space="0" w:color="auto"/>
        <w:left w:val="none" w:sz="0" w:space="0" w:color="auto"/>
        <w:bottom w:val="none" w:sz="0" w:space="0" w:color="auto"/>
        <w:right w:val="none" w:sz="0" w:space="0" w:color="auto"/>
      </w:divBdr>
    </w:div>
    <w:div w:id="1339573773">
      <w:bodyDiv w:val="1"/>
      <w:marLeft w:val="0"/>
      <w:marRight w:val="0"/>
      <w:marTop w:val="0"/>
      <w:marBottom w:val="0"/>
      <w:divBdr>
        <w:top w:val="none" w:sz="0" w:space="0" w:color="auto"/>
        <w:left w:val="none" w:sz="0" w:space="0" w:color="auto"/>
        <w:bottom w:val="none" w:sz="0" w:space="0" w:color="auto"/>
        <w:right w:val="none" w:sz="0" w:space="0" w:color="auto"/>
      </w:divBdr>
    </w:div>
    <w:div w:id="1339962575">
      <w:bodyDiv w:val="1"/>
      <w:marLeft w:val="0"/>
      <w:marRight w:val="0"/>
      <w:marTop w:val="0"/>
      <w:marBottom w:val="0"/>
      <w:divBdr>
        <w:top w:val="none" w:sz="0" w:space="0" w:color="auto"/>
        <w:left w:val="none" w:sz="0" w:space="0" w:color="auto"/>
        <w:bottom w:val="none" w:sz="0" w:space="0" w:color="auto"/>
        <w:right w:val="none" w:sz="0" w:space="0" w:color="auto"/>
      </w:divBdr>
    </w:div>
    <w:div w:id="1342272905">
      <w:bodyDiv w:val="1"/>
      <w:marLeft w:val="0"/>
      <w:marRight w:val="0"/>
      <w:marTop w:val="0"/>
      <w:marBottom w:val="0"/>
      <w:divBdr>
        <w:top w:val="none" w:sz="0" w:space="0" w:color="auto"/>
        <w:left w:val="none" w:sz="0" w:space="0" w:color="auto"/>
        <w:bottom w:val="none" w:sz="0" w:space="0" w:color="auto"/>
        <w:right w:val="none" w:sz="0" w:space="0" w:color="auto"/>
      </w:divBdr>
    </w:div>
    <w:div w:id="1342395861">
      <w:bodyDiv w:val="1"/>
      <w:marLeft w:val="0"/>
      <w:marRight w:val="0"/>
      <w:marTop w:val="0"/>
      <w:marBottom w:val="0"/>
      <w:divBdr>
        <w:top w:val="none" w:sz="0" w:space="0" w:color="auto"/>
        <w:left w:val="none" w:sz="0" w:space="0" w:color="auto"/>
        <w:bottom w:val="none" w:sz="0" w:space="0" w:color="auto"/>
        <w:right w:val="none" w:sz="0" w:space="0" w:color="auto"/>
      </w:divBdr>
    </w:div>
    <w:div w:id="1343164496">
      <w:bodyDiv w:val="1"/>
      <w:marLeft w:val="0"/>
      <w:marRight w:val="0"/>
      <w:marTop w:val="0"/>
      <w:marBottom w:val="0"/>
      <w:divBdr>
        <w:top w:val="none" w:sz="0" w:space="0" w:color="auto"/>
        <w:left w:val="none" w:sz="0" w:space="0" w:color="auto"/>
        <w:bottom w:val="none" w:sz="0" w:space="0" w:color="auto"/>
        <w:right w:val="none" w:sz="0" w:space="0" w:color="auto"/>
      </w:divBdr>
    </w:div>
    <w:div w:id="1343512486">
      <w:bodyDiv w:val="1"/>
      <w:marLeft w:val="0"/>
      <w:marRight w:val="0"/>
      <w:marTop w:val="0"/>
      <w:marBottom w:val="0"/>
      <w:divBdr>
        <w:top w:val="none" w:sz="0" w:space="0" w:color="auto"/>
        <w:left w:val="none" w:sz="0" w:space="0" w:color="auto"/>
        <w:bottom w:val="none" w:sz="0" w:space="0" w:color="auto"/>
        <w:right w:val="none" w:sz="0" w:space="0" w:color="auto"/>
      </w:divBdr>
    </w:div>
    <w:div w:id="1343893806">
      <w:bodyDiv w:val="1"/>
      <w:marLeft w:val="0"/>
      <w:marRight w:val="0"/>
      <w:marTop w:val="0"/>
      <w:marBottom w:val="0"/>
      <w:divBdr>
        <w:top w:val="none" w:sz="0" w:space="0" w:color="auto"/>
        <w:left w:val="none" w:sz="0" w:space="0" w:color="auto"/>
        <w:bottom w:val="none" w:sz="0" w:space="0" w:color="auto"/>
        <w:right w:val="none" w:sz="0" w:space="0" w:color="auto"/>
      </w:divBdr>
    </w:div>
    <w:div w:id="1344935793">
      <w:bodyDiv w:val="1"/>
      <w:marLeft w:val="0"/>
      <w:marRight w:val="0"/>
      <w:marTop w:val="0"/>
      <w:marBottom w:val="0"/>
      <w:divBdr>
        <w:top w:val="none" w:sz="0" w:space="0" w:color="auto"/>
        <w:left w:val="none" w:sz="0" w:space="0" w:color="auto"/>
        <w:bottom w:val="none" w:sz="0" w:space="0" w:color="auto"/>
        <w:right w:val="none" w:sz="0" w:space="0" w:color="auto"/>
      </w:divBdr>
    </w:div>
    <w:div w:id="1345087214">
      <w:bodyDiv w:val="1"/>
      <w:marLeft w:val="0"/>
      <w:marRight w:val="0"/>
      <w:marTop w:val="0"/>
      <w:marBottom w:val="0"/>
      <w:divBdr>
        <w:top w:val="none" w:sz="0" w:space="0" w:color="auto"/>
        <w:left w:val="none" w:sz="0" w:space="0" w:color="auto"/>
        <w:bottom w:val="none" w:sz="0" w:space="0" w:color="auto"/>
        <w:right w:val="none" w:sz="0" w:space="0" w:color="auto"/>
      </w:divBdr>
    </w:div>
    <w:div w:id="1346244683">
      <w:bodyDiv w:val="1"/>
      <w:marLeft w:val="0"/>
      <w:marRight w:val="0"/>
      <w:marTop w:val="0"/>
      <w:marBottom w:val="0"/>
      <w:divBdr>
        <w:top w:val="none" w:sz="0" w:space="0" w:color="auto"/>
        <w:left w:val="none" w:sz="0" w:space="0" w:color="auto"/>
        <w:bottom w:val="none" w:sz="0" w:space="0" w:color="auto"/>
        <w:right w:val="none" w:sz="0" w:space="0" w:color="auto"/>
      </w:divBdr>
    </w:div>
    <w:div w:id="1346439584">
      <w:bodyDiv w:val="1"/>
      <w:marLeft w:val="0"/>
      <w:marRight w:val="0"/>
      <w:marTop w:val="0"/>
      <w:marBottom w:val="0"/>
      <w:divBdr>
        <w:top w:val="none" w:sz="0" w:space="0" w:color="auto"/>
        <w:left w:val="none" w:sz="0" w:space="0" w:color="auto"/>
        <w:bottom w:val="none" w:sz="0" w:space="0" w:color="auto"/>
        <w:right w:val="none" w:sz="0" w:space="0" w:color="auto"/>
      </w:divBdr>
    </w:div>
    <w:div w:id="1346857353">
      <w:bodyDiv w:val="1"/>
      <w:marLeft w:val="0"/>
      <w:marRight w:val="0"/>
      <w:marTop w:val="0"/>
      <w:marBottom w:val="0"/>
      <w:divBdr>
        <w:top w:val="none" w:sz="0" w:space="0" w:color="auto"/>
        <w:left w:val="none" w:sz="0" w:space="0" w:color="auto"/>
        <w:bottom w:val="none" w:sz="0" w:space="0" w:color="auto"/>
        <w:right w:val="none" w:sz="0" w:space="0" w:color="auto"/>
      </w:divBdr>
    </w:div>
    <w:div w:id="1347485939">
      <w:bodyDiv w:val="1"/>
      <w:marLeft w:val="0"/>
      <w:marRight w:val="0"/>
      <w:marTop w:val="0"/>
      <w:marBottom w:val="0"/>
      <w:divBdr>
        <w:top w:val="none" w:sz="0" w:space="0" w:color="auto"/>
        <w:left w:val="none" w:sz="0" w:space="0" w:color="auto"/>
        <w:bottom w:val="none" w:sz="0" w:space="0" w:color="auto"/>
        <w:right w:val="none" w:sz="0" w:space="0" w:color="auto"/>
      </w:divBdr>
    </w:div>
    <w:div w:id="1349016079">
      <w:bodyDiv w:val="1"/>
      <w:marLeft w:val="0"/>
      <w:marRight w:val="0"/>
      <w:marTop w:val="0"/>
      <w:marBottom w:val="0"/>
      <w:divBdr>
        <w:top w:val="none" w:sz="0" w:space="0" w:color="auto"/>
        <w:left w:val="none" w:sz="0" w:space="0" w:color="auto"/>
        <w:bottom w:val="none" w:sz="0" w:space="0" w:color="auto"/>
        <w:right w:val="none" w:sz="0" w:space="0" w:color="auto"/>
      </w:divBdr>
    </w:div>
    <w:div w:id="1349215622">
      <w:bodyDiv w:val="1"/>
      <w:marLeft w:val="0"/>
      <w:marRight w:val="0"/>
      <w:marTop w:val="0"/>
      <w:marBottom w:val="0"/>
      <w:divBdr>
        <w:top w:val="none" w:sz="0" w:space="0" w:color="auto"/>
        <w:left w:val="none" w:sz="0" w:space="0" w:color="auto"/>
        <w:bottom w:val="none" w:sz="0" w:space="0" w:color="auto"/>
        <w:right w:val="none" w:sz="0" w:space="0" w:color="auto"/>
      </w:divBdr>
    </w:div>
    <w:div w:id="1349719458">
      <w:bodyDiv w:val="1"/>
      <w:marLeft w:val="0"/>
      <w:marRight w:val="0"/>
      <w:marTop w:val="0"/>
      <w:marBottom w:val="0"/>
      <w:divBdr>
        <w:top w:val="none" w:sz="0" w:space="0" w:color="auto"/>
        <w:left w:val="none" w:sz="0" w:space="0" w:color="auto"/>
        <w:bottom w:val="none" w:sz="0" w:space="0" w:color="auto"/>
        <w:right w:val="none" w:sz="0" w:space="0" w:color="auto"/>
      </w:divBdr>
    </w:div>
    <w:div w:id="1349864915">
      <w:bodyDiv w:val="1"/>
      <w:marLeft w:val="0"/>
      <w:marRight w:val="0"/>
      <w:marTop w:val="0"/>
      <w:marBottom w:val="0"/>
      <w:divBdr>
        <w:top w:val="none" w:sz="0" w:space="0" w:color="auto"/>
        <w:left w:val="none" w:sz="0" w:space="0" w:color="auto"/>
        <w:bottom w:val="none" w:sz="0" w:space="0" w:color="auto"/>
        <w:right w:val="none" w:sz="0" w:space="0" w:color="auto"/>
      </w:divBdr>
    </w:div>
    <w:div w:id="1350520945">
      <w:bodyDiv w:val="1"/>
      <w:marLeft w:val="0"/>
      <w:marRight w:val="0"/>
      <w:marTop w:val="0"/>
      <w:marBottom w:val="0"/>
      <w:divBdr>
        <w:top w:val="none" w:sz="0" w:space="0" w:color="auto"/>
        <w:left w:val="none" w:sz="0" w:space="0" w:color="auto"/>
        <w:bottom w:val="none" w:sz="0" w:space="0" w:color="auto"/>
        <w:right w:val="none" w:sz="0" w:space="0" w:color="auto"/>
      </w:divBdr>
    </w:div>
    <w:div w:id="1350833298">
      <w:bodyDiv w:val="1"/>
      <w:marLeft w:val="0"/>
      <w:marRight w:val="0"/>
      <w:marTop w:val="0"/>
      <w:marBottom w:val="0"/>
      <w:divBdr>
        <w:top w:val="none" w:sz="0" w:space="0" w:color="auto"/>
        <w:left w:val="none" w:sz="0" w:space="0" w:color="auto"/>
        <w:bottom w:val="none" w:sz="0" w:space="0" w:color="auto"/>
        <w:right w:val="none" w:sz="0" w:space="0" w:color="auto"/>
      </w:divBdr>
    </w:div>
    <w:div w:id="1350984289">
      <w:bodyDiv w:val="1"/>
      <w:marLeft w:val="0"/>
      <w:marRight w:val="0"/>
      <w:marTop w:val="0"/>
      <w:marBottom w:val="0"/>
      <w:divBdr>
        <w:top w:val="none" w:sz="0" w:space="0" w:color="auto"/>
        <w:left w:val="none" w:sz="0" w:space="0" w:color="auto"/>
        <w:bottom w:val="none" w:sz="0" w:space="0" w:color="auto"/>
        <w:right w:val="none" w:sz="0" w:space="0" w:color="auto"/>
      </w:divBdr>
    </w:div>
    <w:div w:id="1352149292">
      <w:bodyDiv w:val="1"/>
      <w:marLeft w:val="0"/>
      <w:marRight w:val="0"/>
      <w:marTop w:val="0"/>
      <w:marBottom w:val="0"/>
      <w:divBdr>
        <w:top w:val="none" w:sz="0" w:space="0" w:color="auto"/>
        <w:left w:val="none" w:sz="0" w:space="0" w:color="auto"/>
        <w:bottom w:val="none" w:sz="0" w:space="0" w:color="auto"/>
        <w:right w:val="none" w:sz="0" w:space="0" w:color="auto"/>
      </w:divBdr>
    </w:div>
    <w:div w:id="1352685995">
      <w:bodyDiv w:val="1"/>
      <w:marLeft w:val="0"/>
      <w:marRight w:val="0"/>
      <w:marTop w:val="0"/>
      <w:marBottom w:val="0"/>
      <w:divBdr>
        <w:top w:val="none" w:sz="0" w:space="0" w:color="auto"/>
        <w:left w:val="none" w:sz="0" w:space="0" w:color="auto"/>
        <w:bottom w:val="none" w:sz="0" w:space="0" w:color="auto"/>
        <w:right w:val="none" w:sz="0" w:space="0" w:color="auto"/>
      </w:divBdr>
    </w:div>
    <w:div w:id="1353258873">
      <w:bodyDiv w:val="1"/>
      <w:marLeft w:val="0"/>
      <w:marRight w:val="0"/>
      <w:marTop w:val="0"/>
      <w:marBottom w:val="0"/>
      <w:divBdr>
        <w:top w:val="none" w:sz="0" w:space="0" w:color="auto"/>
        <w:left w:val="none" w:sz="0" w:space="0" w:color="auto"/>
        <w:bottom w:val="none" w:sz="0" w:space="0" w:color="auto"/>
        <w:right w:val="none" w:sz="0" w:space="0" w:color="auto"/>
      </w:divBdr>
    </w:div>
    <w:div w:id="1353385802">
      <w:bodyDiv w:val="1"/>
      <w:marLeft w:val="0"/>
      <w:marRight w:val="0"/>
      <w:marTop w:val="0"/>
      <w:marBottom w:val="0"/>
      <w:divBdr>
        <w:top w:val="none" w:sz="0" w:space="0" w:color="auto"/>
        <w:left w:val="none" w:sz="0" w:space="0" w:color="auto"/>
        <w:bottom w:val="none" w:sz="0" w:space="0" w:color="auto"/>
        <w:right w:val="none" w:sz="0" w:space="0" w:color="auto"/>
      </w:divBdr>
    </w:div>
    <w:div w:id="1354069749">
      <w:bodyDiv w:val="1"/>
      <w:marLeft w:val="0"/>
      <w:marRight w:val="0"/>
      <w:marTop w:val="0"/>
      <w:marBottom w:val="0"/>
      <w:divBdr>
        <w:top w:val="none" w:sz="0" w:space="0" w:color="auto"/>
        <w:left w:val="none" w:sz="0" w:space="0" w:color="auto"/>
        <w:bottom w:val="none" w:sz="0" w:space="0" w:color="auto"/>
        <w:right w:val="none" w:sz="0" w:space="0" w:color="auto"/>
      </w:divBdr>
    </w:div>
    <w:div w:id="1354965504">
      <w:bodyDiv w:val="1"/>
      <w:marLeft w:val="0"/>
      <w:marRight w:val="0"/>
      <w:marTop w:val="0"/>
      <w:marBottom w:val="0"/>
      <w:divBdr>
        <w:top w:val="none" w:sz="0" w:space="0" w:color="auto"/>
        <w:left w:val="none" w:sz="0" w:space="0" w:color="auto"/>
        <w:bottom w:val="none" w:sz="0" w:space="0" w:color="auto"/>
        <w:right w:val="none" w:sz="0" w:space="0" w:color="auto"/>
      </w:divBdr>
    </w:div>
    <w:div w:id="1355810493">
      <w:bodyDiv w:val="1"/>
      <w:marLeft w:val="0"/>
      <w:marRight w:val="0"/>
      <w:marTop w:val="0"/>
      <w:marBottom w:val="0"/>
      <w:divBdr>
        <w:top w:val="none" w:sz="0" w:space="0" w:color="auto"/>
        <w:left w:val="none" w:sz="0" w:space="0" w:color="auto"/>
        <w:bottom w:val="none" w:sz="0" w:space="0" w:color="auto"/>
        <w:right w:val="none" w:sz="0" w:space="0" w:color="auto"/>
      </w:divBdr>
    </w:div>
    <w:div w:id="1356418785">
      <w:bodyDiv w:val="1"/>
      <w:marLeft w:val="0"/>
      <w:marRight w:val="0"/>
      <w:marTop w:val="0"/>
      <w:marBottom w:val="0"/>
      <w:divBdr>
        <w:top w:val="none" w:sz="0" w:space="0" w:color="auto"/>
        <w:left w:val="none" w:sz="0" w:space="0" w:color="auto"/>
        <w:bottom w:val="none" w:sz="0" w:space="0" w:color="auto"/>
        <w:right w:val="none" w:sz="0" w:space="0" w:color="auto"/>
      </w:divBdr>
      <w:divsChild>
        <w:div w:id="946740355">
          <w:marLeft w:val="480"/>
          <w:marRight w:val="0"/>
          <w:marTop w:val="0"/>
          <w:marBottom w:val="0"/>
          <w:divBdr>
            <w:top w:val="none" w:sz="0" w:space="0" w:color="auto"/>
            <w:left w:val="none" w:sz="0" w:space="0" w:color="auto"/>
            <w:bottom w:val="none" w:sz="0" w:space="0" w:color="auto"/>
            <w:right w:val="none" w:sz="0" w:space="0" w:color="auto"/>
          </w:divBdr>
          <w:divsChild>
            <w:div w:id="1339111733">
              <w:marLeft w:val="0"/>
              <w:marRight w:val="0"/>
              <w:marTop w:val="0"/>
              <w:marBottom w:val="0"/>
              <w:divBdr>
                <w:top w:val="none" w:sz="0" w:space="0" w:color="auto"/>
                <w:left w:val="none" w:sz="0" w:space="0" w:color="auto"/>
                <w:bottom w:val="none" w:sz="0" w:space="0" w:color="auto"/>
                <w:right w:val="none" w:sz="0" w:space="0" w:color="auto"/>
              </w:divBdr>
              <w:divsChild>
                <w:div w:id="1950818092">
                  <w:marLeft w:val="480"/>
                  <w:marRight w:val="0"/>
                  <w:marTop w:val="0"/>
                  <w:marBottom w:val="0"/>
                  <w:divBdr>
                    <w:top w:val="none" w:sz="0" w:space="0" w:color="auto"/>
                    <w:left w:val="none" w:sz="0" w:space="0" w:color="auto"/>
                    <w:bottom w:val="none" w:sz="0" w:space="0" w:color="auto"/>
                    <w:right w:val="none" w:sz="0" w:space="0" w:color="auto"/>
                  </w:divBdr>
                </w:div>
                <w:div w:id="1681589629">
                  <w:marLeft w:val="480"/>
                  <w:marRight w:val="0"/>
                  <w:marTop w:val="0"/>
                  <w:marBottom w:val="0"/>
                  <w:divBdr>
                    <w:top w:val="none" w:sz="0" w:space="0" w:color="auto"/>
                    <w:left w:val="none" w:sz="0" w:space="0" w:color="auto"/>
                    <w:bottom w:val="none" w:sz="0" w:space="0" w:color="auto"/>
                    <w:right w:val="none" w:sz="0" w:space="0" w:color="auto"/>
                  </w:divBdr>
                </w:div>
                <w:div w:id="575093525">
                  <w:marLeft w:val="480"/>
                  <w:marRight w:val="0"/>
                  <w:marTop w:val="0"/>
                  <w:marBottom w:val="0"/>
                  <w:divBdr>
                    <w:top w:val="none" w:sz="0" w:space="0" w:color="auto"/>
                    <w:left w:val="none" w:sz="0" w:space="0" w:color="auto"/>
                    <w:bottom w:val="none" w:sz="0" w:space="0" w:color="auto"/>
                    <w:right w:val="none" w:sz="0" w:space="0" w:color="auto"/>
                  </w:divBdr>
                </w:div>
                <w:div w:id="940339157">
                  <w:marLeft w:val="480"/>
                  <w:marRight w:val="0"/>
                  <w:marTop w:val="0"/>
                  <w:marBottom w:val="0"/>
                  <w:divBdr>
                    <w:top w:val="none" w:sz="0" w:space="0" w:color="auto"/>
                    <w:left w:val="none" w:sz="0" w:space="0" w:color="auto"/>
                    <w:bottom w:val="none" w:sz="0" w:space="0" w:color="auto"/>
                    <w:right w:val="none" w:sz="0" w:space="0" w:color="auto"/>
                  </w:divBdr>
                </w:div>
                <w:div w:id="2048799262">
                  <w:marLeft w:val="480"/>
                  <w:marRight w:val="0"/>
                  <w:marTop w:val="0"/>
                  <w:marBottom w:val="0"/>
                  <w:divBdr>
                    <w:top w:val="none" w:sz="0" w:space="0" w:color="auto"/>
                    <w:left w:val="none" w:sz="0" w:space="0" w:color="auto"/>
                    <w:bottom w:val="none" w:sz="0" w:space="0" w:color="auto"/>
                    <w:right w:val="none" w:sz="0" w:space="0" w:color="auto"/>
                  </w:divBdr>
                </w:div>
                <w:div w:id="868031629">
                  <w:marLeft w:val="480"/>
                  <w:marRight w:val="0"/>
                  <w:marTop w:val="0"/>
                  <w:marBottom w:val="0"/>
                  <w:divBdr>
                    <w:top w:val="none" w:sz="0" w:space="0" w:color="auto"/>
                    <w:left w:val="none" w:sz="0" w:space="0" w:color="auto"/>
                    <w:bottom w:val="none" w:sz="0" w:space="0" w:color="auto"/>
                    <w:right w:val="none" w:sz="0" w:space="0" w:color="auto"/>
                  </w:divBdr>
                </w:div>
                <w:div w:id="1717850457">
                  <w:marLeft w:val="480"/>
                  <w:marRight w:val="0"/>
                  <w:marTop w:val="0"/>
                  <w:marBottom w:val="0"/>
                  <w:divBdr>
                    <w:top w:val="none" w:sz="0" w:space="0" w:color="auto"/>
                    <w:left w:val="none" w:sz="0" w:space="0" w:color="auto"/>
                    <w:bottom w:val="none" w:sz="0" w:space="0" w:color="auto"/>
                    <w:right w:val="none" w:sz="0" w:space="0" w:color="auto"/>
                  </w:divBdr>
                </w:div>
                <w:div w:id="1946616737">
                  <w:marLeft w:val="480"/>
                  <w:marRight w:val="0"/>
                  <w:marTop w:val="0"/>
                  <w:marBottom w:val="0"/>
                  <w:divBdr>
                    <w:top w:val="none" w:sz="0" w:space="0" w:color="auto"/>
                    <w:left w:val="none" w:sz="0" w:space="0" w:color="auto"/>
                    <w:bottom w:val="none" w:sz="0" w:space="0" w:color="auto"/>
                    <w:right w:val="none" w:sz="0" w:space="0" w:color="auto"/>
                  </w:divBdr>
                </w:div>
                <w:div w:id="806706234">
                  <w:marLeft w:val="480"/>
                  <w:marRight w:val="0"/>
                  <w:marTop w:val="0"/>
                  <w:marBottom w:val="0"/>
                  <w:divBdr>
                    <w:top w:val="none" w:sz="0" w:space="0" w:color="auto"/>
                    <w:left w:val="none" w:sz="0" w:space="0" w:color="auto"/>
                    <w:bottom w:val="none" w:sz="0" w:space="0" w:color="auto"/>
                    <w:right w:val="none" w:sz="0" w:space="0" w:color="auto"/>
                  </w:divBdr>
                </w:div>
                <w:div w:id="1043407323">
                  <w:marLeft w:val="480"/>
                  <w:marRight w:val="0"/>
                  <w:marTop w:val="0"/>
                  <w:marBottom w:val="0"/>
                  <w:divBdr>
                    <w:top w:val="none" w:sz="0" w:space="0" w:color="auto"/>
                    <w:left w:val="none" w:sz="0" w:space="0" w:color="auto"/>
                    <w:bottom w:val="none" w:sz="0" w:space="0" w:color="auto"/>
                    <w:right w:val="none" w:sz="0" w:space="0" w:color="auto"/>
                  </w:divBdr>
                </w:div>
                <w:div w:id="1656834156">
                  <w:marLeft w:val="480"/>
                  <w:marRight w:val="0"/>
                  <w:marTop w:val="0"/>
                  <w:marBottom w:val="0"/>
                  <w:divBdr>
                    <w:top w:val="none" w:sz="0" w:space="0" w:color="auto"/>
                    <w:left w:val="none" w:sz="0" w:space="0" w:color="auto"/>
                    <w:bottom w:val="none" w:sz="0" w:space="0" w:color="auto"/>
                    <w:right w:val="none" w:sz="0" w:space="0" w:color="auto"/>
                  </w:divBdr>
                </w:div>
                <w:div w:id="1897005688">
                  <w:marLeft w:val="480"/>
                  <w:marRight w:val="0"/>
                  <w:marTop w:val="0"/>
                  <w:marBottom w:val="0"/>
                  <w:divBdr>
                    <w:top w:val="none" w:sz="0" w:space="0" w:color="auto"/>
                    <w:left w:val="none" w:sz="0" w:space="0" w:color="auto"/>
                    <w:bottom w:val="none" w:sz="0" w:space="0" w:color="auto"/>
                    <w:right w:val="none" w:sz="0" w:space="0" w:color="auto"/>
                  </w:divBdr>
                </w:div>
                <w:div w:id="936720338">
                  <w:marLeft w:val="480"/>
                  <w:marRight w:val="0"/>
                  <w:marTop w:val="0"/>
                  <w:marBottom w:val="0"/>
                  <w:divBdr>
                    <w:top w:val="none" w:sz="0" w:space="0" w:color="auto"/>
                    <w:left w:val="none" w:sz="0" w:space="0" w:color="auto"/>
                    <w:bottom w:val="none" w:sz="0" w:space="0" w:color="auto"/>
                    <w:right w:val="none" w:sz="0" w:space="0" w:color="auto"/>
                  </w:divBdr>
                </w:div>
                <w:div w:id="361593301">
                  <w:marLeft w:val="480"/>
                  <w:marRight w:val="0"/>
                  <w:marTop w:val="0"/>
                  <w:marBottom w:val="0"/>
                  <w:divBdr>
                    <w:top w:val="none" w:sz="0" w:space="0" w:color="auto"/>
                    <w:left w:val="none" w:sz="0" w:space="0" w:color="auto"/>
                    <w:bottom w:val="none" w:sz="0" w:space="0" w:color="auto"/>
                    <w:right w:val="none" w:sz="0" w:space="0" w:color="auto"/>
                  </w:divBdr>
                </w:div>
                <w:div w:id="2080789400">
                  <w:marLeft w:val="480"/>
                  <w:marRight w:val="0"/>
                  <w:marTop w:val="0"/>
                  <w:marBottom w:val="0"/>
                  <w:divBdr>
                    <w:top w:val="none" w:sz="0" w:space="0" w:color="auto"/>
                    <w:left w:val="none" w:sz="0" w:space="0" w:color="auto"/>
                    <w:bottom w:val="none" w:sz="0" w:space="0" w:color="auto"/>
                    <w:right w:val="none" w:sz="0" w:space="0" w:color="auto"/>
                  </w:divBdr>
                </w:div>
                <w:div w:id="2123719874">
                  <w:marLeft w:val="480"/>
                  <w:marRight w:val="0"/>
                  <w:marTop w:val="0"/>
                  <w:marBottom w:val="0"/>
                  <w:divBdr>
                    <w:top w:val="none" w:sz="0" w:space="0" w:color="auto"/>
                    <w:left w:val="none" w:sz="0" w:space="0" w:color="auto"/>
                    <w:bottom w:val="none" w:sz="0" w:space="0" w:color="auto"/>
                    <w:right w:val="none" w:sz="0" w:space="0" w:color="auto"/>
                  </w:divBdr>
                </w:div>
                <w:div w:id="2041464938">
                  <w:marLeft w:val="480"/>
                  <w:marRight w:val="0"/>
                  <w:marTop w:val="0"/>
                  <w:marBottom w:val="0"/>
                  <w:divBdr>
                    <w:top w:val="none" w:sz="0" w:space="0" w:color="auto"/>
                    <w:left w:val="none" w:sz="0" w:space="0" w:color="auto"/>
                    <w:bottom w:val="none" w:sz="0" w:space="0" w:color="auto"/>
                    <w:right w:val="none" w:sz="0" w:space="0" w:color="auto"/>
                  </w:divBdr>
                </w:div>
                <w:div w:id="608200481">
                  <w:marLeft w:val="480"/>
                  <w:marRight w:val="0"/>
                  <w:marTop w:val="0"/>
                  <w:marBottom w:val="0"/>
                  <w:divBdr>
                    <w:top w:val="none" w:sz="0" w:space="0" w:color="auto"/>
                    <w:left w:val="none" w:sz="0" w:space="0" w:color="auto"/>
                    <w:bottom w:val="none" w:sz="0" w:space="0" w:color="auto"/>
                    <w:right w:val="none" w:sz="0" w:space="0" w:color="auto"/>
                  </w:divBdr>
                </w:div>
                <w:div w:id="88042362">
                  <w:marLeft w:val="480"/>
                  <w:marRight w:val="0"/>
                  <w:marTop w:val="0"/>
                  <w:marBottom w:val="0"/>
                  <w:divBdr>
                    <w:top w:val="none" w:sz="0" w:space="0" w:color="auto"/>
                    <w:left w:val="none" w:sz="0" w:space="0" w:color="auto"/>
                    <w:bottom w:val="none" w:sz="0" w:space="0" w:color="auto"/>
                    <w:right w:val="none" w:sz="0" w:space="0" w:color="auto"/>
                  </w:divBdr>
                </w:div>
                <w:div w:id="1189828746">
                  <w:marLeft w:val="480"/>
                  <w:marRight w:val="0"/>
                  <w:marTop w:val="0"/>
                  <w:marBottom w:val="0"/>
                  <w:divBdr>
                    <w:top w:val="none" w:sz="0" w:space="0" w:color="auto"/>
                    <w:left w:val="none" w:sz="0" w:space="0" w:color="auto"/>
                    <w:bottom w:val="none" w:sz="0" w:space="0" w:color="auto"/>
                    <w:right w:val="none" w:sz="0" w:space="0" w:color="auto"/>
                  </w:divBdr>
                </w:div>
                <w:div w:id="1073939126">
                  <w:marLeft w:val="480"/>
                  <w:marRight w:val="0"/>
                  <w:marTop w:val="0"/>
                  <w:marBottom w:val="0"/>
                  <w:divBdr>
                    <w:top w:val="none" w:sz="0" w:space="0" w:color="auto"/>
                    <w:left w:val="none" w:sz="0" w:space="0" w:color="auto"/>
                    <w:bottom w:val="none" w:sz="0" w:space="0" w:color="auto"/>
                    <w:right w:val="none" w:sz="0" w:space="0" w:color="auto"/>
                  </w:divBdr>
                </w:div>
                <w:div w:id="244265373">
                  <w:marLeft w:val="480"/>
                  <w:marRight w:val="0"/>
                  <w:marTop w:val="0"/>
                  <w:marBottom w:val="0"/>
                  <w:divBdr>
                    <w:top w:val="none" w:sz="0" w:space="0" w:color="auto"/>
                    <w:left w:val="none" w:sz="0" w:space="0" w:color="auto"/>
                    <w:bottom w:val="none" w:sz="0" w:space="0" w:color="auto"/>
                    <w:right w:val="none" w:sz="0" w:space="0" w:color="auto"/>
                  </w:divBdr>
                </w:div>
                <w:div w:id="1647009023">
                  <w:marLeft w:val="480"/>
                  <w:marRight w:val="0"/>
                  <w:marTop w:val="0"/>
                  <w:marBottom w:val="0"/>
                  <w:divBdr>
                    <w:top w:val="none" w:sz="0" w:space="0" w:color="auto"/>
                    <w:left w:val="none" w:sz="0" w:space="0" w:color="auto"/>
                    <w:bottom w:val="none" w:sz="0" w:space="0" w:color="auto"/>
                    <w:right w:val="none" w:sz="0" w:space="0" w:color="auto"/>
                  </w:divBdr>
                </w:div>
                <w:div w:id="896744435">
                  <w:marLeft w:val="480"/>
                  <w:marRight w:val="0"/>
                  <w:marTop w:val="0"/>
                  <w:marBottom w:val="0"/>
                  <w:divBdr>
                    <w:top w:val="none" w:sz="0" w:space="0" w:color="auto"/>
                    <w:left w:val="none" w:sz="0" w:space="0" w:color="auto"/>
                    <w:bottom w:val="none" w:sz="0" w:space="0" w:color="auto"/>
                    <w:right w:val="none" w:sz="0" w:space="0" w:color="auto"/>
                  </w:divBdr>
                </w:div>
                <w:div w:id="1701855244">
                  <w:marLeft w:val="480"/>
                  <w:marRight w:val="0"/>
                  <w:marTop w:val="0"/>
                  <w:marBottom w:val="0"/>
                  <w:divBdr>
                    <w:top w:val="none" w:sz="0" w:space="0" w:color="auto"/>
                    <w:left w:val="none" w:sz="0" w:space="0" w:color="auto"/>
                    <w:bottom w:val="none" w:sz="0" w:space="0" w:color="auto"/>
                    <w:right w:val="none" w:sz="0" w:space="0" w:color="auto"/>
                  </w:divBdr>
                </w:div>
                <w:div w:id="924069665">
                  <w:marLeft w:val="480"/>
                  <w:marRight w:val="0"/>
                  <w:marTop w:val="0"/>
                  <w:marBottom w:val="0"/>
                  <w:divBdr>
                    <w:top w:val="none" w:sz="0" w:space="0" w:color="auto"/>
                    <w:left w:val="none" w:sz="0" w:space="0" w:color="auto"/>
                    <w:bottom w:val="none" w:sz="0" w:space="0" w:color="auto"/>
                    <w:right w:val="none" w:sz="0" w:space="0" w:color="auto"/>
                  </w:divBdr>
                </w:div>
                <w:div w:id="205682643">
                  <w:marLeft w:val="480"/>
                  <w:marRight w:val="0"/>
                  <w:marTop w:val="0"/>
                  <w:marBottom w:val="0"/>
                  <w:divBdr>
                    <w:top w:val="none" w:sz="0" w:space="0" w:color="auto"/>
                    <w:left w:val="none" w:sz="0" w:space="0" w:color="auto"/>
                    <w:bottom w:val="none" w:sz="0" w:space="0" w:color="auto"/>
                    <w:right w:val="none" w:sz="0" w:space="0" w:color="auto"/>
                  </w:divBdr>
                </w:div>
                <w:div w:id="137108965">
                  <w:marLeft w:val="480"/>
                  <w:marRight w:val="0"/>
                  <w:marTop w:val="0"/>
                  <w:marBottom w:val="0"/>
                  <w:divBdr>
                    <w:top w:val="none" w:sz="0" w:space="0" w:color="auto"/>
                    <w:left w:val="none" w:sz="0" w:space="0" w:color="auto"/>
                    <w:bottom w:val="none" w:sz="0" w:space="0" w:color="auto"/>
                    <w:right w:val="none" w:sz="0" w:space="0" w:color="auto"/>
                  </w:divBdr>
                </w:div>
                <w:div w:id="1724937365">
                  <w:marLeft w:val="480"/>
                  <w:marRight w:val="0"/>
                  <w:marTop w:val="0"/>
                  <w:marBottom w:val="0"/>
                  <w:divBdr>
                    <w:top w:val="none" w:sz="0" w:space="0" w:color="auto"/>
                    <w:left w:val="none" w:sz="0" w:space="0" w:color="auto"/>
                    <w:bottom w:val="none" w:sz="0" w:space="0" w:color="auto"/>
                    <w:right w:val="none" w:sz="0" w:space="0" w:color="auto"/>
                  </w:divBdr>
                </w:div>
                <w:div w:id="724794068">
                  <w:marLeft w:val="480"/>
                  <w:marRight w:val="0"/>
                  <w:marTop w:val="0"/>
                  <w:marBottom w:val="0"/>
                  <w:divBdr>
                    <w:top w:val="none" w:sz="0" w:space="0" w:color="auto"/>
                    <w:left w:val="none" w:sz="0" w:space="0" w:color="auto"/>
                    <w:bottom w:val="none" w:sz="0" w:space="0" w:color="auto"/>
                    <w:right w:val="none" w:sz="0" w:space="0" w:color="auto"/>
                  </w:divBdr>
                </w:div>
                <w:div w:id="1207833155">
                  <w:marLeft w:val="480"/>
                  <w:marRight w:val="0"/>
                  <w:marTop w:val="0"/>
                  <w:marBottom w:val="0"/>
                  <w:divBdr>
                    <w:top w:val="none" w:sz="0" w:space="0" w:color="auto"/>
                    <w:left w:val="none" w:sz="0" w:space="0" w:color="auto"/>
                    <w:bottom w:val="none" w:sz="0" w:space="0" w:color="auto"/>
                    <w:right w:val="none" w:sz="0" w:space="0" w:color="auto"/>
                  </w:divBdr>
                </w:div>
                <w:div w:id="453839659">
                  <w:marLeft w:val="480"/>
                  <w:marRight w:val="0"/>
                  <w:marTop w:val="0"/>
                  <w:marBottom w:val="0"/>
                  <w:divBdr>
                    <w:top w:val="none" w:sz="0" w:space="0" w:color="auto"/>
                    <w:left w:val="none" w:sz="0" w:space="0" w:color="auto"/>
                    <w:bottom w:val="none" w:sz="0" w:space="0" w:color="auto"/>
                    <w:right w:val="none" w:sz="0" w:space="0" w:color="auto"/>
                  </w:divBdr>
                </w:div>
                <w:div w:id="1962345844">
                  <w:marLeft w:val="480"/>
                  <w:marRight w:val="0"/>
                  <w:marTop w:val="0"/>
                  <w:marBottom w:val="0"/>
                  <w:divBdr>
                    <w:top w:val="none" w:sz="0" w:space="0" w:color="auto"/>
                    <w:left w:val="none" w:sz="0" w:space="0" w:color="auto"/>
                    <w:bottom w:val="none" w:sz="0" w:space="0" w:color="auto"/>
                    <w:right w:val="none" w:sz="0" w:space="0" w:color="auto"/>
                  </w:divBdr>
                </w:div>
                <w:div w:id="796340633">
                  <w:marLeft w:val="480"/>
                  <w:marRight w:val="0"/>
                  <w:marTop w:val="0"/>
                  <w:marBottom w:val="0"/>
                  <w:divBdr>
                    <w:top w:val="none" w:sz="0" w:space="0" w:color="auto"/>
                    <w:left w:val="none" w:sz="0" w:space="0" w:color="auto"/>
                    <w:bottom w:val="none" w:sz="0" w:space="0" w:color="auto"/>
                    <w:right w:val="none" w:sz="0" w:space="0" w:color="auto"/>
                  </w:divBdr>
                </w:div>
                <w:div w:id="1570647629">
                  <w:marLeft w:val="480"/>
                  <w:marRight w:val="0"/>
                  <w:marTop w:val="0"/>
                  <w:marBottom w:val="0"/>
                  <w:divBdr>
                    <w:top w:val="none" w:sz="0" w:space="0" w:color="auto"/>
                    <w:left w:val="none" w:sz="0" w:space="0" w:color="auto"/>
                    <w:bottom w:val="none" w:sz="0" w:space="0" w:color="auto"/>
                    <w:right w:val="none" w:sz="0" w:space="0" w:color="auto"/>
                  </w:divBdr>
                </w:div>
                <w:div w:id="1610970820">
                  <w:marLeft w:val="480"/>
                  <w:marRight w:val="0"/>
                  <w:marTop w:val="0"/>
                  <w:marBottom w:val="0"/>
                  <w:divBdr>
                    <w:top w:val="none" w:sz="0" w:space="0" w:color="auto"/>
                    <w:left w:val="none" w:sz="0" w:space="0" w:color="auto"/>
                    <w:bottom w:val="none" w:sz="0" w:space="0" w:color="auto"/>
                    <w:right w:val="none" w:sz="0" w:space="0" w:color="auto"/>
                  </w:divBdr>
                </w:div>
                <w:div w:id="2040398704">
                  <w:marLeft w:val="480"/>
                  <w:marRight w:val="0"/>
                  <w:marTop w:val="0"/>
                  <w:marBottom w:val="0"/>
                  <w:divBdr>
                    <w:top w:val="none" w:sz="0" w:space="0" w:color="auto"/>
                    <w:left w:val="none" w:sz="0" w:space="0" w:color="auto"/>
                    <w:bottom w:val="none" w:sz="0" w:space="0" w:color="auto"/>
                    <w:right w:val="none" w:sz="0" w:space="0" w:color="auto"/>
                  </w:divBdr>
                </w:div>
                <w:div w:id="2051612609">
                  <w:marLeft w:val="480"/>
                  <w:marRight w:val="0"/>
                  <w:marTop w:val="0"/>
                  <w:marBottom w:val="0"/>
                  <w:divBdr>
                    <w:top w:val="none" w:sz="0" w:space="0" w:color="auto"/>
                    <w:left w:val="none" w:sz="0" w:space="0" w:color="auto"/>
                    <w:bottom w:val="none" w:sz="0" w:space="0" w:color="auto"/>
                    <w:right w:val="none" w:sz="0" w:space="0" w:color="auto"/>
                  </w:divBdr>
                </w:div>
                <w:div w:id="1309046011">
                  <w:marLeft w:val="480"/>
                  <w:marRight w:val="0"/>
                  <w:marTop w:val="0"/>
                  <w:marBottom w:val="0"/>
                  <w:divBdr>
                    <w:top w:val="none" w:sz="0" w:space="0" w:color="auto"/>
                    <w:left w:val="none" w:sz="0" w:space="0" w:color="auto"/>
                    <w:bottom w:val="none" w:sz="0" w:space="0" w:color="auto"/>
                    <w:right w:val="none" w:sz="0" w:space="0" w:color="auto"/>
                  </w:divBdr>
                </w:div>
                <w:div w:id="1541625774">
                  <w:marLeft w:val="480"/>
                  <w:marRight w:val="0"/>
                  <w:marTop w:val="0"/>
                  <w:marBottom w:val="0"/>
                  <w:divBdr>
                    <w:top w:val="none" w:sz="0" w:space="0" w:color="auto"/>
                    <w:left w:val="none" w:sz="0" w:space="0" w:color="auto"/>
                    <w:bottom w:val="none" w:sz="0" w:space="0" w:color="auto"/>
                    <w:right w:val="none" w:sz="0" w:space="0" w:color="auto"/>
                  </w:divBdr>
                </w:div>
                <w:div w:id="1309360535">
                  <w:marLeft w:val="480"/>
                  <w:marRight w:val="0"/>
                  <w:marTop w:val="0"/>
                  <w:marBottom w:val="0"/>
                  <w:divBdr>
                    <w:top w:val="none" w:sz="0" w:space="0" w:color="auto"/>
                    <w:left w:val="none" w:sz="0" w:space="0" w:color="auto"/>
                    <w:bottom w:val="none" w:sz="0" w:space="0" w:color="auto"/>
                    <w:right w:val="none" w:sz="0" w:space="0" w:color="auto"/>
                  </w:divBdr>
                </w:div>
                <w:div w:id="1462991905">
                  <w:marLeft w:val="480"/>
                  <w:marRight w:val="0"/>
                  <w:marTop w:val="0"/>
                  <w:marBottom w:val="0"/>
                  <w:divBdr>
                    <w:top w:val="none" w:sz="0" w:space="0" w:color="auto"/>
                    <w:left w:val="none" w:sz="0" w:space="0" w:color="auto"/>
                    <w:bottom w:val="none" w:sz="0" w:space="0" w:color="auto"/>
                    <w:right w:val="none" w:sz="0" w:space="0" w:color="auto"/>
                  </w:divBdr>
                </w:div>
                <w:div w:id="412553971">
                  <w:marLeft w:val="480"/>
                  <w:marRight w:val="0"/>
                  <w:marTop w:val="0"/>
                  <w:marBottom w:val="0"/>
                  <w:divBdr>
                    <w:top w:val="none" w:sz="0" w:space="0" w:color="auto"/>
                    <w:left w:val="none" w:sz="0" w:space="0" w:color="auto"/>
                    <w:bottom w:val="none" w:sz="0" w:space="0" w:color="auto"/>
                    <w:right w:val="none" w:sz="0" w:space="0" w:color="auto"/>
                  </w:divBdr>
                </w:div>
                <w:div w:id="309094154">
                  <w:marLeft w:val="480"/>
                  <w:marRight w:val="0"/>
                  <w:marTop w:val="0"/>
                  <w:marBottom w:val="0"/>
                  <w:divBdr>
                    <w:top w:val="none" w:sz="0" w:space="0" w:color="auto"/>
                    <w:left w:val="none" w:sz="0" w:space="0" w:color="auto"/>
                    <w:bottom w:val="none" w:sz="0" w:space="0" w:color="auto"/>
                    <w:right w:val="none" w:sz="0" w:space="0" w:color="auto"/>
                  </w:divBdr>
                </w:div>
                <w:div w:id="34741148">
                  <w:marLeft w:val="480"/>
                  <w:marRight w:val="0"/>
                  <w:marTop w:val="0"/>
                  <w:marBottom w:val="0"/>
                  <w:divBdr>
                    <w:top w:val="none" w:sz="0" w:space="0" w:color="auto"/>
                    <w:left w:val="none" w:sz="0" w:space="0" w:color="auto"/>
                    <w:bottom w:val="none" w:sz="0" w:space="0" w:color="auto"/>
                    <w:right w:val="none" w:sz="0" w:space="0" w:color="auto"/>
                  </w:divBdr>
                </w:div>
              </w:divsChild>
            </w:div>
            <w:div w:id="592324911">
              <w:marLeft w:val="0"/>
              <w:marRight w:val="0"/>
              <w:marTop w:val="0"/>
              <w:marBottom w:val="0"/>
              <w:divBdr>
                <w:top w:val="none" w:sz="0" w:space="0" w:color="auto"/>
                <w:left w:val="none" w:sz="0" w:space="0" w:color="auto"/>
                <w:bottom w:val="none" w:sz="0" w:space="0" w:color="auto"/>
                <w:right w:val="none" w:sz="0" w:space="0" w:color="auto"/>
              </w:divBdr>
              <w:divsChild>
                <w:div w:id="127475374">
                  <w:marLeft w:val="480"/>
                  <w:marRight w:val="0"/>
                  <w:marTop w:val="0"/>
                  <w:marBottom w:val="0"/>
                  <w:divBdr>
                    <w:top w:val="none" w:sz="0" w:space="0" w:color="auto"/>
                    <w:left w:val="none" w:sz="0" w:space="0" w:color="auto"/>
                    <w:bottom w:val="none" w:sz="0" w:space="0" w:color="auto"/>
                    <w:right w:val="none" w:sz="0" w:space="0" w:color="auto"/>
                  </w:divBdr>
                </w:div>
                <w:div w:id="121927347">
                  <w:marLeft w:val="480"/>
                  <w:marRight w:val="0"/>
                  <w:marTop w:val="0"/>
                  <w:marBottom w:val="0"/>
                  <w:divBdr>
                    <w:top w:val="none" w:sz="0" w:space="0" w:color="auto"/>
                    <w:left w:val="none" w:sz="0" w:space="0" w:color="auto"/>
                    <w:bottom w:val="none" w:sz="0" w:space="0" w:color="auto"/>
                    <w:right w:val="none" w:sz="0" w:space="0" w:color="auto"/>
                  </w:divBdr>
                </w:div>
                <w:div w:id="1235819272">
                  <w:marLeft w:val="480"/>
                  <w:marRight w:val="0"/>
                  <w:marTop w:val="0"/>
                  <w:marBottom w:val="0"/>
                  <w:divBdr>
                    <w:top w:val="none" w:sz="0" w:space="0" w:color="auto"/>
                    <w:left w:val="none" w:sz="0" w:space="0" w:color="auto"/>
                    <w:bottom w:val="none" w:sz="0" w:space="0" w:color="auto"/>
                    <w:right w:val="none" w:sz="0" w:space="0" w:color="auto"/>
                  </w:divBdr>
                </w:div>
                <w:div w:id="66613080">
                  <w:marLeft w:val="480"/>
                  <w:marRight w:val="0"/>
                  <w:marTop w:val="0"/>
                  <w:marBottom w:val="0"/>
                  <w:divBdr>
                    <w:top w:val="none" w:sz="0" w:space="0" w:color="auto"/>
                    <w:left w:val="none" w:sz="0" w:space="0" w:color="auto"/>
                    <w:bottom w:val="none" w:sz="0" w:space="0" w:color="auto"/>
                    <w:right w:val="none" w:sz="0" w:space="0" w:color="auto"/>
                  </w:divBdr>
                </w:div>
                <w:div w:id="867914473">
                  <w:marLeft w:val="480"/>
                  <w:marRight w:val="0"/>
                  <w:marTop w:val="0"/>
                  <w:marBottom w:val="0"/>
                  <w:divBdr>
                    <w:top w:val="none" w:sz="0" w:space="0" w:color="auto"/>
                    <w:left w:val="none" w:sz="0" w:space="0" w:color="auto"/>
                    <w:bottom w:val="none" w:sz="0" w:space="0" w:color="auto"/>
                    <w:right w:val="none" w:sz="0" w:space="0" w:color="auto"/>
                  </w:divBdr>
                </w:div>
                <w:div w:id="1320694196">
                  <w:marLeft w:val="480"/>
                  <w:marRight w:val="0"/>
                  <w:marTop w:val="0"/>
                  <w:marBottom w:val="0"/>
                  <w:divBdr>
                    <w:top w:val="none" w:sz="0" w:space="0" w:color="auto"/>
                    <w:left w:val="none" w:sz="0" w:space="0" w:color="auto"/>
                    <w:bottom w:val="none" w:sz="0" w:space="0" w:color="auto"/>
                    <w:right w:val="none" w:sz="0" w:space="0" w:color="auto"/>
                  </w:divBdr>
                </w:div>
                <w:div w:id="1747805934">
                  <w:marLeft w:val="480"/>
                  <w:marRight w:val="0"/>
                  <w:marTop w:val="0"/>
                  <w:marBottom w:val="0"/>
                  <w:divBdr>
                    <w:top w:val="none" w:sz="0" w:space="0" w:color="auto"/>
                    <w:left w:val="none" w:sz="0" w:space="0" w:color="auto"/>
                    <w:bottom w:val="none" w:sz="0" w:space="0" w:color="auto"/>
                    <w:right w:val="none" w:sz="0" w:space="0" w:color="auto"/>
                  </w:divBdr>
                </w:div>
                <w:div w:id="1879587797">
                  <w:marLeft w:val="480"/>
                  <w:marRight w:val="0"/>
                  <w:marTop w:val="0"/>
                  <w:marBottom w:val="0"/>
                  <w:divBdr>
                    <w:top w:val="none" w:sz="0" w:space="0" w:color="auto"/>
                    <w:left w:val="none" w:sz="0" w:space="0" w:color="auto"/>
                    <w:bottom w:val="none" w:sz="0" w:space="0" w:color="auto"/>
                    <w:right w:val="none" w:sz="0" w:space="0" w:color="auto"/>
                  </w:divBdr>
                </w:div>
                <w:div w:id="1945770150">
                  <w:marLeft w:val="480"/>
                  <w:marRight w:val="0"/>
                  <w:marTop w:val="0"/>
                  <w:marBottom w:val="0"/>
                  <w:divBdr>
                    <w:top w:val="none" w:sz="0" w:space="0" w:color="auto"/>
                    <w:left w:val="none" w:sz="0" w:space="0" w:color="auto"/>
                    <w:bottom w:val="none" w:sz="0" w:space="0" w:color="auto"/>
                    <w:right w:val="none" w:sz="0" w:space="0" w:color="auto"/>
                  </w:divBdr>
                </w:div>
                <w:div w:id="902567560">
                  <w:marLeft w:val="480"/>
                  <w:marRight w:val="0"/>
                  <w:marTop w:val="0"/>
                  <w:marBottom w:val="0"/>
                  <w:divBdr>
                    <w:top w:val="none" w:sz="0" w:space="0" w:color="auto"/>
                    <w:left w:val="none" w:sz="0" w:space="0" w:color="auto"/>
                    <w:bottom w:val="none" w:sz="0" w:space="0" w:color="auto"/>
                    <w:right w:val="none" w:sz="0" w:space="0" w:color="auto"/>
                  </w:divBdr>
                </w:div>
                <w:div w:id="2086291906">
                  <w:marLeft w:val="480"/>
                  <w:marRight w:val="0"/>
                  <w:marTop w:val="0"/>
                  <w:marBottom w:val="0"/>
                  <w:divBdr>
                    <w:top w:val="none" w:sz="0" w:space="0" w:color="auto"/>
                    <w:left w:val="none" w:sz="0" w:space="0" w:color="auto"/>
                    <w:bottom w:val="none" w:sz="0" w:space="0" w:color="auto"/>
                    <w:right w:val="none" w:sz="0" w:space="0" w:color="auto"/>
                  </w:divBdr>
                </w:div>
                <w:div w:id="1198354651">
                  <w:marLeft w:val="480"/>
                  <w:marRight w:val="0"/>
                  <w:marTop w:val="0"/>
                  <w:marBottom w:val="0"/>
                  <w:divBdr>
                    <w:top w:val="none" w:sz="0" w:space="0" w:color="auto"/>
                    <w:left w:val="none" w:sz="0" w:space="0" w:color="auto"/>
                    <w:bottom w:val="none" w:sz="0" w:space="0" w:color="auto"/>
                    <w:right w:val="none" w:sz="0" w:space="0" w:color="auto"/>
                  </w:divBdr>
                </w:div>
                <w:div w:id="894466431">
                  <w:marLeft w:val="480"/>
                  <w:marRight w:val="0"/>
                  <w:marTop w:val="0"/>
                  <w:marBottom w:val="0"/>
                  <w:divBdr>
                    <w:top w:val="none" w:sz="0" w:space="0" w:color="auto"/>
                    <w:left w:val="none" w:sz="0" w:space="0" w:color="auto"/>
                    <w:bottom w:val="none" w:sz="0" w:space="0" w:color="auto"/>
                    <w:right w:val="none" w:sz="0" w:space="0" w:color="auto"/>
                  </w:divBdr>
                </w:div>
                <w:div w:id="542133029">
                  <w:marLeft w:val="480"/>
                  <w:marRight w:val="0"/>
                  <w:marTop w:val="0"/>
                  <w:marBottom w:val="0"/>
                  <w:divBdr>
                    <w:top w:val="none" w:sz="0" w:space="0" w:color="auto"/>
                    <w:left w:val="none" w:sz="0" w:space="0" w:color="auto"/>
                    <w:bottom w:val="none" w:sz="0" w:space="0" w:color="auto"/>
                    <w:right w:val="none" w:sz="0" w:space="0" w:color="auto"/>
                  </w:divBdr>
                </w:div>
                <w:div w:id="1742211395">
                  <w:marLeft w:val="480"/>
                  <w:marRight w:val="0"/>
                  <w:marTop w:val="0"/>
                  <w:marBottom w:val="0"/>
                  <w:divBdr>
                    <w:top w:val="none" w:sz="0" w:space="0" w:color="auto"/>
                    <w:left w:val="none" w:sz="0" w:space="0" w:color="auto"/>
                    <w:bottom w:val="none" w:sz="0" w:space="0" w:color="auto"/>
                    <w:right w:val="none" w:sz="0" w:space="0" w:color="auto"/>
                  </w:divBdr>
                </w:div>
                <w:div w:id="1807814646">
                  <w:marLeft w:val="480"/>
                  <w:marRight w:val="0"/>
                  <w:marTop w:val="0"/>
                  <w:marBottom w:val="0"/>
                  <w:divBdr>
                    <w:top w:val="none" w:sz="0" w:space="0" w:color="auto"/>
                    <w:left w:val="none" w:sz="0" w:space="0" w:color="auto"/>
                    <w:bottom w:val="none" w:sz="0" w:space="0" w:color="auto"/>
                    <w:right w:val="none" w:sz="0" w:space="0" w:color="auto"/>
                  </w:divBdr>
                </w:div>
                <w:div w:id="1309894657">
                  <w:marLeft w:val="480"/>
                  <w:marRight w:val="0"/>
                  <w:marTop w:val="0"/>
                  <w:marBottom w:val="0"/>
                  <w:divBdr>
                    <w:top w:val="none" w:sz="0" w:space="0" w:color="auto"/>
                    <w:left w:val="none" w:sz="0" w:space="0" w:color="auto"/>
                    <w:bottom w:val="none" w:sz="0" w:space="0" w:color="auto"/>
                    <w:right w:val="none" w:sz="0" w:space="0" w:color="auto"/>
                  </w:divBdr>
                </w:div>
                <w:div w:id="439571489">
                  <w:marLeft w:val="480"/>
                  <w:marRight w:val="0"/>
                  <w:marTop w:val="0"/>
                  <w:marBottom w:val="0"/>
                  <w:divBdr>
                    <w:top w:val="none" w:sz="0" w:space="0" w:color="auto"/>
                    <w:left w:val="none" w:sz="0" w:space="0" w:color="auto"/>
                    <w:bottom w:val="none" w:sz="0" w:space="0" w:color="auto"/>
                    <w:right w:val="none" w:sz="0" w:space="0" w:color="auto"/>
                  </w:divBdr>
                </w:div>
                <w:div w:id="97024616">
                  <w:marLeft w:val="480"/>
                  <w:marRight w:val="0"/>
                  <w:marTop w:val="0"/>
                  <w:marBottom w:val="0"/>
                  <w:divBdr>
                    <w:top w:val="none" w:sz="0" w:space="0" w:color="auto"/>
                    <w:left w:val="none" w:sz="0" w:space="0" w:color="auto"/>
                    <w:bottom w:val="none" w:sz="0" w:space="0" w:color="auto"/>
                    <w:right w:val="none" w:sz="0" w:space="0" w:color="auto"/>
                  </w:divBdr>
                </w:div>
                <w:div w:id="662123926">
                  <w:marLeft w:val="480"/>
                  <w:marRight w:val="0"/>
                  <w:marTop w:val="0"/>
                  <w:marBottom w:val="0"/>
                  <w:divBdr>
                    <w:top w:val="none" w:sz="0" w:space="0" w:color="auto"/>
                    <w:left w:val="none" w:sz="0" w:space="0" w:color="auto"/>
                    <w:bottom w:val="none" w:sz="0" w:space="0" w:color="auto"/>
                    <w:right w:val="none" w:sz="0" w:space="0" w:color="auto"/>
                  </w:divBdr>
                </w:div>
                <w:div w:id="1320384606">
                  <w:marLeft w:val="480"/>
                  <w:marRight w:val="0"/>
                  <w:marTop w:val="0"/>
                  <w:marBottom w:val="0"/>
                  <w:divBdr>
                    <w:top w:val="none" w:sz="0" w:space="0" w:color="auto"/>
                    <w:left w:val="none" w:sz="0" w:space="0" w:color="auto"/>
                    <w:bottom w:val="none" w:sz="0" w:space="0" w:color="auto"/>
                    <w:right w:val="none" w:sz="0" w:space="0" w:color="auto"/>
                  </w:divBdr>
                </w:div>
                <w:div w:id="1828983713">
                  <w:marLeft w:val="480"/>
                  <w:marRight w:val="0"/>
                  <w:marTop w:val="0"/>
                  <w:marBottom w:val="0"/>
                  <w:divBdr>
                    <w:top w:val="none" w:sz="0" w:space="0" w:color="auto"/>
                    <w:left w:val="none" w:sz="0" w:space="0" w:color="auto"/>
                    <w:bottom w:val="none" w:sz="0" w:space="0" w:color="auto"/>
                    <w:right w:val="none" w:sz="0" w:space="0" w:color="auto"/>
                  </w:divBdr>
                </w:div>
                <w:div w:id="214203792">
                  <w:marLeft w:val="480"/>
                  <w:marRight w:val="0"/>
                  <w:marTop w:val="0"/>
                  <w:marBottom w:val="0"/>
                  <w:divBdr>
                    <w:top w:val="none" w:sz="0" w:space="0" w:color="auto"/>
                    <w:left w:val="none" w:sz="0" w:space="0" w:color="auto"/>
                    <w:bottom w:val="none" w:sz="0" w:space="0" w:color="auto"/>
                    <w:right w:val="none" w:sz="0" w:space="0" w:color="auto"/>
                  </w:divBdr>
                </w:div>
                <w:div w:id="757674085">
                  <w:marLeft w:val="480"/>
                  <w:marRight w:val="0"/>
                  <w:marTop w:val="0"/>
                  <w:marBottom w:val="0"/>
                  <w:divBdr>
                    <w:top w:val="none" w:sz="0" w:space="0" w:color="auto"/>
                    <w:left w:val="none" w:sz="0" w:space="0" w:color="auto"/>
                    <w:bottom w:val="none" w:sz="0" w:space="0" w:color="auto"/>
                    <w:right w:val="none" w:sz="0" w:space="0" w:color="auto"/>
                  </w:divBdr>
                </w:div>
                <w:div w:id="837615688">
                  <w:marLeft w:val="480"/>
                  <w:marRight w:val="0"/>
                  <w:marTop w:val="0"/>
                  <w:marBottom w:val="0"/>
                  <w:divBdr>
                    <w:top w:val="none" w:sz="0" w:space="0" w:color="auto"/>
                    <w:left w:val="none" w:sz="0" w:space="0" w:color="auto"/>
                    <w:bottom w:val="none" w:sz="0" w:space="0" w:color="auto"/>
                    <w:right w:val="none" w:sz="0" w:space="0" w:color="auto"/>
                  </w:divBdr>
                </w:div>
                <w:div w:id="1080836956">
                  <w:marLeft w:val="480"/>
                  <w:marRight w:val="0"/>
                  <w:marTop w:val="0"/>
                  <w:marBottom w:val="0"/>
                  <w:divBdr>
                    <w:top w:val="none" w:sz="0" w:space="0" w:color="auto"/>
                    <w:left w:val="none" w:sz="0" w:space="0" w:color="auto"/>
                    <w:bottom w:val="none" w:sz="0" w:space="0" w:color="auto"/>
                    <w:right w:val="none" w:sz="0" w:space="0" w:color="auto"/>
                  </w:divBdr>
                </w:div>
                <w:div w:id="1234511045">
                  <w:marLeft w:val="480"/>
                  <w:marRight w:val="0"/>
                  <w:marTop w:val="0"/>
                  <w:marBottom w:val="0"/>
                  <w:divBdr>
                    <w:top w:val="none" w:sz="0" w:space="0" w:color="auto"/>
                    <w:left w:val="none" w:sz="0" w:space="0" w:color="auto"/>
                    <w:bottom w:val="none" w:sz="0" w:space="0" w:color="auto"/>
                    <w:right w:val="none" w:sz="0" w:space="0" w:color="auto"/>
                  </w:divBdr>
                </w:div>
                <w:div w:id="565334156">
                  <w:marLeft w:val="480"/>
                  <w:marRight w:val="0"/>
                  <w:marTop w:val="0"/>
                  <w:marBottom w:val="0"/>
                  <w:divBdr>
                    <w:top w:val="none" w:sz="0" w:space="0" w:color="auto"/>
                    <w:left w:val="none" w:sz="0" w:space="0" w:color="auto"/>
                    <w:bottom w:val="none" w:sz="0" w:space="0" w:color="auto"/>
                    <w:right w:val="none" w:sz="0" w:space="0" w:color="auto"/>
                  </w:divBdr>
                </w:div>
                <w:div w:id="588930026">
                  <w:marLeft w:val="480"/>
                  <w:marRight w:val="0"/>
                  <w:marTop w:val="0"/>
                  <w:marBottom w:val="0"/>
                  <w:divBdr>
                    <w:top w:val="none" w:sz="0" w:space="0" w:color="auto"/>
                    <w:left w:val="none" w:sz="0" w:space="0" w:color="auto"/>
                    <w:bottom w:val="none" w:sz="0" w:space="0" w:color="auto"/>
                    <w:right w:val="none" w:sz="0" w:space="0" w:color="auto"/>
                  </w:divBdr>
                </w:div>
                <w:div w:id="887909749">
                  <w:marLeft w:val="480"/>
                  <w:marRight w:val="0"/>
                  <w:marTop w:val="0"/>
                  <w:marBottom w:val="0"/>
                  <w:divBdr>
                    <w:top w:val="none" w:sz="0" w:space="0" w:color="auto"/>
                    <w:left w:val="none" w:sz="0" w:space="0" w:color="auto"/>
                    <w:bottom w:val="none" w:sz="0" w:space="0" w:color="auto"/>
                    <w:right w:val="none" w:sz="0" w:space="0" w:color="auto"/>
                  </w:divBdr>
                </w:div>
                <w:div w:id="1032920125">
                  <w:marLeft w:val="480"/>
                  <w:marRight w:val="0"/>
                  <w:marTop w:val="0"/>
                  <w:marBottom w:val="0"/>
                  <w:divBdr>
                    <w:top w:val="none" w:sz="0" w:space="0" w:color="auto"/>
                    <w:left w:val="none" w:sz="0" w:space="0" w:color="auto"/>
                    <w:bottom w:val="none" w:sz="0" w:space="0" w:color="auto"/>
                    <w:right w:val="none" w:sz="0" w:space="0" w:color="auto"/>
                  </w:divBdr>
                </w:div>
                <w:div w:id="1558853914">
                  <w:marLeft w:val="480"/>
                  <w:marRight w:val="0"/>
                  <w:marTop w:val="0"/>
                  <w:marBottom w:val="0"/>
                  <w:divBdr>
                    <w:top w:val="none" w:sz="0" w:space="0" w:color="auto"/>
                    <w:left w:val="none" w:sz="0" w:space="0" w:color="auto"/>
                    <w:bottom w:val="none" w:sz="0" w:space="0" w:color="auto"/>
                    <w:right w:val="none" w:sz="0" w:space="0" w:color="auto"/>
                  </w:divBdr>
                </w:div>
                <w:div w:id="1151096228">
                  <w:marLeft w:val="480"/>
                  <w:marRight w:val="0"/>
                  <w:marTop w:val="0"/>
                  <w:marBottom w:val="0"/>
                  <w:divBdr>
                    <w:top w:val="none" w:sz="0" w:space="0" w:color="auto"/>
                    <w:left w:val="none" w:sz="0" w:space="0" w:color="auto"/>
                    <w:bottom w:val="none" w:sz="0" w:space="0" w:color="auto"/>
                    <w:right w:val="none" w:sz="0" w:space="0" w:color="auto"/>
                  </w:divBdr>
                </w:div>
                <w:div w:id="201748963">
                  <w:marLeft w:val="480"/>
                  <w:marRight w:val="0"/>
                  <w:marTop w:val="0"/>
                  <w:marBottom w:val="0"/>
                  <w:divBdr>
                    <w:top w:val="none" w:sz="0" w:space="0" w:color="auto"/>
                    <w:left w:val="none" w:sz="0" w:space="0" w:color="auto"/>
                    <w:bottom w:val="none" w:sz="0" w:space="0" w:color="auto"/>
                    <w:right w:val="none" w:sz="0" w:space="0" w:color="auto"/>
                  </w:divBdr>
                </w:div>
                <w:div w:id="1005666005">
                  <w:marLeft w:val="480"/>
                  <w:marRight w:val="0"/>
                  <w:marTop w:val="0"/>
                  <w:marBottom w:val="0"/>
                  <w:divBdr>
                    <w:top w:val="none" w:sz="0" w:space="0" w:color="auto"/>
                    <w:left w:val="none" w:sz="0" w:space="0" w:color="auto"/>
                    <w:bottom w:val="none" w:sz="0" w:space="0" w:color="auto"/>
                    <w:right w:val="none" w:sz="0" w:space="0" w:color="auto"/>
                  </w:divBdr>
                </w:div>
                <w:div w:id="200288722">
                  <w:marLeft w:val="480"/>
                  <w:marRight w:val="0"/>
                  <w:marTop w:val="0"/>
                  <w:marBottom w:val="0"/>
                  <w:divBdr>
                    <w:top w:val="none" w:sz="0" w:space="0" w:color="auto"/>
                    <w:left w:val="none" w:sz="0" w:space="0" w:color="auto"/>
                    <w:bottom w:val="none" w:sz="0" w:space="0" w:color="auto"/>
                    <w:right w:val="none" w:sz="0" w:space="0" w:color="auto"/>
                  </w:divBdr>
                </w:div>
                <w:div w:id="2087989027">
                  <w:marLeft w:val="480"/>
                  <w:marRight w:val="0"/>
                  <w:marTop w:val="0"/>
                  <w:marBottom w:val="0"/>
                  <w:divBdr>
                    <w:top w:val="none" w:sz="0" w:space="0" w:color="auto"/>
                    <w:left w:val="none" w:sz="0" w:space="0" w:color="auto"/>
                    <w:bottom w:val="none" w:sz="0" w:space="0" w:color="auto"/>
                    <w:right w:val="none" w:sz="0" w:space="0" w:color="auto"/>
                  </w:divBdr>
                </w:div>
                <w:div w:id="2022663338">
                  <w:marLeft w:val="480"/>
                  <w:marRight w:val="0"/>
                  <w:marTop w:val="0"/>
                  <w:marBottom w:val="0"/>
                  <w:divBdr>
                    <w:top w:val="none" w:sz="0" w:space="0" w:color="auto"/>
                    <w:left w:val="none" w:sz="0" w:space="0" w:color="auto"/>
                    <w:bottom w:val="none" w:sz="0" w:space="0" w:color="auto"/>
                    <w:right w:val="none" w:sz="0" w:space="0" w:color="auto"/>
                  </w:divBdr>
                </w:div>
                <w:div w:id="1944147257">
                  <w:marLeft w:val="480"/>
                  <w:marRight w:val="0"/>
                  <w:marTop w:val="0"/>
                  <w:marBottom w:val="0"/>
                  <w:divBdr>
                    <w:top w:val="none" w:sz="0" w:space="0" w:color="auto"/>
                    <w:left w:val="none" w:sz="0" w:space="0" w:color="auto"/>
                    <w:bottom w:val="none" w:sz="0" w:space="0" w:color="auto"/>
                    <w:right w:val="none" w:sz="0" w:space="0" w:color="auto"/>
                  </w:divBdr>
                </w:div>
                <w:div w:id="414666580">
                  <w:marLeft w:val="480"/>
                  <w:marRight w:val="0"/>
                  <w:marTop w:val="0"/>
                  <w:marBottom w:val="0"/>
                  <w:divBdr>
                    <w:top w:val="none" w:sz="0" w:space="0" w:color="auto"/>
                    <w:left w:val="none" w:sz="0" w:space="0" w:color="auto"/>
                    <w:bottom w:val="none" w:sz="0" w:space="0" w:color="auto"/>
                    <w:right w:val="none" w:sz="0" w:space="0" w:color="auto"/>
                  </w:divBdr>
                </w:div>
                <w:div w:id="1688284828">
                  <w:marLeft w:val="480"/>
                  <w:marRight w:val="0"/>
                  <w:marTop w:val="0"/>
                  <w:marBottom w:val="0"/>
                  <w:divBdr>
                    <w:top w:val="none" w:sz="0" w:space="0" w:color="auto"/>
                    <w:left w:val="none" w:sz="0" w:space="0" w:color="auto"/>
                    <w:bottom w:val="none" w:sz="0" w:space="0" w:color="auto"/>
                    <w:right w:val="none" w:sz="0" w:space="0" w:color="auto"/>
                  </w:divBdr>
                </w:div>
                <w:div w:id="737022424">
                  <w:marLeft w:val="480"/>
                  <w:marRight w:val="0"/>
                  <w:marTop w:val="0"/>
                  <w:marBottom w:val="0"/>
                  <w:divBdr>
                    <w:top w:val="none" w:sz="0" w:space="0" w:color="auto"/>
                    <w:left w:val="none" w:sz="0" w:space="0" w:color="auto"/>
                    <w:bottom w:val="none" w:sz="0" w:space="0" w:color="auto"/>
                    <w:right w:val="none" w:sz="0" w:space="0" w:color="auto"/>
                  </w:divBdr>
                </w:div>
                <w:div w:id="147134461">
                  <w:marLeft w:val="480"/>
                  <w:marRight w:val="0"/>
                  <w:marTop w:val="0"/>
                  <w:marBottom w:val="0"/>
                  <w:divBdr>
                    <w:top w:val="none" w:sz="0" w:space="0" w:color="auto"/>
                    <w:left w:val="none" w:sz="0" w:space="0" w:color="auto"/>
                    <w:bottom w:val="none" w:sz="0" w:space="0" w:color="auto"/>
                    <w:right w:val="none" w:sz="0" w:space="0" w:color="auto"/>
                  </w:divBdr>
                </w:div>
                <w:div w:id="1514419576">
                  <w:marLeft w:val="480"/>
                  <w:marRight w:val="0"/>
                  <w:marTop w:val="0"/>
                  <w:marBottom w:val="0"/>
                  <w:divBdr>
                    <w:top w:val="none" w:sz="0" w:space="0" w:color="auto"/>
                    <w:left w:val="none" w:sz="0" w:space="0" w:color="auto"/>
                    <w:bottom w:val="none" w:sz="0" w:space="0" w:color="auto"/>
                    <w:right w:val="none" w:sz="0" w:space="0" w:color="auto"/>
                  </w:divBdr>
                </w:div>
                <w:div w:id="1539472647">
                  <w:marLeft w:val="480"/>
                  <w:marRight w:val="0"/>
                  <w:marTop w:val="0"/>
                  <w:marBottom w:val="0"/>
                  <w:divBdr>
                    <w:top w:val="none" w:sz="0" w:space="0" w:color="auto"/>
                    <w:left w:val="none" w:sz="0" w:space="0" w:color="auto"/>
                    <w:bottom w:val="none" w:sz="0" w:space="0" w:color="auto"/>
                    <w:right w:val="none" w:sz="0" w:space="0" w:color="auto"/>
                  </w:divBdr>
                </w:div>
              </w:divsChild>
            </w:div>
            <w:div w:id="763723172">
              <w:marLeft w:val="0"/>
              <w:marRight w:val="0"/>
              <w:marTop w:val="0"/>
              <w:marBottom w:val="0"/>
              <w:divBdr>
                <w:top w:val="none" w:sz="0" w:space="0" w:color="auto"/>
                <w:left w:val="none" w:sz="0" w:space="0" w:color="auto"/>
                <w:bottom w:val="none" w:sz="0" w:space="0" w:color="auto"/>
                <w:right w:val="none" w:sz="0" w:space="0" w:color="auto"/>
              </w:divBdr>
              <w:divsChild>
                <w:div w:id="1358508258">
                  <w:marLeft w:val="480"/>
                  <w:marRight w:val="0"/>
                  <w:marTop w:val="0"/>
                  <w:marBottom w:val="0"/>
                  <w:divBdr>
                    <w:top w:val="none" w:sz="0" w:space="0" w:color="auto"/>
                    <w:left w:val="none" w:sz="0" w:space="0" w:color="auto"/>
                    <w:bottom w:val="none" w:sz="0" w:space="0" w:color="auto"/>
                    <w:right w:val="none" w:sz="0" w:space="0" w:color="auto"/>
                  </w:divBdr>
                </w:div>
                <w:div w:id="1543403245">
                  <w:marLeft w:val="480"/>
                  <w:marRight w:val="0"/>
                  <w:marTop w:val="0"/>
                  <w:marBottom w:val="0"/>
                  <w:divBdr>
                    <w:top w:val="none" w:sz="0" w:space="0" w:color="auto"/>
                    <w:left w:val="none" w:sz="0" w:space="0" w:color="auto"/>
                    <w:bottom w:val="none" w:sz="0" w:space="0" w:color="auto"/>
                    <w:right w:val="none" w:sz="0" w:space="0" w:color="auto"/>
                  </w:divBdr>
                </w:div>
                <w:div w:id="122425587">
                  <w:marLeft w:val="480"/>
                  <w:marRight w:val="0"/>
                  <w:marTop w:val="0"/>
                  <w:marBottom w:val="0"/>
                  <w:divBdr>
                    <w:top w:val="none" w:sz="0" w:space="0" w:color="auto"/>
                    <w:left w:val="none" w:sz="0" w:space="0" w:color="auto"/>
                    <w:bottom w:val="none" w:sz="0" w:space="0" w:color="auto"/>
                    <w:right w:val="none" w:sz="0" w:space="0" w:color="auto"/>
                  </w:divBdr>
                </w:div>
                <w:div w:id="1045058172">
                  <w:marLeft w:val="480"/>
                  <w:marRight w:val="0"/>
                  <w:marTop w:val="0"/>
                  <w:marBottom w:val="0"/>
                  <w:divBdr>
                    <w:top w:val="none" w:sz="0" w:space="0" w:color="auto"/>
                    <w:left w:val="none" w:sz="0" w:space="0" w:color="auto"/>
                    <w:bottom w:val="none" w:sz="0" w:space="0" w:color="auto"/>
                    <w:right w:val="none" w:sz="0" w:space="0" w:color="auto"/>
                  </w:divBdr>
                </w:div>
                <w:div w:id="1864199575">
                  <w:marLeft w:val="480"/>
                  <w:marRight w:val="0"/>
                  <w:marTop w:val="0"/>
                  <w:marBottom w:val="0"/>
                  <w:divBdr>
                    <w:top w:val="none" w:sz="0" w:space="0" w:color="auto"/>
                    <w:left w:val="none" w:sz="0" w:space="0" w:color="auto"/>
                    <w:bottom w:val="none" w:sz="0" w:space="0" w:color="auto"/>
                    <w:right w:val="none" w:sz="0" w:space="0" w:color="auto"/>
                  </w:divBdr>
                </w:div>
                <w:div w:id="1734541610">
                  <w:marLeft w:val="480"/>
                  <w:marRight w:val="0"/>
                  <w:marTop w:val="0"/>
                  <w:marBottom w:val="0"/>
                  <w:divBdr>
                    <w:top w:val="none" w:sz="0" w:space="0" w:color="auto"/>
                    <w:left w:val="none" w:sz="0" w:space="0" w:color="auto"/>
                    <w:bottom w:val="none" w:sz="0" w:space="0" w:color="auto"/>
                    <w:right w:val="none" w:sz="0" w:space="0" w:color="auto"/>
                  </w:divBdr>
                </w:div>
                <w:div w:id="1134367077">
                  <w:marLeft w:val="480"/>
                  <w:marRight w:val="0"/>
                  <w:marTop w:val="0"/>
                  <w:marBottom w:val="0"/>
                  <w:divBdr>
                    <w:top w:val="none" w:sz="0" w:space="0" w:color="auto"/>
                    <w:left w:val="none" w:sz="0" w:space="0" w:color="auto"/>
                    <w:bottom w:val="none" w:sz="0" w:space="0" w:color="auto"/>
                    <w:right w:val="none" w:sz="0" w:space="0" w:color="auto"/>
                  </w:divBdr>
                </w:div>
                <w:div w:id="1640572105">
                  <w:marLeft w:val="480"/>
                  <w:marRight w:val="0"/>
                  <w:marTop w:val="0"/>
                  <w:marBottom w:val="0"/>
                  <w:divBdr>
                    <w:top w:val="none" w:sz="0" w:space="0" w:color="auto"/>
                    <w:left w:val="none" w:sz="0" w:space="0" w:color="auto"/>
                    <w:bottom w:val="none" w:sz="0" w:space="0" w:color="auto"/>
                    <w:right w:val="none" w:sz="0" w:space="0" w:color="auto"/>
                  </w:divBdr>
                </w:div>
                <w:div w:id="1157529317">
                  <w:marLeft w:val="480"/>
                  <w:marRight w:val="0"/>
                  <w:marTop w:val="0"/>
                  <w:marBottom w:val="0"/>
                  <w:divBdr>
                    <w:top w:val="none" w:sz="0" w:space="0" w:color="auto"/>
                    <w:left w:val="none" w:sz="0" w:space="0" w:color="auto"/>
                    <w:bottom w:val="none" w:sz="0" w:space="0" w:color="auto"/>
                    <w:right w:val="none" w:sz="0" w:space="0" w:color="auto"/>
                  </w:divBdr>
                </w:div>
                <w:div w:id="1264800025">
                  <w:marLeft w:val="480"/>
                  <w:marRight w:val="0"/>
                  <w:marTop w:val="0"/>
                  <w:marBottom w:val="0"/>
                  <w:divBdr>
                    <w:top w:val="none" w:sz="0" w:space="0" w:color="auto"/>
                    <w:left w:val="none" w:sz="0" w:space="0" w:color="auto"/>
                    <w:bottom w:val="none" w:sz="0" w:space="0" w:color="auto"/>
                    <w:right w:val="none" w:sz="0" w:space="0" w:color="auto"/>
                  </w:divBdr>
                </w:div>
                <w:div w:id="1124497557">
                  <w:marLeft w:val="480"/>
                  <w:marRight w:val="0"/>
                  <w:marTop w:val="0"/>
                  <w:marBottom w:val="0"/>
                  <w:divBdr>
                    <w:top w:val="none" w:sz="0" w:space="0" w:color="auto"/>
                    <w:left w:val="none" w:sz="0" w:space="0" w:color="auto"/>
                    <w:bottom w:val="none" w:sz="0" w:space="0" w:color="auto"/>
                    <w:right w:val="none" w:sz="0" w:space="0" w:color="auto"/>
                  </w:divBdr>
                </w:div>
                <w:div w:id="139419215">
                  <w:marLeft w:val="480"/>
                  <w:marRight w:val="0"/>
                  <w:marTop w:val="0"/>
                  <w:marBottom w:val="0"/>
                  <w:divBdr>
                    <w:top w:val="none" w:sz="0" w:space="0" w:color="auto"/>
                    <w:left w:val="none" w:sz="0" w:space="0" w:color="auto"/>
                    <w:bottom w:val="none" w:sz="0" w:space="0" w:color="auto"/>
                    <w:right w:val="none" w:sz="0" w:space="0" w:color="auto"/>
                  </w:divBdr>
                </w:div>
                <w:div w:id="700976738">
                  <w:marLeft w:val="480"/>
                  <w:marRight w:val="0"/>
                  <w:marTop w:val="0"/>
                  <w:marBottom w:val="0"/>
                  <w:divBdr>
                    <w:top w:val="none" w:sz="0" w:space="0" w:color="auto"/>
                    <w:left w:val="none" w:sz="0" w:space="0" w:color="auto"/>
                    <w:bottom w:val="none" w:sz="0" w:space="0" w:color="auto"/>
                    <w:right w:val="none" w:sz="0" w:space="0" w:color="auto"/>
                  </w:divBdr>
                </w:div>
                <w:div w:id="1665401820">
                  <w:marLeft w:val="480"/>
                  <w:marRight w:val="0"/>
                  <w:marTop w:val="0"/>
                  <w:marBottom w:val="0"/>
                  <w:divBdr>
                    <w:top w:val="none" w:sz="0" w:space="0" w:color="auto"/>
                    <w:left w:val="none" w:sz="0" w:space="0" w:color="auto"/>
                    <w:bottom w:val="none" w:sz="0" w:space="0" w:color="auto"/>
                    <w:right w:val="none" w:sz="0" w:space="0" w:color="auto"/>
                  </w:divBdr>
                </w:div>
                <w:div w:id="297347366">
                  <w:marLeft w:val="480"/>
                  <w:marRight w:val="0"/>
                  <w:marTop w:val="0"/>
                  <w:marBottom w:val="0"/>
                  <w:divBdr>
                    <w:top w:val="none" w:sz="0" w:space="0" w:color="auto"/>
                    <w:left w:val="none" w:sz="0" w:space="0" w:color="auto"/>
                    <w:bottom w:val="none" w:sz="0" w:space="0" w:color="auto"/>
                    <w:right w:val="none" w:sz="0" w:space="0" w:color="auto"/>
                  </w:divBdr>
                </w:div>
                <w:div w:id="786242255">
                  <w:marLeft w:val="480"/>
                  <w:marRight w:val="0"/>
                  <w:marTop w:val="0"/>
                  <w:marBottom w:val="0"/>
                  <w:divBdr>
                    <w:top w:val="none" w:sz="0" w:space="0" w:color="auto"/>
                    <w:left w:val="none" w:sz="0" w:space="0" w:color="auto"/>
                    <w:bottom w:val="none" w:sz="0" w:space="0" w:color="auto"/>
                    <w:right w:val="none" w:sz="0" w:space="0" w:color="auto"/>
                  </w:divBdr>
                </w:div>
                <w:div w:id="77334448">
                  <w:marLeft w:val="480"/>
                  <w:marRight w:val="0"/>
                  <w:marTop w:val="0"/>
                  <w:marBottom w:val="0"/>
                  <w:divBdr>
                    <w:top w:val="none" w:sz="0" w:space="0" w:color="auto"/>
                    <w:left w:val="none" w:sz="0" w:space="0" w:color="auto"/>
                    <w:bottom w:val="none" w:sz="0" w:space="0" w:color="auto"/>
                    <w:right w:val="none" w:sz="0" w:space="0" w:color="auto"/>
                  </w:divBdr>
                </w:div>
                <w:div w:id="1820151067">
                  <w:marLeft w:val="480"/>
                  <w:marRight w:val="0"/>
                  <w:marTop w:val="0"/>
                  <w:marBottom w:val="0"/>
                  <w:divBdr>
                    <w:top w:val="none" w:sz="0" w:space="0" w:color="auto"/>
                    <w:left w:val="none" w:sz="0" w:space="0" w:color="auto"/>
                    <w:bottom w:val="none" w:sz="0" w:space="0" w:color="auto"/>
                    <w:right w:val="none" w:sz="0" w:space="0" w:color="auto"/>
                  </w:divBdr>
                </w:div>
                <w:div w:id="307244987">
                  <w:marLeft w:val="480"/>
                  <w:marRight w:val="0"/>
                  <w:marTop w:val="0"/>
                  <w:marBottom w:val="0"/>
                  <w:divBdr>
                    <w:top w:val="none" w:sz="0" w:space="0" w:color="auto"/>
                    <w:left w:val="none" w:sz="0" w:space="0" w:color="auto"/>
                    <w:bottom w:val="none" w:sz="0" w:space="0" w:color="auto"/>
                    <w:right w:val="none" w:sz="0" w:space="0" w:color="auto"/>
                  </w:divBdr>
                </w:div>
                <w:div w:id="712538395">
                  <w:marLeft w:val="480"/>
                  <w:marRight w:val="0"/>
                  <w:marTop w:val="0"/>
                  <w:marBottom w:val="0"/>
                  <w:divBdr>
                    <w:top w:val="none" w:sz="0" w:space="0" w:color="auto"/>
                    <w:left w:val="none" w:sz="0" w:space="0" w:color="auto"/>
                    <w:bottom w:val="none" w:sz="0" w:space="0" w:color="auto"/>
                    <w:right w:val="none" w:sz="0" w:space="0" w:color="auto"/>
                  </w:divBdr>
                </w:div>
                <w:div w:id="742147080">
                  <w:marLeft w:val="480"/>
                  <w:marRight w:val="0"/>
                  <w:marTop w:val="0"/>
                  <w:marBottom w:val="0"/>
                  <w:divBdr>
                    <w:top w:val="none" w:sz="0" w:space="0" w:color="auto"/>
                    <w:left w:val="none" w:sz="0" w:space="0" w:color="auto"/>
                    <w:bottom w:val="none" w:sz="0" w:space="0" w:color="auto"/>
                    <w:right w:val="none" w:sz="0" w:space="0" w:color="auto"/>
                  </w:divBdr>
                </w:div>
                <w:div w:id="1934430571">
                  <w:marLeft w:val="480"/>
                  <w:marRight w:val="0"/>
                  <w:marTop w:val="0"/>
                  <w:marBottom w:val="0"/>
                  <w:divBdr>
                    <w:top w:val="none" w:sz="0" w:space="0" w:color="auto"/>
                    <w:left w:val="none" w:sz="0" w:space="0" w:color="auto"/>
                    <w:bottom w:val="none" w:sz="0" w:space="0" w:color="auto"/>
                    <w:right w:val="none" w:sz="0" w:space="0" w:color="auto"/>
                  </w:divBdr>
                </w:div>
                <w:div w:id="1029337662">
                  <w:marLeft w:val="480"/>
                  <w:marRight w:val="0"/>
                  <w:marTop w:val="0"/>
                  <w:marBottom w:val="0"/>
                  <w:divBdr>
                    <w:top w:val="none" w:sz="0" w:space="0" w:color="auto"/>
                    <w:left w:val="none" w:sz="0" w:space="0" w:color="auto"/>
                    <w:bottom w:val="none" w:sz="0" w:space="0" w:color="auto"/>
                    <w:right w:val="none" w:sz="0" w:space="0" w:color="auto"/>
                  </w:divBdr>
                </w:div>
                <w:div w:id="1896499721">
                  <w:marLeft w:val="480"/>
                  <w:marRight w:val="0"/>
                  <w:marTop w:val="0"/>
                  <w:marBottom w:val="0"/>
                  <w:divBdr>
                    <w:top w:val="none" w:sz="0" w:space="0" w:color="auto"/>
                    <w:left w:val="none" w:sz="0" w:space="0" w:color="auto"/>
                    <w:bottom w:val="none" w:sz="0" w:space="0" w:color="auto"/>
                    <w:right w:val="none" w:sz="0" w:space="0" w:color="auto"/>
                  </w:divBdr>
                </w:div>
                <w:div w:id="1747914983">
                  <w:marLeft w:val="480"/>
                  <w:marRight w:val="0"/>
                  <w:marTop w:val="0"/>
                  <w:marBottom w:val="0"/>
                  <w:divBdr>
                    <w:top w:val="none" w:sz="0" w:space="0" w:color="auto"/>
                    <w:left w:val="none" w:sz="0" w:space="0" w:color="auto"/>
                    <w:bottom w:val="none" w:sz="0" w:space="0" w:color="auto"/>
                    <w:right w:val="none" w:sz="0" w:space="0" w:color="auto"/>
                  </w:divBdr>
                </w:div>
                <w:div w:id="196549812">
                  <w:marLeft w:val="480"/>
                  <w:marRight w:val="0"/>
                  <w:marTop w:val="0"/>
                  <w:marBottom w:val="0"/>
                  <w:divBdr>
                    <w:top w:val="none" w:sz="0" w:space="0" w:color="auto"/>
                    <w:left w:val="none" w:sz="0" w:space="0" w:color="auto"/>
                    <w:bottom w:val="none" w:sz="0" w:space="0" w:color="auto"/>
                    <w:right w:val="none" w:sz="0" w:space="0" w:color="auto"/>
                  </w:divBdr>
                </w:div>
                <w:div w:id="1075055219">
                  <w:marLeft w:val="480"/>
                  <w:marRight w:val="0"/>
                  <w:marTop w:val="0"/>
                  <w:marBottom w:val="0"/>
                  <w:divBdr>
                    <w:top w:val="none" w:sz="0" w:space="0" w:color="auto"/>
                    <w:left w:val="none" w:sz="0" w:space="0" w:color="auto"/>
                    <w:bottom w:val="none" w:sz="0" w:space="0" w:color="auto"/>
                    <w:right w:val="none" w:sz="0" w:space="0" w:color="auto"/>
                  </w:divBdr>
                </w:div>
                <w:div w:id="1682775387">
                  <w:marLeft w:val="480"/>
                  <w:marRight w:val="0"/>
                  <w:marTop w:val="0"/>
                  <w:marBottom w:val="0"/>
                  <w:divBdr>
                    <w:top w:val="none" w:sz="0" w:space="0" w:color="auto"/>
                    <w:left w:val="none" w:sz="0" w:space="0" w:color="auto"/>
                    <w:bottom w:val="none" w:sz="0" w:space="0" w:color="auto"/>
                    <w:right w:val="none" w:sz="0" w:space="0" w:color="auto"/>
                  </w:divBdr>
                </w:div>
                <w:div w:id="764156732">
                  <w:marLeft w:val="480"/>
                  <w:marRight w:val="0"/>
                  <w:marTop w:val="0"/>
                  <w:marBottom w:val="0"/>
                  <w:divBdr>
                    <w:top w:val="none" w:sz="0" w:space="0" w:color="auto"/>
                    <w:left w:val="none" w:sz="0" w:space="0" w:color="auto"/>
                    <w:bottom w:val="none" w:sz="0" w:space="0" w:color="auto"/>
                    <w:right w:val="none" w:sz="0" w:space="0" w:color="auto"/>
                  </w:divBdr>
                </w:div>
                <w:div w:id="1441102433">
                  <w:marLeft w:val="480"/>
                  <w:marRight w:val="0"/>
                  <w:marTop w:val="0"/>
                  <w:marBottom w:val="0"/>
                  <w:divBdr>
                    <w:top w:val="none" w:sz="0" w:space="0" w:color="auto"/>
                    <w:left w:val="none" w:sz="0" w:space="0" w:color="auto"/>
                    <w:bottom w:val="none" w:sz="0" w:space="0" w:color="auto"/>
                    <w:right w:val="none" w:sz="0" w:space="0" w:color="auto"/>
                  </w:divBdr>
                </w:div>
                <w:div w:id="1988776296">
                  <w:marLeft w:val="480"/>
                  <w:marRight w:val="0"/>
                  <w:marTop w:val="0"/>
                  <w:marBottom w:val="0"/>
                  <w:divBdr>
                    <w:top w:val="none" w:sz="0" w:space="0" w:color="auto"/>
                    <w:left w:val="none" w:sz="0" w:space="0" w:color="auto"/>
                    <w:bottom w:val="none" w:sz="0" w:space="0" w:color="auto"/>
                    <w:right w:val="none" w:sz="0" w:space="0" w:color="auto"/>
                  </w:divBdr>
                </w:div>
                <w:div w:id="339507727">
                  <w:marLeft w:val="480"/>
                  <w:marRight w:val="0"/>
                  <w:marTop w:val="0"/>
                  <w:marBottom w:val="0"/>
                  <w:divBdr>
                    <w:top w:val="none" w:sz="0" w:space="0" w:color="auto"/>
                    <w:left w:val="none" w:sz="0" w:space="0" w:color="auto"/>
                    <w:bottom w:val="none" w:sz="0" w:space="0" w:color="auto"/>
                    <w:right w:val="none" w:sz="0" w:space="0" w:color="auto"/>
                  </w:divBdr>
                </w:div>
                <w:div w:id="1112819924">
                  <w:marLeft w:val="480"/>
                  <w:marRight w:val="0"/>
                  <w:marTop w:val="0"/>
                  <w:marBottom w:val="0"/>
                  <w:divBdr>
                    <w:top w:val="none" w:sz="0" w:space="0" w:color="auto"/>
                    <w:left w:val="none" w:sz="0" w:space="0" w:color="auto"/>
                    <w:bottom w:val="none" w:sz="0" w:space="0" w:color="auto"/>
                    <w:right w:val="none" w:sz="0" w:space="0" w:color="auto"/>
                  </w:divBdr>
                </w:div>
                <w:div w:id="2079937312">
                  <w:marLeft w:val="480"/>
                  <w:marRight w:val="0"/>
                  <w:marTop w:val="0"/>
                  <w:marBottom w:val="0"/>
                  <w:divBdr>
                    <w:top w:val="none" w:sz="0" w:space="0" w:color="auto"/>
                    <w:left w:val="none" w:sz="0" w:space="0" w:color="auto"/>
                    <w:bottom w:val="none" w:sz="0" w:space="0" w:color="auto"/>
                    <w:right w:val="none" w:sz="0" w:space="0" w:color="auto"/>
                  </w:divBdr>
                </w:div>
                <w:div w:id="308050685">
                  <w:marLeft w:val="480"/>
                  <w:marRight w:val="0"/>
                  <w:marTop w:val="0"/>
                  <w:marBottom w:val="0"/>
                  <w:divBdr>
                    <w:top w:val="none" w:sz="0" w:space="0" w:color="auto"/>
                    <w:left w:val="none" w:sz="0" w:space="0" w:color="auto"/>
                    <w:bottom w:val="none" w:sz="0" w:space="0" w:color="auto"/>
                    <w:right w:val="none" w:sz="0" w:space="0" w:color="auto"/>
                  </w:divBdr>
                </w:div>
                <w:div w:id="1833059321">
                  <w:marLeft w:val="480"/>
                  <w:marRight w:val="0"/>
                  <w:marTop w:val="0"/>
                  <w:marBottom w:val="0"/>
                  <w:divBdr>
                    <w:top w:val="none" w:sz="0" w:space="0" w:color="auto"/>
                    <w:left w:val="none" w:sz="0" w:space="0" w:color="auto"/>
                    <w:bottom w:val="none" w:sz="0" w:space="0" w:color="auto"/>
                    <w:right w:val="none" w:sz="0" w:space="0" w:color="auto"/>
                  </w:divBdr>
                </w:div>
                <w:div w:id="1376269178">
                  <w:marLeft w:val="480"/>
                  <w:marRight w:val="0"/>
                  <w:marTop w:val="0"/>
                  <w:marBottom w:val="0"/>
                  <w:divBdr>
                    <w:top w:val="none" w:sz="0" w:space="0" w:color="auto"/>
                    <w:left w:val="none" w:sz="0" w:space="0" w:color="auto"/>
                    <w:bottom w:val="none" w:sz="0" w:space="0" w:color="auto"/>
                    <w:right w:val="none" w:sz="0" w:space="0" w:color="auto"/>
                  </w:divBdr>
                </w:div>
                <w:div w:id="1797021379">
                  <w:marLeft w:val="480"/>
                  <w:marRight w:val="0"/>
                  <w:marTop w:val="0"/>
                  <w:marBottom w:val="0"/>
                  <w:divBdr>
                    <w:top w:val="none" w:sz="0" w:space="0" w:color="auto"/>
                    <w:left w:val="none" w:sz="0" w:space="0" w:color="auto"/>
                    <w:bottom w:val="none" w:sz="0" w:space="0" w:color="auto"/>
                    <w:right w:val="none" w:sz="0" w:space="0" w:color="auto"/>
                  </w:divBdr>
                </w:div>
                <w:div w:id="300309412">
                  <w:marLeft w:val="480"/>
                  <w:marRight w:val="0"/>
                  <w:marTop w:val="0"/>
                  <w:marBottom w:val="0"/>
                  <w:divBdr>
                    <w:top w:val="none" w:sz="0" w:space="0" w:color="auto"/>
                    <w:left w:val="none" w:sz="0" w:space="0" w:color="auto"/>
                    <w:bottom w:val="none" w:sz="0" w:space="0" w:color="auto"/>
                    <w:right w:val="none" w:sz="0" w:space="0" w:color="auto"/>
                  </w:divBdr>
                </w:div>
                <w:div w:id="1281259427">
                  <w:marLeft w:val="480"/>
                  <w:marRight w:val="0"/>
                  <w:marTop w:val="0"/>
                  <w:marBottom w:val="0"/>
                  <w:divBdr>
                    <w:top w:val="none" w:sz="0" w:space="0" w:color="auto"/>
                    <w:left w:val="none" w:sz="0" w:space="0" w:color="auto"/>
                    <w:bottom w:val="none" w:sz="0" w:space="0" w:color="auto"/>
                    <w:right w:val="none" w:sz="0" w:space="0" w:color="auto"/>
                  </w:divBdr>
                </w:div>
                <w:div w:id="1304313618">
                  <w:marLeft w:val="480"/>
                  <w:marRight w:val="0"/>
                  <w:marTop w:val="0"/>
                  <w:marBottom w:val="0"/>
                  <w:divBdr>
                    <w:top w:val="none" w:sz="0" w:space="0" w:color="auto"/>
                    <w:left w:val="none" w:sz="0" w:space="0" w:color="auto"/>
                    <w:bottom w:val="none" w:sz="0" w:space="0" w:color="auto"/>
                    <w:right w:val="none" w:sz="0" w:space="0" w:color="auto"/>
                  </w:divBdr>
                </w:div>
                <w:div w:id="650643867">
                  <w:marLeft w:val="480"/>
                  <w:marRight w:val="0"/>
                  <w:marTop w:val="0"/>
                  <w:marBottom w:val="0"/>
                  <w:divBdr>
                    <w:top w:val="none" w:sz="0" w:space="0" w:color="auto"/>
                    <w:left w:val="none" w:sz="0" w:space="0" w:color="auto"/>
                    <w:bottom w:val="none" w:sz="0" w:space="0" w:color="auto"/>
                    <w:right w:val="none" w:sz="0" w:space="0" w:color="auto"/>
                  </w:divBdr>
                </w:div>
                <w:div w:id="67113235">
                  <w:marLeft w:val="480"/>
                  <w:marRight w:val="0"/>
                  <w:marTop w:val="0"/>
                  <w:marBottom w:val="0"/>
                  <w:divBdr>
                    <w:top w:val="none" w:sz="0" w:space="0" w:color="auto"/>
                    <w:left w:val="none" w:sz="0" w:space="0" w:color="auto"/>
                    <w:bottom w:val="none" w:sz="0" w:space="0" w:color="auto"/>
                    <w:right w:val="none" w:sz="0" w:space="0" w:color="auto"/>
                  </w:divBdr>
                </w:div>
                <w:div w:id="227232732">
                  <w:marLeft w:val="480"/>
                  <w:marRight w:val="0"/>
                  <w:marTop w:val="0"/>
                  <w:marBottom w:val="0"/>
                  <w:divBdr>
                    <w:top w:val="none" w:sz="0" w:space="0" w:color="auto"/>
                    <w:left w:val="none" w:sz="0" w:space="0" w:color="auto"/>
                    <w:bottom w:val="none" w:sz="0" w:space="0" w:color="auto"/>
                    <w:right w:val="none" w:sz="0" w:space="0" w:color="auto"/>
                  </w:divBdr>
                </w:div>
                <w:div w:id="1130562144">
                  <w:marLeft w:val="480"/>
                  <w:marRight w:val="0"/>
                  <w:marTop w:val="0"/>
                  <w:marBottom w:val="0"/>
                  <w:divBdr>
                    <w:top w:val="none" w:sz="0" w:space="0" w:color="auto"/>
                    <w:left w:val="none" w:sz="0" w:space="0" w:color="auto"/>
                    <w:bottom w:val="none" w:sz="0" w:space="0" w:color="auto"/>
                    <w:right w:val="none" w:sz="0" w:space="0" w:color="auto"/>
                  </w:divBdr>
                </w:div>
              </w:divsChild>
            </w:div>
            <w:div w:id="2037654000">
              <w:marLeft w:val="0"/>
              <w:marRight w:val="0"/>
              <w:marTop w:val="0"/>
              <w:marBottom w:val="0"/>
              <w:divBdr>
                <w:top w:val="none" w:sz="0" w:space="0" w:color="auto"/>
                <w:left w:val="none" w:sz="0" w:space="0" w:color="auto"/>
                <w:bottom w:val="none" w:sz="0" w:space="0" w:color="auto"/>
                <w:right w:val="none" w:sz="0" w:space="0" w:color="auto"/>
              </w:divBdr>
              <w:divsChild>
                <w:div w:id="1593657230">
                  <w:marLeft w:val="480"/>
                  <w:marRight w:val="0"/>
                  <w:marTop w:val="0"/>
                  <w:marBottom w:val="0"/>
                  <w:divBdr>
                    <w:top w:val="none" w:sz="0" w:space="0" w:color="auto"/>
                    <w:left w:val="none" w:sz="0" w:space="0" w:color="auto"/>
                    <w:bottom w:val="none" w:sz="0" w:space="0" w:color="auto"/>
                    <w:right w:val="none" w:sz="0" w:space="0" w:color="auto"/>
                  </w:divBdr>
                </w:div>
                <w:div w:id="801266495">
                  <w:marLeft w:val="480"/>
                  <w:marRight w:val="0"/>
                  <w:marTop w:val="0"/>
                  <w:marBottom w:val="0"/>
                  <w:divBdr>
                    <w:top w:val="none" w:sz="0" w:space="0" w:color="auto"/>
                    <w:left w:val="none" w:sz="0" w:space="0" w:color="auto"/>
                    <w:bottom w:val="none" w:sz="0" w:space="0" w:color="auto"/>
                    <w:right w:val="none" w:sz="0" w:space="0" w:color="auto"/>
                  </w:divBdr>
                </w:div>
                <w:div w:id="658072581">
                  <w:marLeft w:val="480"/>
                  <w:marRight w:val="0"/>
                  <w:marTop w:val="0"/>
                  <w:marBottom w:val="0"/>
                  <w:divBdr>
                    <w:top w:val="none" w:sz="0" w:space="0" w:color="auto"/>
                    <w:left w:val="none" w:sz="0" w:space="0" w:color="auto"/>
                    <w:bottom w:val="none" w:sz="0" w:space="0" w:color="auto"/>
                    <w:right w:val="none" w:sz="0" w:space="0" w:color="auto"/>
                  </w:divBdr>
                </w:div>
                <w:div w:id="1021783835">
                  <w:marLeft w:val="480"/>
                  <w:marRight w:val="0"/>
                  <w:marTop w:val="0"/>
                  <w:marBottom w:val="0"/>
                  <w:divBdr>
                    <w:top w:val="none" w:sz="0" w:space="0" w:color="auto"/>
                    <w:left w:val="none" w:sz="0" w:space="0" w:color="auto"/>
                    <w:bottom w:val="none" w:sz="0" w:space="0" w:color="auto"/>
                    <w:right w:val="none" w:sz="0" w:space="0" w:color="auto"/>
                  </w:divBdr>
                </w:div>
                <w:div w:id="868303111">
                  <w:marLeft w:val="480"/>
                  <w:marRight w:val="0"/>
                  <w:marTop w:val="0"/>
                  <w:marBottom w:val="0"/>
                  <w:divBdr>
                    <w:top w:val="none" w:sz="0" w:space="0" w:color="auto"/>
                    <w:left w:val="none" w:sz="0" w:space="0" w:color="auto"/>
                    <w:bottom w:val="none" w:sz="0" w:space="0" w:color="auto"/>
                    <w:right w:val="none" w:sz="0" w:space="0" w:color="auto"/>
                  </w:divBdr>
                </w:div>
                <w:div w:id="1427577827">
                  <w:marLeft w:val="480"/>
                  <w:marRight w:val="0"/>
                  <w:marTop w:val="0"/>
                  <w:marBottom w:val="0"/>
                  <w:divBdr>
                    <w:top w:val="none" w:sz="0" w:space="0" w:color="auto"/>
                    <w:left w:val="none" w:sz="0" w:space="0" w:color="auto"/>
                    <w:bottom w:val="none" w:sz="0" w:space="0" w:color="auto"/>
                    <w:right w:val="none" w:sz="0" w:space="0" w:color="auto"/>
                  </w:divBdr>
                </w:div>
                <w:div w:id="1734041507">
                  <w:marLeft w:val="480"/>
                  <w:marRight w:val="0"/>
                  <w:marTop w:val="0"/>
                  <w:marBottom w:val="0"/>
                  <w:divBdr>
                    <w:top w:val="none" w:sz="0" w:space="0" w:color="auto"/>
                    <w:left w:val="none" w:sz="0" w:space="0" w:color="auto"/>
                    <w:bottom w:val="none" w:sz="0" w:space="0" w:color="auto"/>
                    <w:right w:val="none" w:sz="0" w:space="0" w:color="auto"/>
                  </w:divBdr>
                </w:div>
                <w:div w:id="50008467">
                  <w:marLeft w:val="480"/>
                  <w:marRight w:val="0"/>
                  <w:marTop w:val="0"/>
                  <w:marBottom w:val="0"/>
                  <w:divBdr>
                    <w:top w:val="none" w:sz="0" w:space="0" w:color="auto"/>
                    <w:left w:val="none" w:sz="0" w:space="0" w:color="auto"/>
                    <w:bottom w:val="none" w:sz="0" w:space="0" w:color="auto"/>
                    <w:right w:val="none" w:sz="0" w:space="0" w:color="auto"/>
                  </w:divBdr>
                </w:div>
                <w:div w:id="1116681266">
                  <w:marLeft w:val="480"/>
                  <w:marRight w:val="0"/>
                  <w:marTop w:val="0"/>
                  <w:marBottom w:val="0"/>
                  <w:divBdr>
                    <w:top w:val="none" w:sz="0" w:space="0" w:color="auto"/>
                    <w:left w:val="none" w:sz="0" w:space="0" w:color="auto"/>
                    <w:bottom w:val="none" w:sz="0" w:space="0" w:color="auto"/>
                    <w:right w:val="none" w:sz="0" w:space="0" w:color="auto"/>
                  </w:divBdr>
                </w:div>
                <w:div w:id="194511877">
                  <w:marLeft w:val="480"/>
                  <w:marRight w:val="0"/>
                  <w:marTop w:val="0"/>
                  <w:marBottom w:val="0"/>
                  <w:divBdr>
                    <w:top w:val="none" w:sz="0" w:space="0" w:color="auto"/>
                    <w:left w:val="none" w:sz="0" w:space="0" w:color="auto"/>
                    <w:bottom w:val="none" w:sz="0" w:space="0" w:color="auto"/>
                    <w:right w:val="none" w:sz="0" w:space="0" w:color="auto"/>
                  </w:divBdr>
                </w:div>
                <w:div w:id="1265651789">
                  <w:marLeft w:val="480"/>
                  <w:marRight w:val="0"/>
                  <w:marTop w:val="0"/>
                  <w:marBottom w:val="0"/>
                  <w:divBdr>
                    <w:top w:val="none" w:sz="0" w:space="0" w:color="auto"/>
                    <w:left w:val="none" w:sz="0" w:space="0" w:color="auto"/>
                    <w:bottom w:val="none" w:sz="0" w:space="0" w:color="auto"/>
                    <w:right w:val="none" w:sz="0" w:space="0" w:color="auto"/>
                  </w:divBdr>
                </w:div>
                <w:div w:id="881096448">
                  <w:marLeft w:val="480"/>
                  <w:marRight w:val="0"/>
                  <w:marTop w:val="0"/>
                  <w:marBottom w:val="0"/>
                  <w:divBdr>
                    <w:top w:val="none" w:sz="0" w:space="0" w:color="auto"/>
                    <w:left w:val="none" w:sz="0" w:space="0" w:color="auto"/>
                    <w:bottom w:val="none" w:sz="0" w:space="0" w:color="auto"/>
                    <w:right w:val="none" w:sz="0" w:space="0" w:color="auto"/>
                  </w:divBdr>
                </w:div>
                <w:div w:id="1818691284">
                  <w:marLeft w:val="480"/>
                  <w:marRight w:val="0"/>
                  <w:marTop w:val="0"/>
                  <w:marBottom w:val="0"/>
                  <w:divBdr>
                    <w:top w:val="none" w:sz="0" w:space="0" w:color="auto"/>
                    <w:left w:val="none" w:sz="0" w:space="0" w:color="auto"/>
                    <w:bottom w:val="none" w:sz="0" w:space="0" w:color="auto"/>
                    <w:right w:val="none" w:sz="0" w:space="0" w:color="auto"/>
                  </w:divBdr>
                </w:div>
                <w:div w:id="1786465672">
                  <w:marLeft w:val="480"/>
                  <w:marRight w:val="0"/>
                  <w:marTop w:val="0"/>
                  <w:marBottom w:val="0"/>
                  <w:divBdr>
                    <w:top w:val="none" w:sz="0" w:space="0" w:color="auto"/>
                    <w:left w:val="none" w:sz="0" w:space="0" w:color="auto"/>
                    <w:bottom w:val="none" w:sz="0" w:space="0" w:color="auto"/>
                    <w:right w:val="none" w:sz="0" w:space="0" w:color="auto"/>
                  </w:divBdr>
                </w:div>
                <w:div w:id="1951233066">
                  <w:marLeft w:val="480"/>
                  <w:marRight w:val="0"/>
                  <w:marTop w:val="0"/>
                  <w:marBottom w:val="0"/>
                  <w:divBdr>
                    <w:top w:val="none" w:sz="0" w:space="0" w:color="auto"/>
                    <w:left w:val="none" w:sz="0" w:space="0" w:color="auto"/>
                    <w:bottom w:val="none" w:sz="0" w:space="0" w:color="auto"/>
                    <w:right w:val="none" w:sz="0" w:space="0" w:color="auto"/>
                  </w:divBdr>
                </w:div>
                <w:div w:id="698361777">
                  <w:marLeft w:val="480"/>
                  <w:marRight w:val="0"/>
                  <w:marTop w:val="0"/>
                  <w:marBottom w:val="0"/>
                  <w:divBdr>
                    <w:top w:val="none" w:sz="0" w:space="0" w:color="auto"/>
                    <w:left w:val="none" w:sz="0" w:space="0" w:color="auto"/>
                    <w:bottom w:val="none" w:sz="0" w:space="0" w:color="auto"/>
                    <w:right w:val="none" w:sz="0" w:space="0" w:color="auto"/>
                  </w:divBdr>
                </w:div>
                <w:div w:id="1448816763">
                  <w:marLeft w:val="480"/>
                  <w:marRight w:val="0"/>
                  <w:marTop w:val="0"/>
                  <w:marBottom w:val="0"/>
                  <w:divBdr>
                    <w:top w:val="none" w:sz="0" w:space="0" w:color="auto"/>
                    <w:left w:val="none" w:sz="0" w:space="0" w:color="auto"/>
                    <w:bottom w:val="none" w:sz="0" w:space="0" w:color="auto"/>
                    <w:right w:val="none" w:sz="0" w:space="0" w:color="auto"/>
                  </w:divBdr>
                </w:div>
                <w:div w:id="2111581243">
                  <w:marLeft w:val="480"/>
                  <w:marRight w:val="0"/>
                  <w:marTop w:val="0"/>
                  <w:marBottom w:val="0"/>
                  <w:divBdr>
                    <w:top w:val="none" w:sz="0" w:space="0" w:color="auto"/>
                    <w:left w:val="none" w:sz="0" w:space="0" w:color="auto"/>
                    <w:bottom w:val="none" w:sz="0" w:space="0" w:color="auto"/>
                    <w:right w:val="none" w:sz="0" w:space="0" w:color="auto"/>
                  </w:divBdr>
                </w:div>
                <w:div w:id="1638413518">
                  <w:marLeft w:val="480"/>
                  <w:marRight w:val="0"/>
                  <w:marTop w:val="0"/>
                  <w:marBottom w:val="0"/>
                  <w:divBdr>
                    <w:top w:val="none" w:sz="0" w:space="0" w:color="auto"/>
                    <w:left w:val="none" w:sz="0" w:space="0" w:color="auto"/>
                    <w:bottom w:val="none" w:sz="0" w:space="0" w:color="auto"/>
                    <w:right w:val="none" w:sz="0" w:space="0" w:color="auto"/>
                  </w:divBdr>
                </w:div>
                <w:div w:id="1661614300">
                  <w:marLeft w:val="480"/>
                  <w:marRight w:val="0"/>
                  <w:marTop w:val="0"/>
                  <w:marBottom w:val="0"/>
                  <w:divBdr>
                    <w:top w:val="none" w:sz="0" w:space="0" w:color="auto"/>
                    <w:left w:val="none" w:sz="0" w:space="0" w:color="auto"/>
                    <w:bottom w:val="none" w:sz="0" w:space="0" w:color="auto"/>
                    <w:right w:val="none" w:sz="0" w:space="0" w:color="auto"/>
                  </w:divBdr>
                </w:div>
                <w:div w:id="1480924375">
                  <w:marLeft w:val="480"/>
                  <w:marRight w:val="0"/>
                  <w:marTop w:val="0"/>
                  <w:marBottom w:val="0"/>
                  <w:divBdr>
                    <w:top w:val="none" w:sz="0" w:space="0" w:color="auto"/>
                    <w:left w:val="none" w:sz="0" w:space="0" w:color="auto"/>
                    <w:bottom w:val="none" w:sz="0" w:space="0" w:color="auto"/>
                    <w:right w:val="none" w:sz="0" w:space="0" w:color="auto"/>
                  </w:divBdr>
                </w:div>
                <w:div w:id="1744835136">
                  <w:marLeft w:val="480"/>
                  <w:marRight w:val="0"/>
                  <w:marTop w:val="0"/>
                  <w:marBottom w:val="0"/>
                  <w:divBdr>
                    <w:top w:val="none" w:sz="0" w:space="0" w:color="auto"/>
                    <w:left w:val="none" w:sz="0" w:space="0" w:color="auto"/>
                    <w:bottom w:val="none" w:sz="0" w:space="0" w:color="auto"/>
                    <w:right w:val="none" w:sz="0" w:space="0" w:color="auto"/>
                  </w:divBdr>
                </w:div>
                <w:div w:id="972754792">
                  <w:marLeft w:val="480"/>
                  <w:marRight w:val="0"/>
                  <w:marTop w:val="0"/>
                  <w:marBottom w:val="0"/>
                  <w:divBdr>
                    <w:top w:val="none" w:sz="0" w:space="0" w:color="auto"/>
                    <w:left w:val="none" w:sz="0" w:space="0" w:color="auto"/>
                    <w:bottom w:val="none" w:sz="0" w:space="0" w:color="auto"/>
                    <w:right w:val="none" w:sz="0" w:space="0" w:color="auto"/>
                  </w:divBdr>
                </w:div>
                <w:div w:id="483131734">
                  <w:marLeft w:val="480"/>
                  <w:marRight w:val="0"/>
                  <w:marTop w:val="0"/>
                  <w:marBottom w:val="0"/>
                  <w:divBdr>
                    <w:top w:val="none" w:sz="0" w:space="0" w:color="auto"/>
                    <w:left w:val="none" w:sz="0" w:space="0" w:color="auto"/>
                    <w:bottom w:val="none" w:sz="0" w:space="0" w:color="auto"/>
                    <w:right w:val="none" w:sz="0" w:space="0" w:color="auto"/>
                  </w:divBdr>
                </w:div>
                <w:div w:id="1256748447">
                  <w:marLeft w:val="480"/>
                  <w:marRight w:val="0"/>
                  <w:marTop w:val="0"/>
                  <w:marBottom w:val="0"/>
                  <w:divBdr>
                    <w:top w:val="none" w:sz="0" w:space="0" w:color="auto"/>
                    <w:left w:val="none" w:sz="0" w:space="0" w:color="auto"/>
                    <w:bottom w:val="none" w:sz="0" w:space="0" w:color="auto"/>
                    <w:right w:val="none" w:sz="0" w:space="0" w:color="auto"/>
                  </w:divBdr>
                </w:div>
                <w:div w:id="250089621">
                  <w:marLeft w:val="480"/>
                  <w:marRight w:val="0"/>
                  <w:marTop w:val="0"/>
                  <w:marBottom w:val="0"/>
                  <w:divBdr>
                    <w:top w:val="none" w:sz="0" w:space="0" w:color="auto"/>
                    <w:left w:val="none" w:sz="0" w:space="0" w:color="auto"/>
                    <w:bottom w:val="none" w:sz="0" w:space="0" w:color="auto"/>
                    <w:right w:val="none" w:sz="0" w:space="0" w:color="auto"/>
                  </w:divBdr>
                </w:div>
                <w:div w:id="1117681848">
                  <w:marLeft w:val="480"/>
                  <w:marRight w:val="0"/>
                  <w:marTop w:val="0"/>
                  <w:marBottom w:val="0"/>
                  <w:divBdr>
                    <w:top w:val="none" w:sz="0" w:space="0" w:color="auto"/>
                    <w:left w:val="none" w:sz="0" w:space="0" w:color="auto"/>
                    <w:bottom w:val="none" w:sz="0" w:space="0" w:color="auto"/>
                    <w:right w:val="none" w:sz="0" w:space="0" w:color="auto"/>
                  </w:divBdr>
                </w:div>
                <w:div w:id="1443107952">
                  <w:marLeft w:val="480"/>
                  <w:marRight w:val="0"/>
                  <w:marTop w:val="0"/>
                  <w:marBottom w:val="0"/>
                  <w:divBdr>
                    <w:top w:val="none" w:sz="0" w:space="0" w:color="auto"/>
                    <w:left w:val="none" w:sz="0" w:space="0" w:color="auto"/>
                    <w:bottom w:val="none" w:sz="0" w:space="0" w:color="auto"/>
                    <w:right w:val="none" w:sz="0" w:space="0" w:color="auto"/>
                  </w:divBdr>
                </w:div>
                <w:div w:id="524170004">
                  <w:marLeft w:val="480"/>
                  <w:marRight w:val="0"/>
                  <w:marTop w:val="0"/>
                  <w:marBottom w:val="0"/>
                  <w:divBdr>
                    <w:top w:val="none" w:sz="0" w:space="0" w:color="auto"/>
                    <w:left w:val="none" w:sz="0" w:space="0" w:color="auto"/>
                    <w:bottom w:val="none" w:sz="0" w:space="0" w:color="auto"/>
                    <w:right w:val="none" w:sz="0" w:space="0" w:color="auto"/>
                  </w:divBdr>
                </w:div>
                <w:div w:id="433552192">
                  <w:marLeft w:val="480"/>
                  <w:marRight w:val="0"/>
                  <w:marTop w:val="0"/>
                  <w:marBottom w:val="0"/>
                  <w:divBdr>
                    <w:top w:val="none" w:sz="0" w:space="0" w:color="auto"/>
                    <w:left w:val="none" w:sz="0" w:space="0" w:color="auto"/>
                    <w:bottom w:val="none" w:sz="0" w:space="0" w:color="auto"/>
                    <w:right w:val="none" w:sz="0" w:space="0" w:color="auto"/>
                  </w:divBdr>
                </w:div>
                <w:div w:id="2072458681">
                  <w:marLeft w:val="480"/>
                  <w:marRight w:val="0"/>
                  <w:marTop w:val="0"/>
                  <w:marBottom w:val="0"/>
                  <w:divBdr>
                    <w:top w:val="none" w:sz="0" w:space="0" w:color="auto"/>
                    <w:left w:val="none" w:sz="0" w:space="0" w:color="auto"/>
                    <w:bottom w:val="none" w:sz="0" w:space="0" w:color="auto"/>
                    <w:right w:val="none" w:sz="0" w:space="0" w:color="auto"/>
                  </w:divBdr>
                </w:div>
                <w:div w:id="496960547">
                  <w:marLeft w:val="480"/>
                  <w:marRight w:val="0"/>
                  <w:marTop w:val="0"/>
                  <w:marBottom w:val="0"/>
                  <w:divBdr>
                    <w:top w:val="none" w:sz="0" w:space="0" w:color="auto"/>
                    <w:left w:val="none" w:sz="0" w:space="0" w:color="auto"/>
                    <w:bottom w:val="none" w:sz="0" w:space="0" w:color="auto"/>
                    <w:right w:val="none" w:sz="0" w:space="0" w:color="auto"/>
                  </w:divBdr>
                </w:div>
                <w:div w:id="791436548">
                  <w:marLeft w:val="480"/>
                  <w:marRight w:val="0"/>
                  <w:marTop w:val="0"/>
                  <w:marBottom w:val="0"/>
                  <w:divBdr>
                    <w:top w:val="none" w:sz="0" w:space="0" w:color="auto"/>
                    <w:left w:val="none" w:sz="0" w:space="0" w:color="auto"/>
                    <w:bottom w:val="none" w:sz="0" w:space="0" w:color="auto"/>
                    <w:right w:val="none" w:sz="0" w:space="0" w:color="auto"/>
                  </w:divBdr>
                </w:div>
                <w:div w:id="1992445714">
                  <w:marLeft w:val="480"/>
                  <w:marRight w:val="0"/>
                  <w:marTop w:val="0"/>
                  <w:marBottom w:val="0"/>
                  <w:divBdr>
                    <w:top w:val="none" w:sz="0" w:space="0" w:color="auto"/>
                    <w:left w:val="none" w:sz="0" w:space="0" w:color="auto"/>
                    <w:bottom w:val="none" w:sz="0" w:space="0" w:color="auto"/>
                    <w:right w:val="none" w:sz="0" w:space="0" w:color="auto"/>
                  </w:divBdr>
                </w:div>
                <w:div w:id="246692478">
                  <w:marLeft w:val="480"/>
                  <w:marRight w:val="0"/>
                  <w:marTop w:val="0"/>
                  <w:marBottom w:val="0"/>
                  <w:divBdr>
                    <w:top w:val="none" w:sz="0" w:space="0" w:color="auto"/>
                    <w:left w:val="none" w:sz="0" w:space="0" w:color="auto"/>
                    <w:bottom w:val="none" w:sz="0" w:space="0" w:color="auto"/>
                    <w:right w:val="none" w:sz="0" w:space="0" w:color="auto"/>
                  </w:divBdr>
                </w:div>
                <w:div w:id="486558168">
                  <w:marLeft w:val="480"/>
                  <w:marRight w:val="0"/>
                  <w:marTop w:val="0"/>
                  <w:marBottom w:val="0"/>
                  <w:divBdr>
                    <w:top w:val="none" w:sz="0" w:space="0" w:color="auto"/>
                    <w:left w:val="none" w:sz="0" w:space="0" w:color="auto"/>
                    <w:bottom w:val="none" w:sz="0" w:space="0" w:color="auto"/>
                    <w:right w:val="none" w:sz="0" w:space="0" w:color="auto"/>
                  </w:divBdr>
                </w:div>
                <w:div w:id="313337858">
                  <w:marLeft w:val="480"/>
                  <w:marRight w:val="0"/>
                  <w:marTop w:val="0"/>
                  <w:marBottom w:val="0"/>
                  <w:divBdr>
                    <w:top w:val="none" w:sz="0" w:space="0" w:color="auto"/>
                    <w:left w:val="none" w:sz="0" w:space="0" w:color="auto"/>
                    <w:bottom w:val="none" w:sz="0" w:space="0" w:color="auto"/>
                    <w:right w:val="none" w:sz="0" w:space="0" w:color="auto"/>
                  </w:divBdr>
                </w:div>
                <w:div w:id="1542129587">
                  <w:marLeft w:val="480"/>
                  <w:marRight w:val="0"/>
                  <w:marTop w:val="0"/>
                  <w:marBottom w:val="0"/>
                  <w:divBdr>
                    <w:top w:val="none" w:sz="0" w:space="0" w:color="auto"/>
                    <w:left w:val="none" w:sz="0" w:space="0" w:color="auto"/>
                    <w:bottom w:val="none" w:sz="0" w:space="0" w:color="auto"/>
                    <w:right w:val="none" w:sz="0" w:space="0" w:color="auto"/>
                  </w:divBdr>
                </w:div>
                <w:div w:id="1774476926">
                  <w:marLeft w:val="480"/>
                  <w:marRight w:val="0"/>
                  <w:marTop w:val="0"/>
                  <w:marBottom w:val="0"/>
                  <w:divBdr>
                    <w:top w:val="none" w:sz="0" w:space="0" w:color="auto"/>
                    <w:left w:val="none" w:sz="0" w:space="0" w:color="auto"/>
                    <w:bottom w:val="none" w:sz="0" w:space="0" w:color="auto"/>
                    <w:right w:val="none" w:sz="0" w:space="0" w:color="auto"/>
                  </w:divBdr>
                </w:div>
                <w:div w:id="693196194">
                  <w:marLeft w:val="480"/>
                  <w:marRight w:val="0"/>
                  <w:marTop w:val="0"/>
                  <w:marBottom w:val="0"/>
                  <w:divBdr>
                    <w:top w:val="none" w:sz="0" w:space="0" w:color="auto"/>
                    <w:left w:val="none" w:sz="0" w:space="0" w:color="auto"/>
                    <w:bottom w:val="none" w:sz="0" w:space="0" w:color="auto"/>
                    <w:right w:val="none" w:sz="0" w:space="0" w:color="auto"/>
                  </w:divBdr>
                </w:div>
                <w:div w:id="1123765570">
                  <w:marLeft w:val="480"/>
                  <w:marRight w:val="0"/>
                  <w:marTop w:val="0"/>
                  <w:marBottom w:val="0"/>
                  <w:divBdr>
                    <w:top w:val="none" w:sz="0" w:space="0" w:color="auto"/>
                    <w:left w:val="none" w:sz="0" w:space="0" w:color="auto"/>
                    <w:bottom w:val="none" w:sz="0" w:space="0" w:color="auto"/>
                    <w:right w:val="none" w:sz="0" w:space="0" w:color="auto"/>
                  </w:divBdr>
                </w:div>
                <w:div w:id="1934624262">
                  <w:marLeft w:val="480"/>
                  <w:marRight w:val="0"/>
                  <w:marTop w:val="0"/>
                  <w:marBottom w:val="0"/>
                  <w:divBdr>
                    <w:top w:val="none" w:sz="0" w:space="0" w:color="auto"/>
                    <w:left w:val="none" w:sz="0" w:space="0" w:color="auto"/>
                    <w:bottom w:val="none" w:sz="0" w:space="0" w:color="auto"/>
                    <w:right w:val="none" w:sz="0" w:space="0" w:color="auto"/>
                  </w:divBdr>
                </w:div>
                <w:div w:id="720709837">
                  <w:marLeft w:val="480"/>
                  <w:marRight w:val="0"/>
                  <w:marTop w:val="0"/>
                  <w:marBottom w:val="0"/>
                  <w:divBdr>
                    <w:top w:val="none" w:sz="0" w:space="0" w:color="auto"/>
                    <w:left w:val="none" w:sz="0" w:space="0" w:color="auto"/>
                    <w:bottom w:val="none" w:sz="0" w:space="0" w:color="auto"/>
                    <w:right w:val="none" w:sz="0" w:space="0" w:color="auto"/>
                  </w:divBdr>
                </w:div>
                <w:div w:id="1161193800">
                  <w:marLeft w:val="480"/>
                  <w:marRight w:val="0"/>
                  <w:marTop w:val="0"/>
                  <w:marBottom w:val="0"/>
                  <w:divBdr>
                    <w:top w:val="none" w:sz="0" w:space="0" w:color="auto"/>
                    <w:left w:val="none" w:sz="0" w:space="0" w:color="auto"/>
                    <w:bottom w:val="none" w:sz="0" w:space="0" w:color="auto"/>
                    <w:right w:val="none" w:sz="0" w:space="0" w:color="auto"/>
                  </w:divBdr>
                </w:div>
                <w:div w:id="207186791">
                  <w:marLeft w:val="480"/>
                  <w:marRight w:val="0"/>
                  <w:marTop w:val="0"/>
                  <w:marBottom w:val="0"/>
                  <w:divBdr>
                    <w:top w:val="none" w:sz="0" w:space="0" w:color="auto"/>
                    <w:left w:val="none" w:sz="0" w:space="0" w:color="auto"/>
                    <w:bottom w:val="none" w:sz="0" w:space="0" w:color="auto"/>
                    <w:right w:val="none" w:sz="0" w:space="0" w:color="auto"/>
                  </w:divBdr>
                </w:div>
              </w:divsChild>
            </w:div>
            <w:div w:id="924805604">
              <w:marLeft w:val="0"/>
              <w:marRight w:val="0"/>
              <w:marTop w:val="0"/>
              <w:marBottom w:val="0"/>
              <w:divBdr>
                <w:top w:val="none" w:sz="0" w:space="0" w:color="auto"/>
                <w:left w:val="none" w:sz="0" w:space="0" w:color="auto"/>
                <w:bottom w:val="none" w:sz="0" w:space="0" w:color="auto"/>
                <w:right w:val="none" w:sz="0" w:space="0" w:color="auto"/>
              </w:divBdr>
              <w:divsChild>
                <w:div w:id="1812399130">
                  <w:marLeft w:val="480"/>
                  <w:marRight w:val="0"/>
                  <w:marTop w:val="0"/>
                  <w:marBottom w:val="0"/>
                  <w:divBdr>
                    <w:top w:val="none" w:sz="0" w:space="0" w:color="auto"/>
                    <w:left w:val="none" w:sz="0" w:space="0" w:color="auto"/>
                    <w:bottom w:val="none" w:sz="0" w:space="0" w:color="auto"/>
                    <w:right w:val="none" w:sz="0" w:space="0" w:color="auto"/>
                  </w:divBdr>
                </w:div>
                <w:div w:id="1629582652">
                  <w:marLeft w:val="480"/>
                  <w:marRight w:val="0"/>
                  <w:marTop w:val="0"/>
                  <w:marBottom w:val="0"/>
                  <w:divBdr>
                    <w:top w:val="none" w:sz="0" w:space="0" w:color="auto"/>
                    <w:left w:val="none" w:sz="0" w:space="0" w:color="auto"/>
                    <w:bottom w:val="none" w:sz="0" w:space="0" w:color="auto"/>
                    <w:right w:val="none" w:sz="0" w:space="0" w:color="auto"/>
                  </w:divBdr>
                </w:div>
                <w:div w:id="854685645">
                  <w:marLeft w:val="480"/>
                  <w:marRight w:val="0"/>
                  <w:marTop w:val="0"/>
                  <w:marBottom w:val="0"/>
                  <w:divBdr>
                    <w:top w:val="none" w:sz="0" w:space="0" w:color="auto"/>
                    <w:left w:val="none" w:sz="0" w:space="0" w:color="auto"/>
                    <w:bottom w:val="none" w:sz="0" w:space="0" w:color="auto"/>
                    <w:right w:val="none" w:sz="0" w:space="0" w:color="auto"/>
                  </w:divBdr>
                </w:div>
                <w:div w:id="317996253">
                  <w:marLeft w:val="480"/>
                  <w:marRight w:val="0"/>
                  <w:marTop w:val="0"/>
                  <w:marBottom w:val="0"/>
                  <w:divBdr>
                    <w:top w:val="none" w:sz="0" w:space="0" w:color="auto"/>
                    <w:left w:val="none" w:sz="0" w:space="0" w:color="auto"/>
                    <w:bottom w:val="none" w:sz="0" w:space="0" w:color="auto"/>
                    <w:right w:val="none" w:sz="0" w:space="0" w:color="auto"/>
                  </w:divBdr>
                </w:div>
                <w:div w:id="338237398">
                  <w:marLeft w:val="480"/>
                  <w:marRight w:val="0"/>
                  <w:marTop w:val="0"/>
                  <w:marBottom w:val="0"/>
                  <w:divBdr>
                    <w:top w:val="none" w:sz="0" w:space="0" w:color="auto"/>
                    <w:left w:val="none" w:sz="0" w:space="0" w:color="auto"/>
                    <w:bottom w:val="none" w:sz="0" w:space="0" w:color="auto"/>
                    <w:right w:val="none" w:sz="0" w:space="0" w:color="auto"/>
                  </w:divBdr>
                </w:div>
                <w:div w:id="2079132831">
                  <w:marLeft w:val="480"/>
                  <w:marRight w:val="0"/>
                  <w:marTop w:val="0"/>
                  <w:marBottom w:val="0"/>
                  <w:divBdr>
                    <w:top w:val="none" w:sz="0" w:space="0" w:color="auto"/>
                    <w:left w:val="none" w:sz="0" w:space="0" w:color="auto"/>
                    <w:bottom w:val="none" w:sz="0" w:space="0" w:color="auto"/>
                    <w:right w:val="none" w:sz="0" w:space="0" w:color="auto"/>
                  </w:divBdr>
                </w:div>
                <w:div w:id="773093653">
                  <w:marLeft w:val="480"/>
                  <w:marRight w:val="0"/>
                  <w:marTop w:val="0"/>
                  <w:marBottom w:val="0"/>
                  <w:divBdr>
                    <w:top w:val="none" w:sz="0" w:space="0" w:color="auto"/>
                    <w:left w:val="none" w:sz="0" w:space="0" w:color="auto"/>
                    <w:bottom w:val="none" w:sz="0" w:space="0" w:color="auto"/>
                    <w:right w:val="none" w:sz="0" w:space="0" w:color="auto"/>
                  </w:divBdr>
                </w:div>
                <w:div w:id="1351221547">
                  <w:marLeft w:val="480"/>
                  <w:marRight w:val="0"/>
                  <w:marTop w:val="0"/>
                  <w:marBottom w:val="0"/>
                  <w:divBdr>
                    <w:top w:val="none" w:sz="0" w:space="0" w:color="auto"/>
                    <w:left w:val="none" w:sz="0" w:space="0" w:color="auto"/>
                    <w:bottom w:val="none" w:sz="0" w:space="0" w:color="auto"/>
                    <w:right w:val="none" w:sz="0" w:space="0" w:color="auto"/>
                  </w:divBdr>
                </w:div>
                <w:div w:id="1206865308">
                  <w:marLeft w:val="480"/>
                  <w:marRight w:val="0"/>
                  <w:marTop w:val="0"/>
                  <w:marBottom w:val="0"/>
                  <w:divBdr>
                    <w:top w:val="none" w:sz="0" w:space="0" w:color="auto"/>
                    <w:left w:val="none" w:sz="0" w:space="0" w:color="auto"/>
                    <w:bottom w:val="none" w:sz="0" w:space="0" w:color="auto"/>
                    <w:right w:val="none" w:sz="0" w:space="0" w:color="auto"/>
                  </w:divBdr>
                </w:div>
                <w:div w:id="59595484">
                  <w:marLeft w:val="480"/>
                  <w:marRight w:val="0"/>
                  <w:marTop w:val="0"/>
                  <w:marBottom w:val="0"/>
                  <w:divBdr>
                    <w:top w:val="none" w:sz="0" w:space="0" w:color="auto"/>
                    <w:left w:val="none" w:sz="0" w:space="0" w:color="auto"/>
                    <w:bottom w:val="none" w:sz="0" w:space="0" w:color="auto"/>
                    <w:right w:val="none" w:sz="0" w:space="0" w:color="auto"/>
                  </w:divBdr>
                </w:div>
                <w:div w:id="1410300016">
                  <w:marLeft w:val="480"/>
                  <w:marRight w:val="0"/>
                  <w:marTop w:val="0"/>
                  <w:marBottom w:val="0"/>
                  <w:divBdr>
                    <w:top w:val="none" w:sz="0" w:space="0" w:color="auto"/>
                    <w:left w:val="none" w:sz="0" w:space="0" w:color="auto"/>
                    <w:bottom w:val="none" w:sz="0" w:space="0" w:color="auto"/>
                    <w:right w:val="none" w:sz="0" w:space="0" w:color="auto"/>
                  </w:divBdr>
                </w:div>
                <w:div w:id="187183839">
                  <w:marLeft w:val="480"/>
                  <w:marRight w:val="0"/>
                  <w:marTop w:val="0"/>
                  <w:marBottom w:val="0"/>
                  <w:divBdr>
                    <w:top w:val="none" w:sz="0" w:space="0" w:color="auto"/>
                    <w:left w:val="none" w:sz="0" w:space="0" w:color="auto"/>
                    <w:bottom w:val="none" w:sz="0" w:space="0" w:color="auto"/>
                    <w:right w:val="none" w:sz="0" w:space="0" w:color="auto"/>
                  </w:divBdr>
                </w:div>
                <w:div w:id="437527906">
                  <w:marLeft w:val="480"/>
                  <w:marRight w:val="0"/>
                  <w:marTop w:val="0"/>
                  <w:marBottom w:val="0"/>
                  <w:divBdr>
                    <w:top w:val="none" w:sz="0" w:space="0" w:color="auto"/>
                    <w:left w:val="none" w:sz="0" w:space="0" w:color="auto"/>
                    <w:bottom w:val="none" w:sz="0" w:space="0" w:color="auto"/>
                    <w:right w:val="none" w:sz="0" w:space="0" w:color="auto"/>
                  </w:divBdr>
                </w:div>
                <w:div w:id="1008362672">
                  <w:marLeft w:val="480"/>
                  <w:marRight w:val="0"/>
                  <w:marTop w:val="0"/>
                  <w:marBottom w:val="0"/>
                  <w:divBdr>
                    <w:top w:val="none" w:sz="0" w:space="0" w:color="auto"/>
                    <w:left w:val="none" w:sz="0" w:space="0" w:color="auto"/>
                    <w:bottom w:val="none" w:sz="0" w:space="0" w:color="auto"/>
                    <w:right w:val="none" w:sz="0" w:space="0" w:color="auto"/>
                  </w:divBdr>
                </w:div>
                <w:div w:id="1589000618">
                  <w:marLeft w:val="480"/>
                  <w:marRight w:val="0"/>
                  <w:marTop w:val="0"/>
                  <w:marBottom w:val="0"/>
                  <w:divBdr>
                    <w:top w:val="none" w:sz="0" w:space="0" w:color="auto"/>
                    <w:left w:val="none" w:sz="0" w:space="0" w:color="auto"/>
                    <w:bottom w:val="none" w:sz="0" w:space="0" w:color="auto"/>
                    <w:right w:val="none" w:sz="0" w:space="0" w:color="auto"/>
                  </w:divBdr>
                </w:div>
                <w:div w:id="1453747429">
                  <w:marLeft w:val="480"/>
                  <w:marRight w:val="0"/>
                  <w:marTop w:val="0"/>
                  <w:marBottom w:val="0"/>
                  <w:divBdr>
                    <w:top w:val="none" w:sz="0" w:space="0" w:color="auto"/>
                    <w:left w:val="none" w:sz="0" w:space="0" w:color="auto"/>
                    <w:bottom w:val="none" w:sz="0" w:space="0" w:color="auto"/>
                    <w:right w:val="none" w:sz="0" w:space="0" w:color="auto"/>
                  </w:divBdr>
                </w:div>
                <w:div w:id="1204370230">
                  <w:marLeft w:val="480"/>
                  <w:marRight w:val="0"/>
                  <w:marTop w:val="0"/>
                  <w:marBottom w:val="0"/>
                  <w:divBdr>
                    <w:top w:val="none" w:sz="0" w:space="0" w:color="auto"/>
                    <w:left w:val="none" w:sz="0" w:space="0" w:color="auto"/>
                    <w:bottom w:val="none" w:sz="0" w:space="0" w:color="auto"/>
                    <w:right w:val="none" w:sz="0" w:space="0" w:color="auto"/>
                  </w:divBdr>
                </w:div>
                <w:div w:id="816073348">
                  <w:marLeft w:val="480"/>
                  <w:marRight w:val="0"/>
                  <w:marTop w:val="0"/>
                  <w:marBottom w:val="0"/>
                  <w:divBdr>
                    <w:top w:val="none" w:sz="0" w:space="0" w:color="auto"/>
                    <w:left w:val="none" w:sz="0" w:space="0" w:color="auto"/>
                    <w:bottom w:val="none" w:sz="0" w:space="0" w:color="auto"/>
                    <w:right w:val="none" w:sz="0" w:space="0" w:color="auto"/>
                  </w:divBdr>
                </w:div>
                <w:div w:id="1172647368">
                  <w:marLeft w:val="480"/>
                  <w:marRight w:val="0"/>
                  <w:marTop w:val="0"/>
                  <w:marBottom w:val="0"/>
                  <w:divBdr>
                    <w:top w:val="none" w:sz="0" w:space="0" w:color="auto"/>
                    <w:left w:val="none" w:sz="0" w:space="0" w:color="auto"/>
                    <w:bottom w:val="none" w:sz="0" w:space="0" w:color="auto"/>
                    <w:right w:val="none" w:sz="0" w:space="0" w:color="auto"/>
                  </w:divBdr>
                </w:div>
                <w:div w:id="1680280447">
                  <w:marLeft w:val="480"/>
                  <w:marRight w:val="0"/>
                  <w:marTop w:val="0"/>
                  <w:marBottom w:val="0"/>
                  <w:divBdr>
                    <w:top w:val="none" w:sz="0" w:space="0" w:color="auto"/>
                    <w:left w:val="none" w:sz="0" w:space="0" w:color="auto"/>
                    <w:bottom w:val="none" w:sz="0" w:space="0" w:color="auto"/>
                    <w:right w:val="none" w:sz="0" w:space="0" w:color="auto"/>
                  </w:divBdr>
                </w:div>
                <w:div w:id="2139102349">
                  <w:marLeft w:val="480"/>
                  <w:marRight w:val="0"/>
                  <w:marTop w:val="0"/>
                  <w:marBottom w:val="0"/>
                  <w:divBdr>
                    <w:top w:val="none" w:sz="0" w:space="0" w:color="auto"/>
                    <w:left w:val="none" w:sz="0" w:space="0" w:color="auto"/>
                    <w:bottom w:val="none" w:sz="0" w:space="0" w:color="auto"/>
                    <w:right w:val="none" w:sz="0" w:space="0" w:color="auto"/>
                  </w:divBdr>
                </w:div>
                <w:div w:id="1534885554">
                  <w:marLeft w:val="480"/>
                  <w:marRight w:val="0"/>
                  <w:marTop w:val="0"/>
                  <w:marBottom w:val="0"/>
                  <w:divBdr>
                    <w:top w:val="none" w:sz="0" w:space="0" w:color="auto"/>
                    <w:left w:val="none" w:sz="0" w:space="0" w:color="auto"/>
                    <w:bottom w:val="none" w:sz="0" w:space="0" w:color="auto"/>
                    <w:right w:val="none" w:sz="0" w:space="0" w:color="auto"/>
                  </w:divBdr>
                </w:div>
                <w:div w:id="654920744">
                  <w:marLeft w:val="480"/>
                  <w:marRight w:val="0"/>
                  <w:marTop w:val="0"/>
                  <w:marBottom w:val="0"/>
                  <w:divBdr>
                    <w:top w:val="none" w:sz="0" w:space="0" w:color="auto"/>
                    <w:left w:val="none" w:sz="0" w:space="0" w:color="auto"/>
                    <w:bottom w:val="none" w:sz="0" w:space="0" w:color="auto"/>
                    <w:right w:val="none" w:sz="0" w:space="0" w:color="auto"/>
                  </w:divBdr>
                </w:div>
                <w:div w:id="1184827354">
                  <w:marLeft w:val="480"/>
                  <w:marRight w:val="0"/>
                  <w:marTop w:val="0"/>
                  <w:marBottom w:val="0"/>
                  <w:divBdr>
                    <w:top w:val="none" w:sz="0" w:space="0" w:color="auto"/>
                    <w:left w:val="none" w:sz="0" w:space="0" w:color="auto"/>
                    <w:bottom w:val="none" w:sz="0" w:space="0" w:color="auto"/>
                    <w:right w:val="none" w:sz="0" w:space="0" w:color="auto"/>
                  </w:divBdr>
                </w:div>
                <w:div w:id="1208566552">
                  <w:marLeft w:val="480"/>
                  <w:marRight w:val="0"/>
                  <w:marTop w:val="0"/>
                  <w:marBottom w:val="0"/>
                  <w:divBdr>
                    <w:top w:val="none" w:sz="0" w:space="0" w:color="auto"/>
                    <w:left w:val="none" w:sz="0" w:space="0" w:color="auto"/>
                    <w:bottom w:val="none" w:sz="0" w:space="0" w:color="auto"/>
                    <w:right w:val="none" w:sz="0" w:space="0" w:color="auto"/>
                  </w:divBdr>
                </w:div>
                <w:div w:id="431897269">
                  <w:marLeft w:val="480"/>
                  <w:marRight w:val="0"/>
                  <w:marTop w:val="0"/>
                  <w:marBottom w:val="0"/>
                  <w:divBdr>
                    <w:top w:val="none" w:sz="0" w:space="0" w:color="auto"/>
                    <w:left w:val="none" w:sz="0" w:space="0" w:color="auto"/>
                    <w:bottom w:val="none" w:sz="0" w:space="0" w:color="auto"/>
                    <w:right w:val="none" w:sz="0" w:space="0" w:color="auto"/>
                  </w:divBdr>
                </w:div>
                <w:div w:id="1581018197">
                  <w:marLeft w:val="480"/>
                  <w:marRight w:val="0"/>
                  <w:marTop w:val="0"/>
                  <w:marBottom w:val="0"/>
                  <w:divBdr>
                    <w:top w:val="none" w:sz="0" w:space="0" w:color="auto"/>
                    <w:left w:val="none" w:sz="0" w:space="0" w:color="auto"/>
                    <w:bottom w:val="none" w:sz="0" w:space="0" w:color="auto"/>
                    <w:right w:val="none" w:sz="0" w:space="0" w:color="auto"/>
                  </w:divBdr>
                </w:div>
                <w:div w:id="527645345">
                  <w:marLeft w:val="480"/>
                  <w:marRight w:val="0"/>
                  <w:marTop w:val="0"/>
                  <w:marBottom w:val="0"/>
                  <w:divBdr>
                    <w:top w:val="none" w:sz="0" w:space="0" w:color="auto"/>
                    <w:left w:val="none" w:sz="0" w:space="0" w:color="auto"/>
                    <w:bottom w:val="none" w:sz="0" w:space="0" w:color="auto"/>
                    <w:right w:val="none" w:sz="0" w:space="0" w:color="auto"/>
                  </w:divBdr>
                </w:div>
                <w:div w:id="1334262917">
                  <w:marLeft w:val="480"/>
                  <w:marRight w:val="0"/>
                  <w:marTop w:val="0"/>
                  <w:marBottom w:val="0"/>
                  <w:divBdr>
                    <w:top w:val="none" w:sz="0" w:space="0" w:color="auto"/>
                    <w:left w:val="none" w:sz="0" w:space="0" w:color="auto"/>
                    <w:bottom w:val="none" w:sz="0" w:space="0" w:color="auto"/>
                    <w:right w:val="none" w:sz="0" w:space="0" w:color="auto"/>
                  </w:divBdr>
                </w:div>
                <w:div w:id="1684816640">
                  <w:marLeft w:val="480"/>
                  <w:marRight w:val="0"/>
                  <w:marTop w:val="0"/>
                  <w:marBottom w:val="0"/>
                  <w:divBdr>
                    <w:top w:val="none" w:sz="0" w:space="0" w:color="auto"/>
                    <w:left w:val="none" w:sz="0" w:space="0" w:color="auto"/>
                    <w:bottom w:val="none" w:sz="0" w:space="0" w:color="auto"/>
                    <w:right w:val="none" w:sz="0" w:space="0" w:color="auto"/>
                  </w:divBdr>
                </w:div>
                <w:div w:id="2138646549">
                  <w:marLeft w:val="480"/>
                  <w:marRight w:val="0"/>
                  <w:marTop w:val="0"/>
                  <w:marBottom w:val="0"/>
                  <w:divBdr>
                    <w:top w:val="none" w:sz="0" w:space="0" w:color="auto"/>
                    <w:left w:val="none" w:sz="0" w:space="0" w:color="auto"/>
                    <w:bottom w:val="none" w:sz="0" w:space="0" w:color="auto"/>
                    <w:right w:val="none" w:sz="0" w:space="0" w:color="auto"/>
                  </w:divBdr>
                </w:div>
                <w:div w:id="1203438005">
                  <w:marLeft w:val="480"/>
                  <w:marRight w:val="0"/>
                  <w:marTop w:val="0"/>
                  <w:marBottom w:val="0"/>
                  <w:divBdr>
                    <w:top w:val="none" w:sz="0" w:space="0" w:color="auto"/>
                    <w:left w:val="none" w:sz="0" w:space="0" w:color="auto"/>
                    <w:bottom w:val="none" w:sz="0" w:space="0" w:color="auto"/>
                    <w:right w:val="none" w:sz="0" w:space="0" w:color="auto"/>
                  </w:divBdr>
                </w:div>
                <w:div w:id="272178884">
                  <w:marLeft w:val="480"/>
                  <w:marRight w:val="0"/>
                  <w:marTop w:val="0"/>
                  <w:marBottom w:val="0"/>
                  <w:divBdr>
                    <w:top w:val="none" w:sz="0" w:space="0" w:color="auto"/>
                    <w:left w:val="none" w:sz="0" w:space="0" w:color="auto"/>
                    <w:bottom w:val="none" w:sz="0" w:space="0" w:color="auto"/>
                    <w:right w:val="none" w:sz="0" w:space="0" w:color="auto"/>
                  </w:divBdr>
                </w:div>
                <w:div w:id="1244684591">
                  <w:marLeft w:val="480"/>
                  <w:marRight w:val="0"/>
                  <w:marTop w:val="0"/>
                  <w:marBottom w:val="0"/>
                  <w:divBdr>
                    <w:top w:val="none" w:sz="0" w:space="0" w:color="auto"/>
                    <w:left w:val="none" w:sz="0" w:space="0" w:color="auto"/>
                    <w:bottom w:val="none" w:sz="0" w:space="0" w:color="auto"/>
                    <w:right w:val="none" w:sz="0" w:space="0" w:color="auto"/>
                  </w:divBdr>
                </w:div>
                <w:div w:id="1891183594">
                  <w:marLeft w:val="480"/>
                  <w:marRight w:val="0"/>
                  <w:marTop w:val="0"/>
                  <w:marBottom w:val="0"/>
                  <w:divBdr>
                    <w:top w:val="none" w:sz="0" w:space="0" w:color="auto"/>
                    <w:left w:val="none" w:sz="0" w:space="0" w:color="auto"/>
                    <w:bottom w:val="none" w:sz="0" w:space="0" w:color="auto"/>
                    <w:right w:val="none" w:sz="0" w:space="0" w:color="auto"/>
                  </w:divBdr>
                </w:div>
                <w:div w:id="1429085763">
                  <w:marLeft w:val="480"/>
                  <w:marRight w:val="0"/>
                  <w:marTop w:val="0"/>
                  <w:marBottom w:val="0"/>
                  <w:divBdr>
                    <w:top w:val="none" w:sz="0" w:space="0" w:color="auto"/>
                    <w:left w:val="none" w:sz="0" w:space="0" w:color="auto"/>
                    <w:bottom w:val="none" w:sz="0" w:space="0" w:color="auto"/>
                    <w:right w:val="none" w:sz="0" w:space="0" w:color="auto"/>
                  </w:divBdr>
                </w:div>
                <w:div w:id="218171303">
                  <w:marLeft w:val="480"/>
                  <w:marRight w:val="0"/>
                  <w:marTop w:val="0"/>
                  <w:marBottom w:val="0"/>
                  <w:divBdr>
                    <w:top w:val="none" w:sz="0" w:space="0" w:color="auto"/>
                    <w:left w:val="none" w:sz="0" w:space="0" w:color="auto"/>
                    <w:bottom w:val="none" w:sz="0" w:space="0" w:color="auto"/>
                    <w:right w:val="none" w:sz="0" w:space="0" w:color="auto"/>
                  </w:divBdr>
                </w:div>
                <w:div w:id="223369935">
                  <w:marLeft w:val="480"/>
                  <w:marRight w:val="0"/>
                  <w:marTop w:val="0"/>
                  <w:marBottom w:val="0"/>
                  <w:divBdr>
                    <w:top w:val="none" w:sz="0" w:space="0" w:color="auto"/>
                    <w:left w:val="none" w:sz="0" w:space="0" w:color="auto"/>
                    <w:bottom w:val="none" w:sz="0" w:space="0" w:color="auto"/>
                    <w:right w:val="none" w:sz="0" w:space="0" w:color="auto"/>
                  </w:divBdr>
                </w:div>
                <w:div w:id="1334186082">
                  <w:marLeft w:val="480"/>
                  <w:marRight w:val="0"/>
                  <w:marTop w:val="0"/>
                  <w:marBottom w:val="0"/>
                  <w:divBdr>
                    <w:top w:val="none" w:sz="0" w:space="0" w:color="auto"/>
                    <w:left w:val="none" w:sz="0" w:space="0" w:color="auto"/>
                    <w:bottom w:val="none" w:sz="0" w:space="0" w:color="auto"/>
                    <w:right w:val="none" w:sz="0" w:space="0" w:color="auto"/>
                  </w:divBdr>
                </w:div>
                <w:div w:id="320812412">
                  <w:marLeft w:val="480"/>
                  <w:marRight w:val="0"/>
                  <w:marTop w:val="0"/>
                  <w:marBottom w:val="0"/>
                  <w:divBdr>
                    <w:top w:val="none" w:sz="0" w:space="0" w:color="auto"/>
                    <w:left w:val="none" w:sz="0" w:space="0" w:color="auto"/>
                    <w:bottom w:val="none" w:sz="0" w:space="0" w:color="auto"/>
                    <w:right w:val="none" w:sz="0" w:space="0" w:color="auto"/>
                  </w:divBdr>
                </w:div>
                <w:div w:id="1861509600">
                  <w:marLeft w:val="480"/>
                  <w:marRight w:val="0"/>
                  <w:marTop w:val="0"/>
                  <w:marBottom w:val="0"/>
                  <w:divBdr>
                    <w:top w:val="none" w:sz="0" w:space="0" w:color="auto"/>
                    <w:left w:val="none" w:sz="0" w:space="0" w:color="auto"/>
                    <w:bottom w:val="none" w:sz="0" w:space="0" w:color="auto"/>
                    <w:right w:val="none" w:sz="0" w:space="0" w:color="auto"/>
                  </w:divBdr>
                </w:div>
                <w:div w:id="1959533045">
                  <w:marLeft w:val="480"/>
                  <w:marRight w:val="0"/>
                  <w:marTop w:val="0"/>
                  <w:marBottom w:val="0"/>
                  <w:divBdr>
                    <w:top w:val="none" w:sz="0" w:space="0" w:color="auto"/>
                    <w:left w:val="none" w:sz="0" w:space="0" w:color="auto"/>
                    <w:bottom w:val="none" w:sz="0" w:space="0" w:color="auto"/>
                    <w:right w:val="none" w:sz="0" w:space="0" w:color="auto"/>
                  </w:divBdr>
                </w:div>
                <w:div w:id="1384865891">
                  <w:marLeft w:val="480"/>
                  <w:marRight w:val="0"/>
                  <w:marTop w:val="0"/>
                  <w:marBottom w:val="0"/>
                  <w:divBdr>
                    <w:top w:val="none" w:sz="0" w:space="0" w:color="auto"/>
                    <w:left w:val="none" w:sz="0" w:space="0" w:color="auto"/>
                    <w:bottom w:val="none" w:sz="0" w:space="0" w:color="auto"/>
                    <w:right w:val="none" w:sz="0" w:space="0" w:color="auto"/>
                  </w:divBdr>
                </w:div>
                <w:div w:id="1402143990">
                  <w:marLeft w:val="480"/>
                  <w:marRight w:val="0"/>
                  <w:marTop w:val="0"/>
                  <w:marBottom w:val="0"/>
                  <w:divBdr>
                    <w:top w:val="none" w:sz="0" w:space="0" w:color="auto"/>
                    <w:left w:val="none" w:sz="0" w:space="0" w:color="auto"/>
                    <w:bottom w:val="none" w:sz="0" w:space="0" w:color="auto"/>
                    <w:right w:val="none" w:sz="0" w:space="0" w:color="auto"/>
                  </w:divBdr>
                </w:div>
                <w:div w:id="1277516429">
                  <w:marLeft w:val="480"/>
                  <w:marRight w:val="0"/>
                  <w:marTop w:val="0"/>
                  <w:marBottom w:val="0"/>
                  <w:divBdr>
                    <w:top w:val="none" w:sz="0" w:space="0" w:color="auto"/>
                    <w:left w:val="none" w:sz="0" w:space="0" w:color="auto"/>
                    <w:bottom w:val="none" w:sz="0" w:space="0" w:color="auto"/>
                    <w:right w:val="none" w:sz="0" w:space="0" w:color="auto"/>
                  </w:divBdr>
                </w:div>
                <w:div w:id="1981180590">
                  <w:marLeft w:val="480"/>
                  <w:marRight w:val="0"/>
                  <w:marTop w:val="0"/>
                  <w:marBottom w:val="0"/>
                  <w:divBdr>
                    <w:top w:val="none" w:sz="0" w:space="0" w:color="auto"/>
                    <w:left w:val="none" w:sz="0" w:space="0" w:color="auto"/>
                    <w:bottom w:val="none" w:sz="0" w:space="0" w:color="auto"/>
                    <w:right w:val="none" w:sz="0" w:space="0" w:color="auto"/>
                  </w:divBdr>
                </w:div>
              </w:divsChild>
            </w:div>
            <w:div w:id="1253660166">
              <w:marLeft w:val="0"/>
              <w:marRight w:val="0"/>
              <w:marTop w:val="0"/>
              <w:marBottom w:val="0"/>
              <w:divBdr>
                <w:top w:val="none" w:sz="0" w:space="0" w:color="auto"/>
                <w:left w:val="none" w:sz="0" w:space="0" w:color="auto"/>
                <w:bottom w:val="none" w:sz="0" w:space="0" w:color="auto"/>
                <w:right w:val="none" w:sz="0" w:space="0" w:color="auto"/>
              </w:divBdr>
              <w:divsChild>
                <w:div w:id="1454863900">
                  <w:marLeft w:val="480"/>
                  <w:marRight w:val="0"/>
                  <w:marTop w:val="0"/>
                  <w:marBottom w:val="0"/>
                  <w:divBdr>
                    <w:top w:val="none" w:sz="0" w:space="0" w:color="auto"/>
                    <w:left w:val="none" w:sz="0" w:space="0" w:color="auto"/>
                    <w:bottom w:val="none" w:sz="0" w:space="0" w:color="auto"/>
                    <w:right w:val="none" w:sz="0" w:space="0" w:color="auto"/>
                  </w:divBdr>
                </w:div>
                <w:div w:id="926618288">
                  <w:marLeft w:val="480"/>
                  <w:marRight w:val="0"/>
                  <w:marTop w:val="0"/>
                  <w:marBottom w:val="0"/>
                  <w:divBdr>
                    <w:top w:val="none" w:sz="0" w:space="0" w:color="auto"/>
                    <w:left w:val="none" w:sz="0" w:space="0" w:color="auto"/>
                    <w:bottom w:val="none" w:sz="0" w:space="0" w:color="auto"/>
                    <w:right w:val="none" w:sz="0" w:space="0" w:color="auto"/>
                  </w:divBdr>
                </w:div>
                <w:div w:id="2057198505">
                  <w:marLeft w:val="480"/>
                  <w:marRight w:val="0"/>
                  <w:marTop w:val="0"/>
                  <w:marBottom w:val="0"/>
                  <w:divBdr>
                    <w:top w:val="none" w:sz="0" w:space="0" w:color="auto"/>
                    <w:left w:val="none" w:sz="0" w:space="0" w:color="auto"/>
                    <w:bottom w:val="none" w:sz="0" w:space="0" w:color="auto"/>
                    <w:right w:val="none" w:sz="0" w:space="0" w:color="auto"/>
                  </w:divBdr>
                </w:div>
                <w:div w:id="1989675357">
                  <w:marLeft w:val="480"/>
                  <w:marRight w:val="0"/>
                  <w:marTop w:val="0"/>
                  <w:marBottom w:val="0"/>
                  <w:divBdr>
                    <w:top w:val="none" w:sz="0" w:space="0" w:color="auto"/>
                    <w:left w:val="none" w:sz="0" w:space="0" w:color="auto"/>
                    <w:bottom w:val="none" w:sz="0" w:space="0" w:color="auto"/>
                    <w:right w:val="none" w:sz="0" w:space="0" w:color="auto"/>
                  </w:divBdr>
                </w:div>
                <w:div w:id="1320184939">
                  <w:marLeft w:val="480"/>
                  <w:marRight w:val="0"/>
                  <w:marTop w:val="0"/>
                  <w:marBottom w:val="0"/>
                  <w:divBdr>
                    <w:top w:val="none" w:sz="0" w:space="0" w:color="auto"/>
                    <w:left w:val="none" w:sz="0" w:space="0" w:color="auto"/>
                    <w:bottom w:val="none" w:sz="0" w:space="0" w:color="auto"/>
                    <w:right w:val="none" w:sz="0" w:space="0" w:color="auto"/>
                  </w:divBdr>
                </w:div>
                <w:div w:id="2137798005">
                  <w:marLeft w:val="480"/>
                  <w:marRight w:val="0"/>
                  <w:marTop w:val="0"/>
                  <w:marBottom w:val="0"/>
                  <w:divBdr>
                    <w:top w:val="none" w:sz="0" w:space="0" w:color="auto"/>
                    <w:left w:val="none" w:sz="0" w:space="0" w:color="auto"/>
                    <w:bottom w:val="none" w:sz="0" w:space="0" w:color="auto"/>
                    <w:right w:val="none" w:sz="0" w:space="0" w:color="auto"/>
                  </w:divBdr>
                </w:div>
                <w:div w:id="1487430387">
                  <w:marLeft w:val="480"/>
                  <w:marRight w:val="0"/>
                  <w:marTop w:val="0"/>
                  <w:marBottom w:val="0"/>
                  <w:divBdr>
                    <w:top w:val="none" w:sz="0" w:space="0" w:color="auto"/>
                    <w:left w:val="none" w:sz="0" w:space="0" w:color="auto"/>
                    <w:bottom w:val="none" w:sz="0" w:space="0" w:color="auto"/>
                    <w:right w:val="none" w:sz="0" w:space="0" w:color="auto"/>
                  </w:divBdr>
                </w:div>
                <w:div w:id="638800696">
                  <w:marLeft w:val="480"/>
                  <w:marRight w:val="0"/>
                  <w:marTop w:val="0"/>
                  <w:marBottom w:val="0"/>
                  <w:divBdr>
                    <w:top w:val="none" w:sz="0" w:space="0" w:color="auto"/>
                    <w:left w:val="none" w:sz="0" w:space="0" w:color="auto"/>
                    <w:bottom w:val="none" w:sz="0" w:space="0" w:color="auto"/>
                    <w:right w:val="none" w:sz="0" w:space="0" w:color="auto"/>
                  </w:divBdr>
                </w:div>
                <w:div w:id="993025569">
                  <w:marLeft w:val="480"/>
                  <w:marRight w:val="0"/>
                  <w:marTop w:val="0"/>
                  <w:marBottom w:val="0"/>
                  <w:divBdr>
                    <w:top w:val="none" w:sz="0" w:space="0" w:color="auto"/>
                    <w:left w:val="none" w:sz="0" w:space="0" w:color="auto"/>
                    <w:bottom w:val="none" w:sz="0" w:space="0" w:color="auto"/>
                    <w:right w:val="none" w:sz="0" w:space="0" w:color="auto"/>
                  </w:divBdr>
                </w:div>
                <w:div w:id="747727554">
                  <w:marLeft w:val="480"/>
                  <w:marRight w:val="0"/>
                  <w:marTop w:val="0"/>
                  <w:marBottom w:val="0"/>
                  <w:divBdr>
                    <w:top w:val="none" w:sz="0" w:space="0" w:color="auto"/>
                    <w:left w:val="none" w:sz="0" w:space="0" w:color="auto"/>
                    <w:bottom w:val="none" w:sz="0" w:space="0" w:color="auto"/>
                    <w:right w:val="none" w:sz="0" w:space="0" w:color="auto"/>
                  </w:divBdr>
                </w:div>
                <w:div w:id="1093940083">
                  <w:marLeft w:val="480"/>
                  <w:marRight w:val="0"/>
                  <w:marTop w:val="0"/>
                  <w:marBottom w:val="0"/>
                  <w:divBdr>
                    <w:top w:val="none" w:sz="0" w:space="0" w:color="auto"/>
                    <w:left w:val="none" w:sz="0" w:space="0" w:color="auto"/>
                    <w:bottom w:val="none" w:sz="0" w:space="0" w:color="auto"/>
                    <w:right w:val="none" w:sz="0" w:space="0" w:color="auto"/>
                  </w:divBdr>
                </w:div>
                <w:div w:id="1607349761">
                  <w:marLeft w:val="480"/>
                  <w:marRight w:val="0"/>
                  <w:marTop w:val="0"/>
                  <w:marBottom w:val="0"/>
                  <w:divBdr>
                    <w:top w:val="none" w:sz="0" w:space="0" w:color="auto"/>
                    <w:left w:val="none" w:sz="0" w:space="0" w:color="auto"/>
                    <w:bottom w:val="none" w:sz="0" w:space="0" w:color="auto"/>
                    <w:right w:val="none" w:sz="0" w:space="0" w:color="auto"/>
                  </w:divBdr>
                </w:div>
                <w:div w:id="1722703634">
                  <w:marLeft w:val="480"/>
                  <w:marRight w:val="0"/>
                  <w:marTop w:val="0"/>
                  <w:marBottom w:val="0"/>
                  <w:divBdr>
                    <w:top w:val="none" w:sz="0" w:space="0" w:color="auto"/>
                    <w:left w:val="none" w:sz="0" w:space="0" w:color="auto"/>
                    <w:bottom w:val="none" w:sz="0" w:space="0" w:color="auto"/>
                    <w:right w:val="none" w:sz="0" w:space="0" w:color="auto"/>
                  </w:divBdr>
                </w:div>
                <w:div w:id="1316956331">
                  <w:marLeft w:val="480"/>
                  <w:marRight w:val="0"/>
                  <w:marTop w:val="0"/>
                  <w:marBottom w:val="0"/>
                  <w:divBdr>
                    <w:top w:val="none" w:sz="0" w:space="0" w:color="auto"/>
                    <w:left w:val="none" w:sz="0" w:space="0" w:color="auto"/>
                    <w:bottom w:val="none" w:sz="0" w:space="0" w:color="auto"/>
                    <w:right w:val="none" w:sz="0" w:space="0" w:color="auto"/>
                  </w:divBdr>
                </w:div>
                <w:div w:id="876114989">
                  <w:marLeft w:val="480"/>
                  <w:marRight w:val="0"/>
                  <w:marTop w:val="0"/>
                  <w:marBottom w:val="0"/>
                  <w:divBdr>
                    <w:top w:val="none" w:sz="0" w:space="0" w:color="auto"/>
                    <w:left w:val="none" w:sz="0" w:space="0" w:color="auto"/>
                    <w:bottom w:val="none" w:sz="0" w:space="0" w:color="auto"/>
                    <w:right w:val="none" w:sz="0" w:space="0" w:color="auto"/>
                  </w:divBdr>
                </w:div>
                <w:div w:id="418334046">
                  <w:marLeft w:val="480"/>
                  <w:marRight w:val="0"/>
                  <w:marTop w:val="0"/>
                  <w:marBottom w:val="0"/>
                  <w:divBdr>
                    <w:top w:val="none" w:sz="0" w:space="0" w:color="auto"/>
                    <w:left w:val="none" w:sz="0" w:space="0" w:color="auto"/>
                    <w:bottom w:val="none" w:sz="0" w:space="0" w:color="auto"/>
                    <w:right w:val="none" w:sz="0" w:space="0" w:color="auto"/>
                  </w:divBdr>
                </w:div>
                <w:div w:id="1152673729">
                  <w:marLeft w:val="480"/>
                  <w:marRight w:val="0"/>
                  <w:marTop w:val="0"/>
                  <w:marBottom w:val="0"/>
                  <w:divBdr>
                    <w:top w:val="none" w:sz="0" w:space="0" w:color="auto"/>
                    <w:left w:val="none" w:sz="0" w:space="0" w:color="auto"/>
                    <w:bottom w:val="none" w:sz="0" w:space="0" w:color="auto"/>
                    <w:right w:val="none" w:sz="0" w:space="0" w:color="auto"/>
                  </w:divBdr>
                </w:div>
                <w:div w:id="67777608">
                  <w:marLeft w:val="480"/>
                  <w:marRight w:val="0"/>
                  <w:marTop w:val="0"/>
                  <w:marBottom w:val="0"/>
                  <w:divBdr>
                    <w:top w:val="none" w:sz="0" w:space="0" w:color="auto"/>
                    <w:left w:val="none" w:sz="0" w:space="0" w:color="auto"/>
                    <w:bottom w:val="none" w:sz="0" w:space="0" w:color="auto"/>
                    <w:right w:val="none" w:sz="0" w:space="0" w:color="auto"/>
                  </w:divBdr>
                </w:div>
                <w:div w:id="1319383362">
                  <w:marLeft w:val="480"/>
                  <w:marRight w:val="0"/>
                  <w:marTop w:val="0"/>
                  <w:marBottom w:val="0"/>
                  <w:divBdr>
                    <w:top w:val="none" w:sz="0" w:space="0" w:color="auto"/>
                    <w:left w:val="none" w:sz="0" w:space="0" w:color="auto"/>
                    <w:bottom w:val="none" w:sz="0" w:space="0" w:color="auto"/>
                    <w:right w:val="none" w:sz="0" w:space="0" w:color="auto"/>
                  </w:divBdr>
                </w:div>
                <w:div w:id="1192180769">
                  <w:marLeft w:val="480"/>
                  <w:marRight w:val="0"/>
                  <w:marTop w:val="0"/>
                  <w:marBottom w:val="0"/>
                  <w:divBdr>
                    <w:top w:val="none" w:sz="0" w:space="0" w:color="auto"/>
                    <w:left w:val="none" w:sz="0" w:space="0" w:color="auto"/>
                    <w:bottom w:val="none" w:sz="0" w:space="0" w:color="auto"/>
                    <w:right w:val="none" w:sz="0" w:space="0" w:color="auto"/>
                  </w:divBdr>
                </w:div>
                <w:div w:id="1452476435">
                  <w:marLeft w:val="480"/>
                  <w:marRight w:val="0"/>
                  <w:marTop w:val="0"/>
                  <w:marBottom w:val="0"/>
                  <w:divBdr>
                    <w:top w:val="none" w:sz="0" w:space="0" w:color="auto"/>
                    <w:left w:val="none" w:sz="0" w:space="0" w:color="auto"/>
                    <w:bottom w:val="none" w:sz="0" w:space="0" w:color="auto"/>
                    <w:right w:val="none" w:sz="0" w:space="0" w:color="auto"/>
                  </w:divBdr>
                </w:div>
                <w:div w:id="1258445502">
                  <w:marLeft w:val="480"/>
                  <w:marRight w:val="0"/>
                  <w:marTop w:val="0"/>
                  <w:marBottom w:val="0"/>
                  <w:divBdr>
                    <w:top w:val="none" w:sz="0" w:space="0" w:color="auto"/>
                    <w:left w:val="none" w:sz="0" w:space="0" w:color="auto"/>
                    <w:bottom w:val="none" w:sz="0" w:space="0" w:color="auto"/>
                    <w:right w:val="none" w:sz="0" w:space="0" w:color="auto"/>
                  </w:divBdr>
                </w:div>
                <w:div w:id="1186944307">
                  <w:marLeft w:val="480"/>
                  <w:marRight w:val="0"/>
                  <w:marTop w:val="0"/>
                  <w:marBottom w:val="0"/>
                  <w:divBdr>
                    <w:top w:val="none" w:sz="0" w:space="0" w:color="auto"/>
                    <w:left w:val="none" w:sz="0" w:space="0" w:color="auto"/>
                    <w:bottom w:val="none" w:sz="0" w:space="0" w:color="auto"/>
                    <w:right w:val="none" w:sz="0" w:space="0" w:color="auto"/>
                  </w:divBdr>
                </w:div>
                <w:div w:id="451828592">
                  <w:marLeft w:val="480"/>
                  <w:marRight w:val="0"/>
                  <w:marTop w:val="0"/>
                  <w:marBottom w:val="0"/>
                  <w:divBdr>
                    <w:top w:val="none" w:sz="0" w:space="0" w:color="auto"/>
                    <w:left w:val="none" w:sz="0" w:space="0" w:color="auto"/>
                    <w:bottom w:val="none" w:sz="0" w:space="0" w:color="auto"/>
                    <w:right w:val="none" w:sz="0" w:space="0" w:color="auto"/>
                  </w:divBdr>
                </w:div>
                <w:div w:id="202715038">
                  <w:marLeft w:val="480"/>
                  <w:marRight w:val="0"/>
                  <w:marTop w:val="0"/>
                  <w:marBottom w:val="0"/>
                  <w:divBdr>
                    <w:top w:val="none" w:sz="0" w:space="0" w:color="auto"/>
                    <w:left w:val="none" w:sz="0" w:space="0" w:color="auto"/>
                    <w:bottom w:val="none" w:sz="0" w:space="0" w:color="auto"/>
                    <w:right w:val="none" w:sz="0" w:space="0" w:color="auto"/>
                  </w:divBdr>
                </w:div>
                <w:div w:id="1616717057">
                  <w:marLeft w:val="480"/>
                  <w:marRight w:val="0"/>
                  <w:marTop w:val="0"/>
                  <w:marBottom w:val="0"/>
                  <w:divBdr>
                    <w:top w:val="none" w:sz="0" w:space="0" w:color="auto"/>
                    <w:left w:val="none" w:sz="0" w:space="0" w:color="auto"/>
                    <w:bottom w:val="none" w:sz="0" w:space="0" w:color="auto"/>
                    <w:right w:val="none" w:sz="0" w:space="0" w:color="auto"/>
                  </w:divBdr>
                </w:div>
                <w:div w:id="890000990">
                  <w:marLeft w:val="480"/>
                  <w:marRight w:val="0"/>
                  <w:marTop w:val="0"/>
                  <w:marBottom w:val="0"/>
                  <w:divBdr>
                    <w:top w:val="none" w:sz="0" w:space="0" w:color="auto"/>
                    <w:left w:val="none" w:sz="0" w:space="0" w:color="auto"/>
                    <w:bottom w:val="none" w:sz="0" w:space="0" w:color="auto"/>
                    <w:right w:val="none" w:sz="0" w:space="0" w:color="auto"/>
                  </w:divBdr>
                </w:div>
                <w:div w:id="2090350623">
                  <w:marLeft w:val="480"/>
                  <w:marRight w:val="0"/>
                  <w:marTop w:val="0"/>
                  <w:marBottom w:val="0"/>
                  <w:divBdr>
                    <w:top w:val="none" w:sz="0" w:space="0" w:color="auto"/>
                    <w:left w:val="none" w:sz="0" w:space="0" w:color="auto"/>
                    <w:bottom w:val="none" w:sz="0" w:space="0" w:color="auto"/>
                    <w:right w:val="none" w:sz="0" w:space="0" w:color="auto"/>
                  </w:divBdr>
                </w:div>
                <w:div w:id="232394552">
                  <w:marLeft w:val="480"/>
                  <w:marRight w:val="0"/>
                  <w:marTop w:val="0"/>
                  <w:marBottom w:val="0"/>
                  <w:divBdr>
                    <w:top w:val="none" w:sz="0" w:space="0" w:color="auto"/>
                    <w:left w:val="none" w:sz="0" w:space="0" w:color="auto"/>
                    <w:bottom w:val="none" w:sz="0" w:space="0" w:color="auto"/>
                    <w:right w:val="none" w:sz="0" w:space="0" w:color="auto"/>
                  </w:divBdr>
                </w:div>
                <w:div w:id="1668047004">
                  <w:marLeft w:val="480"/>
                  <w:marRight w:val="0"/>
                  <w:marTop w:val="0"/>
                  <w:marBottom w:val="0"/>
                  <w:divBdr>
                    <w:top w:val="none" w:sz="0" w:space="0" w:color="auto"/>
                    <w:left w:val="none" w:sz="0" w:space="0" w:color="auto"/>
                    <w:bottom w:val="none" w:sz="0" w:space="0" w:color="auto"/>
                    <w:right w:val="none" w:sz="0" w:space="0" w:color="auto"/>
                  </w:divBdr>
                </w:div>
                <w:div w:id="1663390489">
                  <w:marLeft w:val="480"/>
                  <w:marRight w:val="0"/>
                  <w:marTop w:val="0"/>
                  <w:marBottom w:val="0"/>
                  <w:divBdr>
                    <w:top w:val="none" w:sz="0" w:space="0" w:color="auto"/>
                    <w:left w:val="none" w:sz="0" w:space="0" w:color="auto"/>
                    <w:bottom w:val="none" w:sz="0" w:space="0" w:color="auto"/>
                    <w:right w:val="none" w:sz="0" w:space="0" w:color="auto"/>
                  </w:divBdr>
                </w:div>
                <w:div w:id="2044136090">
                  <w:marLeft w:val="480"/>
                  <w:marRight w:val="0"/>
                  <w:marTop w:val="0"/>
                  <w:marBottom w:val="0"/>
                  <w:divBdr>
                    <w:top w:val="none" w:sz="0" w:space="0" w:color="auto"/>
                    <w:left w:val="none" w:sz="0" w:space="0" w:color="auto"/>
                    <w:bottom w:val="none" w:sz="0" w:space="0" w:color="auto"/>
                    <w:right w:val="none" w:sz="0" w:space="0" w:color="auto"/>
                  </w:divBdr>
                </w:div>
                <w:div w:id="1234467223">
                  <w:marLeft w:val="480"/>
                  <w:marRight w:val="0"/>
                  <w:marTop w:val="0"/>
                  <w:marBottom w:val="0"/>
                  <w:divBdr>
                    <w:top w:val="none" w:sz="0" w:space="0" w:color="auto"/>
                    <w:left w:val="none" w:sz="0" w:space="0" w:color="auto"/>
                    <w:bottom w:val="none" w:sz="0" w:space="0" w:color="auto"/>
                    <w:right w:val="none" w:sz="0" w:space="0" w:color="auto"/>
                  </w:divBdr>
                </w:div>
                <w:div w:id="1340810652">
                  <w:marLeft w:val="480"/>
                  <w:marRight w:val="0"/>
                  <w:marTop w:val="0"/>
                  <w:marBottom w:val="0"/>
                  <w:divBdr>
                    <w:top w:val="none" w:sz="0" w:space="0" w:color="auto"/>
                    <w:left w:val="none" w:sz="0" w:space="0" w:color="auto"/>
                    <w:bottom w:val="none" w:sz="0" w:space="0" w:color="auto"/>
                    <w:right w:val="none" w:sz="0" w:space="0" w:color="auto"/>
                  </w:divBdr>
                </w:div>
                <w:div w:id="1655529417">
                  <w:marLeft w:val="480"/>
                  <w:marRight w:val="0"/>
                  <w:marTop w:val="0"/>
                  <w:marBottom w:val="0"/>
                  <w:divBdr>
                    <w:top w:val="none" w:sz="0" w:space="0" w:color="auto"/>
                    <w:left w:val="none" w:sz="0" w:space="0" w:color="auto"/>
                    <w:bottom w:val="none" w:sz="0" w:space="0" w:color="auto"/>
                    <w:right w:val="none" w:sz="0" w:space="0" w:color="auto"/>
                  </w:divBdr>
                </w:div>
                <w:div w:id="1322779661">
                  <w:marLeft w:val="480"/>
                  <w:marRight w:val="0"/>
                  <w:marTop w:val="0"/>
                  <w:marBottom w:val="0"/>
                  <w:divBdr>
                    <w:top w:val="none" w:sz="0" w:space="0" w:color="auto"/>
                    <w:left w:val="none" w:sz="0" w:space="0" w:color="auto"/>
                    <w:bottom w:val="none" w:sz="0" w:space="0" w:color="auto"/>
                    <w:right w:val="none" w:sz="0" w:space="0" w:color="auto"/>
                  </w:divBdr>
                </w:div>
                <w:div w:id="1595283852">
                  <w:marLeft w:val="480"/>
                  <w:marRight w:val="0"/>
                  <w:marTop w:val="0"/>
                  <w:marBottom w:val="0"/>
                  <w:divBdr>
                    <w:top w:val="none" w:sz="0" w:space="0" w:color="auto"/>
                    <w:left w:val="none" w:sz="0" w:space="0" w:color="auto"/>
                    <w:bottom w:val="none" w:sz="0" w:space="0" w:color="auto"/>
                    <w:right w:val="none" w:sz="0" w:space="0" w:color="auto"/>
                  </w:divBdr>
                </w:div>
                <w:div w:id="841579392">
                  <w:marLeft w:val="480"/>
                  <w:marRight w:val="0"/>
                  <w:marTop w:val="0"/>
                  <w:marBottom w:val="0"/>
                  <w:divBdr>
                    <w:top w:val="none" w:sz="0" w:space="0" w:color="auto"/>
                    <w:left w:val="none" w:sz="0" w:space="0" w:color="auto"/>
                    <w:bottom w:val="none" w:sz="0" w:space="0" w:color="auto"/>
                    <w:right w:val="none" w:sz="0" w:space="0" w:color="auto"/>
                  </w:divBdr>
                </w:div>
                <w:div w:id="2022931750">
                  <w:marLeft w:val="480"/>
                  <w:marRight w:val="0"/>
                  <w:marTop w:val="0"/>
                  <w:marBottom w:val="0"/>
                  <w:divBdr>
                    <w:top w:val="none" w:sz="0" w:space="0" w:color="auto"/>
                    <w:left w:val="none" w:sz="0" w:space="0" w:color="auto"/>
                    <w:bottom w:val="none" w:sz="0" w:space="0" w:color="auto"/>
                    <w:right w:val="none" w:sz="0" w:space="0" w:color="auto"/>
                  </w:divBdr>
                </w:div>
                <w:div w:id="1309674445">
                  <w:marLeft w:val="480"/>
                  <w:marRight w:val="0"/>
                  <w:marTop w:val="0"/>
                  <w:marBottom w:val="0"/>
                  <w:divBdr>
                    <w:top w:val="none" w:sz="0" w:space="0" w:color="auto"/>
                    <w:left w:val="none" w:sz="0" w:space="0" w:color="auto"/>
                    <w:bottom w:val="none" w:sz="0" w:space="0" w:color="auto"/>
                    <w:right w:val="none" w:sz="0" w:space="0" w:color="auto"/>
                  </w:divBdr>
                </w:div>
                <w:div w:id="894465393">
                  <w:marLeft w:val="480"/>
                  <w:marRight w:val="0"/>
                  <w:marTop w:val="0"/>
                  <w:marBottom w:val="0"/>
                  <w:divBdr>
                    <w:top w:val="none" w:sz="0" w:space="0" w:color="auto"/>
                    <w:left w:val="none" w:sz="0" w:space="0" w:color="auto"/>
                    <w:bottom w:val="none" w:sz="0" w:space="0" w:color="auto"/>
                    <w:right w:val="none" w:sz="0" w:space="0" w:color="auto"/>
                  </w:divBdr>
                </w:div>
                <w:div w:id="479856485">
                  <w:marLeft w:val="480"/>
                  <w:marRight w:val="0"/>
                  <w:marTop w:val="0"/>
                  <w:marBottom w:val="0"/>
                  <w:divBdr>
                    <w:top w:val="none" w:sz="0" w:space="0" w:color="auto"/>
                    <w:left w:val="none" w:sz="0" w:space="0" w:color="auto"/>
                    <w:bottom w:val="none" w:sz="0" w:space="0" w:color="auto"/>
                    <w:right w:val="none" w:sz="0" w:space="0" w:color="auto"/>
                  </w:divBdr>
                </w:div>
                <w:div w:id="1240555514">
                  <w:marLeft w:val="480"/>
                  <w:marRight w:val="0"/>
                  <w:marTop w:val="0"/>
                  <w:marBottom w:val="0"/>
                  <w:divBdr>
                    <w:top w:val="none" w:sz="0" w:space="0" w:color="auto"/>
                    <w:left w:val="none" w:sz="0" w:space="0" w:color="auto"/>
                    <w:bottom w:val="none" w:sz="0" w:space="0" w:color="auto"/>
                    <w:right w:val="none" w:sz="0" w:space="0" w:color="auto"/>
                  </w:divBdr>
                </w:div>
                <w:div w:id="228350061">
                  <w:marLeft w:val="480"/>
                  <w:marRight w:val="0"/>
                  <w:marTop w:val="0"/>
                  <w:marBottom w:val="0"/>
                  <w:divBdr>
                    <w:top w:val="none" w:sz="0" w:space="0" w:color="auto"/>
                    <w:left w:val="none" w:sz="0" w:space="0" w:color="auto"/>
                    <w:bottom w:val="none" w:sz="0" w:space="0" w:color="auto"/>
                    <w:right w:val="none" w:sz="0" w:space="0" w:color="auto"/>
                  </w:divBdr>
                </w:div>
                <w:div w:id="1760059654">
                  <w:marLeft w:val="480"/>
                  <w:marRight w:val="0"/>
                  <w:marTop w:val="0"/>
                  <w:marBottom w:val="0"/>
                  <w:divBdr>
                    <w:top w:val="none" w:sz="0" w:space="0" w:color="auto"/>
                    <w:left w:val="none" w:sz="0" w:space="0" w:color="auto"/>
                    <w:bottom w:val="none" w:sz="0" w:space="0" w:color="auto"/>
                    <w:right w:val="none" w:sz="0" w:space="0" w:color="auto"/>
                  </w:divBdr>
                </w:div>
                <w:div w:id="1189834818">
                  <w:marLeft w:val="480"/>
                  <w:marRight w:val="0"/>
                  <w:marTop w:val="0"/>
                  <w:marBottom w:val="0"/>
                  <w:divBdr>
                    <w:top w:val="none" w:sz="0" w:space="0" w:color="auto"/>
                    <w:left w:val="none" w:sz="0" w:space="0" w:color="auto"/>
                    <w:bottom w:val="none" w:sz="0" w:space="0" w:color="auto"/>
                    <w:right w:val="none" w:sz="0" w:space="0" w:color="auto"/>
                  </w:divBdr>
                </w:div>
              </w:divsChild>
            </w:div>
            <w:div w:id="389159248">
              <w:marLeft w:val="0"/>
              <w:marRight w:val="0"/>
              <w:marTop w:val="0"/>
              <w:marBottom w:val="0"/>
              <w:divBdr>
                <w:top w:val="none" w:sz="0" w:space="0" w:color="auto"/>
                <w:left w:val="none" w:sz="0" w:space="0" w:color="auto"/>
                <w:bottom w:val="none" w:sz="0" w:space="0" w:color="auto"/>
                <w:right w:val="none" w:sz="0" w:space="0" w:color="auto"/>
              </w:divBdr>
              <w:divsChild>
                <w:div w:id="1665694768">
                  <w:marLeft w:val="480"/>
                  <w:marRight w:val="0"/>
                  <w:marTop w:val="0"/>
                  <w:marBottom w:val="0"/>
                  <w:divBdr>
                    <w:top w:val="none" w:sz="0" w:space="0" w:color="auto"/>
                    <w:left w:val="none" w:sz="0" w:space="0" w:color="auto"/>
                    <w:bottom w:val="none" w:sz="0" w:space="0" w:color="auto"/>
                    <w:right w:val="none" w:sz="0" w:space="0" w:color="auto"/>
                  </w:divBdr>
                </w:div>
                <w:div w:id="1688671748">
                  <w:marLeft w:val="480"/>
                  <w:marRight w:val="0"/>
                  <w:marTop w:val="0"/>
                  <w:marBottom w:val="0"/>
                  <w:divBdr>
                    <w:top w:val="none" w:sz="0" w:space="0" w:color="auto"/>
                    <w:left w:val="none" w:sz="0" w:space="0" w:color="auto"/>
                    <w:bottom w:val="none" w:sz="0" w:space="0" w:color="auto"/>
                    <w:right w:val="none" w:sz="0" w:space="0" w:color="auto"/>
                  </w:divBdr>
                </w:div>
                <w:div w:id="548689502">
                  <w:marLeft w:val="480"/>
                  <w:marRight w:val="0"/>
                  <w:marTop w:val="0"/>
                  <w:marBottom w:val="0"/>
                  <w:divBdr>
                    <w:top w:val="none" w:sz="0" w:space="0" w:color="auto"/>
                    <w:left w:val="none" w:sz="0" w:space="0" w:color="auto"/>
                    <w:bottom w:val="none" w:sz="0" w:space="0" w:color="auto"/>
                    <w:right w:val="none" w:sz="0" w:space="0" w:color="auto"/>
                  </w:divBdr>
                </w:div>
                <w:div w:id="1912033524">
                  <w:marLeft w:val="480"/>
                  <w:marRight w:val="0"/>
                  <w:marTop w:val="0"/>
                  <w:marBottom w:val="0"/>
                  <w:divBdr>
                    <w:top w:val="none" w:sz="0" w:space="0" w:color="auto"/>
                    <w:left w:val="none" w:sz="0" w:space="0" w:color="auto"/>
                    <w:bottom w:val="none" w:sz="0" w:space="0" w:color="auto"/>
                    <w:right w:val="none" w:sz="0" w:space="0" w:color="auto"/>
                  </w:divBdr>
                </w:div>
                <w:div w:id="1201433931">
                  <w:marLeft w:val="480"/>
                  <w:marRight w:val="0"/>
                  <w:marTop w:val="0"/>
                  <w:marBottom w:val="0"/>
                  <w:divBdr>
                    <w:top w:val="none" w:sz="0" w:space="0" w:color="auto"/>
                    <w:left w:val="none" w:sz="0" w:space="0" w:color="auto"/>
                    <w:bottom w:val="none" w:sz="0" w:space="0" w:color="auto"/>
                    <w:right w:val="none" w:sz="0" w:space="0" w:color="auto"/>
                  </w:divBdr>
                </w:div>
                <w:div w:id="1814441702">
                  <w:marLeft w:val="480"/>
                  <w:marRight w:val="0"/>
                  <w:marTop w:val="0"/>
                  <w:marBottom w:val="0"/>
                  <w:divBdr>
                    <w:top w:val="none" w:sz="0" w:space="0" w:color="auto"/>
                    <w:left w:val="none" w:sz="0" w:space="0" w:color="auto"/>
                    <w:bottom w:val="none" w:sz="0" w:space="0" w:color="auto"/>
                    <w:right w:val="none" w:sz="0" w:space="0" w:color="auto"/>
                  </w:divBdr>
                </w:div>
                <w:div w:id="904921753">
                  <w:marLeft w:val="480"/>
                  <w:marRight w:val="0"/>
                  <w:marTop w:val="0"/>
                  <w:marBottom w:val="0"/>
                  <w:divBdr>
                    <w:top w:val="none" w:sz="0" w:space="0" w:color="auto"/>
                    <w:left w:val="none" w:sz="0" w:space="0" w:color="auto"/>
                    <w:bottom w:val="none" w:sz="0" w:space="0" w:color="auto"/>
                    <w:right w:val="none" w:sz="0" w:space="0" w:color="auto"/>
                  </w:divBdr>
                </w:div>
                <w:div w:id="965820806">
                  <w:marLeft w:val="480"/>
                  <w:marRight w:val="0"/>
                  <w:marTop w:val="0"/>
                  <w:marBottom w:val="0"/>
                  <w:divBdr>
                    <w:top w:val="none" w:sz="0" w:space="0" w:color="auto"/>
                    <w:left w:val="none" w:sz="0" w:space="0" w:color="auto"/>
                    <w:bottom w:val="none" w:sz="0" w:space="0" w:color="auto"/>
                    <w:right w:val="none" w:sz="0" w:space="0" w:color="auto"/>
                  </w:divBdr>
                </w:div>
                <w:div w:id="1083067734">
                  <w:marLeft w:val="480"/>
                  <w:marRight w:val="0"/>
                  <w:marTop w:val="0"/>
                  <w:marBottom w:val="0"/>
                  <w:divBdr>
                    <w:top w:val="none" w:sz="0" w:space="0" w:color="auto"/>
                    <w:left w:val="none" w:sz="0" w:space="0" w:color="auto"/>
                    <w:bottom w:val="none" w:sz="0" w:space="0" w:color="auto"/>
                    <w:right w:val="none" w:sz="0" w:space="0" w:color="auto"/>
                  </w:divBdr>
                </w:div>
                <w:div w:id="171921578">
                  <w:marLeft w:val="480"/>
                  <w:marRight w:val="0"/>
                  <w:marTop w:val="0"/>
                  <w:marBottom w:val="0"/>
                  <w:divBdr>
                    <w:top w:val="none" w:sz="0" w:space="0" w:color="auto"/>
                    <w:left w:val="none" w:sz="0" w:space="0" w:color="auto"/>
                    <w:bottom w:val="none" w:sz="0" w:space="0" w:color="auto"/>
                    <w:right w:val="none" w:sz="0" w:space="0" w:color="auto"/>
                  </w:divBdr>
                </w:div>
                <w:div w:id="711616099">
                  <w:marLeft w:val="480"/>
                  <w:marRight w:val="0"/>
                  <w:marTop w:val="0"/>
                  <w:marBottom w:val="0"/>
                  <w:divBdr>
                    <w:top w:val="none" w:sz="0" w:space="0" w:color="auto"/>
                    <w:left w:val="none" w:sz="0" w:space="0" w:color="auto"/>
                    <w:bottom w:val="none" w:sz="0" w:space="0" w:color="auto"/>
                    <w:right w:val="none" w:sz="0" w:space="0" w:color="auto"/>
                  </w:divBdr>
                </w:div>
                <w:div w:id="265120642">
                  <w:marLeft w:val="480"/>
                  <w:marRight w:val="0"/>
                  <w:marTop w:val="0"/>
                  <w:marBottom w:val="0"/>
                  <w:divBdr>
                    <w:top w:val="none" w:sz="0" w:space="0" w:color="auto"/>
                    <w:left w:val="none" w:sz="0" w:space="0" w:color="auto"/>
                    <w:bottom w:val="none" w:sz="0" w:space="0" w:color="auto"/>
                    <w:right w:val="none" w:sz="0" w:space="0" w:color="auto"/>
                  </w:divBdr>
                </w:div>
                <w:div w:id="123888155">
                  <w:marLeft w:val="480"/>
                  <w:marRight w:val="0"/>
                  <w:marTop w:val="0"/>
                  <w:marBottom w:val="0"/>
                  <w:divBdr>
                    <w:top w:val="none" w:sz="0" w:space="0" w:color="auto"/>
                    <w:left w:val="none" w:sz="0" w:space="0" w:color="auto"/>
                    <w:bottom w:val="none" w:sz="0" w:space="0" w:color="auto"/>
                    <w:right w:val="none" w:sz="0" w:space="0" w:color="auto"/>
                  </w:divBdr>
                </w:div>
                <w:div w:id="1049037783">
                  <w:marLeft w:val="480"/>
                  <w:marRight w:val="0"/>
                  <w:marTop w:val="0"/>
                  <w:marBottom w:val="0"/>
                  <w:divBdr>
                    <w:top w:val="none" w:sz="0" w:space="0" w:color="auto"/>
                    <w:left w:val="none" w:sz="0" w:space="0" w:color="auto"/>
                    <w:bottom w:val="none" w:sz="0" w:space="0" w:color="auto"/>
                    <w:right w:val="none" w:sz="0" w:space="0" w:color="auto"/>
                  </w:divBdr>
                </w:div>
                <w:div w:id="1062295044">
                  <w:marLeft w:val="480"/>
                  <w:marRight w:val="0"/>
                  <w:marTop w:val="0"/>
                  <w:marBottom w:val="0"/>
                  <w:divBdr>
                    <w:top w:val="none" w:sz="0" w:space="0" w:color="auto"/>
                    <w:left w:val="none" w:sz="0" w:space="0" w:color="auto"/>
                    <w:bottom w:val="none" w:sz="0" w:space="0" w:color="auto"/>
                    <w:right w:val="none" w:sz="0" w:space="0" w:color="auto"/>
                  </w:divBdr>
                </w:div>
                <w:div w:id="1985040002">
                  <w:marLeft w:val="480"/>
                  <w:marRight w:val="0"/>
                  <w:marTop w:val="0"/>
                  <w:marBottom w:val="0"/>
                  <w:divBdr>
                    <w:top w:val="none" w:sz="0" w:space="0" w:color="auto"/>
                    <w:left w:val="none" w:sz="0" w:space="0" w:color="auto"/>
                    <w:bottom w:val="none" w:sz="0" w:space="0" w:color="auto"/>
                    <w:right w:val="none" w:sz="0" w:space="0" w:color="auto"/>
                  </w:divBdr>
                </w:div>
                <w:div w:id="1762142977">
                  <w:marLeft w:val="480"/>
                  <w:marRight w:val="0"/>
                  <w:marTop w:val="0"/>
                  <w:marBottom w:val="0"/>
                  <w:divBdr>
                    <w:top w:val="none" w:sz="0" w:space="0" w:color="auto"/>
                    <w:left w:val="none" w:sz="0" w:space="0" w:color="auto"/>
                    <w:bottom w:val="none" w:sz="0" w:space="0" w:color="auto"/>
                    <w:right w:val="none" w:sz="0" w:space="0" w:color="auto"/>
                  </w:divBdr>
                </w:div>
                <w:div w:id="1709794094">
                  <w:marLeft w:val="480"/>
                  <w:marRight w:val="0"/>
                  <w:marTop w:val="0"/>
                  <w:marBottom w:val="0"/>
                  <w:divBdr>
                    <w:top w:val="none" w:sz="0" w:space="0" w:color="auto"/>
                    <w:left w:val="none" w:sz="0" w:space="0" w:color="auto"/>
                    <w:bottom w:val="none" w:sz="0" w:space="0" w:color="auto"/>
                    <w:right w:val="none" w:sz="0" w:space="0" w:color="auto"/>
                  </w:divBdr>
                </w:div>
                <w:div w:id="254292776">
                  <w:marLeft w:val="480"/>
                  <w:marRight w:val="0"/>
                  <w:marTop w:val="0"/>
                  <w:marBottom w:val="0"/>
                  <w:divBdr>
                    <w:top w:val="none" w:sz="0" w:space="0" w:color="auto"/>
                    <w:left w:val="none" w:sz="0" w:space="0" w:color="auto"/>
                    <w:bottom w:val="none" w:sz="0" w:space="0" w:color="auto"/>
                    <w:right w:val="none" w:sz="0" w:space="0" w:color="auto"/>
                  </w:divBdr>
                </w:div>
                <w:div w:id="731078589">
                  <w:marLeft w:val="480"/>
                  <w:marRight w:val="0"/>
                  <w:marTop w:val="0"/>
                  <w:marBottom w:val="0"/>
                  <w:divBdr>
                    <w:top w:val="none" w:sz="0" w:space="0" w:color="auto"/>
                    <w:left w:val="none" w:sz="0" w:space="0" w:color="auto"/>
                    <w:bottom w:val="none" w:sz="0" w:space="0" w:color="auto"/>
                    <w:right w:val="none" w:sz="0" w:space="0" w:color="auto"/>
                  </w:divBdr>
                </w:div>
                <w:div w:id="2083671711">
                  <w:marLeft w:val="480"/>
                  <w:marRight w:val="0"/>
                  <w:marTop w:val="0"/>
                  <w:marBottom w:val="0"/>
                  <w:divBdr>
                    <w:top w:val="none" w:sz="0" w:space="0" w:color="auto"/>
                    <w:left w:val="none" w:sz="0" w:space="0" w:color="auto"/>
                    <w:bottom w:val="none" w:sz="0" w:space="0" w:color="auto"/>
                    <w:right w:val="none" w:sz="0" w:space="0" w:color="auto"/>
                  </w:divBdr>
                </w:div>
                <w:div w:id="1201866120">
                  <w:marLeft w:val="480"/>
                  <w:marRight w:val="0"/>
                  <w:marTop w:val="0"/>
                  <w:marBottom w:val="0"/>
                  <w:divBdr>
                    <w:top w:val="none" w:sz="0" w:space="0" w:color="auto"/>
                    <w:left w:val="none" w:sz="0" w:space="0" w:color="auto"/>
                    <w:bottom w:val="none" w:sz="0" w:space="0" w:color="auto"/>
                    <w:right w:val="none" w:sz="0" w:space="0" w:color="auto"/>
                  </w:divBdr>
                </w:div>
                <w:div w:id="1271662387">
                  <w:marLeft w:val="480"/>
                  <w:marRight w:val="0"/>
                  <w:marTop w:val="0"/>
                  <w:marBottom w:val="0"/>
                  <w:divBdr>
                    <w:top w:val="none" w:sz="0" w:space="0" w:color="auto"/>
                    <w:left w:val="none" w:sz="0" w:space="0" w:color="auto"/>
                    <w:bottom w:val="none" w:sz="0" w:space="0" w:color="auto"/>
                    <w:right w:val="none" w:sz="0" w:space="0" w:color="auto"/>
                  </w:divBdr>
                </w:div>
                <w:div w:id="732773263">
                  <w:marLeft w:val="480"/>
                  <w:marRight w:val="0"/>
                  <w:marTop w:val="0"/>
                  <w:marBottom w:val="0"/>
                  <w:divBdr>
                    <w:top w:val="none" w:sz="0" w:space="0" w:color="auto"/>
                    <w:left w:val="none" w:sz="0" w:space="0" w:color="auto"/>
                    <w:bottom w:val="none" w:sz="0" w:space="0" w:color="auto"/>
                    <w:right w:val="none" w:sz="0" w:space="0" w:color="auto"/>
                  </w:divBdr>
                </w:div>
                <w:div w:id="2033992521">
                  <w:marLeft w:val="480"/>
                  <w:marRight w:val="0"/>
                  <w:marTop w:val="0"/>
                  <w:marBottom w:val="0"/>
                  <w:divBdr>
                    <w:top w:val="none" w:sz="0" w:space="0" w:color="auto"/>
                    <w:left w:val="none" w:sz="0" w:space="0" w:color="auto"/>
                    <w:bottom w:val="none" w:sz="0" w:space="0" w:color="auto"/>
                    <w:right w:val="none" w:sz="0" w:space="0" w:color="auto"/>
                  </w:divBdr>
                </w:div>
                <w:div w:id="1360353824">
                  <w:marLeft w:val="480"/>
                  <w:marRight w:val="0"/>
                  <w:marTop w:val="0"/>
                  <w:marBottom w:val="0"/>
                  <w:divBdr>
                    <w:top w:val="none" w:sz="0" w:space="0" w:color="auto"/>
                    <w:left w:val="none" w:sz="0" w:space="0" w:color="auto"/>
                    <w:bottom w:val="none" w:sz="0" w:space="0" w:color="auto"/>
                    <w:right w:val="none" w:sz="0" w:space="0" w:color="auto"/>
                  </w:divBdr>
                </w:div>
                <w:div w:id="667710042">
                  <w:marLeft w:val="480"/>
                  <w:marRight w:val="0"/>
                  <w:marTop w:val="0"/>
                  <w:marBottom w:val="0"/>
                  <w:divBdr>
                    <w:top w:val="none" w:sz="0" w:space="0" w:color="auto"/>
                    <w:left w:val="none" w:sz="0" w:space="0" w:color="auto"/>
                    <w:bottom w:val="none" w:sz="0" w:space="0" w:color="auto"/>
                    <w:right w:val="none" w:sz="0" w:space="0" w:color="auto"/>
                  </w:divBdr>
                </w:div>
                <w:div w:id="258762363">
                  <w:marLeft w:val="480"/>
                  <w:marRight w:val="0"/>
                  <w:marTop w:val="0"/>
                  <w:marBottom w:val="0"/>
                  <w:divBdr>
                    <w:top w:val="none" w:sz="0" w:space="0" w:color="auto"/>
                    <w:left w:val="none" w:sz="0" w:space="0" w:color="auto"/>
                    <w:bottom w:val="none" w:sz="0" w:space="0" w:color="auto"/>
                    <w:right w:val="none" w:sz="0" w:space="0" w:color="auto"/>
                  </w:divBdr>
                </w:div>
                <w:div w:id="430470952">
                  <w:marLeft w:val="480"/>
                  <w:marRight w:val="0"/>
                  <w:marTop w:val="0"/>
                  <w:marBottom w:val="0"/>
                  <w:divBdr>
                    <w:top w:val="none" w:sz="0" w:space="0" w:color="auto"/>
                    <w:left w:val="none" w:sz="0" w:space="0" w:color="auto"/>
                    <w:bottom w:val="none" w:sz="0" w:space="0" w:color="auto"/>
                    <w:right w:val="none" w:sz="0" w:space="0" w:color="auto"/>
                  </w:divBdr>
                </w:div>
                <w:div w:id="1660380850">
                  <w:marLeft w:val="480"/>
                  <w:marRight w:val="0"/>
                  <w:marTop w:val="0"/>
                  <w:marBottom w:val="0"/>
                  <w:divBdr>
                    <w:top w:val="none" w:sz="0" w:space="0" w:color="auto"/>
                    <w:left w:val="none" w:sz="0" w:space="0" w:color="auto"/>
                    <w:bottom w:val="none" w:sz="0" w:space="0" w:color="auto"/>
                    <w:right w:val="none" w:sz="0" w:space="0" w:color="auto"/>
                  </w:divBdr>
                </w:div>
                <w:div w:id="1635797261">
                  <w:marLeft w:val="480"/>
                  <w:marRight w:val="0"/>
                  <w:marTop w:val="0"/>
                  <w:marBottom w:val="0"/>
                  <w:divBdr>
                    <w:top w:val="none" w:sz="0" w:space="0" w:color="auto"/>
                    <w:left w:val="none" w:sz="0" w:space="0" w:color="auto"/>
                    <w:bottom w:val="none" w:sz="0" w:space="0" w:color="auto"/>
                    <w:right w:val="none" w:sz="0" w:space="0" w:color="auto"/>
                  </w:divBdr>
                </w:div>
                <w:div w:id="262298377">
                  <w:marLeft w:val="480"/>
                  <w:marRight w:val="0"/>
                  <w:marTop w:val="0"/>
                  <w:marBottom w:val="0"/>
                  <w:divBdr>
                    <w:top w:val="none" w:sz="0" w:space="0" w:color="auto"/>
                    <w:left w:val="none" w:sz="0" w:space="0" w:color="auto"/>
                    <w:bottom w:val="none" w:sz="0" w:space="0" w:color="auto"/>
                    <w:right w:val="none" w:sz="0" w:space="0" w:color="auto"/>
                  </w:divBdr>
                </w:div>
                <w:div w:id="320932514">
                  <w:marLeft w:val="480"/>
                  <w:marRight w:val="0"/>
                  <w:marTop w:val="0"/>
                  <w:marBottom w:val="0"/>
                  <w:divBdr>
                    <w:top w:val="none" w:sz="0" w:space="0" w:color="auto"/>
                    <w:left w:val="none" w:sz="0" w:space="0" w:color="auto"/>
                    <w:bottom w:val="none" w:sz="0" w:space="0" w:color="auto"/>
                    <w:right w:val="none" w:sz="0" w:space="0" w:color="auto"/>
                  </w:divBdr>
                </w:div>
                <w:div w:id="1967273057">
                  <w:marLeft w:val="480"/>
                  <w:marRight w:val="0"/>
                  <w:marTop w:val="0"/>
                  <w:marBottom w:val="0"/>
                  <w:divBdr>
                    <w:top w:val="none" w:sz="0" w:space="0" w:color="auto"/>
                    <w:left w:val="none" w:sz="0" w:space="0" w:color="auto"/>
                    <w:bottom w:val="none" w:sz="0" w:space="0" w:color="auto"/>
                    <w:right w:val="none" w:sz="0" w:space="0" w:color="auto"/>
                  </w:divBdr>
                </w:div>
                <w:div w:id="67584653">
                  <w:marLeft w:val="480"/>
                  <w:marRight w:val="0"/>
                  <w:marTop w:val="0"/>
                  <w:marBottom w:val="0"/>
                  <w:divBdr>
                    <w:top w:val="none" w:sz="0" w:space="0" w:color="auto"/>
                    <w:left w:val="none" w:sz="0" w:space="0" w:color="auto"/>
                    <w:bottom w:val="none" w:sz="0" w:space="0" w:color="auto"/>
                    <w:right w:val="none" w:sz="0" w:space="0" w:color="auto"/>
                  </w:divBdr>
                </w:div>
                <w:div w:id="1181503898">
                  <w:marLeft w:val="480"/>
                  <w:marRight w:val="0"/>
                  <w:marTop w:val="0"/>
                  <w:marBottom w:val="0"/>
                  <w:divBdr>
                    <w:top w:val="none" w:sz="0" w:space="0" w:color="auto"/>
                    <w:left w:val="none" w:sz="0" w:space="0" w:color="auto"/>
                    <w:bottom w:val="none" w:sz="0" w:space="0" w:color="auto"/>
                    <w:right w:val="none" w:sz="0" w:space="0" w:color="auto"/>
                  </w:divBdr>
                </w:div>
                <w:div w:id="765225129">
                  <w:marLeft w:val="480"/>
                  <w:marRight w:val="0"/>
                  <w:marTop w:val="0"/>
                  <w:marBottom w:val="0"/>
                  <w:divBdr>
                    <w:top w:val="none" w:sz="0" w:space="0" w:color="auto"/>
                    <w:left w:val="none" w:sz="0" w:space="0" w:color="auto"/>
                    <w:bottom w:val="none" w:sz="0" w:space="0" w:color="auto"/>
                    <w:right w:val="none" w:sz="0" w:space="0" w:color="auto"/>
                  </w:divBdr>
                </w:div>
                <w:div w:id="1043990558">
                  <w:marLeft w:val="480"/>
                  <w:marRight w:val="0"/>
                  <w:marTop w:val="0"/>
                  <w:marBottom w:val="0"/>
                  <w:divBdr>
                    <w:top w:val="none" w:sz="0" w:space="0" w:color="auto"/>
                    <w:left w:val="none" w:sz="0" w:space="0" w:color="auto"/>
                    <w:bottom w:val="none" w:sz="0" w:space="0" w:color="auto"/>
                    <w:right w:val="none" w:sz="0" w:space="0" w:color="auto"/>
                  </w:divBdr>
                </w:div>
                <w:div w:id="2019841318">
                  <w:marLeft w:val="480"/>
                  <w:marRight w:val="0"/>
                  <w:marTop w:val="0"/>
                  <w:marBottom w:val="0"/>
                  <w:divBdr>
                    <w:top w:val="none" w:sz="0" w:space="0" w:color="auto"/>
                    <w:left w:val="none" w:sz="0" w:space="0" w:color="auto"/>
                    <w:bottom w:val="none" w:sz="0" w:space="0" w:color="auto"/>
                    <w:right w:val="none" w:sz="0" w:space="0" w:color="auto"/>
                  </w:divBdr>
                </w:div>
                <w:div w:id="720447854">
                  <w:marLeft w:val="480"/>
                  <w:marRight w:val="0"/>
                  <w:marTop w:val="0"/>
                  <w:marBottom w:val="0"/>
                  <w:divBdr>
                    <w:top w:val="none" w:sz="0" w:space="0" w:color="auto"/>
                    <w:left w:val="none" w:sz="0" w:space="0" w:color="auto"/>
                    <w:bottom w:val="none" w:sz="0" w:space="0" w:color="auto"/>
                    <w:right w:val="none" w:sz="0" w:space="0" w:color="auto"/>
                  </w:divBdr>
                </w:div>
                <w:div w:id="2143888257">
                  <w:marLeft w:val="480"/>
                  <w:marRight w:val="0"/>
                  <w:marTop w:val="0"/>
                  <w:marBottom w:val="0"/>
                  <w:divBdr>
                    <w:top w:val="none" w:sz="0" w:space="0" w:color="auto"/>
                    <w:left w:val="none" w:sz="0" w:space="0" w:color="auto"/>
                    <w:bottom w:val="none" w:sz="0" w:space="0" w:color="auto"/>
                    <w:right w:val="none" w:sz="0" w:space="0" w:color="auto"/>
                  </w:divBdr>
                </w:div>
                <w:div w:id="577251414">
                  <w:marLeft w:val="480"/>
                  <w:marRight w:val="0"/>
                  <w:marTop w:val="0"/>
                  <w:marBottom w:val="0"/>
                  <w:divBdr>
                    <w:top w:val="none" w:sz="0" w:space="0" w:color="auto"/>
                    <w:left w:val="none" w:sz="0" w:space="0" w:color="auto"/>
                    <w:bottom w:val="none" w:sz="0" w:space="0" w:color="auto"/>
                    <w:right w:val="none" w:sz="0" w:space="0" w:color="auto"/>
                  </w:divBdr>
                </w:div>
                <w:div w:id="1985348392">
                  <w:marLeft w:val="480"/>
                  <w:marRight w:val="0"/>
                  <w:marTop w:val="0"/>
                  <w:marBottom w:val="0"/>
                  <w:divBdr>
                    <w:top w:val="none" w:sz="0" w:space="0" w:color="auto"/>
                    <w:left w:val="none" w:sz="0" w:space="0" w:color="auto"/>
                    <w:bottom w:val="none" w:sz="0" w:space="0" w:color="auto"/>
                    <w:right w:val="none" w:sz="0" w:space="0" w:color="auto"/>
                  </w:divBdr>
                </w:div>
                <w:div w:id="689722526">
                  <w:marLeft w:val="480"/>
                  <w:marRight w:val="0"/>
                  <w:marTop w:val="0"/>
                  <w:marBottom w:val="0"/>
                  <w:divBdr>
                    <w:top w:val="none" w:sz="0" w:space="0" w:color="auto"/>
                    <w:left w:val="none" w:sz="0" w:space="0" w:color="auto"/>
                    <w:bottom w:val="none" w:sz="0" w:space="0" w:color="auto"/>
                    <w:right w:val="none" w:sz="0" w:space="0" w:color="auto"/>
                  </w:divBdr>
                </w:div>
                <w:div w:id="1214658333">
                  <w:marLeft w:val="480"/>
                  <w:marRight w:val="0"/>
                  <w:marTop w:val="0"/>
                  <w:marBottom w:val="0"/>
                  <w:divBdr>
                    <w:top w:val="none" w:sz="0" w:space="0" w:color="auto"/>
                    <w:left w:val="none" w:sz="0" w:space="0" w:color="auto"/>
                    <w:bottom w:val="none" w:sz="0" w:space="0" w:color="auto"/>
                    <w:right w:val="none" w:sz="0" w:space="0" w:color="auto"/>
                  </w:divBdr>
                </w:div>
                <w:div w:id="1797405454">
                  <w:marLeft w:val="480"/>
                  <w:marRight w:val="0"/>
                  <w:marTop w:val="0"/>
                  <w:marBottom w:val="0"/>
                  <w:divBdr>
                    <w:top w:val="none" w:sz="0" w:space="0" w:color="auto"/>
                    <w:left w:val="none" w:sz="0" w:space="0" w:color="auto"/>
                    <w:bottom w:val="none" w:sz="0" w:space="0" w:color="auto"/>
                    <w:right w:val="none" w:sz="0" w:space="0" w:color="auto"/>
                  </w:divBdr>
                </w:div>
              </w:divsChild>
            </w:div>
            <w:div w:id="154958222">
              <w:marLeft w:val="0"/>
              <w:marRight w:val="0"/>
              <w:marTop w:val="0"/>
              <w:marBottom w:val="0"/>
              <w:divBdr>
                <w:top w:val="none" w:sz="0" w:space="0" w:color="auto"/>
                <w:left w:val="none" w:sz="0" w:space="0" w:color="auto"/>
                <w:bottom w:val="none" w:sz="0" w:space="0" w:color="auto"/>
                <w:right w:val="none" w:sz="0" w:space="0" w:color="auto"/>
              </w:divBdr>
              <w:divsChild>
                <w:div w:id="186453255">
                  <w:marLeft w:val="480"/>
                  <w:marRight w:val="0"/>
                  <w:marTop w:val="0"/>
                  <w:marBottom w:val="0"/>
                  <w:divBdr>
                    <w:top w:val="none" w:sz="0" w:space="0" w:color="auto"/>
                    <w:left w:val="none" w:sz="0" w:space="0" w:color="auto"/>
                    <w:bottom w:val="none" w:sz="0" w:space="0" w:color="auto"/>
                    <w:right w:val="none" w:sz="0" w:space="0" w:color="auto"/>
                  </w:divBdr>
                </w:div>
                <w:div w:id="1375615533">
                  <w:marLeft w:val="480"/>
                  <w:marRight w:val="0"/>
                  <w:marTop w:val="0"/>
                  <w:marBottom w:val="0"/>
                  <w:divBdr>
                    <w:top w:val="none" w:sz="0" w:space="0" w:color="auto"/>
                    <w:left w:val="none" w:sz="0" w:space="0" w:color="auto"/>
                    <w:bottom w:val="none" w:sz="0" w:space="0" w:color="auto"/>
                    <w:right w:val="none" w:sz="0" w:space="0" w:color="auto"/>
                  </w:divBdr>
                </w:div>
                <w:div w:id="1711951662">
                  <w:marLeft w:val="480"/>
                  <w:marRight w:val="0"/>
                  <w:marTop w:val="0"/>
                  <w:marBottom w:val="0"/>
                  <w:divBdr>
                    <w:top w:val="none" w:sz="0" w:space="0" w:color="auto"/>
                    <w:left w:val="none" w:sz="0" w:space="0" w:color="auto"/>
                    <w:bottom w:val="none" w:sz="0" w:space="0" w:color="auto"/>
                    <w:right w:val="none" w:sz="0" w:space="0" w:color="auto"/>
                  </w:divBdr>
                </w:div>
                <w:div w:id="656303285">
                  <w:marLeft w:val="480"/>
                  <w:marRight w:val="0"/>
                  <w:marTop w:val="0"/>
                  <w:marBottom w:val="0"/>
                  <w:divBdr>
                    <w:top w:val="none" w:sz="0" w:space="0" w:color="auto"/>
                    <w:left w:val="none" w:sz="0" w:space="0" w:color="auto"/>
                    <w:bottom w:val="none" w:sz="0" w:space="0" w:color="auto"/>
                    <w:right w:val="none" w:sz="0" w:space="0" w:color="auto"/>
                  </w:divBdr>
                </w:div>
                <w:div w:id="168642346">
                  <w:marLeft w:val="480"/>
                  <w:marRight w:val="0"/>
                  <w:marTop w:val="0"/>
                  <w:marBottom w:val="0"/>
                  <w:divBdr>
                    <w:top w:val="none" w:sz="0" w:space="0" w:color="auto"/>
                    <w:left w:val="none" w:sz="0" w:space="0" w:color="auto"/>
                    <w:bottom w:val="none" w:sz="0" w:space="0" w:color="auto"/>
                    <w:right w:val="none" w:sz="0" w:space="0" w:color="auto"/>
                  </w:divBdr>
                </w:div>
                <w:div w:id="1050417631">
                  <w:marLeft w:val="480"/>
                  <w:marRight w:val="0"/>
                  <w:marTop w:val="0"/>
                  <w:marBottom w:val="0"/>
                  <w:divBdr>
                    <w:top w:val="none" w:sz="0" w:space="0" w:color="auto"/>
                    <w:left w:val="none" w:sz="0" w:space="0" w:color="auto"/>
                    <w:bottom w:val="none" w:sz="0" w:space="0" w:color="auto"/>
                    <w:right w:val="none" w:sz="0" w:space="0" w:color="auto"/>
                  </w:divBdr>
                </w:div>
                <w:div w:id="140200848">
                  <w:marLeft w:val="480"/>
                  <w:marRight w:val="0"/>
                  <w:marTop w:val="0"/>
                  <w:marBottom w:val="0"/>
                  <w:divBdr>
                    <w:top w:val="none" w:sz="0" w:space="0" w:color="auto"/>
                    <w:left w:val="none" w:sz="0" w:space="0" w:color="auto"/>
                    <w:bottom w:val="none" w:sz="0" w:space="0" w:color="auto"/>
                    <w:right w:val="none" w:sz="0" w:space="0" w:color="auto"/>
                  </w:divBdr>
                </w:div>
                <w:div w:id="6176266">
                  <w:marLeft w:val="480"/>
                  <w:marRight w:val="0"/>
                  <w:marTop w:val="0"/>
                  <w:marBottom w:val="0"/>
                  <w:divBdr>
                    <w:top w:val="none" w:sz="0" w:space="0" w:color="auto"/>
                    <w:left w:val="none" w:sz="0" w:space="0" w:color="auto"/>
                    <w:bottom w:val="none" w:sz="0" w:space="0" w:color="auto"/>
                    <w:right w:val="none" w:sz="0" w:space="0" w:color="auto"/>
                  </w:divBdr>
                </w:div>
                <w:div w:id="820386813">
                  <w:marLeft w:val="480"/>
                  <w:marRight w:val="0"/>
                  <w:marTop w:val="0"/>
                  <w:marBottom w:val="0"/>
                  <w:divBdr>
                    <w:top w:val="none" w:sz="0" w:space="0" w:color="auto"/>
                    <w:left w:val="none" w:sz="0" w:space="0" w:color="auto"/>
                    <w:bottom w:val="none" w:sz="0" w:space="0" w:color="auto"/>
                    <w:right w:val="none" w:sz="0" w:space="0" w:color="auto"/>
                  </w:divBdr>
                </w:div>
                <w:div w:id="1518278012">
                  <w:marLeft w:val="480"/>
                  <w:marRight w:val="0"/>
                  <w:marTop w:val="0"/>
                  <w:marBottom w:val="0"/>
                  <w:divBdr>
                    <w:top w:val="none" w:sz="0" w:space="0" w:color="auto"/>
                    <w:left w:val="none" w:sz="0" w:space="0" w:color="auto"/>
                    <w:bottom w:val="none" w:sz="0" w:space="0" w:color="auto"/>
                    <w:right w:val="none" w:sz="0" w:space="0" w:color="auto"/>
                  </w:divBdr>
                </w:div>
                <w:div w:id="1444152242">
                  <w:marLeft w:val="480"/>
                  <w:marRight w:val="0"/>
                  <w:marTop w:val="0"/>
                  <w:marBottom w:val="0"/>
                  <w:divBdr>
                    <w:top w:val="none" w:sz="0" w:space="0" w:color="auto"/>
                    <w:left w:val="none" w:sz="0" w:space="0" w:color="auto"/>
                    <w:bottom w:val="none" w:sz="0" w:space="0" w:color="auto"/>
                    <w:right w:val="none" w:sz="0" w:space="0" w:color="auto"/>
                  </w:divBdr>
                </w:div>
                <w:div w:id="1439179569">
                  <w:marLeft w:val="480"/>
                  <w:marRight w:val="0"/>
                  <w:marTop w:val="0"/>
                  <w:marBottom w:val="0"/>
                  <w:divBdr>
                    <w:top w:val="none" w:sz="0" w:space="0" w:color="auto"/>
                    <w:left w:val="none" w:sz="0" w:space="0" w:color="auto"/>
                    <w:bottom w:val="none" w:sz="0" w:space="0" w:color="auto"/>
                    <w:right w:val="none" w:sz="0" w:space="0" w:color="auto"/>
                  </w:divBdr>
                </w:div>
                <w:div w:id="298534414">
                  <w:marLeft w:val="480"/>
                  <w:marRight w:val="0"/>
                  <w:marTop w:val="0"/>
                  <w:marBottom w:val="0"/>
                  <w:divBdr>
                    <w:top w:val="none" w:sz="0" w:space="0" w:color="auto"/>
                    <w:left w:val="none" w:sz="0" w:space="0" w:color="auto"/>
                    <w:bottom w:val="none" w:sz="0" w:space="0" w:color="auto"/>
                    <w:right w:val="none" w:sz="0" w:space="0" w:color="auto"/>
                  </w:divBdr>
                </w:div>
                <w:div w:id="860119725">
                  <w:marLeft w:val="480"/>
                  <w:marRight w:val="0"/>
                  <w:marTop w:val="0"/>
                  <w:marBottom w:val="0"/>
                  <w:divBdr>
                    <w:top w:val="none" w:sz="0" w:space="0" w:color="auto"/>
                    <w:left w:val="none" w:sz="0" w:space="0" w:color="auto"/>
                    <w:bottom w:val="none" w:sz="0" w:space="0" w:color="auto"/>
                    <w:right w:val="none" w:sz="0" w:space="0" w:color="auto"/>
                  </w:divBdr>
                </w:div>
                <w:div w:id="830609449">
                  <w:marLeft w:val="480"/>
                  <w:marRight w:val="0"/>
                  <w:marTop w:val="0"/>
                  <w:marBottom w:val="0"/>
                  <w:divBdr>
                    <w:top w:val="none" w:sz="0" w:space="0" w:color="auto"/>
                    <w:left w:val="none" w:sz="0" w:space="0" w:color="auto"/>
                    <w:bottom w:val="none" w:sz="0" w:space="0" w:color="auto"/>
                    <w:right w:val="none" w:sz="0" w:space="0" w:color="auto"/>
                  </w:divBdr>
                </w:div>
                <w:div w:id="1952011192">
                  <w:marLeft w:val="480"/>
                  <w:marRight w:val="0"/>
                  <w:marTop w:val="0"/>
                  <w:marBottom w:val="0"/>
                  <w:divBdr>
                    <w:top w:val="none" w:sz="0" w:space="0" w:color="auto"/>
                    <w:left w:val="none" w:sz="0" w:space="0" w:color="auto"/>
                    <w:bottom w:val="none" w:sz="0" w:space="0" w:color="auto"/>
                    <w:right w:val="none" w:sz="0" w:space="0" w:color="auto"/>
                  </w:divBdr>
                </w:div>
                <w:div w:id="1392077539">
                  <w:marLeft w:val="480"/>
                  <w:marRight w:val="0"/>
                  <w:marTop w:val="0"/>
                  <w:marBottom w:val="0"/>
                  <w:divBdr>
                    <w:top w:val="none" w:sz="0" w:space="0" w:color="auto"/>
                    <w:left w:val="none" w:sz="0" w:space="0" w:color="auto"/>
                    <w:bottom w:val="none" w:sz="0" w:space="0" w:color="auto"/>
                    <w:right w:val="none" w:sz="0" w:space="0" w:color="auto"/>
                  </w:divBdr>
                </w:div>
                <w:div w:id="820345777">
                  <w:marLeft w:val="480"/>
                  <w:marRight w:val="0"/>
                  <w:marTop w:val="0"/>
                  <w:marBottom w:val="0"/>
                  <w:divBdr>
                    <w:top w:val="none" w:sz="0" w:space="0" w:color="auto"/>
                    <w:left w:val="none" w:sz="0" w:space="0" w:color="auto"/>
                    <w:bottom w:val="none" w:sz="0" w:space="0" w:color="auto"/>
                    <w:right w:val="none" w:sz="0" w:space="0" w:color="auto"/>
                  </w:divBdr>
                </w:div>
                <w:div w:id="1801460877">
                  <w:marLeft w:val="480"/>
                  <w:marRight w:val="0"/>
                  <w:marTop w:val="0"/>
                  <w:marBottom w:val="0"/>
                  <w:divBdr>
                    <w:top w:val="none" w:sz="0" w:space="0" w:color="auto"/>
                    <w:left w:val="none" w:sz="0" w:space="0" w:color="auto"/>
                    <w:bottom w:val="none" w:sz="0" w:space="0" w:color="auto"/>
                    <w:right w:val="none" w:sz="0" w:space="0" w:color="auto"/>
                  </w:divBdr>
                </w:div>
                <w:div w:id="1871452617">
                  <w:marLeft w:val="480"/>
                  <w:marRight w:val="0"/>
                  <w:marTop w:val="0"/>
                  <w:marBottom w:val="0"/>
                  <w:divBdr>
                    <w:top w:val="none" w:sz="0" w:space="0" w:color="auto"/>
                    <w:left w:val="none" w:sz="0" w:space="0" w:color="auto"/>
                    <w:bottom w:val="none" w:sz="0" w:space="0" w:color="auto"/>
                    <w:right w:val="none" w:sz="0" w:space="0" w:color="auto"/>
                  </w:divBdr>
                </w:div>
                <w:div w:id="1397776745">
                  <w:marLeft w:val="480"/>
                  <w:marRight w:val="0"/>
                  <w:marTop w:val="0"/>
                  <w:marBottom w:val="0"/>
                  <w:divBdr>
                    <w:top w:val="none" w:sz="0" w:space="0" w:color="auto"/>
                    <w:left w:val="none" w:sz="0" w:space="0" w:color="auto"/>
                    <w:bottom w:val="none" w:sz="0" w:space="0" w:color="auto"/>
                    <w:right w:val="none" w:sz="0" w:space="0" w:color="auto"/>
                  </w:divBdr>
                </w:div>
                <w:div w:id="749931640">
                  <w:marLeft w:val="480"/>
                  <w:marRight w:val="0"/>
                  <w:marTop w:val="0"/>
                  <w:marBottom w:val="0"/>
                  <w:divBdr>
                    <w:top w:val="none" w:sz="0" w:space="0" w:color="auto"/>
                    <w:left w:val="none" w:sz="0" w:space="0" w:color="auto"/>
                    <w:bottom w:val="none" w:sz="0" w:space="0" w:color="auto"/>
                    <w:right w:val="none" w:sz="0" w:space="0" w:color="auto"/>
                  </w:divBdr>
                </w:div>
                <w:div w:id="1696224598">
                  <w:marLeft w:val="480"/>
                  <w:marRight w:val="0"/>
                  <w:marTop w:val="0"/>
                  <w:marBottom w:val="0"/>
                  <w:divBdr>
                    <w:top w:val="none" w:sz="0" w:space="0" w:color="auto"/>
                    <w:left w:val="none" w:sz="0" w:space="0" w:color="auto"/>
                    <w:bottom w:val="none" w:sz="0" w:space="0" w:color="auto"/>
                    <w:right w:val="none" w:sz="0" w:space="0" w:color="auto"/>
                  </w:divBdr>
                </w:div>
                <w:div w:id="1937253267">
                  <w:marLeft w:val="480"/>
                  <w:marRight w:val="0"/>
                  <w:marTop w:val="0"/>
                  <w:marBottom w:val="0"/>
                  <w:divBdr>
                    <w:top w:val="none" w:sz="0" w:space="0" w:color="auto"/>
                    <w:left w:val="none" w:sz="0" w:space="0" w:color="auto"/>
                    <w:bottom w:val="none" w:sz="0" w:space="0" w:color="auto"/>
                    <w:right w:val="none" w:sz="0" w:space="0" w:color="auto"/>
                  </w:divBdr>
                </w:div>
                <w:div w:id="1469124503">
                  <w:marLeft w:val="480"/>
                  <w:marRight w:val="0"/>
                  <w:marTop w:val="0"/>
                  <w:marBottom w:val="0"/>
                  <w:divBdr>
                    <w:top w:val="none" w:sz="0" w:space="0" w:color="auto"/>
                    <w:left w:val="none" w:sz="0" w:space="0" w:color="auto"/>
                    <w:bottom w:val="none" w:sz="0" w:space="0" w:color="auto"/>
                    <w:right w:val="none" w:sz="0" w:space="0" w:color="auto"/>
                  </w:divBdr>
                </w:div>
                <w:div w:id="709761802">
                  <w:marLeft w:val="480"/>
                  <w:marRight w:val="0"/>
                  <w:marTop w:val="0"/>
                  <w:marBottom w:val="0"/>
                  <w:divBdr>
                    <w:top w:val="none" w:sz="0" w:space="0" w:color="auto"/>
                    <w:left w:val="none" w:sz="0" w:space="0" w:color="auto"/>
                    <w:bottom w:val="none" w:sz="0" w:space="0" w:color="auto"/>
                    <w:right w:val="none" w:sz="0" w:space="0" w:color="auto"/>
                  </w:divBdr>
                </w:div>
                <w:div w:id="1754399923">
                  <w:marLeft w:val="480"/>
                  <w:marRight w:val="0"/>
                  <w:marTop w:val="0"/>
                  <w:marBottom w:val="0"/>
                  <w:divBdr>
                    <w:top w:val="none" w:sz="0" w:space="0" w:color="auto"/>
                    <w:left w:val="none" w:sz="0" w:space="0" w:color="auto"/>
                    <w:bottom w:val="none" w:sz="0" w:space="0" w:color="auto"/>
                    <w:right w:val="none" w:sz="0" w:space="0" w:color="auto"/>
                  </w:divBdr>
                </w:div>
                <w:div w:id="1075710961">
                  <w:marLeft w:val="480"/>
                  <w:marRight w:val="0"/>
                  <w:marTop w:val="0"/>
                  <w:marBottom w:val="0"/>
                  <w:divBdr>
                    <w:top w:val="none" w:sz="0" w:space="0" w:color="auto"/>
                    <w:left w:val="none" w:sz="0" w:space="0" w:color="auto"/>
                    <w:bottom w:val="none" w:sz="0" w:space="0" w:color="auto"/>
                    <w:right w:val="none" w:sz="0" w:space="0" w:color="auto"/>
                  </w:divBdr>
                </w:div>
                <w:div w:id="557597725">
                  <w:marLeft w:val="480"/>
                  <w:marRight w:val="0"/>
                  <w:marTop w:val="0"/>
                  <w:marBottom w:val="0"/>
                  <w:divBdr>
                    <w:top w:val="none" w:sz="0" w:space="0" w:color="auto"/>
                    <w:left w:val="none" w:sz="0" w:space="0" w:color="auto"/>
                    <w:bottom w:val="none" w:sz="0" w:space="0" w:color="auto"/>
                    <w:right w:val="none" w:sz="0" w:space="0" w:color="auto"/>
                  </w:divBdr>
                </w:div>
                <w:div w:id="394201260">
                  <w:marLeft w:val="480"/>
                  <w:marRight w:val="0"/>
                  <w:marTop w:val="0"/>
                  <w:marBottom w:val="0"/>
                  <w:divBdr>
                    <w:top w:val="none" w:sz="0" w:space="0" w:color="auto"/>
                    <w:left w:val="none" w:sz="0" w:space="0" w:color="auto"/>
                    <w:bottom w:val="none" w:sz="0" w:space="0" w:color="auto"/>
                    <w:right w:val="none" w:sz="0" w:space="0" w:color="auto"/>
                  </w:divBdr>
                </w:div>
                <w:div w:id="761295139">
                  <w:marLeft w:val="480"/>
                  <w:marRight w:val="0"/>
                  <w:marTop w:val="0"/>
                  <w:marBottom w:val="0"/>
                  <w:divBdr>
                    <w:top w:val="none" w:sz="0" w:space="0" w:color="auto"/>
                    <w:left w:val="none" w:sz="0" w:space="0" w:color="auto"/>
                    <w:bottom w:val="none" w:sz="0" w:space="0" w:color="auto"/>
                    <w:right w:val="none" w:sz="0" w:space="0" w:color="auto"/>
                  </w:divBdr>
                </w:div>
                <w:div w:id="2131969429">
                  <w:marLeft w:val="480"/>
                  <w:marRight w:val="0"/>
                  <w:marTop w:val="0"/>
                  <w:marBottom w:val="0"/>
                  <w:divBdr>
                    <w:top w:val="none" w:sz="0" w:space="0" w:color="auto"/>
                    <w:left w:val="none" w:sz="0" w:space="0" w:color="auto"/>
                    <w:bottom w:val="none" w:sz="0" w:space="0" w:color="auto"/>
                    <w:right w:val="none" w:sz="0" w:space="0" w:color="auto"/>
                  </w:divBdr>
                </w:div>
                <w:div w:id="2083792176">
                  <w:marLeft w:val="480"/>
                  <w:marRight w:val="0"/>
                  <w:marTop w:val="0"/>
                  <w:marBottom w:val="0"/>
                  <w:divBdr>
                    <w:top w:val="none" w:sz="0" w:space="0" w:color="auto"/>
                    <w:left w:val="none" w:sz="0" w:space="0" w:color="auto"/>
                    <w:bottom w:val="none" w:sz="0" w:space="0" w:color="auto"/>
                    <w:right w:val="none" w:sz="0" w:space="0" w:color="auto"/>
                  </w:divBdr>
                </w:div>
                <w:div w:id="787356312">
                  <w:marLeft w:val="480"/>
                  <w:marRight w:val="0"/>
                  <w:marTop w:val="0"/>
                  <w:marBottom w:val="0"/>
                  <w:divBdr>
                    <w:top w:val="none" w:sz="0" w:space="0" w:color="auto"/>
                    <w:left w:val="none" w:sz="0" w:space="0" w:color="auto"/>
                    <w:bottom w:val="none" w:sz="0" w:space="0" w:color="auto"/>
                    <w:right w:val="none" w:sz="0" w:space="0" w:color="auto"/>
                  </w:divBdr>
                </w:div>
                <w:div w:id="1413089656">
                  <w:marLeft w:val="480"/>
                  <w:marRight w:val="0"/>
                  <w:marTop w:val="0"/>
                  <w:marBottom w:val="0"/>
                  <w:divBdr>
                    <w:top w:val="none" w:sz="0" w:space="0" w:color="auto"/>
                    <w:left w:val="none" w:sz="0" w:space="0" w:color="auto"/>
                    <w:bottom w:val="none" w:sz="0" w:space="0" w:color="auto"/>
                    <w:right w:val="none" w:sz="0" w:space="0" w:color="auto"/>
                  </w:divBdr>
                </w:div>
                <w:div w:id="1388647140">
                  <w:marLeft w:val="480"/>
                  <w:marRight w:val="0"/>
                  <w:marTop w:val="0"/>
                  <w:marBottom w:val="0"/>
                  <w:divBdr>
                    <w:top w:val="none" w:sz="0" w:space="0" w:color="auto"/>
                    <w:left w:val="none" w:sz="0" w:space="0" w:color="auto"/>
                    <w:bottom w:val="none" w:sz="0" w:space="0" w:color="auto"/>
                    <w:right w:val="none" w:sz="0" w:space="0" w:color="auto"/>
                  </w:divBdr>
                </w:div>
                <w:div w:id="1187137311">
                  <w:marLeft w:val="480"/>
                  <w:marRight w:val="0"/>
                  <w:marTop w:val="0"/>
                  <w:marBottom w:val="0"/>
                  <w:divBdr>
                    <w:top w:val="none" w:sz="0" w:space="0" w:color="auto"/>
                    <w:left w:val="none" w:sz="0" w:space="0" w:color="auto"/>
                    <w:bottom w:val="none" w:sz="0" w:space="0" w:color="auto"/>
                    <w:right w:val="none" w:sz="0" w:space="0" w:color="auto"/>
                  </w:divBdr>
                </w:div>
                <w:div w:id="254553589">
                  <w:marLeft w:val="480"/>
                  <w:marRight w:val="0"/>
                  <w:marTop w:val="0"/>
                  <w:marBottom w:val="0"/>
                  <w:divBdr>
                    <w:top w:val="none" w:sz="0" w:space="0" w:color="auto"/>
                    <w:left w:val="none" w:sz="0" w:space="0" w:color="auto"/>
                    <w:bottom w:val="none" w:sz="0" w:space="0" w:color="auto"/>
                    <w:right w:val="none" w:sz="0" w:space="0" w:color="auto"/>
                  </w:divBdr>
                </w:div>
                <w:div w:id="704987627">
                  <w:marLeft w:val="480"/>
                  <w:marRight w:val="0"/>
                  <w:marTop w:val="0"/>
                  <w:marBottom w:val="0"/>
                  <w:divBdr>
                    <w:top w:val="none" w:sz="0" w:space="0" w:color="auto"/>
                    <w:left w:val="none" w:sz="0" w:space="0" w:color="auto"/>
                    <w:bottom w:val="none" w:sz="0" w:space="0" w:color="auto"/>
                    <w:right w:val="none" w:sz="0" w:space="0" w:color="auto"/>
                  </w:divBdr>
                </w:div>
                <w:div w:id="1923760882">
                  <w:marLeft w:val="480"/>
                  <w:marRight w:val="0"/>
                  <w:marTop w:val="0"/>
                  <w:marBottom w:val="0"/>
                  <w:divBdr>
                    <w:top w:val="none" w:sz="0" w:space="0" w:color="auto"/>
                    <w:left w:val="none" w:sz="0" w:space="0" w:color="auto"/>
                    <w:bottom w:val="none" w:sz="0" w:space="0" w:color="auto"/>
                    <w:right w:val="none" w:sz="0" w:space="0" w:color="auto"/>
                  </w:divBdr>
                </w:div>
                <w:div w:id="1795754139">
                  <w:marLeft w:val="480"/>
                  <w:marRight w:val="0"/>
                  <w:marTop w:val="0"/>
                  <w:marBottom w:val="0"/>
                  <w:divBdr>
                    <w:top w:val="none" w:sz="0" w:space="0" w:color="auto"/>
                    <w:left w:val="none" w:sz="0" w:space="0" w:color="auto"/>
                    <w:bottom w:val="none" w:sz="0" w:space="0" w:color="auto"/>
                    <w:right w:val="none" w:sz="0" w:space="0" w:color="auto"/>
                  </w:divBdr>
                </w:div>
                <w:div w:id="875704562">
                  <w:marLeft w:val="480"/>
                  <w:marRight w:val="0"/>
                  <w:marTop w:val="0"/>
                  <w:marBottom w:val="0"/>
                  <w:divBdr>
                    <w:top w:val="none" w:sz="0" w:space="0" w:color="auto"/>
                    <w:left w:val="none" w:sz="0" w:space="0" w:color="auto"/>
                    <w:bottom w:val="none" w:sz="0" w:space="0" w:color="auto"/>
                    <w:right w:val="none" w:sz="0" w:space="0" w:color="auto"/>
                  </w:divBdr>
                </w:div>
                <w:div w:id="1305743369">
                  <w:marLeft w:val="480"/>
                  <w:marRight w:val="0"/>
                  <w:marTop w:val="0"/>
                  <w:marBottom w:val="0"/>
                  <w:divBdr>
                    <w:top w:val="none" w:sz="0" w:space="0" w:color="auto"/>
                    <w:left w:val="none" w:sz="0" w:space="0" w:color="auto"/>
                    <w:bottom w:val="none" w:sz="0" w:space="0" w:color="auto"/>
                    <w:right w:val="none" w:sz="0" w:space="0" w:color="auto"/>
                  </w:divBdr>
                </w:div>
                <w:div w:id="923803021">
                  <w:marLeft w:val="480"/>
                  <w:marRight w:val="0"/>
                  <w:marTop w:val="0"/>
                  <w:marBottom w:val="0"/>
                  <w:divBdr>
                    <w:top w:val="none" w:sz="0" w:space="0" w:color="auto"/>
                    <w:left w:val="none" w:sz="0" w:space="0" w:color="auto"/>
                    <w:bottom w:val="none" w:sz="0" w:space="0" w:color="auto"/>
                    <w:right w:val="none" w:sz="0" w:space="0" w:color="auto"/>
                  </w:divBdr>
                </w:div>
                <w:div w:id="1242833955">
                  <w:marLeft w:val="480"/>
                  <w:marRight w:val="0"/>
                  <w:marTop w:val="0"/>
                  <w:marBottom w:val="0"/>
                  <w:divBdr>
                    <w:top w:val="none" w:sz="0" w:space="0" w:color="auto"/>
                    <w:left w:val="none" w:sz="0" w:space="0" w:color="auto"/>
                    <w:bottom w:val="none" w:sz="0" w:space="0" w:color="auto"/>
                    <w:right w:val="none" w:sz="0" w:space="0" w:color="auto"/>
                  </w:divBdr>
                </w:div>
                <w:div w:id="1582250438">
                  <w:marLeft w:val="480"/>
                  <w:marRight w:val="0"/>
                  <w:marTop w:val="0"/>
                  <w:marBottom w:val="0"/>
                  <w:divBdr>
                    <w:top w:val="none" w:sz="0" w:space="0" w:color="auto"/>
                    <w:left w:val="none" w:sz="0" w:space="0" w:color="auto"/>
                    <w:bottom w:val="none" w:sz="0" w:space="0" w:color="auto"/>
                    <w:right w:val="none" w:sz="0" w:space="0" w:color="auto"/>
                  </w:divBdr>
                </w:div>
              </w:divsChild>
            </w:div>
            <w:div w:id="1508518803">
              <w:marLeft w:val="0"/>
              <w:marRight w:val="0"/>
              <w:marTop w:val="0"/>
              <w:marBottom w:val="0"/>
              <w:divBdr>
                <w:top w:val="none" w:sz="0" w:space="0" w:color="auto"/>
                <w:left w:val="none" w:sz="0" w:space="0" w:color="auto"/>
                <w:bottom w:val="none" w:sz="0" w:space="0" w:color="auto"/>
                <w:right w:val="none" w:sz="0" w:space="0" w:color="auto"/>
              </w:divBdr>
              <w:divsChild>
                <w:div w:id="561254145">
                  <w:marLeft w:val="480"/>
                  <w:marRight w:val="0"/>
                  <w:marTop w:val="0"/>
                  <w:marBottom w:val="0"/>
                  <w:divBdr>
                    <w:top w:val="none" w:sz="0" w:space="0" w:color="auto"/>
                    <w:left w:val="none" w:sz="0" w:space="0" w:color="auto"/>
                    <w:bottom w:val="none" w:sz="0" w:space="0" w:color="auto"/>
                    <w:right w:val="none" w:sz="0" w:space="0" w:color="auto"/>
                  </w:divBdr>
                </w:div>
                <w:div w:id="805439006">
                  <w:marLeft w:val="480"/>
                  <w:marRight w:val="0"/>
                  <w:marTop w:val="0"/>
                  <w:marBottom w:val="0"/>
                  <w:divBdr>
                    <w:top w:val="none" w:sz="0" w:space="0" w:color="auto"/>
                    <w:left w:val="none" w:sz="0" w:space="0" w:color="auto"/>
                    <w:bottom w:val="none" w:sz="0" w:space="0" w:color="auto"/>
                    <w:right w:val="none" w:sz="0" w:space="0" w:color="auto"/>
                  </w:divBdr>
                </w:div>
                <w:div w:id="934020920">
                  <w:marLeft w:val="480"/>
                  <w:marRight w:val="0"/>
                  <w:marTop w:val="0"/>
                  <w:marBottom w:val="0"/>
                  <w:divBdr>
                    <w:top w:val="none" w:sz="0" w:space="0" w:color="auto"/>
                    <w:left w:val="none" w:sz="0" w:space="0" w:color="auto"/>
                    <w:bottom w:val="none" w:sz="0" w:space="0" w:color="auto"/>
                    <w:right w:val="none" w:sz="0" w:space="0" w:color="auto"/>
                  </w:divBdr>
                </w:div>
                <w:div w:id="39280536">
                  <w:marLeft w:val="480"/>
                  <w:marRight w:val="0"/>
                  <w:marTop w:val="0"/>
                  <w:marBottom w:val="0"/>
                  <w:divBdr>
                    <w:top w:val="none" w:sz="0" w:space="0" w:color="auto"/>
                    <w:left w:val="none" w:sz="0" w:space="0" w:color="auto"/>
                    <w:bottom w:val="none" w:sz="0" w:space="0" w:color="auto"/>
                    <w:right w:val="none" w:sz="0" w:space="0" w:color="auto"/>
                  </w:divBdr>
                </w:div>
                <w:div w:id="1826362201">
                  <w:marLeft w:val="480"/>
                  <w:marRight w:val="0"/>
                  <w:marTop w:val="0"/>
                  <w:marBottom w:val="0"/>
                  <w:divBdr>
                    <w:top w:val="none" w:sz="0" w:space="0" w:color="auto"/>
                    <w:left w:val="none" w:sz="0" w:space="0" w:color="auto"/>
                    <w:bottom w:val="none" w:sz="0" w:space="0" w:color="auto"/>
                    <w:right w:val="none" w:sz="0" w:space="0" w:color="auto"/>
                  </w:divBdr>
                </w:div>
                <w:div w:id="1091895984">
                  <w:marLeft w:val="480"/>
                  <w:marRight w:val="0"/>
                  <w:marTop w:val="0"/>
                  <w:marBottom w:val="0"/>
                  <w:divBdr>
                    <w:top w:val="none" w:sz="0" w:space="0" w:color="auto"/>
                    <w:left w:val="none" w:sz="0" w:space="0" w:color="auto"/>
                    <w:bottom w:val="none" w:sz="0" w:space="0" w:color="auto"/>
                    <w:right w:val="none" w:sz="0" w:space="0" w:color="auto"/>
                  </w:divBdr>
                </w:div>
                <w:div w:id="573590785">
                  <w:marLeft w:val="480"/>
                  <w:marRight w:val="0"/>
                  <w:marTop w:val="0"/>
                  <w:marBottom w:val="0"/>
                  <w:divBdr>
                    <w:top w:val="none" w:sz="0" w:space="0" w:color="auto"/>
                    <w:left w:val="none" w:sz="0" w:space="0" w:color="auto"/>
                    <w:bottom w:val="none" w:sz="0" w:space="0" w:color="auto"/>
                    <w:right w:val="none" w:sz="0" w:space="0" w:color="auto"/>
                  </w:divBdr>
                </w:div>
                <w:div w:id="880556962">
                  <w:marLeft w:val="480"/>
                  <w:marRight w:val="0"/>
                  <w:marTop w:val="0"/>
                  <w:marBottom w:val="0"/>
                  <w:divBdr>
                    <w:top w:val="none" w:sz="0" w:space="0" w:color="auto"/>
                    <w:left w:val="none" w:sz="0" w:space="0" w:color="auto"/>
                    <w:bottom w:val="none" w:sz="0" w:space="0" w:color="auto"/>
                    <w:right w:val="none" w:sz="0" w:space="0" w:color="auto"/>
                  </w:divBdr>
                </w:div>
                <w:div w:id="1370181548">
                  <w:marLeft w:val="480"/>
                  <w:marRight w:val="0"/>
                  <w:marTop w:val="0"/>
                  <w:marBottom w:val="0"/>
                  <w:divBdr>
                    <w:top w:val="none" w:sz="0" w:space="0" w:color="auto"/>
                    <w:left w:val="none" w:sz="0" w:space="0" w:color="auto"/>
                    <w:bottom w:val="none" w:sz="0" w:space="0" w:color="auto"/>
                    <w:right w:val="none" w:sz="0" w:space="0" w:color="auto"/>
                  </w:divBdr>
                </w:div>
                <w:div w:id="611979156">
                  <w:marLeft w:val="480"/>
                  <w:marRight w:val="0"/>
                  <w:marTop w:val="0"/>
                  <w:marBottom w:val="0"/>
                  <w:divBdr>
                    <w:top w:val="none" w:sz="0" w:space="0" w:color="auto"/>
                    <w:left w:val="none" w:sz="0" w:space="0" w:color="auto"/>
                    <w:bottom w:val="none" w:sz="0" w:space="0" w:color="auto"/>
                    <w:right w:val="none" w:sz="0" w:space="0" w:color="auto"/>
                  </w:divBdr>
                </w:div>
                <w:div w:id="592932282">
                  <w:marLeft w:val="480"/>
                  <w:marRight w:val="0"/>
                  <w:marTop w:val="0"/>
                  <w:marBottom w:val="0"/>
                  <w:divBdr>
                    <w:top w:val="none" w:sz="0" w:space="0" w:color="auto"/>
                    <w:left w:val="none" w:sz="0" w:space="0" w:color="auto"/>
                    <w:bottom w:val="none" w:sz="0" w:space="0" w:color="auto"/>
                    <w:right w:val="none" w:sz="0" w:space="0" w:color="auto"/>
                  </w:divBdr>
                </w:div>
                <w:div w:id="497431211">
                  <w:marLeft w:val="480"/>
                  <w:marRight w:val="0"/>
                  <w:marTop w:val="0"/>
                  <w:marBottom w:val="0"/>
                  <w:divBdr>
                    <w:top w:val="none" w:sz="0" w:space="0" w:color="auto"/>
                    <w:left w:val="none" w:sz="0" w:space="0" w:color="auto"/>
                    <w:bottom w:val="none" w:sz="0" w:space="0" w:color="auto"/>
                    <w:right w:val="none" w:sz="0" w:space="0" w:color="auto"/>
                  </w:divBdr>
                </w:div>
                <w:div w:id="1713339181">
                  <w:marLeft w:val="480"/>
                  <w:marRight w:val="0"/>
                  <w:marTop w:val="0"/>
                  <w:marBottom w:val="0"/>
                  <w:divBdr>
                    <w:top w:val="none" w:sz="0" w:space="0" w:color="auto"/>
                    <w:left w:val="none" w:sz="0" w:space="0" w:color="auto"/>
                    <w:bottom w:val="none" w:sz="0" w:space="0" w:color="auto"/>
                    <w:right w:val="none" w:sz="0" w:space="0" w:color="auto"/>
                  </w:divBdr>
                </w:div>
                <w:div w:id="657346078">
                  <w:marLeft w:val="480"/>
                  <w:marRight w:val="0"/>
                  <w:marTop w:val="0"/>
                  <w:marBottom w:val="0"/>
                  <w:divBdr>
                    <w:top w:val="none" w:sz="0" w:space="0" w:color="auto"/>
                    <w:left w:val="none" w:sz="0" w:space="0" w:color="auto"/>
                    <w:bottom w:val="none" w:sz="0" w:space="0" w:color="auto"/>
                    <w:right w:val="none" w:sz="0" w:space="0" w:color="auto"/>
                  </w:divBdr>
                </w:div>
                <w:div w:id="87309716">
                  <w:marLeft w:val="480"/>
                  <w:marRight w:val="0"/>
                  <w:marTop w:val="0"/>
                  <w:marBottom w:val="0"/>
                  <w:divBdr>
                    <w:top w:val="none" w:sz="0" w:space="0" w:color="auto"/>
                    <w:left w:val="none" w:sz="0" w:space="0" w:color="auto"/>
                    <w:bottom w:val="none" w:sz="0" w:space="0" w:color="auto"/>
                    <w:right w:val="none" w:sz="0" w:space="0" w:color="auto"/>
                  </w:divBdr>
                </w:div>
                <w:div w:id="2101683018">
                  <w:marLeft w:val="480"/>
                  <w:marRight w:val="0"/>
                  <w:marTop w:val="0"/>
                  <w:marBottom w:val="0"/>
                  <w:divBdr>
                    <w:top w:val="none" w:sz="0" w:space="0" w:color="auto"/>
                    <w:left w:val="none" w:sz="0" w:space="0" w:color="auto"/>
                    <w:bottom w:val="none" w:sz="0" w:space="0" w:color="auto"/>
                    <w:right w:val="none" w:sz="0" w:space="0" w:color="auto"/>
                  </w:divBdr>
                </w:div>
                <w:div w:id="1517571309">
                  <w:marLeft w:val="480"/>
                  <w:marRight w:val="0"/>
                  <w:marTop w:val="0"/>
                  <w:marBottom w:val="0"/>
                  <w:divBdr>
                    <w:top w:val="none" w:sz="0" w:space="0" w:color="auto"/>
                    <w:left w:val="none" w:sz="0" w:space="0" w:color="auto"/>
                    <w:bottom w:val="none" w:sz="0" w:space="0" w:color="auto"/>
                    <w:right w:val="none" w:sz="0" w:space="0" w:color="auto"/>
                  </w:divBdr>
                </w:div>
                <w:div w:id="1017855132">
                  <w:marLeft w:val="480"/>
                  <w:marRight w:val="0"/>
                  <w:marTop w:val="0"/>
                  <w:marBottom w:val="0"/>
                  <w:divBdr>
                    <w:top w:val="none" w:sz="0" w:space="0" w:color="auto"/>
                    <w:left w:val="none" w:sz="0" w:space="0" w:color="auto"/>
                    <w:bottom w:val="none" w:sz="0" w:space="0" w:color="auto"/>
                    <w:right w:val="none" w:sz="0" w:space="0" w:color="auto"/>
                  </w:divBdr>
                </w:div>
                <w:div w:id="1233195850">
                  <w:marLeft w:val="480"/>
                  <w:marRight w:val="0"/>
                  <w:marTop w:val="0"/>
                  <w:marBottom w:val="0"/>
                  <w:divBdr>
                    <w:top w:val="none" w:sz="0" w:space="0" w:color="auto"/>
                    <w:left w:val="none" w:sz="0" w:space="0" w:color="auto"/>
                    <w:bottom w:val="none" w:sz="0" w:space="0" w:color="auto"/>
                    <w:right w:val="none" w:sz="0" w:space="0" w:color="auto"/>
                  </w:divBdr>
                </w:div>
                <w:div w:id="2046054977">
                  <w:marLeft w:val="480"/>
                  <w:marRight w:val="0"/>
                  <w:marTop w:val="0"/>
                  <w:marBottom w:val="0"/>
                  <w:divBdr>
                    <w:top w:val="none" w:sz="0" w:space="0" w:color="auto"/>
                    <w:left w:val="none" w:sz="0" w:space="0" w:color="auto"/>
                    <w:bottom w:val="none" w:sz="0" w:space="0" w:color="auto"/>
                    <w:right w:val="none" w:sz="0" w:space="0" w:color="auto"/>
                  </w:divBdr>
                </w:div>
                <w:div w:id="582760110">
                  <w:marLeft w:val="480"/>
                  <w:marRight w:val="0"/>
                  <w:marTop w:val="0"/>
                  <w:marBottom w:val="0"/>
                  <w:divBdr>
                    <w:top w:val="none" w:sz="0" w:space="0" w:color="auto"/>
                    <w:left w:val="none" w:sz="0" w:space="0" w:color="auto"/>
                    <w:bottom w:val="none" w:sz="0" w:space="0" w:color="auto"/>
                    <w:right w:val="none" w:sz="0" w:space="0" w:color="auto"/>
                  </w:divBdr>
                </w:div>
                <w:div w:id="1334258889">
                  <w:marLeft w:val="480"/>
                  <w:marRight w:val="0"/>
                  <w:marTop w:val="0"/>
                  <w:marBottom w:val="0"/>
                  <w:divBdr>
                    <w:top w:val="none" w:sz="0" w:space="0" w:color="auto"/>
                    <w:left w:val="none" w:sz="0" w:space="0" w:color="auto"/>
                    <w:bottom w:val="none" w:sz="0" w:space="0" w:color="auto"/>
                    <w:right w:val="none" w:sz="0" w:space="0" w:color="auto"/>
                  </w:divBdr>
                </w:div>
                <w:div w:id="1116221517">
                  <w:marLeft w:val="480"/>
                  <w:marRight w:val="0"/>
                  <w:marTop w:val="0"/>
                  <w:marBottom w:val="0"/>
                  <w:divBdr>
                    <w:top w:val="none" w:sz="0" w:space="0" w:color="auto"/>
                    <w:left w:val="none" w:sz="0" w:space="0" w:color="auto"/>
                    <w:bottom w:val="none" w:sz="0" w:space="0" w:color="auto"/>
                    <w:right w:val="none" w:sz="0" w:space="0" w:color="auto"/>
                  </w:divBdr>
                </w:div>
                <w:div w:id="407653333">
                  <w:marLeft w:val="480"/>
                  <w:marRight w:val="0"/>
                  <w:marTop w:val="0"/>
                  <w:marBottom w:val="0"/>
                  <w:divBdr>
                    <w:top w:val="none" w:sz="0" w:space="0" w:color="auto"/>
                    <w:left w:val="none" w:sz="0" w:space="0" w:color="auto"/>
                    <w:bottom w:val="none" w:sz="0" w:space="0" w:color="auto"/>
                    <w:right w:val="none" w:sz="0" w:space="0" w:color="auto"/>
                  </w:divBdr>
                </w:div>
                <w:div w:id="1181701012">
                  <w:marLeft w:val="480"/>
                  <w:marRight w:val="0"/>
                  <w:marTop w:val="0"/>
                  <w:marBottom w:val="0"/>
                  <w:divBdr>
                    <w:top w:val="none" w:sz="0" w:space="0" w:color="auto"/>
                    <w:left w:val="none" w:sz="0" w:space="0" w:color="auto"/>
                    <w:bottom w:val="none" w:sz="0" w:space="0" w:color="auto"/>
                    <w:right w:val="none" w:sz="0" w:space="0" w:color="auto"/>
                  </w:divBdr>
                </w:div>
                <w:div w:id="1697849692">
                  <w:marLeft w:val="480"/>
                  <w:marRight w:val="0"/>
                  <w:marTop w:val="0"/>
                  <w:marBottom w:val="0"/>
                  <w:divBdr>
                    <w:top w:val="none" w:sz="0" w:space="0" w:color="auto"/>
                    <w:left w:val="none" w:sz="0" w:space="0" w:color="auto"/>
                    <w:bottom w:val="none" w:sz="0" w:space="0" w:color="auto"/>
                    <w:right w:val="none" w:sz="0" w:space="0" w:color="auto"/>
                  </w:divBdr>
                </w:div>
                <w:div w:id="1585993677">
                  <w:marLeft w:val="480"/>
                  <w:marRight w:val="0"/>
                  <w:marTop w:val="0"/>
                  <w:marBottom w:val="0"/>
                  <w:divBdr>
                    <w:top w:val="none" w:sz="0" w:space="0" w:color="auto"/>
                    <w:left w:val="none" w:sz="0" w:space="0" w:color="auto"/>
                    <w:bottom w:val="none" w:sz="0" w:space="0" w:color="auto"/>
                    <w:right w:val="none" w:sz="0" w:space="0" w:color="auto"/>
                  </w:divBdr>
                </w:div>
                <w:div w:id="1781756200">
                  <w:marLeft w:val="480"/>
                  <w:marRight w:val="0"/>
                  <w:marTop w:val="0"/>
                  <w:marBottom w:val="0"/>
                  <w:divBdr>
                    <w:top w:val="none" w:sz="0" w:space="0" w:color="auto"/>
                    <w:left w:val="none" w:sz="0" w:space="0" w:color="auto"/>
                    <w:bottom w:val="none" w:sz="0" w:space="0" w:color="auto"/>
                    <w:right w:val="none" w:sz="0" w:space="0" w:color="auto"/>
                  </w:divBdr>
                </w:div>
                <w:div w:id="582373337">
                  <w:marLeft w:val="480"/>
                  <w:marRight w:val="0"/>
                  <w:marTop w:val="0"/>
                  <w:marBottom w:val="0"/>
                  <w:divBdr>
                    <w:top w:val="none" w:sz="0" w:space="0" w:color="auto"/>
                    <w:left w:val="none" w:sz="0" w:space="0" w:color="auto"/>
                    <w:bottom w:val="none" w:sz="0" w:space="0" w:color="auto"/>
                    <w:right w:val="none" w:sz="0" w:space="0" w:color="auto"/>
                  </w:divBdr>
                </w:div>
                <w:div w:id="1161503353">
                  <w:marLeft w:val="480"/>
                  <w:marRight w:val="0"/>
                  <w:marTop w:val="0"/>
                  <w:marBottom w:val="0"/>
                  <w:divBdr>
                    <w:top w:val="none" w:sz="0" w:space="0" w:color="auto"/>
                    <w:left w:val="none" w:sz="0" w:space="0" w:color="auto"/>
                    <w:bottom w:val="none" w:sz="0" w:space="0" w:color="auto"/>
                    <w:right w:val="none" w:sz="0" w:space="0" w:color="auto"/>
                  </w:divBdr>
                </w:div>
                <w:div w:id="512959326">
                  <w:marLeft w:val="480"/>
                  <w:marRight w:val="0"/>
                  <w:marTop w:val="0"/>
                  <w:marBottom w:val="0"/>
                  <w:divBdr>
                    <w:top w:val="none" w:sz="0" w:space="0" w:color="auto"/>
                    <w:left w:val="none" w:sz="0" w:space="0" w:color="auto"/>
                    <w:bottom w:val="none" w:sz="0" w:space="0" w:color="auto"/>
                    <w:right w:val="none" w:sz="0" w:space="0" w:color="auto"/>
                  </w:divBdr>
                </w:div>
                <w:div w:id="1441872207">
                  <w:marLeft w:val="480"/>
                  <w:marRight w:val="0"/>
                  <w:marTop w:val="0"/>
                  <w:marBottom w:val="0"/>
                  <w:divBdr>
                    <w:top w:val="none" w:sz="0" w:space="0" w:color="auto"/>
                    <w:left w:val="none" w:sz="0" w:space="0" w:color="auto"/>
                    <w:bottom w:val="none" w:sz="0" w:space="0" w:color="auto"/>
                    <w:right w:val="none" w:sz="0" w:space="0" w:color="auto"/>
                  </w:divBdr>
                </w:div>
                <w:div w:id="401370060">
                  <w:marLeft w:val="480"/>
                  <w:marRight w:val="0"/>
                  <w:marTop w:val="0"/>
                  <w:marBottom w:val="0"/>
                  <w:divBdr>
                    <w:top w:val="none" w:sz="0" w:space="0" w:color="auto"/>
                    <w:left w:val="none" w:sz="0" w:space="0" w:color="auto"/>
                    <w:bottom w:val="none" w:sz="0" w:space="0" w:color="auto"/>
                    <w:right w:val="none" w:sz="0" w:space="0" w:color="auto"/>
                  </w:divBdr>
                </w:div>
                <w:div w:id="387918765">
                  <w:marLeft w:val="480"/>
                  <w:marRight w:val="0"/>
                  <w:marTop w:val="0"/>
                  <w:marBottom w:val="0"/>
                  <w:divBdr>
                    <w:top w:val="none" w:sz="0" w:space="0" w:color="auto"/>
                    <w:left w:val="none" w:sz="0" w:space="0" w:color="auto"/>
                    <w:bottom w:val="none" w:sz="0" w:space="0" w:color="auto"/>
                    <w:right w:val="none" w:sz="0" w:space="0" w:color="auto"/>
                  </w:divBdr>
                </w:div>
                <w:div w:id="240339068">
                  <w:marLeft w:val="480"/>
                  <w:marRight w:val="0"/>
                  <w:marTop w:val="0"/>
                  <w:marBottom w:val="0"/>
                  <w:divBdr>
                    <w:top w:val="none" w:sz="0" w:space="0" w:color="auto"/>
                    <w:left w:val="none" w:sz="0" w:space="0" w:color="auto"/>
                    <w:bottom w:val="none" w:sz="0" w:space="0" w:color="auto"/>
                    <w:right w:val="none" w:sz="0" w:space="0" w:color="auto"/>
                  </w:divBdr>
                </w:div>
                <w:div w:id="1611275540">
                  <w:marLeft w:val="480"/>
                  <w:marRight w:val="0"/>
                  <w:marTop w:val="0"/>
                  <w:marBottom w:val="0"/>
                  <w:divBdr>
                    <w:top w:val="none" w:sz="0" w:space="0" w:color="auto"/>
                    <w:left w:val="none" w:sz="0" w:space="0" w:color="auto"/>
                    <w:bottom w:val="none" w:sz="0" w:space="0" w:color="auto"/>
                    <w:right w:val="none" w:sz="0" w:space="0" w:color="auto"/>
                  </w:divBdr>
                </w:div>
                <w:div w:id="587278312">
                  <w:marLeft w:val="480"/>
                  <w:marRight w:val="0"/>
                  <w:marTop w:val="0"/>
                  <w:marBottom w:val="0"/>
                  <w:divBdr>
                    <w:top w:val="none" w:sz="0" w:space="0" w:color="auto"/>
                    <w:left w:val="none" w:sz="0" w:space="0" w:color="auto"/>
                    <w:bottom w:val="none" w:sz="0" w:space="0" w:color="auto"/>
                    <w:right w:val="none" w:sz="0" w:space="0" w:color="auto"/>
                  </w:divBdr>
                </w:div>
                <w:div w:id="289671192">
                  <w:marLeft w:val="480"/>
                  <w:marRight w:val="0"/>
                  <w:marTop w:val="0"/>
                  <w:marBottom w:val="0"/>
                  <w:divBdr>
                    <w:top w:val="none" w:sz="0" w:space="0" w:color="auto"/>
                    <w:left w:val="none" w:sz="0" w:space="0" w:color="auto"/>
                    <w:bottom w:val="none" w:sz="0" w:space="0" w:color="auto"/>
                    <w:right w:val="none" w:sz="0" w:space="0" w:color="auto"/>
                  </w:divBdr>
                </w:div>
                <w:div w:id="244536367">
                  <w:marLeft w:val="480"/>
                  <w:marRight w:val="0"/>
                  <w:marTop w:val="0"/>
                  <w:marBottom w:val="0"/>
                  <w:divBdr>
                    <w:top w:val="none" w:sz="0" w:space="0" w:color="auto"/>
                    <w:left w:val="none" w:sz="0" w:space="0" w:color="auto"/>
                    <w:bottom w:val="none" w:sz="0" w:space="0" w:color="auto"/>
                    <w:right w:val="none" w:sz="0" w:space="0" w:color="auto"/>
                  </w:divBdr>
                </w:div>
                <w:div w:id="643899382">
                  <w:marLeft w:val="480"/>
                  <w:marRight w:val="0"/>
                  <w:marTop w:val="0"/>
                  <w:marBottom w:val="0"/>
                  <w:divBdr>
                    <w:top w:val="none" w:sz="0" w:space="0" w:color="auto"/>
                    <w:left w:val="none" w:sz="0" w:space="0" w:color="auto"/>
                    <w:bottom w:val="none" w:sz="0" w:space="0" w:color="auto"/>
                    <w:right w:val="none" w:sz="0" w:space="0" w:color="auto"/>
                  </w:divBdr>
                </w:div>
                <w:div w:id="779686892">
                  <w:marLeft w:val="480"/>
                  <w:marRight w:val="0"/>
                  <w:marTop w:val="0"/>
                  <w:marBottom w:val="0"/>
                  <w:divBdr>
                    <w:top w:val="none" w:sz="0" w:space="0" w:color="auto"/>
                    <w:left w:val="none" w:sz="0" w:space="0" w:color="auto"/>
                    <w:bottom w:val="none" w:sz="0" w:space="0" w:color="auto"/>
                    <w:right w:val="none" w:sz="0" w:space="0" w:color="auto"/>
                  </w:divBdr>
                </w:div>
                <w:div w:id="1417441997">
                  <w:marLeft w:val="480"/>
                  <w:marRight w:val="0"/>
                  <w:marTop w:val="0"/>
                  <w:marBottom w:val="0"/>
                  <w:divBdr>
                    <w:top w:val="none" w:sz="0" w:space="0" w:color="auto"/>
                    <w:left w:val="none" w:sz="0" w:space="0" w:color="auto"/>
                    <w:bottom w:val="none" w:sz="0" w:space="0" w:color="auto"/>
                    <w:right w:val="none" w:sz="0" w:space="0" w:color="auto"/>
                  </w:divBdr>
                </w:div>
                <w:div w:id="1335448454">
                  <w:marLeft w:val="480"/>
                  <w:marRight w:val="0"/>
                  <w:marTop w:val="0"/>
                  <w:marBottom w:val="0"/>
                  <w:divBdr>
                    <w:top w:val="none" w:sz="0" w:space="0" w:color="auto"/>
                    <w:left w:val="none" w:sz="0" w:space="0" w:color="auto"/>
                    <w:bottom w:val="none" w:sz="0" w:space="0" w:color="auto"/>
                    <w:right w:val="none" w:sz="0" w:space="0" w:color="auto"/>
                  </w:divBdr>
                </w:div>
                <w:div w:id="1766000499">
                  <w:marLeft w:val="480"/>
                  <w:marRight w:val="0"/>
                  <w:marTop w:val="0"/>
                  <w:marBottom w:val="0"/>
                  <w:divBdr>
                    <w:top w:val="none" w:sz="0" w:space="0" w:color="auto"/>
                    <w:left w:val="none" w:sz="0" w:space="0" w:color="auto"/>
                    <w:bottom w:val="none" w:sz="0" w:space="0" w:color="auto"/>
                    <w:right w:val="none" w:sz="0" w:space="0" w:color="auto"/>
                  </w:divBdr>
                </w:div>
                <w:div w:id="1235167808">
                  <w:marLeft w:val="480"/>
                  <w:marRight w:val="0"/>
                  <w:marTop w:val="0"/>
                  <w:marBottom w:val="0"/>
                  <w:divBdr>
                    <w:top w:val="none" w:sz="0" w:space="0" w:color="auto"/>
                    <w:left w:val="none" w:sz="0" w:space="0" w:color="auto"/>
                    <w:bottom w:val="none" w:sz="0" w:space="0" w:color="auto"/>
                    <w:right w:val="none" w:sz="0" w:space="0" w:color="auto"/>
                  </w:divBdr>
                </w:div>
                <w:div w:id="1649748370">
                  <w:marLeft w:val="480"/>
                  <w:marRight w:val="0"/>
                  <w:marTop w:val="0"/>
                  <w:marBottom w:val="0"/>
                  <w:divBdr>
                    <w:top w:val="none" w:sz="0" w:space="0" w:color="auto"/>
                    <w:left w:val="none" w:sz="0" w:space="0" w:color="auto"/>
                    <w:bottom w:val="none" w:sz="0" w:space="0" w:color="auto"/>
                    <w:right w:val="none" w:sz="0" w:space="0" w:color="auto"/>
                  </w:divBdr>
                </w:div>
              </w:divsChild>
            </w:div>
            <w:div w:id="1842887569">
              <w:marLeft w:val="0"/>
              <w:marRight w:val="0"/>
              <w:marTop w:val="0"/>
              <w:marBottom w:val="0"/>
              <w:divBdr>
                <w:top w:val="none" w:sz="0" w:space="0" w:color="auto"/>
                <w:left w:val="none" w:sz="0" w:space="0" w:color="auto"/>
                <w:bottom w:val="none" w:sz="0" w:space="0" w:color="auto"/>
                <w:right w:val="none" w:sz="0" w:space="0" w:color="auto"/>
              </w:divBdr>
              <w:divsChild>
                <w:div w:id="1218857835">
                  <w:marLeft w:val="480"/>
                  <w:marRight w:val="0"/>
                  <w:marTop w:val="0"/>
                  <w:marBottom w:val="0"/>
                  <w:divBdr>
                    <w:top w:val="none" w:sz="0" w:space="0" w:color="auto"/>
                    <w:left w:val="none" w:sz="0" w:space="0" w:color="auto"/>
                    <w:bottom w:val="none" w:sz="0" w:space="0" w:color="auto"/>
                    <w:right w:val="none" w:sz="0" w:space="0" w:color="auto"/>
                  </w:divBdr>
                </w:div>
                <w:div w:id="1419865469">
                  <w:marLeft w:val="480"/>
                  <w:marRight w:val="0"/>
                  <w:marTop w:val="0"/>
                  <w:marBottom w:val="0"/>
                  <w:divBdr>
                    <w:top w:val="none" w:sz="0" w:space="0" w:color="auto"/>
                    <w:left w:val="none" w:sz="0" w:space="0" w:color="auto"/>
                    <w:bottom w:val="none" w:sz="0" w:space="0" w:color="auto"/>
                    <w:right w:val="none" w:sz="0" w:space="0" w:color="auto"/>
                  </w:divBdr>
                </w:div>
                <w:div w:id="2087071569">
                  <w:marLeft w:val="480"/>
                  <w:marRight w:val="0"/>
                  <w:marTop w:val="0"/>
                  <w:marBottom w:val="0"/>
                  <w:divBdr>
                    <w:top w:val="none" w:sz="0" w:space="0" w:color="auto"/>
                    <w:left w:val="none" w:sz="0" w:space="0" w:color="auto"/>
                    <w:bottom w:val="none" w:sz="0" w:space="0" w:color="auto"/>
                    <w:right w:val="none" w:sz="0" w:space="0" w:color="auto"/>
                  </w:divBdr>
                </w:div>
                <w:div w:id="979573215">
                  <w:marLeft w:val="480"/>
                  <w:marRight w:val="0"/>
                  <w:marTop w:val="0"/>
                  <w:marBottom w:val="0"/>
                  <w:divBdr>
                    <w:top w:val="none" w:sz="0" w:space="0" w:color="auto"/>
                    <w:left w:val="none" w:sz="0" w:space="0" w:color="auto"/>
                    <w:bottom w:val="none" w:sz="0" w:space="0" w:color="auto"/>
                    <w:right w:val="none" w:sz="0" w:space="0" w:color="auto"/>
                  </w:divBdr>
                </w:div>
                <w:div w:id="95491304">
                  <w:marLeft w:val="480"/>
                  <w:marRight w:val="0"/>
                  <w:marTop w:val="0"/>
                  <w:marBottom w:val="0"/>
                  <w:divBdr>
                    <w:top w:val="none" w:sz="0" w:space="0" w:color="auto"/>
                    <w:left w:val="none" w:sz="0" w:space="0" w:color="auto"/>
                    <w:bottom w:val="none" w:sz="0" w:space="0" w:color="auto"/>
                    <w:right w:val="none" w:sz="0" w:space="0" w:color="auto"/>
                  </w:divBdr>
                </w:div>
                <w:div w:id="96370320">
                  <w:marLeft w:val="480"/>
                  <w:marRight w:val="0"/>
                  <w:marTop w:val="0"/>
                  <w:marBottom w:val="0"/>
                  <w:divBdr>
                    <w:top w:val="none" w:sz="0" w:space="0" w:color="auto"/>
                    <w:left w:val="none" w:sz="0" w:space="0" w:color="auto"/>
                    <w:bottom w:val="none" w:sz="0" w:space="0" w:color="auto"/>
                    <w:right w:val="none" w:sz="0" w:space="0" w:color="auto"/>
                  </w:divBdr>
                </w:div>
                <w:div w:id="388264472">
                  <w:marLeft w:val="480"/>
                  <w:marRight w:val="0"/>
                  <w:marTop w:val="0"/>
                  <w:marBottom w:val="0"/>
                  <w:divBdr>
                    <w:top w:val="none" w:sz="0" w:space="0" w:color="auto"/>
                    <w:left w:val="none" w:sz="0" w:space="0" w:color="auto"/>
                    <w:bottom w:val="none" w:sz="0" w:space="0" w:color="auto"/>
                    <w:right w:val="none" w:sz="0" w:space="0" w:color="auto"/>
                  </w:divBdr>
                </w:div>
                <w:div w:id="916743248">
                  <w:marLeft w:val="480"/>
                  <w:marRight w:val="0"/>
                  <w:marTop w:val="0"/>
                  <w:marBottom w:val="0"/>
                  <w:divBdr>
                    <w:top w:val="none" w:sz="0" w:space="0" w:color="auto"/>
                    <w:left w:val="none" w:sz="0" w:space="0" w:color="auto"/>
                    <w:bottom w:val="none" w:sz="0" w:space="0" w:color="auto"/>
                    <w:right w:val="none" w:sz="0" w:space="0" w:color="auto"/>
                  </w:divBdr>
                </w:div>
                <w:div w:id="1820338056">
                  <w:marLeft w:val="480"/>
                  <w:marRight w:val="0"/>
                  <w:marTop w:val="0"/>
                  <w:marBottom w:val="0"/>
                  <w:divBdr>
                    <w:top w:val="none" w:sz="0" w:space="0" w:color="auto"/>
                    <w:left w:val="none" w:sz="0" w:space="0" w:color="auto"/>
                    <w:bottom w:val="none" w:sz="0" w:space="0" w:color="auto"/>
                    <w:right w:val="none" w:sz="0" w:space="0" w:color="auto"/>
                  </w:divBdr>
                </w:div>
                <w:div w:id="556093966">
                  <w:marLeft w:val="480"/>
                  <w:marRight w:val="0"/>
                  <w:marTop w:val="0"/>
                  <w:marBottom w:val="0"/>
                  <w:divBdr>
                    <w:top w:val="none" w:sz="0" w:space="0" w:color="auto"/>
                    <w:left w:val="none" w:sz="0" w:space="0" w:color="auto"/>
                    <w:bottom w:val="none" w:sz="0" w:space="0" w:color="auto"/>
                    <w:right w:val="none" w:sz="0" w:space="0" w:color="auto"/>
                  </w:divBdr>
                </w:div>
                <w:div w:id="2100983032">
                  <w:marLeft w:val="480"/>
                  <w:marRight w:val="0"/>
                  <w:marTop w:val="0"/>
                  <w:marBottom w:val="0"/>
                  <w:divBdr>
                    <w:top w:val="none" w:sz="0" w:space="0" w:color="auto"/>
                    <w:left w:val="none" w:sz="0" w:space="0" w:color="auto"/>
                    <w:bottom w:val="none" w:sz="0" w:space="0" w:color="auto"/>
                    <w:right w:val="none" w:sz="0" w:space="0" w:color="auto"/>
                  </w:divBdr>
                </w:div>
                <w:div w:id="193925986">
                  <w:marLeft w:val="480"/>
                  <w:marRight w:val="0"/>
                  <w:marTop w:val="0"/>
                  <w:marBottom w:val="0"/>
                  <w:divBdr>
                    <w:top w:val="none" w:sz="0" w:space="0" w:color="auto"/>
                    <w:left w:val="none" w:sz="0" w:space="0" w:color="auto"/>
                    <w:bottom w:val="none" w:sz="0" w:space="0" w:color="auto"/>
                    <w:right w:val="none" w:sz="0" w:space="0" w:color="auto"/>
                  </w:divBdr>
                </w:div>
                <w:div w:id="564221591">
                  <w:marLeft w:val="480"/>
                  <w:marRight w:val="0"/>
                  <w:marTop w:val="0"/>
                  <w:marBottom w:val="0"/>
                  <w:divBdr>
                    <w:top w:val="none" w:sz="0" w:space="0" w:color="auto"/>
                    <w:left w:val="none" w:sz="0" w:space="0" w:color="auto"/>
                    <w:bottom w:val="none" w:sz="0" w:space="0" w:color="auto"/>
                    <w:right w:val="none" w:sz="0" w:space="0" w:color="auto"/>
                  </w:divBdr>
                </w:div>
                <w:div w:id="1992828988">
                  <w:marLeft w:val="480"/>
                  <w:marRight w:val="0"/>
                  <w:marTop w:val="0"/>
                  <w:marBottom w:val="0"/>
                  <w:divBdr>
                    <w:top w:val="none" w:sz="0" w:space="0" w:color="auto"/>
                    <w:left w:val="none" w:sz="0" w:space="0" w:color="auto"/>
                    <w:bottom w:val="none" w:sz="0" w:space="0" w:color="auto"/>
                    <w:right w:val="none" w:sz="0" w:space="0" w:color="auto"/>
                  </w:divBdr>
                </w:div>
                <w:div w:id="120534254">
                  <w:marLeft w:val="480"/>
                  <w:marRight w:val="0"/>
                  <w:marTop w:val="0"/>
                  <w:marBottom w:val="0"/>
                  <w:divBdr>
                    <w:top w:val="none" w:sz="0" w:space="0" w:color="auto"/>
                    <w:left w:val="none" w:sz="0" w:space="0" w:color="auto"/>
                    <w:bottom w:val="none" w:sz="0" w:space="0" w:color="auto"/>
                    <w:right w:val="none" w:sz="0" w:space="0" w:color="auto"/>
                  </w:divBdr>
                </w:div>
                <w:div w:id="845051601">
                  <w:marLeft w:val="480"/>
                  <w:marRight w:val="0"/>
                  <w:marTop w:val="0"/>
                  <w:marBottom w:val="0"/>
                  <w:divBdr>
                    <w:top w:val="none" w:sz="0" w:space="0" w:color="auto"/>
                    <w:left w:val="none" w:sz="0" w:space="0" w:color="auto"/>
                    <w:bottom w:val="none" w:sz="0" w:space="0" w:color="auto"/>
                    <w:right w:val="none" w:sz="0" w:space="0" w:color="auto"/>
                  </w:divBdr>
                </w:div>
                <w:div w:id="1443836785">
                  <w:marLeft w:val="480"/>
                  <w:marRight w:val="0"/>
                  <w:marTop w:val="0"/>
                  <w:marBottom w:val="0"/>
                  <w:divBdr>
                    <w:top w:val="none" w:sz="0" w:space="0" w:color="auto"/>
                    <w:left w:val="none" w:sz="0" w:space="0" w:color="auto"/>
                    <w:bottom w:val="none" w:sz="0" w:space="0" w:color="auto"/>
                    <w:right w:val="none" w:sz="0" w:space="0" w:color="auto"/>
                  </w:divBdr>
                </w:div>
                <w:div w:id="449250621">
                  <w:marLeft w:val="480"/>
                  <w:marRight w:val="0"/>
                  <w:marTop w:val="0"/>
                  <w:marBottom w:val="0"/>
                  <w:divBdr>
                    <w:top w:val="none" w:sz="0" w:space="0" w:color="auto"/>
                    <w:left w:val="none" w:sz="0" w:space="0" w:color="auto"/>
                    <w:bottom w:val="none" w:sz="0" w:space="0" w:color="auto"/>
                    <w:right w:val="none" w:sz="0" w:space="0" w:color="auto"/>
                  </w:divBdr>
                </w:div>
                <w:div w:id="1931968221">
                  <w:marLeft w:val="480"/>
                  <w:marRight w:val="0"/>
                  <w:marTop w:val="0"/>
                  <w:marBottom w:val="0"/>
                  <w:divBdr>
                    <w:top w:val="none" w:sz="0" w:space="0" w:color="auto"/>
                    <w:left w:val="none" w:sz="0" w:space="0" w:color="auto"/>
                    <w:bottom w:val="none" w:sz="0" w:space="0" w:color="auto"/>
                    <w:right w:val="none" w:sz="0" w:space="0" w:color="auto"/>
                  </w:divBdr>
                </w:div>
                <w:div w:id="361243926">
                  <w:marLeft w:val="480"/>
                  <w:marRight w:val="0"/>
                  <w:marTop w:val="0"/>
                  <w:marBottom w:val="0"/>
                  <w:divBdr>
                    <w:top w:val="none" w:sz="0" w:space="0" w:color="auto"/>
                    <w:left w:val="none" w:sz="0" w:space="0" w:color="auto"/>
                    <w:bottom w:val="none" w:sz="0" w:space="0" w:color="auto"/>
                    <w:right w:val="none" w:sz="0" w:space="0" w:color="auto"/>
                  </w:divBdr>
                </w:div>
                <w:div w:id="1582981779">
                  <w:marLeft w:val="480"/>
                  <w:marRight w:val="0"/>
                  <w:marTop w:val="0"/>
                  <w:marBottom w:val="0"/>
                  <w:divBdr>
                    <w:top w:val="none" w:sz="0" w:space="0" w:color="auto"/>
                    <w:left w:val="none" w:sz="0" w:space="0" w:color="auto"/>
                    <w:bottom w:val="none" w:sz="0" w:space="0" w:color="auto"/>
                    <w:right w:val="none" w:sz="0" w:space="0" w:color="auto"/>
                  </w:divBdr>
                </w:div>
                <w:div w:id="1399325646">
                  <w:marLeft w:val="480"/>
                  <w:marRight w:val="0"/>
                  <w:marTop w:val="0"/>
                  <w:marBottom w:val="0"/>
                  <w:divBdr>
                    <w:top w:val="none" w:sz="0" w:space="0" w:color="auto"/>
                    <w:left w:val="none" w:sz="0" w:space="0" w:color="auto"/>
                    <w:bottom w:val="none" w:sz="0" w:space="0" w:color="auto"/>
                    <w:right w:val="none" w:sz="0" w:space="0" w:color="auto"/>
                  </w:divBdr>
                </w:div>
                <w:div w:id="788398">
                  <w:marLeft w:val="480"/>
                  <w:marRight w:val="0"/>
                  <w:marTop w:val="0"/>
                  <w:marBottom w:val="0"/>
                  <w:divBdr>
                    <w:top w:val="none" w:sz="0" w:space="0" w:color="auto"/>
                    <w:left w:val="none" w:sz="0" w:space="0" w:color="auto"/>
                    <w:bottom w:val="none" w:sz="0" w:space="0" w:color="auto"/>
                    <w:right w:val="none" w:sz="0" w:space="0" w:color="auto"/>
                  </w:divBdr>
                </w:div>
                <w:div w:id="672296965">
                  <w:marLeft w:val="480"/>
                  <w:marRight w:val="0"/>
                  <w:marTop w:val="0"/>
                  <w:marBottom w:val="0"/>
                  <w:divBdr>
                    <w:top w:val="none" w:sz="0" w:space="0" w:color="auto"/>
                    <w:left w:val="none" w:sz="0" w:space="0" w:color="auto"/>
                    <w:bottom w:val="none" w:sz="0" w:space="0" w:color="auto"/>
                    <w:right w:val="none" w:sz="0" w:space="0" w:color="auto"/>
                  </w:divBdr>
                </w:div>
                <w:div w:id="154928875">
                  <w:marLeft w:val="480"/>
                  <w:marRight w:val="0"/>
                  <w:marTop w:val="0"/>
                  <w:marBottom w:val="0"/>
                  <w:divBdr>
                    <w:top w:val="none" w:sz="0" w:space="0" w:color="auto"/>
                    <w:left w:val="none" w:sz="0" w:space="0" w:color="auto"/>
                    <w:bottom w:val="none" w:sz="0" w:space="0" w:color="auto"/>
                    <w:right w:val="none" w:sz="0" w:space="0" w:color="auto"/>
                  </w:divBdr>
                </w:div>
                <w:div w:id="1981684951">
                  <w:marLeft w:val="480"/>
                  <w:marRight w:val="0"/>
                  <w:marTop w:val="0"/>
                  <w:marBottom w:val="0"/>
                  <w:divBdr>
                    <w:top w:val="none" w:sz="0" w:space="0" w:color="auto"/>
                    <w:left w:val="none" w:sz="0" w:space="0" w:color="auto"/>
                    <w:bottom w:val="none" w:sz="0" w:space="0" w:color="auto"/>
                    <w:right w:val="none" w:sz="0" w:space="0" w:color="auto"/>
                  </w:divBdr>
                </w:div>
                <w:div w:id="1974826214">
                  <w:marLeft w:val="480"/>
                  <w:marRight w:val="0"/>
                  <w:marTop w:val="0"/>
                  <w:marBottom w:val="0"/>
                  <w:divBdr>
                    <w:top w:val="none" w:sz="0" w:space="0" w:color="auto"/>
                    <w:left w:val="none" w:sz="0" w:space="0" w:color="auto"/>
                    <w:bottom w:val="none" w:sz="0" w:space="0" w:color="auto"/>
                    <w:right w:val="none" w:sz="0" w:space="0" w:color="auto"/>
                  </w:divBdr>
                </w:div>
                <w:div w:id="1222912024">
                  <w:marLeft w:val="480"/>
                  <w:marRight w:val="0"/>
                  <w:marTop w:val="0"/>
                  <w:marBottom w:val="0"/>
                  <w:divBdr>
                    <w:top w:val="none" w:sz="0" w:space="0" w:color="auto"/>
                    <w:left w:val="none" w:sz="0" w:space="0" w:color="auto"/>
                    <w:bottom w:val="none" w:sz="0" w:space="0" w:color="auto"/>
                    <w:right w:val="none" w:sz="0" w:space="0" w:color="auto"/>
                  </w:divBdr>
                </w:div>
                <w:div w:id="751707880">
                  <w:marLeft w:val="480"/>
                  <w:marRight w:val="0"/>
                  <w:marTop w:val="0"/>
                  <w:marBottom w:val="0"/>
                  <w:divBdr>
                    <w:top w:val="none" w:sz="0" w:space="0" w:color="auto"/>
                    <w:left w:val="none" w:sz="0" w:space="0" w:color="auto"/>
                    <w:bottom w:val="none" w:sz="0" w:space="0" w:color="auto"/>
                    <w:right w:val="none" w:sz="0" w:space="0" w:color="auto"/>
                  </w:divBdr>
                </w:div>
                <w:div w:id="645011376">
                  <w:marLeft w:val="480"/>
                  <w:marRight w:val="0"/>
                  <w:marTop w:val="0"/>
                  <w:marBottom w:val="0"/>
                  <w:divBdr>
                    <w:top w:val="none" w:sz="0" w:space="0" w:color="auto"/>
                    <w:left w:val="none" w:sz="0" w:space="0" w:color="auto"/>
                    <w:bottom w:val="none" w:sz="0" w:space="0" w:color="auto"/>
                    <w:right w:val="none" w:sz="0" w:space="0" w:color="auto"/>
                  </w:divBdr>
                </w:div>
                <w:div w:id="981081990">
                  <w:marLeft w:val="480"/>
                  <w:marRight w:val="0"/>
                  <w:marTop w:val="0"/>
                  <w:marBottom w:val="0"/>
                  <w:divBdr>
                    <w:top w:val="none" w:sz="0" w:space="0" w:color="auto"/>
                    <w:left w:val="none" w:sz="0" w:space="0" w:color="auto"/>
                    <w:bottom w:val="none" w:sz="0" w:space="0" w:color="auto"/>
                    <w:right w:val="none" w:sz="0" w:space="0" w:color="auto"/>
                  </w:divBdr>
                </w:div>
                <w:div w:id="1620063327">
                  <w:marLeft w:val="480"/>
                  <w:marRight w:val="0"/>
                  <w:marTop w:val="0"/>
                  <w:marBottom w:val="0"/>
                  <w:divBdr>
                    <w:top w:val="none" w:sz="0" w:space="0" w:color="auto"/>
                    <w:left w:val="none" w:sz="0" w:space="0" w:color="auto"/>
                    <w:bottom w:val="none" w:sz="0" w:space="0" w:color="auto"/>
                    <w:right w:val="none" w:sz="0" w:space="0" w:color="auto"/>
                  </w:divBdr>
                </w:div>
                <w:div w:id="952326235">
                  <w:marLeft w:val="480"/>
                  <w:marRight w:val="0"/>
                  <w:marTop w:val="0"/>
                  <w:marBottom w:val="0"/>
                  <w:divBdr>
                    <w:top w:val="none" w:sz="0" w:space="0" w:color="auto"/>
                    <w:left w:val="none" w:sz="0" w:space="0" w:color="auto"/>
                    <w:bottom w:val="none" w:sz="0" w:space="0" w:color="auto"/>
                    <w:right w:val="none" w:sz="0" w:space="0" w:color="auto"/>
                  </w:divBdr>
                </w:div>
                <w:div w:id="1085347422">
                  <w:marLeft w:val="480"/>
                  <w:marRight w:val="0"/>
                  <w:marTop w:val="0"/>
                  <w:marBottom w:val="0"/>
                  <w:divBdr>
                    <w:top w:val="none" w:sz="0" w:space="0" w:color="auto"/>
                    <w:left w:val="none" w:sz="0" w:space="0" w:color="auto"/>
                    <w:bottom w:val="none" w:sz="0" w:space="0" w:color="auto"/>
                    <w:right w:val="none" w:sz="0" w:space="0" w:color="auto"/>
                  </w:divBdr>
                </w:div>
                <w:div w:id="393741249">
                  <w:marLeft w:val="480"/>
                  <w:marRight w:val="0"/>
                  <w:marTop w:val="0"/>
                  <w:marBottom w:val="0"/>
                  <w:divBdr>
                    <w:top w:val="none" w:sz="0" w:space="0" w:color="auto"/>
                    <w:left w:val="none" w:sz="0" w:space="0" w:color="auto"/>
                    <w:bottom w:val="none" w:sz="0" w:space="0" w:color="auto"/>
                    <w:right w:val="none" w:sz="0" w:space="0" w:color="auto"/>
                  </w:divBdr>
                </w:div>
                <w:div w:id="406077723">
                  <w:marLeft w:val="480"/>
                  <w:marRight w:val="0"/>
                  <w:marTop w:val="0"/>
                  <w:marBottom w:val="0"/>
                  <w:divBdr>
                    <w:top w:val="none" w:sz="0" w:space="0" w:color="auto"/>
                    <w:left w:val="none" w:sz="0" w:space="0" w:color="auto"/>
                    <w:bottom w:val="none" w:sz="0" w:space="0" w:color="auto"/>
                    <w:right w:val="none" w:sz="0" w:space="0" w:color="auto"/>
                  </w:divBdr>
                </w:div>
                <w:div w:id="1315183752">
                  <w:marLeft w:val="480"/>
                  <w:marRight w:val="0"/>
                  <w:marTop w:val="0"/>
                  <w:marBottom w:val="0"/>
                  <w:divBdr>
                    <w:top w:val="none" w:sz="0" w:space="0" w:color="auto"/>
                    <w:left w:val="none" w:sz="0" w:space="0" w:color="auto"/>
                    <w:bottom w:val="none" w:sz="0" w:space="0" w:color="auto"/>
                    <w:right w:val="none" w:sz="0" w:space="0" w:color="auto"/>
                  </w:divBdr>
                </w:div>
                <w:div w:id="249583242">
                  <w:marLeft w:val="480"/>
                  <w:marRight w:val="0"/>
                  <w:marTop w:val="0"/>
                  <w:marBottom w:val="0"/>
                  <w:divBdr>
                    <w:top w:val="none" w:sz="0" w:space="0" w:color="auto"/>
                    <w:left w:val="none" w:sz="0" w:space="0" w:color="auto"/>
                    <w:bottom w:val="none" w:sz="0" w:space="0" w:color="auto"/>
                    <w:right w:val="none" w:sz="0" w:space="0" w:color="auto"/>
                  </w:divBdr>
                </w:div>
                <w:div w:id="201788671">
                  <w:marLeft w:val="480"/>
                  <w:marRight w:val="0"/>
                  <w:marTop w:val="0"/>
                  <w:marBottom w:val="0"/>
                  <w:divBdr>
                    <w:top w:val="none" w:sz="0" w:space="0" w:color="auto"/>
                    <w:left w:val="none" w:sz="0" w:space="0" w:color="auto"/>
                    <w:bottom w:val="none" w:sz="0" w:space="0" w:color="auto"/>
                    <w:right w:val="none" w:sz="0" w:space="0" w:color="auto"/>
                  </w:divBdr>
                </w:div>
                <w:div w:id="496652190">
                  <w:marLeft w:val="480"/>
                  <w:marRight w:val="0"/>
                  <w:marTop w:val="0"/>
                  <w:marBottom w:val="0"/>
                  <w:divBdr>
                    <w:top w:val="none" w:sz="0" w:space="0" w:color="auto"/>
                    <w:left w:val="none" w:sz="0" w:space="0" w:color="auto"/>
                    <w:bottom w:val="none" w:sz="0" w:space="0" w:color="auto"/>
                    <w:right w:val="none" w:sz="0" w:space="0" w:color="auto"/>
                  </w:divBdr>
                </w:div>
                <w:div w:id="292911110">
                  <w:marLeft w:val="480"/>
                  <w:marRight w:val="0"/>
                  <w:marTop w:val="0"/>
                  <w:marBottom w:val="0"/>
                  <w:divBdr>
                    <w:top w:val="none" w:sz="0" w:space="0" w:color="auto"/>
                    <w:left w:val="none" w:sz="0" w:space="0" w:color="auto"/>
                    <w:bottom w:val="none" w:sz="0" w:space="0" w:color="auto"/>
                    <w:right w:val="none" w:sz="0" w:space="0" w:color="auto"/>
                  </w:divBdr>
                </w:div>
                <w:div w:id="876626936">
                  <w:marLeft w:val="480"/>
                  <w:marRight w:val="0"/>
                  <w:marTop w:val="0"/>
                  <w:marBottom w:val="0"/>
                  <w:divBdr>
                    <w:top w:val="none" w:sz="0" w:space="0" w:color="auto"/>
                    <w:left w:val="none" w:sz="0" w:space="0" w:color="auto"/>
                    <w:bottom w:val="none" w:sz="0" w:space="0" w:color="auto"/>
                    <w:right w:val="none" w:sz="0" w:space="0" w:color="auto"/>
                  </w:divBdr>
                </w:div>
                <w:div w:id="294334184">
                  <w:marLeft w:val="480"/>
                  <w:marRight w:val="0"/>
                  <w:marTop w:val="0"/>
                  <w:marBottom w:val="0"/>
                  <w:divBdr>
                    <w:top w:val="none" w:sz="0" w:space="0" w:color="auto"/>
                    <w:left w:val="none" w:sz="0" w:space="0" w:color="auto"/>
                    <w:bottom w:val="none" w:sz="0" w:space="0" w:color="auto"/>
                    <w:right w:val="none" w:sz="0" w:space="0" w:color="auto"/>
                  </w:divBdr>
                </w:div>
                <w:div w:id="205487797">
                  <w:marLeft w:val="480"/>
                  <w:marRight w:val="0"/>
                  <w:marTop w:val="0"/>
                  <w:marBottom w:val="0"/>
                  <w:divBdr>
                    <w:top w:val="none" w:sz="0" w:space="0" w:color="auto"/>
                    <w:left w:val="none" w:sz="0" w:space="0" w:color="auto"/>
                    <w:bottom w:val="none" w:sz="0" w:space="0" w:color="auto"/>
                    <w:right w:val="none" w:sz="0" w:space="0" w:color="auto"/>
                  </w:divBdr>
                </w:div>
                <w:div w:id="418016201">
                  <w:marLeft w:val="480"/>
                  <w:marRight w:val="0"/>
                  <w:marTop w:val="0"/>
                  <w:marBottom w:val="0"/>
                  <w:divBdr>
                    <w:top w:val="none" w:sz="0" w:space="0" w:color="auto"/>
                    <w:left w:val="none" w:sz="0" w:space="0" w:color="auto"/>
                    <w:bottom w:val="none" w:sz="0" w:space="0" w:color="auto"/>
                    <w:right w:val="none" w:sz="0" w:space="0" w:color="auto"/>
                  </w:divBdr>
                </w:div>
                <w:div w:id="773089589">
                  <w:marLeft w:val="480"/>
                  <w:marRight w:val="0"/>
                  <w:marTop w:val="0"/>
                  <w:marBottom w:val="0"/>
                  <w:divBdr>
                    <w:top w:val="none" w:sz="0" w:space="0" w:color="auto"/>
                    <w:left w:val="none" w:sz="0" w:space="0" w:color="auto"/>
                    <w:bottom w:val="none" w:sz="0" w:space="0" w:color="auto"/>
                    <w:right w:val="none" w:sz="0" w:space="0" w:color="auto"/>
                  </w:divBdr>
                </w:div>
                <w:div w:id="1287809428">
                  <w:marLeft w:val="480"/>
                  <w:marRight w:val="0"/>
                  <w:marTop w:val="0"/>
                  <w:marBottom w:val="0"/>
                  <w:divBdr>
                    <w:top w:val="none" w:sz="0" w:space="0" w:color="auto"/>
                    <w:left w:val="none" w:sz="0" w:space="0" w:color="auto"/>
                    <w:bottom w:val="none" w:sz="0" w:space="0" w:color="auto"/>
                    <w:right w:val="none" w:sz="0" w:space="0" w:color="auto"/>
                  </w:divBdr>
                </w:div>
              </w:divsChild>
            </w:div>
            <w:div w:id="1061094671">
              <w:marLeft w:val="0"/>
              <w:marRight w:val="0"/>
              <w:marTop w:val="0"/>
              <w:marBottom w:val="0"/>
              <w:divBdr>
                <w:top w:val="none" w:sz="0" w:space="0" w:color="auto"/>
                <w:left w:val="none" w:sz="0" w:space="0" w:color="auto"/>
                <w:bottom w:val="none" w:sz="0" w:space="0" w:color="auto"/>
                <w:right w:val="none" w:sz="0" w:space="0" w:color="auto"/>
              </w:divBdr>
              <w:divsChild>
                <w:div w:id="1986005725">
                  <w:marLeft w:val="480"/>
                  <w:marRight w:val="0"/>
                  <w:marTop w:val="0"/>
                  <w:marBottom w:val="0"/>
                  <w:divBdr>
                    <w:top w:val="none" w:sz="0" w:space="0" w:color="auto"/>
                    <w:left w:val="none" w:sz="0" w:space="0" w:color="auto"/>
                    <w:bottom w:val="none" w:sz="0" w:space="0" w:color="auto"/>
                    <w:right w:val="none" w:sz="0" w:space="0" w:color="auto"/>
                  </w:divBdr>
                </w:div>
                <w:div w:id="1043410227">
                  <w:marLeft w:val="480"/>
                  <w:marRight w:val="0"/>
                  <w:marTop w:val="0"/>
                  <w:marBottom w:val="0"/>
                  <w:divBdr>
                    <w:top w:val="none" w:sz="0" w:space="0" w:color="auto"/>
                    <w:left w:val="none" w:sz="0" w:space="0" w:color="auto"/>
                    <w:bottom w:val="none" w:sz="0" w:space="0" w:color="auto"/>
                    <w:right w:val="none" w:sz="0" w:space="0" w:color="auto"/>
                  </w:divBdr>
                </w:div>
                <w:div w:id="31853124">
                  <w:marLeft w:val="480"/>
                  <w:marRight w:val="0"/>
                  <w:marTop w:val="0"/>
                  <w:marBottom w:val="0"/>
                  <w:divBdr>
                    <w:top w:val="none" w:sz="0" w:space="0" w:color="auto"/>
                    <w:left w:val="none" w:sz="0" w:space="0" w:color="auto"/>
                    <w:bottom w:val="none" w:sz="0" w:space="0" w:color="auto"/>
                    <w:right w:val="none" w:sz="0" w:space="0" w:color="auto"/>
                  </w:divBdr>
                </w:div>
                <w:div w:id="1707632723">
                  <w:marLeft w:val="480"/>
                  <w:marRight w:val="0"/>
                  <w:marTop w:val="0"/>
                  <w:marBottom w:val="0"/>
                  <w:divBdr>
                    <w:top w:val="none" w:sz="0" w:space="0" w:color="auto"/>
                    <w:left w:val="none" w:sz="0" w:space="0" w:color="auto"/>
                    <w:bottom w:val="none" w:sz="0" w:space="0" w:color="auto"/>
                    <w:right w:val="none" w:sz="0" w:space="0" w:color="auto"/>
                  </w:divBdr>
                </w:div>
                <w:div w:id="1303656605">
                  <w:marLeft w:val="480"/>
                  <w:marRight w:val="0"/>
                  <w:marTop w:val="0"/>
                  <w:marBottom w:val="0"/>
                  <w:divBdr>
                    <w:top w:val="none" w:sz="0" w:space="0" w:color="auto"/>
                    <w:left w:val="none" w:sz="0" w:space="0" w:color="auto"/>
                    <w:bottom w:val="none" w:sz="0" w:space="0" w:color="auto"/>
                    <w:right w:val="none" w:sz="0" w:space="0" w:color="auto"/>
                  </w:divBdr>
                </w:div>
                <w:div w:id="59645819">
                  <w:marLeft w:val="480"/>
                  <w:marRight w:val="0"/>
                  <w:marTop w:val="0"/>
                  <w:marBottom w:val="0"/>
                  <w:divBdr>
                    <w:top w:val="none" w:sz="0" w:space="0" w:color="auto"/>
                    <w:left w:val="none" w:sz="0" w:space="0" w:color="auto"/>
                    <w:bottom w:val="none" w:sz="0" w:space="0" w:color="auto"/>
                    <w:right w:val="none" w:sz="0" w:space="0" w:color="auto"/>
                  </w:divBdr>
                </w:div>
                <w:div w:id="1430616797">
                  <w:marLeft w:val="480"/>
                  <w:marRight w:val="0"/>
                  <w:marTop w:val="0"/>
                  <w:marBottom w:val="0"/>
                  <w:divBdr>
                    <w:top w:val="none" w:sz="0" w:space="0" w:color="auto"/>
                    <w:left w:val="none" w:sz="0" w:space="0" w:color="auto"/>
                    <w:bottom w:val="none" w:sz="0" w:space="0" w:color="auto"/>
                    <w:right w:val="none" w:sz="0" w:space="0" w:color="auto"/>
                  </w:divBdr>
                </w:div>
                <w:div w:id="447510232">
                  <w:marLeft w:val="480"/>
                  <w:marRight w:val="0"/>
                  <w:marTop w:val="0"/>
                  <w:marBottom w:val="0"/>
                  <w:divBdr>
                    <w:top w:val="none" w:sz="0" w:space="0" w:color="auto"/>
                    <w:left w:val="none" w:sz="0" w:space="0" w:color="auto"/>
                    <w:bottom w:val="none" w:sz="0" w:space="0" w:color="auto"/>
                    <w:right w:val="none" w:sz="0" w:space="0" w:color="auto"/>
                  </w:divBdr>
                </w:div>
                <w:div w:id="1720740359">
                  <w:marLeft w:val="480"/>
                  <w:marRight w:val="0"/>
                  <w:marTop w:val="0"/>
                  <w:marBottom w:val="0"/>
                  <w:divBdr>
                    <w:top w:val="none" w:sz="0" w:space="0" w:color="auto"/>
                    <w:left w:val="none" w:sz="0" w:space="0" w:color="auto"/>
                    <w:bottom w:val="none" w:sz="0" w:space="0" w:color="auto"/>
                    <w:right w:val="none" w:sz="0" w:space="0" w:color="auto"/>
                  </w:divBdr>
                </w:div>
                <w:div w:id="646977776">
                  <w:marLeft w:val="480"/>
                  <w:marRight w:val="0"/>
                  <w:marTop w:val="0"/>
                  <w:marBottom w:val="0"/>
                  <w:divBdr>
                    <w:top w:val="none" w:sz="0" w:space="0" w:color="auto"/>
                    <w:left w:val="none" w:sz="0" w:space="0" w:color="auto"/>
                    <w:bottom w:val="none" w:sz="0" w:space="0" w:color="auto"/>
                    <w:right w:val="none" w:sz="0" w:space="0" w:color="auto"/>
                  </w:divBdr>
                </w:div>
                <w:div w:id="839851373">
                  <w:marLeft w:val="480"/>
                  <w:marRight w:val="0"/>
                  <w:marTop w:val="0"/>
                  <w:marBottom w:val="0"/>
                  <w:divBdr>
                    <w:top w:val="none" w:sz="0" w:space="0" w:color="auto"/>
                    <w:left w:val="none" w:sz="0" w:space="0" w:color="auto"/>
                    <w:bottom w:val="none" w:sz="0" w:space="0" w:color="auto"/>
                    <w:right w:val="none" w:sz="0" w:space="0" w:color="auto"/>
                  </w:divBdr>
                </w:div>
                <w:div w:id="1897692556">
                  <w:marLeft w:val="480"/>
                  <w:marRight w:val="0"/>
                  <w:marTop w:val="0"/>
                  <w:marBottom w:val="0"/>
                  <w:divBdr>
                    <w:top w:val="none" w:sz="0" w:space="0" w:color="auto"/>
                    <w:left w:val="none" w:sz="0" w:space="0" w:color="auto"/>
                    <w:bottom w:val="none" w:sz="0" w:space="0" w:color="auto"/>
                    <w:right w:val="none" w:sz="0" w:space="0" w:color="auto"/>
                  </w:divBdr>
                </w:div>
                <w:div w:id="93939830">
                  <w:marLeft w:val="480"/>
                  <w:marRight w:val="0"/>
                  <w:marTop w:val="0"/>
                  <w:marBottom w:val="0"/>
                  <w:divBdr>
                    <w:top w:val="none" w:sz="0" w:space="0" w:color="auto"/>
                    <w:left w:val="none" w:sz="0" w:space="0" w:color="auto"/>
                    <w:bottom w:val="none" w:sz="0" w:space="0" w:color="auto"/>
                    <w:right w:val="none" w:sz="0" w:space="0" w:color="auto"/>
                  </w:divBdr>
                </w:div>
                <w:div w:id="810288733">
                  <w:marLeft w:val="480"/>
                  <w:marRight w:val="0"/>
                  <w:marTop w:val="0"/>
                  <w:marBottom w:val="0"/>
                  <w:divBdr>
                    <w:top w:val="none" w:sz="0" w:space="0" w:color="auto"/>
                    <w:left w:val="none" w:sz="0" w:space="0" w:color="auto"/>
                    <w:bottom w:val="none" w:sz="0" w:space="0" w:color="auto"/>
                    <w:right w:val="none" w:sz="0" w:space="0" w:color="auto"/>
                  </w:divBdr>
                </w:div>
                <w:div w:id="539048910">
                  <w:marLeft w:val="480"/>
                  <w:marRight w:val="0"/>
                  <w:marTop w:val="0"/>
                  <w:marBottom w:val="0"/>
                  <w:divBdr>
                    <w:top w:val="none" w:sz="0" w:space="0" w:color="auto"/>
                    <w:left w:val="none" w:sz="0" w:space="0" w:color="auto"/>
                    <w:bottom w:val="none" w:sz="0" w:space="0" w:color="auto"/>
                    <w:right w:val="none" w:sz="0" w:space="0" w:color="auto"/>
                  </w:divBdr>
                </w:div>
                <w:div w:id="1434010462">
                  <w:marLeft w:val="480"/>
                  <w:marRight w:val="0"/>
                  <w:marTop w:val="0"/>
                  <w:marBottom w:val="0"/>
                  <w:divBdr>
                    <w:top w:val="none" w:sz="0" w:space="0" w:color="auto"/>
                    <w:left w:val="none" w:sz="0" w:space="0" w:color="auto"/>
                    <w:bottom w:val="none" w:sz="0" w:space="0" w:color="auto"/>
                    <w:right w:val="none" w:sz="0" w:space="0" w:color="auto"/>
                  </w:divBdr>
                </w:div>
                <w:div w:id="461731837">
                  <w:marLeft w:val="480"/>
                  <w:marRight w:val="0"/>
                  <w:marTop w:val="0"/>
                  <w:marBottom w:val="0"/>
                  <w:divBdr>
                    <w:top w:val="none" w:sz="0" w:space="0" w:color="auto"/>
                    <w:left w:val="none" w:sz="0" w:space="0" w:color="auto"/>
                    <w:bottom w:val="none" w:sz="0" w:space="0" w:color="auto"/>
                    <w:right w:val="none" w:sz="0" w:space="0" w:color="auto"/>
                  </w:divBdr>
                </w:div>
                <w:div w:id="1422097933">
                  <w:marLeft w:val="480"/>
                  <w:marRight w:val="0"/>
                  <w:marTop w:val="0"/>
                  <w:marBottom w:val="0"/>
                  <w:divBdr>
                    <w:top w:val="none" w:sz="0" w:space="0" w:color="auto"/>
                    <w:left w:val="none" w:sz="0" w:space="0" w:color="auto"/>
                    <w:bottom w:val="none" w:sz="0" w:space="0" w:color="auto"/>
                    <w:right w:val="none" w:sz="0" w:space="0" w:color="auto"/>
                  </w:divBdr>
                </w:div>
                <w:div w:id="1949779483">
                  <w:marLeft w:val="480"/>
                  <w:marRight w:val="0"/>
                  <w:marTop w:val="0"/>
                  <w:marBottom w:val="0"/>
                  <w:divBdr>
                    <w:top w:val="none" w:sz="0" w:space="0" w:color="auto"/>
                    <w:left w:val="none" w:sz="0" w:space="0" w:color="auto"/>
                    <w:bottom w:val="none" w:sz="0" w:space="0" w:color="auto"/>
                    <w:right w:val="none" w:sz="0" w:space="0" w:color="auto"/>
                  </w:divBdr>
                </w:div>
                <w:div w:id="66614829">
                  <w:marLeft w:val="480"/>
                  <w:marRight w:val="0"/>
                  <w:marTop w:val="0"/>
                  <w:marBottom w:val="0"/>
                  <w:divBdr>
                    <w:top w:val="none" w:sz="0" w:space="0" w:color="auto"/>
                    <w:left w:val="none" w:sz="0" w:space="0" w:color="auto"/>
                    <w:bottom w:val="none" w:sz="0" w:space="0" w:color="auto"/>
                    <w:right w:val="none" w:sz="0" w:space="0" w:color="auto"/>
                  </w:divBdr>
                </w:div>
                <w:div w:id="1344744725">
                  <w:marLeft w:val="480"/>
                  <w:marRight w:val="0"/>
                  <w:marTop w:val="0"/>
                  <w:marBottom w:val="0"/>
                  <w:divBdr>
                    <w:top w:val="none" w:sz="0" w:space="0" w:color="auto"/>
                    <w:left w:val="none" w:sz="0" w:space="0" w:color="auto"/>
                    <w:bottom w:val="none" w:sz="0" w:space="0" w:color="auto"/>
                    <w:right w:val="none" w:sz="0" w:space="0" w:color="auto"/>
                  </w:divBdr>
                </w:div>
                <w:div w:id="332609803">
                  <w:marLeft w:val="480"/>
                  <w:marRight w:val="0"/>
                  <w:marTop w:val="0"/>
                  <w:marBottom w:val="0"/>
                  <w:divBdr>
                    <w:top w:val="none" w:sz="0" w:space="0" w:color="auto"/>
                    <w:left w:val="none" w:sz="0" w:space="0" w:color="auto"/>
                    <w:bottom w:val="none" w:sz="0" w:space="0" w:color="auto"/>
                    <w:right w:val="none" w:sz="0" w:space="0" w:color="auto"/>
                  </w:divBdr>
                </w:div>
                <w:div w:id="1761488322">
                  <w:marLeft w:val="480"/>
                  <w:marRight w:val="0"/>
                  <w:marTop w:val="0"/>
                  <w:marBottom w:val="0"/>
                  <w:divBdr>
                    <w:top w:val="none" w:sz="0" w:space="0" w:color="auto"/>
                    <w:left w:val="none" w:sz="0" w:space="0" w:color="auto"/>
                    <w:bottom w:val="none" w:sz="0" w:space="0" w:color="auto"/>
                    <w:right w:val="none" w:sz="0" w:space="0" w:color="auto"/>
                  </w:divBdr>
                </w:div>
                <w:div w:id="35663848">
                  <w:marLeft w:val="480"/>
                  <w:marRight w:val="0"/>
                  <w:marTop w:val="0"/>
                  <w:marBottom w:val="0"/>
                  <w:divBdr>
                    <w:top w:val="none" w:sz="0" w:space="0" w:color="auto"/>
                    <w:left w:val="none" w:sz="0" w:space="0" w:color="auto"/>
                    <w:bottom w:val="none" w:sz="0" w:space="0" w:color="auto"/>
                    <w:right w:val="none" w:sz="0" w:space="0" w:color="auto"/>
                  </w:divBdr>
                </w:div>
                <w:div w:id="1595939932">
                  <w:marLeft w:val="480"/>
                  <w:marRight w:val="0"/>
                  <w:marTop w:val="0"/>
                  <w:marBottom w:val="0"/>
                  <w:divBdr>
                    <w:top w:val="none" w:sz="0" w:space="0" w:color="auto"/>
                    <w:left w:val="none" w:sz="0" w:space="0" w:color="auto"/>
                    <w:bottom w:val="none" w:sz="0" w:space="0" w:color="auto"/>
                    <w:right w:val="none" w:sz="0" w:space="0" w:color="auto"/>
                  </w:divBdr>
                </w:div>
                <w:div w:id="1951736047">
                  <w:marLeft w:val="480"/>
                  <w:marRight w:val="0"/>
                  <w:marTop w:val="0"/>
                  <w:marBottom w:val="0"/>
                  <w:divBdr>
                    <w:top w:val="none" w:sz="0" w:space="0" w:color="auto"/>
                    <w:left w:val="none" w:sz="0" w:space="0" w:color="auto"/>
                    <w:bottom w:val="none" w:sz="0" w:space="0" w:color="auto"/>
                    <w:right w:val="none" w:sz="0" w:space="0" w:color="auto"/>
                  </w:divBdr>
                </w:div>
                <w:div w:id="210968368">
                  <w:marLeft w:val="480"/>
                  <w:marRight w:val="0"/>
                  <w:marTop w:val="0"/>
                  <w:marBottom w:val="0"/>
                  <w:divBdr>
                    <w:top w:val="none" w:sz="0" w:space="0" w:color="auto"/>
                    <w:left w:val="none" w:sz="0" w:space="0" w:color="auto"/>
                    <w:bottom w:val="none" w:sz="0" w:space="0" w:color="auto"/>
                    <w:right w:val="none" w:sz="0" w:space="0" w:color="auto"/>
                  </w:divBdr>
                </w:div>
                <w:div w:id="58405251">
                  <w:marLeft w:val="480"/>
                  <w:marRight w:val="0"/>
                  <w:marTop w:val="0"/>
                  <w:marBottom w:val="0"/>
                  <w:divBdr>
                    <w:top w:val="none" w:sz="0" w:space="0" w:color="auto"/>
                    <w:left w:val="none" w:sz="0" w:space="0" w:color="auto"/>
                    <w:bottom w:val="none" w:sz="0" w:space="0" w:color="auto"/>
                    <w:right w:val="none" w:sz="0" w:space="0" w:color="auto"/>
                  </w:divBdr>
                </w:div>
                <w:div w:id="44378120">
                  <w:marLeft w:val="480"/>
                  <w:marRight w:val="0"/>
                  <w:marTop w:val="0"/>
                  <w:marBottom w:val="0"/>
                  <w:divBdr>
                    <w:top w:val="none" w:sz="0" w:space="0" w:color="auto"/>
                    <w:left w:val="none" w:sz="0" w:space="0" w:color="auto"/>
                    <w:bottom w:val="none" w:sz="0" w:space="0" w:color="auto"/>
                    <w:right w:val="none" w:sz="0" w:space="0" w:color="auto"/>
                  </w:divBdr>
                </w:div>
                <w:div w:id="1277327276">
                  <w:marLeft w:val="480"/>
                  <w:marRight w:val="0"/>
                  <w:marTop w:val="0"/>
                  <w:marBottom w:val="0"/>
                  <w:divBdr>
                    <w:top w:val="none" w:sz="0" w:space="0" w:color="auto"/>
                    <w:left w:val="none" w:sz="0" w:space="0" w:color="auto"/>
                    <w:bottom w:val="none" w:sz="0" w:space="0" w:color="auto"/>
                    <w:right w:val="none" w:sz="0" w:space="0" w:color="auto"/>
                  </w:divBdr>
                </w:div>
                <w:div w:id="812865374">
                  <w:marLeft w:val="480"/>
                  <w:marRight w:val="0"/>
                  <w:marTop w:val="0"/>
                  <w:marBottom w:val="0"/>
                  <w:divBdr>
                    <w:top w:val="none" w:sz="0" w:space="0" w:color="auto"/>
                    <w:left w:val="none" w:sz="0" w:space="0" w:color="auto"/>
                    <w:bottom w:val="none" w:sz="0" w:space="0" w:color="auto"/>
                    <w:right w:val="none" w:sz="0" w:space="0" w:color="auto"/>
                  </w:divBdr>
                </w:div>
                <w:div w:id="1516580224">
                  <w:marLeft w:val="480"/>
                  <w:marRight w:val="0"/>
                  <w:marTop w:val="0"/>
                  <w:marBottom w:val="0"/>
                  <w:divBdr>
                    <w:top w:val="none" w:sz="0" w:space="0" w:color="auto"/>
                    <w:left w:val="none" w:sz="0" w:space="0" w:color="auto"/>
                    <w:bottom w:val="none" w:sz="0" w:space="0" w:color="auto"/>
                    <w:right w:val="none" w:sz="0" w:space="0" w:color="auto"/>
                  </w:divBdr>
                </w:div>
                <w:div w:id="381709938">
                  <w:marLeft w:val="480"/>
                  <w:marRight w:val="0"/>
                  <w:marTop w:val="0"/>
                  <w:marBottom w:val="0"/>
                  <w:divBdr>
                    <w:top w:val="none" w:sz="0" w:space="0" w:color="auto"/>
                    <w:left w:val="none" w:sz="0" w:space="0" w:color="auto"/>
                    <w:bottom w:val="none" w:sz="0" w:space="0" w:color="auto"/>
                    <w:right w:val="none" w:sz="0" w:space="0" w:color="auto"/>
                  </w:divBdr>
                </w:div>
                <w:div w:id="655498743">
                  <w:marLeft w:val="480"/>
                  <w:marRight w:val="0"/>
                  <w:marTop w:val="0"/>
                  <w:marBottom w:val="0"/>
                  <w:divBdr>
                    <w:top w:val="none" w:sz="0" w:space="0" w:color="auto"/>
                    <w:left w:val="none" w:sz="0" w:space="0" w:color="auto"/>
                    <w:bottom w:val="none" w:sz="0" w:space="0" w:color="auto"/>
                    <w:right w:val="none" w:sz="0" w:space="0" w:color="auto"/>
                  </w:divBdr>
                </w:div>
                <w:div w:id="685209502">
                  <w:marLeft w:val="480"/>
                  <w:marRight w:val="0"/>
                  <w:marTop w:val="0"/>
                  <w:marBottom w:val="0"/>
                  <w:divBdr>
                    <w:top w:val="none" w:sz="0" w:space="0" w:color="auto"/>
                    <w:left w:val="none" w:sz="0" w:space="0" w:color="auto"/>
                    <w:bottom w:val="none" w:sz="0" w:space="0" w:color="auto"/>
                    <w:right w:val="none" w:sz="0" w:space="0" w:color="auto"/>
                  </w:divBdr>
                </w:div>
                <w:div w:id="516432196">
                  <w:marLeft w:val="480"/>
                  <w:marRight w:val="0"/>
                  <w:marTop w:val="0"/>
                  <w:marBottom w:val="0"/>
                  <w:divBdr>
                    <w:top w:val="none" w:sz="0" w:space="0" w:color="auto"/>
                    <w:left w:val="none" w:sz="0" w:space="0" w:color="auto"/>
                    <w:bottom w:val="none" w:sz="0" w:space="0" w:color="auto"/>
                    <w:right w:val="none" w:sz="0" w:space="0" w:color="auto"/>
                  </w:divBdr>
                </w:div>
                <w:div w:id="1168397973">
                  <w:marLeft w:val="480"/>
                  <w:marRight w:val="0"/>
                  <w:marTop w:val="0"/>
                  <w:marBottom w:val="0"/>
                  <w:divBdr>
                    <w:top w:val="none" w:sz="0" w:space="0" w:color="auto"/>
                    <w:left w:val="none" w:sz="0" w:space="0" w:color="auto"/>
                    <w:bottom w:val="none" w:sz="0" w:space="0" w:color="auto"/>
                    <w:right w:val="none" w:sz="0" w:space="0" w:color="auto"/>
                  </w:divBdr>
                </w:div>
                <w:div w:id="644356715">
                  <w:marLeft w:val="480"/>
                  <w:marRight w:val="0"/>
                  <w:marTop w:val="0"/>
                  <w:marBottom w:val="0"/>
                  <w:divBdr>
                    <w:top w:val="none" w:sz="0" w:space="0" w:color="auto"/>
                    <w:left w:val="none" w:sz="0" w:space="0" w:color="auto"/>
                    <w:bottom w:val="none" w:sz="0" w:space="0" w:color="auto"/>
                    <w:right w:val="none" w:sz="0" w:space="0" w:color="auto"/>
                  </w:divBdr>
                </w:div>
                <w:div w:id="124934550">
                  <w:marLeft w:val="480"/>
                  <w:marRight w:val="0"/>
                  <w:marTop w:val="0"/>
                  <w:marBottom w:val="0"/>
                  <w:divBdr>
                    <w:top w:val="none" w:sz="0" w:space="0" w:color="auto"/>
                    <w:left w:val="none" w:sz="0" w:space="0" w:color="auto"/>
                    <w:bottom w:val="none" w:sz="0" w:space="0" w:color="auto"/>
                    <w:right w:val="none" w:sz="0" w:space="0" w:color="auto"/>
                  </w:divBdr>
                </w:div>
                <w:div w:id="1736850250">
                  <w:marLeft w:val="480"/>
                  <w:marRight w:val="0"/>
                  <w:marTop w:val="0"/>
                  <w:marBottom w:val="0"/>
                  <w:divBdr>
                    <w:top w:val="none" w:sz="0" w:space="0" w:color="auto"/>
                    <w:left w:val="none" w:sz="0" w:space="0" w:color="auto"/>
                    <w:bottom w:val="none" w:sz="0" w:space="0" w:color="auto"/>
                    <w:right w:val="none" w:sz="0" w:space="0" w:color="auto"/>
                  </w:divBdr>
                </w:div>
                <w:div w:id="692387851">
                  <w:marLeft w:val="480"/>
                  <w:marRight w:val="0"/>
                  <w:marTop w:val="0"/>
                  <w:marBottom w:val="0"/>
                  <w:divBdr>
                    <w:top w:val="none" w:sz="0" w:space="0" w:color="auto"/>
                    <w:left w:val="none" w:sz="0" w:space="0" w:color="auto"/>
                    <w:bottom w:val="none" w:sz="0" w:space="0" w:color="auto"/>
                    <w:right w:val="none" w:sz="0" w:space="0" w:color="auto"/>
                  </w:divBdr>
                </w:div>
                <w:div w:id="526676562">
                  <w:marLeft w:val="480"/>
                  <w:marRight w:val="0"/>
                  <w:marTop w:val="0"/>
                  <w:marBottom w:val="0"/>
                  <w:divBdr>
                    <w:top w:val="none" w:sz="0" w:space="0" w:color="auto"/>
                    <w:left w:val="none" w:sz="0" w:space="0" w:color="auto"/>
                    <w:bottom w:val="none" w:sz="0" w:space="0" w:color="auto"/>
                    <w:right w:val="none" w:sz="0" w:space="0" w:color="auto"/>
                  </w:divBdr>
                </w:div>
                <w:div w:id="1378241600">
                  <w:marLeft w:val="480"/>
                  <w:marRight w:val="0"/>
                  <w:marTop w:val="0"/>
                  <w:marBottom w:val="0"/>
                  <w:divBdr>
                    <w:top w:val="none" w:sz="0" w:space="0" w:color="auto"/>
                    <w:left w:val="none" w:sz="0" w:space="0" w:color="auto"/>
                    <w:bottom w:val="none" w:sz="0" w:space="0" w:color="auto"/>
                    <w:right w:val="none" w:sz="0" w:space="0" w:color="auto"/>
                  </w:divBdr>
                </w:div>
                <w:div w:id="1099717489">
                  <w:marLeft w:val="480"/>
                  <w:marRight w:val="0"/>
                  <w:marTop w:val="0"/>
                  <w:marBottom w:val="0"/>
                  <w:divBdr>
                    <w:top w:val="none" w:sz="0" w:space="0" w:color="auto"/>
                    <w:left w:val="none" w:sz="0" w:space="0" w:color="auto"/>
                    <w:bottom w:val="none" w:sz="0" w:space="0" w:color="auto"/>
                    <w:right w:val="none" w:sz="0" w:space="0" w:color="auto"/>
                  </w:divBdr>
                </w:div>
                <w:div w:id="607154493">
                  <w:marLeft w:val="480"/>
                  <w:marRight w:val="0"/>
                  <w:marTop w:val="0"/>
                  <w:marBottom w:val="0"/>
                  <w:divBdr>
                    <w:top w:val="none" w:sz="0" w:space="0" w:color="auto"/>
                    <w:left w:val="none" w:sz="0" w:space="0" w:color="auto"/>
                    <w:bottom w:val="none" w:sz="0" w:space="0" w:color="auto"/>
                    <w:right w:val="none" w:sz="0" w:space="0" w:color="auto"/>
                  </w:divBdr>
                </w:div>
                <w:div w:id="1509978244">
                  <w:marLeft w:val="480"/>
                  <w:marRight w:val="0"/>
                  <w:marTop w:val="0"/>
                  <w:marBottom w:val="0"/>
                  <w:divBdr>
                    <w:top w:val="none" w:sz="0" w:space="0" w:color="auto"/>
                    <w:left w:val="none" w:sz="0" w:space="0" w:color="auto"/>
                    <w:bottom w:val="none" w:sz="0" w:space="0" w:color="auto"/>
                    <w:right w:val="none" w:sz="0" w:space="0" w:color="auto"/>
                  </w:divBdr>
                </w:div>
                <w:div w:id="241187495">
                  <w:marLeft w:val="480"/>
                  <w:marRight w:val="0"/>
                  <w:marTop w:val="0"/>
                  <w:marBottom w:val="0"/>
                  <w:divBdr>
                    <w:top w:val="none" w:sz="0" w:space="0" w:color="auto"/>
                    <w:left w:val="none" w:sz="0" w:space="0" w:color="auto"/>
                    <w:bottom w:val="none" w:sz="0" w:space="0" w:color="auto"/>
                    <w:right w:val="none" w:sz="0" w:space="0" w:color="auto"/>
                  </w:divBdr>
                </w:div>
              </w:divsChild>
            </w:div>
            <w:div w:id="1105541330">
              <w:marLeft w:val="0"/>
              <w:marRight w:val="0"/>
              <w:marTop w:val="0"/>
              <w:marBottom w:val="0"/>
              <w:divBdr>
                <w:top w:val="none" w:sz="0" w:space="0" w:color="auto"/>
                <w:left w:val="none" w:sz="0" w:space="0" w:color="auto"/>
                <w:bottom w:val="none" w:sz="0" w:space="0" w:color="auto"/>
                <w:right w:val="none" w:sz="0" w:space="0" w:color="auto"/>
              </w:divBdr>
              <w:divsChild>
                <w:div w:id="118569913">
                  <w:marLeft w:val="480"/>
                  <w:marRight w:val="0"/>
                  <w:marTop w:val="0"/>
                  <w:marBottom w:val="0"/>
                  <w:divBdr>
                    <w:top w:val="none" w:sz="0" w:space="0" w:color="auto"/>
                    <w:left w:val="none" w:sz="0" w:space="0" w:color="auto"/>
                    <w:bottom w:val="none" w:sz="0" w:space="0" w:color="auto"/>
                    <w:right w:val="none" w:sz="0" w:space="0" w:color="auto"/>
                  </w:divBdr>
                </w:div>
                <w:div w:id="1427119365">
                  <w:marLeft w:val="480"/>
                  <w:marRight w:val="0"/>
                  <w:marTop w:val="0"/>
                  <w:marBottom w:val="0"/>
                  <w:divBdr>
                    <w:top w:val="none" w:sz="0" w:space="0" w:color="auto"/>
                    <w:left w:val="none" w:sz="0" w:space="0" w:color="auto"/>
                    <w:bottom w:val="none" w:sz="0" w:space="0" w:color="auto"/>
                    <w:right w:val="none" w:sz="0" w:space="0" w:color="auto"/>
                  </w:divBdr>
                </w:div>
                <w:div w:id="1427535180">
                  <w:marLeft w:val="480"/>
                  <w:marRight w:val="0"/>
                  <w:marTop w:val="0"/>
                  <w:marBottom w:val="0"/>
                  <w:divBdr>
                    <w:top w:val="none" w:sz="0" w:space="0" w:color="auto"/>
                    <w:left w:val="none" w:sz="0" w:space="0" w:color="auto"/>
                    <w:bottom w:val="none" w:sz="0" w:space="0" w:color="auto"/>
                    <w:right w:val="none" w:sz="0" w:space="0" w:color="auto"/>
                  </w:divBdr>
                </w:div>
                <w:div w:id="150757380">
                  <w:marLeft w:val="480"/>
                  <w:marRight w:val="0"/>
                  <w:marTop w:val="0"/>
                  <w:marBottom w:val="0"/>
                  <w:divBdr>
                    <w:top w:val="none" w:sz="0" w:space="0" w:color="auto"/>
                    <w:left w:val="none" w:sz="0" w:space="0" w:color="auto"/>
                    <w:bottom w:val="none" w:sz="0" w:space="0" w:color="auto"/>
                    <w:right w:val="none" w:sz="0" w:space="0" w:color="auto"/>
                  </w:divBdr>
                </w:div>
                <w:div w:id="195197991">
                  <w:marLeft w:val="480"/>
                  <w:marRight w:val="0"/>
                  <w:marTop w:val="0"/>
                  <w:marBottom w:val="0"/>
                  <w:divBdr>
                    <w:top w:val="none" w:sz="0" w:space="0" w:color="auto"/>
                    <w:left w:val="none" w:sz="0" w:space="0" w:color="auto"/>
                    <w:bottom w:val="none" w:sz="0" w:space="0" w:color="auto"/>
                    <w:right w:val="none" w:sz="0" w:space="0" w:color="auto"/>
                  </w:divBdr>
                </w:div>
                <w:div w:id="306861882">
                  <w:marLeft w:val="480"/>
                  <w:marRight w:val="0"/>
                  <w:marTop w:val="0"/>
                  <w:marBottom w:val="0"/>
                  <w:divBdr>
                    <w:top w:val="none" w:sz="0" w:space="0" w:color="auto"/>
                    <w:left w:val="none" w:sz="0" w:space="0" w:color="auto"/>
                    <w:bottom w:val="none" w:sz="0" w:space="0" w:color="auto"/>
                    <w:right w:val="none" w:sz="0" w:space="0" w:color="auto"/>
                  </w:divBdr>
                </w:div>
                <w:div w:id="1859587010">
                  <w:marLeft w:val="480"/>
                  <w:marRight w:val="0"/>
                  <w:marTop w:val="0"/>
                  <w:marBottom w:val="0"/>
                  <w:divBdr>
                    <w:top w:val="none" w:sz="0" w:space="0" w:color="auto"/>
                    <w:left w:val="none" w:sz="0" w:space="0" w:color="auto"/>
                    <w:bottom w:val="none" w:sz="0" w:space="0" w:color="auto"/>
                    <w:right w:val="none" w:sz="0" w:space="0" w:color="auto"/>
                  </w:divBdr>
                </w:div>
                <w:div w:id="537666159">
                  <w:marLeft w:val="480"/>
                  <w:marRight w:val="0"/>
                  <w:marTop w:val="0"/>
                  <w:marBottom w:val="0"/>
                  <w:divBdr>
                    <w:top w:val="none" w:sz="0" w:space="0" w:color="auto"/>
                    <w:left w:val="none" w:sz="0" w:space="0" w:color="auto"/>
                    <w:bottom w:val="none" w:sz="0" w:space="0" w:color="auto"/>
                    <w:right w:val="none" w:sz="0" w:space="0" w:color="auto"/>
                  </w:divBdr>
                </w:div>
                <w:div w:id="522208426">
                  <w:marLeft w:val="480"/>
                  <w:marRight w:val="0"/>
                  <w:marTop w:val="0"/>
                  <w:marBottom w:val="0"/>
                  <w:divBdr>
                    <w:top w:val="none" w:sz="0" w:space="0" w:color="auto"/>
                    <w:left w:val="none" w:sz="0" w:space="0" w:color="auto"/>
                    <w:bottom w:val="none" w:sz="0" w:space="0" w:color="auto"/>
                    <w:right w:val="none" w:sz="0" w:space="0" w:color="auto"/>
                  </w:divBdr>
                </w:div>
                <w:div w:id="1236863728">
                  <w:marLeft w:val="480"/>
                  <w:marRight w:val="0"/>
                  <w:marTop w:val="0"/>
                  <w:marBottom w:val="0"/>
                  <w:divBdr>
                    <w:top w:val="none" w:sz="0" w:space="0" w:color="auto"/>
                    <w:left w:val="none" w:sz="0" w:space="0" w:color="auto"/>
                    <w:bottom w:val="none" w:sz="0" w:space="0" w:color="auto"/>
                    <w:right w:val="none" w:sz="0" w:space="0" w:color="auto"/>
                  </w:divBdr>
                </w:div>
                <w:div w:id="390428326">
                  <w:marLeft w:val="480"/>
                  <w:marRight w:val="0"/>
                  <w:marTop w:val="0"/>
                  <w:marBottom w:val="0"/>
                  <w:divBdr>
                    <w:top w:val="none" w:sz="0" w:space="0" w:color="auto"/>
                    <w:left w:val="none" w:sz="0" w:space="0" w:color="auto"/>
                    <w:bottom w:val="none" w:sz="0" w:space="0" w:color="auto"/>
                    <w:right w:val="none" w:sz="0" w:space="0" w:color="auto"/>
                  </w:divBdr>
                </w:div>
                <w:div w:id="1644238721">
                  <w:marLeft w:val="480"/>
                  <w:marRight w:val="0"/>
                  <w:marTop w:val="0"/>
                  <w:marBottom w:val="0"/>
                  <w:divBdr>
                    <w:top w:val="none" w:sz="0" w:space="0" w:color="auto"/>
                    <w:left w:val="none" w:sz="0" w:space="0" w:color="auto"/>
                    <w:bottom w:val="none" w:sz="0" w:space="0" w:color="auto"/>
                    <w:right w:val="none" w:sz="0" w:space="0" w:color="auto"/>
                  </w:divBdr>
                </w:div>
                <w:div w:id="1132015439">
                  <w:marLeft w:val="480"/>
                  <w:marRight w:val="0"/>
                  <w:marTop w:val="0"/>
                  <w:marBottom w:val="0"/>
                  <w:divBdr>
                    <w:top w:val="none" w:sz="0" w:space="0" w:color="auto"/>
                    <w:left w:val="none" w:sz="0" w:space="0" w:color="auto"/>
                    <w:bottom w:val="none" w:sz="0" w:space="0" w:color="auto"/>
                    <w:right w:val="none" w:sz="0" w:space="0" w:color="auto"/>
                  </w:divBdr>
                </w:div>
                <w:div w:id="2085952989">
                  <w:marLeft w:val="480"/>
                  <w:marRight w:val="0"/>
                  <w:marTop w:val="0"/>
                  <w:marBottom w:val="0"/>
                  <w:divBdr>
                    <w:top w:val="none" w:sz="0" w:space="0" w:color="auto"/>
                    <w:left w:val="none" w:sz="0" w:space="0" w:color="auto"/>
                    <w:bottom w:val="none" w:sz="0" w:space="0" w:color="auto"/>
                    <w:right w:val="none" w:sz="0" w:space="0" w:color="auto"/>
                  </w:divBdr>
                </w:div>
                <w:div w:id="888497453">
                  <w:marLeft w:val="480"/>
                  <w:marRight w:val="0"/>
                  <w:marTop w:val="0"/>
                  <w:marBottom w:val="0"/>
                  <w:divBdr>
                    <w:top w:val="none" w:sz="0" w:space="0" w:color="auto"/>
                    <w:left w:val="none" w:sz="0" w:space="0" w:color="auto"/>
                    <w:bottom w:val="none" w:sz="0" w:space="0" w:color="auto"/>
                    <w:right w:val="none" w:sz="0" w:space="0" w:color="auto"/>
                  </w:divBdr>
                </w:div>
                <w:div w:id="674308072">
                  <w:marLeft w:val="480"/>
                  <w:marRight w:val="0"/>
                  <w:marTop w:val="0"/>
                  <w:marBottom w:val="0"/>
                  <w:divBdr>
                    <w:top w:val="none" w:sz="0" w:space="0" w:color="auto"/>
                    <w:left w:val="none" w:sz="0" w:space="0" w:color="auto"/>
                    <w:bottom w:val="none" w:sz="0" w:space="0" w:color="auto"/>
                    <w:right w:val="none" w:sz="0" w:space="0" w:color="auto"/>
                  </w:divBdr>
                </w:div>
                <w:div w:id="112360701">
                  <w:marLeft w:val="480"/>
                  <w:marRight w:val="0"/>
                  <w:marTop w:val="0"/>
                  <w:marBottom w:val="0"/>
                  <w:divBdr>
                    <w:top w:val="none" w:sz="0" w:space="0" w:color="auto"/>
                    <w:left w:val="none" w:sz="0" w:space="0" w:color="auto"/>
                    <w:bottom w:val="none" w:sz="0" w:space="0" w:color="auto"/>
                    <w:right w:val="none" w:sz="0" w:space="0" w:color="auto"/>
                  </w:divBdr>
                </w:div>
                <w:div w:id="897476033">
                  <w:marLeft w:val="480"/>
                  <w:marRight w:val="0"/>
                  <w:marTop w:val="0"/>
                  <w:marBottom w:val="0"/>
                  <w:divBdr>
                    <w:top w:val="none" w:sz="0" w:space="0" w:color="auto"/>
                    <w:left w:val="none" w:sz="0" w:space="0" w:color="auto"/>
                    <w:bottom w:val="none" w:sz="0" w:space="0" w:color="auto"/>
                    <w:right w:val="none" w:sz="0" w:space="0" w:color="auto"/>
                  </w:divBdr>
                </w:div>
                <w:div w:id="1140734514">
                  <w:marLeft w:val="480"/>
                  <w:marRight w:val="0"/>
                  <w:marTop w:val="0"/>
                  <w:marBottom w:val="0"/>
                  <w:divBdr>
                    <w:top w:val="none" w:sz="0" w:space="0" w:color="auto"/>
                    <w:left w:val="none" w:sz="0" w:space="0" w:color="auto"/>
                    <w:bottom w:val="none" w:sz="0" w:space="0" w:color="auto"/>
                    <w:right w:val="none" w:sz="0" w:space="0" w:color="auto"/>
                  </w:divBdr>
                </w:div>
                <w:div w:id="667294830">
                  <w:marLeft w:val="480"/>
                  <w:marRight w:val="0"/>
                  <w:marTop w:val="0"/>
                  <w:marBottom w:val="0"/>
                  <w:divBdr>
                    <w:top w:val="none" w:sz="0" w:space="0" w:color="auto"/>
                    <w:left w:val="none" w:sz="0" w:space="0" w:color="auto"/>
                    <w:bottom w:val="none" w:sz="0" w:space="0" w:color="auto"/>
                    <w:right w:val="none" w:sz="0" w:space="0" w:color="auto"/>
                  </w:divBdr>
                </w:div>
                <w:div w:id="1240018344">
                  <w:marLeft w:val="480"/>
                  <w:marRight w:val="0"/>
                  <w:marTop w:val="0"/>
                  <w:marBottom w:val="0"/>
                  <w:divBdr>
                    <w:top w:val="none" w:sz="0" w:space="0" w:color="auto"/>
                    <w:left w:val="none" w:sz="0" w:space="0" w:color="auto"/>
                    <w:bottom w:val="none" w:sz="0" w:space="0" w:color="auto"/>
                    <w:right w:val="none" w:sz="0" w:space="0" w:color="auto"/>
                  </w:divBdr>
                </w:div>
                <w:div w:id="270089247">
                  <w:marLeft w:val="480"/>
                  <w:marRight w:val="0"/>
                  <w:marTop w:val="0"/>
                  <w:marBottom w:val="0"/>
                  <w:divBdr>
                    <w:top w:val="none" w:sz="0" w:space="0" w:color="auto"/>
                    <w:left w:val="none" w:sz="0" w:space="0" w:color="auto"/>
                    <w:bottom w:val="none" w:sz="0" w:space="0" w:color="auto"/>
                    <w:right w:val="none" w:sz="0" w:space="0" w:color="auto"/>
                  </w:divBdr>
                </w:div>
                <w:div w:id="81874932">
                  <w:marLeft w:val="480"/>
                  <w:marRight w:val="0"/>
                  <w:marTop w:val="0"/>
                  <w:marBottom w:val="0"/>
                  <w:divBdr>
                    <w:top w:val="none" w:sz="0" w:space="0" w:color="auto"/>
                    <w:left w:val="none" w:sz="0" w:space="0" w:color="auto"/>
                    <w:bottom w:val="none" w:sz="0" w:space="0" w:color="auto"/>
                    <w:right w:val="none" w:sz="0" w:space="0" w:color="auto"/>
                  </w:divBdr>
                </w:div>
                <w:div w:id="1520848469">
                  <w:marLeft w:val="480"/>
                  <w:marRight w:val="0"/>
                  <w:marTop w:val="0"/>
                  <w:marBottom w:val="0"/>
                  <w:divBdr>
                    <w:top w:val="none" w:sz="0" w:space="0" w:color="auto"/>
                    <w:left w:val="none" w:sz="0" w:space="0" w:color="auto"/>
                    <w:bottom w:val="none" w:sz="0" w:space="0" w:color="auto"/>
                    <w:right w:val="none" w:sz="0" w:space="0" w:color="auto"/>
                  </w:divBdr>
                </w:div>
                <w:div w:id="1033964793">
                  <w:marLeft w:val="480"/>
                  <w:marRight w:val="0"/>
                  <w:marTop w:val="0"/>
                  <w:marBottom w:val="0"/>
                  <w:divBdr>
                    <w:top w:val="none" w:sz="0" w:space="0" w:color="auto"/>
                    <w:left w:val="none" w:sz="0" w:space="0" w:color="auto"/>
                    <w:bottom w:val="none" w:sz="0" w:space="0" w:color="auto"/>
                    <w:right w:val="none" w:sz="0" w:space="0" w:color="auto"/>
                  </w:divBdr>
                </w:div>
                <w:div w:id="970287483">
                  <w:marLeft w:val="480"/>
                  <w:marRight w:val="0"/>
                  <w:marTop w:val="0"/>
                  <w:marBottom w:val="0"/>
                  <w:divBdr>
                    <w:top w:val="none" w:sz="0" w:space="0" w:color="auto"/>
                    <w:left w:val="none" w:sz="0" w:space="0" w:color="auto"/>
                    <w:bottom w:val="none" w:sz="0" w:space="0" w:color="auto"/>
                    <w:right w:val="none" w:sz="0" w:space="0" w:color="auto"/>
                  </w:divBdr>
                </w:div>
                <w:div w:id="1186601348">
                  <w:marLeft w:val="480"/>
                  <w:marRight w:val="0"/>
                  <w:marTop w:val="0"/>
                  <w:marBottom w:val="0"/>
                  <w:divBdr>
                    <w:top w:val="none" w:sz="0" w:space="0" w:color="auto"/>
                    <w:left w:val="none" w:sz="0" w:space="0" w:color="auto"/>
                    <w:bottom w:val="none" w:sz="0" w:space="0" w:color="auto"/>
                    <w:right w:val="none" w:sz="0" w:space="0" w:color="auto"/>
                  </w:divBdr>
                </w:div>
                <w:div w:id="1675304092">
                  <w:marLeft w:val="480"/>
                  <w:marRight w:val="0"/>
                  <w:marTop w:val="0"/>
                  <w:marBottom w:val="0"/>
                  <w:divBdr>
                    <w:top w:val="none" w:sz="0" w:space="0" w:color="auto"/>
                    <w:left w:val="none" w:sz="0" w:space="0" w:color="auto"/>
                    <w:bottom w:val="none" w:sz="0" w:space="0" w:color="auto"/>
                    <w:right w:val="none" w:sz="0" w:space="0" w:color="auto"/>
                  </w:divBdr>
                </w:div>
                <w:div w:id="413668822">
                  <w:marLeft w:val="480"/>
                  <w:marRight w:val="0"/>
                  <w:marTop w:val="0"/>
                  <w:marBottom w:val="0"/>
                  <w:divBdr>
                    <w:top w:val="none" w:sz="0" w:space="0" w:color="auto"/>
                    <w:left w:val="none" w:sz="0" w:space="0" w:color="auto"/>
                    <w:bottom w:val="none" w:sz="0" w:space="0" w:color="auto"/>
                    <w:right w:val="none" w:sz="0" w:space="0" w:color="auto"/>
                  </w:divBdr>
                </w:div>
                <w:div w:id="933829365">
                  <w:marLeft w:val="480"/>
                  <w:marRight w:val="0"/>
                  <w:marTop w:val="0"/>
                  <w:marBottom w:val="0"/>
                  <w:divBdr>
                    <w:top w:val="none" w:sz="0" w:space="0" w:color="auto"/>
                    <w:left w:val="none" w:sz="0" w:space="0" w:color="auto"/>
                    <w:bottom w:val="none" w:sz="0" w:space="0" w:color="auto"/>
                    <w:right w:val="none" w:sz="0" w:space="0" w:color="auto"/>
                  </w:divBdr>
                </w:div>
                <w:div w:id="658995670">
                  <w:marLeft w:val="480"/>
                  <w:marRight w:val="0"/>
                  <w:marTop w:val="0"/>
                  <w:marBottom w:val="0"/>
                  <w:divBdr>
                    <w:top w:val="none" w:sz="0" w:space="0" w:color="auto"/>
                    <w:left w:val="none" w:sz="0" w:space="0" w:color="auto"/>
                    <w:bottom w:val="none" w:sz="0" w:space="0" w:color="auto"/>
                    <w:right w:val="none" w:sz="0" w:space="0" w:color="auto"/>
                  </w:divBdr>
                </w:div>
                <w:div w:id="840971091">
                  <w:marLeft w:val="480"/>
                  <w:marRight w:val="0"/>
                  <w:marTop w:val="0"/>
                  <w:marBottom w:val="0"/>
                  <w:divBdr>
                    <w:top w:val="none" w:sz="0" w:space="0" w:color="auto"/>
                    <w:left w:val="none" w:sz="0" w:space="0" w:color="auto"/>
                    <w:bottom w:val="none" w:sz="0" w:space="0" w:color="auto"/>
                    <w:right w:val="none" w:sz="0" w:space="0" w:color="auto"/>
                  </w:divBdr>
                </w:div>
                <w:div w:id="11036591">
                  <w:marLeft w:val="480"/>
                  <w:marRight w:val="0"/>
                  <w:marTop w:val="0"/>
                  <w:marBottom w:val="0"/>
                  <w:divBdr>
                    <w:top w:val="none" w:sz="0" w:space="0" w:color="auto"/>
                    <w:left w:val="none" w:sz="0" w:space="0" w:color="auto"/>
                    <w:bottom w:val="none" w:sz="0" w:space="0" w:color="auto"/>
                    <w:right w:val="none" w:sz="0" w:space="0" w:color="auto"/>
                  </w:divBdr>
                </w:div>
                <w:div w:id="1059091258">
                  <w:marLeft w:val="480"/>
                  <w:marRight w:val="0"/>
                  <w:marTop w:val="0"/>
                  <w:marBottom w:val="0"/>
                  <w:divBdr>
                    <w:top w:val="none" w:sz="0" w:space="0" w:color="auto"/>
                    <w:left w:val="none" w:sz="0" w:space="0" w:color="auto"/>
                    <w:bottom w:val="none" w:sz="0" w:space="0" w:color="auto"/>
                    <w:right w:val="none" w:sz="0" w:space="0" w:color="auto"/>
                  </w:divBdr>
                </w:div>
                <w:div w:id="379131576">
                  <w:marLeft w:val="480"/>
                  <w:marRight w:val="0"/>
                  <w:marTop w:val="0"/>
                  <w:marBottom w:val="0"/>
                  <w:divBdr>
                    <w:top w:val="none" w:sz="0" w:space="0" w:color="auto"/>
                    <w:left w:val="none" w:sz="0" w:space="0" w:color="auto"/>
                    <w:bottom w:val="none" w:sz="0" w:space="0" w:color="auto"/>
                    <w:right w:val="none" w:sz="0" w:space="0" w:color="auto"/>
                  </w:divBdr>
                </w:div>
                <w:div w:id="256133230">
                  <w:marLeft w:val="480"/>
                  <w:marRight w:val="0"/>
                  <w:marTop w:val="0"/>
                  <w:marBottom w:val="0"/>
                  <w:divBdr>
                    <w:top w:val="none" w:sz="0" w:space="0" w:color="auto"/>
                    <w:left w:val="none" w:sz="0" w:space="0" w:color="auto"/>
                    <w:bottom w:val="none" w:sz="0" w:space="0" w:color="auto"/>
                    <w:right w:val="none" w:sz="0" w:space="0" w:color="auto"/>
                  </w:divBdr>
                </w:div>
                <w:div w:id="814028073">
                  <w:marLeft w:val="480"/>
                  <w:marRight w:val="0"/>
                  <w:marTop w:val="0"/>
                  <w:marBottom w:val="0"/>
                  <w:divBdr>
                    <w:top w:val="none" w:sz="0" w:space="0" w:color="auto"/>
                    <w:left w:val="none" w:sz="0" w:space="0" w:color="auto"/>
                    <w:bottom w:val="none" w:sz="0" w:space="0" w:color="auto"/>
                    <w:right w:val="none" w:sz="0" w:space="0" w:color="auto"/>
                  </w:divBdr>
                </w:div>
                <w:div w:id="1098793707">
                  <w:marLeft w:val="480"/>
                  <w:marRight w:val="0"/>
                  <w:marTop w:val="0"/>
                  <w:marBottom w:val="0"/>
                  <w:divBdr>
                    <w:top w:val="none" w:sz="0" w:space="0" w:color="auto"/>
                    <w:left w:val="none" w:sz="0" w:space="0" w:color="auto"/>
                    <w:bottom w:val="none" w:sz="0" w:space="0" w:color="auto"/>
                    <w:right w:val="none" w:sz="0" w:space="0" w:color="auto"/>
                  </w:divBdr>
                </w:div>
                <w:div w:id="1026832447">
                  <w:marLeft w:val="480"/>
                  <w:marRight w:val="0"/>
                  <w:marTop w:val="0"/>
                  <w:marBottom w:val="0"/>
                  <w:divBdr>
                    <w:top w:val="none" w:sz="0" w:space="0" w:color="auto"/>
                    <w:left w:val="none" w:sz="0" w:space="0" w:color="auto"/>
                    <w:bottom w:val="none" w:sz="0" w:space="0" w:color="auto"/>
                    <w:right w:val="none" w:sz="0" w:space="0" w:color="auto"/>
                  </w:divBdr>
                </w:div>
                <w:div w:id="1745646251">
                  <w:marLeft w:val="480"/>
                  <w:marRight w:val="0"/>
                  <w:marTop w:val="0"/>
                  <w:marBottom w:val="0"/>
                  <w:divBdr>
                    <w:top w:val="none" w:sz="0" w:space="0" w:color="auto"/>
                    <w:left w:val="none" w:sz="0" w:space="0" w:color="auto"/>
                    <w:bottom w:val="none" w:sz="0" w:space="0" w:color="auto"/>
                    <w:right w:val="none" w:sz="0" w:space="0" w:color="auto"/>
                  </w:divBdr>
                </w:div>
                <w:div w:id="922690656">
                  <w:marLeft w:val="480"/>
                  <w:marRight w:val="0"/>
                  <w:marTop w:val="0"/>
                  <w:marBottom w:val="0"/>
                  <w:divBdr>
                    <w:top w:val="none" w:sz="0" w:space="0" w:color="auto"/>
                    <w:left w:val="none" w:sz="0" w:space="0" w:color="auto"/>
                    <w:bottom w:val="none" w:sz="0" w:space="0" w:color="auto"/>
                    <w:right w:val="none" w:sz="0" w:space="0" w:color="auto"/>
                  </w:divBdr>
                </w:div>
                <w:div w:id="236869782">
                  <w:marLeft w:val="480"/>
                  <w:marRight w:val="0"/>
                  <w:marTop w:val="0"/>
                  <w:marBottom w:val="0"/>
                  <w:divBdr>
                    <w:top w:val="none" w:sz="0" w:space="0" w:color="auto"/>
                    <w:left w:val="none" w:sz="0" w:space="0" w:color="auto"/>
                    <w:bottom w:val="none" w:sz="0" w:space="0" w:color="auto"/>
                    <w:right w:val="none" w:sz="0" w:space="0" w:color="auto"/>
                  </w:divBdr>
                </w:div>
                <w:div w:id="69547906">
                  <w:marLeft w:val="480"/>
                  <w:marRight w:val="0"/>
                  <w:marTop w:val="0"/>
                  <w:marBottom w:val="0"/>
                  <w:divBdr>
                    <w:top w:val="none" w:sz="0" w:space="0" w:color="auto"/>
                    <w:left w:val="none" w:sz="0" w:space="0" w:color="auto"/>
                    <w:bottom w:val="none" w:sz="0" w:space="0" w:color="auto"/>
                    <w:right w:val="none" w:sz="0" w:space="0" w:color="auto"/>
                  </w:divBdr>
                </w:div>
                <w:div w:id="242960342">
                  <w:marLeft w:val="480"/>
                  <w:marRight w:val="0"/>
                  <w:marTop w:val="0"/>
                  <w:marBottom w:val="0"/>
                  <w:divBdr>
                    <w:top w:val="none" w:sz="0" w:space="0" w:color="auto"/>
                    <w:left w:val="none" w:sz="0" w:space="0" w:color="auto"/>
                    <w:bottom w:val="none" w:sz="0" w:space="0" w:color="auto"/>
                    <w:right w:val="none" w:sz="0" w:space="0" w:color="auto"/>
                  </w:divBdr>
                </w:div>
                <w:div w:id="20790677">
                  <w:marLeft w:val="480"/>
                  <w:marRight w:val="0"/>
                  <w:marTop w:val="0"/>
                  <w:marBottom w:val="0"/>
                  <w:divBdr>
                    <w:top w:val="none" w:sz="0" w:space="0" w:color="auto"/>
                    <w:left w:val="none" w:sz="0" w:space="0" w:color="auto"/>
                    <w:bottom w:val="none" w:sz="0" w:space="0" w:color="auto"/>
                    <w:right w:val="none" w:sz="0" w:space="0" w:color="auto"/>
                  </w:divBdr>
                </w:div>
                <w:div w:id="424811452">
                  <w:marLeft w:val="480"/>
                  <w:marRight w:val="0"/>
                  <w:marTop w:val="0"/>
                  <w:marBottom w:val="0"/>
                  <w:divBdr>
                    <w:top w:val="none" w:sz="0" w:space="0" w:color="auto"/>
                    <w:left w:val="none" w:sz="0" w:space="0" w:color="auto"/>
                    <w:bottom w:val="none" w:sz="0" w:space="0" w:color="auto"/>
                    <w:right w:val="none" w:sz="0" w:space="0" w:color="auto"/>
                  </w:divBdr>
                </w:div>
                <w:div w:id="2050719644">
                  <w:marLeft w:val="480"/>
                  <w:marRight w:val="0"/>
                  <w:marTop w:val="0"/>
                  <w:marBottom w:val="0"/>
                  <w:divBdr>
                    <w:top w:val="none" w:sz="0" w:space="0" w:color="auto"/>
                    <w:left w:val="none" w:sz="0" w:space="0" w:color="auto"/>
                    <w:bottom w:val="none" w:sz="0" w:space="0" w:color="auto"/>
                    <w:right w:val="none" w:sz="0" w:space="0" w:color="auto"/>
                  </w:divBdr>
                </w:div>
              </w:divsChild>
            </w:div>
            <w:div w:id="280918062">
              <w:marLeft w:val="0"/>
              <w:marRight w:val="0"/>
              <w:marTop w:val="0"/>
              <w:marBottom w:val="0"/>
              <w:divBdr>
                <w:top w:val="none" w:sz="0" w:space="0" w:color="auto"/>
                <w:left w:val="none" w:sz="0" w:space="0" w:color="auto"/>
                <w:bottom w:val="none" w:sz="0" w:space="0" w:color="auto"/>
                <w:right w:val="none" w:sz="0" w:space="0" w:color="auto"/>
              </w:divBdr>
              <w:divsChild>
                <w:div w:id="873154064">
                  <w:marLeft w:val="480"/>
                  <w:marRight w:val="0"/>
                  <w:marTop w:val="0"/>
                  <w:marBottom w:val="0"/>
                  <w:divBdr>
                    <w:top w:val="none" w:sz="0" w:space="0" w:color="auto"/>
                    <w:left w:val="none" w:sz="0" w:space="0" w:color="auto"/>
                    <w:bottom w:val="none" w:sz="0" w:space="0" w:color="auto"/>
                    <w:right w:val="none" w:sz="0" w:space="0" w:color="auto"/>
                  </w:divBdr>
                </w:div>
                <w:div w:id="1879394104">
                  <w:marLeft w:val="480"/>
                  <w:marRight w:val="0"/>
                  <w:marTop w:val="0"/>
                  <w:marBottom w:val="0"/>
                  <w:divBdr>
                    <w:top w:val="none" w:sz="0" w:space="0" w:color="auto"/>
                    <w:left w:val="none" w:sz="0" w:space="0" w:color="auto"/>
                    <w:bottom w:val="none" w:sz="0" w:space="0" w:color="auto"/>
                    <w:right w:val="none" w:sz="0" w:space="0" w:color="auto"/>
                  </w:divBdr>
                </w:div>
                <w:div w:id="1410887266">
                  <w:marLeft w:val="480"/>
                  <w:marRight w:val="0"/>
                  <w:marTop w:val="0"/>
                  <w:marBottom w:val="0"/>
                  <w:divBdr>
                    <w:top w:val="none" w:sz="0" w:space="0" w:color="auto"/>
                    <w:left w:val="none" w:sz="0" w:space="0" w:color="auto"/>
                    <w:bottom w:val="none" w:sz="0" w:space="0" w:color="auto"/>
                    <w:right w:val="none" w:sz="0" w:space="0" w:color="auto"/>
                  </w:divBdr>
                </w:div>
                <w:div w:id="1412464441">
                  <w:marLeft w:val="480"/>
                  <w:marRight w:val="0"/>
                  <w:marTop w:val="0"/>
                  <w:marBottom w:val="0"/>
                  <w:divBdr>
                    <w:top w:val="none" w:sz="0" w:space="0" w:color="auto"/>
                    <w:left w:val="none" w:sz="0" w:space="0" w:color="auto"/>
                    <w:bottom w:val="none" w:sz="0" w:space="0" w:color="auto"/>
                    <w:right w:val="none" w:sz="0" w:space="0" w:color="auto"/>
                  </w:divBdr>
                </w:div>
                <w:div w:id="1579706745">
                  <w:marLeft w:val="480"/>
                  <w:marRight w:val="0"/>
                  <w:marTop w:val="0"/>
                  <w:marBottom w:val="0"/>
                  <w:divBdr>
                    <w:top w:val="none" w:sz="0" w:space="0" w:color="auto"/>
                    <w:left w:val="none" w:sz="0" w:space="0" w:color="auto"/>
                    <w:bottom w:val="none" w:sz="0" w:space="0" w:color="auto"/>
                    <w:right w:val="none" w:sz="0" w:space="0" w:color="auto"/>
                  </w:divBdr>
                </w:div>
                <w:div w:id="2030905657">
                  <w:marLeft w:val="480"/>
                  <w:marRight w:val="0"/>
                  <w:marTop w:val="0"/>
                  <w:marBottom w:val="0"/>
                  <w:divBdr>
                    <w:top w:val="none" w:sz="0" w:space="0" w:color="auto"/>
                    <w:left w:val="none" w:sz="0" w:space="0" w:color="auto"/>
                    <w:bottom w:val="none" w:sz="0" w:space="0" w:color="auto"/>
                    <w:right w:val="none" w:sz="0" w:space="0" w:color="auto"/>
                  </w:divBdr>
                </w:div>
                <w:div w:id="91439103">
                  <w:marLeft w:val="480"/>
                  <w:marRight w:val="0"/>
                  <w:marTop w:val="0"/>
                  <w:marBottom w:val="0"/>
                  <w:divBdr>
                    <w:top w:val="none" w:sz="0" w:space="0" w:color="auto"/>
                    <w:left w:val="none" w:sz="0" w:space="0" w:color="auto"/>
                    <w:bottom w:val="none" w:sz="0" w:space="0" w:color="auto"/>
                    <w:right w:val="none" w:sz="0" w:space="0" w:color="auto"/>
                  </w:divBdr>
                </w:div>
                <w:div w:id="1143351676">
                  <w:marLeft w:val="480"/>
                  <w:marRight w:val="0"/>
                  <w:marTop w:val="0"/>
                  <w:marBottom w:val="0"/>
                  <w:divBdr>
                    <w:top w:val="none" w:sz="0" w:space="0" w:color="auto"/>
                    <w:left w:val="none" w:sz="0" w:space="0" w:color="auto"/>
                    <w:bottom w:val="none" w:sz="0" w:space="0" w:color="auto"/>
                    <w:right w:val="none" w:sz="0" w:space="0" w:color="auto"/>
                  </w:divBdr>
                </w:div>
                <w:div w:id="544100345">
                  <w:marLeft w:val="480"/>
                  <w:marRight w:val="0"/>
                  <w:marTop w:val="0"/>
                  <w:marBottom w:val="0"/>
                  <w:divBdr>
                    <w:top w:val="none" w:sz="0" w:space="0" w:color="auto"/>
                    <w:left w:val="none" w:sz="0" w:space="0" w:color="auto"/>
                    <w:bottom w:val="none" w:sz="0" w:space="0" w:color="auto"/>
                    <w:right w:val="none" w:sz="0" w:space="0" w:color="auto"/>
                  </w:divBdr>
                </w:div>
                <w:div w:id="593825275">
                  <w:marLeft w:val="480"/>
                  <w:marRight w:val="0"/>
                  <w:marTop w:val="0"/>
                  <w:marBottom w:val="0"/>
                  <w:divBdr>
                    <w:top w:val="none" w:sz="0" w:space="0" w:color="auto"/>
                    <w:left w:val="none" w:sz="0" w:space="0" w:color="auto"/>
                    <w:bottom w:val="none" w:sz="0" w:space="0" w:color="auto"/>
                    <w:right w:val="none" w:sz="0" w:space="0" w:color="auto"/>
                  </w:divBdr>
                </w:div>
                <w:div w:id="1743484673">
                  <w:marLeft w:val="480"/>
                  <w:marRight w:val="0"/>
                  <w:marTop w:val="0"/>
                  <w:marBottom w:val="0"/>
                  <w:divBdr>
                    <w:top w:val="none" w:sz="0" w:space="0" w:color="auto"/>
                    <w:left w:val="none" w:sz="0" w:space="0" w:color="auto"/>
                    <w:bottom w:val="none" w:sz="0" w:space="0" w:color="auto"/>
                    <w:right w:val="none" w:sz="0" w:space="0" w:color="auto"/>
                  </w:divBdr>
                </w:div>
                <w:div w:id="436020211">
                  <w:marLeft w:val="480"/>
                  <w:marRight w:val="0"/>
                  <w:marTop w:val="0"/>
                  <w:marBottom w:val="0"/>
                  <w:divBdr>
                    <w:top w:val="none" w:sz="0" w:space="0" w:color="auto"/>
                    <w:left w:val="none" w:sz="0" w:space="0" w:color="auto"/>
                    <w:bottom w:val="none" w:sz="0" w:space="0" w:color="auto"/>
                    <w:right w:val="none" w:sz="0" w:space="0" w:color="auto"/>
                  </w:divBdr>
                </w:div>
                <w:div w:id="788940719">
                  <w:marLeft w:val="480"/>
                  <w:marRight w:val="0"/>
                  <w:marTop w:val="0"/>
                  <w:marBottom w:val="0"/>
                  <w:divBdr>
                    <w:top w:val="none" w:sz="0" w:space="0" w:color="auto"/>
                    <w:left w:val="none" w:sz="0" w:space="0" w:color="auto"/>
                    <w:bottom w:val="none" w:sz="0" w:space="0" w:color="auto"/>
                    <w:right w:val="none" w:sz="0" w:space="0" w:color="auto"/>
                  </w:divBdr>
                </w:div>
                <w:div w:id="635452164">
                  <w:marLeft w:val="480"/>
                  <w:marRight w:val="0"/>
                  <w:marTop w:val="0"/>
                  <w:marBottom w:val="0"/>
                  <w:divBdr>
                    <w:top w:val="none" w:sz="0" w:space="0" w:color="auto"/>
                    <w:left w:val="none" w:sz="0" w:space="0" w:color="auto"/>
                    <w:bottom w:val="none" w:sz="0" w:space="0" w:color="auto"/>
                    <w:right w:val="none" w:sz="0" w:space="0" w:color="auto"/>
                  </w:divBdr>
                </w:div>
                <w:div w:id="315114029">
                  <w:marLeft w:val="480"/>
                  <w:marRight w:val="0"/>
                  <w:marTop w:val="0"/>
                  <w:marBottom w:val="0"/>
                  <w:divBdr>
                    <w:top w:val="none" w:sz="0" w:space="0" w:color="auto"/>
                    <w:left w:val="none" w:sz="0" w:space="0" w:color="auto"/>
                    <w:bottom w:val="none" w:sz="0" w:space="0" w:color="auto"/>
                    <w:right w:val="none" w:sz="0" w:space="0" w:color="auto"/>
                  </w:divBdr>
                </w:div>
                <w:div w:id="1130827552">
                  <w:marLeft w:val="480"/>
                  <w:marRight w:val="0"/>
                  <w:marTop w:val="0"/>
                  <w:marBottom w:val="0"/>
                  <w:divBdr>
                    <w:top w:val="none" w:sz="0" w:space="0" w:color="auto"/>
                    <w:left w:val="none" w:sz="0" w:space="0" w:color="auto"/>
                    <w:bottom w:val="none" w:sz="0" w:space="0" w:color="auto"/>
                    <w:right w:val="none" w:sz="0" w:space="0" w:color="auto"/>
                  </w:divBdr>
                </w:div>
                <w:div w:id="1430195879">
                  <w:marLeft w:val="480"/>
                  <w:marRight w:val="0"/>
                  <w:marTop w:val="0"/>
                  <w:marBottom w:val="0"/>
                  <w:divBdr>
                    <w:top w:val="none" w:sz="0" w:space="0" w:color="auto"/>
                    <w:left w:val="none" w:sz="0" w:space="0" w:color="auto"/>
                    <w:bottom w:val="none" w:sz="0" w:space="0" w:color="auto"/>
                    <w:right w:val="none" w:sz="0" w:space="0" w:color="auto"/>
                  </w:divBdr>
                </w:div>
                <w:div w:id="612828017">
                  <w:marLeft w:val="480"/>
                  <w:marRight w:val="0"/>
                  <w:marTop w:val="0"/>
                  <w:marBottom w:val="0"/>
                  <w:divBdr>
                    <w:top w:val="none" w:sz="0" w:space="0" w:color="auto"/>
                    <w:left w:val="none" w:sz="0" w:space="0" w:color="auto"/>
                    <w:bottom w:val="none" w:sz="0" w:space="0" w:color="auto"/>
                    <w:right w:val="none" w:sz="0" w:space="0" w:color="auto"/>
                  </w:divBdr>
                </w:div>
                <w:div w:id="16389308">
                  <w:marLeft w:val="480"/>
                  <w:marRight w:val="0"/>
                  <w:marTop w:val="0"/>
                  <w:marBottom w:val="0"/>
                  <w:divBdr>
                    <w:top w:val="none" w:sz="0" w:space="0" w:color="auto"/>
                    <w:left w:val="none" w:sz="0" w:space="0" w:color="auto"/>
                    <w:bottom w:val="none" w:sz="0" w:space="0" w:color="auto"/>
                    <w:right w:val="none" w:sz="0" w:space="0" w:color="auto"/>
                  </w:divBdr>
                </w:div>
                <w:div w:id="2141223616">
                  <w:marLeft w:val="480"/>
                  <w:marRight w:val="0"/>
                  <w:marTop w:val="0"/>
                  <w:marBottom w:val="0"/>
                  <w:divBdr>
                    <w:top w:val="none" w:sz="0" w:space="0" w:color="auto"/>
                    <w:left w:val="none" w:sz="0" w:space="0" w:color="auto"/>
                    <w:bottom w:val="none" w:sz="0" w:space="0" w:color="auto"/>
                    <w:right w:val="none" w:sz="0" w:space="0" w:color="auto"/>
                  </w:divBdr>
                </w:div>
                <w:div w:id="1334603532">
                  <w:marLeft w:val="480"/>
                  <w:marRight w:val="0"/>
                  <w:marTop w:val="0"/>
                  <w:marBottom w:val="0"/>
                  <w:divBdr>
                    <w:top w:val="none" w:sz="0" w:space="0" w:color="auto"/>
                    <w:left w:val="none" w:sz="0" w:space="0" w:color="auto"/>
                    <w:bottom w:val="none" w:sz="0" w:space="0" w:color="auto"/>
                    <w:right w:val="none" w:sz="0" w:space="0" w:color="auto"/>
                  </w:divBdr>
                </w:div>
                <w:div w:id="1493332052">
                  <w:marLeft w:val="480"/>
                  <w:marRight w:val="0"/>
                  <w:marTop w:val="0"/>
                  <w:marBottom w:val="0"/>
                  <w:divBdr>
                    <w:top w:val="none" w:sz="0" w:space="0" w:color="auto"/>
                    <w:left w:val="none" w:sz="0" w:space="0" w:color="auto"/>
                    <w:bottom w:val="none" w:sz="0" w:space="0" w:color="auto"/>
                    <w:right w:val="none" w:sz="0" w:space="0" w:color="auto"/>
                  </w:divBdr>
                </w:div>
                <w:div w:id="1764112216">
                  <w:marLeft w:val="480"/>
                  <w:marRight w:val="0"/>
                  <w:marTop w:val="0"/>
                  <w:marBottom w:val="0"/>
                  <w:divBdr>
                    <w:top w:val="none" w:sz="0" w:space="0" w:color="auto"/>
                    <w:left w:val="none" w:sz="0" w:space="0" w:color="auto"/>
                    <w:bottom w:val="none" w:sz="0" w:space="0" w:color="auto"/>
                    <w:right w:val="none" w:sz="0" w:space="0" w:color="auto"/>
                  </w:divBdr>
                </w:div>
                <w:div w:id="824126684">
                  <w:marLeft w:val="480"/>
                  <w:marRight w:val="0"/>
                  <w:marTop w:val="0"/>
                  <w:marBottom w:val="0"/>
                  <w:divBdr>
                    <w:top w:val="none" w:sz="0" w:space="0" w:color="auto"/>
                    <w:left w:val="none" w:sz="0" w:space="0" w:color="auto"/>
                    <w:bottom w:val="none" w:sz="0" w:space="0" w:color="auto"/>
                    <w:right w:val="none" w:sz="0" w:space="0" w:color="auto"/>
                  </w:divBdr>
                </w:div>
                <w:div w:id="182669616">
                  <w:marLeft w:val="480"/>
                  <w:marRight w:val="0"/>
                  <w:marTop w:val="0"/>
                  <w:marBottom w:val="0"/>
                  <w:divBdr>
                    <w:top w:val="none" w:sz="0" w:space="0" w:color="auto"/>
                    <w:left w:val="none" w:sz="0" w:space="0" w:color="auto"/>
                    <w:bottom w:val="none" w:sz="0" w:space="0" w:color="auto"/>
                    <w:right w:val="none" w:sz="0" w:space="0" w:color="auto"/>
                  </w:divBdr>
                </w:div>
                <w:div w:id="754594704">
                  <w:marLeft w:val="480"/>
                  <w:marRight w:val="0"/>
                  <w:marTop w:val="0"/>
                  <w:marBottom w:val="0"/>
                  <w:divBdr>
                    <w:top w:val="none" w:sz="0" w:space="0" w:color="auto"/>
                    <w:left w:val="none" w:sz="0" w:space="0" w:color="auto"/>
                    <w:bottom w:val="none" w:sz="0" w:space="0" w:color="auto"/>
                    <w:right w:val="none" w:sz="0" w:space="0" w:color="auto"/>
                  </w:divBdr>
                </w:div>
                <w:div w:id="529223610">
                  <w:marLeft w:val="480"/>
                  <w:marRight w:val="0"/>
                  <w:marTop w:val="0"/>
                  <w:marBottom w:val="0"/>
                  <w:divBdr>
                    <w:top w:val="none" w:sz="0" w:space="0" w:color="auto"/>
                    <w:left w:val="none" w:sz="0" w:space="0" w:color="auto"/>
                    <w:bottom w:val="none" w:sz="0" w:space="0" w:color="auto"/>
                    <w:right w:val="none" w:sz="0" w:space="0" w:color="auto"/>
                  </w:divBdr>
                </w:div>
                <w:div w:id="1048334276">
                  <w:marLeft w:val="480"/>
                  <w:marRight w:val="0"/>
                  <w:marTop w:val="0"/>
                  <w:marBottom w:val="0"/>
                  <w:divBdr>
                    <w:top w:val="none" w:sz="0" w:space="0" w:color="auto"/>
                    <w:left w:val="none" w:sz="0" w:space="0" w:color="auto"/>
                    <w:bottom w:val="none" w:sz="0" w:space="0" w:color="auto"/>
                    <w:right w:val="none" w:sz="0" w:space="0" w:color="auto"/>
                  </w:divBdr>
                </w:div>
                <w:div w:id="734280790">
                  <w:marLeft w:val="480"/>
                  <w:marRight w:val="0"/>
                  <w:marTop w:val="0"/>
                  <w:marBottom w:val="0"/>
                  <w:divBdr>
                    <w:top w:val="none" w:sz="0" w:space="0" w:color="auto"/>
                    <w:left w:val="none" w:sz="0" w:space="0" w:color="auto"/>
                    <w:bottom w:val="none" w:sz="0" w:space="0" w:color="auto"/>
                    <w:right w:val="none" w:sz="0" w:space="0" w:color="auto"/>
                  </w:divBdr>
                </w:div>
                <w:div w:id="1255240312">
                  <w:marLeft w:val="480"/>
                  <w:marRight w:val="0"/>
                  <w:marTop w:val="0"/>
                  <w:marBottom w:val="0"/>
                  <w:divBdr>
                    <w:top w:val="none" w:sz="0" w:space="0" w:color="auto"/>
                    <w:left w:val="none" w:sz="0" w:space="0" w:color="auto"/>
                    <w:bottom w:val="none" w:sz="0" w:space="0" w:color="auto"/>
                    <w:right w:val="none" w:sz="0" w:space="0" w:color="auto"/>
                  </w:divBdr>
                </w:div>
                <w:div w:id="562719779">
                  <w:marLeft w:val="480"/>
                  <w:marRight w:val="0"/>
                  <w:marTop w:val="0"/>
                  <w:marBottom w:val="0"/>
                  <w:divBdr>
                    <w:top w:val="none" w:sz="0" w:space="0" w:color="auto"/>
                    <w:left w:val="none" w:sz="0" w:space="0" w:color="auto"/>
                    <w:bottom w:val="none" w:sz="0" w:space="0" w:color="auto"/>
                    <w:right w:val="none" w:sz="0" w:space="0" w:color="auto"/>
                  </w:divBdr>
                </w:div>
                <w:div w:id="476993491">
                  <w:marLeft w:val="480"/>
                  <w:marRight w:val="0"/>
                  <w:marTop w:val="0"/>
                  <w:marBottom w:val="0"/>
                  <w:divBdr>
                    <w:top w:val="none" w:sz="0" w:space="0" w:color="auto"/>
                    <w:left w:val="none" w:sz="0" w:space="0" w:color="auto"/>
                    <w:bottom w:val="none" w:sz="0" w:space="0" w:color="auto"/>
                    <w:right w:val="none" w:sz="0" w:space="0" w:color="auto"/>
                  </w:divBdr>
                </w:div>
                <w:div w:id="1262764486">
                  <w:marLeft w:val="480"/>
                  <w:marRight w:val="0"/>
                  <w:marTop w:val="0"/>
                  <w:marBottom w:val="0"/>
                  <w:divBdr>
                    <w:top w:val="none" w:sz="0" w:space="0" w:color="auto"/>
                    <w:left w:val="none" w:sz="0" w:space="0" w:color="auto"/>
                    <w:bottom w:val="none" w:sz="0" w:space="0" w:color="auto"/>
                    <w:right w:val="none" w:sz="0" w:space="0" w:color="auto"/>
                  </w:divBdr>
                </w:div>
                <w:div w:id="1849253681">
                  <w:marLeft w:val="480"/>
                  <w:marRight w:val="0"/>
                  <w:marTop w:val="0"/>
                  <w:marBottom w:val="0"/>
                  <w:divBdr>
                    <w:top w:val="none" w:sz="0" w:space="0" w:color="auto"/>
                    <w:left w:val="none" w:sz="0" w:space="0" w:color="auto"/>
                    <w:bottom w:val="none" w:sz="0" w:space="0" w:color="auto"/>
                    <w:right w:val="none" w:sz="0" w:space="0" w:color="auto"/>
                  </w:divBdr>
                </w:div>
                <w:div w:id="1909143501">
                  <w:marLeft w:val="480"/>
                  <w:marRight w:val="0"/>
                  <w:marTop w:val="0"/>
                  <w:marBottom w:val="0"/>
                  <w:divBdr>
                    <w:top w:val="none" w:sz="0" w:space="0" w:color="auto"/>
                    <w:left w:val="none" w:sz="0" w:space="0" w:color="auto"/>
                    <w:bottom w:val="none" w:sz="0" w:space="0" w:color="auto"/>
                    <w:right w:val="none" w:sz="0" w:space="0" w:color="auto"/>
                  </w:divBdr>
                </w:div>
                <w:div w:id="1190096938">
                  <w:marLeft w:val="480"/>
                  <w:marRight w:val="0"/>
                  <w:marTop w:val="0"/>
                  <w:marBottom w:val="0"/>
                  <w:divBdr>
                    <w:top w:val="none" w:sz="0" w:space="0" w:color="auto"/>
                    <w:left w:val="none" w:sz="0" w:space="0" w:color="auto"/>
                    <w:bottom w:val="none" w:sz="0" w:space="0" w:color="auto"/>
                    <w:right w:val="none" w:sz="0" w:space="0" w:color="auto"/>
                  </w:divBdr>
                </w:div>
                <w:div w:id="515190142">
                  <w:marLeft w:val="480"/>
                  <w:marRight w:val="0"/>
                  <w:marTop w:val="0"/>
                  <w:marBottom w:val="0"/>
                  <w:divBdr>
                    <w:top w:val="none" w:sz="0" w:space="0" w:color="auto"/>
                    <w:left w:val="none" w:sz="0" w:space="0" w:color="auto"/>
                    <w:bottom w:val="none" w:sz="0" w:space="0" w:color="auto"/>
                    <w:right w:val="none" w:sz="0" w:space="0" w:color="auto"/>
                  </w:divBdr>
                </w:div>
                <w:div w:id="1377045151">
                  <w:marLeft w:val="480"/>
                  <w:marRight w:val="0"/>
                  <w:marTop w:val="0"/>
                  <w:marBottom w:val="0"/>
                  <w:divBdr>
                    <w:top w:val="none" w:sz="0" w:space="0" w:color="auto"/>
                    <w:left w:val="none" w:sz="0" w:space="0" w:color="auto"/>
                    <w:bottom w:val="none" w:sz="0" w:space="0" w:color="auto"/>
                    <w:right w:val="none" w:sz="0" w:space="0" w:color="auto"/>
                  </w:divBdr>
                </w:div>
                <w:div w:id="278221533">
                  <w:marLeft w:val="480"/>
                  <w:marRight w:val="0"/>
                  <w:marTop w:val="0"/>
                  <w:marBottom w:val="0"/>
                  <w:divBdr>
                    <w:top w:val="none" w:sz="0" w:space="0" w:color="auto"/>
                    <w:left w:val="none" w:sz="0" w:space="0" w:color="auto"/>
                    <w:bottom w:val="none" w:sz="0" w:space="0" w:color="auto"/>
                    <w:right w:val="none" w:sz="0" w:space="0" w:color="auto"/>
                  </w:divBdr>
                </w:div>
                <w:div w:id="175658361">
                  <w:marLeft w:val="480"/>
                  <w:marRight w:val="0"/>
                  <w:marTop w:val="0"/>
                  <w:marBottom w:val="0"/>
                  <w:divBdr>
                    <w:top w:val="none" w:sz="0" w:space="0" w:color="auto"/>
                    <w:left w:val="none" w:sz="0" w:space="0" w:color="auto"/>
                    <w:bottom w:val="none" w:sz="0" w:space="0" w:color="auto"/>
                    <w:right w:val="none" w:sz="0" w:space="0" w:color="auto"/>
                  </w:divBdr>
                </w:div>
                <w:div w:id="518475274">
                  <w:marLeft w:val="480"/>
                  <w:marRight w:val="0"/>
                  <w:marTop w:val="0"/>
                  <w:marBottom w:val="0"/>
                  <w:divBdr>
                    <w:top w:val="none" w:sz="0" w:space="0" w:color="auto"/>
                    <w:left w:val="none" w:sz="0" w:space="0" w:color="auto"/>
                    <w:bottom w:val="none" w:sz="0" w:space="0" w:color="auto"/>
                    <w:right w:val="none" w:sz="0" w:space="0" w:color="auto"/>
                  </w:divBdr>
                </w:div>
                <w:div w:id="2126734864">
                  <w:marLeft w:val="480"/>
                  <w:marRight w:val="0"/>
                  <w:marTop w:val="0"/>
                  <w:marBottom w:val="0"/>
                  <w:divBdr>
                    <w:top w:val="none" w:sz="0" w:space="0" w:color="auto"/>
                    <w:left w:val="none" w:sz="0" w:space="0" w:color="auto"/>
                    <w:bottom w:val="none" w:sz="0" w:space="0" w:color="auto"/>
                    <w:right w:val="none" w:sz="0" w:space="0" w:color="auto"/>
                  </w:divBdr>
                </w:div>
                <w:div w:id="618532636">
                  <w:marLeft w:val="480"/>
                  <w:marRight w:val="0"/>
                  <w:marTop w:val="0"/>
                  <w:marBottom w:val="0"/>
                  <w:divBdr>
                    <w:top w:val="none" w:sz="0" w:space="0" w:color="auto"/>
                    <w:left w:val="none" w:sz="0" w:space="0" w:color="auto"/>
                    <w:bottom w:val="none" w:sz="0" w:space="0" w:color="auto"/>
                    <w:right w:val="none" w:sz="0" w:space="0" w:color="auto"/>
                  </w:divBdr>
                </w:div>
                <w:div w:id="657922375">
                  <w:marLeft w:val="480"/>
                  <w:marRight w:val="0"/>
                  <w:marTop w:val="0"/>
                  <w:marBottom w:val="0"/>
                  <w:divBdr>
                    <w:top w:val="none" w:sz="0" w:space="0" w:color="auto"/>
                    <w:left w:val="none" w:sz="0" w:space="0" w:color="auto"/>
                    <w:bottom w:val="none" w:sz="0" w:space="0" w:color="auto"/>
                    <w:right w:val="none" w:sz="0" w:space="0" w:color="auto"/>
                  </w:divBdr>
                </w:div>
                <w:div w:id="1232234002">
                  <w:marLeft w:val="480"/>
                  <w:marRight w:val="0"/>
                  <w:marTop w:val="0"/>
                  <w:marBottom w:val="0"/>
                  <w:divBdr>
                    <w:top w:val="none" w:sz="0" w:space="0" w:color="auto"/>
                    <w:left w:val="none" w:sz="0" w:space="0" w:color="auto"/>
                    <w:bottom w:val="none" w:sz="0" w:space="0" w:color="auto"/>
                    <w:right w:val="none" w:sz="0" w:space="0" w:color="auto"/>
                  </w:divBdr>
                </w:div>
                <w:div w:id="1553006698">
                  <w:marLeft w:val="480"/>
                  <w:marRight w:val="0"/>
                  <w:marTop w:val="0"/>
                  <w:marBottom w:val="0"/>
                  <w:divBdr>
                    <w:top w:val="none" w:sz="0" w:space="0" w:color="auto"/>
                    <w:left w:val="none" w:sz="0" w:space="0" w:color="auto"/>
                    <w:bottom w:val="none" w:sz="0" w:space="0" w:color="auto"/>
                    <w:right w:val="none" w:sz="0" w:space="0" w:color="auto"/>
                  </w:divBdr>
                </w:div>
                <w:div w:id="1491092895">
                  <w:marLeft w:val="480"/>
                  <w:marRight w:val="0"/>
                  <w:marTop w:val="0"/>
                  <w:marBottom w:val="0"/>
                  <w:divBdr>
                    <w:top w:val="none" w:sz="0" w:space="0" w:color="auto"/>
                    <w:left w:val="none" w:sz="0" w:space="0" w:color="auto"/>
                    <w:bottom w:val="none" w:sz="0" w:space="0" w:color="auto"/>
                    <w:right w:val="none" w:sz="0" w:space="0" w:color="auto"/>
                  </w:divBdr>
                </w:div>
              </w:divsChild>
            </w:div>
            <w:div w:id="723212405">
              <w:marLeft w:val="0"/>
              <w:marRight w:val="0"/>
              <w:marTop w:val="0"/>
              <w:marBottom w:val="0"/>
              <w:divBdr>
                <w:top w:val="none" w:sz="0" w:space="0" w:color="auto"/>
                <w:left w:val="none" w:sz="0" w:space="0" w:color="auto"/>
                <w:bottom w:val="none" w:sz="0" w:space="0" w:color="auto"/>
                <w:right w:val="none" w:sz="0" w:space="0" w:color="auto"/>
              </w:divBdr>
              <w:divsChild>
                <w:div w:id="1234199778">
                  <w:marLeft w:val="480"/>
                  <w:marRight w:val="0"/>
                  <w:marTop w:val="0"/>
                  <w:marBottom w:val="0"/>
                  <w:divBdr>
                    <w:top w:val="none" w:sz="0" w:space="0" w:color="auto"/>
                    <w:left w:val="none" w:sz="0" w:space="0" w:color="auto"/>
                    <w:bottom w:val="none" w:sz="0" w:space="0" w:color="auto"/>
                    <w:right w:val="none" w:sz="0" w:space="0" w:color="auto"/>
                  </w:divBdr>
                </w:div>
                <w:div w:id="1642805571">
                  <w:marLeft w:val="480"/>
                  <w:marRight w:val="0"/>
                  <w:marTop w:val="0"/>
                  <w:marBottom w:val="0"/>
                  <w:divBdr>
                    <w:top w:val="none" w:sz="0" w:space="0" w:color="auto"/>
                    <w:left w:val="none" w:sz="0" w:space="0" w:color="auto"/>
                    <w:bottom w:val="none" w:sz="0" w:space="0" w:color="auto"/>
                    <w:right w:val="none" w:sz="0" w:space="0" w:color="auto"/>
                  </w:divBdr>
                </w:div>
                <w:div w:id="1493524812">
                  <w:marLeft w:val="480"/>
                  <w:marRight w:val="0"/>
                  <w:marTop w:val="0"/>
                  <w:marBottom w:val="0"/>
                  <w:divBdr>
                    <w:top w:val="none" w:sz="0" w:space="0" w:color="auto"/>
                    <w:left w:val="none" w:sz="0" w:space="0" w:color="auto"/>
                    <w:bottom w:val="none" w:sz="0" w:space="0" w:color="auto"/>
                    <w:right w:val="none" w:sz="0" w:space="0" w:color="auto"/>
                  </w:divBdr>
                </w:div>
                <w:div w:id="1379476392">
                  <w:marLeft w:val="480"/>
                  <w:marRight w:val="0"/>
                  <w:marTop w:val="0"/>
                  <w:marBottom w:val="0"/>
                  <w:divBdr>
                    <w:top w:val="none" w:sz="0" w:space="0" w:color="auto"/>
                    <w:left w:val="none" w:sz="0" w:space="0" w:color="auto"/>
                    <w:bottom w:val="none" w:sz="0" w:space="0" w:color="auto"/>
                    <w:right w:val="none" w:sz="0" w:space="0" w:color="auto"/>
                  </w:divBdr>
                </w:div>
                <w:div w:id="19355580">
                  <w:marLeft w:val="480"/>
                  <w:marRight w:val="0"/>
                  <w:marTop w:val="0"/>
                  <w:marBottom w:val="0"/>
                  <w:divBdr>
                    <w:top w:val="none" w:sz="0" w:space="0" w:color="auto"/>
                    <w:left w:val="none" w:sz="0" w:space="0" w:color="auto"/>
                    <w:bottom w:val="none" w:sz="0" w:space="0" w:color="auto"/>
                    <w:right w:val="none" w:sz="0" w:space="0" w:color="auto"/>
                  </w:divBdr>
                </w:div>
                <w:div w:id="1889487652">
                  <w:marLeft w:val="480"/>
                  <w:marRight w:val="0"/>
                  <w:marTop w:val="0"/>
                  <w:marBottom w:val="0"/>
                  <w:divBdr>
                    <w:top w:val="none" w:sz="0" w:space="0" w:color="auto"/>
                    <w:left w:val="none" w:sz="0" w:space="0" w:color="auto"/>
                    <w:bottom w:val="none" w:sz="0" w:space="0" w:color="auto"/>
                    <w:right w:val="none" w:sz="0" w:space="0" w:color="auto"/>
                  </w:divBdr>
                </w:div>
                <w:div w:id="1381780565">
                  <w:marLeft w:val="480"/>
                  <w:marRight w:val="0"/>
                  <w:marTop w:val="0"/>
                  <w:marBottom w:val="0"/>
                  <w:divBdr>
                    <w:top w:val="none" w:sz="0" w:space="0" w:color="auto"/>
                    <w:left w:val="none" w:sz="0" w:space="0" w:color="auto"/>
                    <w:bottom w:val="none" w:sz="0" w:space="0" w:color="auto"/>
                    <w:right w:val="none" w:sz="0" w:space="0" w:color="auto"/>
                  </w:divBdr>
                </w:div>
                <w:div w:id="1748309940">
                  <w:marLeft w:val="480"/>
                  <w:marRight w:val="0"/>
                  <w:marTop w:val="0"/>
                  <w:marBottom w:val="0"/>
                  <w:divBdr>
                    <w:top w:val="none" w:sz="0" w:space="0" w:color="auto"/>
                    <w:left w:val="none" w:sz="0" w:space="0" w:color="auto"/>
                    <w:bottom w:val="none" w:sz="0" w:space="0" w:color="auto"/>
                    <w:right w:val="none" w:sz="0" w:space="0" w:color="auto"/>
                  </w:divBdr>
                </w:div>
                <w:div w:id="1575236476">
                  <w:marLeft w:val="480"/>
                  <w:marRight w:val="0"/>
                  <w:marTop w:val="0"/>
                  <w:marBottom w:val="0"/>
                  <w:divBdr>
                    <w:top w:val="none" w:sz="0" w:space="0" w:color="auto"/>
                    <w:left w:val="none" w:sz="0" w:space="0" w:color="auto"/>
                    <w:bottom w:val="none" w:sz="0" w:space="0" w:color="auto"/>
                    <w:right w:val="none" w:sz="0" w:space="0" w:color="auto"/>
                  </w:divBdr>
                </w:div>
                <w:div w:id="836118212">
                  <w:marLeft w:val="480"/>
                  <w:marRight w:val="0"/>
                  <w:marTop w:val="0"/>
                  <w:marBottom w:val="0"/>
                  <w:divBdr>
                    <w:top w:val="none" w:sz="0" w:space="0" w:color="auto"/>
                    <w:left w:val="none" w:sz="0" w:space="0" w:color="auto"/>
                    <w:bottom w:val="none" w:sz="0" w:space="0" w:color="auto"/>
                    <w:right w:val="none" w:sz="0" w:space="0" w:color="auto"/>
                  </w:divBdr>
                </w:div>
                <w:div w:id="1376391505">
                  <w:marLeft w:val="480"/>
                  <w:marRight w:val="0"/>
                  <w:marTop w:val="0"/>
                  <w:marBottom w:val="0"/>
                  <w:divBdr>
                    <w:top w:val="none" w:sz="0" w:space="0" w:color="auto"/>
                    <w:left w:val="none" w:sz="0" w:space="0" w:color="auto"/>
                    <w:bottom w:val="none" w:sz="0" w:space="0" w:color="auto"/>
                    <w:right w:val="none" w:sz="0" w:space="0" w:color="auto"/>
                  </w:divBdr>
                </w:div>
                <w:div w:id="1472675356">
                  <w:marLeft w:val="480"/>
                  <w:marRight w:val="0"/>
                  <w:marTop w:val="0"/>
                  <w:marBottom w:val="0"/>
                  <w:divBdr>
                    <w:top w:val="none" w:sz="0" w:space="0" w:color="auto"/>
                    <w:left w:val="none" w:sz="0" w:space="0" w:color="auto"/>
                    <w:bottom w:val="none" w:sz="0" w:space="0" w:color="auto"/>
                    <w:right w:val="none" w:sz="0" w:space="0" w:color="auto"/>
                  </w:divBdr>
                </w:div>
                <w:div w:id="1163400716">
                  <w:marLeft w:val="480"/>
                  <w:marRight w:val="0"/>
                  <w:marTop w:val="0"/>
                  <w:marBottom w:val="0"/>
                  <w:divBdr>
                    <w:top w:val="none" w:sz="0" w:space="0" w:color="auto"/>
                    <w:left w:val="none" w:sz="0" w:space="0" w:color="auto"/>
                    <w:bottom w:val="none" w:sz="0" w:space="0" w:color="auto"/>
                    <w:right w:val="none" w:sz="0" w:space="0" w:color="auto"/>
                  </w:divBdr>
                </w:div>
                <w:div w:id="1356081596">
                  <w:marLeft w:val="480"/>
                  <w:marRight w:val="0"/>
                  <w:marTop w:val="0"/>
                  <w:marBottom w:val="0"/>
                  <w:divBdr>
                    <w:top w:val="none" w:sz="0" w:space="0" w:color="auto"/>
                    <w:left w:val="none" w:sz="0" w:space="0" w:color="auto"/>
                    <w:bottom w:val="none" w:sz="0" w:space="0" w:color="auto"/>
                    <w:right w:val="none" w:sz="0" w:space="0" w:color="auto"/>
                  </w:divBdr>
                </w:div>
                <w:div w:id="768238046">
                  <w:marLeft w:val="480"/>
                  <w:marRight w:val="0"/>
                  <w:marTop w:val="0"/>
                  <w:marBottom w:val="0"/>
                  <w:divBdr>
                    <w:top w:val="none" w:sz="0" w:space="0" w:color="auto"/>
                    <w:left w:val="none" w:sz="0" w:space="0" w:color="auto"/>
                    <w:bottom w:val="none" w:sz="0" w:space="0" w:color="auto"/>
                    <w:right w:val="none" w:sz="0" w:space="0" w:color="auto"/>
                  </w:divBdr>
                </w:div>
                <w:div w:id="739795045">
                  <w:marLeft w:val="480"/>
                  <w:marRight w:val="0"/>
                  <w:marTop w:val="0"/>
                  <w:marBottom w:val="0"/>
                  <w:divBdr>
                    <w:top w:val="none" w:sz="0" w:space="0" w:color="auto"/>
                    <w:left w:val="none" w:sz="0" w:space="0" w:color="auto"/>
                    <w:bottom w:val="none" w:sz="0" w:space="0" w:color="auto"/>
                    <w:right w:val="none" w:sz="0" w:space="0" w:color="auto"/>
                  </w:divBdr>
                </w:div>
                <w:div w:id="838472731">
                  <w:marLeft w:val="480"/>
                  <w:marRight w:val="0"/>
                  <w:marTop w:val="0"/>
                  <w:marBottom w:val="0"/>
                  <w:divBdr>
                    <w:top w:val="none" w:sz="0" w:space="0" w:color="auto"/>
                    <w:left w:val="none" w:sz="0" w:space="0" w:color="auto"/>
                    <w:bottom w:val="none" w:sz="0" w:space="0" w:color="auto"/>
                    <w:right w:val="none" w:sz="0" w:space="0" w:color="auto"/>
                  </w:divBdr>
                </w:div>
                <w:div w:id="1510946772">
                  <w:marLeft w:val="480"/>
                  <w:marRight w:val="0"/>
                  <w:marTop w:val="0"/>
                  <w:marBottom w:val="0"/>
                  <w:divBdr>
                    <w:top w:val="none" w:sz="0" w:space="0" w:color="auto"/>
                    <w:left w:val="none" w:sz="0" w:space="0" w:color="auto"/>
                    <w:bottom w:val="none" w:sz="0" w:space="0" w:color="auto"/>
                    <w:right w:val="none" w:sz="0" w:space="0" w:color="auto"/>
                  </w:divBdr>
                </w:div>
                <w:div w:id="1475876187">
                  <w:marLeft w:val="480"/>
                  <w:marRight w:val="0"/>
                  <w:marTop w:val="0"/>
                  <w:marBottom w:val="0"/>
                  <w:divBdr>
                    <w:top w:val="none" w:sz="0" w:space="0" w:color="auto"/>
                    <w:left w:val="none" w:sz="0" w:space="0" w:color="auto"/>
                    <w:bottom w:val="none" w:sz="0" w:space="0" w:color="auto"/>
                    <w:right w:val="none" w:sz="0" w:space="0" w:color="auto"/>
                  </w:divBdr>
                </w:div>
                <w:div w:id="1230847532">
                  <w:marLeft w:val="480"/>
                  <w:marRight w:val="0"/>
                  <w:marTop w:val="0"/>
                  <w:marBottom w:val="0"/>
                  <w:divBdr>
                    <w:top w:val="none" w:sz="0" w:space="0" w:color="auto"/>
                    <w:left w:val="none" w:sz="0" w:space="0" w:color="auto"/>
                    <w:bottom w:val="none" w:sz="0" w:space="0" w:color="auto"/>
                    <w:right w:val="none" w:sz="0" w:space="0" w:color="auto"/>
                  </w:divBdr>
                </w:div>
                <w:div w:id="1210457392">
                  <w:marLeft w:val="480"/>
                  <w:marRight w:val="0"/>
                  <w:marTop w:val="0"/>
                  <w:marBottom w:val="0"/>
                  <w:divBdr>
                    <w:top w:val="none" w:sz="0" w:space="0" w:color="auto"/>
                    <w:left w:val="none" w:sz="0" w:space="0" w:color="auto"/>
                    <w:bottom w:val="none" w:sz="0" w:space="0" w:color="auto"/>
                    <w:right w:val="none" w:sz="0" w:space="0" w:color="auto"/>
                  </w:divBdr>
                </w:div>
                <w:div w:id="1384257709">
                  <w:marLeft w:val="480"/>
                  <w:marRight w:val="0"/>
                  <w:marTop w:val="0"/>
                  <w:marBottom w:val="0"/>
                  <w:divBdr>
                    <w:top w:val="none" w:sz="0" w:space="0" w:color="auto"/>
                    <w:left w:val="none" w:sz="0" w:space="0" w:color="auto"/>
                    <w:bottom w:val="none" w:sz="0" w:space="0" w:color="auto"/>
                    <w:right w:val="none" w:sz="0" w:space="0" w:color="auto"/>
                  </w:divBdr>
                </w:div>
                <w:div w:id="917515129">
                  <w:marLeft w:val="480"/>
                  <w:marRight w:val="0"/>
                  <w:marTop w:val="0"/>
                  <w:marBottom w:val="0"/>
                  <w:divBdr>
                    <w:top w:val="none" w:sz="0" w:space="0" w:color="auto"/>
                    <w:left w:val="none" w:sz="0" w:space="0" w:color="auto"/>
                    <w:bottom w:val="none" w:sz="0" w:space="0" w:color="auto"/>
                    <w:right w:val="none" w:sz="0" w:space="0" w:color="auto"/>
                  </w:divBdr>
                </w:div>
                <w:div w:id="1658262607">
                  <w:marLeft w:val="480"/>
                  <w:marRight w:val="0"/>
                  <w:marTop w:val="0"/>
                  <w:marBottom w:val="0"/>
                  <w:divBdr>
                    <w:top w:val="none" w:sz="0" w:space="0" w:color="auto"/>
                    <w:left w:val="none" w:sz="0" w:space="0" w:color="auto"/>
                    <w:bottom w:val="none" w:sz="0" w:space="0" w:color="auto"/>
                    <w:right w:val="none" w:sz="0" w:space="0" w:color="auto"/>
                  </w:divBdr>
                </w:div>
                <w:div w:id="474183454">
                  <w:marLeft w:val="480"/>
                  <w:marRight w:val="0"/>
                  <w:marTop w:val="0"/>
                  <w:marBottom w:val="0"/>
                  <w:divBdr>
                    <w:top w:val="none" w:sz="0" w:space="0" w:color="auto"/>
                    <w:left w:val="none" w:sz="0" w:space="0" w:color="auto"/>
                    <w:bottom w:val="none" w:sz="0" w:space="0" w:color="auto"/>
                    <w:right w:val="none" w:sz="0" w:space="0" w:color="auto"/>
                  </w:divBdr>
                </w:div>
                <w:div w:id="1447625647">
                  <w:marLeft w:val="480"/>
                  <w:marRight w:val="0"/>
                  <w:marTop w:val="0"/>
                  <w:marBottom w:val="0"/>
                  <w:divBdr>
                    <w:top w:val="none" w:sz="0" w:space="0" w:color="auto"/>
                    <w:left w:val="none" w:sz="0" w:space="0" w:color="auto"/>
                    <w:bottom w:val="none" w:sz="0" w:space="0" w:color="auto"/>
                    <w:right w:val="none" w:sz="0" w:space="0" w:color="auto"/>
                  </w:divBdr>
                </w:div>
                <w:div w:id="1456946655">
                  <w:marLeft w:val="480"/>
                  <w:marRight w:val="0"/>
                  <w:marTop w:val="0"/>
                  <w:marBottom w:val="0"/>
                  <w:divBdr>
                    <w:top w:val="none" w:sz="0" w:space="0" w:color="auto"/>
                    <w:left w:val="none" w:sz="0" w:space="0" w:color="auto"/>
                    <w:bottom w:val="none" w:sz="0" w:space="0" w:color="auto"/>
                    <w:right w:val="none" w:sz="0" w:space="0" w:color="auto"/>
                  </w:divBdr>
                </w:div>
                <w:div w:id="465976527">
                  <w:marLeft w:val="480"/>
                  <w:marRight w:val="0"/>
                  <w:marTop w:val="0"/>
                  <w:marBottom w:val="0"/>
                  <w:divBdr>
                    <w:top w:val="none" w:sz="0" w:space="0" w:color="auto"/>
                    <w:left w:val="none" w:sz="0" w:space="0" w:color="auto"/>
                    <w:bottom w:val="none" w:sz="0" w:space="0" w:color="auto"/>
                    <w:right w:val="none" w:sz="0" w:space="0" w:color="auto"/>
                  </w:divBdr>
                </w:div>
                <w:div w:id="2109421404">
                  <w:marLeft w:val="480"/>
                  <w:marRight w:val="0"/>
                  <w:marTop w:val="0"/>
                  <w:marBottom w:val="0"/>
                  <w:divBdr>
                    <w:top w:val="none" w:sz="0" w:space="0" w:color="auto"/>
                    <w:left w:val="none" w:sz="0" w:space="0" w:color="auto"/>
                    <w:bottom w:val="none" w:sz="0" w:space="0" w:color="auto"/>
                    <w:right w:val="none" w:sz="0" w:space="0" w:color="auto"/>
                  </w:divBdr>
                </w:div>
                <w:div w:id="1677229885">
                  <w:marLeft w:val="480"/>
                  <w:marRight w:val="0"/>
                  <w:marTop w:val="0"/>
                  <w:marBottom w:val="0"/>
                  <w:divBdr>
                    <w:top w:val="none" w:sz="0" w:space="0" w:color="auto"/>
                    <w:left w:val="none" w:sz="0" w:space="0" w:color="auto"/>
                    <w:bottom w:val="none" w:sz="0" w:space="0" w:color="auto"/>
                    <w:right w:val="none" w:sz="0" w:space="0" w:color="auto"/>
                  </w:divBdr>
                </w:div>
                <w:div w:id="126750390">
                  <w:marLeft w:val="480"/>
                  <w:marRight w:val="0"/>
                  <w:marTop w:val="0"/>
                  <w:marBottom w:val="0"/>
                  <w:divBdr>
                    <w:top w:val="none" w:sz="0" w:space="0" w:color="auto"/>
                    <w:left w:val="none" w:sz="0" w:space="0" w:color="auto"/>
                    <w:bottom w:val="none" w:sz="0" w:space="0" w:color="auto"/>
                    <w:right w:val="none" w:sz="0" w:space="0" w:color="auto"/>
                  </w:divBdr>
                </w:div>
                <w:div w:id="1587375388">
                  <w:marLeft w:val="480"/>
                  <w:marRight w:val="0"/>
                  <w:marTop w:val="0"/>
                  <w:marBottom w:val="0"/>
                  <w:divBdr>
                    <w:top w:val="none" w:sz="0" w:space="0" w:color="auto"/>
                    <w:left w:val="none" w:sz="0" w:space="0" w:color="auto"/>
                    <w:bottom w:val="none" w:sz="0" w:space="0" w:color="auto"/>
                    <w:right w:val="none" w:sz="0" w:space="0" w:color="auto"/>
                  </w:divBdr>
                </w:div>
                <w:div w:id="1990792430">
                  <w:marLeft w:val="480"/>
                  <w:marRight w:val="0"/>
                  <w:marTop w:val="0"/>
                  <w:marBottom w:val="0"/>
                  <w:divBdr>
                    <w:top w:val="none" w:sz="0" w:space="0" w:color="auto"/>
                    <w:left w:val="none" w:sz="0" w:space="0" w:color="auto"/>
                    <w:bottom w:val="none" w:sz="0" w:space="0" w:color="auto"/>
                    <w:right w:val="none" w:sz="0" w:space="0" w:color="auto"/>
                  </w:divBdr>
                </w:div>
                <w:div w:id="152528897">
                  <w:marLeft w:val="480"/>
                  <w:marRight w:val="0"/>
                  <w:marTop w:val="0"/>
                  <w:marBottom w:val="0"/>
                  <w:divBdr>
                    <w:top w:val="none" w:sz="0" w:space="0" w:color="auto"/>
                    <w:left w:val="none" w:sz="0" w:space="0" w:color="auto"/>
                    <w:bottom w:val="none" w:sz="0" w:space="0" w:color="auto"/>
                    <w:right w:val="none" w:sz="0" w:space="0" w:color="auto"/>
                  </w:divBdr>
                </w:div>
                <w:div w:id="189294856">
                  <w:marLeft w:val="480"/>
                  <w:marRight w:val="0"/>
                  <w:marTop w:val="0"/>
                  <w:marBottom w:val="0"/>
                  <w:divBdr>
                    <w:top w:val="none" w:sz="0" w:space="0" w:color="auto"/>
                    <w:left w:val="none" w:sz="0" w:space="0" w:color="auto"/>
                    <w:bottom w:val="none" w:sz="0" w:space="0" w:color="auto"/>
                    <w:right w:val="none" w:sz="0" w:space="0" w:color="auto"/>
                  </w:divBdr>
                </w:div>
                <w:div w:id="2005889313">
                  <w:marLeft w:val="480"/>
                  <w:marRight w:val="0"/>
                  <w:marTop w:val="0"/>
                  <w:marBottom w:val="0"/>
                  <w:divBdr>
                    <w:top w:val="none" w:sz="0" w:space="0" w:color="auto"/>
                    <w:left w:val="none" w:sz="0" w:space="0" w:color="auto"/>
                    <w:bottom w:val="none" w:sz="0" w:space="0" w:color="auto"/>
                    <w:right w:val="none" w:sz="0" w:space="0" w:color="auto"/>
                  </w:divBdr>
                </w:div>
                <w:div w:id="990253079">
                  <w:marLeft w:val="480"/>
                  <w:marRight w:val="0"/>
                  <w:marTop w:val="0"/>
                  <w:marBottom w:val="0"/>
                  <w:divBdr>
                    <w:top w:val="none" w:sz="0" w:space="0" w:color="auto"/>
                    <w:left w:val="none" w:sz="0" w:space="0" w:color="auto"/>
                    <w:bottom w:val="none" w:sz="0" w:space="0" w:color="auto"/>
                    <w:right w:val="none" w:sz="0" w:space="0" w:color="auto"/>
                  </w:divBdr>
                </w:div>
                <w:div w:id="1486819688">
                  <w:marLeft w:val="480"/>
                  <w:marRight w:val="0"/>
                  <w:marTop w:val="0"/>
                  <w:marBottom w:val="0"/>
                  <w:divBdr>
                    <w:top w:val="none" w:sz="0" w:space="0" w:color="auto"/>
                    <w:left w:val="none" w:sz="0" w:space="0" w:color="auto"/>
                    <w:bottom w:val="none" w:sz="0" w:space="0" w:color="auto"/>
                    <w:right w:val="none" w:sz="0" w:space="0" w:color="auto"/>
                  </w:divBdr>
                </w:div>
                <w:div w:id="1037391793">
                  <w:marLeft w:val="480"/>
                  <w:marRight w:val="0"/>
                  <w:marTop w:val="0"/>
                  <w:marBottom w:val="0"/>
                  <w:divBdr>
                    <w:top w:val="none" w:sz="0" w:space="0" w:color="auto"/>
                    <w:left w:val="none" w:sz="0" w:space="0" w:color="auto"/>
                    <w:bottom w:val="none" w:sz="0" w:space="0" w:color="auto"/>
                    <w:right w:val="none" w:sz="0" w:space="0" w:color="auto"/>
                  </w:divBdr>
                </w:div>
                <w:div w:id="1031877840">
                  <w:marLeft w:val="480"/>
                  <w:marRight w:val="0"/>
                  <w:marTop w:val="0"/>
                  <w:marBottom w:val="0"/>
                  <w:divBdr>
                    <w:top w:val="none" w:sz="0" w:space="0" w:color="auto"/>
                    <w:left w:val="none" w:sz="0" w:space="0" w:color="auto"/>
                    <w:bottom w:val="none" w:sz="0" w:space="0" w:color="auto"/>
                    <w:right w:val="none" w:sz="0" w:space="0" w:color="auto"/>
                  </w:divBdr>
                </w:div>
                <w:div w:id="595286199">
                  <w:marLeft w:val="480"/>
                  <w:marRight w:val="0"/>
                  <w:marTop w:val="0"/>
                  <w:marBottom w:val="0"/>
                  <w:divBdr>
                    <w:top w:val="none" w:sz="0" w:space="0" w:color="auto"/>
                    <w:left w:val="none" w:sz="0" w:space="0" w:color="auto"/>
                    <w:bottom w:val="none" w:sz="0" w:space="0" w:color="auto"/>
                    <w:right w:val="none" w:sz="0" w:space="0" w:color="auto"/>
                  </w:divBdr>
                </w:div>
                <w:div w:id="363092112">
                  <w:marLeft w:val="480"/>
                  <w:marRight w:val="0"/>
                  <w:marTop w:val="0"/>
                  <w:marBottom w:val="0"/>
                  <w:divBdr>
                    <w:top w:val="none" w:sz="0" w:space="0" w:color="auto"/>
                    <w:left w:val="none" w:sz="0" w:space="0" w:color="auto"/>
                    <w:bottom w:val="none" w:sz="0" w:space="0" w:color="auto"/>
                    <w:right w:val="none" w:sz="0" w:space="0" w:color="auto"/>
                  </w:divBdr>
                </w:div>
                <w:div w:id="790636099">
                  <w:marLeft w:val="480"/>
                  <w:marRight w:val="0"/>
                  <w:marTop w:val="0"/>
                  <w:marBottom w:val="0"/>
                  <w:divBdr>
                    <w:top w:val="none" w:sz="0" w:space="0" w:color="auto"/>
                    <w:left w:val="none" w:sz="0" w:space="0" w:color="auto"/>
                    <w:bottom w:val="none" w:sz="0" w:space="0" w:color="auto"/>
                    <w:right w:val="none" w:sz="0" w:space="0" w:color="auto"/>
                  </w:divBdr>
                </w:div>
                <w:div w:id="1890336898">
                  <w:marLeft w:val="480"/>
                  <w:marRight w:val="0"/>
                  <w:marTop w:val="0"/>
                  <w:marBottom w:val="0"/>
                  <w:divBdr>
                    <w:top w:val="none" w:sz="0" w:space="0" w:color="auto"/>
                    <w:left w:val="none" w:sz="0" w:space="0" w:color="auto"/>
                    <w:bottom w:val="none" w:sz="0" w:space="0" w:color="auto"/>
                    <w:right w:val="none" w:sz="0" w:space="0" w:color="auto"/>
                  </w:divBdr>
                </w:div>
                <w:div w:id="1715931209">
                  <w:marLeft w:val="480"/>
                  <w:marRight w:val="0"/>
                  <w:marTop w:val="0"/>
                  <w:marBottom w:val="0"/>
                  <w:divBdr>
                    <w:top w:val="none" w:sz="0" w:space="0" w:color="auto"/>
                    <w:left w:val="none" w:sz="0" w:space="0" w:color="auto"/>
                    <w:bottom w:val="none" w:sz="0" w:space="0" w:color="auto"/>
                    <w:right w:val="none" w:sz="0" w:space="0" w:color="auto"/>
                  </w:divBdr>
                </w:div>
                <w:div w:id="1624724515">
                  <w:marLeft w:val="480"/>
                  <w:marRight w:val="0"/>
                  <w:marTop w:val="0"/>
                  <w:marBottom w:val="0"/>
                  <w:divBdr>
                    <w:top w:val="none" w:sz="0" w:space="0" w:color="auto"/>
                    <w:left w:val="none" w:sz="0" w:space="0" w:color="auto"/>
                    <w:bottom w:val="none" w:sz="0" w:space="0" w:color="auto"/>
                    <w:right w:val="none" w:sz="0" w:space="0" w:color="auto"/>
                  </w:divBdr>
                </w:div>
                <w:div w:id="1751076073">
                  <w:marLeft w:val="480"/>
                  <w:marRight w:val="0"/>
                  <w:marTop w:val="0"/>
                  <w:marBottom w:val="0"/>
                  <w:divBdr>
                    <w:top w:val="none" w:sz="0" w:space="0" w:color="auto"/>
                    <w:left w:val="none" w:sz="0" w:space="0" w:color="auto"/>
                    <w:bottom w:val="none" w:sz="0" w:space="0" w:color="auto"/>
                    <w:right w:val="none" w:sz="0" w:space="0" w:color="auto"/>
                  </w:divBdr>
                </w:div>
              </w:divsChild>
            </w:div>
            <w:div w:id="64307860">
              <w:marLeft w:val="0"/>
              <w:marRight w:val="0"/>
              <w:marTop w:val="0"/>
              <w:marBottom w:val="0"/>
              <w:divBdr>
                <w:top w:val="none" w:sz="0" w:space="0" w:color="auto"/>
                <w:left w:val="none" w:sz="0" w:space="0" w:color="auto"/>
                <w:bottom w:val="none" w:sz="0" w:space="0" w:color="auto"/>
                <w:right w:val="none" w:sz="0" w:space="0" w:color="auto"/>
              </w:divBdr>
              <w:divsChild>
                <w:div w:id="117916074">
                  <w:marLeft w:val="480"/>
                  <w:marRight w:val="0"/>
                  <w:marTop w:val="0"/>
                  <w:marBottom w:val="0"/>
                  <w:divBdr>
                    <w:top w:val="none" w:sz="0" w:space="0" w:color="auto"/>
                    <w:left w:val="none" w:sz="0" w:space="0" w:color="auto"/>
                    <w:bottom w:val="none" w:sz="0" w:space="0" w:color="auto"/>
                    <w:right w:val="none" w:sz="0" w:space="0" w:color="auto"/>
                  </w:divBdr>
                </w:div>
                <w:div w:id="1072504190">
                  <w:marLeft w:val="480"/>
                  <w:marRight w:val="0"/>
                  <w:marTop w:val="0"/>
                  <w:marBottom w:val="0"/>
                  <w:divBdr>
                    <w:top w:val="none" w:sz="0" w:space="0" w:color="auto"/>
                    <w:left w:val="none" w:sz="0" w:space="0" w:color="auto"/>
                    <w:bottom w:val="none" w:sz="0" w:space="0" w:color="auto"/>
                    <w:right w:val="none" w:sz="0" w:space="0" w:color="auto"/>
                  </w:divBdr>
                </w:div>
                <w:div w:id="1849784353">
                  <w:marLeft w:val="480"/>
                  <w:marRight w:val="0"/>
                  <w:marTop w:val="0"/>
                  <w:marBottom w:val="0"/>
                  <w:divBdr>
                    <w:top w:val="none" w:sz="0" w:space="0" w:color="auto"/>
                    <w:left w:val="none" w:sz="0" w:space="0" w:color="auto"/>
                    <w:bottom w:val="none" w:sz="0" w:space="0" w:color="auto"/>
                    <w:right w:val="none" w:sz="0" w:space="0" w:color="auto"/>
                  </w:divBdr>
                </w:div>
                <w:div w:id="1202548551">
                  <w:marLeft w:val="480"/>
                  <w:marRight w:val="0"/>
                  <w:marTop w:val="0"/>
                  <w:marBottom w:val="0"/>
                  <w:divBdr>
                    <w:top w:val="none" w:sz="0" w:space="0" w:color="auto"/>
                    <w:left w:val="none" w:sz="0" w:space="0" w:color="auto"/>
                    <w:bottom w:val="none" w:sz="0" w:space="0" w:color="auto"/>
                    <w:right w:val="none" w:sz="0" w:space="0" w:color="auto"/>
                  </w:divBdr>
                </w:div>
                <w:div w:id="258105070">
                  <w:marLeft w:val="480"/>
                  <w:marRight w:val="0"/>
                  <w:marTop w:val="0"/>
                  <w:marBottom w:val="0"/>
                  <w:divBdr>
                    <w:top w:val="none" w:sz="0" w:space="0" w:color="auto"/>
                    <w:left w:val="none" w:sz="0" w:space="0" w:color="auto"/>
                    <w:bottom w:val="none" w:sz="0" w:space="0" w:color="auto"/>
                    <w:right w:val="none" w:sz="0" w:space="0" w:color="auto"/>
                  </w:divBdr>
                </w:div>
                <w:div w:id="54133119">
                  <w:marLeft w:val="480"/>
                  <w:marRight w:val="0"/>
                  <w:marTop w:val="0"/>
                  <w:marBottom w:val="0"/>
                  <w:divBdr>
                    <w:top w:val="none" w:sz="0" w:space="0" w:color="auto"/>
                    <w:left w:val="none" w:sz="0" w:space="0" w:color="auto"/>
                    <w:bottom w:val="none" w:sz="0" w:space="0" w:color="auto"/>
                    <w:right w:val="none" w:sz="0" w:space="0" w:color="auto"/>
                  </w:divBdr>
                </w:div>
                <w:div w:id="1734693996">
                  <w:marLeft w:val="480"/>
                  <w:marRight w:val="0"/>
                  <w:marTop w:val="0"/>
                  <w:marBottom w:val="0"/>
                  <w:divBdr>
                    <w:top w:val="none" w:sz="0" w:space="0" w:color="auto"/>
                    <w:left w:val="none" w:sz="0" w:space="0" w:color="auto"/>
                    <w:bottom w:val="none" w:sz="0" w:space="0" w:color="auto"/>
                    <w:right w:val="none" w:sz="0" w:space="0" w:color="auto"/>
                  </w:divBdr>
                </w:div>
                <w:div w:id="1316453622">
                  <w:marLeft w:val="480"/>
                  <w:marRight w:val="0"/>
                  <w:marTop w:val="0"/>
                  <w:marBottom w:val="0"/>
                  <w:divBdr>
                    <w:top w:val="none" w:sz="0" w:space="0" w:color="auto"/>
                    <w:left w:val="none" w:sz="0" w:space="0" w:color="auto"/>
                    <w:bottom w:val="none" w:sz="0" w:space="0" w:color="auto"/>
                    <w:right w:val="none" w:sz="0" w:space="0" w:color="auto"/>
                  </w:divBdr>
                </w:div>
                <w:div w:id="641694429">
                  <w:marLeft w:val="480"/>
                  <w:marRight w:val="0"/>
                  <w:marTop w:val="0"/>
                  <w:marBottom w:val="0"/>
                  <w:divBdr>
                    <w:top w:val="none" w:sz="0" w:space="0" w:color="auto"/>
                    <w:left w:val="none" w:sz="0" w:space="0" w:color="auto"/>
                    <w:bottom w:val="none" w:sz="0" w:space="0" w:color="auto"/>
                    <w:right w:val="none" w:sz="0" w:space="0" w:color="auto"/>
                  </w:divBdr>
                </w:div>
                <w:div w:id="761026324">
                  <w:marLeft w:val="480"/>
                  <w:marRight w:val="0"/>
                  <w:marTop w:val="0"/>
                  <w:marBottom w:val="0"/>
                  <w:divBdr>
                    <w:top w:val="none" w:sz="0" w:space="0" w:color="auto"/>
                    <w:left w:val="none" w:sz="0" w:space="0" w:color="auto"/>
                    <w:bottom w:val="none" w:sz="0" w:space="0" w:color="auto"/>
                    <w:right w:val="none" w:sz="0" w:space="0" w:color="auto"/>
                  </w:divBdr>
                </w:div>
                <w:div w:id="1323851284">
                  <w:marLeft w:val="480"/>
                  <w:marRight w:val="0"/>
                  <w:marTop w:val="0"/>
                  <w:marBottom w:val="0"/>
                  <w:divBdr>
                    <w:top w:val="none" w:sz="0" w:space="0" w:color="auto"/>
                    <w:left w:val="none" w:sz="0" w:space="0" w:color="auto"/>
                    <w:bottom w:val="none" w:sz="0" w:space="0" w:color="auto"/>
                    <w:right w:val="none" w:sz="0" w:space="0" w:color="auto"/>
                  </w:divBdr>
                </w:div>
                <w:div w:id="1020667233">
                  <w:marLeft w:val="480"/>
                  <w:marRight w:val="0"/>
                  <w:marTop w:val="0"/>
                  <w:marBottom w:val="0"/>
                  <w:divBdr>
                    <w:top w:val="none" w:sz="0" w:space="0" w:color="auto"/>
                    <w:left w:val="none" w:sz="0" w:space="0" w:color="auto"/>
                    <w:bottom w:val="none" w:sz="0" w:space="0" w:color="auto"/>
                    <w:right w:val="none" w:sz="0" w:space="0" w:color="auto"/>
                  </w:divBdr>
                </w:div>
                <w:div w:id="2082287349">
                  <w:marLeft w:val="480"/>
                  <w:marRight w:val="0"/>
                  <w:marTop w:val="0"/>
                  <w:marBottom w:val="0"/>
                  <w:divBdr>
                    <w:top w:val="none" w:sz="0" w:space="0" w:color="auto"/>
                    <w:left w:val="none" w:sz="0" w:space="0" w:color="auto"/>
                    <w:bottom w:val="none" w:sz="0" w:space="0" w:color="auto"/>
                    <w:right w:val="none" w:sz="0" w:space="0" w:color="auto"/>
                  </w:divBdr>
                </w:div>
                <w:div w:id="229316916">
                  <w:marLeft w:val="480"/>
                  <w:marRight w:val="0"/>
                  <w:marTop w:val="0"/>
                  <w:marBottom w:val="0"/>
                  <w:divBdr>
                    <w:top w:val="none" w:sz="0" w:space="0" w:color="auto"/>
                    <w:left w:val="none" w:sz="0" w:space="0" w:color="auto"/>
                    <w:bottom w:val="none" w:sz="0" w:space="0" w:color="auto"/>
                    <w:right w:val="none" w:sz="0" w:space="0" w:color="auto"/>
                  </w:divBdr>
                </w:div>
                <w:div w:id="2024934388">
                  <w:marLeft w:val="480"/>
                  <w:marRight w:val="0"/>
                  <w:marTop w:val="0"/>
                  <w:marBottom w:val="0"/>
                  <w:divBdr>
                    <w:top w:val="none" w:sz="0" w:space="0" w:color="auto"/>
                    <w:left w:val="none" w:sz="0" w:space="0" w:color="auto"/>
                    <w:bottom w:val="none" w:sz="0" w:space="0" w:color="auto"/>
                    <w:right w:val="none" w:sz="0" w:space="0" w:color="auto"/>
                  </w:divBdr>
                </w:div>
                <w:div w:id="761149706">
                  <w:marLeft w:val="480"/>
                  <w:marRight w:val="0"/>
                  <w:marTop w:val="0"/>
                  <w:marBottom w:val="0"/>
                  <w:divBdr>
                    <w:top w:val="none" w:sz="0" w:space="0" w:color="auto"/>
                    <w:left w:val="none" w:sz="0" w:space="0" w:color="auto"/>
                    <w:bottom w:val="none" w:sz="0" w:space="0" w:color="auto"/>
                    <w:right w:val="none" w:sz="0" w:space="0" w:color="auto"/>
                  </w:divBdr>
                </w:div>
                <w:div w:id="1142962997">
                  <w:marLeft w:val="480"/>
                  <w:marRight w:val="0"/>
                  <w:marTop w:val="0"/>
                  <w:marBottom w:val="0"/>
                  <w:divBdr>
                    <w:top w:val="none" w:sz="0" w:space="0" w:color="auto"/>
                    <w:left w:val="none" w:sz="0" w:space="0" w:color="auto"/>
                    <w:bottom w:val="none" w:sz="0" w:space="0" w:color="auto"/>
                    <w:right w:val="none" w:sz="0" w:space="0" w:color="auto"/>
                  </w:divBdr>
                </w:div>
                <w:div w:id="1823766768">
                  <w:marLeft w:val="480"/>
                  <w:marRight w:val="0"/>
                  <w:marTop w:val="0"/>
                  <w:marBottom w:val="0"/>
                  <w:divBdr>
                    <w:top w:val="none" w:sz="0" w:space="0" w:color="auto"/>
                    <w:left w:val="none" w:sz="0" w:space="0" w:color="auto"/>
                    <w:bottom w:val="none" w:sz="0" w:space="0" w:color="auto"/>
                    <w:right w:val="none" w:sz="0" w:space="0" w:color="auto"/>
                  </w:divBdr>
                </w:div>
                <w:div w:id="1069884731">
                  <w:marLeft w:val="480"/>
                  <w:marRight w:val="0"/>
                  <w:marTop w:val="0"/>
                  <w:marBottom w:val="0"/>
                  <w:divBdr>
                    <w:top w:val="none" w:sz="0" w:space="0" w:color="auto"/>
                    <w:left w:val="none" w:sz="0" w:space="0" w:color="auto"/>
                    <w:bottom w:val="none" w:sz="0" w:space="0" w:color="auto"/>
                    <w:right w:val="none" w:sz="0" w:space="0" w:color="auto"/>
                  </w:divBdr>
                </w:div>
                <w:div w:id="1614096525">
                  <w:marLeft w:val="480"/>
                  <w:marRight w:val="0"/>
                  <w:marTop w:val="0"/>
                  <w:marBottom w:val="0"/>
                  <w:divBdr>
                    <w:top w:val="none" w:sz="0" w:space="0" w:color="auto"/>
                    <w:left w:val="none" w:sz="0" w:space="0" w:color="auto"/>
                    <w:bottom w:val="none" w:sz="0" w:space="0" w:color="auto"/>
                    <w:right w:val="none" w:sz="0" w:space="0" w:color="auto"/>
                  </w:divBdr>
                </w:div>
                <w:div w:id="912084421">
                  <w:marLeft w:val="480"/>
                  <w:marRight w:val="0"/>
                  <w:marTop w:val="0"/>
                  <w:marBottom w:val="0"/>
                  <w:divBdr>
                    <w:top w:val="none" w:sz="0" w:space="0" w:color="auto"/>
                    <w:left w:val="none" w:sz="0" w:space="0" w:color="auto"/>
                    <w:bottom w:val="none" w:sz="0" w:space="0" w:color="auto"/>
                    <w:right w:val="none" w:sz="0" w:space="0" w:color="auto"/>
                  </w:divBdr>
                </w:div>
                <w:div w:id="812986938">
                  <w:marLeft w:val="480"/>
                  <w:marRight w:val="0"/>
                  <w:marTop w:val="0"/>
                  <w:marBottom w:val="0"/>
                  <w:divBdr>
                    <w:top w:val="none" w:sz="0" w:space="0" w:color="auto"/>
                    <w:left w:val="none" w:sz="0" w:space="0" w:color="auto"/>
                    <w:bottom w:val="none" w:sz="0" w:space="0" w:color="auto"/>
                    <w:right w:val="none" w:sz="0" w:space="0" w:color="auto"/>
                  </w:divBdr>
                </w:div>
                <w:div w:id="1636330067">
                  <w:marLeft w:val="480"/>
                  <w:marRight w:val="0"/>
                  <w:marTop w:val="0"/>
                  <w:marBottom w:val="0"/>
                  <w:divBdr>
                    <w:top w:val="none" w:sz="0" w:space="0" w:color="auto"/>
                    <w:left w:val="none" w:sz="0" w:space="0" w:color="auto"/>
                    <w:bottom w:val="none" w:sz="0" w:space="0" w:color="auto"/>
                    <w:right w:val="none" w:sz="0" w:space="0" w:color="auto"/>
                  </w:divBdr>
                </w:div>
                <w:div w:id="228344782">
                  <w:marLeft w:val="480"/>
                  <w:marRight w:val="0"/>
                  <w:marTop w:val="0"/>
                  <w:marBottom w:val="0"/>
                  <w:divBdr>
                    <w:top w:val="none" w:sz="0" w:space="0" w:color="auto"/>
                    <w:left w:val="none" w:sz="0" w:space="0" w:color="auto"/>
                    <w:bottom w:val="none" w:sz="0" w:space="0" w:color="auto"/>
                    <w:right w:val="none" w:sz="0" w:space="0" w:color="auto"/>
                  </w:divBdr>
                </w:div>
                <w:div w:id="1392924215">
                  <w:marLeft w:val="480"/>
                  <w:marRight w:val="0"/>
                  <w:marTop w:val="0"/>
                  <w:marBottom w:val="0"/>
                  <w:divBdr>
                    <w:top w:val="none" w:sz="0" w:space="0" w:color="auto"/>
                    <w:left w:val="none" w:sz="0" w:space="0" w:color="auto"/>
                    <w:bottom w:val="none" w:sz="0" w:space="0" w:color="auto"/>
                    <w:right w:val="none" w:sz="0" w:space="0" w:color="auto"/>
                  </w:divBdr>
                </w:div>
                <w:div w:id="257376160">
                  <w:marLeft w:val="480"/>
                  <w:marRight w:val="0"/>
                  <w:marTop w:val="0"/>
                  <w:marBottom w:val="0"/>
                  <w:divBdr>
                    <w:top w:val="none" w:sz="0" w:space="0" w:color="auto"/>
                    <w:left w:val="none" w:sz="0" w:space="0" w:color="auto"/>
                    <w:bottom w:val="none" w:sz="0" w:space="0" w:color="auto"/>
                    <w:right w:val="none" w:sz="0" w:space="0" w:color="auto"/>
                  </w:divBdr>
                </w:div>
                <w:div w:id="141820371">
                  <w:marLeft w:val="480"/>
                  <w:marRight w:val="0"/>
                  <w:marTop w:val="0"/>
                  <w:marBottom w:val="0"/>
                  <w:divBdr>
                    <w:top w:val="none" w:sz="0" w:space="0" w:color="auto"/>
                    <w:left w:val="none" w:sz="0" w:space="0" w:color="auto"/>
                    <w:bottom w:val="none" w:sz="0" w:space="0" w:color="auto"/>
                    <w:right w:val="none" w:sz="0" w:space="0" w:color="auto"/>
                  </w:divBdr>
                </w:div>
                <w:div w:id="366150952">
                  <w:marLeft w:val="480"/>
                  <w:marRight w:val="0"/>
                  <w:marTop w:val="0"/>
                  <w:marBottom w:val="0"/>
                  <w:divBdr>
                    <w:top w:val="none" w:sz="0" w:space="0" w:color="auto"/>
                    <w:left w:val="none" w:sz="0" w:space="0" w:color="auto"/>
                    <w:bottom w:val="none" w:sz="0" w:space="0" w:color="auto"/>
                    <w:right w:val="none" w:sz="0" w:space="0" w:color="auto"/>
                  </w:divBdr>
                </w:div>
                <w:div w:id="1580166757">
                  <w:marLeft w:val="480"/>
                  <w:marRight w:val="0"/>
                  <w:marTop w:val="0"/>
                  <w:marBottom w:val="0"/>
                  <w:divBdr>
                    <w:top w:val="none" w:sz="0" w:space="0" w:color="auto"/>
                    <w:left w:val="none" w:sz="0" w:space="0" w:color="auto"/>
                    <w:bottom w:val="none" w:sz="0" w:space="0" w:color="auto"/>
                    <w:right w:val="none" w:sz="0" w:space="0" w:color="auto"/>
                  </w:divBdr>
                </w:div>
                <w:div w:id="1112675713">
                  <w:marLeft w:val="480"/>
                  <w:marRight w:val="0"/>
                  <w:marTop w:val="0"/>
                  <w:marBottom w:val="0"/>
                  <w:divBdr>
                    <w:top w:val="none" w:sz="0" w:space="0" w:color="auto"/>
                    <w:left w:val="none" w:sz="0" w:space="0" w:color="auto"/>
                    <w:bottom w:val="none" w:sz="0" w:space="0" w:color="auto"/>
                    <w:right w:val="none" w:sz="0" w:space="0" w:color="auto"/>
                  </w:divBdr>
                </w:div>
                <w:div w:id="2102557328">
                  <w:marLeft w:val="480"/>
                  <w:marRight w:val="0"/>
                  <w:marTop w:val="0"/>
                  <w:marBottom w:val="0"/>
                  <w:divBdr>
                    <w:top w:val="none" w:sz="0" w:space="0" w:color="auto"/>
                    <w:left w:val="none" w:sz="0" w:space="0" w:color="auto"/>
                    <w:bottom w:val="none" w:sz="0" w:space="0" w:color="auto"/>
                    <w:right w:val="none" w:sz="0" w:space="0" w:color="auto"/>
                  </w:divBdr>
                </w:div>
                <w:div w:id="66807114">
                  <w:marLeft w:val="480"/>
                  <w:marRight w:val="0"/>
                  <w:marTop w:val="0"/>
                  <w:marBottom w:val="0"/>
                  <w:divBdr>
                    <w:top w:val="none" w:sz="0" w:space="0" w:color="auto"/>
                    <w:left w:val="none" w:sz="0" w:space="0" w:color="auto"/>
                    <w:bottom w:val="none" w:sz="0" w:space="0" w:color="auto"/>
                    <w:right w:val="none" w:sz="0" w:space="0" w:color="auto"/>
                  </w:divBdr>
                </w:div>
                <w:div w:id="2112818092">
                  <w:marLeft w:val="480"/>
                  <w:marRight w:val="0"/>
                  <w:marTop w:val="0"/>
                  <w:marBottom w:val="0"/>
                  <w:divBdr>
                    <w:top w:val="none" w:sz="0" w:space="0" w:color="auto"/>
                    <w:left w:val="none" w:sz="0" w:space="0" w:color="auto"/>
                    <w:bottom w:val="none" w:sz="0" w:space="0" w:color="auto"/>
                    <w:right w:val="none" w:sz="0" w:space="0" w:color="auto"/>
                  </w:divBdr>
                </w:div>
                <w:div w:id="1421878110">
                  <w:marLeft w:val="480"/>
                  <w:marRight w:val="0"/>
                  <w:marTop w:val="0"/>
                  <w:marBottom w:val="0"/>
                  <w:divBdr>
                    <w:top w:val="none" w:sz="0" w:space="0" w:color="auto"/>
                    <w:left w:val="none" w:sz="0" w:space="0" w:color="auto"/>
                    <w:bottom w:val="none" w:sz="0" w:space="0" w:color="auto"/>
                    <w:right w:val="none" w:sz="0" w:space="0" w:color="auto"/>
                  </w:divBdr>
                </w:div>
                <w:div w:id="1346443894">
                  <w:marLeft w:val="480"/>
                  <w:marRight w:val="0"/>
                  <w:marTop w:val="0"/>
                  <w:marBottom w:val="0"/>
                  <w:divBdr>
                    <w:top w:val="none" w:sz="0" w:space="0" w:color="auto"/>
                    <w:left w:val="none" w:sz="0" w:space="0" w:color="auto"/>
                    <w:bottom w:val="none" w:sz="0" w:space="0" w:color="auto"/>
                    <w:right w:val="none" w:sz="0" w:space="0" w:color="auto"/>
                  </w:divBdr>
                </w:div>
                <w:div w:id="827477428">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334650620">
                  <w:marLeft w:val="480"/>
                  <w:marRight w:val="0"/>
                  <w:marTop w:val="0"/>
                  <w:marBottom w:val="0"/>
                  <w:divBdr>
                    <w:top w:val="none" w:sz="0" w:space="0" w:color="auto"/>
                    <w:left w:val="none" w:sz="0" w:space="0" w:color="auto"/>
                    <w:bottom w:val="none" w:sz="0" w:space="0" w:color="auto"/>
                    <w:right w:val="none" w:sz="0" w:space="0" w:color="auto"/>
                  </w:divBdr>
                </w:div>
                <w:div w:id="1113748064">
                  <w:marLeft w:val="480"/>
                  <w:marRight w:val="0"/>
                  <w:marTop w:val="0"/>
                  <w:marBottom w:val="0"/>
                  <w:divBdr>
                    <w:top w:val="none" w:sz="0" w:space="0" w:color="auto"/>
                    <w:left w:val="none" w:sz="0" w:space="0" w:color="auto"/>
                    <w:bottom w:val="none" w:sz="0" w:space="0" w:color="auto"/>
                    <w:right w:val="none" w:sz="0" w:space="0" w:color="auto"/>
                  </w:divBdr>
                </w:div>
                <w:div w:id="2032412544">
                  <w:marLeft w:val="480"/>
                  <w:marRight w:val="0"/>
                  <w:marTop w:val="0"/>
                  <w:marBottom w:val="0"/>
                  <w:divBdr>
                    <w:top w:val="none" w:sz="0" w:space="0" w:color="auto"/>
                    <w:left w:val="none" w:sz="0" w:space="0" w:color="auto"/>
                    <w:bottom w:val="none" w:sz="0" w:space="0" w:color="auto"/>
                    <w:right w:val="none" w:sz="0" w:space="0" w:color="auto"/>
                  </w:divBdr>
                </w:div>
                <w:div w:id="1801070920">
                  <w:marLeft w:val="480"/>
                  <w:marRight w:val="0"/>
                  <w:marTop w:val="0"/>
                  <w:marBottom w:val="0"/>
                  <w:divBdr>
                    <w:top w:val="none" w:sz="0" w:space="0" w:color="auto"/>
                    <w:left w:val="none" w:sz="0" w:space="0" w:color="auto"/>
                    <w:bottom w:val="none" w:sz="0" w:space="0" w:color="auto"/>
                    <w:right w:val="none" w:sz="0" w:space="0" w:color="auto"/>
                  </w:divBdr>
                </w:div>
                <w:div w:id="960652768">
                  <w:marLeft w:val="480"/>
                  <w:marRight w:val="0"/>
                  <w:marTop w:val="0"/>
                  <w:marBottom w:val="0"/>
                  <w:divBdr>
                    <w:top w:val="none" w:sz="0" w:space="0" w:color="auto"/>
                    <w:left w:val="none" w:sz="0" w:space="0" w:color="auto"/>
                    <w:bottom w:val="none" w:sz="0" w:space="0" w:color="auto"/>
                    <w:right w:val="none" w:sz="0" w:space="0" w:color="auto"/>
                  </w:divBdr>
                </w:div>
                <w:div w:id="1865896658">
                  <w:marLeft w:val="480"/>
                  <w:marRight w:val="0"/>
                  <w:marTop w:val="0"/>
                  <w:marBottom w:val="0"/>
                  <w:divBdr>
                    <w:top w:val="none" w:sz="0" w:space="0" w:color="auto"/>
                    <w:left w:val="none" w:sz="0" w:space="0" w:color="auto"/>
                    <w:bottom w:val="none" w:sz="0" w:space="0" w:color="auto"/>
                    <w:right w:val="none" w:sz="0" w:space="0" w:color="auto"/>
                  </w:divBdr>
                </w:div>
                <w:div w:id="1845895570">
                  <w:marLeft w:val="480"/>
                  <w:marRight w:val="0"/>
                  <w:marTop w:val="0"/>
                  <w:marBottom w:val="0"/>
                  <w:divBdr>
                    <w:top w:val="none" w:sz="0" w:space="0" w:color="auto"/>
                    <w:left w:val="none" w:sz="0" w:space="0" w:color="auto"/>
                    <w:bottom w:val="none" w:sz="0" w:space="0" w:color="auto"/>
                    <w:right w:val="none" w:sz="0" w:space="0" w:color="auto"/>
                  </w:divBdr>
                </w:div>
                <w:div w:id="1698121275">
                  <w:marLeft w:val="480"/>
                  <w:marRight w:val="0"/>
                  <w:marTop w:val="0"/>
                  <w:marBottom w:val="0"/>
                  <w:divBdr>
                    <w:top w:val="none" w:sz="0" w:space="0" w:color="auto"/>
                    <w:left w:val="none" w:sz="0" w:space="0" w:color="auto"/>
                    <w:bottom w:val="none" w:sz="0" w:space="0" w:color="auto"/>
                    <w:right w:val="none" w:sz="0" w:space="0" w:color="auto"/>
                  </w:divBdr>
                </w:div>
                <w:div w:id="1469784864">
                  <w:marLeft w:val="480"/>
                  <w:marRight w:val="0"/>
                  <w:marTop w:val="0"/>
                  <w:marBottom w:val="0"/>
                  <w:divBdr>
                    <w:top w:val="none" w:sz="0" w:space="0" w:color="auto"/>
                    <w:left w:val="none" w:sz="0" w:space="0" w:color="auto"/>
                    <w:bottom w:val="none" w:sz="0" w:space="0" w:color="auto"/>
                    <w:right w:val="none" w:sz="0" w:space="0" w:color="auto"/>
                  </w:divBdr>
                </w:div>
                <w:div w:id="669212016">
                  <w:marLeft w:val="480"/>
                  <w:marRight w:val="0"/>
                  <w:marTop w:val="0"/>
                  <w:marBottom w:val="0"/>
                  <w:divBdr>
                    <w:top w:val="none" w:sz="0" w:space="0" w:color="auto"/>
                    <w:left w:val="none" w:sz="0" w:space="0" w:color="auto"/>
                    <w:bottom w:val="none" w:sz="0" w:space="0" w:color="auto"/>
                    <w:right w:val="none" w:sz="0" w:space="0" w:color="auto"/>
                  </w:divBdr>
                </w:div>
                <w:div w:id="1078599052">
                  <w:marLeft w:val="480"/>
                  <w:marRight w:val="0"/>
                  <w:marTop w:val="0"/>
                  <w:marBottom w:val="0"/>
                  <w:divBdr>
                    <w:top w:val="none" w:sz="0" w:space="0" w:color="auto"/>
                    <w:left w:val="none" w:sz="0" w:space="0" w:color="auto"/>
                    <w:bottom w:val="none" w:sz="0" w:space="0" w:color="auto"/>
                    <w:right w:val="none" w:sz="0" w:space="0" w:color="auto"/>
                  </w:divBdr>
                </w:div>
              </w:divsChild>
            </w:div>
            <w:div w:id="26417590">
              <w:marLeft w:val="0"/>
              <w:marRight w:val="0"/>
              <w:marTop w:val="0"/>
              <w:marBottom w:val="0"/>
              <w:divBdr>
                <w:top w:val="none" w:sz="0" w:space="0" w:color="auto"/>
                <w:left w:val="none" w:sz="0" w:space="0" w:color="auto"/>
                <w:bottom w:val="none" w:sz="0" w:space="0" w:color="auto"/>
                <w:right w:val="none" w:sz="0" w:space="0" w:color="auto"/>
              </w:divBdr>
              <w:divsChild>
                <w:div w:id="1024556002">
                  <w:marLeft w:val="480"/>
                  <w:marRight w:val="0"/>
                  <w:marTop w:val="0"/>
                  <w:marBottom w:val="0"/>
                  <w:divBdr>
                    <w:top w:val="none" w:sz="0" w:space="0" w:color="auto"/>
                    <w:left w:val="none" w:sz="0" w:space="0" w:color="auto"/>
                    <w:bottom w:val="none" w:sz="0" w:space="0" w:color="auto"/>
                    <w:right w:val="none" w:sz="0" w:space="0" w:color="auto"/>
                  </w:divBdr>
                </w:div>
                <w:div w:id="860512204">
                  <w:marLeft w:val="480"/>
                  <w:marRight w:val="0"/>
                  <w:marTop w:val="0"/>
                  <w:marBottom w:val="0"/>
                  <w:divBdr>
                    <w:top w:val="none" w:sz="0" w:space="0" w:color="auto"/>
                    <w:left w:val="none" w:sz="0" w:space="0" w:color="auto"/>
                    <w:bottom w:val="none" w:sz="0" w:space="0" w:color="auto"/>
                    <w:right w:val="none" w:sz="0" w:space="0" w:color="auto"/>
                  </w:divBdr>
                </w:div>
                <w:div w:id="680552539">
                  <w:marLeft w:val="480"/>
                  <w:marRight w:val="0"/>
                  <w:marTop w:val="0"/>
                  <w:marBottom w:val="0"/>
                  <w:divBdr>
                    <w:top w:val="none" w:sz="0" w:space="0" w:color="auto"/>
                    <w:left w:val="none" w:sz="0" w:space="0" w:color="auto"/>
                    <w:bottom w:val="none" w:sz="0" w:space="0" w:color="auto"/>
                    <w:right w:val="none" w:sz="0" w:space="0" w:color="auto"/>
                  </w:divBdr>
                </w:div>
                <w:div w:id="324208806">
                  <w:marLeft w:val="480"/>
                  <w:marRight w:val="0"/>
                  <w:marTop w:val="0"/>
                  <w:marBottom w:val="0"/>
                  <w:divBdr>
                    <w:top w:val="none" w:sz="0" w:space="0" w:color="auto"/>
                    <w:left w:val="none" w:sz="0" w:space="0" w:color="auto"/>
                    <w:bottom w:val="none" w:sz="0" w:space="0" w:color="auto"/>
                    <w:right w:val="none" w:sz="0" w:space="0" w:color="auto"/>
                  </w:divBdr>
                </w:div>
                <w:div w:id="1142966441">
                  <w:marLeft w:val="480"/>
                  <w:marRight w:val="0"/>
                  <w:marTop w:val="0"/>
                  <w:marBottom w:val="0"/>
                  <w:divBdr>
                    <w:top w:val="none" w:sz="0" w:space="0" w:color="auto"/>
                    <w:left w:val="none" w:sz="0" w:space="0" w:color="auto"/>
                    <w:bottom w:val="none" w:sz="0" w:space="0" w:color="auto"/>
                    <w:right w:val="none" w:sz="0" w:space="0" w:color="auto"/>
                  </w:divBdr>
                </w:div>
                <w:div w:id="538467793">
                  <w:marLeft w:val="480"/>
                  <w:marRight w:val="0"/>
                  <w:marTop w:val="0"/>
                  <w:marBottom w:val="0"/>
                  <w:divBdr>
                    <w:top w:val="none" w:sz="0" w:space="0" w:color="auto"/>
                    <w:left w:val="none" w:sz="0" w:space="0" w:color="auto"/>
                    <w:bottom w:val="none" w:sz="0" w:space="0" w:color="auto"/>
                    <w:right w:val="none" w:sz="0" w:space="0" w:color="auto"/>
                  </w:divBdr>
                </w:div>
                <w:div w:id="955402488">
                  <w:marLeft w:val="480"/>
                  <w:marRight w:val="0"/>
                  <w:marTop w:val="0"/>
                  <w:marBottom w:val="0"/>
                  <w:divBdr>
                    <w:top w:val="none" w:sz="0" w:space="0" w:color="auto"/>
                    <w:left w:val="none" w:sz="0" w:space="0" w:color="auto"/>
                    <w:bottom w:val="none" w:sz="0" w:space="0" w:color="auto"/>
                    <w:right w:val="none" w:sz="0" w:space="0" w:color="auto"/>
                  </w:divBdr>
                </w:div>
                <w:div w:id="1780492145">
                  <w:marLeft w:val="480"/>
                  <w:marRight w:val="0"/>
                  <w:marTop w:val="0"/>
                  <w:marBottom w:val="0"/>
                  <w:divBdr>
                    <w:top w:val="none" w:sz="0" w:space="0" w:color="auto"/>
                    <w:left w:val="none" w:sz="0" w:space="0" w:color="auto"/>
                    <w:bottom w:val="none" w:sz="0" w:space="0" w:color="auto"/>
                    <w:right w:val="none" w:sz="0" w:space="0" w:color="auto"/>
                  </w:divBdr>
                </w:div>
                <w:div w:id="638846191">
                  <w:marLeft w:val="480"/>
                  <w:marRight w:val="0"/>
                  <w:marTop w:val="0"/>
                  <w:marBottom w:val="0"/>
                  <w:divBdr>
                    <w:top w:val="none" w:sz="0" w:space="0" w:color="auto"/>
                    <w:left w:val="none" w:sz="0" w:space="0" w:color="auto"/>
                    <w:bottom w:val="none" w:sz="0" w:space="0" w:color="auto"/>
                    <w:right w:val="none" w:sz="0" w:space="0" w:color="auto"/>
                  </w:divBdr>
                </w:div>
                <w:div w:id="1530148207">
                  <w:marLeft w:val="480"/>
                  <w:marRight w:val="0"/>
                  <w:marTop w:val="0"/>
                  <w:marBottom w:val="0"/>
                  <w:divBdr>
                    <w:top w:val="none" w:sz="0" w:space="0" w:color="auto"/>
                    <w:left w:val="none" w:sz="0" w:space="0" w:color="auto"/>
                    <w:bottom w:val="none" w:sz="0" w:space="0" w:color="auto"/>
                    <w:right w:val="none" w:sz="0" w:space="0" w:color="auto"/>
                  </w:divBdr>
                </w:div>
                <w:div w:id="54280590">
                  <w:marLeft w:val="480"/>
                  <w:marRight w:val="0"/>
                  <w:marTop w:val="0"/>
                  <w:marBottom w:val="0"/>
                  <w:divBdr>
                    <w:top w:val="none" w:sz="0" w:space="0" w:color="auto"/>
                    <w:left w:val="none" w:sz="0" w:space="0" w:color="auto"/>
                    <w:bottom w:val="none" w:sz="0" w:space="0" w:color="auto"/>
                    <w:right w:val="none" w:sz="0" w:space="0" w:color="auto"/>
                  </w:divBdr>
                </w:div>
                <w:div w:id="1853686781">
                  <w:marLeft w:val="480"/>
                  <w:marRight w:val="0"/>
                  <w:marTop w:val="0"/>
                  <w:marBottom w:val="0"/>
                  <w:divBdr>
                    <w:top w:val="none" w:sz="0" w:space="0" w:color="auto"/>
                    <w:left w:val="none" w:sz="0" w:space="0" w:color="auto"/>
                    <w:bottom w:val="none" w:sz="0" w:space="0" w:color="auto"/>
                    <w:right w:val="none" w:sz="0" w:space="0" w:color="auto"/>
                  </w:divBdr>
                </w:div>
                <w:div w:id="436221294">
                  <w:marLeft w:val="480"/>
                  <w:marRight w:val="0"/>
                  <w:marTop w:val="0"/>
                  <w:marBottom w:val="0"/>
                  <w:divBdr>
                    <w:top w:val="none" w:sz="0" w:space="0" w:color="auto"/>
                    <w:left w:val="none" w:sz="0" w:space="0" w:color="auto"/>
                    <w:bottom w:val="none" w:sz="0" w:space="0" w:color="auto"/>
                    <w:right w:val="none" w:sz="0" w:space="0" w:color="auto"/>
                  </w:divBdr>
                </w:div>
                <w:div w:id="1312952572">
                  <w:marLeft w:val="480"/>
                  <w:marRight w:val="0"/>
                  <w:marTop w:val="0"/>
                  <w:marBottom w:val="0"/>
                  <w:divBdr>
                    <w:top w:val="none" w:sz="0" w:space="0" w:color="auto"/>
                    <w:left w:val="none" w:sz="0" w:space="0" w:color="auto"/>
                    <w:bottom w:val="none" w:sz="0" w:space="0" w:color="auto"/>
                    <w:right w:val="none" w:sz="0" w:space="0" w:color="auto"/>
                  </w:divBdr>
                </w:div>
                <w:div w:id="766080651">
                  <w:marLeft w:val="480"/>
                  <w:marRight w:val="0"/>
                  <w:marTop w:val="0"/>
                  <w:marBottom w:val="0"/>
                  <w:divBdr>
                    <w:top w:val="none" w:sz="0" w:space="0" w:color="auto"/>
                    <w:left w:val="none" w:sz="0" w:space="0" w:color="auto"/>
                    <w:bottom w:val="none" w:sz="0" w:space="0" w:color="auto"/>
                    <w:right w:val="none" w:sz="0" w:space="0" w:color="auto"/>
                  </w:divBdr>
                </w:div>
                <w:div w:id="1772511121">
                  <w:marLeft w:val="480"/>
                  <w:marRight w:val="0"/>
                  <w:marTop w:val="0"/>
                  <w:marBottom w:val="0"/>
                  <w:divBdr>
                    <w:top w:val="none" w:sz="0" w:space="0" w:color="auto"/>
                    <w:left w:val="none" w:sz="0" w:space="0" w:color="auto"/>
                    <w:bottom w:val="none" w:sz="0" w:space="0" w:color="auto"/>
                    <w:right w:val="none" w:sz="0" w:space="0" w:color="auto"/>
                  </w:divBdr>
                </w:div>
                <w:div w:id="1944727500">
                  <w:marLeft w:val="480"/>
                  <w:marRight w:val="0"/>
                  <w:marTop w:val="0"/>
                  <w:marBottom w:val="0"/>
                  <w:divBdr>
                    <w:top w:val="none" w:sz="0" w:space="0" w:color="auto"/>
                    <w:left w:val="none" w:sz="0" w:space="0" w:color="auto"/>
                    <w:bottom w:val="none" w:sz="0" w:space="0" w:color="auto"/>
                    <w:right w:val="none" w:sz="0" w:space="0" w:color="auto"/>
                  </w:divBdr>
                </w:div>
                <w:div w:id="965551957">
                  <w:marLeft w:val="480"/>
                  <w:marRight w:val="0"/>
                  <w:marTop w:val="0"/>
                  <w:marBottom w:val="0"/>
                  <w:divBdr>
                    <w:top w:val="none" w:sz="0" w:space="0" w:color="auto"/>
                    <w:left w:val="none" w:sz="0" w:space="0" w:color="auto"/>
                    <w:bottom w:val="none" w:sz="0" w:space="0" w:color="auto"/>
                    <w:right w:val="none" w:sz="0" w:space="0" w:color="auto"/>
                  </w:divBdr>
                </w:div>
                <w:div w:id="90858672">
                  <w:marLeft w:val="480"/>
                  <w:marRight w:val="0"/>
                  <w:marTop w:val="0"/>
                  <w:marBottom w:val="0"/>
                  <w:divBdr>
                    <w:top w:val="none" w:sz="0" w:space="0" w:color="auto"/>
                    <w:left w:val="none" w:sz="0" w:space="0" w:color="auto"/>
                    <w:bottom w:val="none" w:sz="0" w:space="0" w:color="auto"/>
                    <w:right w:val="none" w:sz="0" w:space="0" w:color="auto"/>
                  </w:divBdr>
                </w:div>
                <w:div w:id="1411543211">
                  <w:marLeft w:val="480"/>
                  <w:marRight w:val="0"/>
                  <w:marTop w:val="0"/>
                  <w:marBottom w:val="0"/>
                  <w:divBdr>
                    <w:top w:val="none" w:sz="0" w:space="0" w:color="auto"/>
                    <w:left w:val="none" w:sz="0" w:space="0" w:color="auto"/>
                    <w:bottom w:val="none" w:sz="0" w:space="0" w:color="auto"/>
                    <w:right w:val="none" w:sz="0" w:space="0" w:color="auto"/>
                  </w:divBdr>
                </w:div>
                <w:div w:id="1734040492">
                  <w:marLeft w:val="480"/>
                  <w:marRight w:val="0"/>
                  <w:marTop w:val="0"/>
                  <w:marBottom w:val="0"/>
                  <w:divBdr>
                    <w:top w:val="none" w:sz="0" w:space="0" w:color="auto"/>
                    <w:left w:val="none" w:sz="0" w:space="0" w:color="auto"/>
                    <w:bottom w:val="none" w:sz="0" w:space="0" w:color="auto"/>
                    <w:right w:val="none" w:sz="0" w:space="0" w:color="auto"/>
                  </w:divBdr>
                </w:div>
                <w:div w:id="2136176543">
                  <w:marLeft w:val="480"/>
                  <w:marRight w:val="0"/>
                  <w:marTop w:val="0"/>
                  <w:marBottom w:val="0"/>
                  <w:divBdr>
                    <w:top w:val="none" w:sz="0" w:space="0" w:color="auto"/>
                    <w:left w:val="none" w:sz="0" w:space="0" w:color="auto"/>
                    <w:bottom w:val="none" w:sz="0" w:space="0" w:color="auto"/>
                    <w:right w:val="none" w:sz="0" w:space="0" w:color="auto"/>
                  </w:divBdr>
                </w:div>
                <w:div w:id="1066025324">
                  <w:marLeft w:val="480"/>
                  <w:marRight w:val="0"/>
                  <w:marTop w:val="0"/>
                  <w:marBottom w:val="0"/>
                  <w:divBdr>
                    <w:top w:val="none" w:sz="0" w:space="0" w:color="auto"/>
                    <w:left w:val="none" w:sz="0" w:space="0" w:color="auto"/>
                    <w:bottom w:val="none" w:sz="0" w:space="0" w:color="auto"/>
                    <w:right w:val="none" w:sz="0" w:space="0" w:color="auto"/>
                  </w:divBdr>
                </w:div>
                <w:div w:id="1843274274">
                  <w:marLeft w:val="480"/>
                  <w:marRight w:val="0"/>
                  <w:marTop w:val="0"/>
                  <w:marBottom w:val="0"/>
                  <w:divBdr>
                    <w:top w:val="none" w:sz="0" w:space="0" w:color="auto"/>
                    <w:left w:val="none" w:sz="0" w:space="0" w:color="auto"/>
                    <w:bottom w:val="none" w:sz="0" w:space="0" w:color="auto"/>
                    <w:right w:val="none" w:sz="0" w:space="0" w:color="auto"/>
                  </w:divBdr>
                </w:div>
                <w:div w:id="270939175">
                  <w:marLeft w:val="480"/>
                  <w:marRight w:val="0"/>
                  <w:marTop w:val="0"/>
                  <w:marBottom w:val="0"/>
                  <w:divBdr>
                    <w:top w:val="none" w:sz="0" w:space="0" w:color="auto"/>
                    <w:left w:val="none" w:sz="0" w:space="0" w:color="auto"/>
                    <w:bottom w:val="none" w:sz="0" w:space="0" w:color="auto"/>
                    <w:right w:val="none" w:sz="0" w:space="0" w:color="auto"/>
                  </w:divBdr>
                </w:div>
                <w:div w:id="1102914157">
                  <w:marLeft w:val="480"/>
                  <w:marRight w:val="0"/>
                  <w:marTop w:val="0"/>
                  <w:marBottom w:val="0"/>
                  <w:divBdr>
                    <w:top w:val="none" w:sz="0" w:space="0" w:color="auto"/>
                    <w:left w:val="none" w:sz="0" w:space="0" w:color="auto"/>
                    <w:bottom w:val="none" w:sz="0" w:space="0" w:color="auto"/>
                    <w:right w:val="none" w:sz="0" w:space="0" w:color="auto"/>
                  </w:divBdr>
                </w:div>
                <w:div w:id="1119880208">
                  <w:marLeft w:val="480"/>
                  <w:marRight w:val="0"/>
                  <w:marTop w:val="0"/>
                  <w:marBottom w:val="0"/>
                  <w:divBdr>
                    <w:top w:val="none" w:sz="0" w:space="0" w:color="auto"/>
                    <w:left w:val="none" w:sz="0" w:space="0" w:color="auto"/>
                    <w:bottom w:val="none" w:sz="0" w:space="0" w:color="auto"/>
                    <w:right w:val="none" w:sz="0" w:space="0" w:color="auto"/>
                  </w:divBdr>
                </w:div>
                <w:div w:id="1618873206">
                  <w:marLeft w:val="480"/>
                  <w:marRight w:val="0"/>
                  <w:marTop w:val="0"/>
                  <w:marBottom w:val="0"/>
                  <w:divBdr>
                    <w:top w:val="none" w:sz="0" w:space="0" w:color="auto"/>
                    <w:left w:val="none" w:sz="0" w:space="0" w:color="auto"/>
                    <w:bottom w:val="none" w:sz="0" w:space="0" w:color="auto"/>
                    <w:right w:val="none" w:sz="0" w:space="0" w:color="auto"/>
                  </w:divBdr>
                </w:div>
                <w:div w:id="1274941040">
                  <w:marLeft w:val="480"/>
                  <w:marRight w:val="0"/>
                  <w:marTop w:val="0"/>
                  <w:marBottom w:val="0"/>
                  <w:divBdr>
                    <w:top w:val="none" w:sz="0" w:space="0" w:color="auto"/>
                    <w:left w:val="none" w:sz="0" w:space="0" w:color="auto"/>
                    <w:bottom w:val="none" w:sz="0" w:space="0" w:color="auto"/>
                    <w:right w:val="none" w:sz="0" w:space="0" w:color="auto"/>
                  </w:divBdr>
                </w:div>
                <w:div w:id="1964968192">
                  <w:marLeft w:val="480"/>
                  <w:marRight w:val="0"/>
                  <w:marTop w:val="0"/>
                  <w:marBottom w:val="0"/>
                  <w:divBdr>
                    <w:top w:val="none" w:sz="0" w:space="0" w:color="auto"/>
                    <w:left w:val="none" w:sz="0" w:space="0" w:color="auto"/>
                    <w:bottom w:val="none" w:sz="0" w:space="0" w:color="auto"/>
                    <w:right w:val="none" w:sz="0" w:space="0" w:color="auto"/>
                  </w:divBdr>
                </w:div>
                <w:div w:id="1298753442">
                  <w:marLeft w:val="480"/>
                  <w:marRight w:val="0"/>
                  <w:marTop w:val="0"/>
                  <w:marBottom w:val="0"/>
                  <w:divBdr>
                    <w:top w:val="none" w:sz="0" w:space="0" w:color="auto"/>
                    <w:left w:val="none" w:sz="0" w:space="0" w:color="auto"/>
                    <w:bottom w:val="none" w:sz="0" w:space="0" w:color="auto"/>
                    <w:right w:val="none" w:sz="0" w:space="0" w:color="auto"/>
                  </w:divBdr>
                </w:div>
                <w:div w:id="1617130273">
                  <w:marLeft w:val="480"/>
                  <w:marRight w:val="0"/>
                  <w:marTop w:val="0"/>
                  <w:marBottom w:val="0"/>
                  <w:divBdr>
                    <w:top w:val="none" w:sz="0" w:space="0" w:color="auto"/>
                    <w:left w:val="none" w:sz="0" w:space="0" w:color="auto"/>
                    <w:bottom w:val="none" w:sz="0" w:space="0" w:color="auto"/>
                    <w:right w:val="none" w:sz="0" w:space="0" w:color="auto"/>
                  </w:divBdr>
                </w:div>
                <w:div w:id="1450706184">
                  <w:marLeft w:val="480"/>
                  <w:marRight w:val="0"/>
                  <w:marTop w:val="0"/>
                  <w:marBottom w:val="0"/>
                  <w:divBdr>
                    <w:top w:val="none" w:sz="0" w:space="0" w:color="auto"/>
                    <w:left w:val="none" w:sz="0" w:space="0" w:color="auto"/>
                    <w:bottom w:val="none" w:sz="0" w:space="0" w:color="auto"/>
                    <w:right w:val="none" w:sz="0" w:space="0" w:color="auto"/>
                  </w:divBdr>
                </w:div>
                <w:div w:id="433862856">
                  <w:marLeft w:val="480"/>
                  <w:marRight w:val="0"/>
                  <w:marTop w:val="0"/>
                  <w:marBottom w:val="0"/>
                  <w:divBdr>
                    <w:top w:val="none" w:sz="0" w:space="0" w:color="auto"/>
                    <w:left w:val="none" w:sz="0" w:space="0" w:color="auto"/>
                    <w:bottom w:val="none" w:sz="0" w:space="0" w:color="auto"/>
                    <w:right w:val="none" w:sz="0" w:space="0" w:color="auto"/>
                  </w:divBdr>
                </w:div>
                <w:div w:id="2067946563">
                  <w:marLeft w:val="480"/>
                  <w:marRight w:val="0"/>
                  <w:marTop w:val="0"/>
                  <w:marBottom w:val="0"/>
                  <w:divBdr>
                    <w:top w:val="none" w:sz="0" w:space="0" w:color="auto"/>
                    <w:left w:val="none" w:sz="0" w:space="0" w:color="auto"/>
                    <w:bottom w:val="none" w:sz="0" w:space="0" w:color="auto"/>
                    <w:right w:val="none" w:sz="0" w:space="0" w:color="auto"/>
                  </w:divBdr>
                </w:div>
                <w:div w:id="433593353">
                  <w:marLeft w:val="480"/>
                  <w:marRight w:val="0"/>
                  <w:marTop w:val="0"/>
                  <w:marBottom w:val="0"/>
                  <w:divBdr>
                    <w:top w:val="none" w:sz="0" w:space="0" w:color="auto"/>
                    <w:left w:val="none" w:sz="0" w:space="0" w:color="auto"/>
                    <w:bottom w:val="none" w:sz="0" w:space="0" w:color="auto"/>
                    <w:right w:val="none" w:sz="0" w:space="0" w:color="auto"/>
                  </w:divBdr>
                </w:div>
                <w:div w:id="188881530">
                  <w:marLeft w:val="480"/>
                  <w:marRight w:val="0"/>
                  <w:marTop w:val="0"/>
                  <w:marBottom w:val="0"/>
                  <w:divBdr>
                    <w:top w:val="none" w:sz="0" w:space="0" w:color="auto"/>
                    <w:left w:val="none" w:sz="0" w:space="0" w:color="auto"/>
                    <w:bottom w:val="none" w:sz="0" w:space="0" w:color="auto"/>
                    <w:right w:val="none" w:sz="0" w:space="0" w:color="auto"/>
                  </w:divBdr>
                </w:div>
                <w:div w:id="1528593185">
                  <w:marLeft w:val="480"/>
                  <w:marRight w:val="0"/>
                  <w:marTop w:val="0"/>
                  <w:marBottom w:val="0"/>
                  <w:divBdr>
                    <w:top w:val="none" w:sz="0" w:space="0" w:color="auto"/>
                    <w:left w:val="none" w:sz="0" w:space="0" w:color="auto"/>
                    <w:bottom w:val="none" w:sz="0" w:space="0" w:color="auto"/>
                    <w:right w:val="none" w:sz="0" w:space="0" w:color="auto"/>
                  </w:divBdr>
                </w:div>
                <w:div w:id="1480415619">
                  <w:marLeft w:val="480"/>
                  <w:marRight w:val="0"/>
                  <w:marTop w:val="0"/>
                  <w:marBottom w:val="0"/>
                  <w:divBdr>
                    <w:top w:val="none" w:sz="0" w:space="0" w:color="auto"/>
                    <w:left w:val="none" w:sz="0" w:space="0" w:color="auto"/>
                    <w:bottom w:val="none" w:sz="0" w:space="0" w:color="auto"/>
                    <w:right w:val="none" w:sz="0" w:space="0" w:color="auto"/>
                  </w:divBdr>
                </w:div>
                <w:div w:id="205719235">
                  <w:marLeft w:val="480"/>
                  <w:marRight w:val="0"/>
                  <w:marTop w:val="0"/>
                  <w:marBottom w:val="0"/>
                  <w:divBdr>
                    <w:top w:val="none" w:sz="0" w:space="0" w:color="auto"/>
                    <w:left w:val="none" w:sz="0" w:space="0" w:color="auto"/>
                    <w:bottom w:val="none" w:sz="0" w:space="0" w:color="auto"/>
                    <w:right w:val="none" w:sz="0" w:space="0" w:color="auto"/>
                  </w:divBdr>
                </w:div>
                <w:div w:id="2141682970">
                  <w:marLeft w:val="480"/>
                  <w:marRight w:val="0"/>
                  <w:marTop w:val="0"/>
                  <w:marBottom w:val="0"/>
                  <w:divBdr>
                    <w:top w:val="none" w:sz="0" w:space="0" w:color="auto"/>
                    <w:left w:val="none" w:sz="0" w:space="0" w:color="auto"/>
                    <w:bottom w:val="none" w:sz="0" w:space="0" w:color="auto"/>
                    <w:right w:val="none" w:sz="0" w:space="0" w:color="auto"/>
                  </w:divBdr>
                </w:div>
                <w:div w:id="70659130">
                  <w:marLeft w:val="480"/>
                  <w:marRight w:val="0"/>
                  <w:marTop w:val="0"/>
                  <w:marBottom w:val="0"/>
                  <w:divBdr>
                    <w:top w:val="none" w:sz="0" w:space="0" w:color="auto"/>
                    <w:left w:val="none" w:sz="0" w:space="0" w:color="auto"/>
                    <w:bottom w:val="none" w:sz="0" w:space="0" w:color="auto"/>
                    <w:right w:val="none" w:sz="0" w:space="0" w:color="auto"/>
                  </w:divBdr>
                </w:div>
                <w:div w:id="908229340">
                  <w:marLeft w:val="480"/>
                  <w:marRight w:val="0"/>
                  <w:marTop w:val="0"/>
                  <w:marBottom w:val="0"/>
                  <w:divBdr>
                    <w:top w:val="none" w:sz="0" w:space="0" w:color="auto"/>
                    <w:left w:val="none" w:sz="0" w:space="0" w:color="auto"/>
                    <w:bottom w:val="none" w:sz="0" w:space="0" w:color="auto"/>
                    <w:right w:val="none" w:sz="0" w:space="0" w:color="auto"/>
                  </w:divBdr>
                </w:div>
                <w:div w:id="1907033026">
                  <w:marLeft w:val="480"/>
                  <w:marRight w:val="0"/>
                  <w:marTop w:val="0"/>
                  <w:marBottom w:val="0"/>
                  <w:divBdr>
                    <w:top w:val="none" w:sz="0" w:space="0" w:color="auto"/>
                    <w:left w:val="none" w:sz="0" w:space="0" w:color="auto"/>
                    <w:bottom w:val="none" w:sz="0" w:space="0" w:color="auto"/>
                    <w:right w:val="none" w:sz="0" w:space="0" w:color="auto"/>
                  </w:divBdr>
                </w:div>
                <w:div w:id="874777388">
                  <w:marLeft w:val="480"/>
                  <w:marRight w:val="0"/>
                  <w:marTop w:val="0"/>
                  <w:marBottom w:val="0"/>
                  <w:divBdr>
                    <w:top w:val="none" w:sz="0" w:space="0" w:color="auto"/>
                    <w:left w:val="none" w:sz="0" w:space="0" w:color="auto"/>
                    <w:bottom w:val="none" w:sz="0" w:space="0" w:color="auto"/>
                    <w:right w:val="none" w:sz="0" w:space="0" w:color="auto"/>
                  </w:divBdr>
                </w:div>
                <w:div w:id="779372872">
                  <w:marLeft w:val="480"/>
                  <w:marRight w:val="0"/>
                  <w:marTop w:val="0"/>
                  <w:marBottom w:val="0"/>
                  <w:divBdr>
                    <w:top w:val="none" w:sz="0" w:space="0" w:color="auto"/>
                    <w:left w:val="none" w:sz="0" w:space="0" w:color="auto"/>
                    <w:bottom w:val="none" w:sz="0" w:space="0" w:color="auto"/>
                    <w:right w:val="none" w:sz="0" w:space="0" w:color="auto"/>
                  </w:divBdr>
                </w:div>
                <w:div w:id="1528719551">
                  <w:marLeft w:val="480"/>
                  <w:marRight w:val="0"/>
                  <w:marTop w:val="0"/>
                  <w:marBottom w:val="0"/>
                  <w:divBdr>
                    <w:top w:val="none" w:sz="0" w:space="0" w:color="auto"/>
                    <w:left w:val="none" w:sz="0" w:space="0" w:color="auto"/>
                    <w:bottom w:val="none" w:sz="0" w:space="0" w:color="auto"/>
                    <w:right w:val="none" w:sz="0" w:space="0" w:color="auto"/>
                  </w:divBdr>
                </w:div>
                <w:div w:id="209808315">
                  <w:marLeft w:val="480"/>
                  <w:marRight w:val="0"/>
                  <w:marTop w:val="0"/>
                  <w:marBottom w:val="0"/>
                  <w:divBdr>
                    <w:top w:val="none" w:sz="0" w:space="0" w:color="auto"/>
                    <w:left w:val="none" w:sz="0" w:space="0" w:color="auto"/>
                    <w:bottom w:val="none" w:sz="0" w:space="0" w:color="auto"/>
                    <w:right w:val="none" w:sz="0" w:space="0" w:color="auto"/>
                  </w:divBdr>
                </w:div>
              </w:divsChild>
            </w:div>
            <w:div w:id="1704403287">
              <w:marLeft w:val="0"/>
              <w:marRight w:val="0"/>
              <w:marTop w:val="0"/>
              <w:marBottom w:val="0"/>
              <w:divBdr>
                <w:top w:val="none" w:sz="0" w:space="0" w:color="auto"/>
                <w:left w:val="none" w:sz="0" w:space="0" w:color="auto"/>
                <w:bottom w:val="none" w:sz="0" w:space="0" w:color="auto"/>
                <w:right w:val="none" w:sz="0" w:space="0" w:color="auto"/>
              </w:divBdr>
              <w:divsChild>
                <w:div w:id="514002122">
                  <w:marLeft w:val="480"/>
                  <w:marRight w:val="0"/>
                  <w:marTop w:val="0"/>
                  <w:marBottom w:val="0"/>
                  <w:divBdr>
                    <w:top w:val="none" w:sz="0" w:space="0" w:color="auto"/>
                    <w:left w:val="none" w:sz="0" w:space="0" w:color="auto"/>
                    <w:bottom w:val="none" w:sz="0" w:space="0" w:color="auto"/>
                    <w:right w:val="none" w:sz="0" w:space="0" w:color="auto"/>
                  </w:divBdr>
                </w:div>
                <w:div w:id="540558341">
                  <w:marLeft w:val="480"/>
                  <w:marRight w:val="0"/>
                  <w:marTop w:val="0"/>
                  <w:marBottom w:val="0"/>
                  <w:divBdr>
                    <w:top w:val="none" w:sz="0" w:space="0" w:color="auto"/>
                    <w:left w:val="none" w:sz="0" w:space="0" w:color="auto"/>
                    <w:bottom w:val="none" w:sz="0" w:space="0" w:color="auto"/>
                    <w:right w:val="none" w:sz="0" w:space="0" w:color="auto"/>
                  </w:divBdr>
                </w:div>
                <w:div w:id="541747904">
                  <w:marLeft w:val="480"/>
                  <w:marRight w:val="0"/>
                  <w:marTop w:val="0"/>
                  <w:marBottom w:val="0"/>
                  <w:divBdr>
                    <w:top w:val="none" w:sz="0" w:space="0" w:color="auto"/>
                    <w:left w:val="none" w:sz="0" w:space="0" w:color="auto"/>
                    <w:bottom w:val="none" w:sz="0" w:space="0" w:color="auto"/>
                    <w:right w:val="none" w:sz="0" w:space="0" w:color="auto"/>
                  </w:divBdr>
                </w:div>
                <w:div w:id="1613972796">
                  <w:marLeft w:val="480"/>
                  <w:marRight w:val="0"/>
                  <w:marTop w:val="0"/>
                  <w:marBottom w:val="0"/>
                  <w:divBdr>
                    <w:top w:val="none" w:sz="0" w:space="0" w:color="auto"/>
                    <w:left w:val="none" w:sz="0" w:space="0" w:color="auto"/>
                    <w:bottom w:val="none" w:sz="0" w:space="0" w:color="auto"/>
                    <w:right w:val="none" w:sz="0" w:space="0" w:color="auto"/>
                  </w:divBdr>
                </w:div>
                <w:div w:id="416681071">
                  <w:marLeft w:val="480"/>
                  <w:marRight w:val="0"/>
                  <w:marTop w:val="0"/>
                  <w:marBottom w:val="0"/>
                  <w:divBdr>
                    <w:top w:val="none" w:sz="0" w:space="0" w:color="auto"/>
                    <w:left w:val="none" w:sz="0" w:space="0" w:color="auto"/>
                    <w:bottom w:val="none" w:sz="0" w:space="0" w:color="auto"/>
                    <w:right w:val="none" w:sz="0" w:space="0" w:color="auto"/>
                  </w:divBdr>
                </w:div>
                <w:div w:id="48649519">
                  <w:marLeft w:val="480"/>
                  <w:marRight w:val="0"/>
                  <w:marTop w:val="0"/>
                  <w:marBottom w:val="0"/>
                  <w:divBdr>
                    <w:top w:val="none" w:sz="0" w:space="0" w:color="auto"/>
                    <w:left w:val="none" w:sz="0" w:space="0" w:color="auto"/>
                    <w:bottom w:val="none" w:sz="0" w:space="0" w:color="auto"/>
                    <w:right w:val="none" w:sz="0" w:space="0" w:color="auto"/>
                  </w:divBdr>
                </w:div>
                <w:div w:id="266890367">
                  <w:marLeft w:val="480"/>
                  <w:marRight w:val="0"/>
                  <w:marTop w:val="0"/>
                  <w:marBottom w:val="0"/>
                  <w:divBdr>
                    <w:top w:val="none" w:sz="0" w:space="0" w:color="auto"/>
                    <w:left w:val="none" w:sz="0" w:space="0" w:color="auto"/>
                    <w:bottom w:val="none" w:sz="0" w:space="0" w:color="auto"/>
                    <w:right w:val="none" w:sz="0" w:space="0" w:color="auto"/>
                  </w:divBdr>
                </w:div>
                <w:div w:id="1508864285">
                  <w:marLeft w:val="480"/>
                  <w:marRight w:val="0"/>
                  <w:marTop w:val="0"/>
                  <w:marBottom w:val="0"/>
                  <w:divBdr>
                    <w:top w:val="none" w:sz="0" w:space="0" w:color="auto"/>
                    <w:left w:val="none" w:sz="0" w:space="0" w:color="auto"/>
                    <w:bottom w:val="none" w:sz="0" w:space="0" w:color="auto"/>
                    <w:right w:val="none" w:sz="0" w:space="0" w:color="auto"/>
                  </w:divBdr>
                </w:div>
                <w:div w:id="110561202">
                  <w:marLeft w:val="480"/>
                  <w:marRight w:val="0"/>
                  <w:marTop w:val="0"/>
                  <w:marBottom w:val="0"/>
                  <w:divBdr>
                    <w:top w:val="none" w:sz="0" w:space="0" w:color="auto"/>
                    <w:left w:val="none" w:sz="0" w:space="0" w:color="auto"/>
                    <w:bottom w:val="none" w:sz="0" w:space="0" w:color="auto"/>
                    <w:right w:val="none" w:sz="0" w:space="0" w:color="auto"/>
                  </w:divBdr>
                </w:div>
                <w:div w:id="1254360006">
                  <w:marLeft w:val="480"/>
                  <w:marRight w:val="0"/>
                  <w:marTop w:val="0"/>
                  <w:marBottom w:val="0"/>
                  <w:divBdr>
                    <w:top w:val="none" w:sz="0" w:space="0" w:color="auto"/>
                    <w:left w:val="none" w:sz="0" w:space="0" w:color="auto"/>
                    <w:bottom w:val="none" w:sz="0" w:space="0" w:color="auto"/>
                    <w:right w:val="none" w:sz="0" w:space="0" w:color="auto"/>
                  </w:divBdr>
                </w:div>
                <w:div w:id="1165050939">
                  <w:marLeft w:val="480"/>
                  <w:marRight w:val="0"/>
                  <w:marTop w:val="0"/>
                  <w:marBottom w:val="0"/>
                  <w:divBdr>
                    <w:top w:val="none" w:sz="0" w:space="0" w:color="auto"/>
                    <w:left w:val="none" w:sz="0" w:space="0" w:color="auto"/>
                    <w:bottom w:val="none" w:sz="0" w:space="0" w:color="auto"/>
                    <w:right w:val="none" w:sz="0" w:space="0" w:color="auto"/>
                  </w:divBdr>
                </w:div>
                <w:div w:id="864443882">
                  <w:marLeft w:val="480"/>
                  <w:marRight w:val="0"/>
                  <w:marTop w:val="0"/>
                  <w:marBottom w:val="0"/>
                  <w:divBdr>
                    <w:top w:val="none" w:sz="0" w:space="0" w:color="auto"/>
                    <w:left w:val="none" w:sz="0" w:space="0" w:color="auto"/>
                    <w:bottom w:val="none" w:sz="0" w:space="0" w:color="auto"/>
                    <w:right w:val="none" w:sz="0" w:space="0" w:color="auto"/>
                  </w:divBdr>
                </w:div>
                <w:div w:id="2029870900">
                  <w:marLeft w:val="480"/>
                  <w:marRight w:val="0"/>
                  <w:marTop w:val="0"/>
                  <w:marBottom w:val="0"/>
                  <w:divBdr>
                    <w:top w:val="none" w:sz="0" w:space="0" w:color="auto"/>
                    <w:left w:val="none" w:sz="0" w:space="0" w:color="auto"/>
                    <w:bottom w:val="none" w:sz="0" w:space="0" w:color="auto"/>
                    <w:right w:val="none" w:sz="0" w:space="0" w:color="auto"/>
                  </w:divBdr>
                </w:div>
                <w:div w:id="35472067">
                  <w:marLeft w:val="480"/>
                  <w:marRight w:val="0"/>
                  <w:marTop w:val="0"/>
                  <w:marBottom w:val="0"/>
                  <w:divBdr>
                    <w:top w:val="none" w:sz="0" w:space="0" w:color="auto"/>
                    <w:left w:val="none" w:sz="0" w:space="0" w:color="auto"/>
                    <w:bottom w:val="none" w:sz="0" w:space="0" w:color="auto"/>
                    <w:right w:val="none" w:sz="0" w:space="0" w:color="auto"/>
                  </w:divBdr>
                </w:div>
                <w:div w:id="1529637158">
                  <w:marLeft w:val="480"/>
                  <w:marRight w:val="0"/>
                  <w:marTop w:val="0"/>
                  <w:marBottom w:val="0"/>
                  <w:divBdr>
                    <w:top w:val="none" w:sz="0" w:space="0" w:color="auto"/>
                    <w:left w:val="none" w:sz="0" w:space="0" w:color="auto"/>
                    <w:bottom w:val="none" w:sz="0" w:space="0" w:color="auto"/>
                    <w:right w:val="none" w:sz="0" w:space="0" w:color="auto"/>
                  </w:divBdr>
                </w:div>
                <w:div w:id="2108889052">
                  <w:marLeft w:val="480"/>
                  <w:marRight w:val="0"/>
                  <w:marTop w:val="0"/>
                  <w:marBottom w:val="0"/>
                  <w:divBdr>
                    <w:top w:val="none" w:sz="0" w:space="0" w:color="auto"/>
                    <w:left w:val="none" w:sz="0" w:space="0" w:color="auto"/>
                    <w:bottom w:val="none" w:sz="0" w:space="0" w:color="auto"/>
                    <w:right w:val="none" w:sz="0" w:space="0" w:color="auto"/>
                  </w:divBdr>
                </w:div>
                <w:div w:id="1912885096">
                  <w:marLeft w:val="480"/>
                  <w:marRight w:val="0"/>
                  <w:marTop w:val="0"/>
                  <w:marBottom w:val="0"/>
                  <w:divBdr>
                    <w:top w:val="none" w:sz="0" w:space="0" w:color="auto"/>
                    <w:left w:val="none" w:sz="0" w:space="0" w:color="auto"/>
                    <w:bottom w:val="none" w:sz="0" w:space="0" w:color="auto"/>
                    <w:right w:val="none" w:sz="0" w:space="0" w:color="auto"/>
                  </w:divBdr>
                </w:div>
                <w:div w:id="1840580092">
                  <w:marLeft w:val="480"/>
                  <w:marRight w:val="0"/>
                  <w:marTop w:val="0"/>
                  <w:marBottom w:val="0"/>
                  <w:divBdr>
                    <w:top w:val="none" w:sz="0" w:space="0" w:color="auto"/>
                    <w:left w:val="none" w:sz="0" w:space="0" w:color="auto"/>
                    <w:bottom w:val="none" w:sz="0" w:space="0" w:color="auto"/>
                    <w:right w:val="none" w:sz="0" w:space="0" w:color="auto"/>
                  </w:divBdr>
                </w:div>
                <w:div w:id="823666811">
                  <w:marLeft w:val="480"/>
                  <w:marRight w:val="0"/>
                  <w:marTop w:val="0"/>
                  <w:marBottom w:val="0"/>
                  <w:divBdr>
                    <w:top w:val="none" w:sz="0" w:space="0" w:color="auto"/>
                    <w:left w:val="none" w:sz="0" w:space="0" w:color="auto"/>
                    <w:bottom w:val="none" w:sz="0" w:space="0" w:color="auto"/>
                    <w:right w:val="none" w:sz="0" w:space="0" w:color="auto"/>
                  </w:divBdr>
                </w:div>
                <w:div w:id="471291963">
                  <w:marLeft w:val="480"/>
                  <w:marRight w:val="0"/>
                  <w:marTop w:val="0"/>
                  <w:marBottom w:val="0"/>
                  <w:divBdr>
                    <w:top w:val="none" w:sz="0" w:space="0" w:color="auto"/>
                    <w:left w:val="none" w:sz="0" w:space="0" w:color="auto"/>
                    <w:bottom w:val="none" w:sz="0" w:space="0" w:color="auto"/>
                    <w:right w:val="none" w:sz="0" w:space="0" w:color="auto"/>
                  </w:divBdr>
                </w:div>
                <w:div w:id="1697996719">
                  <w:marLeft w:val="480"/>
                  <w:marRight w:val="0"/>
                  <w:marTop w:val="0"/>
                  <w:marBottom w:val="0"/>
                  <w:divBdr>
                    <w:top w:val="none" w:sz="0" w:space="0" w:color="auto"/>
                    <w:left w:val="none" w:sz="0" w:space="0" w:color="auto"/>
                    <w:bottom w:val="none" w:sz="0" w:space="0" w:color="auto"/>
                    <w:right w:val="none" w:sz="0" w:space="0" w:color="auto"/>
                  </w:divBdr>
                </w:div>
                <w:div w:id="1396584710">
                  <w:marLeft w:val="480"/>
                  <w:marRight w:val="0"/>
                  <w:marTop w:val="0"/>
                  <w:marBottom w:val="0"/>
                  <w:divBdr>
                    <w:top w:val="none" w:sz="0" w:space="0" w:color="auto"/>
                    <w:left w:val="none" w:sz="0" w:space="0" w:color="auto"/>
                    <w:bottom w:val="none" w:sz="0" w:space="0" w:color="auto"/>
                    <w:right w:val="none" w:sz="0" w:space="0" w:color="auto"/>
                  </w:divBdr>
                </w:div>
                <w:div w:id="1498884268">
                  <w:marLeft w:val="480"/>
                  <w:marRight w:val="0"/>
                  <w:marTop w:val="0"/>
                  <w:marBottom w:val="0"/>
                  <w:divBdr>
                    <w:top w:val="none" w:sz="0" w:space="0" w:color="auto"/>
                    <w:left w:val="none" w:sz="0" w:space="0" w:color="auto"/>
                    <w:bottom w:val="none" w:sz="0" w:space="0" w:color="auto"/>
                    <w:right w:val="none" w:sz="0" w:space="0" w:color="auto"/>
                  </w:divBdr>
                </w:div>
                <w:div w:id="1942295952">
                  <w:marLeft w:val="480"/>
                  <w:marRight w:val="0"/>
                  <w:marTop w:val="0"/>
                  <w:marBottom w:val="0"/>
                  <w:divBdr>
                    <w:top w:val="none" w:sz="0" w:space="0" w:color="auto"/>
                    <w:left w:val="none" w:sz="0" w:space="0" w:color="auto"/>
                    <w:bottom w:val="none" w:sz="0" w:space="0" w:color="auto"/>
                    <w:right w:val="none" w:sz="0" w:space="0" w:color="auto"/>
                  </w:divBdr>
                </w:div>
                <w:div w:id="1147474712">
                  <w:marLeft w:val="480"/>
                  <w:marRight w:val="0"/>
                  <w:marTop w:val="0"/>
                  <w:marBottom w:val="0"/>
                  <w:divBdr>
                    <w:top w:val="none" w:sz="0" w:space="0" w:color="auto"/>
                    <w:left w:val="none" w:sz="0" w:space="0" w:color="auto"/>
                    <w:bottom w:val="none" w:sz="0" w:space="0" w:color="auto"/>
                    <w:right w:val="none" w:sz="0" w:space="0" w:color="auto"/>
                  </w:divBdr>
                </w:div>
                <w:div w:id="167254846">
                  <w:marLeft w:val="480"/>
                  <w:marRight w:val="0"/>
                  <w:marTop w:val="0"/>
                  <w:marBottom w:val="0"/>
                  <w:divBdr>
                    <w:top w:val="none" w:sz="0" w:space="0" w:color="auto"/>
                    <w:left w:val="none" w:sz="0" w:space="0" w:color="auto"/>
                    <w:bottom w:val="none" w:sz="0" w:space="0" w:color="auto"/>
                    <w:right w:val="none" w:sz="0" w:space="0" w:color="auto"/>
                  </w:divBdr>
                </w:div>
                <w:div w:id="946041995">
                  <w:marLeft w:val="480"/>
                  <w:marRight w:val="0"/>
                  <w:marTop w:val="0"/>
                  <w:marBottom w:val="0"/>
                  <w:divBdr>
                    <w:top w:val="none" w:sz="0" w:space="0" w:color="auto"/>
                    <w:left w:val="none" w:sz="0" w:space="0" w:color="auto"/>
                    <w:bottom w:val="none" w:sz="0" w:space="0" w:color="auto"/>
                    <w:right w:val="none" w:sz="0" w:space="0" w:color="auto"/>
                  </w:divBdr>
                </w:div>
                <w:div w:id="703139775">
                  <w:marLeft w:val="480"/>
                  <w:marRight w:val="0"/>
                  <w:marTop w:val="0"/>
                  <w:marBottom w:val="0"/>
                  <w:divBdr>
                    <w:top w:val="none" w:sz="0" w:space="0" w:color="auto"/>
                    <w:left w:val="none" w:sz="0" w:space="0" w:color="auto"/>
                    <w:bottom w:val="none" w:sz="0" w:space="0" w:color="auto"/>
                    <w:right w:val="none" w:sz="0" w:space="0" w:color="auto"/>
                  </w:divBdr>
                </w:div>
                <w:div w:id="680620425">
                  <w:marLeft w:val="480"/>
                  <w:marRight w:val="0"/>
                  <w:marTop w:val="0"/>
                  <w:marBottom w:val="0"/>
                  <w:divBdr>
                    <w:top w:val="none" w:sz="0" w:space="0" w:color="auto"/>
                    <w:left w:val="none" w:sz="0" w:space="0" w:color="auto"/>
                    <w:bottom w:val="none" w:sz="0" w:space="0" w:color="auto"/>
                    <w:right w:val="none" w:sz="0" w:space="0" w:color="auto"/>
                  </w:divBdr>
                </w:div>
                <w:div w:id="1067918953">
                  <w:marLeft w:val="480"/>
                  <w:marRight w:val="0"/>
                  <w:marTop w:val="0"/>
                  <w:marBottom w:val="0"/>
                  <w:divBdr>
                    <w:top w:val="none" w:sz="0" w:space="0" w:color="auto"/>
                    <w:left w:val="none" w:sz="0" w:space="0" w:color="auto"/>
                    <w:bottom w:val="none" w:sz="0" w:space="0" w:color="auto"/>
                    <w:right w:val="none" w:sz="0" w:space="0" w:color="auto"/>
                  </w:divBdr>
                </w:div>
                <w:div w:id="471942394">
                  <w:marLeft w:val="480"/>
                  <w:marRight w:val="0"/>
                  <w:marTop w:val="0"/>
                  <w:marBottom w:val="0"/>
                  <w:divBdr>
                    <w:top w:val="none" w:sz="0" w:space="0" w:color="auto"/>
                    <w:left w:val="none" w:sz="0" w:space="0" w:color="auto"/>
                    <w:bottom w:val="none" w:sz="0" w:space="0" w:color="auto"/>
                    <w:right w:val="none" w:sz="0" w:space="0" w:color="auto"/>
                  </w:divBdr>
                </w:div>
                <w:div w:id="1002244573">
                  <w:marLeft w:val="480"/>
                  <w:marRight w:val="0"/>
                  <w:marTop w:val="0"/>
                  <w:marBottom w:val="0"/>
                  <w:divBdr>
                    <w:top w:val="none" w:sz="0" w:space="0" w:color="auto"/>
                    <w:left w:val="none" w:sz="0" w:space="0" w:color="auto"/>
                    <w:bottom w:val="none" w:sz="0" w:space="0" w:color="auto"/>
                    <w:right w:val="none" w:sz="0" w:space="0" w:color="auto"/>
                  </w:divBdr>
                </w:div>
                <w:div w:id="1597136570">
                  <w:marLeft w:val="480"/>
                  <w:marRight w:val="0"/>
                  <w:marTop w:val="0"/>
                  <w:marBottom w:val="0"/>
                  <w:divBdr>
                    <w:top w:val="none" w:sz="0" w:space="0" w:color="auto"/>
                    <w:left w:val="none" w:sz="0" w:space="0" w:color="auto"/>
                    <w:bottom w:val="none" w:sz="0" w:space="0" w:color="auto"/>
                    <w:right w:val="none" w:sz="0" w:space="0" w:color="auto"/>
                  </w:divBdr>
                </w:div>
                <w:div w:id="791899352">
                  <w:marLeft w:val="480"/>
                  <w:marRight w:val="0"/>
                  <w:marTop w:val="0"/>
                  <w:marBottom w:val="0"/>
                  <w:divBdr>
                    <w:top w:val="none" w:sz="0" w:space="0" w:color="auto"/>
                    <w:left w:val="none" w:sz="0" w:space="0" w:color="auto"/>
                    <w:bottom w:val="none" w:sz="0" w:space="0" w:color="auto"/>
                    <w:right w:val="none" w:sz="0" w:space="0" w:color="auto"/>
                  </w:divBdr>
                </w:div>
                <w:div w:id="828137418">
                  <w:marLeft w:val="480"/>
                  <w:marRight w:val="0"/>
                  <w:marTop w:val="0"/>
                  <w:marBottom w:val="0"/>
                  <w:divBdr>
                    <w:top w:val="none" w:sz="0" w:space="0" w:color="auto"/>
                    <w:left w:val="none" w:sz="0" w:space="0" w:color="auto"/>
                    <w:bottom w:val="none" w:sz="0" w:space="0" w:color="auto"/>
                    <w:right w:val="none" w:sz="0" w:space="0" w:color="auto"/>
                  </w:divBdr>
                </w:div>
                <w:div w:id="1886718278">
                  <w:marLeft w:val="480"/>
                  <w:marRight w:val="0"/>
                  <w:marTop w:val="0"/>
                  <w:marBottom w:val="0"/>
                  <w:divBdr>
                    <w:top w:val="none" w:sz="0" w:space="0" w:color="auto"/>
                    <w:left w:val="none" w:sz="0" w:space="0" w:color="auto"/>
                    <w:bottom w:val="none" w:sz="0" w:space="0" w:color="auto"/>
                    <w:right w:val="none" w:sz="0" w:space="0" w:color="auto"/>
                  </w:divBdr>
                </w:div>
                <w:div w:id="1473446883">
                  <w:marLeft w:val="480"/>
                  <w:marRight w:val="0"/>
                  <w:marTop w:val="0"/>
                  <w:marBottom w:val="0"/>
                  <w:divBdr>
                    <w:top w:val="none" w:sz="0" w:space="0" w:color="auto"/>
                    <w:left w:val="none" w:sz="0" w:space="0" w:color="auto"/>
                    <w:bottom w:val="none" w:sz="0" w:space="0" w:color="auto"/>
                    <w:right w:val="none" w:sz="0" w:space="0" w:color="auto"/>
                  </w:divBdr>
                </w:div>
                <w:div w:id="580794602">
                  <w:marLeft w:val="480"/>
                  <w:marRight w:val="0"/>
                  <w:marTop w:val="0"/>
                  <w:marBottom w:val="0"/>
                  <w:divBdr>
                    <w:top w:val="none" w:sz="0" w:space="0" w:color="auto"/>
                    <w:left w:val="none" w:sz="0" w:space="0" w:color="auto"/>
                    <w:bottom w:val="none" w:sz="0" w:space="0" w:color="auto"/>
                    <w:right w:val="none" w:sz="0" w:space="0" w:color="auto"/>
                  </w:divBdr>
                </w:div>
                <w:div w:id="275454366">
                  <w:marLeft w:val="480"/>
                  <w:marRight w:val="0"/>
                  <w:marTop w:val="0"/>
                  <w:marBottom w:val="0"/>
                  <w:divBdr>
                    <w:top w:val="none" w:sz="0" w:space="0" w:color="auto"/>
                    <w:left w:val="none" w:sz="0" w:space="0" w:color="auto"/>
                    <w:bottom w:val="none" w:sz="0" w:space="0" w:color="auto"/>
                    <w:right w:val="none" w:sz="0" w:space="0" w:color="auto"/>
                  </w:divBdr>
                </w:div>
                <w:div w:id="1643539525">
                  <w:marLeft w:val="480"/>
                  <w:marRight w:val="0"/>
                  <w:marTop w:val="0"/>
                  <w:marBottom w:val="0"/>
                  <w:divBdr>
                    <w:top w:val="none" w:sz="0" w:space="0" w:color="auto"/>
                    <w:left w:val="none" w:sz="0" w:space="0" w:color="auto"/>
                    <w:bottom w:val="none" w:sz="0" w:space="0" w:color="auto"/>
                    <w:right w:val="none" w:sz="0" w:space="0" w:color="auto"/>
                  </w:divBdr>
                </w:div>
                <w:div w:id="1172986235">
                  <w:marLeft w:val="480"/>
                  <w:marRight w:val="0"/>
                  <w:marTop w:val="0"/>
                  <w:marBottom w:val="0"/>
                  <w:divBdr>
                    <w:top w:val="none" w:sz="0" w:space="0" w:color="auto"/>
                    <w:left w:val="none" w:sz="0" w:space="0" w:color="auto"/>
                    <w:bottom w:val="none" w:sz="0" w:space="0" w:color="auto"/>
                    <w:right w:val="none" w:sz="0" w:space="0" w:color="auto"/>
                  </w:divBdr>
                </w:div>
                <w:div w:id="1795900709">
                  <w:marLeft w:val="480"/>
                  <w:marRight w:val="0"/>
                  <w:marTop w:val="0"/>
                  <w:marBottom w:val="0"/>
                  <w:divBdr>
                    <w:top w:val="none" w:sz="0" w:space="0" w:color="auto"/>
                    <w:left w:val="none" w:sz="0" w:space="0" w:color="auto"/>
                    <w:bottom w:val="none" w:sz="0" w:space="0" w:color="auto"/>
                    <w:right w:val="none" w:sz="0" w:space="0" w:color="auto"/>
                  </w:divBdr>
                </w:div>
                <w:div w:id="1064530561">
                  <w:marLeft w:val="480"/>
                  <w:marRight w:val="0"/>
                  <w:marTop w:val="0"/>
                  <w:marBottom w:val="0"/>
                  <w:divBdr>
                    <w:top w:val="none" w:sz="0" w:space="0" w:color="auto"/>
                    <w:left w:val="none" w:sz="0" w:space="0" w:color="auto"/>
                    <w:bottom w:val="none" w:sz="0" w:space="0" w:color="auto"/>
                    <w:right w:val="none" w:sz="0" w:space="0" w:color="auto"/>
                  </w:divBdr>
                </w:div>
                <w:div w:id="1965690733">
                  <w:marLeft w:val="480"/>
                  <w:marRight w:val="0"/>
                  <w:marTop w:val="0"/>
                  <w:marBottom w:val="0"/>
                  <w:divBdr>
                    <w:top w:val="none" w:sz="0" w:space="0" w:color="auto"/>
                    <w:left w:val="none" w:sz="0" w:space="0" w:color="auto"/>
                    <w:bottom w:val="none" w:sz="0" w:space="0" w:color="auto"/>
                    <w:right w:val="none" w:sz="0" w:space="0" w:color="auto"/>
                  </w:divBdr>
                </w:div>
                <w:div w:id="1359623886">
                  <w:marLeft w:val="480"/>
                  <w:marRight w:val="0"/>
                  <w:marTop w:val="0"/>
                  <w:marBottom w:val="0"/>
                  <w:divBdr>
                    <w:top w:val="none" w:sz="0" w:space="0" w:color="auto"/>
                    <w:left w:val="none" w:sz="0" w:space="0" w:color="auto"/>
                    <w:bottom w:val="none" w:sz="0" w:space="0" w:color="auto"/>
                    <w:right w:val="none" w:sz="0" w:space="0" w:color="auto"/>
                  </w:divBdr>
                </w:div>
                <w:div w:id="648174526">
                  <w:marLeft w:val="480"/>
                  <w:marRight w:val="0"/>
                  <w:marTop w:val="0"/>
                  <w:marBottom w:val="0"/>
                  <w:divBdr>
                    <w:top w:val="none" w:sz="0" w:space="0" w:color="auto"/>
                    <w:left w:val="none" w:sz="0" w:space="0" w:color="auto"/>
                    <w:bottom w:val="none" w:sz="0" w:space="0" w:color="auto"/>
                    <w:right w:val="none" w:sz="0" w:space="0" w:color="auto"/>
                  </w:divBdr>
                </w:div>
                <w:div w:id="593704584">
                  <w:marLeft w:val="480"/>
                  <w:marRight w:val="0"/>
                  <w:marTop w:val="0"/>
                  <w:marBottom w:val="0"/>
                  <w:divBdr>
                    <w:top w:val="none" w:sz="0" w:space="0" w:color="auto"/>
                    <w:left w:val="none" w:sz="0" w:space="0" w:color="auto"/>
                    <w:bottom w:val="none" w:sz="0" w:space="0" w:color="auto"/>
                    <w:right w:val="none" w:sz="0" w:space="0" w:color="auto"/>
                  </w:divBdr>
                </w:div>
                <w:div w:id="205876700">
                  <w:marLeft w:val="480"/>
                  <w:marRight w:val="0"/>
                  <w:marTop w:val="0"/>
                  <w:marBottom w:val="0"/>
                  <w:divBdr>
                    <w:top w:val="none" w:sz="0" w:space="0" w:color="auto"/>
                    <w:left w:val="none" w:sz="0" w:space="0" w:color="auto"/>
                    <w:bottom w:val="none" w:sz="0" w:space="0" w:color="auto"/>
                    <w:right w:val="none" w:sz="0" w:space="0" w:color="auto"/>
                  </w:divBdr>
                </w:div>
                <w:div w:id="1059288041">
                  <w:marLeft w:val="480"/>
                  <w:marRight w:val="0"/>
                  <w:marTop w:val="0"/>
                  <w:marBottom w:val="0"/>
                  <w:divBdr>
                    <w:top w:val="none" w:sz="0" w:space="0" w:color="auto"/>
                    <w:left w:val="none" w:sz="0" w:space="0" w:color="auto"/>
                    <w:bottom w:val="none" w:sz="0" w:space="0" w:color="auto"/>
                    <w:right w:val="none" w:sz="0" w:space="0" w:color="auto"/>
                  </w:divBdr>
                </w:div>
              </w:divsChild>
            </w:div>
            <w:div w:id="125513107">
              <w:marLeft w:val="0"/>
              <w:marRight w:val="0"/>
              <w:marTop w:val="0"/>
              <w:marBottom w:val="0"/>
              <w:divBdr>
                <w:top w:val="none" w:sz="0" w:space="0" w:color="auto"/>
                <w:left w:val="none" w:sz="0" w:space="0" w:color="auto"/>
                <w:bottom w:val="none" w:sz="0" w:space="0" w:color="auto"/>
                <w:right w:val="none" w:sz="0" w:space="0" w:color="auto"/>
              </w:divBdr>
              <w:divsChild>
                <w:div w:id="1291328942">
                  <w:marLeft w:val="480"/>
                  <w:marRight w:val="0"/>
                  <w:marTop w:val="0"/>
                  <w:marBottom w:val="0"/>
                  <w:divBdr>
                    <w:top w:val="none" w:sz="0" w:space="0" w:color="auto"/>
                    <w:left w:val="none" w:sz="0" w:space="0" w:color="auto"/>
                    <w:bottom w:val="none" w:sz="0" w:space="0" w:color="auto"/>
                    <w:right w:val="none" w:sz="0" w:space="0" w:color="auto"/>
                  </w:divBdr>
                </w:div>
                <w:div w:id="653219228">
                  <w:marLeft w:val="480"/>
                  <w:marRight w:val="0"/>
                  <w:marTop w:val="0"/>
                  <w:marBottom w:val="0"/>
                  <w:divBdr>
                    <w:top w:val="none" w:sz="0" w:space="0" w:color="auto"/>
                    <w:left w:val="none" w:sz="0" w:space="0" w:color="auto"/>
                    <w:bottom w:val="none" w:sz="0" w:space="0" w:color="auto"/>
                    <w:right w:val="none" w:sz="0" w:space="0" w:color="auto"/>
                  </w:divBdr>
                </w:div>
                <w:div w:id="1732849160">
                  <w:marLeft w:val="480"/>
                  <w:marRight w:val="0"/>
                  <w:marTop w:val="0"/>
                  <w:marBottom w:val="0"/>
                  <w:divBdr>
                    <w:top w:val="none" w:sz="0" w:space="0" w:color="auto"/>
                    <w:left w:val="none" w:sz="0" w:space="0" w:color="auto"/>
                    <w:bottom w:val="none" w:sz="0" w:space="0" w:color="auto"/>
                    <w:right w:val="none" w:sz="0" w:space="0" w:color="auto"/>
                  </w:divBdr>
                </w:div>
                <w:div w:id="83306082">
                  <w:marLeft w:val="480"/>
                  <w:marRight w:val="0"/>
                  <w:marTop w:val="0"/>
                  <w:marBottom w:val="0"/>
                  <w:divBdr>
                    <w:top w:val="none" w:sz="0" w:space="0" w:color="auto"/>
                    <w:left w:val="none" w:sz="0" w:space="0" w:color="auto"/>
                    <w:bottom w:val="none" w:sz="0" w:space="0" w:color="auto"/>
                    <w:right w:val="none" w:sz="0" w:space="0" w:color="auto"/>
                  </w:divBdr>
                </w:div>
                <w:div w:id="525677463">
                  <w:marLeft w:val="480"/>
                  <w:marRight w:val="0"/>
                  <w:marTop w:val="0"/>
                  <w:marBottom w:val="0"/>
                  <w:divBdr>
                    <w:top w:val="none" w:sz="0" w:space="0" w:color="auto"/>
                    <w:left w:val="none" w:sz="0" w:space="0" w:color="auto"/>
                    <w:bottom w:val="none" w:sz="0" w:space="0" w:color="auto"/>
                    <w:right w:val="none" w:sz="0" w:space="0" w:color="auto"/>
                  </w:divBdr>
                </w:div>
                <w:div w:id="833767097">
                  <w:marLeft w:val="480"/>
                  <w:marRight w:val="0"/>
                  <w:marTop w:val="0"/>
                  <w:marBottom w:val="0"/>
                  <w:divBdr>
                    <w:top w:val="none" w:sz="0" w:space="0" w:color="auto"/>
                    <w:left w:val="none" w:sz="0" w:space="0" w:color="auto"/>
                    <w:bottom w:val="none" w:sz="0" w:space="0" w:color="auto"/>
                    <w:right w:val="none" w:sz="0" w:space="0" w:color="auto"/>
                  </w:divBdr>
                </w:div>
                <w:div w:id="1335760410">
                  <w:marLeft w:val="480"/>
                  <w:marRight w:val="0"/>
                  <w:marTop w:val="0"/>
                  <w:marBottom w:val="0"/>
                  <w:divBdr>
                    <w:top w:val="none" w:sz="0" w:space="0" w:color="auto"/>
                    <w:left w:val="none" w:sz="0" w:space="0" w:color="auto"/>
                    <w:bottom w:val="none" w:sz="0" w:space="0" w:color="auto"/>
                    <w:right w:val="none" w:sz="0" w:space="0" w:color="auto"/>
                  </w:divBdr>
                </w:div>
                <w:div w:id="1806702606">
                  <w:marLeft w:val="480"/>
                  <w:marRight w:val="0"/>
                  <w:marTop w:val="0"/>
                  <w:marBottom w:val="0"/>
                  <w:divBdr>
                    <w:top w:val="none" w:sz="0" w:space="0" w:color="auto"/>
                    <w:left w:val="none" w:sz="0" w:space="0" w:color="auto"/>
                    <w:bottom w:val="none" w:sz="0" w:space="0" w:color="auto"/>
                    <w:right w:val="none" w:sz="0" w:space="0" w:color="auto"/>
                  </w:divBdr>
                </w:div>
                <w:div w:id="1323774958">
                  <w:marLeft w:val="480"/>
                  <w:marRight w:val="0"/>
                  <w:marTop w:val="0"/>
                  <w:marBottom w:val="0"/>
                  <w:divBdr>
                    <w:top w:val="none" w:sz="0" w:space="0" w:color="auto"/>
                    <w:left w:val="none" w:sz="0" w:space="0" w:color="auto"/>
                    <w:bottom w:val="none" w:sz="0" w:space="0" w:color="auto"/>
                    <w:right w:val="none" w:sz="0" w:space="0" w:color="auto"/>
                  </w:divBdr>
                </w:div>
                <w:div w:id="1154251948">
                  <w:marLeft w:val="480"/>
                  <w:marRight w:val="0"/>
                  <w:marTop w:val="0"/>
                  <w:marBottom w:val="0"/>
                  <w:divBdr>
                    <w:top w:val="none" w:sz="0" w:space="0" w:color="auto"/>
                    <w:left w:val="none" w:sz="0" w:space="0" w:color="auto"/>
                    <w:bottom w:val="none" w:sz="0" w:space="0" w:color="auto"/>
                    <w:right w:val="none" w:sz="0" w:space="0" w:color="auto"/>
                  </w:divBdr>
                </w:div>
                <w:div w:id="2137407644">
                  <w:marLeft w:val="480"/>
                  <w:marRight w:val="0"/>
                  <w:marTop w:val="0"/>
                  <w:marBottom w:val="0"/>
                  <w:divBdr>
                    <w:top w:val="none" w:sz="0" w:space="0" w:color="auto"/>
                    <w:left w:val="none" w:sz="0" w:space="0" w:color="auto"/>
                    <w:bottom w:val="none" w:sz="0" w:space="0" w:color="auto"/>
                    <w:right w:val="none" w:sz="0" w:space="0" w:color="auto"/>
                  </w:divBdr>
                </w:div>
                <w:div w:id="1033767531">
                  <w:marLeft w:val="480"/>
                  <w:marRight w:val="0"/>
                  <w:marTop w:val="0"/>
                  <w:marBottom w:val="0"/>
                  <w:divBdr>
                    <w:top w:val="none" w:sz="0" w:space="0" w:color="auto"/>
                    <w:left w:val="none" w:sz="0" w:space="0" w:color="auto"/>
                    <w:bottom w:val="none" w:sz="0" w:space="0" w:color="auto"/>
                    <w:right w:val="none" w:sz="0" w:space="0" w:color="auto"/>
                  </w:divBdr>
                </w:div>
                <w:div w:id="775249611">
                  <w:marLeft w:val="480"/>
                  <w:marRight w:val="0"/>
                  <w:marTop w:val="0"/>
                  <w:marBottom w:val="0"/>
                  <w:divBdr>
                    <w:top w:val="none" w:sz="0" w:space="0" w:color="auto"/>
                    <w:left w:val="none" w:sz="0" w:space="0" w:color="auto"/>
                    <w:bottom w:val="none" w:sz="0" w:space="0" w:color="auto"/>
                    <w:right w:val="none" w:sz="0" w:space="0" w:color="auto"/>
                  </w:divBdr>
                </w:div>
                <w:div w:id="1136801096">
                  <w:marLeft w:val="480"/>
                  <w:marRight w:val="0"/>
                  <w:marTop w:val="0"/>
                  <w:marBottom w:val="0"/>
                  <w:divBdr>
                    <w:top w:val="none" w:sz="0" w:space="0" w:color="auto"/>
                    <w:left w:val="none" w:sz="0" w:space="0" w:color="auto"/>
                    <w:bottom w:val="none" w:sz="0" w:space="0" w:color="auto"/>
                    <w:right w:val="none" w:sz="0" w:space="0" w:color="auto"/>
                  </w:divBdr>
                </w:div>
                <w:div w:id="331447883">
                  <w:marLeft w:val="480"/>
                  <w:marRight w:val="0"/>
                  <w:marTop w:val="0"/>
                  <w:marBottom w:val="0"/>
                  <w:divBdr>
                    <w:top w:val="none" w:sz="0" w:space="0" w:color="auto"/>
                    <w:left w:val="none" w:sz="0" w:space="0" w:color="auto"/>
                    <w:bottom w:val="none" w:sz="0" w:space="0" w:color="auto"/>
                    <w:right w:val="none" w:sz="0" w:space="0" w:color="auto"/>
                  </w:divBdr>
                </w:div>
                <w:div w:id="983924008">
                  <w:marLeft w:val="480"/>
                  <w:marRight w:val="0"/>
                  <w:marTop w:val="0"/>
                  <w:marBottom w:val="0"/>
                  <w:divBdr>
                    <w:top w:val="none" w:sz="0" w:space="0" w:color="auto"/>
                    <w:left w:val="none" w:sz="0" w:space="0" w:color="auto"/>
                    <w:bottom w:val="none" w:sz="0" w:space="0" w:color="auto"/>
                    <w:right w:val="none" w:sz="0" w:space="0" w:color="auto"/>
                  </w:divBdr>
                </w:div>
                <w:div w:id="87046213">
                  <w:marLeft w:val="480"/>
                  <w:marRight w:val="0"/>
                  <w:marTop w:val="0"/>
                  <w:marBottom w:val="0"/>
                  <w:divBdr>
                    <w:top w:val="none" w:sz="0" w:space="0" w:color="auto"/>
                    <w:left w:val="none" w:sz="0" w:space="0" w:color="auto"/>
                    <w:bottom w:val="none" w:sz="0" w:space="0" w:color="auto"/>
                    <w:right w:val="none" w:sz="0" w:space="0" w:color="auto"/>
                  </w:divBdr>
                </w:div>
                <w:div w:id="1433083655">
                  <w:marLeft w:val="480"/>
                  <w:marRight w:val="0"/>
                  <w:marTop w:val="0"/>
                  <w:marBottom w:val="0"/>
                  <w:divBdr>
                    <w:top w:val="none" w:sz="0" w:space="0" w:color="auto"/>
                    <w:left w:val="none" w:sz="0" w:space="0" w:color="auto"/>
                    <w:bottom w:val="none" w:sz="0" w:space="0" w:color="auto"/>
                    <w:right w:val="none" w:sz="0" w:space="0" w:color="auto"/>
                  </w:divBdr>
                </w:div>
                <w:div w:id="1633168525">
                  <w:marLeft w:val="480"/>
                  <w:marRight w:val="0"/>
                  <w:marTop w:val="0"/>
                  <w:marBottom w:val="0"/>
                  <w:divBdr>
                    <w:top w:val="none" w:sz="0" w:space="0" w:color="auto"/>
                    <w:left w:val="none" w:sz="0" w:space="0" w:color="auto"/>
                    <w:bottom w:val="none" w:sz="0" w:space="0" w:color="auto"/>
                    <w:right w:val="none" w:sz="0" w:space="0" w:color="auto"/>
                  </w:divBdr>
                </w:div>
                <w:div w:id="623117052">
                  <w:marLeft w:val="480"/>
                  <w:marRight w:val="0"/>
                  <w:marTop w:val="0"/>
                  <w:marBottom w:val="0"/>
                  <w:divBdr>
                    <w:top w:val="none" w:sz="0" w:space="0" w:color="auto"/>
                    <w:left w:val="none" w:sz="0" w:space="0" w:color="auto"/>
                    <w:bottom w:val="none" w:sz="0" w:space="0" w:color="auto"/>
                    <w:right w:val="none" w:sz="0" w:space="0" w:color="auto"/>
                  </w:divBdr>
                </w:div>
                <w:div w:id="322318321">
                  <w:marLeft w:val="480"/>
                  <w:marRight w:val="0"/>
                  <w:marTop w:val="0"/>
                  <w:marBottom w:val="0"/>
                  <w:divBdr>
                    <w:top w:val="none" w:sz="0" w:space="0" w:color="auto"/>
                    <w:left w:val="none" w:sz="0" w:space="0" w:color="auto"/>
                    <w:bottom w:val="none" w:sz="0" w:space="0" w:color="auto"/>
                    <w:right w:val="none" w:sz="0" w:space="0" w:color="auto"/>
                  </w:divBdr>
                </w:div>
                <w:div w:id="1032414993">
                  <w:marLeft w:val="480"/>
                  <w:marRight w:val="0"/>
                  <w:marTop w:val="0"/>
                  <w:marBottom w:val="0"/>
                  <w:divBdr>
                    <w:top w:val="none" w:sz="0" w:space="0" w:color="auto"/>
                    <w:left w:val="none" w:sz="0" w:space="0" w:color="auto"/>
                    <w:bottom w:val="none" w:sz="0" w:space="0" w:color="auto"/>
                    <w:right w:val="none" w:sz="0" w:space="0" w:color="auto"/>
                  </w:divBdr>
                </w:div>
                <w:div w:id="271134011">
                  <w:marLeft w:val="480"/>
                  <w:marRight w:val="0"/>
                  <w:marTop w:val="0"/>
                  <w:marBottom w:val="0"/>
                  <w:divBdr>
                    <w:top w:val="none" w:sz="0" w:space="0" w:color="auto"/>
                    <w:left w:val="none" w:sz="0" w:space="0" w:color="auto"/>
                    <w:bottom w:val="none" w:sz="0" w:space="0" w:color="auto"/>
                    <w:right w:val="none" w:sz="0" w:space="0" w:color="auto"/>
                  </w:divBdr>
                </w:div>
                <w:div w:id="1489588934">
                  <w:marLeft w:val="480"/>
                  <w:marRight w:val="0"/>
                  <w:marTop w:val="0"/>
                  <w:marBottom w:val="0"/>
                  <w:divBdr>
                    <w:top w:val="none" w:sz="0" w:space="0" w:color="auto"/>
                    <w:left w:val="none" w:sz="0" w:space="0" w:color="auto"/>
                    <w:bottom w:val="none" w:sz="0" w:space="0" w:color="auto"/>
                    <w:right w:val="none" w:sz="0" w:space="0" w:color="auto"/>
                  </w:divBdr>
                </w:div>
                <w:div w:id="206063512">
                  <w:marLeft w:val="480"/>
                  <w:marRight w:val="0"/>
                  <w:marTop w:val="0"/>
                  <w:marBottom w:val="0"/>
                  <w:divBdr>
                    <w:top w:val="none" w:sz="0" w:space="0" w:color="auto"/>
                    <w:left w:val="none" w:sz="0" w:space="0" w:color="auto"/>
                    <w:bottom w:val="none" w:sz="0" w:space="0" w:color="auto"/>
                    <w:right w:val="none" w:sz="0" w:space="0" w:color="auto"/>
                  </w:divBdr>
                </w:div>
                <w:div w:id="886769175">
                  <w:marLeft w:val="480"/>
                  <w:marRight w:val="0"/>
                  <w:marTop w:val="0"/>
                  <w:marBottom w:val="0"/>
                  <w:divBdr>
                    <w:top w:val="none" w:sz="0" w:space="0" w:color="auto"/>
                    <w:left w:val="none" w:sz="0" w:space="0" w:color="auto"/>
                    <w:bottom w:val="none" w:sz="0" w:space="0" w:color="auto"/>
                    <w:right w:val="none" w:sz="0" w:space="0" w:color="auto"/>
                  </w:divBdr>
                </w:div>
                <w:div w:id="722407767">
                  <w:marLeft w:val="480"/>
                  <w:marRight w:val="0"/>
                  <w:marTop w:val="0"/>
                  <w:marBottom w:val="0"/>
                  <w:divBdr>
                    <w:top w:val="none" w:sz="0" w:space="0" w:color="auto"/>
                    <w:left w:val="none" w:sz="0" w:space="0" w:color="auto"/>
                    <w:bottom w:val="none" w:sz="0" w:space="0" w:color="auto"/>
                    <w:right w:val="none" w:sz="0" w:space="0" w:color="auto"/>
                  </w:divBdr>
                </w:div>
                <w:div w:id="1260985573">
                  <w:marLeft w:val="480"/>
                  <w:marRight w:val="0"/>
                  <w:marTop w:val="0"/>
                  <w:marBottom w:val="0"/>
                  <w:divBdr>
                    <w:top w:val="none" w:sz="0" w:space="0" w:color="auto"/>
                    <w:left w:val="none" w:sz="0" w:space="0" w:color="auto"/>
                    <w:bottom w:val="none" w:sz="0" w:space="0" w:color="auto"/>
                    <w:right w:val="none" w:sz="0" w:space="0" w:color="auto"/>
                  </w:divBdr>
                </w:div>
                <w:div w:id="2133018132">
                  <w:marLeft w:val="480"/>
                  <w:marRight w:val="0"/>
                  <w:marTop w:val="0"/>
                  <w:marBottom w:val="0"/>
                  <w:divBdr>
                    <w:top w:val="none" w:sz="0" w:space="0" w:color="auto"/>
                    <w:left w:val="none" w:sz="0" w:space="0" w:color="auto"/>
                    <w:bottom w:val="none" w:sz="0" w:space="0" w:color="auto"/>
                    <w:right w:val="none" w:sz="0" w:space="0" w:color="auto"/>
                  </w:divBdr>
                </w:div>
                <w:div w:id="2054237">
                  <w:marLeft w:val="480"/>
                  <w:marRight w:val="0"/>
                  <w:marTop w:val="0"/>
                  <w:marBottom w:val="0"/>
                  <w:divBdr>
                    <w:top w:val="none" w:sz="0" w:space="0" w:color="auto"/>
                    <w:left w:val="none" w:sz="0" w:space="0" w:color="auto"/>
                    <w:bottom w:val="none" w:sz="0" w:space="0" w:color="auto"/>
                    <w:right w:val="none" w:sz="0" w:space="0" w:color="auto"/>
                  </w:divBdr>
                </w:div>
                <w:div w:id="478041135">
                  <w:marLeft w:val="480"/>
                  <w:marRight w:val="0"/>
                  <w:marTop w:val="0"/>
                  <w:marBottom w:val="0"/>
                  <w:divBdr>
                    <w:top w:val="none" w:sz="0" w:space="0" w:color="auto"/>
                    <w:left w:val="none" w:sz="0" w:space="0" w:color="auto"/>
                    <w:bottom w:val="none" w:sz="0" w:space="0" w:color="auto"/>
                    <w:right w:val="none" w:sz="0" w:space="0" w:color="auto"/>
                  </w:divBdr>
                </w:div>
                <w:div w:id="791023211">
                  <w:marLeft w:val="480"/>
                  <w:marRight w:val="0"/>
                  <w:marTop w:val="0"/>
                  <w:marBottom w:val="0"/>
                  <w:divBdr>
                    <w:top w:val="none" w:sz="0" w:space="0" w:color="auto"/>
                    <w:left w:val="none" w:sz="0" w:space="0" w:color="auto"/>
                    <w:bottom w:val="none" w:sz="0" w:space="0" w:color="auto"/>
                    <w:right w:val="none" w:sz="0" w:space="0" w:color="auto"/>
                  </w:divBdr>
                </w:div>
                <w:div w:id="577908259">
                  <w:marLeft w:val="480"/>
                  <w:marRight w:val="0"/>
                  <w:marTop w:val="0"/>
                  <w:marBottom w:val="0"/>
                  <w:divBdr>
                    <w:top w:val="none" w:sz="0" w:space="0" w:color="auto"/>
                    <w:left w:val="none" w:sz="0" w:space="0" w:color="auto"/>
                    <w:bottom w:val="none" w:sz="0" w:space="0" w:color="auto"/>
                    <w:right w:val="none" w:sz="0" w:space="0" w:color="auto"/>
                  </w:divBdr>
                </w:div>
                <w:div w:id="2083601262">
                  <w:marLeft w:val="480"/>
                  <w:marRight w:val="0"/>
                  <w:marTop w:val="0"/>
                  <w:marBottom w:val="0"/>
                  <w:divBdr>
                    <w:top w:val="none" w:sz="0" w:space="0" w:color="auto"/>
                    <w:left w:val="none" w:sz="0" w:space="0" w:color="auto"/>
                    <w:bottom w:val="none" w:sz="0" w:space="0" w:color="auto"/>
                    <w:right w:val="none" w:sz="0" w:space="0" w:color="auto"/>
                  </w:divBdr>
                </w:div>
                <w:div w:id="4290021">
                  <w:marLeft w:val="480"/>
                  <w:marRight w:val="0"/>
                  <w:marTop w:val="0"/>
                  <w:marBottom w:val="0"/>
                  <w:divBdr>
                    <w:top w:val="none" w:sz="0" w:space="0" w:color="auto"/>
                    <w:left w:val="none" w:sz="0" w:space="0" w:color="auto"/>
                    <w:bottom w:val="none" w:sz="0" w:space="0" w:color="auto"/>
                    <w:right w:val="none" w:sz="0" w:space="0" w:color="auto"/>
                  </w:divBdr>
                </w:div>
                <w:div w:id="274021503">
                  <w:marLeft w:val="480"/>
                  <w:marRight w:val="0"/>
                  <w:marTop w:val="0"/>
                  <w:marBottom w:val="0"/>
                  <w:divBdr>
                    <w:top w:val="none" w:sz="0" w:space="0" w:color="auto"/>
                    <w:left w:val="none" w:sz="0" w:space="0" w:color="auto"/>
                    <w:bottom w:val="none" w:sz="0" w:space="0" w:color="auto"/>
                    <w:right w:val="none" w:sz="0" w:space="0" w:color="auto"/>
                  </w:divBdr>
                </w:div>
                <w:div w:id="2108692374">
                  <w:marLeft w:val="480"/>
                  <w:marRight w:val="0"/>
                  <w:marTop w:val="0"/>
                  <w:marBottom w:val="0"/>
                  <w:divBdr>
                    <w:top w:val="none" w:sz="0" w:space="0" w:color="auto"/>
                    <w:left w:val="none" w:sz="0" w:space="0" w:color="auto"/>
                    <w:bottom w:val="none" w:sz="0" w:space="0" w:color="auto"/>
                    <w:right w:val="none" w:sz="0" w:space="0" w:color="auto"/>
                  </w:divBdr>
                </w:div>
                <w:div w:id="1741319029">
                  <w:marLeft w:val="480"/>
                  <w:marRight w:val="0"/>
                  <w:marTop w:val="0"/>
                  <w:marBottom w:val="0"/>
                  <w:divBdr>
                    <w:top w:val="none" w:sz="0" w:space="0" w:color="auto"/>
                    <w:left w:val="none" w:sz="0" w:space="0" w:color="auto"/>
                    <w:bottom w:val="none" w:sz="0" w:space="0" w:color="auto"/>
                    <w:right w:val="none" w:sz="0" w:space="0" w:color="auto"/>
                  </w:divBdr>
                </w:div>
                <w:div w:id="125005221">
                  <w:marLeft w:val="480"/>
                  <w:marRight w:val="0"/>
                  <w:marTop w:val="0"/>
                  <w:marBottom w:val="0"/>
                  <w:divBdr>
                    <w:top w:val="none" w:sz="0" w:space="0" w:color="auto"/>
                    <w:left w:val="none" w:sz="0" w:space="0" w:color="auto"/>
                    <w:bottom w:val="none" w:sz="0" w:space="0" w:color="auto"/>
                    <w:right w:val="none" w:sz="0" w:space="0" w:color="auto"/>
                  </w:divBdr>
                </w:div>
                <w:div w:id="1947884594">
                  <w:marLeft w:val="480"/>
                  <w:marRight w:val="0"/>
                  <w:marTop w:val="0"/>
                  <w:marBottom w:val="0"/>
                  <w:divBdr>
                    <w:top w:val="none" w:sz="0" w:space="0" w:color="auto"/>
                    <w:left w:val="none" w:sz="0" w:space="0" w:color="auto"/>
                    <w:bottom w:val="none" w:sz="0" w:space="0" w:color="auto"/>
                    <w:right w:val="none" w:sz="0" w:space="0" w:color="auto"/>
                  </w:divBdr>
                </w:div>
                <w:div w:id="425465304">
                  <w:marLeft w:val="480"/>
                  <w:marRight w:val="0"/>
                  <w:marTop w:val="0"/>
                  <w:marBottom w:val="0"/>
                  <w:divBdr>
                    <w:top w:val="none" w:sz="0" w:space="0" w:color="auto"/>
                    <w:left w:val="none" w:sz="0" w:space="0" w:color="auto"/>
                    <w:bottom w:val="none" w:sz="0" w:space="0" w:color="auto"/>
                    <w:right w:val="none" w:sz="0" w:space="0" w:color="auto"/>
                  </w:divBdr>
                </w:div>
                <w:div w:id="366763008">
                  <w:marLeft w:val="480"/>
                  <w:marRight w:val="0"/>
                  <w:marTop w:val="0"/>
                  <w:marBottom w:val="0"/>
                  <w:divBdr>
                    <w:top w:val="none" w:sz="0" w:space="0" w:color="auto"/>
                    <w:left w:val="none" w:sz="0" w:space="0" w:color="auto"/>
                    <w:bottom w:val="none" w:sz="0" w:space="0" w:color="auto"/>
                    <w:right w:val="none" w:sz="0" w:space="0" w:color="auto"/>
                  </w:divBdr>
                </w:div>
                <w:div w:id="230508987">
                  <w:marLeft w:val="480"/>
                  <w:marRight w:val="0"/>
                  <w:marTop w:val="0"/>
                  <w:marBottom w:val="0"/>
                  <w:divBdr>
                    <w:top w:val="none" w:sz="0" w:space="0" w:color="auto"/>
                    <w:left w:val="none" w:sz="0" w:space="0" w:color="auto"/>
                    <w:bottom w:val="none" w:sz="0" w:space="0" w:color="auto"/>
                    <w:right w:val="none" w:sz="0" w:space="0" w:color="auto"/>
                  </w:divBdr>
                </w:div>
                <w:div w:id="723061446">
                  <w:marLeft w:val="480"/>
                  <w:marRight w:val="0"/>
                  <w:marTop w:val="0"/>
                  <w:marBottom w:val="0"/>
                  <w:divBdr>
                    <w:top w:val="none" w:sz="0" w:space="0" w:color="auto"/>
                    <w:left w:val="none" w:sz="0" w:space="0" w:color="auto"/>
                    <w:bottom w:val="none" w:sz="0" w:space="0" w:color="auto"/>
                    <w:right w:val="none" w:sz="0" w:space="0" w:color="auto"/>
                  </w:divBdr>
                </w:div>
                <w:div w:id="1273048251">
                  <w:marLeft w:val="480"/>
                  <w:marRight w:val="0"/>
                  <w:marTop w:val="0"/>
                  <w:marBottom w:val="0"/>
                  <w:divBdr>
                    <w:top w:val="none" w:sz="0" w:space="0" w:color="auto"/>
                    <w:left w:val="none" w:sz="0" w:space="0" w:color="auto"/>
                    <w:bottom w:val="none" w:sz="0" w:space="0" w:color="auto"/>
                    <w:right w:val="none" w:sz="0" w:space="0" w:color="auto"/>
                  </w:divBdr>
                </w:div>
                <w:div w:id="206913366">
                  <w:marLeft w:val="480"/>
                  <w:marRight w:val="0"/>
                  <w:marTop w:val="0"/>
                  <w:marBottom w:val="0"/>
                  <w:divBdr>
                    <w:top w:val="none" w:sz="0" w:space="0" w:color="auto"/>
                    <w:left w:val="none" w:sz="0" w:space="0" w:color="auto"/>
                    <w:bottom w:val="none" w:sz="0" w:space="0" w:color="auto"/>
                    <w:right w:val="none" w:sz="0" w:space="0" w:color="auto"/>
                  </w:divBdr>
                </w:div>
                <w:div w:id="1804538611">
                  <w:marLeft w:val="480"/>
                  <w:marRight w:val="0"/>
                  <w:marTop w:val="0"/>
                  <w:marBottom w:val="0"/>
                  <w:divBdr>
                    <w:top w:val="none" w:sz="0" w:space="0" w:color="auto"/>
                    <w:left w:val="none" w:sz="0" w:space="0" w:color="auto"/>
                    <w:bottom w:val="none" w:sz="0" w:space="0" w:color="auto"/>
                    <w:right w:val="none" w:sz="0" w:space="0" w:color="auto"/>
                  </w:divBdr>
                </w:div>
                <w:div w:id="105851967">
                  <w:marLeft w:val="480"/>
                  <w:marRight w:val="0"/>
                  <w:marTop w:val="0"/>
                  <w:marBottom w:val="0"/>
                  <w:divBdr>
                    <w:top w:val="none" w:sz="0" w:space="0" w:color="auto"/>
                    <w:left w:val="none" w:sz="0" w:space="0" w:color="auto"/>
                    <w:bottom w:val="none" w:sz="0" w:space="0" w:color="auto"/>
                    <w:right w:val="none" w:sz="0" w:space="0" w:color="auto"/>
                  </w:divBdr>
                </w:div>
                <w:div w:id="51971119">
                  <w:marLeft w:val="480"/>
                  <w:marRight w:val="0"/>
                  <w:marTop w:val="0"/>
                  <w:marBottom w:val="0"/>
                  <w:divBdr>
                    <w:top w:val="none" w:sz="0" w:space="0" w:color="auto"/>
                    <w:left w:val="none" w:sz="0" w:space="0" w:color="auto"/>
                    <w:bottom w:val="none" w:sz="0" w:space="0" w:color="auto"/>
                    <w:right w:val="none" w:sz="0" w:space="0" w:color="auto"/>
                  </w:divBdr>
                </w:div>
              </w:divsChild>
            </w:div>
            <w:div w:id="75981729">
              <w:marLeft w:val="0"/>
              <w:marRight w:val="0"/>
              <w:marTop w:val="0"/>
              <w:marBottom w:val="0"/>
              <w:divBdr>
                <w:top w:val="none" w:sz="0" w:space="0" w:color="auto"/>
                <w:left w:val="none" w:sz="0" w:space="0" w:color="auto"/>
                <w:bottom w:val="none" w:sz="0" w:space="0" w:color="auto"/>
                <w:right w:val="none" w:sz="0" w:space="0" w:color="auto"/>
              </w:divBdr>
              <w:divsChild>
                <w:div w:id="1503857999">
                  <w:marLeft w:val="480"/>
                  <w:marRight w:val="0"/>
                  <w:marTop w:val="0"/>
                  <w:marBottom w:val="0"/>
                  <w:divBdr>
                    <w:top w:val="none" w:sz="0" w:space="0" w:color="auto"/>
                    <w:left w:val="none" w:sz="0" w:space="0" w:color="auto"/>
                    <w:bottom w:val="none" w:sz="0" w:space="0" w:color="auto"/>
                    <w:right w:val="none" w:sz="0" w:space="0" w:color="auto"/>
                  </w:divBdr>
                </w:div>
                <w:div w:id="327251033">
                  <w:marLeft w:val="480"/>
                  <w:marRight w:val="0"/>
                  <w:marTop w:val="0"/>
                  <w:marBottom w:val="0"/>
                  <w:divBdr>
                    <w:top w:val="none" w:sz="0" w:space="0" w:color="auto"/>
                    <w:left w:val="none" w:sz="0" w:space="0" w:color="auto"/>
                    <w:bottom w:val="none" w:sz="0" w:space="0" w:color="auto"/>
                    <w:right w:val="none" w:sz="0" w:space="0" w:color="auto"/>
                  </w:divBdr>
                </w:div>
                <w:div w:id="318071957">
                  <w:marLeft w:val="480"/>
                  <w:marRight w:val="0"/>
                  <w:marTop w:val="0"/>
                  <w:marBottom w:val="0"/>
                  <w:divBdr>
                    <w:top w:val="none" w:sz="0" w:space="0" w:color="auto"/>
                    <w:left w:val="none" w:sz="0" w:space="0" w:color="auto"/>
                    <w:bottom w:val="none" w:sz="0" w:space="0" w:color="auto"/>
                    <w:right w:val="none" w:sz="0" w:space="0" w:color="auto"/>
                  </w:divBdr>
                </w:div>
                <w:div w:id="1173763365">
                  <w:marLeft w:val="480"/>
                  <w:marRight w:val="0"/>
                  <w:marTop w:val="0"/>
                  <w:marBottom w:val="0"/>
                  <w:divBdr>
                    <w:top w:val="none" w:sz="0" w:space="0" w:color="auto"/>
                    <w:left w:val="none" w:sz="0" w:space="0" w:color="auto"/>
                    <w:bottom w:val="none" w:sz="0" w:space="0" w:color="auto"/>
                    <w:right w:val="none" w:sz="0" w:space="0" w:color="auto"/>
                  </w:divBdr>
                </w:div>
                <w:div w:id="1647394583">
                  <w:marLeft w:val="480"/>
                  <w:marRight w:val="0"/>
                  <w:marTop w:val="0"/>
                  <w:marBottom w:val="0"/>
                  <w:divBdr>
                    <w:top w:val="none" w:sz="0" w:space="0" w:color="auto"/>
                    <w:left w:val="none" w:sz="0" w:space="0" w:color="auto"/>
                    <w:bottom w:val="none" w:sz="0" w:space="0" w:color="auto"/>
                    <w:right w:val="none" w:sz="0" w:space="0" w:color="auto"/>
                  </w:divBdr>
                </w:div>
                <w:div w:id="2145274688">
                  <w:marLeft w:val="480"/>
                  <w:marRight w:val="0"/>
                  <w:marTop w:val="0"/>
                  <w:marBottom w:val="0"/>
                  <w:divBdr>
                    <w:top w:val="none" w:sz="0" w:space="0" w:color="auto"/>
                    <w:left w:val="none" w:sz="0" w:space="0" w:color="auto"/>
                    <w:bottom w:val="none" w:sz="0" w:space="0" w:color="auto"/>
                    <w:right w:val="none" w:sz="0" w:space="0" w:color="auto"/>
                  </w:divBdr>
                </w:div>
                <w:div w:id="65035026">
                  <w:marLeft w:val="480"/>
                  <w:marRight w:val="0"/>
                  <w:marTop w:val="0"/>
                  <w:marBottom w:val="0"/>
                  <w:divBdr>
                    <w:top w:val="none" w:sz="0" w:space="0" w:color="auto"/>
                    <w:left w:val="none" w:sz="0" w:space="0" w:color="auto"/>
                    <w:bottom w:val="none" w:sz="0" w:space="0" w:color="auto"/>
                    <w:right w:val="none" w:sz="0" w:space="0" w:color="auto"/>
                  </w:divBdr>
                </w:div>
                <w:div w:id="1998193225">
                  <w:marLeft w:val="480"/>
                  <w:marRight w:val="0"/>
                  <w:marTop w:val="0"/>
                  <w:marBottom w:val="0"/>
                  <w:divBdr>
                    <w:top w:val="none" w:sz="0" w:space="0" w:color="auto"/>
                    <w:left w:val="none" w:sz="0" w:space="0" w:color="auto"/>
                    <w:bottom w:val="none" w:sz="0" w:space="0" w:color="auto"/>
                    <w:right w:val="none" w:sz="0" w:space="0" w:color="auto"/>
                  </w:divBdr>
                </w:div>
                <w:div w:id="586613916">
                  <w:marLeft w:val="480"/>
                  <w:marRight w:val="0"/>
                  <w:marTop w:val="0"/>
                  <w:marBottom w:val="0"/>
                  <w:divBdr>
                    <w:top w:val="none" w:sz="0" w:space="0" w:color="auto"/>
                    <w:left w:val="none" w:sz="0" w:space="0" w:color="auto"/>
                    <w:bottom w:val="none" w:sz="0" w:space="0" w:color="auto"/>
                    <w:right w:val="none" w:sz="0" w:space="0" w:color="auto"/>
                  </w:divBdr>
                </w:div>
                <w:div w:id="1342315486">
                  <w:marLeft w:val="480"/>
                  <w:marRight w:val="0"/>
                  <w:marTop w:val="0"/>
                  <w:marBottom w:val="0"/>
                  <w:divBdr>
                    <w:top w:val="none" w:sz="0" w:space="0" w:color="auto"/>
                    <w:left w:val="none" w:sz="0" w:space="0" w:color="auto"/>
                    <w:bottom w:val="none" w:sz="0" w:space="0" w:color="auto"/>
                    <w:right w:val="none" w:sz="0" w:space="0" w:color="auto"/>
                  </w:divBdr>
                </w:div>
                <w:div w:id="281615562">
                  <w:marLeft w:val="480"/>
                  <w:marRight w:val="0"/>
                  <w:marTop w:val="0"/>
                  <w:marBottom w:val="0"/>
                  <w:divBdr>
                    <w:top w:val="none" w:sz="0" w:space="0" w:color="auto"/>
                    <w:left w:val="none" w:sz="0" w:space="0" w:color="auto"/>
                    <w:bottom w:val="none" w:sz="0" w:space="0" w:color="auto"/>
                    <w:right w:val="none" w:sz="0" w:space="0" w:color="auto"/>
                  </w:divBdr>
                </w:div>
                <w:div w:id="252277227">
                  <w:marLeft w:val="480"/>
                  <w:marRight w:val="0"/>
                  <w:marTop w:val="0"/>
                  <w:marBottom w:val="0"/>
                  <w:divBdr>
                    <w:top w:val="none" w:sz="0" w:space="0" w:color="auto"/>
                    <w:left w:val="none" w:sz="0" w:space="0" w:color="auto"/>
                    <w:bottom w:val="none" w:sz="0" w:space="0" w:color="auto"/>
                    <w:right w:val="none" w:sz="0" w:space="0" w:color="auto"/>
                  </w:divBdr>
                </w:div>
                <w:div w:id="1599679890">
                  <w:marLeft w:val="480"/>
                  <w:marRight w:val="0"/>
                  <w:marTop w:val="0"/>
                  <w:marBottom w:val="0"/>
                  <w:divBdr>
                    <w:top w:val="none" w:sz="0" w:space="0" w:color="auto"/>
                    <w:left w:val="none" w:sz="0" w:space="0" w:color="auto"/>
                    <w:bottom w:val="none" w:sz="0" w:space="0" w:color="auto"/>
                    <w:right w:val="none" w:sz="0" w:space="0" w:color="auto"/>
                  </w:divBdr>
                </w:div>
                <w:div w:id="1401441816">
                  <w:marLeft w:val="480"/>
                  <w:marRight w:val="0"/>
                  <w:marTop w:val="0"/>
                  <w:marBottom w:val="0"/>
                  <w:divBdr>
                    <w:top w:val="none" w:sz="0" w:space="0" w:color="auto"/>
                    <w:left w:val="none" w:sz="0" w:space="0" w:color="auto"/>
                    <w:bottom w:val="none" w:sz="0" w:space="0" w:color="auto"/>
                    <w:right w:val="none" w:sz="0" w:space="0" w:color="auto"/>
                  </w:divBdr>
                </w:div>
                <w:div w:id="158615422">
                  <w:marLeft w:val="480"/>
                  <w:marRight w:val="0"/>
                  <w:marTop w:val="0"/>
                  <w:marBottom w:val="0"/>
                  <w:divBdr>
                    <w:top w:val="none" w:sz="0" w:space="0" w:color="auto"/>
                    <w:left w:val="none" w:sz="0" w:space="0" w:color="auto"/>
                    <w:bottom w:val="none" w:sz="0" w:space="0" w:color="auto"/>
                    <w:right w:val="none" w:sz="0" w:space="0" w:color="auto"/>
                  </w:divBdr>
                </w:div>
                <w:div w:id="1562131404">
                  <w:marLeft w:val="480"/>
                  <w:marRight w:val="0"/>
                  <w:marTop w:val="0"/>
                  <w:marBottom w:val="0"/>
                  <w:divBdr>
                    <w:top w:val="none" w:sz="0" w:space="0" w:color="auto"/>
                    <w:left w:val="none" w:sz="0" w:space="0" w:color="auto"/>
                    <w:bottom w:val="none" w:sz="0" w:space="0" w:color="auto"/>
                    <w:right w:val="none" w:sz="0" w:space="0" w:color="auto"/>
                  </w:divBdr>
                </w:div>
                <w:div w:id="536116187">
                  <w:marLeft w:val="480"/>
                  <w:marRight w:val="0"/>
                  <w:marTop w:val="0"/>
                  <w:marBottom w:val="0"/>
                  <w:divBdr>
                    <w:top w:val="none" w:sz="0" w:space="0" w:color="auto"/>
                    <w:left w:val="none" w:sz="0" w:space="0" w:color="auto"/>
                    <w:bottom w:val="none" w:sz="0" w:space="0" w:color="auto"/>
                    <w:right w:val="none" w:sz="0" w:space="0" w:color="auto"/>
                  </w:divBdr>
                </w:div>
                <w:div w:id="1077172786">
                  <w:marLeft w:val="480"/>
                  <w:marRight w:val="0"/>
                  <w:marTop w:val="0"/>
                  <w:marBottom w:val="0"/>
                  <w:divBdr>
                    <w:top w:val="none" w:sz="0" w:space="0" w:color="auto"/>
                    <w:left w:val="none" w:sz="0" w:space="0" w:color="auto"/>
                    <w:bottom w:val="none" w:sz="0" w:space="0" w:color="auto"/>
                    <w:right w:val="none" w:sz="0" w:space="0" w:color="auto"/>
                  </w:divBdr>
                </w:div>
                <w:div w:id="1109620120">
                  <w:marLeft w:val="480"/>
                  <w:marRight w:val="0"/>
                  <w:marTop w:val="0"/>
                  <w:marBottom w:val="0"/>
                  <w:divBdr>
                    <w:top w:val="none" w:sz="0" w:space="0" w:color="auto"/>
                    <w:left w:val="none" w:sz="0" w:space="0" w:color="auto"/>
                    <w:bottom w:val="none" w:sz="0" w:space="0" w:color="auto"/>
                    <w:right w:val="none" w:sz="0" w:space="0" w:color="auto"/>
                  </w:divBdr>
                </w:div>
                <w:div w:id="1941520829">
                  <w:marLeft w:val="480"/>
                  <w:marRight w:val="0"/>
                  <w:marTop w:val="0"/>
                  <w:marBottom w:val="0"/>
                  <w:divBdr>
                    <w:top w:val="none" w:sz="0" w:space="0" w:color="auto"/>
                    <w:left w:val="none" w:sz="0" w:space="0" w:color="auto"/>
                    <w:bottom w:val="none" w:sz="0" w:space="0" w:color="auto"/>
                    <w:right w:val="none" w:sz="0" w:space="0" w:color="auto"/>
                  </w:divBdr>
                </w:div>
                <w:div w:id="92432861">
                  <w:marLeft w:val="480"/>
                  <w:marRight w:val="0"/>
                  <w:marTop w:val="0"/>
                  <w:marBottom w:val="0"/>
                  <w:divBdr>
                    <w:top w:val="none" w:sz="0" w:space="0" w:color="auto"/>
                    <w:left w:val="none" w:sz="0" w:space="0" w:color="auto"/>
                    <w:bottom w:val="none" w:sz="0" w:space="0" w:color="auto"/>
                    <w:right w:val="none" w:sz="0" w:space="0" w:color="auto"/>
                  </w:divBdr>
                </w:div>
                <w:div w:id="1597012306">
                  <w:marLeft w:val="480"/>
                  <w:marRight w:val="0"/>
                  <w:marTop w:val="0"/>
                  <w:marBottom w:val="0"/>
                  <w:divBdr>
                    <w:top w:val="none" w:sz="0" w:space="0" w:color="auto"/>
                    <w:left w:val="none" w:sz="0" w:space="0" w:color="auto"/>
                    <w:bottom w:val="none" w:sz="0" w:space="0" w:color="auto"/>
                    <w:right w:val="none" w:sz="0" w:space="0" w:color="auto"/>
                  </w:divBdr>
                </w:div>
                <w:div w:id="1966544472">
                  <w:marLeft w:val="480"/>
                  <w:marRight w:val="0"/>
                  <w:marTop w:val="0"/>
                  <w:marBottom w:val="0"/>
                  <w:divBdr>
                    <w:top w:val="none" w:sz="0" w:space="0" w:color="auto"/>
                    <w:left w:val="none" w:sz="0" w:space="0" w:color="auto"/>
                    <w:bottom w:val="none" w:sz="0" w:space="0" w:color="auto"/>
                    <w:right w:val="none" w:sz="0" w:space="0" w:color="auto"/>
                  </w:divBdr>
                </w:div>
                <w:div w:id="1305089064">
                  <w:marLeft w:val="480"/>
                  <w:marRight w:val="0"/>
                  <w:marTop w:val="0"/>
                  <w:marBottom w:val="0"/>
                  <w:divBdr>
                    <w:top w:val="none" w:sz="0" w:space="0" w:color="auto"/>
                    <w:left w:val="none" w:sz="0" w:space="0" w:color="auto"/>
                    <w:bottom w:val="none" w:sz="0" w:space="0" w:color="auto"/>
                    <w:right w:val="none" w:sz="0" w:space="0" w:color="auto"/>
                  </w:divBdr>
                </w:div>
                <w:div w:id="1267928568">
                  <w:marLeft w:val="480"/>
                  <w:marRight w:val="0"/>
                  <w:marTop w:val="0"/>
                  <w:marBottom w:val="0"/>
                  <w:divBdr>
                    <w:top w:val="none" w:sz="0" w:space="0" w:color="auto"/>
                    <w:left w:val="none" w:sz="0" w:space="0" w:color="auto"/>
                    <w:bottom w:val="none" w:sz="0" w:space="0" w:color="auto"/>
                    <w:right w:val="none" w:sz="0" w:space="0" w:color="auto"/>
                  </w:divBdr>
                </w:div>
                <w:div w:id="1600522937">
                  <w:marLeft w:val="480"/>
                  <w:marRight w:val="0"/>
                  <w:marTop w:val="0"/>
                  <w:marBottom w:val="0"/>
                  <w:divBdr>
                    <w:top w:val="none" w:sz="0" w:space="0" w:color="auto"/>
                    <w:left w:val="none" w:sz="0" w:space="0" w:color="auto"/>
                    <w:bottom w:val="none" w:sz="0" w:space="0" w:color="auto"/>
                    <w:right w:val="none" w:sz="0" w:space="0" w:color="auto"/>
                  </w:divBdr>
                </w:div>
                <w:div w:id="1867866510">
                  <w:marLeft w:val="480"/>
                  <w:marRight w:val="0"/>
                  <w:marTop w:val="0"/>
                  <w:marBottom w:val="0"/>
                  <w:divBdr>
                    <w:top w:val="none" w:sz="0" w:space="0" w:color="auto"/>
                    <w:left w:val="none" w:sz="0" w:space="0" w:color="auto"/>
                    <w:bottom w:val="none" w:sz="0" w:space="0" w:color="auto"/>
                    <w:right w:val="none" w:sz="0" w:space="0" w:color="auto"/>
                  </w:divBdr>
                </w:div>
                <w:div w:id="913590023">
                  <w:marLeft w:val="480"/>
                  <w:marRight w:val="0"/>
                  <w:marTop w:val="0"/>
                  <w:marBottom w:val="0"/>
                  <w:divBdr>
                    <w:top w:val="none" w:sz="0" w:space="0" w:color="auto"/>
                    <w:left w:val="none" w:sz="0" w:space="0" w:color="auto"/>
                    <w:bottom w:val="none" w:sz="0" w:space="0" w:color="auto"/>
                    <w:right w:val="none" w:sz="0" w:space="0" w:color="auto"/>
                  </w:divBdr>
                </w:div>
                <w:div w:id="1988194833">
                  <w:marLeft w:val="480"/>
                  <w:marRight w:val="0"/>
                  <w:marTop w:val="0"/>
                  <w:marBottom w:val="0"/>
                  <w:divBdr>
                    <w:top w:val="none" w:sz="0" w:space="0" w:color="auto"/>
                    <w:left w:val="none" w:sz="0" w:space="0" w:color="auto"/>
                    <w:bottom w:val="none" w:sz="0" w:space="0" w:color="auto"/>
                    <w:right w:val="none" w:sz="0" w:space="0" w:color="auto"/>
                  </w:divBdr>
                </w:div>
                <w:div w:id="298656282">
                  <w:marLeft w:val="480"/>
                  <w:marRight w:val="0"/>
                  <w:marTop w:val="0"/>
                  <w:marBottom w:val="0"/>
                  <w:divBdr>
                    <w:top w:val="none" w:sz="0" w:space="0" w:color="auto"/>
                    <w:left w:val="none" w:sz="0" w:space="0" w:color="auto"/>
                    <w:bottom w:val="none" w:sz="0" w:space="0" w:color="auto"/>
                    <w:right w:val="none" w:sz="0" w:space="0" w:color="auto"/>
                  </w:divBdr>
                </w:div>
                <w:div w:id="1441757558">
                  <w:marLeft w:val="480"/>
                  <w:marRight w:val="0"/>
                  <w:marTop w:val="0"/>
                  <w:marBottom w:val="0"/>
                  <w:divBdr>
                    <w:top w:val="none" w:sz="0" w:space="0" w:color="auto"/>
                    <w:left w:val="none" w:sz="0" w:space="0" w:color="auto"/>
                    <w:bottom w:val="none" w:sz="0" w:space="0" w:color="auto"/>
                    <w:right w:val="none" w:sz="0" w:space="0" w:color="auto"/>
                  </w:divBdr>
                </w:div>
                <w:div w:id="1180663744">
                  <w:marLeft w:val="480"/>
                  <w:marRight w:val="0"/>
                  <w:marTop w:val="0"/>
                  <w:marBottom w:val="0"/>
                  <w:divBdr>
                    <w:top w:val="none" w:sz="0" w:space="0" w:color="auto"/>
                    <w:left w:val="none" w:sz="0" w:space="0" w:color="auto"/>
                    <w:bottom w:val="none" w:sz="0" w:space="0" w:color="auto"/>
                    <w:right w:val="none" w:sz="0" w:space="0" w:color="auto"/>
                  </w:divBdr>
                </w:div>
                <w:div w:id="173764386">
                  <w:marLeft w:val="480"/>
                  <w:marRight w:val="0"/>
                  <w:marTop w:val="0"/>
                  <w:marBottom w:val="0"/>
                  <w:divBdr>
                    <w:top w:val="none" w:sz="0" w:space="0" w:color="auto"/>
                    <w:left w:val="none" w:sz="0" w:space="0" w:color="auto"/>
                    <w:bottom w:val="none" w:sz="0" w:space="0" w:color="auto"/>
                    <w:right w:val="none" w:sz="0" w:space="0" w:color="auto"/>
                  </w:divBdr>
                </w:div>
                <w:div w:id="649483471">
                  <w:marLeft w:val="480"/>
                  <w:marRight w:val="0"/>
                  <w:marTop w:val="0"/>
                  <w:marBottom w:val="0"/>
                  <w:divBdr>
                    <w:top w:val="none" w:sz="0" w:space="0" w:color="auto"/>
                    <w:left w:val="none" w:sz="0" w:space="0" w:color="auto"/>
                    <w:bottom w:val="none" w:sz="0" w:space="0" w:color="auto"/>
                    <w:right w:val="none" w:sz="0" w:space="0" w:color="auto"/>
                  </w:divBdr>
                </w:div>
                <w:div w:id="503710250">
                  <w:marLeft w:val="480"/>
                  <w:marRight w:val="0"/>
                  <w:marTop w:val="0"/>
                  <w:marBottom w:val="0"/>
                  <w:divBdr>
                    <w:top w:val="none" w:sz="0" w:space="0" w:color="auto"/>
                    <w:left w:val="none" w:sz="0" w:space="0" w:color="auto"/>
                    <w:bottom w:val="none" w:sz="0" w:space="0" w:color="auto"/>
                    <w:right w:val="none" w:sz="0" w:space="0" w:color="auto"/>
                  </w:divBdr>
                </w:div>
                <w:div w:id="389305717">
                  <w:marLeft w:val="480"/>
                  <w:marRight w:val="0"/>
                  <w:marTop w:val="0"/>
                  <w:marBottom w:val="0"/>
                  <w:divBdr>
                    <w:top w:val="none" w:sz="0" w:space="0" w:color="auto"/>
                    <w:left w:val="none" w:sz="0" w:space="0" w:color="auto"/>
                    <w:bottom w:val="none" w:sz="0" w:space="0" w:color="auto"/>
                    <w:right w:val="none" w:sz="0" w:space="0" w:color="auto"/>
                  </w:divBdr>
                </w:div>
                <w:div w:id="2133739975">
                  <w:marLeft w:val="480"/>
                  <w:marRight w:val="0"/>
                  <w:marTop w:val="0"/>
                  <w:marBottom w:val="0"/>
                  <w:divBdr>
                    <w:top w:val="none" w:sz="0" w:space="0" w:color="auto"/>
                    <w:left w:val="none" w:sz="0" w:space="0" w:color="auto"/>
                    <w:bottom w:val="none" w:sz="0" w:space="0" w:color="auto"/>
                    <w:right w:val="none" w:sz="0" w:space="0" w:color="auto"/>
                  </w:divBdr>
                </w:div>
                <w:div w:id="1967925858">
                  <w:marLeft w:val="480"/>
                  <w:marRight w:val="0"/>
                  <w:marTop w:val="0"/>
                  <w:marBottom w:val="0"/>
                  <w:divBdr>
                    <w:top w:val="none" w:sz="0" w:space="0" w:color="auto"/>
                    <w:left w:val="none" w:sz="0" w:space="0" w:color="auto"/>
                    <w:bottom w:val="none" w:sz="0" w:space="0" w:color="auto"/>
                    <w:right w:val="none" w:sz="0" w:space="0" w:color="auto"/>
                  </w:divBdr>
                </w:div>
                <w:div w:id="108204185">
                  <w:marLeft w:val="480"/>
                  <w:marRight w:val="0"/>
                  <w:marTop w:val="0"/>
                  <w:marBottom w:val="0"/>
                  <w:divBdr>
                    <w:top w:val="none" w:sz="0" w:space="0" w:color="auto"/>
                    <w:left w:val="none" w:sz="0" w:space="0" w:color="auto"/>
                    <w:bottom w:val="none" w:sz="0" w:space="0" w:color="auto"/>
                    <w:right w:val="none" w:sz="0" w:space="0" w:color="auto"/>
                  </w:divBdr>
                </w:div>
                <w:div w:id="1141967556">
                  <w:marLeft w:val="480"/>
                  <w:marRight w:val="0"/>
                  <w:marTop w:val="0"/>
                  <w:marBottom w:val="0"/>
                  <w:divBdr>
                    <w:top w:val="none" w:sz="0" w:space="0" w:color="auto"/>
                    <w:left w:val="none" w:sz="0" w:space="0" w:color="auto"/>
                    <w:bottom w:val="none" w:sz="0" w:space="0" w:color="auto"/>
                    <w:right w:val="none" w:sz="0" w:space="0" w:color="auto"/>
                  </w:divBdr>
                </w:div>
                <w:div w:id="2035423979">
                  <w:marLeft w:val="480"/>
                  <w:marRight w:val="0"/>
                  <w:marTop w:val="0"/>
                  <w:marBottom w:val="0"/>
                  <w:divBdr>
                    <w:top w:val="none" w:sz="0" w:space="0" w:color="auto"/>
                    <w:left w:val="none" w:sz="0" w:space="0" w:color="auto"/>
                    <w:bottom w:val="none" w:sz="0" w:space="0" w:color="auto"/>
                    <w:right w:val="none" w:sz="0" w:space="0" w:color="auto"/>
                  </w:divBdr>
                </w:div>
                <w:div w:id="672412384">
                  <w:marLeft w:val="480"/>
                  <w:marRight w:val="0"/>
                  <w:marTop w:val="0"/>
                  <w:marBottom w:val="0"/>
                  <w:divBdr>
                    <w:top w:val="none" w:sz="0" w:space="0" w:color="auto"/>
                    <w:left w:val="none" w:sz="0" w:space="0" w:color="auto"/>
                    <w:bottom w:val="none" w:sz="0" w:space="0" w:color="auto"/>
                    <w:right w:val="none" w:sz="0" w:space="0" w:color="auto"/>
                  </w:divBdr>
                </w:div>
                <w:div w:id="1572153074">
                  <w:marLeft w:val="480"/>
                  <w:marRight w:val="0"/>
                  <w:marTop w:val="0"/>
                  <w:marBottom w:val="0"/>
                  <w:divBdr>
                    <w:top w:val="none" w:sz="0" w:space="0" w:color="auto"/>
                    <w:left w:val="none" w:sz="0" w:space="0" w:color="auto"/>
                    <w:bottom w:val="none" w:sz="0" w:space="0" w:color="auto"/>
                    <w:right w:val="none" w:sz="0" w:space="0" w:color="auto"/>
                  </w:divBdr>
                </w:div>
                <w:div w:id="771507836">
                  <w:marLeft w:val="480"/>
                  <w:marRight w:val="0"/>
                  <w:marTop w:val="0"/>
                  <w:marBottom w:val="0"/>
                  <w:divBdr>
                    <w:top w:val="none" w:sz="0" w:space="0" w:color="auto"/>
                    <w:left w:val="none" w:sz="0" w:space="0" w:color="auto"/>
                    <w:bottom w:val="none" w:sz="0" w:space="0" w:color="auto"/>
                    <w:right w:val="none" w:sz="0" w:space="0" w:color="auto"/>
                  </w:divBdr>
                </w:div>
                <w:div w:id="799880432">
                  <w:marLeft w:val="480"/>
                  <w:marRight w:val="0"/>
                  <w:marTop w:val="0"/>
                  <w:marBottom w:val="0"/>
                  <w:divBdr>
                    <w:top w:val="none" w:sz="0" w:space="0" w:color="auto"/>
                    <w:left w:val="none" w:sz="0" w:space="0" w:color="auto"/>
                    <w:bottom w:val="none" w:sz="0" w:space="0" w:color="auto"/>
                    <w:right w:val="none" w:sz="0" w:space="0" w:color="auto"/>
                  </w:divBdr>
                </w:div>
                <w:div w:id="2120367168">
                  <w:marLeft w:val="480"/>
                  <w:marRight w:val="0"/>
                  <w:marTop w:val="0"/>
                  <w:marBottom w:val="0"/>
                  <w:divBdr>
                    <w:top w:val="none" w:sz="0" w:space="0" w:color="auto"/>
                    <w:left w:val="none" w:sz="0" w:space="0" w:color="auto"/>
                    <w:bottom w:val="none" w:sz="0" w:space="0" w:color="auto"/>
                    <w:right w:val="none" w:sz="0" w:space="0" w:color="auto"/>
                  </w:divBdr>
                </w:div>
                <w:div w:id="261836083">
                  <w:marLeft w:val="480"/>
                  <w:marRight w:val="0"/>
                  <w:marTop w:val="0"/>
                  <w:marBottom w:val="0"/>
                  <w:divBdr>
                    <w:top w:val="none" w:sz="0" w:space="0" w:color="auto"/>
                    <w:left w:val="none" w:sz="0" w:space="0" w:color="auto"/>
                    <w:bottom w:val="none" w:sz="0" w:space="0" w:color="auto"/>
                    <w:right w:val="none" w:sz="0" w:space="0" w:color="auto"/>
                  </w:divBdr>
                </w:div>
                <w:div w:id="1100955277">
                  <w:marLeft w:val="480"/>
                  <w:marRight w:val="0"/>
                  <w:marTop w:val="0"/>
                  <w:marBottom w:val="0"/>
                  <w:divBdr>
                    <w:top w:val="none" w:sz="0" w:space="0" w:color="auto"/>
                    <w:left w:val="none" w:sz="0" w:space="0" w:color="auto"/>
                    <w:bottom w:val="none" w:sz="0" w:space="0" w:color="auto"/>
                    <w:right w:val="none" w:sz="0" w:space="0" w:color="auto"/>
                  </w:divBdr>
                </w:div>
                <w:div w:id="1369840607">
                  <w:marLeft w:val="480"/>
                  <w:marRight w:val="0"/>
                  <w:marTop w:val="0"/>
                  <w:marBottom w:val="0"/>
                  <w:divBdr>
                    <w:top w:val="none" w:sz="0" w:space="0" w:color="auto"/>
                    <w:left w:val="none" w:sz="0" w:space="0" w:color="auto"/>
                    <w:bottom w:val="none" w:sz="0" w:space="0" w:color="auto"/>
                    <w:right w:val="none" w:sz="0" w:space="0" w:color="auto"/>
                  </w:divBdr>
                </w:div>
                <w:div w:id="962224682">
                  <w:marLeft w:val="480"/>
                  <w:marRight w:val="0"/>
                  <w:marTop w:val="0"/>
                  <w:marBottom w:val="0"/>
                  <w:divBdr>
                    <w:top w:val="none" w:sz="0" w:space="0" w:color="auto"/>
                    <w:left w:val="none" w:sz="0" w:space="0" w:color="auto"/>
                    <w:bottom w:val="none" w:sz="0" w:space="0" w:color="auto"/>
                    <w:right w:val="none" w:sz="0" w:space="0" w:color="auto"/>
                  </w:divBdr>
                </w:div>
              </w:divsChild>
            </w:div>
            <w:div w:id="1173032399">
              <w:marLeft w:val="0"/>
              <w:marRight w:val="0"/>
              <w:marTop w:val="0"/>
              <w:marBottom w:val="0"/>
              <w:divBdr>
                <w:top w:val="none" w:sz="0" w:space="0" w:color="auto"/>
                <w:left w:val="none" w:sz="0" w:space="0" w:color="auto"/>
                <w:bottom w:val="none" w:sz="0" w:space="0" w:color="auto"/>
                <w:right w:val="none" w:sz="0" w:space="0" w:color="auto"/>
              </w:divBdr>
              <w:divsChild>
                <w:div w:id="609314848">
                  <w:marLeft w:val="480"/>
                  <w:marRight w:val="0"/>
                  <w:marTop w:val="0"/>
                  <w:marBottom w:val="0"/>
                  <w:divBdr>
                    <w:top w:val="none" w:sz="0" w:space="0" w:color="auto"/>
                    <w:left w:val="none" w:sz="0" w:space="0" w:color="auto"/>
                    <w:bottom w:val="none" w:sz="0" w:space="0" w:color="auto"/>
                    <w:right w:val="none" w:sz="0" w:space="0" w:color="auto"/>
                  </w:divBdr>
                </w:div>
                <w:div w:id="959073580">
                  <w:marLeft w:val="480"/>
                  <w:marRight w:val="0"/>
                  <w:marTop w:val="0"/>
                  <w:marBottom w:val="0"/>
                  <w:divBdr>
                    <w:top w:val="none" w:sz="0" w:space="0" w:color="auto"/>
                    <w:left w:val="none" w:sz="0" w:space="0" w:color="auto"/>
                    <w:bottom w:val="none" w:sz="0" w:space="0" w:color="auto"/>
                    <w:right w:val="none" w:sz="0" w:space="0" w:color="auto"/>
                  </w:divBdr>
                </w:div>
                <w:div w:id="624239185">
                  <w:marLeft w:val="480"/>
                  <w:marRight w:val="0"/>
                  <w:marTop w:val="0"/>
                  <w:marBottom w:val="0"/>
                  <w:divBdr>
                    <w:top w:val="none" w:sz="0" w:space="0" w:color="auto"/>
                    <w:left w:val="none" w:sz="0" w:space="0" w:color="auto"/>
                    <w:bottom w:val="none" w:sz="0" w:space="0" w:color="auto"/>
                    <w:right w:val="none" w:sz="0" w:space="0" w:color="auto"/>
                  </w:divBdr>
                </w:div>
                <w:div w:id="80805967">
                  <w:marLeft w:val="480"/>
                  <w:marRight w:val="0"/>
                  <w:marTop w:val="0"/>
                  <w:marBottom w:val="0"/>
                  <w:divBdr>
                    <w:top w:val="none" w:sz="0" w:space="0" w:color="auto"/>
                    <w:left w:val="none" w:sz="0" w:space="0" w:color="auto"/>
                    <w:bottom w:val="none" w:sz="0" w:space="0" w:color="auto"/>
                    <w:right w:val="none" w:sz="0" w:space="0" w:color="auto"/>
                  </w:divBdr>
                </w:div>
                <w:div w:id="1514300489">
                  <w:marLeft w:val="480"/>
                  <w:marRight w:val="0"/>
                  <w:marTop w:val="0"/>
                  <w:marBottom w:val="0"/>
                  <w:divBdr>
                    <w:top w:val="none" w:sz="0" w:space="0" w:color="auto"/>
                    <w:left w:val="none" w:sz="0" w:space="0" w:color="auto"/>
                    <w:bottom w:val="none" w:sz="0" w:space="0" w:color="auto"/>
                    <w:right w:val="none" w:sz="0" w:space="0" w:color="auto"/>
                  </w:divBdr>
                </w:div>
                <w:div w:id="1888175787">
                  <w:marLeft w:val="480"/>
                  <w:marRight w:val="0"/>
                  <w:marTop w:val="0"/>
                  <w:marBottom w:val="0"/>
                  <w:divBdr>
                    <w:top w:val="none" w:sz="0" w:space="0" w:color="auto"/>
                    <w:left w:val="none" w:sz="0" w:space="0" w:color="auto"/>
                    <w:bottom w:val="none" w:sz="0" w:space="0" w:color="auto"/>
                    <w:right w:val="none" w:sz="0" w:space="0" w:color="auto"/>
                  </w:divBdr>
                </w:div>
                <w:div w:id="789280211">
                  <w:marLeft w:val="480"/>
                  <w:marRight w:val="0"/>
                  <w:marTop w:val="0"/>
                  <w:marBottom w:val="0"/>
                  <w:divBdr>
                    <w:top w:val="none" w:sz="0" w:space="0" w:color="auto"/>
                    <w:left w:val="none" w:sz="0" w:space="0" w:color="auto"/>
                    <w:bottom w:val="none" w:sz="0" w:space="0" w:color="auto"/>
                    <w:right w:val="none" w:sz="0" w:space="0" w:color="auto"/>
                  </w:divBdr>
                </w:div>
                <w:div w:id="1256522030">
                  <w:marLeft w:val="480"/>
                  <w:marRight w:val="0"/>
                  <w:marTop w:val="0"/>
                  <w:marBottom w:val="0"/>
                  <w:divBdr>
                    <w:top w:val="none" w:sz="0" w:space="0" w:color="auto"/>
                    <w:left w:val="none" w:sz="0" w:space="0" w:color="auto"/>
                    <w:bottom w:val="none" w:sz="0" w:space="0" w:color="auto"/>
                    <w:right w:val="none" w:sz="0" w:space="0" w:color="auto"/>
                  </w:divBdr>
                </w:div>
                <w:div w:id="1119252606">
                  <w:marLeft w:val="480"/>
                  <w:marRight w:val="0"/>
                  <w:marTop w:val="0"/>
                  <w:marBottom w:val="0"/>
                  <w:divBdr>
                    <w:top w:val="none" w:sz="0" w:space="0" w:color="auto"/>
                    <w:left w:val="none" w:sz="0" w:space="0" w:color="auto"/>
                    <w:bottom w:val="none" w:sz="0" w:space="0" w:color="auto"/>
                    <w:right w:val="none" w:sz="0" w:space="0" w:color="auto"/>
                  </w:divBdr>
                </w:div>
                <w:div w:id="1196844623">
                  <w:marLeft w:val="480"/>
                  <w:marRight w:val="0"/>
                  <w:marTop w:val="0"/>
                  <w:marBottom w:val="0"/>
                  <w:divBdr>
                    <w:top w:val="none" w:sz="0" w:space="0" w:color="auto"/>
                    <w:left w:val="none" w:sz="0" w:space="0" w:color="auto"/>
                    <w:bottom w:val="none" w:sz="0" w:space="0" w:color="auto"/>
                    <w:right w:val="none" w:sz="0" w:space="0" w:color="auto"/>
                  </w:divBdr>
                </w:div>
                <w:div w:id="2128770842">
                  <w:marLeft w:val="480"/>
                  <w:marRight w:val="0"/>
                  <w:marTop w:val="0"/>
                  <w:marBottom w:val="0"/>
                  <w:divBdr>
                    <w:top w:val="none" w:sz="0" w:space="0" w:color="auto"/>
                    <w:left w:val="none" w:sz="0" w:space="0" w:color="auto"/>
                    <w:bottom w:val="none" w:sz="0" w:space="0" w:color="auto"/>
                    <w:right w:val="none" w:sz="0" w:space="0" w:color="auto"/>
                  </w:divBdr>
                </w:div>
                <w:div w:id="1250189829">
                  <w:marLeft w:val="480"/>
                  <w:marRight w:val="0"/>
                  <w:marTop w:val="0"/>
                  <w:marBottom w:val="0"/>
                  <w:divBdr>
                    <w:top w:val="none" w:sz="0" w:space="0" w:color="auto"/>
                    <w:left w:val="none" w:sz="0" w:space="0" w:color="auto"/>
                    <w:bottom w:val="none" w:sz="0" w:space="0" w:color="auto"/>
                    <w:right w:val="none" w:sz="0" w:space="0" w:color="auto"/>
                  </w:divBdr>
                </w:div>
                <w:div w:id="203055428">
                  <w:marLeft w:val="480"/>
                  <w:marRight w:val="0"/>
                  <w:marTop w:val="0"/>
                  <w:marBottom w:val="0"/>
                  <w:divBdr>
                    <w:top w:val="none" w:sz="0" w:space="0" w:color="auto"/>
                    <w:left w:val="none" w:sz="0" w:space="0" w:color="auto"/>
                    <w:bottom w:val="none" w:sz="0" w:space="0" w:color="auto"/>
                    <w:right w:val="none" w:sz="0" w:space="0" w:color="auto"/>
                  </w:divBdr>
                </w:div>
                <w:div w:id="181021670">
                  <w:marLeft w:val="480"/>
                  <w:marRight w:val="0"/>
                  <w:marTop w:val="0"/>
                  <w:marBottom w:val="0"/>
                  <w:divBdr>
                    <w:top w:val="none" w:sz="0" w:space="0" w:color="auto"/>
                    <w:left w:val="none" w:sz="0" w:space="0" w:color="auto"/>
                    <w:bottom w:val="none" w:sz="0" w:space="0" w:color="auto"/>
                    <w:right w:val="none" w:sz="0" w:space="0" w:color="auto"/>
                  </w:divBdr>
                </w:div>
                <w:div w:id="915089514">
                  <w:marLeft w:val="480"/>
                  <w:marRight w:val="0"/>
                  <w:marTop w:val="0"/>
                  <w:marBottom w:val="0"/>
                  <w:divBdr>
                    <w:top w:val="none" w:sz="0" w:space="0" w:color="auto"/>
                    <w:left w:val="none" w:sz="0" w:space="0" w:color="auto"/>
                    <w:bottom w:val="none" w:sz="0" w:space="0" w:color="auto"/>
                    <w:right w:val="none" w:sz="0" w:space="0" w:color="auto"/>
                  </w:divBdr>
                </w:div>
                <w:div w:id="171144467">
                  <w:marLeft w:val="480"/>
                  <w:marRight w:val="0"/>
                  <w:marTop w:val="0"/>
                  <w:marBottom w:val="0"/>
                  <w:divBdr>
                    <w:top w:val="none" w:sz="0" w:space="0" w:color="auto"/>
                    <w:left w:val="none" w:sz="0" w:space="0" w:color="auto"/>
                    <w:bottom w:val="none" w:sz="0" w:space="0" w:color="auto"/>
                    <w:right w:val="none" w:sz="0" w:space="0" w:color="auto"/>
                  </w:divBdr>
                </w:div>
                <w:div w:id="58097243">
                  <w:marLeft w:val="480"/>
                  <w:marRight w:val="0"/>
                  <w:marTop w:val="0"/>
                  <w:marBottom w:val="0"/>
                  <w:divBdr>
                    <w:top w:val="none" w:sz="0" w:space="0" w:color="auto"/>
                    <w:left w:val="none" w:sz="0" w:space="0" w:color="auto"/>
                    <w:bottom w:val="none" w:sz="0" w:space="0" w:color="auto"/>
                    <w:right w:val="none" w:sz="0" w:space="0" w:color="auto"/>
                  </w:divBdr>
                </w:div>
                <w:div w:id="594560265">
                  <w:marLeft w:val="480"/>
                  <w:marRight w:val="0"/>
                  <w:marTop w:val="0"/>
                  <w:marBottom w:val="0"/>
                  <w:divBdr>
                    <w:top w:val="none" w:sz="0" w:space="0" w:color="auto"/>
                    <w:left w:val="none" w:sz="0" w:space="0" w:color="auto"/>
                    <w:bottom w:val="none" w:sz="0" w:space="0" w:color="auto"/>
                    <w:right w:val="none" w:sz="0" w:space="0" w:color="auto"/>
                  </w:divBdr>
                </w:div>
                <w:div w:id="2142110392">
                  <w:marLeft w:val="480"/>
                  <w:marRight w:val="0"/>
                  <w:marTop w:val="0"/>
                  <w:marBottom w:val="0"/>
                  <w:divBdr>
                    <w:top w:val="none" w:sz="0" w:space="0" w:color="auto"/>
                    <w:left w:val="none" w:sz="0" w:space="0" w:color="auto"/>
                    <w:bottom w:val="none" w:sz="0" w:space="0" w:color="auto"/>
                    <w:right w:val="none" w:sz="0" w:space="0" w:color="auto"/>
                  </w:divBdr>
                </w:div>
                <w:div w:id="1646470517">
                  <w:marLeft w:val="480"/>
                  <w:marRight w:val="0"/>
                  <w:marTop w:val="0"/>
                  <w:marBottom w:val="0"/>
                  <w:divBdr>
                    <w:top w:val="none" w:sz="0" w:space="0" w:color="auto"/>
                    <w:left w:val="none" w:sz="0" w:space="0" w:color="auto"/>
                    <w:bottom w:val="none" w:sz="0" w:space="0" w:color="auto"/>
                    <w:right w:val="none" w:sz="0" w:space="0" w:color="auto"/>
                  </w:divBdr>
                </w:div>
                <w:div w:id="502084223">
                  <w:marLeft w:val="480"/>
                  <w:marRight w:val="0"/>
                  <w:marTop w:val="0"/>
                  <w:marBottom w:val="0"/>
                  <w:divBdr>
                    <w:top w:val="none" w:sz="0" w:space="0" w:color="auto"/>
                    <w:left w:val="none" w:sz="0" w:space="0" w:color="auto"/>
                    <w:bottom w:val="none" w:sz="0" w:space="0" w:color="auto"/>
                    <w:right w:val="none" w:sz="0" w:space="0" w:color="auto"/>
                  </w:divBdr>
                </w:div>
                <w:div w:id="1043678990">
                  <w:marLeft w:val="480"/>
                  <w:marRight w:val="0"/>
                  <w:marTop w:val="0"/>
                  <w:marBottom w:val="0"/>
                  <w:divBdr>
                    <w:top w:val="none" w:sz="0" w:space="0" w:color="auto"/>
                    <w:left w:val="none" w:sz="0" w:space="0" w:color="auto"/>
                    <w:bottom w:val="none" w:sz="0" w:space="0" w:color="auto"/>
                    <w:right w:val="none" w:sz="0" w:space="0" w:color="auto"/>
                  </w:divBdr>
                </w:div>
                <w:div w:id="182861293">
                  <w:marLeft w:val="480"/>
                  <w:marRight w:val="0"/>
                  <w:marTop w:val="0"/>
                  <w:marBottom w:val="0"/>
                  <w:divBdr>
                    <w:top w:val="none" w:sz="0" w:space="0" w:color="auto"/>
                    <w:left w:val="none" w:sz="0" w:space="0" w:color="auto"/>
                    <w:bottom w:val="none" w:sz="0" w:space="0" w:color="auto"/>
                    <w:right w:val="none" w:sz="0" w:space="0" w:color="auto"/>
                  </w:divBdr>
                </w:div>
                <w:div w:id="1111708979">
                  <w:marLeft w:val="480"/>
                  <w:marRight w:val="0"/>
                  <w:marTop w:val="0"/>
                  <w:marBottom w:val="0"/>
                  <w:divBdr>
                    <w:top w:val="none" w:sz="0" w:space="0" w:color="auto"/>
                    <w:left w:val="none" w:sz="0" w:space="0" w:color="auto"/>
                    <w:bottom w:val="none" w:sz="0" w:space="0" w:color="auto"/>
                    <w:right w:val="none" w:sz="0" w:space="0" w:color="auto"/>
                  </w:divBdr>
                </w:div>
                <w:div w:id="959579310">
                  <w:marLeft w:val="480"/>
                  <w:marRight w:val="0"/>
                  <w:marTop w:val="0"/>
                  <w:marBottom w:val="0"/>
                  <w:divBdr>
                    <w:top w:val="none" w:sz="0" w:space="0" w:color="auto"/>
                    <w:left w:val="none" w:sz="0" w:space="0" w:color="auto"/>
                    <w:bottom w:val="none" w:sz="0" w:space="0" w:color="auto"/>
                    <w:right w:val="none" w:sz="0" w:space="0" w:color="auto"/>
                  </w:divBdr>
                </w:div>
                <w:div w:id="2120492846">
                  <w:marLeft w:val="480"/>
                  <w:marRight w:val="0"/>
                  <w:marTop w:val="0"/>
                  <w:marBottom w:val="0"/>
                  <w:divBdr>
                    <w:top w:val="none" w:sz="0" w:space="0" w:color="auto"/>
                    <w:left w:val="none" w:sz="0" w:space="0" w:color="auto"/>
                    <w:bottom w:val="none" w:sz="0" w:space="0" w:color="auto"/>
                    <w:right w:val="none" w:sz="0" w:space="0" w:color="auto"/>
                  </w:divBdr>
                </w:div>
                <w:div w:id="706174792">
                  <w:marLeft w:val="480"/>
                  <w:marRight w:val="0"/>
                  <w:marTop w:val="0"/>
                  <w:marBottom w:val="0"/>
                  <w:divBdr>
                    <w:top w:val="none" w:sz="0" w:space="0" w:color="auto"/>
                    <w:left w:val="none" w:sz="0" w:space="0" w:color="auto"/>
                    <w:bottom w:val="none" w:sz="0" w:space="0" w:color="auto"/>
                    <w:right w:val="none" w:sz="0" w:space="0" w:color="auto"/>
                  </w:divBdr>
                </w:div>
                <w:div w:id="1921870943">
                  <w:marLeft w:val="480"/>
                  <w:marRight w:val="0"/>
                  <w:marTop w:val="0"/>
                  <w:marBottom w:val="0"/>
                  <w:divBdr>
                    <w:top w:val="none" w:sz="0" w:space="0" w:color="auto"/>
                    <w:left w:val="none" w:sz="0" w:space="0" w:color="auto"/>
                    <w:bottom w:val="none" w:sz="0" w:space="0" w:color="auto"/>
                    <w:right w:val="none" w:sz="0" w:space="0" w:color="auto"/>
                  </w:divBdr>
                </w:div>
                <w:div w:id="504175433">
                  <w:marLeft w:val="480"/>
                  <w:marRight w:val="0"/>
                  <w:marTop w:val="0"/>
                  <w:marBottom w:val="0"/>
                  <w:divBdr>
                    <w:top w:val="none" w:sz="0" w:space="0" w:color="auto"/>
                    <w:left w:val="none" w:sz="0" w:space="0" w:color="auto"/>
                    <w:bottom w:val="none" w:sz="0" w:space="0" w:color="auto"/>
                    <w:right w:val="none" w:sz="0" w:space="0" w:color="auto"/>
                  </w:divBdr>
                </w:div>
                <w:div w:id="1222180910">
                  <w:marLeft w:val="480"/>
                  <w:marRight w:val="0"/>
                  <w:marTop w:val="0"/>
                  <w:marBottom w:val="0"/>
                  <w:divBdr>
                    <w:top w:val="none" w:sz="0" w:space="0" w:color="auto"/>
                    <w:left w:val="none" w:sz="0" w:space="0" w:color="auto"/>
                    <w:bottom w:val="none" w:sz="0" w:space="0" w:color="auto"/>
                    <w:right w:val="none" w:sz="0" w:space="0" w:color="auto"/>
                  </w:divBdr>
                </w:div>
                <w:div w:id="1529372873">
                  <w:marLeft w:val="480"/>
                  <w:marRight w:val="0"/>
                  <w:marTop w:val="0"/>
                  <w:marBottom w:val="0"/>
                  <w:divBdr>
                    <w:top w:val="none" w:sz="0" w:space="0" w:color="auto"/>
                    <w:left w:val="none" w:sz="0" w:space="0" w:color="auto"/>
                    <w:bottom w:val="none" w:sz="0" w:space="0" w:color="auto"/>
                    <w:right w:val="none" w:sz="0" w:space="0" w:color="auto"/>
                  </w:divBdr>
                </w:div>
                <w:div w:id="605576880">
                  <w:marLeft w:val="480"/>
                  <w:marRight w:val="0"/>
                  <w:marTop w:val="0"/>
                  <w:marBottom w:val="0"/>
                  <w:divBdr>
                    <w:top w:val="none" w:sz="0" w:space="0" w:color="auto"/>
                    <w:left w:val="none" w:sz="0" w:space="0" w:color="auto"/>
                    <w:bottom w:val="none" w:sz="0" w:space="0" w:color="auto"/>
                    <w:right w:val="none" w:sz="0" w:space="0" w:color="auto"/>
                  </w:divBdr>
                </w:div>
                <w:div w:id="748305237">
                  <w:marLeft w:val="480"/>
                  <w:marRight w:val="0"/>
                  <w:marTop w:val="0"/>
                  <w:marBottom w:val="0"/>
                  <w:divBdr>
                    <w:top w:val="none" w:sz="0" w:space="0" w:color="auto"/>
                    <w:left w:val="none" w:sz="0" w:space="0" w:color="auto"/>
                    <w:bottom w:val="none" w:sz="0" w:space="0" w:color="auto"/>
                    <w:right w:val="none" w:sz="0" w:space="0" w:color="auto"/>
                  </w:divBdr>
                </w:div>
                <w:div w:id="1105541198">
                  <w:marLeft w:val="480"/>
                  <w:marRight w:val="0"/>
                  <w:marTop w:val="0"/>
                  <w:marBottom w:val="0"/>
                  <w:divBdr>
                    <w:top w:val="none" w:sz="0" w:space="0" w:color="auto"/>
                    <w:left w:val="none" w:sz="0" w:space="0" w:color="auto"/>
                    <w:bottom w:val="none" w:sz="0" w:space="0" w:color="auto"/>
                    <w:right w:val="none" w:sz="0" w:space="0" w:color="auto"/>
                  </w:divBdr>
                </w:div>
                <w:div w:id="869345043">
                  <w:marLeft w:val="480"/>
                  <w:marRight w:val="0"/>
                  <w:marTop w:val="0"/>
                  <w:marBottom w:val="0"/>
                  <w:divBdr>
                    <w:top w:val="none" w:sz="0" w:space="0" w:color="auto"/>
                    <w:left w:val="none" w:sz="0" w:space="0" w:color="auto"/>
                    <w:bottom w:val="none" w:sz="0" w:space="0" w:color="auto"/>
                    <w:right w:val="none" w:sz="0" w:space="0" w:color="auto"/>
                  </w:divBdr>
                </w:div>
                <w:div w:id="295795321">
                  <w:marLeft w:val="480"/>
                  <w:marRight w:val="0"/>
                  <w:marTop w:val="0"/>
                  <w:marBottom w:val="0"/>
                  <w:divBdr>
                    <w:top w:val="none" w:sz="0" w:space="0" w:color="auto"/>
                    <w:left w:val="none" w:sz="0" w:space="0" w:color="auto"/>
                    <w:bottom w:val="none" w:sz="0" w:space="0" w:color="auto"/>
                    <w:right w:val="none" w:sz="0" w:space="0" w:color="auto"/>
                  </w:divBdr>
                </w:div>
                <w:div w:id="767237605">
                  <w:marLeft w:val="480"/>
                  <w:marRight w:val="0"/>
                  <w:marTop w:val="0"/>
                  <w:marBottom w:val="0"/>
                  <w:divBdr>
                    <w:top w:val="none" w:sz="0" w:space="0" w:color="auto"/>
                    <w:left w:val="none" w:sz="0" w:space="0" w:color="auto"/>
                    <w:bottom w:val="none" w:sz="0" w:space="0" w:color="auto"/>
                    <w:right w:val="none" w:sz="0" w:space="0" w:color="auto"/>
                  </w:divBdr>
                </w:div>
                <w:div w:id="1593122808">
                  <w:marLeft w:val="480"/>
                  <w:marRight w:val="0"/>
                  <w:marTop w:val="0"/>
                  <w:marBottom w:val="0"/>
                  <w:divBdr>
                    <w:top w:val="none" w:sz="0" w:space="0" w:color="auto"/>
                    <w:left w:val="none" w:sz="0" w:space="0" w:color="auto"/>
                    <w:bottom w:val="none" w:sz="0" w:space="0" w:color="auto"/>
                    <w:right w:val="none" w:sz="0" w:space="0" w:color="auto"/>
                  </w:divBdr>
                </w:div>
                <w:div w:id="2120248688">
                  <w:marLeft w:val="480"/>
                  <w:marRight w:val="0"/>
                  <w:marTop w:val="0"/>
                  <w:marBottom w:val="0"/>
                  <w:divBdr>
                    <w:top w:val="none" w:sz="0" w:space="0" w:color="auto"/>
                    <w:left w:val="none" w:sz="0" w:space="0" w:color="auto"/>
                    <w:bottom w:val="none" w:sz="0" w:space="0" w:color="auto"/>
                    <w:right w:val="none" w:sz="0" w:space="0" w:color="auto"/>
                  </w:divBdr>
                </w:div>
                <w:div w:id="160513184">
                  <w:marLeft w:val="480"/>
                  <w:marRight w:val="0"/>
                  <w:marTop w:val="0"/>
                  <w:marBottom w:val="0"/>
                  <w:divBdr>
                    <w:top w:val="none" w:sz="0" w:space="0" w:color="auto"/>
                    <w:left w:val="none" w:sz="0" w:space="0" w:color="auto"/>
                    <w:bottom w:val="none" w:sz="0" w:space="0" w:color="auto"/>
                    <w:right w:val="none" w:sz="0" w:space="0" w:color="auto"/>
                  </w:divBdr>
                </w:div>
                <w:div w:id="1900170575">
                  <w:marLeft w:val="480"/>
                  <w:marRight w:val="0"/>
                  <w:marTop w:val="0"/>
                  <w:marBottom w:val="0"/>
                  <w:divBdr>
                    <w:top w:val="none" w:sz="0" w:space="0" w:color="auto"/>
                    <w:left w:val="none" w:sz="0" w:space="0" w:color="auto"/>
                    <w:bottom w:val="none" w:sz="0" w:space="0" w:color="auto"/>
                    <w:right w:val="none" w:sz="0" w:space="0" w:color="auto"/>
                  </w:divBdr>
                </w:div>
                <w:div w:id="2034190577">
                  <w:marLeft w:val="480"/>
                  <w:marRight w:val="0"/>
                  <w:marTop w:val="0"/>
                  <w:marBottom w:val="0"/>
                  <w:divBdr>
                    <w:top w:val="none" w:sz="0" w:space="0" w:color="auto"/>
                    <w:left w:val="none" w:sz="0" w:space="0" w:color="auto"/>
                    <w:bottom w:val="none" w:sz="0" w:space="0" w:color="auto"/>
                    <w:right w:val="none" w:sz="0" w:space="0" w:color="auto"/>
                  </w:divBdr>
                </w:div>
                <w:div w:id="1913273241">
                  <w:marLeft w:val="480"/>
                  <w:marRight w:val="0"/>
                  <w:marTop w:val="0"/>
                  <w:marBottom w:val="0"/>
                  <w:divBdr>
                    <w:top w:val="none" w:sz="0" w:space="0" w:color="auto"/>
                    <w:left w:val="none" w:sz="0" w:space="0" w:color="auto"/>
                    <w:bottom w:val="none" w:sz="0" w:space="0" w:color="auto"/>
                    <w:right w:val="none" w:sz="0" w:space="0" w:color="auto"/>
                  </w:divBdr>
                </w:div>
                <w:div w:id="52123635">
                  <w:marLeft w:val="480"/>
                  <w:marRight w:val="0"/>
                  <w:marTop w:val="0"/>
                  <w:marBottom w:val="0"/>
                  <w:divBdr>
                    <w:top w:val="none" w:sz="0" w:space="0" w:color="auto"/>
                    <w:left w:val="none" w:sz="0" w:space="0" w:color="auto"/>
                    <w:bottom w:val="none" w:sz="0" w:space="0" w:color="auto"/>
                    <w:right w:val="none" w:sz="0" w:space="0" w:color="auto"/>
                  </w:divBdr>
                </w:div>
                <w:div w:id="343435269">
                  <w:marLeft w:val="480"/>
                  <w:marRight w:val="0"/>
                  <w:marTop w:val="0"/>
                  <w:marBottom w:val="0"/>
                  <w:divBdr>
                    <w:top w:val="none" w:sz="0" w:space="0" w:color="auto"/>
                    <w:left w:val="none" w:sz="0" w:space="0" w:color="auto"/>
                    <w:bottom w:val="none" w:sz="0" w:space="0" w:color="auto"/>
                    <w:right w:val="none" w:sz="0" w:space="0" w:color="auto"/>
                  </w:divBdr>
                </w:div>
                <w:div w:id="889220815">
                  <w:marLeft w:val="480"/>
                  <w:marRight w:val="0"/>
                  <w:marTop w:val="0"/>
                  <w:marBottom w:val="0"/>
                  <w:divBdr>
                    <w:top w:val="none" w:sz="0" w:space="0" w:color="auto"/>
                    <w:left w:val="none" w:sz="0" w:space="0" w:color="auto"/>
                    <w:bottom w:val="none" w:sz="0" w:space="0" w:color="auto"/>
                    <w:right w:val="none" w:sz="0" w:space="0" w:color="auto"/>
                  </w:divBdr>
                </w:div>
                <w:div w:id="903299750">
                  <w:marLeft w:val="480"/>
                  <w:marRight w:val="0"/>
                  <w:marTop w:val="0"/>
                  <w:marBottom w:val="0"/>
                  <w:divBdr>
                    <w:top w:val="none" w:sz="0" w:space="0" w:color="auto"/>
                    <w:left w:val="none" w:sz="0" w:space="0" w:color="auto"/>
                    <w:bottom w:val="none" w:sz="0" w:space="0" w:color="auto"/>
                    <w:right w:val="none" w:sz="0" w:space="0" w:color="auto"/>
                  </w:divBdr>
                </w:div>
                <w:div w:id="2143883457">
                  <w:marLeft w:val="480"/>
                  <w:marRight w:val="0"/>
                  <w:marTop w:val="0"/>
                  <w:marBottom w:val="0"/>
                  <w:divBdr>
                    <w:top w:val="none" w:sz="0" w:space="0" w:color="auto"/>
                    <w:left w:val="none" w:sz="0" w:space="0" w:color="auto"/>
                    <w:bottom w:val="none" w:sz="0" w:space="0" w:color="auto"/>
                    <w:right w:val="none" w:sz="0" w:space="0" w:color="auto"/>
                  </w:divBdr>
                </w:div>
                <w:div w:id="1143884224">
                  <w:marLeft w:val="480"/>
                  <w:marRight w:val="0"/>
                  <w:marTop w:val="0"/>
                  <w:marBottom w:val="0"/>
                  <w:divBdr>
                    <w:top w:val="none" w:sz="0" w:space="0" w:color="auto"/>
                    <w:left w:val="none" w:sz="0" w:space="0" w:color="auto"/>
                    <w:bottom w:val="none" w:sz="0" w:space="0" w:color="auto"/>
                    <w:right w:val="none" w:sz="0" w:space="0" w:color="auto"/>
                  </w:divBdr>
                </w:div>
                <w:div w:id="1843547023">
                  <w:marLeft w:val="480"/>
                  <w:marRight w:val="0"/>
                  <w:marTop w:val="0"/>
                  <w:marBottom w:val="0"/>
                  <w:divBdr>
                    <w:top w:val="none" w:sz="0" w:space="0" w:color="auto"/>
                    <w:left w:val="none" w:sz="0" w:space="0" w:color="auto"/>
                    <w:bottom w:val="none" w:sz="0" w:space="0" w:color="auto"/>
                    <w:right w:val="none" w:sz="0" w:space="0" w:color="auto"/>
                  </w:divBdr>
                </w:div>
              </w:divsChild>
            </w:div>
            <w:div w:id="1692801421">
              <w:marLeft w:val="0"/>
              <w:marRight w:val="0"/>
              <w:marTop w:val="0"/>
              <w:marBottom w:val="0"/>
              <w:divBdr>
                <w:top w:val="none" w:sz="0" w:space="0" w:color="auto"/>
                <w:left w:val="none" w:sz="0" w:space="0" w:color="auto"/>
                <w:bottom w:val="none" w:sz="0" w:space="0" w:color="auto"/>
                <w:right w:val="none" w:sz="0" w:space="0" w:color="auto"/>
              </w:divBdr>
              <w:divsChild>
                <w:div w:id="205456832">
                  <w:marLeft w:val="480"/>
                  <w:marRight w:val="0"/>
                  <w:marTop w:val="0"/>
                  <w:marBottom w:val="0"/>
                  <w:divBdr>
                    <w:top w:val="none" w:sz="0" w:space="0" w:color="auto"/>
                    <w:left w:val="none" w:sz="0" w:space="0" w:color="auto"/>
                    <w:bottom w:val="none" w:sz="0" w:space="0" w:color="auto"/>
                    <w:right w:val="none" w:sz="0" w:space="0" w:color="auto"/>
                  </w:divBdr>
                </w:div>
                <w:div w:id="438337355">
                  <w:marLeft w:val="480"/>
                  <w:marRight w:val="0"/>
                  <w:marTop w:val="0"/>
                  <w:marBottom w:val="0"/>
                  <w:divBdr>
                    <w:top w:val="none" w:sz="0" w:space="0" w:color="auto"/>
                    <w:left w:val="none" w:sz="0" w:space="0" w:color="auto"/>
                    <w:bottom w:val="none" w:sz="0" w:space="0" w:color="auto"/>
                    <w:right w:val="none" w:sz="0" w:space="0" w:color="auto"/>
                  </w:divBdr>
                </w:div>
                <w:div w:id="167600743">
                  <w:marLeft w:val="480"/>
                  <w:marRight w:val="0"/>
                  <w:marTop w:val="0"/>
                  <w:marBottom w:val="0"/>
                  <w:divBdr>
                    <w:top w:val="none" w:sz="0" w:space="0" w:color="auto"/>
                    <w:left w:val="none" w:sz="0" w:space="0" w:color="auto"/>
                    <w:bottom w:val="none" w:sz="0" w:space="0" w:color="auto"/>
                    <w:right w:val="none" w:sz="0" w:space="0" w:color="auto"/>
                  </w:divBdr>
                </w:div>
                <w:div w:id="640884757">
                  <w:marLeft w:val="480"/>
                  <w:marRight w:val="0"/>
                  <w:marTop w:val="0"/>
                  <w:marBottom w:val="0"/>
                  <w:divBdr>
                    <w:top w:val="none" w:sz="0" w:space="0" w:color="auto"/>
                    <w:left w:val="none" w:sz="0" w:space="0" w:color="auto"/>
                    <w:bottom w:val="none" w:sz="0" w:space="0" w:color="auto"/>
                    <w:right w:val="none" w:sz="0" w:space="0" w:color="auto"/>
                  </w:divBdr>
                </w:div>
                <w:div w:id="1164706698">
                  <w:marLeft w:val="480"/>
                  <w:marRight w:val="0"/>
                  <w:marTop w:val="0"/>
                  <w:marBottom w:val="0"/>
                  <w:divBdr>
                    <w:top w:val="none" w:sz="0" w:space="0" w:color="auto"/>
                    <w:left w:val="none" w:sz="0" w:space="0" w:color="auto"/>
                    <w:bottom w:val="none" w:sz="0" w:space="0" w:color="auto"/>
                    <w:right w:val="none" w:sz="0" w:space="0" w:color="auto"/>
                  </w:divBdr>
                </w:div>
                <w:div w:id="1402673903">
                  <w:marLeft w:val="480"/>
                  <w:marRight w:val="0"/>
                  <w:marTop w:val="0"/>
                  <w:marBottom w:val="0"/>
                  <w:divBdr>
                    <w:top w:val="none" w:sz="0" w:space="0" w:color="auto"/>
                    <w:left w:val="none" w:sz="0" w:space="0" w:color="auto"/>
                    <w:bottom w:val="none" w:sz="0" w:space="0" w:color="auto"/>
                    <w:right w:val="none" w:sz="0" w:space="0" w:color="auto"/>
                  </w:divBdr>
                </w:div>
                <w:div w:id="1296444937">
                  <w:marLeft w:val="480"/>
                  <w:marRight w:val="0"/>
                  <w:marTop w:val="0"/>
                  <w:marBottom w:val="0"/>
                  <w:divBdr>
                    <w:top w:val="none" w:sz="0" w:space="0" w:color="auto"/>
                    <w:left w:val="none" w:sz="0" w:space="0" w:color="auto"/>
                    <w:bottom w:val="none" w:sz="0" w:space="0" w:color="auto"/>
                    <w:right w:val="none" w:sz="0" w:space="0" w:color="auto"/>
                  </w:divBdr>
                </w:div>
                <w:div w:id="827939828">
                  <w:marLeft w:val="480"/>
                  <w:marRight w:val="0"/>
                  <w:marTop w:val="0"/>
                  <w:marBottom w:val="0"/>
                  <w:divBdr>
                    <w:top w:val="none" w:sz="0" w:space="0" w:color="auto"/>
                    <w:left w:val="none" w:sz="0" w:space="0" w:color="auto"/>
                    <w:bottom w:val="none" w:sz="0" w:space="0" w:color="auto"/>
                    <w:right w:val="none" w:sz="0" w:space="0" w:color="auto"/>
                  </w:divBdr>
                </w:div>
                <w:div w:id="1204639646">
                  <w:marLeft w:val="480"/>
                  <w:marRight w:val="0"/>
                  <w:marTop w:val="0"/>
                  <w:marBottom w:val="0"/>
                  <w:divBdr>
                    <w:top w:val="none" w:sz="0" w:space="0" w:color="auto"/>
                    <w:left w:val="none" w:sz="0" w:space="0" w:color="auto"/>
                    <w:bottom w:val="none" w:sz="0" w:space="0" w:color="auto"/>
                    <w:right w:val="none" w:sz="0" w:space="0" w:color="auto"/>
                  </w:divBdr>
                </w:div>
                <w:div w:id="1976567421">
                  <w:marLeft w:val="480"/>
                  <w:marRight w:val="0"/>
                  <w:marTop w:val="0"/>
                  <w:marBottom w:val="0"/>
                  <w:divBdr>
                    <w:top w:val="none" w:sz="0" w:space="0" w:color="auto"/>
                    <w:left w:val="none" w:sz="0" w:space="0" w:color="auto"/>
                    <w:bottom w:val="none" w:sz="0" w:space="0" w:color="auto"/>
                    <w:right w:val="none" w:sz="0" w:space="0" w:color="auto"/>
                  </w:divBdr>
                </w:div>
                <w:div w:id="1903757123">
                  <w:marLeft w:val="480"/>
                  <w:marRight w:val="0"/>
                  <w:marTop w:val="0"/>
                  <w:marBottom w:val="0"/>
                  <w:divBdr>
                    <w:top w:val="none" w:sz="0" w:space="0" w:color="auto"/>
                    <w:left w:val="none" w:sz="0" w:space="0" w:color="auto"/>
                    <w:bottom w:val="none" w:sz="0" w:space="0" w:color="auto"/>
                    <w:right w:val="none" w:sz="0" w:space="0" w:color="auto"/>
                  </w:divBdr>
                </w:div>
                <w:div w:id="277878244">
                  <w:marLeft w:val="480"/>
                  <w:marRight w:val="0"/>
                  <w:marTop w:val="0"/>
                  <w:marBottom w:val="0"/>
                  <w:divBdr>
                    <w:top w:val="none" w:sz="0" w:space="0" w:color="auto"/>
                    <w:left w:val="none" w:sz="0" w:space="0" w:color="auto"/>
                    <w:bottom w:val="none" w:sz="0" w:space="0" w:color="auto"/>
                    <w:right w:val="none" w:sz="0" w:space="0" w:color="auto"/>
                  </w:divBdr>
                </w:div>
                <w:div w:id="1731882265">
                  <w:marLeft w:val="480"/>
                  <w:marRight w:val="0"/>
                  <w:marTop w:val="0"/>
                  <w:marBottom w:val="0"/>
                  <w:divBdr>
                    <w:top w:val="none" w:sz="0" w:space="0" w:color="auto"/>
                    <w:left w:val="none" w:sz="0" w:space="0" w:color="auto"/>
                    <w:bottom w:val="none" w:sz="0" w:space="0" w:color="auto"/>
                    <w:right w:val="none" w:sz="0" w:space="0" w:color="auto"/>
                  </w:divBdr>
                </w:div>
                <w:div w:id="2137988849">
                  <w:marLeft w:val="480"/>
                  <w:marRight w:val="0"/>
                  <w:marTop w:val="0"/>
                  <w:marBottom w:val="0"/>
                  <w:divBdr>
                    <w:top w:val="none" w:sz="0" w:space="0" w:color="auto"/>
                    <w:left w:val="none" w:sz="0" w:space="0" w:color="auto"/>
                    <w:bottom w:val="none" w:sz="0" w:space="0" w:color="auto"/>
                    <w:right w:val="none" w:sz="0" w:space="0" w:color="auto"/>
                  </w:divBdr>
                </w:div>
                <w:div w:id="602810100">
                  <w:marLeft w:val="480"/>
                  <w:marRight w:val="0"/>
                  <w:marTop w:val="0"/>
                  <w:marBottom w:val="0"/>
                  <w:divBdr>
                    <w:top w:val="none" w:sz="0" w:space="0" w:color="auto"/>
                    <w:left w:val="none" w:sz="0" w:space="0" w:color="auto"/>
                    <w:bottom w:val="none" w:sz="0" w:space="0" w:color="auto"/>
                    <w:right w:val="none" w:sz="0" w:space="0" w:color="auto"/>
                  </w:divBdr>
                </w:div>
                <w:div w:id="2006669556">
                  <w:marLeft w:val="480"/>
                  <w:marRight w:val="0"/>
                  <w:marTop w:val="0"/>
                  <w:marBottom w:val="0"/>
                  <w:divBdr>
                    <w:top w:val="none" w:sz="0" w:space="0" w:color="auto"/>
                    <w:left w:val="none" w:sz="0" w:space="0" w:color="auto"/>
                    <w:bottom w:val="none" w:sz="0" w:space="0" w:color="auto"/>
                    <w:right w:val="none" w:sz="0" w:space="0" w:color="auto"/>
                  </w:divBdr>
                </w:div>
                <w:div w:id="777874289">
                  <w:marLeft w:val="480"/>
                  <w:marRight w:val="0"/>
                  <w:marTop w:val="0"/>
                  <w:marBottom w:val="0"/>
                  <w:divBdr>
                    <w:top w:val="none" w:sz="0" w:space="0" w:color="auto"/>
                    <w:left w:val="none" w:sz="0" w:space="0" w:color="auto"/>
                    <w:bottom w:val="none" w:sz="0" w:space="0" w:color="auto"/>
                    <w:right w:val="none" w:sz="0" w:space="0" w:color="auto"/>
                  </w:divBdr>
                </w:div>
                <w:div w:id="1941373319">
                  <w:marLeft w:val="480"/>
                  <w:marRight w:val="0"/>
                  <w:marTop w:val="0"/>
                  <w:marBottom w:val="0"/>
                  <w:divBdr>
                    <w:top w:val="none" w:sz="0" w:space="0" w:color="auto"/>
                    <w:left w:val="none" w:sz="0" w:space="0" w:color="auto"/>
                    <w:bottom w:val="none" w:sz="0" w:space="0" w:color="auto"/>
                    <w:right w:val="none" w:sz="0" w:space="0" w:color="auto"/>
                  </w:divBdr>
                </w:div>
                <w:div w:id="560869959">
                  <w:marLeft w:val="480"/>
                  <w:marRight w:val="0"/>
                  <w:marTop w:val="0"/>
                  <w:marBottom w:val="0"/>
                  <w:divBdr>
                    <w:top w:val="none" w:sz="0" w:space="0" w:color="auto"/>
                    <w:left w:val="none" w:sz="0" w:space="0" w:color="auto"/>
                    <w:bottom w:val="none" w:sz="0" w:space="0" w:color="auto"/>
                    <w:right w:val="none" w:sz="0" w:space="0" w:color="auto"/>
                  </w:divBdr>
                </w:div>
                <w:div w:id="1728065638">
                  <w:marLeft w:val="480"/>
                  <w:marRight w:val="0"/>
                  <w:marTop w:val="0"/>
                  <w:marBottom w:val="0"/>
                  <w:divBdr>
                    <w:top w:val="none" w:sz="0" w:space="0" w:color="auto"/>
                    <w:left w:val="none" w:sz="0" w:space="0" w:color="auto"/>
                    <w:bottom w:val="none" w:sz="0" w:space="0" w:color="auto"/>
                    <w:right w:val="none" w:sz="0" w:space="0" w:color="auto"/>
                  </w:divBdr>
                </w:div>
                <w:div w:id="1533224126">
                  <w:marLeft w:val="480"/>
                  <w:marRight w:val="0"/>
                  <w:marTop w:val="0"/>
                  <w:marBottom w:val="0"/>
                  <w:divBdr>
                    <w:top w:val="none" w:sz="0" w:space="0" w:color="auto"/>
                    <w:left w:val="none" w:sz="0" w:space="0" w:color="auto"/>
                    <w:bottom w:val="none" w:sz="0" w:space="0" w:color="auto"/>
                    <w:right w:val="none" w:sz="0" w:space="0" w:color="auto"/>
                  </w:divBdr>
                </w:div>
                <w:div w:id="241335274">
                  <w:marLeft w:val="480"/>
                  <w:marRight w:val="0"/>
                  <w:marTop w:val="0"/>
                  <w:marBottom w:val="0"/>
                  <w:divBdr>
                    <w:top w:val="none" w:sz="0" w:space="0" w:color="auto"/>
                    <w:left w:val="none" w:sz="0" w:space="0" w:color="auto"/>
                    <w:bottom w:val="none" w:sz="0" w:space="0" w:color="auto"/>
                    <w:right w:val="none" w:sz="0" w:space="0" w:color="auto"/>
                  </w:divBdr>
                </w:div>
                <w:div w:id="1934702425">
                  <w:marLeft w:val="480"/>
                  <w:marRight w:val="0"/>
                  <w:marTop w:val="0"/>
                  <w:marBottom w:val="0"/>
                  <w:divBdr>
                    <w:top w:val="none" w:sz="0" w:space="0" w:color="auto"/>
                    <w:left w:val="none" w:sz="0" w:space="0" w:color="auto"/>
                    <w:bottom w:val="none" w:sz="0" w:space="0" w:color="auto"/>
                    <w:right w:val="none" w:sz="0" w:space="0" w:color="auto"/>
                  </w:divBdr>
                </w:div>
                <w:div w:id="1859350968">
                  <w:marLeft w:val="480"/>
                  <w:marRight w:val="0"/>
                  <w:marTop w:val="0"/>
                  <w:marBottom w:val="0"/>
                  <w:divBdr>
                    <w:top w:val="none" w:sz="0" w:space="0" w:color="auto"/>
                    <w:left w:val="none" w:sz="0" w:space="0" w:color="auto"/>
                    <w:bottom w:val="none" w:sz="0" w:space="0" w:color="auto"/>
                    <w:right w:val="none" w:sz="0" w:space="0" w:color="auto"/>
                  </w:divBdr>
                </w:div>
                <w:div w:id="1242713031">
                  <w:marLeft w:val="480"/>
                  <w:marRight w:val="0"/>
                  <w:marTop w:val="0"/>
                  <w:marBottom w:val="0"/>
                  <w:divBdr>
                    <w:top w:val="none" w:sz="0" w:space="0" w:color="auto"/>
                    <w:left w:val="none" w:sz="0" w:space="0" w:color="auto"/>
                    <w:bottom w:val="none" w:sz="0" w:space="0" w:color="auto"/>
                    <w:right w:val="none" w:sz="0" w:space="0" w:color="auto"/>
                  </w:divBdr>
                </w:div>
                <w:div w:id="649479571">
                  <w:marLeft w:val="480"/>
                  <w:marRight w:val="0"/>
                  <w:marTop w:val="0"/>
                  <w:marBottom w:val="0"/>
                  <w:divBdr>
                    <w:top w:val="none" w:sz="0" w:space="0" w:color="auto"/>
                    <w:left w:val="none" w:sz="0" w:space="0" w:color="auto"/>
                    <w:bottom w:val="none" w:sz="0" w:space="0" w:color="auto"/>
                    <w:right w:val="none" w:sz="0" w:space="0" w:color="auto"/>
                  </w:divBdr>
                </w:div>
                <w:div w:id="615454555">
                  <w:marLeft w:val="480"/>
                  <w:marRight w:val="0"/>
                  <w:marTop w:val="0"/>
                  <w:marBottom w:val="0"/>
                  <w:divBdr>
                    <w:top w:val="none" w:sz="0" w:space="0" w:color="auto"/>
                    <w:left w:val="none" w:sz="0" w:space="0" w:color="auto"/>
                    <w:bottom w:val="none" w:sz="0" w:space="0" w:color="auto"/>
                    <w:right w:val="none" w:sz="0" w:space="0" w:color="auto"/>
                  </w:divBdr>
                </w:div>
                <w:div w:id="18242434">
                  <w:marLeft w:val="480"/>
                  <w:marRight w:val="0"/>
                  <w:marTop w:val="0"/>
                  <w:marBottom w:val="0"/>
                  <w:divBdr>
                    <w:top w:val="none" w:sz="0" w:space="0" w:color="auto"/>
                    <w:left w:val="none" w:sz="0" w:space="0" w:color="auto"/>
                    <w:bottom w:val="none" w:sz="0" w:space="0" w:color="auto"/>
                    <w:right w:val="none" w:sz="0" w:space="0" w:color="auto"/>
                  </w:divBdr>
                </w:div>
                <w:div w:id="659701382">
                  <w:marLeft w:val="480"/>
                  <w:marRight w:val="0"/>
                  <w:marTop w:val="0"/>
                  <w:marBottom w:val="0"/>
                  <w:divBdr>
                    <w:top w:val="none" w:sz="0" w:space="0" w:color="auto"/>
                    <w:left w:val="none" w:sz="0" w:space="0" w:color="auto"/>
                    <w:bottom w:val="none" w:sz="0" w:space="0" w:color="auto"/>
                    <w:right w:val="none" w:sz="0" w:space="0" w:color="auto"/>
                  </w:divBdr>
                </w:div>
                <w:div w:id="1053775012">
                  <w:marLeft w:val="480"/>
                  <w:marRight w:val="0"/>
                  <w:marTop w:val="0"/>
                  <w:marBottom w:val="0"/>
                  <w:divBdr>
                    <w:top w:val="none" w:sz="0" w:space="0" w:color="auto"/>
                    <w:left w:val="none" w:sz="0" w:space="0" w:color="auto"/>
                    <w:bottom w:val="none" w:sz="0" w:space="0" w:color="auto"/>
                    <w:right w:val="none" w:sz="0" w:space="0" w:color="auto"/>
                  </w:divBdr>
                </w:div>
                <w:div w:id="728772226">
                  <w:marLeft w:val="480"/>
                  <w:marRight w:val="0"/>
                  <w:marTop w:val="0"/>
                  <w:marBottom w:val="0"/>
                  <w:divBdr>
                    <w:top w:val="none" w:sz="0" w:space="0" w:color="auto"/>
                    <w:left w:val="none" w:sz="0" w:space="0" w:color="auto"/>
                    <w:bottom w:val="none" w:sz="0" w:space="0" w:color="auto"/>
                    <w:right w:val="none" w:sz="0" w:space="0" w:color="auto"/>
                  </w:divBdr>
                </w:div>
                <w:div w:id="926421921">
                  <w:marLeft w:val="480"/>
                  <w:marRight w:val="0"/>
                  <w:marTop w:val="0"/>
                  <w:marBottom w:val="0"/>
                  <w:divBdr>
                    <w:top w:val="none" w:sz="0" w:space="0" w:color="auto"/>
                    <w:left w:val="none" w:sz="0" w:space="0" w:color="auto"/>
                    <w:bottom w:val="none" w:sz="0" w:space="0" w:color="auto"/>
                    <w:right w:val="none" w:sz="0" w:space="0" w:color="auto"/>
                  </w:divBdr>
                </w:div>
                <w:div w:id="140775928">
                  <w:marLeft w:val="480"/>
                  <w:marRight w:val="0"/>
                  <w:marTop w:val="0"/>
                  <w:marBottom w:val="0"/>
                  <w:divBdr>
                    <w:top w:val="none" w:sz="0" w:space="0" w:color="auto"/>
                    <w:left w:val="none" w:sz="0" w:space="0" w:color="auto"/>
                    <w:bottom w:val="none" w:sz="0" w:space="0" w:color="auto"/>
                    <w:right w:val="none" w:sz="0" w:space="0" w:color="auto"/>
                  </w:divBdr>
                </w:div>
                <w:div w:id="1489709474">
                  <w:marLeft w:val="480"/>
                  <w:marRight w:val="0"/>
                  <w:marTop w:val="0"/>
                  <w:marBottom w:val="0"/>
                  <w:divBdr>
                    <w:top w:val="none" w:sz="0" w:space="0" w:color="auto"/>
                    <w:left w:val="none" w:sz="0" w:space="0" w:color="auto"/>
                    <w:bottom w:val="none" w:sz="0" w:space="0" w:color="auto"/>
                    <w:right w:val="none" w:sz="0" w:space="0" w:color="auto"/>
                  </w:divBdr>
                </w:div>
                <w:div w:id="1122110526">
                  <w:marLeft w:val="480"/>
                  <w:marRight w:val="0"/>
                  <w:marTop w:val="0"/>
                  <w:marBottom w:val="0"/>
                  <w:divBdr>
                    <w:top w:val="none" w:sz="0" w:space="0" w:color="auto"/>
                    <w:left w:val="none" w:sz="0" w:space="0" w:color="auto"/>
                    <w:bottom w:val="none" w:sz="0" w:space="0" w:color="auto"/>
                    <w:right w:val="none" w:sz="0" w:space="0" w:color="auto"/>
                  </w:divBdr>
                </w:div>
                <w:div w:id="960647805">
                  <w:marLeft w:val="480"/>
                  <w:marRight w:val="0"/>
                  <w:marTop w:val="0"/>
                  <w:marBottom w:val="0"/>
                  <w:divBdr>
                    <w:top w:val="none" w:sz="0" w:space="0" w:color="auto"/>
                    <w:left w:val="none" w:sz="0" w:space="0" w:color="auto"/>
                    <w:bottom w:val="none" w:sz="0" w:space="0" w:color="auto"/>
                    <w:right w:val="none" w:sz="0" w:space="0" w:color="auto"/>
                  </w:divBdr>
                </w:div>
                <w:div w:id="471488397">
                  <w:marLeft w:val="480"/>
                  <w:marRight w:val="0"/>
                  <w:marTop w:val="0"/>
                  <w:marBottom w:val="0"/>
                  <w:divBdr>
                    <w:top w:val="none" w:sz="0" w:space="0" w:color="auto"/>
                    <w:left w:val="none" w:sz="0" w:space="0" w:color="auto"/>
                    <w:bottom w:val="none" w:sz="0" w:space="0" w:color="auto"/>
                    <w:right w:val="none" w:sz="0" w:space="0" w:color="auto"/>
                  </w:divBdr>
                </w:div>
                <w:div w:id="1873834793">
                  <w:marLeft w:val="480"/>
                  <w:marRight w:val="0"/>
                  <w:marTop w:val="0"/>
                  <w:marBottom w:val="0"/>
                  <w:divBdr>
                    <w:top w:val="none" w:sz="0" w:space="0" w:color="auto"/>
                    <w:left w:val="none" w:sz="0" w:space="0" w:color="auto"/>
                    <w:bottom w:val="none" w:sz="0" w:space="0" w:color="auto"/>
                    <w:right w:val="none" w:sz="0" w:space="0" w:color="auto"/>
                  </w:divBdr>
                </w:div>
                <w:div w:id="97063803">
                  <w:marLeft w:val="480"/>
                  <w:marRight w:val="0"/>
                  <w:marTop w:val="0"/>
                  <w:marBottom w:val="0"/>
                  <w:divBdr>
                    <w:top w:val="none" w:sz="0" w:space="0" w:color="auto"/>
                    <w:left w:val="none" w:sz="0" w:space="0" w:color="auto"/>
                    <w:bottom w:val="none" w:sz="0" w:space="0" w:color="auto"/>
                    <w:right w:val="none" w:sz="0" w:space="0" w:color="auto"/>
                  </w:divBdr>
                </w:div>
                <w:div w:id="1798256329">
                  <w:marLeft w:val="480"/>
                  <w:marRight w:val="0"/>
                  <w:marTop w:val="0"/>
                  <w:marBottom w:val="0"/>
                  <w:divBdr>
                    <w:top w:val="none" w:sz="0" w:space="0" w:color="auto"/>
                    <w:left w:val="none" w:sz="0" w:space="0" w:color="auto"/>
                    <w:bottom w:val="none" w:sz="0" w:space="0" w:color="auto"/>
                    <w:right w:val="none" w:sz="0" w:space="0" w:color="auto"/>
                  </w:divBdr>
                </w:div>
                <w:div w:id="1569533208">
                  <w:marLeft w:val="480"/>
                  <w:marRight w:val="0"/>
                  <w:marTop w:val="0"/>
                  <w:marBottom w:val="0"/>
                  <w:divBdr>
                    <w:top w:val="none" w:sz="0" w:space="0" w:color="auto"/>
                    <w:left w:val="none" w:sz="0" w:space="0" w:color="auto"/>
                    <w:bottom w:val="none" w:sz="0" w:space="0" w:color="auto"/>
                    <w:right w:val="none" w:sz="0" w:space="0" w:color="auto"/>
                  </w:divBdr>
                </w:div>
                <w:div w:id="214195612">
                  <w:marLeft w:val="480"/>
                  <w:marRight w:val="0"/>
                  <w:marTop w:val="0"/>
                  <w:marBottom w:val="0"/>
                  <w:divBdr>
                    <w:top w:val="none" w:sz="0" w:space="0" w:color="auto"/>
                    <w:left w:val="none" w:sz="0" w:space="0" w:color="auto"/>
                    <w:bottom w:val="none" w:sz="0" w:space="0" w:color="auto"/>
                    <w:right w:val="none" w:sz="0" w:space="0" w:color="auto"/>
                  </w:divBdr>
                </w:div>
                <w:div w:id="1479834904">
                  <w:marLeft w:val="480"/>
                  <w:marRight w:val="0"/>
                  <w:marTop w:val="0"/>
                  <w:marBottom w:val="0"/>
                  <w:divBdr>
                    <w:top w:val="none" w:sz="0" w:space="0" w:color="auto"/>
                    <w:left w:val="none" w:sz="0" w:space="0" w:color="auto"/>
                    <w:bottom w:val="none" w:sz="0" w:space="0" w:color="auto"/>
                    <w:right w:val="none" w:sz="0" w:space="0" w:color="auto"/>
                  </w:divBdr>
                </w:div>
                <w:div w:id="1076364065">
                  <w:marLeft w:val="480"/>
                  <w:marRight w:val="0"/>
                  <w:marTop w:val="0"/>
                  <w:marBottom w:val="0"/>
                  <w:divBdr>
                    <w:top w:val="none" w:sz="0" w:space="0" w:color="auto"/>
                    <w:left w:val="none" w:sz="0" w:space="0" w:color="auto"/>
                    <w:bottom w:val="none" w:sz="0" w:space="0" w:color="auto"/>
                    <w:right w:val="none" w:sz="0" w:space="0" w:color="auto"/>
                  </w:divBdr>
                </w:div>
                <w:div w:id="573972529">
                  <w:marLeft w:val="480"/>
                  <w:marRight w:val="0"/>
                  <w:marTop w:val="0"/>
                  <w:marBottom w:val="0"/>
                  <w:divBdr>
                    <w:top w:val="none" w:sz="0" w:space="0" w:color="auto"/>
                    <w:left w:val="none" w:sz="0" w:space="0" w:color="auto"/>
                    <w:bottom w:val="none" w:sz="0" w:space="0" w:color="auto"/>
                    <w:right w:val="none" w:sz="0" w:space="0" w:color="auto"/>
                  </w:divBdr>
                </w:div>
                <w:div w:id="75169946">
                  <w:marLeft w:val="480"/>
                  <w:marRight w:val="0"/>
                  <w:marTop w:val="0"/>
                  <w:marBottom w:val="0"/>
                  <w:divBdr>
                    <w:top w:val="none" w:sz="0" w:space="0" w:color="auto"/>
                    <w:left w:val="none" w:sz="0" w:space="0" w:color="auto"/>
                    <w:bottom w:val="none" w:sz="0" w:space="0" w:color="auto"/>
                    <w:right w:val="none" w:sz="0" w:space="0" w:color="auto"/>
                  </w:divBdr>
                </w:div>
                <w:div w:id="737364600">
                  <w:marLeft w:val="480"/>
                  <w:marRight w:val="0"/>
                  <w:marTop w:val="0"/>
                  <w:marBottom w:val="0"/>
                  <w:divBdr>
                    <w:top w:val="none" w:sz="0" w:space="0" w:color="auto"/>
                    <w:left w:val="none" w:sz="0" w:space="0" w:color="auto"/>
                    <w:bottom w:val="none" w:sz="0" w:space="0" w:color="auto"/>
                    <w:right w:val="none" w:sz="0" w:space="0" w:color="auto"/>
                  </w:divBdr>
                </w:div>
                <w:div w:id="148980186">
                  <w:marLeft w:val="480"/>
                  <w:marRight w:val="0"/>
                  <w:marTop w:val="0"/>
                  <w:marBottom w:val="0"/>
                  <w:divBdr>
                    <w:top w:val="none" w:sz="0" w:space="0" w:color="auto"/>
                    <w:left w:val="none" w:sz="0" w:space="0" w:color="auto"/>
                    <w:bottom w:val="none" w:sz="0" w:space="0" w:color="auto"/>
                    <w:right w:val="none" w:sz="0" w:space="0" w:color="auto"/>
                  </w:divBdr>
                </w:div>
                <w:div w:id="1903906865">
                  <w:marLeft w:val="480"/>
                  <w:marRight w:val="0"/>
                  <w:marTop w:val="0"/>
                  <w:marBottom w:val="0"/>
                  <w:divBdr>
                    <w:top w:val="none" w:sz="0" w:space="0" w:color="auto"/>
                    <w:left w:val="none" w:sz="0" w:space="0" w:color="auto"/>
                    <w:bottom w:val="none" w:sz="0" w:space="0" w:color="auto"/>
                    <w:right w:val="none" w:sz="0" w:space="0" w:color="auto"/>
                  </w:divBdr>
                </w:div>
                <w:div w:id="2034990425">
                  <w:marLeft w:val="480"/>
                  <w:marRight w:val="0"/>
                  <w:marTop w:val="0"/>
                  <w:marBottom w:val="0"/>
                  <w:divBdr>
                    <w:top w:val="none" w:sz="0" w:space="0" w:color="auto"/>
                    <w:left w:val="none" w:sz="0" w:space="0" w:color="auto"/>
                    <w:bottom w:val="none" w:sz="0" w:space="0" w:color="auto"/>
                    <w:right w:val="none" w:sz="0" w:space="0" w:color="auto"/>
                  </w:divBdr>
                </w:div>
                <w:div w:id="2135126784">
                  <w:marLeft w:val="480"/>
                  <w:marRight w:val="0"/>
                  <w:marTop w:val="0"/>
                  <w:marBottom w:val="0"/>
                  <w:divBdr>
                    <w:top w:val="none" w:sz="0" w:space="0" w:color="auto"/>
                    <w:left w:val="none" w:sz="0" w:space="0" w:color="auto"/>
                    <w:bottom w:val="none" w:sz="0" w:space="0" w:color="auto"/>
                    <w:right w:val="none" w:sz="0" w:space="0" w:color="auto"/>
                  </w:divBdr>
                </w:div>
              </w:divsChild>
            </w:div>
            <w:div w:id="1682853037">
              <w:marLeft w:val="0"/>
              <w:marRight w:val="0"/>
              <w:marTop w:val="0"/>
              <w:marBottom w:val="0"/>
              <w:divBdr>
                <w:top w:val="none" w:sz="0" w:space="0" w:color="auto"/>
                <w:left w:val="none" w:sz="0" w:space="0" w:color="auto"/>
                <w:bottom w:val="none" w:sz="0" w:space="0" w:color="auto"/>
                <w:right w:val="none" w:sz="0" w:space="0" w:color="auto"/>
              </w:divBdr>
              <w:divsChild>
                <w:div w:id="735324094">
                  <w:marLeft w:val="480"/>
                  <w:marRight w:val="0"/>
                  <w:marTop w:val="0"/>
                  <w:marBottom w:val="0"/>
                  <w:divBdr>
                    <w:top w:val="none" w:sz="0" w:space="0" w:color="auto"/>
                    <w:left w:val="none" w:sz="0" w:space="0" w:color="auto"/>
                    <w:bottom w:val="none" w:sz="0" w:space="0" w:color="auto"/>
                    <w:right w:val="none" w:sz="0" w:space="0" w:color="auto"/>
                  </w:divBdr>
                </w:div>
                <w:div w:id="727802703">
                  <w:marLeft w:val="480"/>
                  <w:marRight w:val="0"/>
                  <w:marTop w:val="0"/>
                  <w:marBottom w:val="0"/>
                  <w:divBdr>
                    <w:top w:val="none" w:sz="0" w:space="0" w:color="auto"/>
                    <w:left w:val="none" w:sz="0" w:space="0" w:color="auto"/>
                    <w:bottom w:val="none" w:sz="0" w:space="0" w:color="auto"/>
                    <w:right w:val="none" w:sz="0" w:space="0" w:color="auto"/>
                  </w:divBdr>
                </w:div>
                <w:div w:id="1686982968">
                  <w:marLeft w:val="480"/>
                  <w:marRight w:val="0"/>
                  <w:marTop w:val="0"/>
                  <w:marBottom w:val="0"/>
                  <w:divBdr>
                    <w:top w:val="none" w:sz="0" w:space="0" w:color="auto"/>
                    <w:left w:val="none" w:sz="0" w:space="0" w:color="auto"/>
                    <w:bottom w:val="none" w:sz="0" w:space="0" w:color="auto"/>
                    <w:right w:val="none" w:sz="0" w:space="0" w:color="auto"/>
                  </w:divBdr>
                </w:div>
                <w:div w:id="1905949075">
                  <w:marLeft w:val="480"/>
                  <w:marRight w:val="0"/>
                  <w:marTop w:val="0"/>
                  <w:marBottom w:val="0"/>
                  <w:divBdr>
                    <w:top w:val="none" w:sz="0" w:space="0" w:color="auto"/>
                    <w:left w:val="none" w:sz="0" w:space="0" w:color="auto"/>
                    <w:bottom w:val="none" w:sz="0" w:space="0" w:color="auto"/>
                    <w:right w:val="none" w:sz="0" w:space="0" w:color="auto"/>
                  </w:divBdr>
                </w:div>
                <w:div w:id="934438667">
                  <w:marLeft w:val="480"/>
                  <w:marRight w:val="0"/>
                  <w:marTop w:val="0"/>
                  <w:marBottom w:val="0"/>
                  <w:divBdr>
                    <w:top w:val="none" w:sz="0" w:space="0" w:color="auto"/>
                    <w:left w:val="none" w:sz="0" w:space="0" w:color="auto"/>
                    <w:bottom w:val="none" w:sz="0" w:space="0" w:color="auto"/>
                    <w:right w:val="none" w:sz="0" w:space="0" w:color="auto"/>
                  </w:divBdr>
                </w:div>
                <w:div w:id="811943703">
                  <w:marLeft w:val="480"/>
                  <w:marRight w:val="0"/>
                  <w:marTop w:val="0"/>
                  <w:marBottom w:val="0"/>
                  <w:divBdr>
                    <w:top w:val="none" w:sz="0" w:space="0" w:color="auto"/>
                    <w:left w:val="none" w:sz="0" w:space="0" w:color="auto"/>
                    <w:bottom w:val="none" w:sz="0" w:space="0" w:color="auto"/>
                    <w:right w:val="none" w:sz="0" w:space="0" w:color="auto"/>
                  </w:divBdr>
                </w:div>
                <w:div w:id="1524784072">
                  <w:marLeft w:val="480"/>
                  <w:marRight w:val="0"/>
                  <w:marTop w:val="0"/>
                  <w:marBottom w:val="0"/>
                  <w:divBdr>
                    <w:top w:val="none" w:sz="0" w:space="0" w:color="auto"/>
                    <w:left w:val="none" w:sz="0" w:space="0" w:color="auto"/>
                    <w:bottom w:val="none" w:sz="0" w:space="0" w:color="auto"/>
                    <w:right w:val="none" w:sz="0" w:space="0" w:color="auto"/>
                  </w:divBdr>
                </w:div>
                <w:div w:id="916212647">
                  <w:marLeft w:val="480"/>
                  <w:marRight w:val="0"/>
                  <w:marTop w:val="0"/>
                  <w:marBottom w:val="0"/>
                  <w:divBdr>
                    <w:top w:val="none" w:sz="0" w:space="0" w:color="auto"/>
                    <w:left w:val="none" w:sz="0" w:space="0" w:color="auto"/>
                    <w:bottom w:val="none" w:sz="0" w:space="0" w:color="auto"/>
                    <w:right w:val="none" w:sz="0" w:space="0" w:color="auto"/>
                  </w:divBdr>
                </w:div>
                <w:div w:id="1973555928">
                  <w:marLeft w:val="480"/>
                  <w:marRight w:val="0"/>
                  <w:marTop w:val="0"/>
                  <w:marBottom w:val="0"/>
                  <w:divBdr>
                    <w:top w:val="none" w:sz="0" w:space="0" w:color="auto"/>
                    <w:left w:val="none" w:sz="0" w:space="0" w:color="auto"/>
                    <w:bottom w:val="none" w:sz="0" w:space="0" w:color="auto"/>
                    <w:right w:val="none" w:sz="0" w:space="0" w:color="auto"/>
                  </w:divBdr>
                </w:div>
                <w:div w:id="1789472122">
                  <w:marLeft w:val="480"/>
                  <w:marRight w:val="0"/>
                  <w:marTop w:val="0"/>
                  <w:marBottom w:val="0"/>
                  <w:divBdr>
                    <w:top w:val="none" w:sz="0" w:space="0" w:color="auto"/>
                    <w:left w:val="none" w:sz="0" w:space="0" w:color="auto"/>
                    <w:bottom w:val="none" w:sz="0" w:space="0" w:color="auto"/>
                    <w:right w:val="none" w:sz="0" w:space="0" w:color="auto"/>
                  </w:divBdr>
                </w:div>
                <w:div w:id="756244271">
                  <w:marLeft w:val="480"/>
                  <w:marRight w:val="0"/>
                  <w:marTop w:val="0"/>
                  <w:marBottom w:val="0"/>
                  <w:divBdr>
                    <w:top w:val="none" w:sz="0" w:space="0" w:color="auto"/>
                    <w:left w:val="none" w:sz="0" w:space="0" w:color="auto"/>
                    <w:bottom w:val="none" w:sz="0" w:space="0" w:color="auto"/>
                    <w:right w:val="none" w:sz="0" w:space="0" w:color="auto"/>
                  </w:divBdr>
                </w:div>
                <w:div w:id="715860771">
                  <w:marLeft w:val="480"/>
                  <w:marRight w:val="0"/>
                  <w:marTop w:val="0"/>
                  <w:marBottom w:val="0"/>
                  <w:divBdr>
                    <w:top w:val="none" w:sz="0" w:space="0" w:color="auto"/>
                    <w:left w:val="none" w:sz="0" w:space="0" w:color="auto"/>
                    <w:bottom w:val="none" w:sz="0" w:space="0" w:color="auto"/>
                    <w:right w:val="none" w:sz="0" w:space="0" w:color="auto"/>
                  </w:divBdr>
                </w:div>
                <w:div w:id="1882329001">
                  <w:marLeft w:val="480"/>
                  <w:marRight w:val="0"/>
                  <w:marTop w:val="0"/>
                  <w:marBottom w:val="0"/>
                  <w:divBdr>
                    <w:top w:val="none" w:sz="0" w:space="0" w:color="auto"/>
                    <w:left w:val="none" w:sz="0" w:space="0" w:color="auto"/>
                    <w:bottom w:val="none" w:sz="0" w:space="0" w:color="auto"/>
                    <w:right w:val="none" w:sz="0" w:space="0" w:color="auto"/>
                  </w:divBdr>
                </w:div>
                <w:div w:id="1652325774">
                  <w:marLeft w:val="480"/>
                  <w:marRight w:val="0"/>
                  <w:marTop w:val="0"/>
                  <w:marBottom w:val="0"/>
                  <w:divBdr>
                    <w:top w:val="none" w:sz="0" w:space="0" w:color="auto"/>
                    <w:left w:val="none" w:sz="0" w:space="0" w:color="auto"/>
                    <w:bottom w:val="none" w:sz="0" w:space="0" w:color="auto"/>
                    <w:right w:val="none" w:sz="0" w:space="0" w:color="auto"/>
                  </w:divBdr>
                </w:div>
                <w:div w:id="1708482219">
                  <w:marLeft w:val="480"/>
                  <w:marRight w:val="0"/>
                  <w:marTop w:val="0"/>
                  <w:marBottom w:val="0"/>
                  <w:divBdr>
                    <w:top w:val="none" w:sz="0" w:space="0" w:color="auto"/>
                    <w:left w:val="none" w:sz="0" w:space="0" w:color="auto"/>
                    <w:bottom w:val="none" w:sz="0" w:space="0" w:color="auto"/>
                    <w:right w:val="none" w:sz="0" w:space="0" w:color="auto"/>
                  </w:divBdr>
                </w:div>
                <w:div w:id="1999073633">
                  <w:marLeft w:val="480"/>
                  <w:marRight w:val="0"/>
                  <w:marTop w:val="0"/>
                  <w:marBottom w:val="0"/>
                  <w:divBdr>
                    <w:top w:val="none" w:sz="0" w:space="0" w:color="auto"/>
                    <w:left w:val="none" w:sz="0" w:space="0" w:color="auto"/>
                    <w:bottom w:val="none" w:sz="0" w:space="0" w:color="auto"/>
                    <w:right w:val="none" w:sz="0" w:space="0" w:color="auto"/>
                  </w:divBdr>
                </w:div>
                <w:div w:id="1335717983">
                  <w:marLeft w:val="480"/>
                  <w:marRight w:val="0"/>
                  <w:marTop w:val="0"/>
                  <w:marBottom w:val="0"/>
                  <w:divBdr>
                    <w:top w:val="none" w:sz="0" w:space="0" w:color="auto"/>
                    <w:left w:val="none" w:sz="0" w:space="0" w:color="auto"/>
                    <w:bottom w:val="none" w:sz="0" w:space="0" w:color="auto"/>
                    <w:right w:val="none" w:sz="0" w:space="0" w:color="auto"/>
                  </w:divBdr>
                </w:div>
                <w:div w:id="438263901">
                  <w:marLeft w:val="480"/>
                  <w:marRight w:val="0"/>
                  <w:marTop w:val="0"/>
                  <w:marBottom w:val="0"/>
                  <w:divBdr>
                    <w:top w:val="none" w:sz="0" w:space="0" w:color="auto"/>
                    <w:left w:val="none" w:sz="0" w:space="0" w:color="auto"/>
                    <w:bottom w:val="none" w:sz="0" w:space="0" w:color="auto"/>
                    <w:right w:val="none" w:sz="0" w:space="0" w:color="auto"/>
                  </w:divBdr>
                </w:div>
                <w:div w:id="2090224135">
                  <w:marLeft w:val="480"/>
                  <w:marRight w:val="0"/>
                  <w:marTop w:val="0"/>
                  <w:marBottom w:val="0"/>
                  <w:divBdr>
                    <w:top w:val="none" w:sz="0" w:space="0" w:color="auto"/>
                    <w:left w:val="none" w:sz="0" w:space="0" w:color="auto"/>
                    <w:bottom w:val="none" w:sz="0" w:space="0" w:color="auto"/>
                    <w:right w:val="none" w:sz="0" w:space="0" w:color="auto"/>
                  </w:divBdr>
                </w:div>
                <w:div w:id="478688205">
                  <w:marLeft w:val="480"/>
                  <w:marRight w:val="0"/>
                  <w:marTop w:val="0"/>
                  <w:marBottom w:val="0"/>
                  <w:divBdr>
                    <w:top w:val="none" w:sz="0" w:space="0" w:color="auto"/>
                    <w:left w:val="none" w:sz="0" w:space="0" w:color="auto"/>
                    <w:bottom w:val="none" w:sz="0" w:space="0" w:color="auto"/>
                    <w:right w:val="none" w:sz="0" w:space="0" w:color="auto"/>
                  </w:divBdr>
                </w:div>
                <w:div w:id="1343161379">
                  <w:marLeft w:val="480"/>
                  <w:marRight w:val="0"/>
                  <w:marTop w:val="0"/>
                  <w:marBottom w:val="0"/>
                  <w:divBdr>
                    <w:top w:val="none" w:sz="0" w:space="0" w:color="auto"/>
                    <w:left w:val="none" w:sz="0" w:space="0" w:color="auto"/>
                    <w:bottom w:val="none" w:sz="0" w:space="0" w:color="auto"/>
                    <w:right w:val="none" w:sz="0" w:space="0" w:color="auto"/>
                  </w:divBdr>
                </w:div>
                <w:div w:id="919170489">
                  <w:marLeft w:val="480"/>
                  <w:marRight w:val="0"/>
                  <w:marTop w:val="0"/>
                  <w:marBottom w:val="0"/>
                  <w:divBdr>
                    <w:top w:val="none" w:sz="0" w:space="0" w:color="auto"/>
                    <w:left w:val="none" w:sz="0" w:space="0" w:color="auto"/>
                    <w:bottom w:val="none" w:sz="0" w:space="0" w:color="auto"/>
                    <w:right w:val="none" w:sz="0" w:space="0" w:color="auto"/>
                  </w:divBdr>
                </w:div>
                <w:div w:id="2102749714">
                  <w:marLeft w:val="480"/>
                  <w:marRight w:val="0"/>
                  <w:marTop w:val="0"/>
                  <w:marBottom w:val="0"/>
                  <w:divBdr>
                    <w:top w:val="none" w:sz="0" w:space="0" w:color="auto"/>
                    <w:left w:val="none" w:sz="0" w:space="0" w:color="auto"/>
                    <w:bottom w:val="none" w:sz="0" w:space="0" w:color="auto"/>
                    <w:right w:val="none" w:sz="0" w:space="0" w:color="auto"/>
                  </w:divBdr>
                </w:div>
                <w:div w:id="1844584655">
                  <w:marLeft w:val="480"/>
                  <w:marRight w:val="0"/>
                  <w:marTop w:val="0"/>
                  <w:marBottom w:val="0"/>
                  <w:divBdr>
                    <w:top w:val="none" w:sz="0" w:space="0" w:color="auto"/>
                    <w:left w:val="none" w:sz="0" w:space="0" w:color="auto"/>
                    <w:bottom w:val="none" w:sz="0" w:space="0" w:color="auto"/>
                    <w:right w:val="none" w:sz="0" w:space="0" w:color="auto"/>
                  </w:divBdr>
                </w:div>
                <w:div w:id="798450011">
                  <w:marLeft w:val="480"/>
                  <w:marRight w:val="0"/>
                  <w:marTop w:val="0"/>
                  <w:marBottom w:val="0"/>
                  <w:divBdr>
                    <w:top w:val="none" w:sz="0" w:space="0" w:color="auto"/>
                    <w:left w:val="none" w:sz="0" w:space="0" w:color="auto"/>
                    <w:bottom w:val="none" w:sz="0" w:space="0" w:color="auto"/>
                    <w:right w:val="none" w:sz="0" w:space="0" w:color="auto"/>
                  </w:divBdr>
                </w:div>
                <w:div w:id="16346950">
                  <w:marLeft w:val="480"/>
                  <w:marRight w:val="0"/>
                  <w:marTop w:val="0"/>
                  <w:marBottom w:val="0"/>
                  <w:divBdr>
                    <w:top w:val="none" w:sz="0" w:space="0" w:color="auto"/>
                    <w:left w:val="none" w:sz="0" w:space="0" w:color="auto"/>
                    <w:bottom w:val="none" w:sz="0" w:space="0" w:color="auto"/>
                    <w:right w:val="none" w:sz="0" w:space="0" w:color="auto"/>
                  </w:divBdr>
                </w:div>
                <w:div w:id="2108498723">
                  <w:marLeft w:val="480"/>
                  <w:marRight w:val="0"/>
                  <w:marTop w:val="0"/>
                  <w:marBottom w:val="0"/>
                  <w:divBdr>
                    <w:top w:val="none" w:sz="0" w:space="0" w:color="auto"/>
                    <w:left w:val="none" w:sz="0" w:space="0" w:color="auto"/>
                    <w:bottom w:val="none" w:sz="0" w:space="0" w:color="auto"/>
                    <w:right w:val="none" w:sz="0" w:space="0" w:color="auto"/>
                  </w:divBdr>
                </w:div>
                <w:div w:id="417561804">
                  <w:marLeft w:val="480"/>
                  <w:marRight w:val="0"/>
                  <w:marTop w:val="0"/>
                  <w:marBottom w:val="0"/>
                  <w:divBdr>
                    <w:top w:val="none" w:sz="0" w:space="0" w:color="auto"/>
                    <w:left w:val="none" w:sz="0" w:space="0" w:color="auto"/>
                    <w:bottom w:val="none" w:sz="0" w:space="0" w:color="auto"/>
                    <w:right w:val="none" w:sz="0" w:space="0" w:color="auto"/>
                  </w:divBdr>
                </w:div>
                <w:div w:id="1500344642">
                  <w:marLeft w:val="480"/>
                  <w:marRight w:val="0"/>
                  <w:marTop w:val="0"/>
                  <w:marBottom w:val="0"/>
                  <w:divBdr>
                    <w:top w:val="none" w:sz="0" w:space="0" w:color="auto"/>
                    <w:left w:val="none" w:sz="0" w:space="0" w:color="auto"/>
                    <w:bottom w:val="none" w:sz="0" w:space="0" w:color="auto"/>
                    <w:right w:val="none" w:sz="0" w:space="0" w:color="auto"/>
                  </w:divBdr>
                </w:div>
                <w:div w:id="156650449">
                  <w:marLeft w:val="480"/>
                  <w:marRight w:val="0"/>
                  <w:marTop w:val="0"/>
                  <w:marBottom w:val="0"/>
                  <w:divBdr>
                    <w:top w:val="none" w:sz="0" w:space="0" w:color="auto"/>
                    <w:left w:val="none" w:sz="0" w:space="0" w:color="auto"/>
                    <w:bottom w:val="none" w:sz="0" w:space="0" w:color="auto"/>
                    <w:right w:val="none" w:sz="0" w:space="0" w:color="auto"/>
                  </w:divBdr>
                </w:div>
                <w:div w:id="1101871270">
                  <w:marLeft w:val="480"/>
                  <w:marRight w:val="0"/>
                  <w:marTop w:val="0"/>
                  <w:marBottom w:val="0"/>
                  <w:divBdr>
                    <w:top w:val="none" w:sz="0" w:space="0" w:color="auto"/>
                    <w:left w:val="none" w:sz="0" w:space="0" w:color="auto"/>
                    <w:bottom w:val="none" w:sz="0" w:space="0" w:color="auto"/>
                    <w:right w:val="none" w:sz="0" w:space="0" w:color="auto"/>
                  </w:divBdr>
                </w:div>
                <w:div w:id="1041513139">
                  <w:marLeft w:val="480"/>
                  <w:marRight w:val="0"/>
                  <w:marTop w:val="0"/>
                  <w:marBottom w:val="0"/>
                  <w:divBdr>
                    <w:top w:val="none" w:sz="0" w:space="0" w:color="auto"/>
                    <w:left w:val="none" w:sz="0" w:space="0" w:color="auto"/>
                    <w:bottom w:val="none" w:sz="0" w:space="0" w:color="auto"/>
                    <w:right w:val="none" w:sz="0" w:space="0" w:color="auto"/>
                  </w:divBdr>
                </w:div>
                <w:div w:id="192690130">
                  <w:marLeft w:val="480"/>
                  <w:marRight w:val="0"/>
                  <w:marTop w:val="0"/>
                  <w:marBottom w:val="0"/>
                  <w:divBdr>
                    <w:top w:val="none" w:sz="0" w:space="0" w:color="auto"/>
                    <w:left w:val="none" w:sz="0" w:space="0" w:color="auto"/>
                    <w:bottom w:val="none" w:sz="0" w:space="0" w:color="auto"/>
                    <w:right w:val="none" w:sz="0" w:space="0" w:color="auto"/>
                  </w:divBdr>
                </w:div>
                <w:div w:id="2027056106">
                  <w:marLeft w:val="480"/>
                  <w:marRight w:val="0"/>
                  <w:marTop w:val="0"/>
                  <w:marBottom w:val="0"/>
                  <w:divBdr>
                    <w:top w:val="none" w:sz="0" w:space="0" w:color="auto"/>
                    <w:left w:val="none" w:sz="0" w:space="0" w:color="auto"/>
                    <w:bottom w:val="none" w:sz="0" w:space="0" w:color="auto"/>
                    <w:right w:val="none" w:sz="0" w:space="0" w:color="auto"/>
                  </w:divBdr>
                </w:div>
                <w:div w:id="243926686">
                  <w:marLeft w:val="480"/>
                  <w:marRight w:val="0"/>
                  <w:marTop w:val="0"/>
                  <w:marBottom w:val="0"/>
                  <w:divBdr>
                    <w:top w:val="none" w:sz="0" w:space="0" w:color="auto"/>
                    <w:left w:val="none" w:sz="0" w:space="0" w:color="auto"/>
                    <w:bottom w:val="none" w:sz="0" w:space="0" w:color="auto"/>
                    <w:right w:val="none" w:sz="0" w:space="0" w:color="auto"/>
                  </w:divBdr>
                </w:div>
                <w:div w:id="1650749047">
                  <w:marLeft w:val="480"/>
                  <w:marRight w:val="0"/>
                  <w:marTop w:val="0"/>
                  <w:marBottom w:val="0"/>
                  <w:divBdr>
                    <w:top w:val="none" w:sz="0" w:space="0" w:color="auto"/>
                    <w:left w:val="none" w:sz="0" w:space="0" w:color="auto"/>
                    <w:bottom w:val="none" w:sz="0" w:space="0" w:color="auto"/>
                    <w:right w:val="none" w:sz="0" w:space="0" w:color="auto"/>
                  </w:divBdr>
                </w:div>
                <w:div w:id="2021929413">
                  <w:marLeft w:val="480"/>
                  <w:marRight w:val="0"/>
                  <w:marTop w:val="0"/>
                  <w:marBottom w:val="0"/>
                  <w:divBdr>
                    <w:top w:val="none" w:sz="0" w:space="0" w:color="auto"/>
                    <w:left w:val="none" w:sz="0" w:space="0" w:color="auto"/>
                    <w:bottom w:val="none" w:sz="0" w:space="0" w:color="auto"/>
                    <w:right w:val="none" w:sz="0" w:space="0" w:color="auto"/>
                  </w:divBdr>
                </w:div>
                <w:div w:id="1567302182">
                  <w:marLeft w:val="480"/>
                  <w:marRight w:val="0"/>
                  <w:marTop w:val="0"/>
                  <w:marBottom w:val="0"/>
                  <w:divBdr>
                    <w:top w:val="none" w:sz="0" w:space="0" w:color="auto"/>
                    <w:left w:val="none" w:sz="0" w:space="0" w:color="auto"/>
                    <w:bottom w:val="none" w:sz="0" w:space="0" w:color="auto"/>
                    <w:right w:val="none" w:sz="0" w:space="0" w:color="auto"/>
                  </w:divBdr>
                </w:div>
                <w:div w:id="600842889">
                  <w:marLeft w:val="480"/>
                  <w:marRight w:val="0"/>
                  <w:marTop w:val="0"/>
                  <w:marBottom w:val="0"/>
                  <w:divBdr>
                    <w:top w:val="none" w:sz="0" w:space="0" w:color="auto"/>
                    <w:left w:val="none" w:sz="0" w:space="0" w:color="auto"/>
                    <w:bottom w:val="none" w:sz="0" w:space="0" w:color="auto"/>
                    <w:right w:val="none" w:sz="0" w:space="0" w:color="auto"/>
                  </w:divBdr>
                </w:div>
                <w:div w:id="108860810">
                  <w:marLeft w:val="480"/>
                  <w:marRight w:val="0"/>
                  <w:marTop w:val="0"/>
                  <w:marBottom w:val="0"/>
                  <w:divBdr>
                    <w:top w:val="none" w:sz="0" w:space="0" w:color="auto"/>
                    <w:left w:val="none" w:sz="0" w:space="0" w:color="auto"/>
                    <w:bottom w:val="none" w:sz="0" w:space="0" w:color="auto"/>
                    <w:right w:val="none" w:sz="0" w:space="0" w:color="auto"/>
                  </w:divBdr>
                </w:div>
                <w:div w:id="1463578336">
                  <w:marLeft w:val="480"/>
                  <w:marRight w:val="0"/>
                  <w:marTop w:val="0"/>
                  <w:marBottom w:val="0"/>
                  <w:divBdr>
                    <w:top w:val="none" w:sz="0" w:space="0" w:color="auto"/>
                    <w:left w:val="none" w:sz="0" w:space="0" w:color="auto"/>
                    <w:bottom w:val="none" w:sz="0" w:space="0" w:color="auto"/>
                    <w:right w:val="none" w:sz="0" w:space="0" w:color="auto"/>
                  </w:divBdr>
                </w:div>
                <w:div w:id="584267859">
                  <w:marLeft w:val="480"/>
                  <w:marRight w:val="0"/>
                  <w:marTop w:val="0"/>
                  <w:marBottom w:val="0"/>
                  <w:divBdr>
                    <w:top w:val="none" w:sz="0" w:space="0" w:color="auto"/>
                    <w:left w:val="none" w:sz="0" w:space="0" w:color="auto"/>
                    <w:bottom w:val="none" w:sz="0" w:space="0" w:color="auto"/>
                    <w:right w:val="none" w:sz="0" w:space="0" w:color="auto"/>
                  </w:divBdr>
                </w:div>
                <w:div w:id="1609000050">
                  <w:marLeft w:val="480"/>
                  <w:marRight w:val="0"/>
                  <w:marTop w:val="0"/>
                  <w:marBottom w:val="0"/>
                  <w:divBdr>
                    <w:top w:val="none" w:sz="0" w:space="0" w:color="auto"/>
                    <w:left w:val="none" w:sz="0" w:space="0" w:color="auto"/>
                    <w:bottom w:val="none" w:sz="0" w:space="0" w:color="auto"/>
                    <w:right w:val="none" w:sz="0" w:space="0" w:color="auto"/>
                  </w:divBdr>
                </w:div>
                <w:div w:id="321275056">
                  <w:marLeft w:val="480"/>
                  <w:marRight w:val="0"/>
                  <w:marTop w:val="0"/>
                  <w:marBottom w:val="0"/>
                  <w:divBdr>
                    <w:top w:val="none" w:sz="0" w:space="0" w:color="auto"/>
                    <w:left w:val="none" w:sz="0" w:space="0" w:color="auto"/>
                    <w:bottom w:val="none" w:sz="0" w:space="0" w:color="auto"/>
                    <w:right w:val="none" w:sz="0" w:space="0" w:color="auto"/>
                  </w:divBdr>
                </w:div>
                <w:div w:id="604386208">
                  <w:marLeft w:val="480"/>
                  <w:marRight w:val="0"/>
                  <w:marTop w:val="0"/>
                  <w:marBottom w:val="0"/>
                  <w:divBdr>
                    <w:top w:val="none" w:sz="0" w:space="0" w:color="auto"/>
                    <w:left w:val="none" w:sz="0" w:space="0" w:color="auto"/>
                    <w:bottom w:val="none" w:sz="0" w:space="0" w:color="auto"/>
                    <w:right w:val="none" w:sz="0" w:space="0" w:color="auto"/>
                  </w:divBdr>
                </w:div>
                <w:div w:id="304897379">
                  <w:marLeft w:val="480"/>
                  <w:marRight w:val="0"/>
                  <w:marTop w:val="0"/>
                  <w:marBottom w:val="0"/>
                  <w:divBdr>
                    <w:top w:val="none" w:sz="0" w:space="0" w:color="auto"/>
                    <w:left w:val="none" w:sz="0" w:space="0" w:color="auto"/>
                    <w:bottom w:val="none" w:sz="0" w:space="0" w:color="auto"/>
                    <w:right w:val="none" w:sz="0" w:space="0" w:color="auto"/>
                  </w:divBdr>
                </w:div>
                <w:div w:id="848714870">
                  <w:marLeft w:val="480"/>
                  <w:marRight w:val="0"/>
                  <w:marTop w:val="0"/>
                  <w:marBottom w:val="0"/>
                  <w:divBdr>
                    <w:top w:val="none" w:sz="0" w:space="0" w:color="auto"/>
                    <w:left w:val="none" w:sz="0" w:space="0" w:color="auto"/>
                    <w:bottom w:val="none" w:sz="0" w:space="0" w:color="auto"/>
                    <w:right w:val="none" w:sz="0" w:space="0" w:color="auto"/>
                  </w:divBdr>
                </w:div>
                <w:div w:id="1084686799">
                  <w:marLeft w:val="480"/>
                  <w:marRight w:val="0"/>
                  <w:marTop w:val="0"/>
                  <w:marBottom w:val="0"/>
                  <w:divBdr>
                    <w:top w:val="none" w:sz="0" w:space="0" w:color="auto"/>
                    <w:left w:val="none" w:sz="0" w:space="0" w:color="auto"/>
                    <w:bottom w:val="none" w:sz="0" w:space="0" w:color="auto"/>
                    <w:right w:val="none" w:sz="0" w:space="0" w:color="auto"/>
                  </w:divBdr>
                </w:div>
                <w:div w:id="2107072565">
                  <w:marLeft w:val="480"/>
                  <w:marRight w:val="0"/>
                  <w:marTop w:val="0"/>
                  <w:marBottom w:val="0"/>
                  <w:divBdr>
                    <w:top w:val="none" w:sz="0" w:space="0" w:color="auto"/>
                    <w:left w:val="none" w:sz="0" w:space="0" w:color="auto"/>
                    <w:bottom w:val="none" w:sz="0" w:space="0" w:color="auto"/>
                    <w:right w:val="none" w:sz="0" w:space="0" w:color="auto"/>
                  </w:divBdr>
                </w:div>
                <w:div w:id="2079743394">
                  <w:marLeft w:val="480"/>
                  <w:marRight w:val="0"/>
                  <w:marTop w:val="0"/>
                  <w:marBottom w:val="0"/>
                  <w:divBdr>
                    <w:top w:val="none" w:sz="0" w:space="0" w:color="auto"/>
                    <w:left w:val="none" w:sz="0" w:space="0" w:color="auto"/>
                    <w:bottom w:val="none" w:sz="0" w:space="0" w:color="auto"/>
                    <w:right w:val="none" w:sz="0" w:space="0" w:color="auto"/>
                  </w:divBdr>
                </w:div>
                <w:div w:id="967197440">
                  <w:marLeft w:val="480"/>
                  <w:marRight w:val="0"/>
                  <w:marTop w:val="0"/>
                  <w:marBottom w:val="0"/>
                  <w:divBdr>
                    <w:top w:val="none" w:sz="0" w:space="0" w:color="auto"/>
                    <w:left w:val="none" w:sz="0" w:space="0" w:color="auto"/>
                    <w:bottom w:val="none" w:sz="0" w:space="0" w:color="auto"/>
                    <w:right w:val="none" w:sz="0" w:space="0" w:color="auto"/>
                  </w:divBdr>
                </w:div>
              </w:divsChild>
            </w:div>
            <w:div w:id="731923711">
              <w:marLeft w:val="0"/>
              <w:marRight w:val="0"/>
              <w:marTop w:val="0"/>
              <w:marBottom w:val="0"/>
              <w:divBdr>
                <w:top w:val="none" w:sz="0" w:space="0" w:color="auto"/>
                <w:left w:val="none" w:sz="0" w:space="0" w:color="auto"/>
                <w:bottom w:val="none" w:sz="0" w:space="0" w:color="auto"/>
                <w:right w:val="none" w:sz="0" w:space="0" w:color="auto"/>
              </w:divBdr>
              <w:divsChild>
                <w:div w:id="1174567329">
                  <w:marLeft w:val="480"/>
                  <w:marRight w:val="0"/>
                  <w:marTop w:val="0"/>
                  <w:marBottom w:val="0"/>
                  <w:divBdr>
                    <w:top w:val="none" w:sz="0" w:space="0" w:color="auto"/>
                    <w:left w:val="none" w:sz="0" w:space="0" w:color="auto"/>
                    <w:bottom w:val="none" w:sz="0" w:space="0" w:color="auto"/>
                    <w:right w:val="none" w:sz="0" w:space="0" w:color="auto"/>
                  </w:divBdr>
                </w:div>
                <w:div w:id="911113787">
                  <w:marLeft w:val="480"/>
                  <w:marRight w:val="0"/>
                  <w:marTop w:val="0"/>
                  <w:marBottom w:val="0"/>
                  <w:divBdr>
                    <w:top w:val="none" w:sz="0" w:space="0" w:color="auto"/>
                    <w:left w:val="none" w:sz="0" w:space="0" w:color="auto"/>
                    <w:bottom w:val="none" w:sz="0" w:space="0" w:color="auto"/>
                    <w:right w:val="none" w:sz="0" w:space="0" w:color="auto"/>
                  </w:divBdr>
                </w:div>
                <w:div w:id="1337801180">
                  <w:marLeft w:val="480"/>
                  <w:marRight w:val="0"/>
                  <w:marTop w:val="0"/>
                  <w:marBottom w:val="0"/>
                  <w:divBdr>
                    <w:top w:val="none" w:sz="0" w:space="0" w:color="auto"/>
                    <w:left w:val="none" w:sz="0" w:space="0" w:color="auto"/>
                    <w:bottom w:val="none" w:sz="0" w:space="0" w:color="auto"/>
                    <w:right w:val="none" w:sz="0" w:space="0" w:color="auto"/>
                  </w:divBdr>
                </w:div>
                <w:div w:id="1372799490">
                  <w:marLeft w:val="480"/>
                  <w:marRight w:val="0"/>
                  <w:marTop w:val="0"/>
                  <w:marBottom w:val="0"/>
                  <w:divBdr>
                    <w:top w:val="none" w:sz="0" w:space="0" w:color="auto"/>
                    <w:left w:val="none" w:sz="0" w:space="0" w:color="auto"/>
                    <w:bottom w:val="none" w:sz="0" w:space="0" w:color="auto"/>
                    <w:right w:val="none" w:sz="0" w:space="0" w:color="auto"/>
                  </w:divBdr>
                </w:div>
                <w:div w:id="1350329321">
                  <w:marLeft w:val="480"/>
                  <w:marRight w:val="0"/>
                  <w:marTop w:val="0"/>
                  <w:marBottom w:val="0"/>
                  <w:divBdr>
                    <w:top w:val="none" w:sz="0" w:space="0" w:color="auto"/>
                    <w:left w:val="none" w:sz="0" w:space="0" w:color="auto"/>
                    <w:bottom w:val="none" w:sz="0" w:space="0" w:color="auto"/>
                    <w:right w:val="none" w:sz="0" w:space="0" w:color="auto"/>
                  </w:divBdr>
                </w:div>
                <w:div w:id="2000569438">
                  <w:marLeft w:val="480"/>
                  <w:marRight w:val="0"/>
                  <w:marTop w:val="0"/>
                  <w:marBottom w:val="0"/>
                  <w:divBdr>
                    <w:top w:val="none" w:sz="0" w:space="0" w:color="auto"/>
                    <w:left w:val="none" w:sz="0" w:space="0" w:color="auto"/>
                    <w:bottom w:val="none" w:sz="0" w:space="0" w:color="auto"/>
                    <w:right w:val="none" w:sz="0" w:space="0" w:color="auto"/>
                  </w:divBdr>
                </w:div>
                <w:div w:id="1773083355">
                  <w:marLeft w:val="480"/>
                  <w:marRight w:val="0"/>
                  <w:marTop w:val="0"/>
                  <w:marBottom w:val="0"/>
                  <w:divBdr>
                    <w:top w:val="none" w:sz="0" w:space="0" w:color="auto"/>
                    <w:left w:val="none" w:sz="0" w:space="0" w:color="auto"/>
                    <w:bottom w:val="none" w:sz="0" w:space="0" w:color="auto"/>
                    <w:right w:val="none" w:sz="0" w:space="0" w:color="auto"/>
                  </w:divBdr>
                </w:div>
                <w:div w:id="1539052228">
                  <w:marLeft w:val="480"/>
                  <w:marRight w:val="0"/>
                  <w:marTop w:val="0"/>
                  <w:marBottom w:val="0"/>
                  <w:divBdr>
                    <w:top w:val="none" w:sz="0" w:space="0" w:color="auto"/>
                    <w:left w:val="none" w:sz="0" w:space="0" w:color="auto"/>
                    <w:bottom w:val="none" w:sz="0" w:space="0" w:color="auto"/>
                    <w:right w:val="none" w:sz="0" w:space="0" w:color="auto"/>
                  </w:divBdr>
                </w:div>
                <w:div w:id="1721442513">
                  <w:marLeft w:val="480"/>
                  <w:marRight w:val="0"/>
                  <w:marTop w:val="0"/>
                  <w:marBottom w:val="0"/>
                  <w:divBdr>
                    <w:top w:val="none" w:sz="0" w:space="0" w:color="auto"/>
                    <w:left w:val="none" w:sz="0" w:space="0" w:color="auto"/>
                    <w:bottom w:val="none" w:sz="0" w:space="0" w:color="auto"/>
                    <w:right w:val="none" w:sz="0" w:space="0" w:color="auto"/>
                  </w:divBdr>
                </w:div>
                <w:div w:id="154876480">
                  <w:marLeft w:val="480"/>
                  <w:marRight w:val="0"/>
                  <w:marTop w:val="0"/>
                  <w:marBottom w:val="0"/>
                  <w:divBdr>
                    <w:top w:val="none" w:sz="0" w:space="0" w:color="auto"/>
                    <w:left w:val="none" w:sz="0" w:space="0" w:color="auto"/>
                    <w:bottom w:val="none" w:sz="0" w:space="0" w:color="auto"/>
                    <w:right w:val="none" w:sz="0" w:space="0" w:color="auto"/>
                  </w:divBdr>
                </w:div>
                <w:div w:id="1286084645">
                  <w:marLeft w:val="480"/>
                  <w:marRight w:val="0"/>
                  <w:marTop w:val="0"/>
                  <w:marBottom w:val="0"/>
                  <w:divBdr>
                    <w:top w:val="none" w:sz="0" w:space="0" w:color="auto"/>
                    <w:left w:val="none" w:sz="0" w:space="0" w:color="auto"/>
                    <w:bottom w:val="none" w:sz="0" w:space="0" w:color="auto"/>
                    <w:right w:val="none" w:sz="0" w:space="0" w:color="auto"/>
                  </w:divBdr>
                </w:div>
                <w:div w:id="1338536010">
                  <w:marLeft w:val="480"/>
                  <w:marRight w:val="0"/>
                  <w:marTop w:val="0"/>
                  <w:marBottom w:val="0"/>
                  <w:divBdr>
                    <w:top w:val="none" w:sz="0" w:space="0" w:color="auto"/>
                    <w:left w:val="none" w:sz="0" w:space="0" w:color="auto"/>
                    <w:bottom w:val="none" w:sz="0" w:space="0" w:color="auto"/>
                    <w:right w:val="none" w:sz="0" w:space="0" w:color="auto"/>
                  </w:divBdr>
                </w:div>
                <w:div w:id="36396144">
                  <w:marLeft w:val="480"/>
                  <w:marRight w:val="0"/>
                  <w:marTop w:val="0"/>
                  <w:marBottom w:val="0"/>
                  <w:divBdr>
                    <w:top w:val="none" w:sz="0" w:space="0" w:color="auto"/>
                    <w:left w:val="none" w:sz="0" w:space="0" w:color="auto"/>
                    <w:bottom w:val="none" w:sz="0" w:space="0" w:color="auto"/>
                    <w:right w:val="none" w:sz="0" w:space="0" w:color="auto"/>
                  </w:divBdr>
                </w:div>
                <w:div w:id="1640568307">
                  <w:marLeft w:val="480"/>
                  <w:marRight w:val="0"/>
                  <w:marTop w:val="0"/>
                  <w:marBottom w:val="0"/>
                  <w:divBdr>
                    <w:top w:val="none" w:sz="0" w:space="0" w:color="auto"/>
                    <w:left w:val="none" w:sz="0" w:space="0" w:color="auto"/>
                    <w:bottom w:val="none" w:sz="0" w:space="0" w:color="auto"/>
                    <w:right w:val="none" w:sz="0" w:space="0" w:color="auto"/>
                  </w:divBdr>
                </w:div>
                <w:div w:id="700981888">
                  <w:marLeft w:val="480"/>
                  <w:marRight w:val="0"/>
                  <w:marTop w:val="0"/>
                  <w:marBottom w:val="0"/>
                  <w:divBdr>
                    <w:top w:val="none" w:sz="0" w:space="0" w:color="auto"/>
                    <w:left w:val="none" w:sz="0" w:space="0" w:color="auto"/>
                    <w:bottom w:val="none" w:sz="0" w:space="0" w:color="auto"/>
                    <w:right w:val="none" w:sz="0" w:space="0" w:color="auto"/>
                  </w:divBdr>
                </w:div>
                <w:div w:id="405080016">
                  <w:marLeft w:val="480"/>
                  <w:marRight w:val="0"/>
                  <w:marTop w:val="0"/>
                  <w:marBottom w:val="0"/>
                  <w:divBdr>
                    <w:top w:val="none" w:sz="0" w:space="0" w:color="auto"/>
                    <w:left w:val="none" w:sz="0" w:space="0" w:color="auto"/>
                    <w:bottom w:val="none" w:sz="0" w:space="0" w:color="auto"/>
                    <w:right w:val="none" w:sz="0" w:space="0" w:color="auto"/>
                  </w:divBdr>
                </w:div>
                <w:div w:id="828786805">
                  <w:marLeft w:val="480"/>
                  <w:marRight w:val="0"/>
                  <w:marTop w:val="0"/>
                  <w:marBottom w:val="0"/>
                  <w:divBdr>
                    <w:top w:val="none" w:sz="0" w:space="0" w:color="auto"/>
                    <w:left w:val="none" w:sz="0" w:space="0" w:color="auto"/>
                    <w:bottom w:val="none" w:sz="0" w:space="0" w:color="auto"/>
                    <w:right w:val="none" w:sz="0" w:space="0" w:color="auto"/>
                  </w:divBdr>
                </w:div>
                <w:div w:id="1329095972">
                  <w:marLeft w:val="480"/>
                  <w:marRight w:val="0"/>
                  <w:marTop w:val="0"/>
                  <w:marBottom w:val="0"/>
                  <w:divBdr>
                    <w:top w:val="none" w:sz="0" w:space="0" w:color="auto"/>
                    <w:left w:val="none" w:sz="0" w:space="0" w:color="auto"/>
                    <w:bottom w:val="none" w:sz="0" w:space="0" w:color="auto"/>
                    <w:right w:val="none" w:sz="0" w:space="0" w:color="auto"/>
                  </w:divBdr>
                </w:div>
                <w:div w:id="1046953948">
                  <w:marLeft w:val="480"/>
                  <w:marRight w:val="0"/>
                  <w:marTop w:val="0"/>
                  <w:marBottom w:val="0"/>
                  <w:divBdr>
                    <w:top w:val="none" w:sz="0" w:space="0" w:color="auto"/>
                    <w:left w:val="none" w:sz="0" w:space="0" w:color="auto"/>
                    <w:bottom w:val="none" w:sz="0" w:space="0" w:color="auto"/>
                    <w:right w:val="none" w:sz="0" w:space="0" w:color="auto"/>
                  </w:divBdr>
                </w:div>
                <w:div w:id="23947366">
                  <w:marLeft w:val="480"/>
                  <w:marRight w:val="0"/>
                  <w:marTop w:val="0"/>
                  <w:marBottom w:val="0"/>
                  <w:divBdr>
                    <w:top w:val="none" w:sz="0" w:space="0" w:color="auto"/>
                    <w:left w:val="none" w:sz="0" w:space="0" w:color="auto"/>
                    <w:bottom w:val="none" w:sz="0" w:space="0" w:color="auto"/>
                    <w:right w:val="none" w:sz="0" w:space="0" w:color="auto"/>
                  </w:divBdr>
                </w:div>
                <w:div w:id="927270115">
                  <w:marLeft w:val="480"/>
                  <w:marRight w:val="0"/>
                  <w:marTop w:val="0"/>
                  <w:marBottom w:val="0"/>
                  <w:divBdr>
                    <w:top w:val="none" w:sz="0" w:space="0" w:color="auto"/>
                    <w:left w:val="none" w:sz="0" w:space="0" w:color="auto"/>
                    <w:bottom w:val="none" w:sz="0" w:space="0" w:color="auto"/>
                    <w:right w:val="none" w:sz="0" w:space="0" w:color="auto"/>
                  </w:divBdr>
                </w:div>
                <w:div w:id="291136158">
                  <w:marLeft w:val="480"/>
                  <w:marRight w:val="0"/>
                  <w:marTop w:val="0"/>
                  <w:marBottom w:val="0"/>
                  <w:divBdr>
                    <w:top w:val="none" w:sz="0" w:space="0" w:color="auto"/>
                    <w:left w:val="none" w:sz="0" w:space="0" w:color="auto"/>
                    <w:bottom w:val="none" w:sz="0" w:space="0" w:color="auto"/>
                    <w:right w:val="none" w:sz="0" w:space="0" w:color="auto"/>
                  </w:divBdr>
                </w:div>
                <w:div w:id="1552116124">
                  <w:marLeft w:val="480"/>
                  <w:marRight w:val="0"/>
                  <w:marTop w:val="0"/>
                  <w:marBottom w:val="0"/>
                  <w:divBdr>
                    <w:top w:val="none" w:sz="0" w:space="0" w:color="auto"/>
                    <w:left w:val="none" w:sz="0" w:space="0" w:color="auto"/>
                    <w:bottom w:val="none" w:sz="0" w:space="0" w:color="auto"/>
                    <w:right w:val="none" w:sz="0" w:space="0" w:color="auto"/>
                  </w:divBdr>
                </w:div>
                <w:div w:id="759907874">
                  <w:marLeft w:val="480"/>
                  <w:marRight w:val="0"/>
                  <w:marTop w:val="0"/>
                  <w:marBottom w:val="0"/>
                  <w:divBdr>
                    <w:top w:val="none" w:sz="0" w:space="0" w:color="auto"/>
                    <w:left w:val="none" w:sz="0" w:space="0" w:color="auto"/>
                    <w:bottom w:val="none" w:sz="0" w:space="0" w:color="auto"/>
                    <w:right w:val="none" w:sz="0" w:space="0" w:color="auto"/>
                  </w:divBdr>
                </w:div>
                <w:div w:id="751852334">
                  <w:marLeft w:val="480"/>
                  <w:marRight w:val="0"/>
                  <w:marTop w:val="0"/>
                  <w:marBottom w:val="0"/>
                  <w:divBdr>
                    <w:top w:val="none" w:sz="0" w:space="0" w:color="auto"/>
                    <w:left w:val="none" w:sz="0" w:space="0" w:color="auto"/>
                    <w:bottom w:val="none" w:sz="0" w:space="0" w:color="auto"/>
                    <w:right w:val="none" w:sz="0" w:space="0" w:color="auto"/>
                  </w:divBdr>
                </w:div>
                <w:div w:id="569580994">
                  <w:marLeft w:val="480"/>
                  <w:marRight w:val="0"/>
                  <w:marTop w:val="0"/>
                  <w:marBottom w:val="0"/>
                  <w:divBdr>
                    <w:top w:val="none" w:sz="0" w:space="0" w:color="auto"/>
                    <w:left w:val="none" w:sz="0" w:space="0" w:color="auto"/>
                    <w:bottom w:val="none" w:sz="0" w:space="0" w:color="auto"/>
                    <w:right w:val="none" w:sz="0" w:space="0" w:color="auto"/>
                  </w:divBdr>
                </w:div>
                <w:div w:id="699088135">
                  <w:marLeft w:val="480"/>
                  <w:marRight w:val="0"/>
                  <w:marTop w:val="0"/>
                  <w:marBottom w:val="0"/>
                  <w:divBdr>
                    <w:top w:val="none" w:sz="0" w:space="0" w:color="auto"/>
                    <w:left w:val="none" w:sz="0" w:space="0" w:color="auto"/>
                    <w:bottom w:val="none" w:sz="0" w:space="0" w:color="auto"/>
                    <w:right w:val="none" w:sz="0" w:space="0" w:color="auto"/>
                  </w:divBdr>
                </w:div>
                <w:div w:id="1619947861">
                  <w:marLeft w:val="480"/>
                  <w:marRight w:val="0"/>
                  <w:marTop w:val="0"/>
                  <w:marBottom w:val="0"/>
                  <w:divBdr>
                    <w:top w:val="none" w:sz="0" w:space="0" w:color="auto"/>
                    <w:left w:val="none" w:sz="0" w:space="0" w:color="auto"/>
                    <w:bottom w:val="none" w:sz="0" w:space="0" w:color="auto"/>
                    <w:right w:val="none" w:sz="0" w:space="0" w:color="auto"/>
                  </w:divBdr>
                </w:div>
                <w:div w:id="1674065289">
                  <w:marLeft w:val="480"/>
                  <w:marRight w:val="0"/>
                  <w:marTop w:val="0"/>
                  <w:marBottom w:val="0"/>
                  <w:divBdr>
                    <w:top w:val="none" w:sz="0" w:space="0" w:color="auto"/>
                    <w:left w:val="none" w:sz="0" w:space="0" w:color="auto"/>
                    <w:bottom w:val="none" w:sz="0" w:space="0" w:color="auto"/>
                    <w:right w:val="none" w:sz="0" w:space="0" w:color="auto"/>
                  </w:divBdr>
                </w:div>
                <w:div w:id="1516528939">
                  <w:marLeft w:val="480"/>
                  <w:marRight w:val="0"/>
                  <w:marTop w:val="0"/>
                  <w:marBottom w:val="0"/>
                  <w:divBdr>
                    <w:top w:val="none" w:sz="0" w:space="0" w:color="auto"/>
                    <w:left w:val="none" w:sz="0" w:space="0" w:color="auto"/>
                    <w:bottom w:val="none" w:sz="0" w:space="0" w:color="auto"/>
                    <w:right w:val="none" w:sz="0" w:space="0" w:color="auto"/>
                  </w:divBdr>
                </w:div>
                <w:div w:id="1060594892">
                  <w:marLeft w:val="480"/>
                  <w:marRight w:val="0"/>
                  <w:marTop w:val="0"/>
                  <w:marBottom w:val="0"/>
                  <w:divBdr>
                    <w:top w:val="none" w:sz="0" w:space="0" w:color="auto"/>
                    <w:left w:val="none" w:sz="0" w:space="0" w:color="auto"/>
                    <w:bottom w:val="none" w:sz="0" w:space="0" w:color="auto"/>
                    <w:right w:val="none" w:sz="0" w:space="0" w:color="auto"/>
                  </w:divBdr>
                </w:div>
                <w:div w:id="2093309792">
                  <w:marLeft w:val="480"/>
                  <w:marRight w:val="0"/>
                  <w:marTop w:val="0"/>
                  <w:marBottom w:val="0"/>
                  <w:divBdr>
                    <w:top w:val="none" w:sz="0" w:space="0" w:color="auto"/>
                    <w:left w:val="none" w:sz="0" w:space="0" w:color="auto"/>
                    <w:bottom w:val="none" w:sz="0" w:space="0" w:color="auto"/>
                    <w:right w:val="none" w:sz="0" w:space="0" w:color="auto"/>
                  </w:divBdr>
                </w:div>
                <w:div w:id="2145542714">
                  <w:marLeft w:val="480"/>
                  <w:marRight w:val="0"/>
                  <w:marTop w:val="0"/>
                  <w:marBottom w:val="0"/>
                  <w:divBdr>
                    <w:top w:val="none" w:sz="0" w:space="0" w:color="auto"/>
                    <w:left w:val="none" w:sz="0" w:space="0" w:color="auto"/>
                    <w:bottom w:val="none" w:sz="0" w:space="0" w:color="auto"/>
                    <w:right w:val="none" w:sz="0" w:space="0" w:color="auto"/>
                  </w:divBdr>
                </w:div>
                <w:div w:id="2067727387">
                  <w:marLeft w:val="480"/>
                  <w:marRight w:val="0"/>
                  <w:marTop w:val="0"/>
                  <w:marBottom w:val="0"/>
                  <w:divBdr>
                    <w:top w:val="none" w:sz="0" w:space="0" w:color="auto"/>
                    <w:left w:val="none" w:sz="0" w:space="0" w:color="auto"/>
                    <w:bottom w:val="none" w:sz="0" w:space="0" w:color="auto"/>
                    <w:right w:val="none" w:sz="0" w:space="0" w:color="auto"/>
                  </w:divBdr>
                </w:div>
                <w:div w:id="2043550045">
                  <w:marLeft w:val="480"/>
                  <w:marRight w:val="0"/>
                  <w:marTop w:val="0"/>
                  <w:marBottom w:val="0"/>
                  <w:divBdr>
                    <w:top w:val="none" w:sz="0" w:space="0" w:color="auto"/>
                    <w:left w:val="none" w:sz="0" w:space="0" w:color="auto"/>
                    <w:bottom w:val="none" w:sz="0" w:space="0" w:color="auto"/>
                    <w:right w:val="none" w:sz="0" w:space="0" w:color="auto"/>
                  </w:divBdr>
                </w:div>
                <w:div w:id="260072172">
                  <w:marLeft w:val="480"/>
                  <w:marRight w:val="0"/>
                  <w:marTop w:val="0"/>
                  <w:marBottom w:val="0"/>
                  <w:divBdr>
                    <w:top w:val="none" w:sz="0" w:space="0" w:color="auto"/>
                    <w:left w:val="none" w:sz="0" w:space="0" w:color="auto"/>
                    <w:bottom w:val="none" w:sz="0" w:space="0" w:color="auto"/>
                    <w:right w:val="none" w:sz="0" w:space="0" w:color="auto"/>
                  </w:divBdr>
                </w:div>
                <w:div w:id="314457163">
                  <w:marLeft w:val="480"/>
                  <w:marRight w:val="0"/>
                  <w:marTop w:val="0"/>
                  <w:marBottom w:val="0"/>
                  <w:divBdr>
                    <w:top w:val="none" w:sz="0" w:space="0" w:color="auto"/>
                    <w:left w:val="none" w:sz="0" w:space="0" w:color="auto"/>
                    <w:bottom w:val="none" w:sz="0" w:space="0" w:color="auto"/>
                    <w:right w:val="none" w:sz="0" w:space="0" w:color="auto"/>
                  </w:divBdr>
                </w:div>
                <w:div w:id="602032963">
                  <w:marLeft w:val="480"/>
                  <w:marRight w:val="0"/>
                  <w:marTop w:val="0"/>
                  <w:marBottom w:val="0"/>
                  <w:divBdr>
                    <w:top w:val="none" w:sz="0" w:space="0" w:color="auto"/>
                    <w:left w:val="none" w:sz="0" w:space="0" w:color="auto"/>
                    <w:bottom w:val="none" w:sz="0" w:space="0" w:color="auto"/>
                    <w:right w:val="none" w:sz="0" w:space="0" w:color="auto"/>
                  </w:divBdr>
                </w:div>
                <w:div w:id="1586844220">
                  <w:marLeft w:val="480"/>
                  <w:marRight w:val="0"/>
                  <w:marTop w:val="0"/>
                  <w:marBottom w:val="0"/>
                  <w:divBdr>
                    <w:top w:val="none" w:sz="0" w:space="0" w:color="auto"/>
                    <w:left w:val="none" w:sz="0" w:space="0" w:color="auto"/>
                    <w:bottom w:val="none" w:sz="0" w:space="0" w:color="auto"/>
                    <w:right w:val="none" w:sz="0" w:space="0" w:color="auto"/>
                  </w:divBdr>
                </w:div>
                <w:div w:id="1446651609">
                  <w:marLeft w:val="480"/>
                  <w:marRight w:val="0"/>
                  <w:marTop w:val="0"/>
                  <w:marBottom w:val="0"/>
                  <w:divBdr>
                    <w:top w:val="none" w:sz="0" w:space="0" w:color="auto"/>
                    <w:left w:val="none" w:sz="0" w:space="0" w:color="auto"/>
                    <w:bottom w:val="none" w:sz="0" w:space="0" w:color="auto"/>
                    <w:right w:val="none" w:sz="0" w:space="0" w:color="auto"/>
                  </w:divBdr>
                </w:div>
                <w:div w:id="1850752517">
                  <w:marLeft w:val="480"/>
                  <w:marRight w:val="0"/>
                  <w:marTop w:val="0"/>
                  <w:marBottom w:val="0"/>
                  <w:divBdr>
                    <w:top w:val="none" w:sz="0" w:space="0" w:color="auto"/>
                    <w:left w:val="none" w:sz="0" w:space="0" w:color="auto"/>
                    <w:bottom w:val="none" w:sz="0" w:space="0" w:color="auto"/>
                    <w:right w:val="none" w:sz="0" w:space="0" w:color="auto"/>
                  </w:divBdr>
                </w:div>
                <w:div w:id="1849060603">
                  <w:marLeft w:val="480"/>
                  <w:marRight w:val="0"/>
                  <w:marTop w:val="0"/>
                  <w:marBottom w:val="0"/>
                  <w:divBdr>
                    <w:top w:val="none" w:sz="0" w:space="0" w:color="auto"/>
                    <w:left w:val="none" w:sz="0" w:space="0" w:color="auto"/>
                    <w:bottom w:val="none" w:sz="0" w:space="0" w:color="auto"/>
                    <w:right w:val="none" w:sz="0" w:space="0" w:color="auto"/>
                  </w:divBdr>
                </w:div>
                <w:div w:id="1975405888">
                  <w:marLeft w:val="480"/>
                  <w:marRight w:val="0"/>
                  <w:marTop w:val="0"/>
                  <w:marBottom w:val="0"/>
                  <w:divBdr>
                    <w:top w:val="none" w:sz="0" w:space="0" w:color="auto"/>
                    <w:left w:val="none" w:sz="0" w:space="0" w:color="auto"/>
                    <w:bottom w:val="none" w:sz="0" w:space="0" w:color="auto"/>
                    <w:right w:val="none" w:sz="0" w:space="0" w:color="auto"/>
                  </w:divBdr>
                </w:div>
                <w:div w:id="630941241">
                  <w:marLeft w:val="480"/>
                  <w:marRight w:val="0"/>
                  <w:marTop w:val="0"/>
                  <w:marBottom w:val="0"/>
                  <w:divBdr>
                    <w:top w:val="none" w:sz="0" w:space="0" w:color="auto"/>
                    <w:left w:val="none" w:sz="0" w:space="0" w:color="auto"/>
                    <w:bottom w:val="none" w:sz="0" w:space="0" w:color="auto"/>
                    <w:right w:val="none" w:sz="0" w:space="0" w:color="auto"/>
                  </w:divBdr>
                </w:div>
                <w:div w:id="1306202257">
                  <w:marLeft w:val="480"/>
                  <w:marRight w:val="0"/>
                  <w:marTop w:val="0"/>
                  <w:marBottom w:val="0"/>
                  <w:divBdr>
                    <w:top w:val="none" w:sz="0" w:space="0" w:color="auto"/>
                    <w:left w:val="none" w:sz="0" w:space="0" w:color="auto"/>
                    <w:bottom w:val="none" w:sz="0" w:space="0" w:color="auto"/>
                    <w:right w:val="none" w:sz="0" w:space="0" w:color="auto"/>
                  </w:divBdr>
                </w:div>
                <w:div w:id="668605511">
                  <w:marLeft w:val="480"/>
                  <w:marRight w:val="0"/>
                  <w:marTop w:val="0"/>
                  <w:marBottom w:val="0"/>
                  <w:divBdr>
                    <w:top w:val="none" w:sz="0" w:space="0" w:color="auto"/>
                    <w:left w:val="none" w:sz="0" w:space="0" w:color="auto"/>
                    <w:bottom w:val="none" w:sz="0" w:space="0" w:color="auto"/>
                    <w:right w:val="none" w:sz="0" w:space="0" w:color="auto"/>
                  </w:divBdr>
                </w:div>
                <w:div w:id="1300459241">
                  <w:marLeft w:val="480"/>
                  <w:marRight w:val="0"/>
                  <w:marTop w:val="0"/>
                  <w:marBottom w:val="0"/>
                  <w:divBdr>
                    <w:top w:val="none" w:sz="0" w:space="0" w:color="auto"/>
                    <w:left w:val="none" w:sz="0" w:space="0" w:color="auto"/>
                    <w:bottom w:val="none" w:sz="0" w:space="0" w:color="auto"/>
                    <w:right w:val="none" w:sz="0" w:space="0" w:color="auto"/>
                  </w:divBdr>
                </w:div>
                <w:div w:id="433013084">
                  <w:marLeft w:val="480"/>
                  <w:marRight w:val="0"/>
                  <w:marTop w:val="0"/>
                  <w:marBottom w:val="0"/>
                  <w:divBdr>
                    <w:top w:val="none" w:sz="0" w:space="0" w:color="auto"/>
                    <w:left w:val="none" w:sz="0" w:space="0" w:color="auto"/>
                    <w:bottom w:val="none" w:sz="0" w:space="0" w:color="auto"/>
                    <w:right w:val="none" w:sz="0" w:space="0" w:color="auto"/>
                  </w:divBdr>
                </w:div>
                <w:div w:id="263078741">
                  <w:marLeft w:val="480"/>
                  <w:marRight w:val="0"/>
                  <w:marTop w:val="0"/>
                  <w:marBottom w:val="0"/>
                  <w:divBdr>
                    <w:top w:val="none" w:sz="0" w:space="0" w:color="auto"/>
                    <w:left w:val="none" w:sz="0" w:space="0" w:color="auto"/>
                    <w:bottom w:val="none" w:sz="0" w:space="0" w:color="auto"/>
                    <w:right w:val="none" w:sz="0" w:space="0" w:color="auto"/>
                  </w:divBdr>
                </w:div>
                <w:div w:id="632910134">
                  <w:marLeft w:val="480"/>
                  <w:marRight w:val="0"/>
                  <w:marTop w:val="0"/>
                  <w:marBottom w:val="0"/>
                  <w:divBdr>
                    <w:top w:val="none" w:sz="0" w:space="0" w:color="auto"/>
                    <w:left w:val="none" w:sz="0" w:space="0" w:color="auto"/>
                    <w:bottom w:val="none" w:sz="0" w:space="0" w:color="auto"/>
                    <w:right w:val="none" w:sz="0" w:space="0" w:color="auto"/>
                  </w:divBdr>
                </w:div>
                <w:div w:id="1506557223">
                  <w:marLeft w:val="480"/>
                  <w:marRight w:val="0"/>
                  <w:marTop w:val="0"/>
                  <w:marBottom w:val="0"/>
                  <w:divBdr>
                    <w:top w:val="none" w:sz="0" w:space="0" w:color="auto"/>
                    <w:left w:val="none" w:sz="0" w:space="0" w:color="auto"/>
                    <w:bottom w:val="none" w:sz="0" w:space="0" w:color="auto"/>
                    <w:right w:val="none" w:sz="0" w:space="0" w:color="auto"/>
                  </w:divBdr>
                </w:div>
              </w:divsChild>
            </w:div>
            <w:div w:id="607078629">
              <w:marLeft w:val="0"/>
              <w:marRight w:val="0"/>
              <w:marTop w:val="0"/>
              <w:marBottom w:val="0"/>
              <w:divBdr>
                <w:top w:val="none" w:sz="0" w:space="0" w:color="auto"/>
                <w:left w:val="none" w:sz="0" w:space="0" w:color="auto"/>
                <w:bottom w:val="none" w:sz="0" w:space="0" w:color="auto"/>
                <w:right w:val="none" w:sz="0" w:space="0" w:color="auto"/>
              </w:divBdr>
              <w:divsChild>
                <w:div w:id="1938708916">
                  <w:marLeft w:val="480"/>
                  <w:marRight w:val="0"/>
                  <w:marTop w:val="0"/>
                  <w:marBottom w:val="0"/>
                  <w:divBdr>
                    <w:top w:val="none" w:sz="0" w:space="0" w:color="auto"/>
                    <w:left w:val="none" w:sz="0" w:space="0" w:color="auto"/>
                    <w:bottom w:val="none" w:sz="0" w:space="0" w:color="auto"/>
                    <w:right w:val="none" w:sz="0" w:space="0" w:color="auto"/>
                  </w:divBdr>
                </w:div>
                <w:div w:id="1635062871">
                  <w:marLeft w:val="480"/>
                  <w:marRight w:val="0"/>
                  <w:marTop w:val="0"/>
                  <w:marBottom w:val="0"/>
                  <w:divBdr>
                    <w:top w:val="none" w:sz="0" w:space="0" w:color="auto"/>
                    <w:left w:val="none" w:sz="0" w:space="0" w:color="auto"/>
                    <w:bottom w:val="none" w:sz="0" w:space="0" w:color="auto"/>
                    <w:right w:val="none" w:sz="0" w:space="0" w:color="auto"/>
                  </w:divBdr>
                </w:div>
                <w:div w:id="1413116454">
                  <w:marLeft w:val="480"/>
                  <w:marRight w:val="0"/>
                  <w:marTop w:val="0"/>
                  <w:marBottom w:val="0"/>
                  <w:divBdr>
                    <w:top w:val="none" w:sz="0" w:space="0" w:color="auto"/>
                    <w:left w:val="none" w:sz="0" w:space="0" w:color="auto"/>
                    <w:bottom w:val="none" w:sz="0" w:space="0" w:color="auto"/>
                    <w:right w:val="none" w:sz="0" w:space="0" w:color="auto"/>
                  </w:divBdr>
                </w:div>
                <w:div w:id="944386399">
                  <w:marLeft w:val="480"/>
                  <w:marRight w:val="0"/>
                  <w:marTop w:val="0"/>
                  <w:marBottom w:val="0"/>
                  <w:divBdr>
                    <w:top w:val="none" w:sz="0" w:space="0" w:color="auto"/>
                    <w:left w:val="none" w:sz="0" w:space="0" w:color="auto"/>
                    <w:bottom w:val="none" w:sz="0" w:space="0" w:color="auto"/>
                    <w:right w:val="none" w:sz="0" w:space="0" w:color="auto"/>
                  </w:divBdr>
                </w:div>
                <w:div w:id="708994501">
                  <w:marLeft w:val="480"/>
                  <w:marRight w:val="0"/>
                  <w:marTop w:val="0"/>
                  <w:marBottom w:val="0"/>
                  <w:divBdr>
                    <w:top w:val="none" w:sz="0" w:space="0" w:color="auto"/>
                    <w:left w:val="none" w:sz="0" w:space="0" w:color="auto"/>
                    <w:bottom w:val="none" w:sz="0" w:space="0" w:color="auto"/>
                    <w:right w:val="none" w:sz="0" w:space="0" w:color="auto"/>
                  </w:divBdr>
                </w:div>
                <w:div w:id="1583951880">
                  <w:marLeft w:val="480"/>
                  <w:marRight w:val="0"/>
                  <w:marTop w:val="0"/>
                  <w:marBottom w:val="0"/>
                  <w:divBdr>
                    <w:top w:val="none" w:sz="0" w:space="0" w:color="auto"/>
                    <w:left w:val="none" w:sz="0" w:space="0" w:color="auto"/>
                    <w:bottom w:val="none" w:sz="0" w:space="0" w:color="auto"/>
                    <w:right w:val="none" w:sz="0" w:space="0" w:color="auto"/>
                  </w:divBdr>
                </w:div>
                <w:div w:id="1242830777">
                  <w:marLeft w:val="480"/>
                  <w:marRight w:val="0"/>
                  <w:marTop w:val="0"/>
                  <w:marBottom w:val="0"/>
                  <w:divBdr>
                    <w:top w:val="none" w:sz="0" w:space="0" w:color="auto"/>
                    <w:left w:val="none" w:sz="0" w:space="0" w:color="auto"/>
                    <w:bottom w:val="none" w:sz="0" w:space="0" w:color="auto"/>
                    <w:right w:val="none" w:sz="0" w:space="0" w:color="auto"/>
                  </w:divBdr>
                </w:div>
                <w:div w:id="787311114">
                  <w:marLeft w:val="480"/>
                  <w:marRight w:val="0"/>
                  <w:marTop w:val="0"/>
                  <w:marBottom w:val="0"/>
                  <w:divBdr>
                    <w:top w:val="none" w:sz="0" w:space="0" w:color="auto"/>
                    <w:left w:val="none" w:sz="0" w:space="0" w:color="auto"/>
                    <w:bottom w:val="none" w:sz="0" w:space="0" w:color="auto"/>
                    <w:right w:val="none" w:sz="0" w:space="0" w:color="auto"/>
                  </w:divBdr>
                </w:div>
                <w:div w:id="807825710">
                  <w:marLeft w:val="480"/>
                  <w:marRight w:val="0"/>
                  <w:marTop w:val="0"/>
                  <w:marBottom w:val="0"/>
                  <w:divBdr>
                    <w:top w:val="none" w:sz="0" w:space="0" w:color="auto"/>
                    <w:left w:val="none" w:sz="0" w:space="0" w:color="auto"/>
                    <w:bottom w:val="none" w:sz="0" w:space="0" w:color="auto"/>
                    <w:right w:val="none" w:sz="0" w:space="0" w:color="auto"/>
                  </w:divBdr>
                </w:div>
                <w:div w:id="535241736">
                  <w:marLeft w:val="480"/>
                  <w:marRight w:val="0"/>
                  <w:marTop w:val="0"/>
                  <w:marBottom w:val="0"/>
                  <w:divBdr>
                    <w:top w:val="none" w:sz="0" w:space="0" w:color="auto"/>
                    <w:left w:val="none" w:sz="0" w:space="0" w:color="auto"/>
                    <w:bottom w:val="none" w:sz="0" w:space="0" w:color="auto"/>
                    <w:right w:val="none" w:sz="0" w:space="0" w:color="auto"/>
                  </w:divBdr>
                </w:div>
                <w:div w:id="1681349424">
                  <w:marLeft w:val="480"/>
                  <w:marRight w:val="0"/>
                  <w:marTop w:val="0"/>
                  <w:marBottom w:val="0"/>
                  <w:divBdr>
                    <w:top w:val="none" w:sz="0" w:space="0" w:color="auto"/>
                    <w:left w:val="none" w:sz="0" w:space="0" w:color="auto"/>
                    <w:bottom w:val="none" w:sz="0" w:space="0" w:color="auto"/>
                    <w:right w:val="none" w:sz="0" w:space="0" w:color="auto"/>
                  </w:divBdr>
                </w:div>
                <w:div w:id="1558011029">
                  <w:marLeft w:val="480"/>
                  <w:marRight w:val="0"/>
                  <w:marTop w:val="0"/>
                  <w:marBottom w:val="0"/>
                  <w:divBdr>
                    <w:top w:val="none" w:sz="0" w:space="0" w:color="auto"/>
                    <w:left w:val="none" w:sz="0" w:space="0" w:color="auto"/>
                    <w:bottom w:val="none" w:sz="0" w:space="0" w:color="auto"/>
                    <w:right w:val="none" w:sz="0" w:space="0" w:color="auto"/>
                  </w:divBdr>
                </w:div>
                <w:div w:id="1820533278">
                  <w:marLeft w:val="480"/>
                  <w:marRight w:val="0"/>
                  <w:marTop w:val="0"/>
                  <w:marBottom w:val="0"/>
                  <w:divBdr>
                    <w:top w:val="none" w:sz="0" w:space="0" w:color="auto"/>
                    <w:left w:val="none" w:sz="0" w:space="0" w:color="auto"/>
                    <w:bottom w:val="none" w:sz="0" w:space="0" w:color="auto"/>
                    <w:right w:val="none" w:sz="0" w:space="0" w:color="auto"/>
                  </w:divBdr>
                </w:div>
                <w:div w:id="2029288956">
                  <w:marLeft w:val="480"/>
                  <w:marRight w:val="0"/>
                  <w:marTop w:val="0"/>
                  <w:marBottom w:val="0"/>
                  <w:divBdr>
                    <w:top w:val="none" w:sz="0" w:space="0" w:color="auto"/>
                    <w:left w:val="none" w:sz="0" w:space="0" w:color="auto"/>
                    <w:bottom w:val="none" w:sz="0" w:space="0" w:color="auto"/>
                    <w:right w:val="none" w:sz="0" w:space="0" w:color="auto"/>
                  </w:divBdr>
                </w:div>
                <w:div w:id="1355765849">
                  <w:marLeft w:val="480"/>
                  <w:marRight w:val="0"/>
                  <w:marTop w:val="0"/>
                  <w:marBottom w:val="0"/>
                  <w:divBdr>
                    <w:top w:val="none" w:sz="0" w:space="0" w:color="auto"/>
                    <w:left w:val="none" w:sz="0" w:space="0" w:color="auto"/>
                    <w:bottom w:val="none" w:sz="0" w:space="0" w:color="auto"/>
                    <w:right w:val="none" w:sz="0" w:space="0" w:color="auto"/>
                  </w:divBdr>
                </w:div>
                <w:div w:id="1711488904">
                  <w:marLeft w:val="480"/>
                  <w:marRight w:val="0"/>
                  <w:marTop w:val="0"/>
                  <w:marBottom w:val="0"/>
                  <w:divBdr>
                    <w:top w:val="none" w:sz="0" w:space="0" w:color="auto"/>
                    <w:left w:val="none" w:sz="0" w:space="0" w:color="auto"/>
                    <w:bottom w:val="none" w:sz="0" w:space="0" w:color="auto"/>
                    <w:right w:val="none" w:sz="0" w:space="0" w:color="auto"/>
                  </w:divBdr>
                </w:div>
                <w:div w:id="1395273669">
                  <w:marLeft w:val="480"/>
                  <w:marRight w:val="0"/>
                  <w:marTop w:val="0"/>
                  <w:marBottom w:val="0"/>
                  <w:divBdr>
                    <w:top w:val="none" w:sz="0" w:space="0" w:color="auto"/>
                    <w:left w:val="none" w:sz="0" w:space="0" w:color="auto"/>
                    <w:bottom w:val="none" w:sz="0" w:space="0" w:color="auto"/>
                    <w:right w:val="none" w:sz="0" w:space="0" w:color="auto"/>
                  </w:divBdr>
                </w:div>
                <w:div w:id="637339895">
                  <w:marLeft w:val="480"/>
                  <w:marRight w:val="0"/>
                  <w:marTop w:val="0"/>
                  <w:marBottom w:val="0"/>
                  <w:divBdr>
                    <w:top w:val="none" w:sz="0" w:space="0" w:color="auto"/>
                    <w:left w:val="none" w:sz="0" w:space="0" w:color="auto"/>
                    <w:bottom w:val="none" w:sz="0" w:space="0" w:color="auto"/>
                    <w:right w:val="none" w:sz="0" w:space="0" w:color="auto"/>
                  </w:divBdr>
                </w:div>
                <w:div w:id="1862549425">
                  <w:marLeft w:val="480"/>
                  <w:marRight w:val="0"/>
                  <w:marTop w:val="0"/>
                  <w:marBottom w:val="0"/>
                  <w:divBdr>
                    <w:top w:val="none" w:sz="0" w:space="0" w:color="auto"/>
                    <w:left w:val="none" w:sz="0" w:space="0" w:color="auto"/>
                    <w:bottom w:val="none" w:sz="0" w:space="0" w:color="auto"/>
                    <w:right w:val="none" w:sz="0" w:space="0" w:color="auto"/>
                  </w:divBdr>
                </w:div>
                <w:div w:id="340355492">
                  <w:marLeft w:val="480"/>
                  <w:marRight w:val="0"/>
                  <w:marTop w:val="0"/>
                  <w:marBottom w:val="0"/>
                  <w:divBdr>
                    <w:top w:val="none" w:sz="0" w:space="0" w:color="auto"/>
                    <w:left w:val="none" w:sz="0" w:space="0" w:color="auto"/>
                    <w:bottom w:val="none" w:sz="0" w:space="0" w:color="auto"/>
                    <w:right w:val="none" w:sz="0" w:space="0" w:color="auto"/>
                  </w:divBdr>
                </w:div>
                <w:div w:id="1470627939">
                  <w:marLeft w:val="480"/>
                  <w:marRight w:val="0"/>
                  <w:marTop w:val="0"/>
                  <w:marBottom w:val="0"/>
                  <w:divBdr>
                    <w:top w:val="none" w:sz="0" w:space="0" w:color="auto"/>
                    <w:left w:val="none" w:sz="0" w:space="0" w:color="auto"/>
                    <w:bottom w:val="none" w:sz="0" w:space="0" w:color="auto"/>
                    <w:right w:val="none" w:sz="0" w:space="0" w:color="auto"/>
                  </w:divBdr>
                </w:div>
                <w:div w:id="1602106360">
                  <w:marLeft w:val="480"/>
                  <w:marRight w:val="0"/>
                  <w:marTop w:val="0"/>
                  <w:marBottom w:val="0"/>
                  <w:divBdr>
                    <w:top w:val="none" w:sz="0" w:space="0" w:color="auto"/>
                    <w:left w:val="none" w:sz="0" w:space="0" w:color="auto"/>
                    <w:bottom w:val="none" w:sz="0" w:space="0" w:color="auto"/>
                    <w:right w:val="none" w:sz="0" w:space="0" w:color="auto"/>
                  </w:divBdr>
                </w:div>
                <w:div w:id="1008368305">
                  <w:marLeft w:val="480"/>
                  <w:marRight w:val="0"/>
                  <w:marTop w:val="0"/>
                  <w:marBottom w:val="0"/>
                  <w:divBdr>
                    <w:top w:val="none" w:sz="0" w:space="0" w:color="auto"/>
                    <w:left w:val="none" w:sz="0" w:space="0" w:color="auto"/>
                    <w:bottom w:val="none" w:sz="0" w:space="0" w:color="auto"/>
                    <w:right w:val="none" w:sz="0" w:space="0" w:color="auto"/>
                  </w:divBdr>
                </w:div>
                <w:div w:id="75632112">
                  <w:marLeft w:val="480"/>
                  <w:marRight w:val="0"/>
                  <w:marTop w:val="0"/>
                  <w:marBottom w:val="0"/>
                  <w:divBdr>
                    <w:top w:val="none" w:sz="0" w:space="0" w:color="auto"/>
                    <w:left w:val="none" w:sz="0" w:space="0" w:color="auto"/>
                    <w:bottom w:val="none" w:sz="0" w:space="0" w:color="auto"/>
                    <w:right w:val="none" w:sz="0" w:space="0" w:color="auto"/>
                  </w:divBdr>
                </w:div>
                <w:div w:id="1183129681">
                  <w:marLeft w:val="480"/>
                  <w:marRight w:val="0"/>
                  <w:marTop w:val="0"/>
                  <w:marBottom w:val="0"/>
                  <w:divBdr>
                    <w:top w:val="none" w:sz="0" w:space="0" w:color="auto"/>
                    <w:left w:val="none" w:sz="0" w:space="0" w:color="auto"/>
                    <w:bottom w:val="none" w:sz="0" w:space="0" w:color="auto"/>
                    <w:right w:val="none" w:sz="0" w:space="0" w:color="auto"/>
                  </w:divBdr>
                </w:div>
                <w:div w:id="1519274881">
                  <w:marLeft w:val="480"/>
                  <w:marRight w:val="0"/>
                  <w:marTop w:val="0"/>
                  <w:marBottom w:val="0"/>
                  <w:divBdr>
                    <w:top w:val="none" w:sz="0" w:space="0" w:color="auto"/>
                    <w:left w:val="none" w:sz="0" w:space="0" w:color="auto"/>
                    <w:bottom w:val="none" w:sz="0" w:space="0" w:color="auto"/>
                    <w:right w:val="none" w:sz="0" w:space="0" w:color="auto"/>
                  </w:divBdr>
                </w:div>
                <w:div w:id="734737927">
                  <w:marLeft w:val="480"/>
                  <w:marRight w:val="0"/>
                  <w:marTop w:val="0"/>
                  <w:marBottom w:val="0"/>
                  <w:divBdr>
                    <w:top w:val="none" w:sz="0" w:space="0" w:color="auto"/>
                    <w:left w:val="none" w:sz="0" w:space="0" w:color="auto"/>
                    <w:bottom w:val="none" w:sz="0" w:space="0" w:color="auto"/>
                    <w:right w:val="none" w:sz="0" w:space="0" w:color="auto"/>
                  </w:divBdr>
                </w:div>
                <w:div w:id="895967679">
                  <w:marLeft w:val="480"/>
                  <w:marRight w:val="0"/>
                  <w:marTop w:val="0"/>
                  <w:marBottom w:val="0"/>
                  <w:divBdr>
                    <w:top w:val="none" w:sz="0" w:space="0" w:color="auto"/>
                    <w:left w:val="none" w:sz="0" w:space="0" w:color="auto"/>
                    <w:bottom w:val="none" w:sz="0" w:space="0" w:color="auto"/>
                    <w:right w:val="none" w:sz="0" w:space="0" w:color="auto"/>
                  </w:divBdr>
                </w:div>
                <w:div w:id="8335557">
                  <w:marLeft w:val="480"/>
                  <w:marRight w:val="0"/>
                  <w:marTop w:val="0"/>
                  <w:marBottom w:val="0"/>
                  <w:divBdr>
                    <w:top w:val="none" w:sz="0" w:space="0" w:color="auto"/>
                    <w:left w:val="none" w:sz="0" w:space="0" w:color="auto"/>
                    <w:bottom w:val="none" w:sz="0" w:space="0" w:color="auto"/>
                    <w:right w:val="none" w:sz="0" w:space="0" w:color="auto"/>
                  </w:divBdr>
                </w:div>
                <w:div w:id="2132550803">
                  <w:marLeft w:val="480"/>
                  <w:marRight w:val="0"/>
                  <w:marTop w:val="0"/>
                  <w:marBottom w:val="0"/>
                  <w:divBdr>
                    <w:top w:val="none" w:sz="0" w:space="0" w:color="auto"/>
                    <w:left w:val="none" w:sz="0" w:space="0" w:color="auto"/>
                    <w:bottom w:val="none" w:sz="0" w:space="0" w:color="auto"/>
                    <w:right w:val="none" w:sz="0" w:space="0" w:color="auto"/>
                  </w:divBdr>
                </w:div>
                <w:div w:id="970478660">
                  <w:marLeft w:val="480"/>
                  <w:marRight w:val="0"/>
                  <w:marTop w:val="0"/>
                  <w:marBottom w:val="0"/>
                  <w:divBdr>
                    <w:top w:val="none" w:sz="0" w:space="0" w:color="auto"/>
                    <w:left w:val="none" w:sz="0" w:space="0" w:color="auto"/>
                    <w:bottom w:val="none" w:sz="0" w:space="0" w:color="auto"/>
                    <w:right w:val="none" w:sz="0" w:space="0" w:color="auto"/>
                  </w:divBdr>
                </w:div>
                <w:div w:id="1177579328">
                  <w:marLeft w:val="480"/>
                  <w:marRight w:val="0"/>
                  <w:marTop w:val="0"/>
                  <w:marBottom w:val="0"/>
                  <w:divBdr>
                    <w:top w:val="none" w:sz="0" w:space="0" w:color="auto"/>
                    <w:left w:val="none" w:sz="0" w:space="0" w:color="auto"/>
                    <w:bottom w:val="none" w:sz="0" w:space="0" w:color="auto"/>
                    <w:right w:val="none" w:sz="0" w:space="0" w:color="auto"/>
                  </w:divBdr>
                </w:div>
                <w:div w:id="57821564">
                  <w:marLeft w:val="480"/>
                  <w:marRight w:val="0"/>
                  <w:marTop w:val="0"/>
                  <w:marBottom w:val="0"/>
                  <w:divBdr>
                    <w:top w:val="none" w:sz="0" w:space="0" w:color="auto"/>
                    <w:left w:val="none" w:sz="0" w:space="0" w:color="auto"/>
                    <w:bottom w:val="none" w:sz="0" w:space="0" w:color="auto"/>
                    <w:right w:val="none" w:sz="0" w:space="0" w:color="auto"/>
                  </w:divBdr>
                </w:div>
                <w:div w:id="807237291">
                  <w:marLeft w:val="480"/>
                  <w:marRight w:val="0"/>
                  <w:marTop w:val="0"/>
                  <w:marBottom w:val="0"/>
                  <w:divBdr>
                    <w:top w:val="none" w:sz="0" w:space="0" w:color="auto"/>
                    <w:left w:val="none" w:sz="0" w:space="0" w:color="auto"/>
                    <w:bottom w:val="none" w:sz="0" w:space="0" w:color="auto"/>
                    <w:right w:val="none" w:sz="0" w:space="0" w:color="auto"/>
                  </w:divBdr>
                </w:div>
                <w:div w:id="904528745">
                  <w:marLeft w:val="480"/>
                  <w:marRight w:val="0"/>
                  <w:marTop w:val="0"/>
                  <w:marBottom w:val="0"/>
                  <w:divBdr>
                    <w:top w:val="none" w:sz="0" w:space="0" w:color="auto"/>
                    <w:left w:val="none" w:sz="0" w:space="0" w:color="auto"/>
                    <w:bottom w:val="none" w:sz="0" w:space="0" w:color="auto"/>
                    <w:right w:val="none" w:sz="0" w:space="0" w:color="auto"/>
                  </w:divBdr>
                </w:div>
                <w:div w:id="1275139886">
                  <w:marLeft w:val="480"/>
                  <w:marRight w:val="0"/>
                  <w:marTop w:val="0"/>
                  <w:marBottom w:val="0"/>
                  <w:divBdr>
                    <w:top w:val="none" w:sz="0" w:space="0" w:color="auto"/>
                    <w:left w:val="none" w:sz="0" w:space="0" w:color="auto"/>
                    <w:bottom w:val="none" w:sz="0" w:space="0" w:color="auto"/>
                    <w:right w:val="none" w:sz="0" w:space="0" w:color="auto"/>
                  </w:divBdr>
                </w:div>
                <w:div w:id="1378508678">
                  <w:marLeft w:val="480"/>
                  <w:marRight w:val="0"/>
                  <w:marTop w:val="0"/>
                  <w:marBottom w:val="0"/>
                  <w:divBdr>
                    <w:top w:val="none" w:sz="0" w:space="0" w:color="auto"/>
                    <w:left w:val="none" w:sz="0" w:space="0" w:color="auto"/>
                    <w:bottom w:val="none" w:sz="0" w:space="0" w:color="auto"/>
                    <w:right w:val="none" w:sz="0" w:space="0" w:color="auto"/>
                  </w:divBdr>
                </w:div>
                <w:div w:id="1030838897">
                  <w:marLeft w:val="480"/>
                  <w:marRight w:val="0"/>
                  <w:marTop w:val="0"/>
                  <w:marBottom w:val="0"/>
                  <w:divBdr>
                    <w:top w:val="none" w:sz="0" w:space="0" w:color="auto"/>
                    <w:left w:val="none" w:sz="0" w:space="0" w:color="auto"/>
                    <w:bottom w:val="none" w:sz="0" w:space="0" w:color="auto"/>
                    <w:right w:val="none" w:sz="0" w:space="0" w:color="auto"/>
                  </w:divBdr>
                </w:div>
                <w:div w:id="872351698">
                  <w:marLeft w:val="480"/>
                  <w:marRight w:val="0"/>
                  <w:marTop w:val="0"/>
                  <w:marBottom w:val="0"/>
                  <w:divBdr>
                    <w:top w:val="none" w:sz="0" w:space="0" w:color="auto"/>
                    <w:left w:val="none" w:sz="0" w:space="0" w:color="auto"/>
                    <w:bottom w:val="none" w:sz="0" w:space="0" w:color="auto"/>
                    <w:right w:val="none" w:sz="0" w:space="0" w:color="auto"/>
                  </w:divBdr>
                </w:div>
                <w:div w:id="63454183">
                  <w:marLeft w:val="480"/>
                  <w:marRight w:val="0"/>
                  <w:marTop w:val="0"/>
                  <w:marBottom w:val="0"/>
                  <w:divBdr>
                    <w:top w:val="none" w:sz="0" w:space="0" w:color="auto"/>
                    <w:left w:val="none" w:sz="0" w:space="0" w:color="auto"/>
                    <w:bottom w:val="none" w:sz="0" w:space="0" w:color="auto"/>
                    <w:right w:val="none" w:sz="0" w:space="0" w:color="auto"/>
                  </w:divBdr>
                </w:div>
                <w:div w:id="674652624">
                  <w:marLeft w:val="480"/>
                  <w:marRight w:val="0"/>
                  <w:marTop w:val="0"/>
                  <w:marBottom w:val="0"/>
                  <w:divBdr>
                    <w:top w:val="none" w:sz="0" w:space="0" w:color="auto"/>
                    <w:left w:val="none" w:sz="0" w:space="0" w:color="auto"/>
                    <w:bottom w:val="none" w:sz="0" w:space="0" w:color="auto"/>
                    <w:right w:val="none" w:sz="0" w:space="0" w:color="auto"/>
                  </w:divBdr>
                </w:div>
                <w:div w:id="520709269">
                  <w:marLeft w:val="480"/>
                  <w:marRight w:val="0"/>
                  <w:marTop w:val="0"/>
                  <w:marBottom w:val="0"/>
                  <w:divBdr>
                    <w:top w:val="none" w:sz="0" w:space="0" w:color="auto"/>
                    <w:left w:val="none" w:sz="0" w:space="0" w:color="auto"/>
                    <w:bottom w:val="none" w:sz="0" w:space="0" w:color="auto"/>
                    <w:right w:val="none" w:sz="0" w:space="0" w:color="auto"/>
                  </w:divBdr>
                </w:div>
                <w:div w:id="1586763273">
                  <w:marLeft w:val="480"/>
                  <w:marRight w:val="0"/>
                  <w:marTop w:val="0"/>
                  <w:marBottom w:val="0"/>
                  <w:divBdr>
                    <w:top w:val="none" w:sz="0" w:space="0" w:color="auto"/>
                    <w:left w:val="none" w:sz="0" w:space="0" w:color="auto"/>
                    <w:bottom w:val="none" w:sz="0" w:space="0" w:color="auto"/>
                    <w:right w:val="none" w:sz="0" w:space="0" w:color="auto"/>
                  </w:divBdr>
                </w:div>
                <w:div w:id="1977291383">
                  <w:marLeft w:val="480"/>
                  <w:marRight w:val="0"/>
                  <w:marTop w:val="0"/>
                  <w:marBottom w:val="0"/>
                  <w:divBdr>
                    <w:top w:val="none" w:sz="0" w:space="0" w:color="auto"/>
                    <w:left w:val="none" w:sz="0" w:space="0" w:color="auto"/>
                    <w:bottom w:val="none" w:sz="0" w:space="0" w:color="auto"/>
                    <w:right w:val="none" w:sz="0" w:space="0" w:color="auto"/>
                  </w:divBdr>
                </w:div>
                <w:div w:id="2086216681">
                  <w:marLeft w:val="480"/>
                  <w:marRight w:val="0"/>
                  <w:marTop w:val="0"/>
                  <w:marBottom w:val="0"/>
                  <w:divBdr>
                    <w:top w:val="none" w:sz="0" w:space="0" w:color="auto"/>
                    <w:left w:val="none" w:sz="0" w:space="0" w:color="auto"/>
                    <w:bottom w:val="none" w:sz="0" w:space="0" w:color="auto"/>
                    <w:right w:val="none" w:sz="0" w:space="0" w:color="auto"/>
                  </w:divBdr>
                </w:div>
                <w:div w:id="746658531">
                  <w:marLeft w:val="480"/>
                  <w:marRight w:val="0"/>
                  <w:marTop w:val="0"/>
                  <w:marBottom w:val="0"/>
                  <w:divBdr>
                    <w:top w:val="none" w:sz="0" w:space="0" w:color="auto"/>
                    <w:left w:val="none" w:sz="0" w:space="0" w:color="auto"/>
                    <w:bottom w:val="none" w:sz="0" w:space="0" w:color="auto"/>
                    <w:right w:val="none" w:sz="0" w:space="0" w:color="auto"/>
                  </w:divBdr>
                </w:div>
                <w:div w:id="1958750412">
                  <w:marLeft w:val="480"/>
                  <w:marRight w:val="0"/>
                  <w:marTop w:val="0"/>
                  <w:marBottom w:val="0"/>
                  <w:divBdr>
                    <w:top w:val="none" w:sz="0" w:space="0" w:color="auto"/>
                    <w:left w:val="none" w:sz="0" w:space="0" w:color="auto"/>
                    <w:bottom w:val="none" w:sz="0" w:space="0" w:color="auto"/>
                    <w:right w:val="none" w:sz="0" w:space="0" w:color="auto"/>
                  </w:divBdr>
                </w:div>
                <w:div w:id="552691213">
                  <w:marLeft w:val="480"/>
                  <w:marRight w:val="0"/>
                  <w:marTop w:val="0"/>
                  <w:marBottom w:val="0"/>
                  <w:divBdr>
                    <w:top w:val="none" w:sz="0" w:space="0" w:color="auto"/>
                    <w:left w:val="none" w:sz="0" w:space="0" w:color="auto"/>
                    <w:bottom w:val="none" w:sz="0" w:space="0" w:color="auto"/>
                    <w:right w:val="none" w:sz="0" w:space="0" w:color="auto"/>
                  </w:divBdr>
                </w:div>
                <w:div w:id="954680271">
                  <w:marLeft w:val="480"/>
                  <w:marRight w:val="0"/>
                  <w:marTop w:val="0"/>
                  <w:marBottom w:val="0"/>
                  <w:divBdr>
                    <w:top w:val="none" w:sz="0" w:space="0" w:color="auto"/>
                    <w:left w:val="none" w:sz="0" w:space="0" w:color="auto"/>
                    <w:bottom w:val="none" w:sz="0" w:space="0" w:color="auto"/>
                    <w:right w:val="none" w:sz="0" w:space="0" w:color="auto"/>
                  </w:divBdr>
                </w:div>
                <w:div w:id="64572824">
                  <w:marLeft w:val="480"/>
                  <w:marRight w:val="0"/>
                  <w:marTop w:val="0"/>
                  <w:marBottom w:val="0"/>
                  <w:divBdr>
                    <w:top w:val="none" w:sz="0" w:space="0" w:color="auto"/>
                    <w:left w:val="none" w:sz="0" w:space="0" w:color="auto"/>
                    <w:bottom w:val="none" w:sz="0" w:space="0" w:color="auto"/>
                    <w:right w:val="none" w:sz="0" w:space="0" w:color="auto"/>
                  </w:divBdr>
                </w:div>
                <w:div w:id="1374308334">
                  <w:marLeft w:val="480"/>
                  <w:marRight w:val="0"/>
                  <w:marTop w:val="0"/>
                  <w:marBottom w:val="0"/>
                  <w:divBdr>
                    <w:top w:val="none" w:sz="0" w:space="0" w:color="auto"/>
                    <w:left w:val="none" w:sz="0" w:space="0" w:color="auto"/>
                    <w:bottom w:val="none" w:sz="0" w:space="0" w:color="auto"/>
                    <w:right w:val="none" w:sz="0" w:space="0" w:color="auto"/>
                  </w:divBdr>
                </w:div>
              </w:divsChild>
            </w:div>
            <w:div w:id="350107540">
              <w:marLeft w:val="0"/>
              <w:marRight w:val="0"/>
              <w:marTop w:val="0"/>
              <w:marBottom w:val="0"/>
              <w:divBdr>
                <w:top w:val="none" w:sz="0" w:space="0" w:color="auto"/>
                <w:left w:val="none" w:sz="0" w:space="0" w:color="auto"/>
                <w:bottom w:val="none" w:sz="0" w:space="0" w:color="auto"/>
                <w:right w:val="none" w:sz="0" w:space="0" w:color="auto"/>
              </w:divBdr>
              <w:divsChild>
                <w:div w:id="982387749">
                  <w:marLeft w:val="480"/>
                  <w:marRight w:val="0"/>
                  <w:marTop w:val="0"/>
                  <w:marBottom w:val="0"/>
                  <w:divBdr>
                    <w:top w:val="none" w:sz="0" w:space="0" w:color="auto"/>
                    <w:left w:val="none" w:sz="0" w:space="0" w:color="auto"/>
                    <w:bottom w:val="none" w:sz="0" w:space="0" w:color="auto"/>
                    <w:right w:val="none" w:sz="0" w:space="0" w:color="auto"/>
                  </w:divBdr>
                </w:div>
                <w:div w:id="1613509708">
                  <w:marLeft w:val="480"/>
                  <w:marRight w:val="0"/>
                  <w:marTop w:val="0"/>
                  <w:marBottom w:val="0"/>
                  <w:divBdr>
                    <w:top w:val="none" w:sz="0" w:space="0" w:color="auto"/>
                    <w:left w:val="none" w:sz="0" w:space="0" w:color="auto"/>
                    <w:bottom w:val="none" w:sz="0" w:space="0" w:color="auto"/>
                    <w:right w:val="none" w:sz="0" w:space="0" w:color="auto"/>
                  </w:divBdr>
                </w:div>
                <w:div w:id="1710717571">
                  <w:marLeft w:val="480"/>
                  <w:marRight w:val="0"/>
                  <w:marTop w:val="0"/>
                  <w:marBottom w:val="0"/>
                  <w:divBdr>
                    <w:top w:val="none" w:sz="0" w:space="0" w:color="auto"/>
                    <w:left w:val="none" w:sz="0" w:space="0" w:color="auto"/>
                    <w:bottom w:val="none" w:sz="0" w:space="0" w:color="auto"/>
                    <w:right w:val="none" w:sz="0" w:space="0" w:color="auto"/>
                  </w:divBdr>
                </w:div>
                <w:div w:id="646713100">
                  <w:marLeft w:val="480"/>
                  <w:marRight w:val="0"/>
                  <w:marTop w:val="0"/>
                  <w:marBottom w:val="0"/>
                  <w:divBdr>
                    <w:top w:val="none" w:sz="0" w:space="0" w:color="auto"/>
                    <w:left w:val="none" w:sz="0" w:space="0" w:color="auto"/>
                    <w:bottom w:val="none" w:sz="0" w:space="0" w:color="auto"/>
                    <w:right w:val="none" w:sz="0" w:space="0" w:color="auto"/>
                  </w:divBdr>
                </w:div>
                <w:div w:id="1166557854">
                  <w:marLeft w:val="480"/>
                  <w:marRight w:val="0"/>
                  <w:marTop w:val="0"/>
                  <w:marBottom w:val="0"/>
                  <w:divBdr>
                    <w:top w:val="none" w:sz="0" w:space="0" w:color="auto"/>
                    <w:left w:val="none" w:sz="0" w:space="0" w:color="auto"/>
                    <w:bottom w:val="none" w:sz="0" w:space="0" w:color="auto"/>
                    <w:right w:val="none" w:sz="0" w:space="0" w:color="auto"/>
                  </w:divBdr>
                </w:div>
                <w:div w:id="1302149479">
                  <w:marLeft w:val="480"/>
                  <w:marRight w:val="0"/>
                  <w:marTop w:val="0"/>
                  <w:marBottom w:val="0"/>
                  <w:divBdr>
                    <w:top w:val="none" w:sz="0" w:space="0" w:color="auto"/>
                    <w:left w:val="none" w:sz="0" w:space="0" w:color="auto"/>
                    <w:bottom w:val="none" w:sz="0" w:space="0" w:color="auto"/>
                    <w:right w:val="none" w:sz="0" w:space="0" w:color="auto"/>
                  </w:divBdr>
                </w:div>
                <w:div w:id="890580235">
                  <w:marLeft w:val="480"/>
                  <w:marRight w:val="0"/>
                  <w:marTop w:val="0"/>
                  <w:marBottom w:val="0"/>
                  <w:divBdr>
                    <w:top w:val="none" w:sz="0" w:space="0" w:color="auto"/>
                    <w:left w:val="none" w:sz="0" w:space="0" w:color="auto"/>
                    <w:bottom w:val="none" w:sz="0" w:space="0" w:color="auto"/>
                    <w:right w:val="none" w:sz="0" w:space="0" w:color="auto"/>
                  </w:divBdr>
                </w:div>
                <w:div w:id="571089878">
                  <w:marLeft w:val="480"/>
                  <w:marRight w:val="0"/>
                  <w:marTop w:val="0"/>
                  <w:marBottom w:val="0"/>
                  <w:divBdr>
                    <w:top w:val="none" w:sz="0" w:space="0" w:color="auto"/>
                    <w:left w:val="none" w:sz="0" w:space="0" w:color="auto"/>
                    <w:bottom w:val="none" w:sz="0" w:space="0" w:color="auto"/>
                    <w:right w:val="none" w:sz="0" w:space="0" w:color="auto"/>
                  </w:divBdr>
                </w:div>
                <w:div w:id="1661346982">
                  <w:marLeft w:val="480"/>
                  <w:marRight w:val="0"/>
                  <w:marTop w:val="0"/>
                  <w:marBottom w:val="0"/>
                  <w:divBdr>
                    <w:top w:val="none" w:sz="0" w:space="0" w:color="auto"/>
                    <w:left w:val="none" w:sz="0" w:space="0" w:color="auto"/>
                    <w:bottom w:val="none" w:sz="0" w:space="0" w:color="auto"/>
                    <w:right w:val="none" w:sz="0" w:space="0" w:color="auto"/>
                  </w:divBdr>
                </w:div>
                <w:div w:id="425270832">
                  <w:marLeft w:val="480"/>
                  <w:marRight w:val="0"/>
                  <w:marTop w:val="0"/>
                  <w:marBottom w:val="0"/>
                  <w:divBdr>
                    <w:top w:val="none" w:sz="0" w:space="0" w:color="auto"/>
                    <w:left w:val="none" w:sz="0" w:space="0" w:color="auto"/>
                    <w:bottom w:val="none" w:sz="0" w:space="0" w:color="auto"/>
                    <w:right w:val="none" w:sz="0" w:space="0" w:color="auto"/>
                  </w:divBdr>
                </w:div>
                <w:div w:id="731737951">
                  <w:marLeft w:val="480"/>
                  <w:marRight w:val="0"/>
                  <w:marTop w:val="0"/>
                  <w:marBottom w:val="0"/>
                  <w:divBdr>
                    <w:top w:val="none" w:sz="0" w:space="0" w:color="auto"/>
                    <w:left w:val="none" w:sz="0" w:space="0" w:color="auto"/>
                    <w:bottom w:val="none" w:sz="0" w:space="0" w:color="auto"/>
                    <w:right w:val="none" w:sz="0" w:space="0" w:color="auto"/>
                  </w:divBdr>
                </w:div>
                <w:div w:id="976105997">
                  <w:marLeft w:val="480"/>
                  <w:marRight w:val="0"/>
                  <w:marTop w:val="0"/>
                  <w:marBottom w:val="0"/>
                  <w:divBdr>
                    <w:top w:val="none" w:sz="0" w:space="0" w:color="auto"/>
                    <w:left w:val="none" w:sz="0" w:space="0" w:color="auto"/>
                    <w:bottom w:val="none" w:sz="0" w:space="0" w:color="auto"/>
                    <w:right w:val="none" w:sz="0" w:space="0" w:color="auto"/>
                  </w:divBdr>
                </w:div>
                <w:div w:id="617756220">
                  <w:marLeft w:val="480"/>
                  <w:marRight w:val="0"/>
                  <w:marTop w:val="0"/>
                  <w:marBottom w:val="0"/>
                  <w:divBdr>
                    <w:top w:val="none" w:sz="0" w:space="0" w:color="auto"/>
                    <w:left w:val="none" w:sz="0" w:space="0" w:color="auto"/>
                    <w:bottom w:val="none" w:sz="0" w:space="0" w:color="auto"/>
                    <w:right w:val="none" w:sz="0" w:space="0" w:color="auto"/>
                  </w:divBdr>
                </w:div>
                <w:div w:id="982584613">
                  <w:marLeft w:val="480"/>
                  <w:marRight w:val="0"/>
                  <w:marTop w:val="0"/>
                  <w:marBottom w:val="0"/>
                  <w:divBdr>
                    <w:top w:val="none" w:sz="0" w:space="0" w:color="auto"/>
                    <w:left w:val="none" w:sz="0" w:space="0" w:color="auto"/>
                    <w:bottom w:val="none" w:sz="0" w:space="0" w:color="auto"/>
                    <w:right w:val="none" w:sz="0" w:space="0" w:color="auto"/>
                  </w:divBdr>
                </w:div>
                <w:div w:id="1059479589">
                  <w:marLeft w:val="480"/>
                  <w:marRight w:val="0"/>
                  <w:marTop w:val="0"/>
                  <w:marBottom w:val="0"/>
                  <w:divBdr>
                    <w:top w:val="none" w:sz="0" w:space="0" w:color="auto"/>
                    <w:left w:val="none" w:sz="0" w:space="0" w:color="auto"/>
                    <w:bottom w:val="none" w:sz="0" w:space="0" w:color="auto"/>
                    <w:right w:val="none" w:sz="0" w:space="0" w:color="auto"/>
                  </w:divBdr>
                </w:div>
                <w:div w:id="2131820947">
                  <w:marLeft w:val="480"/>
                  <w:marRight w:val="0"/>
                  <w:marTop w:val="0"/>
                  <w:marBottom w:val="0"/>
                  <w:divBdr>
                    <w:top w:val="none" w:sz="0" w:space="0" w:color="auto"/>
                    <w:left w:val="none" w:sz="0" w:space="0" w:color="auto"/>
                    <w:bottom w:val="none" w:sz="0" w:space="0" w:color="auto"/>
                    <w:right w:val="none" w:sz="0" w:space="0" w:color="auto"/>
                  </w:divBdr>
                </w:div>
                <w:div w:id="1568613948">
                  <w:marLeft w:val="480"/>
                  <w:marRight w:val="0"/>
                  <w:marTop w:val="0"/>
                  <w:marBottom w:val="0"/>
                  <w:divBdr>
                    <w:top w:val="none" w:sz="0" w:space="0" w:color="auto"/>
                    <w:left w:val="none" w:sz="0" w:space="0" w:color="auto"/>
                    <w:bottom w:val="none" w:sz="0" w:space="0" w:color="auto"/>
                    <w:right w:val="none" w:sz="0" w:space="0" w:color="auto"/>
                  </w:divBdr>
                </w:div>
                <w:div w:id="1454250764">
                  <w:marLeft w:val="480"/>
                  <w:marRight w:val="0"/>
                  <w:marTop w:val="0"/>
                  <w:marBottom w:val="0"/>
                  <w:divBdr>
                    <w:top w:val="none" w:sz="0" w:space="0" w:color="auto"/>
                    <w:left w:val="none" w:sz="0" w:space="0" w:color="auto"/>
                    <w:bottom w:val="none" w:sz="0" w:space="0" w:color="auto"/>
                    <w:right w:val="none" w:sz="0" w:space="0" w:color="auto"/>
                  </w:divBdr>
                </w:div>
                <w:div w:id="608851587">
                  <w:marLeft w:val="480"/>
                  <w:marRight w:val="0"/>
                  <w:marTop w:val="0"/>
                  <w:marBottom w:val="0"/>
                  <w:divBdr>
                    <w:top w:val="none" w:sz="0" w:space="0" w:color="auto"/>
                    <w:left w:val="none" w:sz="0" w:space="0" w:color="auto"/>
                    <w:bottom w:val="none" w:sz="0" w:space="0" w:color="auto"/>
                    <w:right w:val="none" w:sz="0" w:space="0" w:color="auto"/>
                  </w:divBdr>
                </w:div>
                <w:div w:id="318266948">
                  <w:marLeft w:val="480"/>
                  <w:marRight w:val="0"/>
                  <w:marTop w:val="0"/>
                  <w:marBottom w:val="0"/>
                  <w:divBdr>
                    <w:top w:val="none" w:sz="0" w:space="0" w:color="auto"/>
                    <w:left w:val="none" w:sz="0" w:space="0" w:color="auto"/>
                    <w:bottom w:val="none" w:sz="0" w:space="0" w:color="auto"/>
                    <w:right w:val="none" w:sz="0" w:space="0" w:color="auto"/>
                  </w:divBdr>
                </w:div>
                <w:div w:id="1946224956">
                  <w:marLeft w:val="480"/>
                  <w:marRight w:val="0"/>
                  <w:marTop w:val="0"/>
                  <w:marBottom w:val="0"/>
                  <w:divBdr>
                    <w:top w:val="none" w:sz="0" w:space="0" w:color="auto"/>
                    <w:left w:val="none" w:sz="0" w:space="0" w:color="auto"/>
                    <w:bottom w:val="none" w:sz="0" w:space="0" w:color="auto"/>
                    <w:right w:val="none" w:sz="0" w:space="0" w:color="auto"/>
                  </w:divBdr>
                </w:div>
                <w:div w:id="1061561887">
                  <w:marLeft w:val="480"/>
                  <w:marRight w:val="0"/>
                  <w:marTop w:val="0"/>
                  <w:marBottom w:val="0"/>
                  <w:divBdr>
                    <w:top w:val="none" w:sz="0" w:space="0" w:color="auto"/>
                    <w:left w:val="none" w:sz="0" w:space="0" w:color="auto"/>
                    <w:bottom w:val="none" w:sz="0" w:space="0" w:color="auto"/>
                    <w:right w:val="none" w:sz="0" w:space="0" w:color="auto"/>
                  </w:divBdr>
                </w:div>
                <w:div w:id="278604768">
                  <w:marLeft w:val="480"/>
                  <w:marRight w:val="0"/>
                  <w:marTop w:val="0"/>
                  <w:marBottom w:val="0"/>
                  <w:divBdr>
                    <w:top w:val="none" w:sz="0" w:space="0" w:color="auto"/>
                    <w:left w:val="none" w:sz="0" w:space="0" w:color="auto"/>
                    <w:bottom w:val="none" w:sz="0" w:space="0" w:color="auto"/>
                    <w:right w:val="none" w:sz="0" w:space="0" w:color="auto"/>
                  </w:divBdr>
                </w:div>
                <w:div w:id="1207795023">
                  <w:marLeft w:val="480"/>
                  <w:marRight w:val="0"/>
                  <w:marTop w:val="0"/>
                  <w:marBottom w:val="0"/>
                  <w:divBdr>
                    <w:top w:val="none" w:sz="0" w:space="0" w:color="auto"/>
                    <w:left w:val="none" w:sz="0" w:space="0" w:color="auto"/>
                    <w:bottom w:val="none" w:sz="0" w:space="0" w:color="auto"/>
                    <w:right w:val="none" w:sz="0" w:space="0" w:color="auto"/>
                  </w:divBdr>
                </w:div>
                <w:div w:id="2132891449">
                  <w:marLeft w:val="480"/>
                  <w:marRight w:val="0"/>
                  <w:marTop w:val="0"/>
                  <w:marBottom w:val="0"/>
                  <w:divBdr>
                    <w:top w:val="none" w:sz="0" w:space="0" w:color="auto"/>
                    <w:left w:val="none" w:sz="0" w:space="0" w:color="auto"/>
                    <w:bottom w:val="none" w:sz="0" w:space="0" w:color="auto"/>
                    <w:right w:val="none" w:sz="0" w:space="0" w:color="auto"/>
                  </w:divBdr>
                </w:div>
                <w:div w:id="1025865832">
                  <w:marLeft w:val="480"/>
                  <w:marRight w:val="0"/>
                  <w:marTop w:val="0"/>
                  <w:marBottom w:val="0"/>
                  <w:divBdr>
                    <w:top w:val="none" w:sz="0" w:space="0" w:color="auto"/>
                    <w:left w:val="none" w:sz="0" w:space="0" w:color="auto"/>
                    <w:bottom w:val="none" w:sz="0" w:space="0" w:color="auto"/>
                    <w:right w:val="none" w:sz="0" w:space="0" w:color="auto"/>
                  </w:divBdr>
                </w:div>
                <w:div w:id="1587229271">
                  <w:marLeft w:val="480"/>
                  <w:marRight w:val="0"/>
                  <w:marTop w:val="0"/>
                  <w:marBottom w:val="0"/>
                  <w:divBdr>
                    <w:top w:val="none" w:sz="0" w:space="0" w:color="auto"/>
                    <w:left w:val="none" w:sz="0" w:space="0" w:color="auto"/>
                    <w:bottom w:val="none" w:sz="0" w:space="0" w:color="auto"/>
                    <w:right w:val="none" w:sz="0" w:space="0" w:color="auto"/>
                  </w:divBdr>
                </w:div>
                <w:div w:id="960302790">
                  <w:marLeft w:val="480"/>
                  <w:marRight w:val="0"/>
                  <w:marTop w:val="0"/>
                  <w:marBottom w:val="0"/>
                  <w:divBdr>
                    <w:top w:val="none" w:sz="0" w:space="0" w:color="auto"/>
                    <w:left w:val="none" w:sz="0" w:space="0" w:color="auto"/>
                    <w:bottom w:val="none" w:sz="0" w:space="0" w:color="auto"/>
                    <w:right w:val="none" w:sz="0" w:space="0" w:color="auto"/>
                  </w:divBdr>
                </w:div>
                <w:div w:id="1029136777">
                  <w:marLeft w:val="480"/>
                  <w:marRight w:val="0"/>
                  <w:marTop w:val="0"/>
                  <w:marBottom w:val="0"/>
                  <w:divBdr>
                    <w:top w:val="none" w:sz="0" w:space="0" w:color="auto"/>
                    <w:left w:val="none" w:sz="0" w:space="0" w:color="auto"/>
                    <w:bottom w:val="none" w:sz="0" w:space="0" w:color="auto"/>
                    <w:right w:val="none" w:sz="0" w:space="0" w:color="auto"/>
                  </w:divBdr>
                </w:div>
                <w:div w:id="1707608066">
                  <w:marLeft w:val="480"/>
                  <w:marRight w:val="0"/>
                  <w:marTop w:val="0"/>
                  <w:marBottom w:val="0"/>
                  <w:divBdr>
                    <w:top w:val="none" w:sz="0" w:space="0" w:color="auto"/>
                    <w:left w:val="none" w:sz="0" w:space="0" w:color="auto"/>
                    <w:bottom w:val="none" w:sz="0" w:space="0" w:color="auto"/>
                    <w:right w:val="none" w:sz="0" w:space="0" w:color="auto"/>
                  </w:divBdr>
                </w:div>
                <w:div w:id="914365042">
                  <w:marLeft w:val="480"/>
                  <w:marRight w:val="0"/>
                  <w:marTop w:val="0"/>
                  <w:marBottom w:val="0"/>
                  <w:divBdr>
                    <w:top w:val="none" w:sz="0" w:space="0" w:color="auto"/>
                    <w:left w:val="none" w:sz="0" w:space="0" w:color="auto"/>
                    <w:bottom w:val="none" w:sz="0" w:space="0" w:color="auto"/>
                    <w:right w:val="none" w:sz="0" w:space="0" w:color="auto"/>
                  </w:divBdr>
                </w:div>
                <w:div w:id="329646215">
                  <w:marLeft w:val="480"/>
                  <w:marRight w:val="0"/>
                  <w:marTop w:val="0"/>
                  <w:marBottom w:val="0"/>
                  <w:divBdr>
                    <w:top w:val="none" w:sz="0" w:space="0" w:color="auto"/>
                    <w:left w:val="none" w:sz="0" w:space="0" w:color="auto"/>
                    <w:bottom w:val="none" w:sz="0" w:space="0" w:color="auto"/>
                    <w:right w:val="none" w:sz="0" w:space="0" w:color="auto"/>
                  </w:divBdr>
                </w:div>
                <w:div w:id="852765470">
                  <w:marLeft w:val="480"/>
                  <w:marRight w:val="0"/>
                  <w:marTop w:val="0"/>
                  <w:marBottom w:val="0"/>
                  <w:divBdr>
                    <w:top w:val="none" w:sz="0" w:space="0" w:color="auto"/>
                    <w:left w:val="none" w:sz="0" w:space="0" w:color="auto"/>
                    <w:bottom w:val="none" w:sz="0" w:space="0" w:color="auto"/>
                    <w:right w:val="none" w:sz="0" w:space="0" w:color="auto"/>
                  </w:divBdr>
                </w:div>
                <w:div w:id="1139811182">
                  <w:marLeft w:val="480"/>
                  <w:marRight w:val="0"/>
                  <w:marTop w:val="0"/>
                  <w:marBottom w:val="0"/>
                  <w:divBdr>
                    <w:top w:val="none" w:sz="0" w:space="0" w:color="auto"/>
                    <w:left w:val="none" w:sz="0" w:space="0" w:color="auto"/>
                    <w:bottom w:val="none" w:sz="0" w:space="0" w:color="auto"/>
                    <w:right w:val="none" w:sz="0" w:space="0" w:color="auto"/>
                  </w:divBdr>
                </w:div>
                <w:div w:id="1120565320">
                  <w:marLeft w:val="480"/>
                  <w:marRight w:val="0"/>
                  <w:marTop w:val="0"/>
                  <w:marBottom w:val="0"/>
                  <w:divBdr>
                    <w:top w:val="none" w:sz="0" w:space="0" w:color="auto"/>
                    <w:left w:val="none" w:sz="0" w:space="0" w:color="auto"/>
                    <w:bottom w:val="none" w:sz="0" w:space="0" w:color="auto"/>
                    <w:right w:val="none" w:sz="0" w:space="0" w:color="auto"/>
                  </w:divBdr>
                </w:div>
                <w:div w:id="390426139">
                  <w:marLeft w:val="480"/>
                  <w:marRight w:val="0"/>
                  <w:marTop w:val="0"/>
                  <w:marBottom w:val="0"/>
                  <w:divBdr>
                    <w:top w:val="none" w:sz="0" w:space="0" w:color="auto"/>
                    <w:left w:val="none" w:sz="0" w:space="0" w:color="auto"/>
                    <w:bottom w:val="none" w:sz="0" w:space="0" w:color="auto"/>
                    <w:right w:val="none" w:sz="0" w:space="0" w:color="auto"/>
                  </w:divBdr>
                </w:div>
                <w:div w:id="910773650">
                  <w:marLeft w:val="480"/>
                  <w:marRight w:val="0"/>
                  <w:marTop w:val="0"/>
                  <w:marBottom w:val="0"/>
                  <w:divBdr>
                    <w:top w:val="none" w:sz="0" w:space="0" w:color="auto"/>
                    <w:left w:val="none" w:sz="0" w:space="0" w:color="auto"/>
                    <w:bottom w:val="none" w:sz="0" w:space="0" w:color="auto"/>
                    <w:right w:val="none" w:sz="0" w:space="0" w:color="auto"/>
                  </w:divBdr>
                </w:div>
                <w:div w:id="1716812099">
                  <w:marLeft w:val="480"/>
                  <w:marRight w:val="0"/>
                  <w:marTop w:val="0"/>
                  <w:marBottom w:val="0"/>
                  <w:divBdr>
                    <w:top w:val="none" w:sz="0" w:space="0" w:color="auto"/>
                    <w:left w:val="none" w:sz="0" w:space="0" w:color="auto"/>
                    <w:bottom w:val="none" w:sz="0" w:space="0" w:color="auto"/>
                    <w:right w:val="none" w:sz="0" w:space="0" w:color="auto"/>
                  </w:divBdr>
                </w:div>
                <w:div w:id="557521368">
                  <w:marLeft w:val="480"/>
                  <w:marRight w:val="0"/>
                  <w:marTop w:val="0"/>
                  <w:marBottom w:val="0"/>
                  <w:divBdr>
                    <w:top w:val="none" w:sz="0" w:space="0" w:color="auto"/>
                    <w:left w:val="none" w:sz="0" w:space="0" w:color="auto"/>
                    <w:bottom w:val="none" w:sz="0" w:space="0" w:color="auto"/>
                    <w:right w:val="none" w:sz="0" w:space="0" w:color="auto"/>
                  </w:divBdr>
                </w:div>
                <w:div w:id="156268082">
                  <w:marLeft w:val="480"/>
                  <w:marRight w:val="0"/>
                  <w:marTop w:val="0"/>
                  <w:marBottom w:val="0"/>
                  <w:divBdr>
                    <w:top w:val="none" w:sz="0" w:space="0" w:color="auto"/>
                    <w:left w:val="none" w:sz="0" w:space="0" w:color="auto"/>
                    <w:bottom w:val="none" w:sz="0" w:space="0" w:color="auto"/>
                    <w:right w:val="none" w:sz="0" w:space="0" w:color="auto"/>
                  </w:divBdr>
                </w:div>
                <w:div w:id="85004327">
                  <w:marLeft w:val="480"/>
                  <w:marRight w:val="0"/>
                  <w:marTop w:val="0"/>
                  <w:marBottom w:val="0"/>
                  <w:divBdr>
                    <w:top w:val="none" w:sz="0" w:space="0" w:color="auto"/>
                    <w:left w:val="none" w:sz="0" w:space="0" w:color="auto"/>
                    <w:bottom w:val="none" w:sz="0" w:space="0" w:color="auto"/>
                    <w:right w:val="none" w:sz="0" w:space="0" w:color="auto"/>
                  </w:divBdr>
                </w:div>
                <w:div w:id="1148322956">
                  <w:marLeft w:val="480"/>
                  <w:marRight w:val="0"/>
                  <w:marTop w:val="0"/>
                  <w:marBottom w:val="0"/>
                  <w:divBdr>
                    <w:top w:val="none" w:sz="0" w:space="0" w:color="auto"/>
                    <w:left w:val="none" w:sz="0" w:space="0" w:color="auto"/>
                    <w:bottom w:val="none" w:sz="0" w:space="0" w:color="auto"/>
                    <w:right w:val="none" w:sz="0" w:space="0" w:color="auto"/>
                  </w:divBdr>
                </w:div>
                <w:div w:id="58132820">
                  <w:marLeft w:val="480"/>
                  <w:marRight w:val="0"/>
                  <w:marTop w:val="0"/>
                  <w:marBottom w:val="0"/>
                  <w:divBdr>
                    <w:top w:val="none" w:sz="0" w:space="0" w:color="auto"/>
                    <w:left w:val="none" w:sz="0" w:space="0" w:color="auto"/>
                    <w:bottom w:val="none" w:sz="0" w:space="0" w:color="auto"/>
                    <w:right w:val="none" w:sz="0" w:space="0" w:color="auto"/>
                  </w:divBdr>
                </w:div>
                <w:div w:id="1852791789">
                  <w:marLeft w:val="480"/>
                  <w:marRight w:val="0"/>
                  <w:marTop w:val="0"/>
                  <w:marBottom w:val="0"/>
                  <w:divBdr>
                    <w:top w:val="none" w:sz="0" w:space="0" w:color="auto"/>
                    <w:left w:val="none" w:sz="0" w:space="0" w:color="auto"/>
                    <w:bottom w:val="none" w:sz="0" w:space="0" w:color="auto"/>
                    <w:right w:val="none" w:sz="0" w:space="0" w:color="auto"/>
                  </w:divBdr>
                </w:div>
                <w:div w:id="1054617145">
                  <w:marLeft w:val="480"/>
                  <w:marRight w:val="0"/>
                  <w:marTop w:val="0"/>
                  <w:marBottom w:val="0"/>
                  <w:divBdr>
                    <w:top w:val="none" w:sz="0" w:space="0" w:color="auto"/>
                    <w:left w:val="none" w:sz="0" w:space="0" w:color="auto"/>
                    <w:bottom w:val="none" w:sz="0" w:space="0" w:color="auto"/>
                    <w:right w:val="none" w:sz="0" w:space="0" w:color="auto"/>
                  </w:divBdr>
                </w:div>
                <w:div w:id="1281260992">
                  <w:marLeft w:val="480"/>
                  <w:marRight w:val="0"/>
                  <w:marTop w:val="0"/>
                  <w:marBottom w:val="0"/>
                  <w:divBdr>
                    <w:top w:val="none" w:sz="0" w:space="0" w:color="auto"/>
                    <w:left w:val="none" w:sz="0" w:space="0" w:color="auto"/>
                    <w:bottom w:val="none" w:sz="0" w:space="0" w:color="auto"/>
                    <w:right w:val="none" w:sz="0" w:space="0" w:color="auto"/>
                  </w:divBdr>
                </w:div>
                <w:div w:id="1463419759">
                  <w:marLeft w:val="480"/>
                  <w:marRight w:val="0"/>
                  <w:marTop w:val="0"/>
                  <w:marBottom w:val="0"/>
                  <w:divBdr>
                    <w:top w:val="none" w:sz="0" w:space="0" w:color="auto"/>
                    <w:left w:val="none" w:sz="0" w:space="0" w:color="auto"/>
                    <w:bottom w:val="none" w:sz="0" w:space="0" w:color="auto"/>
                    <w:right w:val="none" w:sz="0" w:space="0" w:color="auto"/>
                  </w:divBdr>
                </w:div>
                <w:div w:id="993096789">
                  <w:marLeft w:val="480"/>
                  <w:marRight w:val="0"/>
                  <w:marTop w:val="0"/>
                  <w:marBottom w:val="0"/>
                  <w:divBdr>
                    <w:top w:val="none" w:sz="0" w:space="0" w:color="auto"/>
                    <w:left w:val="none" w:sz="0" w:space="0" w:color="auto"/>
                    <w:bottom w:val="none" w:sz="0" w:space="0" w:color="auto"/>
                    <w:right w:val="none" w:sz="0" w:space="0" w:color="auto"/>
                  </w:divBdr>
                </w:div>
                <w:div w:id="348870324">
                  <w:marLeft w:val="480"/>
                  <w:marRight w:val="0"/>
                  <w:marTop w:val="0"/>
                  <w:marBottom w:val="0"/>
                  <w:divBdr>
                    <w:top w:val="none" w:sz="0" w:space="0" w:color="auto"/>
                    <w:left w:val="none" w:sz="0" w:space="0" w:color="auto"/>
                    <w:bottom w:val="none" w:sz="0" w:space="0" w:color="auto"/>
                    <w:right w:val="none" w:sz="0" w:space="0" w:color="auto"/>
                  </w:divBdr>
                </w:div>
                <w:div w:id="1539200836">
                  <w:marLeft w:val="480"/>
                  <w:marRight w:val="0"/>
                  <w:marTop w:val="0"/>
                  <w:marBottom w:val="0"/>
                  <w:divBdr>
                    <w:top w:val="none" w:sz="0" w:space="0" w:color="auto"/>
                    <w:left w:val="none" w:sz="0" w:space="0" w:color="auto"/>
                    <w:bottom w:val="none" w:sz="0" w:space="0" w:color="auto"/>
                    <w:right w:val="none" w:sz="0" w:space="0" w:color="auto"/>
                  </w:divBdr>
                </w:div>
                <w:div w:id="1913588410">
                  <w:marLeft w:val="480"/>
                  <w:marRight w:val="0"/>
                  <w:marTop w:val="0"/>
                  <w:marBottom w:val="0"/>
                  <w:divBdr>
                    <w:top w:val="none" w:sz="0" w:space="0" w:color="auto"/>
                    <w:left w:val="none" w:sz="0" w:space="0" w:color="auto"/>
                    <w:bottom w:val="none" w:sz="0" w:space="0" w:color="auto"/>
                    <w:right w:val="none" w:sz="0" w:space="0" w:color="auto"/>
                  </w:divBdr>
                </w:div>
              </w:divsChild>
            </w:div>
            <w:div w:id="385297963">
              <w:marLeft w:val="0"/>
              <w:marRight w:val="0"/>
              <w:marTop w:val="0"/>
              <w:marBottom w:val="0"/>
              <w:divBdr>
                <w:top w:val="none" w:sz="0" w:space="0" w:color="auto"/>
                <w:left w:val="none" w:sz="0" w:space="0" w:color="auto"/>
                <w:bottom w:val="none" w:sz="0" w:space="0" w:color="auto"/>
                <w:right w:val="none" w:sz="0" w:space="0" w:color="auto"/>
              </w:divBdr>
              <w:divsChild>
                <w:div w:id="854463019">
                  <w:marLeft w:val="480"/>
                  <w:marRight w:val="0"/>
                  <w:marTop w:val="0"/>
                  <w:marBottom w:val="0"/>
                  <w:divBdr>
                    <w:top w:val="none" w:sz="0" w:space="0" w:color="auto"/>
                    <w:left w:val="none" w:sz="0" w:space="0" w:color="auto"/>
                    <w:bottom w:val="none" w:sz="0" w:space="0" w:color="auto"/>
                    <w:right w:val="none" w:sz="0" w:space="0" w:color="auto"/>
                  </w:divBdr>
                </w:div>
                <w:div w:id="136843113">
                  <w:marLeft w:val="480"/>
                  <w:marRight w:val="0"/>
                  <w:marTop w:val="0"/>
                  <w:marBottom w:val="0"/>
                  <w:divBdr>
                    <w:top w:val="none" w:sz="0" w:space="0" w:color="auto"/>
                    <w:left w:val="none" w:sz="0" w:space="0" w:color="auto"/>
                    <w:bottom w:val="none" w:sz="0" w:space="0" w:color="auto"/>
                    <w:right w:val="none" w:sz="0" w:space="0" w:color="auto"/>
                  </w:divBdr>
                </w:div>
                <w:div w:id="1270047399">
                  <w:marLeft w:val="480"/>
                  <w:marRight w:val="0"/>
                  <w:marTop w:val="0"/>
                  <w:marBottom w:val="0"/>
                  <w:divBdr>
                    <w:top w:val="none" w:sz="0" w:space="0" w:color="auto"/>
                    <w:left w:val="none" w:sz="0" w:space="0" w:color="auto"/>
                    <w:bottom w:val="none" w:sz="0" w:space="0" w:color="auto"/>
                    <w:right w:val="none" w:sz="0" w:space="0" w:color="auto"/>
                  </w:divBdr>
                </w:div>
                <w:div w:id="1448695367">
                  <w:marLeft w:val="480"/>
                  <w:marRight w:val="0"/>
                  <w:marTop w:val="0"/>
                  <w:marBottom w:val="0"/>
                  <w:divBdr>
                    <w:top w:val="none" w:sz="0" w:space="0" w:color="auto"/>
                    <w:left w:val="none" w:sz="0" w:space="0" w:color="auto"/>
                    <w:bottom w:val="none" w:sz="0" w:space="0" w:color="auto"/>
                    <w:right w:val="none" w:sz="0" w:space="0" w:color="auto"/>
                  </w:divBdr>
                </w:div>
                <w:div w:id="270668329">
                  <w:marLeft w:val="480"/>
                  <w:marRight w:val="0"/>
                  <w:marTop w:val="0"/>
                  <w:marBottom w:val="0"/>
                  <w:divBdr>
                    <w:top w:val="none" w:sz="0" w:space="0" w:color="auto"/>
                    <w:left w:val="none" w:sz="0" w:space="0" w:color="auto"/>
                    <w:bottom w:val="none" w:sz="0" w:space="0" w:color="auto"/>
                    <w:right w:val="none" w:sz="0" w:space="0" w:color="auto"/>
                  </w:divBdr>
                </w:div>
                <w:div w:id="908538009">
                  <w:marLeft w:val="480"/>
                  <w:marRight w:val="0"/>
                  <w:marTop w:val="0"/>
                  <w:marBottom w:val="0"/>
                  <w:divBdr>
                    <w:top w:val="none" w:sz="0" w:space="0" w:color="auto"/>
                    <w:left w:val="none" w:sz="0" w:space="0" w:color="auto"/>
                    <w:bottom w:val="none" w:sz="0" w:space="0" w:color="auto"/>
                    <w:right w:val="none" w:sz="0" w:space="0" w:color="auto"/>
                  </w:divBdr>
                </w:div>
                <w:div w:id="2068453498">
                  <w:marLeft w:val="480"/>
                  <w:marRight w:val="0"/>
                  <w:marTop w:val="0"/>
                  <w:marBottom w:val="0"/>
                  <w:divBdr>
                    <w:top w:val="none" w:sz="0" w:space="0" w:color="auto"/>
                    <w:left w:val="none" w:sz="0" w:space="0" w:color="auto"/>
                    <w:bottom w:val="none" w:sz="0" w:space="0" w:color="auto"/>
                    <w:right w:val="none" w:sz="0" w:space="0" w:color="auto"/>
                  </w:divBdr>
                </w:div>
                <w:div w:id="97021834">
                  <w:marLeft w:val="480"/>
                  <w:marRight w:val="0"/>
                  <w:marTop w:val="0"/>
                  <w:marBottom w:val="0"/>
                  <w:divBdr>
                    <w:top w:val="none" w:sz="0" w:space="0" w:color="auto"/>
                    <w:left w:val="none" w:sz="0" w:space="0" w:color="auto"/>
                    <w:bottom w:val="none" w:sz="0" w:space="0" w:color="auto"/>
                    <w:right w:val="none" w:sz="0" w:space="0" w:color="auto"/>
                  </w:divBdr>
                </w:div>
                <w:div w:id="602542408">
                  <w:marLeft w:val="480"/>
                  <w:marRight w:val="0"/>
                  <w:marTop w:val="0"/>
                  <w:marBottom w:val="0"/>
                  <w:divBdr>
                    <w:top w:val="none" w:sz="0" w:space="0" w:color="auto"/>
                    <w:left w:val="none" w:sz="0" w:space="0" w:color="auto"/>
                    <w:bottom w:val="none" w:sz="0" w:space="0" w:color="auto"/>
                    <w:right w:val="none" w:sz="0" w:space="0" w:color="auto"/>
                  </w:divBdr>
                </w:div>
                <w:div w:id="330450297">
                  <w:marLeft w:val="480"/>
                  <w:marRight w:val="0"/>
                  <w:marTop w:val="0"/>
                  <w:marBottom w:val="0"/>
                  <w:divBdr>
                    <w:top w:val="none" w:sz="0" w:space="0" w:color="auto"/>
                    <w:left w:val="none" w:sz="0" w:space="0" w:color="auto"/>
                    <w:bottom w:val="none" w:sz="0" w:space="0" w:color="auto"/>
                    <w:right w:val="none" w:sz="0" w:space="0" w:color="auto"/>
                  </w:divBdr>
                </w:div>
                <w:div w:id="1540237629">
                  <w:marLeft w:val="480"/>
                  <w:marRight w:val="0"/>
                  <w:marTop w:val="0"/>
                  <w:marBottom w:val="0"/>
                  <w:divBdr>
                    <w:top w:val="none" w:sz="0" w:space="0" w:color="auto"/>
                    <w:left w:val="none" w:sz="0" w:space="0" w:color="auto"/>
                    <w:bottom w:val="none" w:sz="0" w:space="0" w:color="auto"/>
                    <w:right w:val="none" w:sz="0" w:space="0" w:color="auto"/>
                  </w:divBdr>
                </w:div>
                <w:div w:id="650526060">
                  <w:marLeft w:val="480"/>
                  <w:marRight w:val="0"/>
                  <w:marTop w:val="0"/>
                  <w:marBottom w:val="0"/>
                  <w:divBdr>
                    <w:top w:val="none" w:sz="0" w:space="0" w:color="auto"/>
                    <w:left w:val="none" w:sz="0" w:space="0" w:color="auto"/>
                    <w:bottom w:val="none" w:sz="0" w:space="0" w:color="auto"/>
                    <w:right w:val="none" w:sz="0" w:space="0" w:color="auto"/>
                  </w:divBdr>
                </w:div>
                <w:div w:id="54013942">
                  <w:marLeft w:val="480"/>
                  <w:marRight w:val="0"/>
                  <w:marTop w:val="0"/>
                  <w:marBottom w:val="0"/>
                  <w:divBdr>
                    <w:top w:val="none" w:sz="0" w:space="0" w:color="auto"/>
                    <w:left w:val="none" w:sz="0" w:space="0" w:color="auto"/>
                    <w:bottom w:val="none" w:sz="0" w:space="0" w:color="auto"/>
                    <w:right w:val="none" w:sz="0" w:space="0" w:color="auto"/>
                  </w:divBdr>
                </w:div>
                <w:div w:id="32460451">
                  <w:marLeft w:val="480"/>
                  <w:marRight w:val="0"/>
                  <w:marTop w:val="0"/>
                  <w:marBottom w:val="0"/>
                  <w:divBdr>
                    <w:top w:val="none" w:sz="0" w:space="0" w:color="auto"/>
                    <w:left w:val="none" w:sz="0" w:space="0" w:color="auto"/>
                    <w:bottom w:val="none" w:sz="0" w:space="0" w:color="auto"/>
                    <w:right w:val="none" w:sz="0" w:space="0" w:color="auto"/>
                  </w:divBdr>
                </w:div>
                <w:div w:id="1925869490">
                  <w:marLeft w:val="480"/>
                  <w:marRight w:val="0"/>
                  <w:marTop w:val="0"/>
                  <w:marBottom w:val="0"/>
                  <w:divBdr>
                    <w:top w:val="none" w:sz="0" w:space="0" w:color="auto"/>
                    <w:left w:val="none" w:sz="0" w:space="0" w:color="auto"/>
                    <w:bottom w:val="none" w:sz="0" w:space="0" w:color="auto"/>
                    <w:right w:val="none" w:sz="0" w:space="0" w:color="auto"/>
                  </w:divBdr>
                </w:div>
                <w:div w:id="381833913">
                  <w:marLeft w:val="480"/>
                  <w:marRight w:val="0"/>
                  <w:marTop w:val="0"/>
                  <w:marBottom w:val="0"/>
                  <w:divBdr>
                    <w:top w:val="none" w:sz="0" w:space="0" w:color="auto"/>
                    <w:left w:val="none" w:sz="0" w:space="0" w:color="auto"/>
                    <w:bottom w:val="none" w:sz="0" w:space="0" w:color="auto"/>
                    <w:right w:val="none" w:sz="0" w:space="0" w:color="auto"/>
                  </w:divBdr>
                </w:div>
                <w:div w:id="689723419">
                  <w:marLeft w:val="480"/>
                  <w:marRight w:val="0"/>
                  <w:marTop w:val="0"/>
                  <w:marBottom w:val="0"/>
                  <w:divBdr>
                    <w:top w:val="none" w:sz="0" w:space="0" w:color="auto"/>
                    <w:left w:val="none" w:sz="0" w:space="0" w:color="auto"/>
                    <w:bottom w:val="none" w:sz="0" w:space="0" w:color="auto"/>
                    <w:right w:val="none" w:sz="0" w:space="0" w:color="auto"/>
                  </w:divBdr>
                </w:div>
                <w:div w:id="658311234">
                  <w:marLeft w:val="480"/>
                  <w:marRight w:val="0"/>
                  <w:marTop w:val="0"/>
                  <w:marBottom w:val="0"/>
                  <w:divBdr>
                    <w:top w:val="none" w:sz="0" w:space="0" w:color="auto"/>
                    <w:left w:val="none" w:sz="0" w:space="0" w:color="auto"/>
                    <w:bottom w:val="none" w:sz="0" w:space="0" w:color="auto"/>
                    <w:right w:val="none" w:sz="0" w:space="0" w:color="auto"/>
                  </w:divBdr>
                </w:div>
                <w:div w:id="1648706698">
                  <w:marLeft w:val="480"/>
                  <w:marRight w:val="0"/>
                  <w:marTop w:val="0"/>
                  <w:marBottom w:val="0"/>
                  <w:divBdr>
                    <w:top w:val="none" w:sz="0" w:space="0" w:color="auto"/>
                    <w:left w:val="none" w:sz="0" w:space="0" w:color="auto"/>
                    <w:bottom w:val="none" w:sz="0" w:space="0" w:color="auto"/>
                    <w:right w:val="none" w:sz="0" w:space="0" w:color="auto"/>
                  </w:divBdr>
                </w:div>
                <w:div w:id="2075540579">
                  <w:marLeft w:val="480"/>
                  <w:marRight w:val="0"/>
                  <w:marTop w:val="0"/>
                  <w:marBottom w:val="0"/>
                  <w:divBdr>
                    <w:top w:val="none" w:sz="0" w:space="0" w:color="auto"/>
                    <w:left w:val="none" w:sz="0" w:space="0" w:color="auto"/>
                    <w:bottom w:val="none" w:sz="0" w:space="0" w:color="auto"/>
                    <w:right w:val="none" w:sz="0" w:space="0" w:color="auto"/>
                  </w:divBdr>
                </w:div>
                <w:div w:id="829718170">
                  <w:marLeft w:val="480"/>
                  <w:marRight w:val="0"/>
                  <w:marTop w:val="0"/>
                  <w:marBottom w:val="0"/>
                  <w:divBdr>
                    <w:top w:val="none" w:sz="0" w:space="0" w:color="auto"/>
                    <w:left w:val="none" w:sz="0" w:space="0" w:color="auto"/>
                    <w:bottom w:val="none" w:sz="0" w:space="0" w:color="auto"/>
                    <w:right w:val="none" w:sz="0" w:space="0" w:color="auto"/>
                  </w:divBdr>
                </w:div>
                <w:div w:id="2092191470">
                  <w:marLeft w:val="480"/>
                  <w:marRight w:val="0"/>
                  <w:marTop w:val="0"/>
                  <w:marBottom w:val="0"/>
                  <w:divBdr>
                    <w:top w:val="none" w:sz="0" w:space="0" w:color="auto"/>
                    <w:left w:val="none" w:sz="0" w:space="0" w:color="auto"/>
                    <w:bottom w:val="none" w:sz="0" w:space="0" w:color="auto"/>
                    <w:right w:val="none" w:sz="0" w:space="0" w:color="auto"/>
                  </w:divBdr>
                </w:div>
                <w:div w:id="386151853">
                  <w:marLeft w:val="480"/>
                  <w:marRight w:val="0"/>
                  <w:marTop w:val="0"/>
                  <w:marBottom w:val="0"/>
                  <w:divBdr>
                    <w:top w:val="none" w:sz="0" w:space="0" w:color="auto"/>
                    <w:left w:val="none" w:sz="0" w:space="0" w:color="auto"/>
                    <w:bottom w:val="none" w:sz="0" w:space="0" w:color="auto"/>
                    <w:right w:val="none" w:sz="0" w:space="0" w:color="auto"/>
                  </w:divBdr>
                </w:div>
                <w:div w:id="1394233802">
                  <w:marLeft w:val="480"/>
                  <w:marRight w:val="0"/>
                  <w:marTop w:val="0"/>
                  <w:marBottom w:val="0"/>
                  <w:divBdr>
                    <w:top w:val="none" w:sz="0" w:space="0" w:color="auto"/>
                    <w:left w:val="none" w:sz="0" w:space="0" w:color="auto"/>
                    <w:bottom w:val="none" w:sz="0" w:space="0" w:color="auto"/>
                    <w:right w:val="none" w:sz="0" w:space="0" w:color="auto"/>
                  </w:divBdr>
                </w:div>
                <w:div w:id="1241335063">
                  <w:marLeft w:val="480"/>
                  <w:marRight w:val="0"/>
                  <w:marTop w:val="0"/>
                  <w:marBottom w:val="0"/>
                  <w:divBdr>
                    <w:top w:val="none" w:sz="0" w:space="0" w:color="auto"/>
                    <w:left w:val="none" w:sz="0" w:space="0" w:color="auto"/>
                    <w:bottom w:val="none" w:sz="0" w:space="0" w:color="auto"/>
                    <w:right w:val="none" w:sz="0" w:space="0" w:color="auto"/>
                  </w:divBdr>
                </w:div>
                <w:div w:id="851458079">
                  <w:marLeft w:val="480"/>
                  <w:marRight w:val="0"/>
                  <w:marTop w:val="0"/>
                  <w:marBottom w:val="0"/>
                  <w:divBdr>
                    <w:top w:val="none" w:sz="0" w:space="0" w:color="auto"/>
                    <w:left w:val="none" w:sz="0" w:space="0" w:color="auto"/>
                    <w:bottom w:val="none" w:sz="0" w:space="0" w:color="auto"/>
                    <w:right w:val="none" w:sz="0" w:space="0" w:color="auto"/>
                  </w:divBdr>
                </w:div>
                <w:div w:id="144207516">
                  <w:marLeft w:val="480"/>
                  <w:marRight w:val="0"/>
                  <w:marTop w:val="0"/>
                  <w:marBottom w:val="0"/>
                  <w:divBdr>
                    <w:top w:val="none" w:sz="0" w:space="0" w:color="auto"/>
                    <w:left w:val="none" w:sz="0" w:space="0" w:color="auto"/>
                    <w:bottom w:val="none" w:sz="0" w:space="0" w:color="auto"/>
                    <w:right w:val="none" w:sz="0" w:space="0" w:color="auto"/>
                  </w:divBdr>
                </w:div>
                <w:div w:id="1993488207">
                  <w:marLeft w:val="480"/>
                  <w:marRight w:val="0"/>
                  <w:marTop w:val="0"/>
                  <w:marBottom w:val="0"/>
                  <w:divBdr>
                    <w:top w:val="none" w:sz="0" w:space="0" w:color="auto"/>
                    <w:left w:val="none" w:sz="0" w:space="0" w:color="auto"/>
                    <w:bottom w:val="none" w:sz="0" w:space="0" w:color="auto"/>
                    <w:right w:val="none" w:sz="0" w:space="0" w:color="auto"/>
                  </w:divBdr>
                </w:div>
                <w:div w:id="1529296647">
                  <w:marLeft w:val="480"/>
                  <w:marRight w:val="0"/>
                  <w:marTop w:val="0"/>
                  <w:marBottom w:val="0"/>
                  <w:divBdr>
                    <w:top w:val="none" w:sz="0" w:space="0" w:color="auto"/>
                    <w:left w:val="none" w:sz="0" w:space="0" w:color="auto"/>
                    <w:bottom w:val="none" w:sz="0" w:space="0" w:color="auto"/>
                    <w:right w:val="none" w:sz="0" w:space="0" w:color="auto"/>
                  </w:divBdr>
                </w:div>
                <w:div w:id="802960823">
                  <w:marLeft w:val="480"/>
                  <w:marRight w:val="0"/>
                  <w:marTop w:val="0"/>
                  <w:marBottom w:val="0"/>
                  <w:divBdr>
                    <w:top w:val="none" w:sz="0" w:space="0" w:color="auto"/>
                    <w:left w:val="none" w:sz="0" w:space="0" w:color="auto"/>
                    <w:bottom w:val="none" w:sz="0" w:space="0" w:color="auto"/>
                    <w:right w:val="none" w:sz="0" w:space="0" w:color="auto"/>
                  </w:divBdr>
                </w:div>
                <w:div w:id="1007369849">
                  <w:marLeft w:val="480"/>
                  <w:marRight w:val="0"/>
                  <w:marTop w:val="0"/>
                  <w:marBottom w:val="0"/>
                  <w:divBdr>
                    <w:top w:val="none" w:sz="0" w:space="0" w:color="auto"/>
                    <w:left w:val="none" w:sz="0" w:space="0" w:color="auto"/>
                    <w:bottom w:val="none" w:sz="0" w:space="0" w:color="auto"/>
                    <w:right w:val="none" w:sz="0" w:space="0" w:color="auto"/>
                  </w:divBdr>
                </w:div>
                <w:div w:id="1379091579">
                  <w:marLeft w:val="480"/>
                  <w:marRight w:val="0"/>
                  <w:marTop w:val="0"/>
                  <w:marBottom w:val="0"/>
                  <w:divBdr>
                    <w:top w:val="none" w:sz="0" w:space="0" w:color="auto"/>
                    <w:left w:val="none" w:sz="0" w:space="0" w:color="auto"/>
                    <w:bottom w:val="none" w:sz="0" w:space="0" w:color="auto"/>
                    <w:right w:val="none" w:sz="0" w:space="0" w:color="auto"/>
                  </w:divBdr>
                </w:div>
                <w:div w:id="1239709511">
                  <w:marLeft w:val="480"/>
                  <w:marRight w:val="0"/>
                  <w:marTop w:val="0"/>
                  <w:marBottom w:val="0"/>
                  <w:divBdr>
                    <w:top w:val="none" w:sz="0" w:space="0" w:color="auto"/>
                    <w:left w:val="none" w:sz="0" w:space="0" w:color="auto"/>
                    <w:bottom w:val="none" w:sz="0" w:space="0" w:color="auto"/>
                    <w:right w:val="none" w:sz="0" w:space="0" w:color="auto"/>
                  </w:divBdr>
                </w:div>
                <w:div w:id="423036798">
                  <w:marLeft w:val="480"/>
                  <w:marRight w:val="0"/>
                  <w:marTop w:val="0"/>
                  <w:marBottom w:val="0"/>
                  <w:divBdr>
                    <w:top w:val="none" w:sz="0" w:space="0" w:color="auto"/>
                    <w:left w:val="none" w:sz="0" w:space="0" w:color="auto"/>
                    <w:bottom w:val="none" w:sz="0" w:space="0" w:color="auto"/>
                    <w:right w:val="none" w:sz="0" w:space="0" w:color="auto"/>
                  </w:divBdr>
                </w:div>
                <w:div w:id="1795563114">
                  <w:marLeft w:val="480"/>
                  <w:marRight w:val="0"/>
                  <w:marTop w:val="0"/>
                  <w:marBottom w:val="0"/>
                  <w:divBdr>
                    <w:top w:val="none" w:sz="0" w:space="0" w:color="auto"/>
                    <w:left w:val="none" w:sz="0" w:space="0" w:color="auto"/>
                    <w:bottom w:val="none" w:sz="0" w:space="0" w:color="auto"/>
                    <w:right w:val="none" w:sz="0" w:space="0" w:color="auto"/>
                  </w:divBdr>
                </w:div>
                <w:div w:id="1640453001">
                  <w:marLeft w:val="480"/>
                  <w:marRight w:val="0"/>
                  <w:marTop w:val="0"/>
                  <w:marBottom w:val="0"/>
                  <w:divBdr>
                    <w:top w:val="none" w:sz="0" w:space="0" w:color="auto"/>
                    <w:left w:val="none" w:sz="0" w:space="0" w:color="auto"/>
                    <w:bottom w:val="none" w:sz="0" w:space="0" w:color="auto"/>
                    <w:right w:val="none" w:sz="0" w:space="0" w:color="auto"/>
                  </w:divBdr>
                </w:div>
                <w:div w:id="1118450390">
                  <w:marLeft w:val="480"/>
                  <w:marRight w:val="0"/>
                  <w:marTop w:val="0"/>
                  <w:marBottom w:val="0"/>
                  <w:divBdr>
                    <w:top w:val="none" w:sz="0" w:space="0" w:color="auto"/>
                    <w:left w:val="none" w:sz="0" w:space="0" w:color="auto"/>
                    <w:bottom w:val="none" w:sz="0" w:space="0" w:color="auto"/>
                    <w:right w:val="none" w:sz="0" w:space="0" w:color="auto"/>
                  </w:divBdr>
                </w:div>
                <w:div w:id="1305089135">
                  <w:marLeft w:val="480"/>
                  <w:marRight w:val="0"/>
                  <w:marTop w:val="0"/>
                  <w:marBottom w:val="0"/>
                  <w:divBdr>
                    <w:top w:val="none" w:sz="0" w:space="0" w:color="auto"/>
                    <w:left w:val="none" w:sz="0" w:space="0" w:color="auto"/>
                    <w:bottom w:val="none" w:sz="0" w:space="0" w:color="auto"/>
                    <w:right w:val="none" w:sz="0" w:space="0" w:color="auto"/>
                  </w:divBdr>
                </w:div>
                <w:div w:id="2091732493">
                  <w:marLeft w:val="480"/>
                  <w:marRight w:val="0"/>
                  <w:marTop w:val="0"/>
                  <w:marBottom w:val="0"/>
                  <w:divBdr>
                    <w:top w:val="none" w:sz="0" w:space="0" w:color="auto"/>
                    <w:left w:val="none" w:sz="0" w:space="0" w:color="auto"/>
                    <w:bottom w:val="none" w:sz="0" w:space="0" w:color="auto"/>
                    <w:right w:val="none" w:sz="0" w:space="0" w:color="auto"/>
                  </w:divBdr>
                </w:div>
                <w:div w:id="1428620364">
                  <w:marLeft w:val="480"/>
                  <w:marRight w:val="0"/>
                  <w:marTop w:val="0"/>
                  <w:marBottom w:val="0"/>
                  <w:divBdr>
                    <w:top w:val="none" w:sz="0" w:space="0" w:color="auto"/>
                    <w:left w:val="none" w:sz="0" w:space="0" w:color="auto"/>
                    <w:bottom w:val="none" w:sz="0" w:space="0" w:color="auto"/>
                    <w:right w:val="none" w:sz="0" w:space="0" w:color="auto"/>
                  </w:divBdr>
                </w:div>
                <w:div w:id="1827277913">
                  <w:marLeft w:val="480"/>
                  <w:marRight w:val="0"/>
                  <w:marTop w:val="0"/>
                  <w:marBottom w:val="0"/>
                  <w:divBdr>
                    <w:top w:val="none" w:sz="0" w:space="0" w:color="auto"/>
                    <w:left w:val="none" w:sz="0" w:space="0" w:color="auto"/>
                    <w:bottom w:val="none" w:sz="0" w:space="0" w:color="auto"/>
                    <w:right w:val="none" w:sz="0" w:space="0" w:color="auto"/>
                  </w:divBdr>
                </w:div>
                <w:div w:id="1085419637">
                  <w:marLeft w:val="480"/>
                  <w:marRight w:val="0"/>
                  <w:marTop w:val="0"/>
                  <w:marBottom w:val="0"/>
                  <w:divBdr>
                    <w:top w:val="none" w:sz="0" w:space="0" w:color="auto"/>
                    <w:left w:val="none" w:sz="0" w:space="0" w:color="auto"/>
                    <w:bottom w:val="none" w:sz="0" w:space="0" w:color="auto"/>
                    <w:right w:val="none" w:sz="0" w:space="0" w:color="auto"/>
                  </w:divBdr>
                </w:div>
                <w:div w:id="529226621">
                  <w:marLeft w:val="480"/>
                  <w:marRight w:val="0"/>
                  <w:marTop w:val="0"/>
                  <w:marBottom w:val="0"/>
                  <w:divBdr>
                    <w:top w:val="none" w:sz="0" w:space="0" w:color="auto"/>
                    <w:left w:val="none" w:sz="0" w:space="0" w:color="auto"/>
                    <w:bottom w:val="none" w:sz="0" w:space="0" w:color="auto"/>
                    <w:right w:val="none" w:sz="0" w:space="0" w:color="auto"/>
                  </w:divBdr>
                </w:div>
                <w:div w:id="1664357348">
                  <w:marLeft w:val="480"/>
                  <w:marRight w:val="0"/>
                  <w:marTop w:val="0"/>
                  <w:marBottom w:val="0"/>
                  <w:divBdr>
                    <w:top w:val="none" w:sz="0" w:space="0" w:color="auto"/>
                    <w:left w:val="none" w:sz="0" w:space="0" w:color="auto"/>
                    <w:bottom w:val="none" w:sz="0" w:space="0" w:color="auto"/>
                    <w:right w:val="none" w:sz="0" w:space="0" w:color="auto"/>
                  </w:divBdr>
                </w:div>
                <w:div w:id="602305148">
                  <w:marLeft w:val="480"/>
                  <w:marRight w:val="0"/>
                  <w:marTop w:val="0"/>
                  <w:marBottom w:val="0"/>
                  <w:divBdr>
                    <w:top w:val="none" w:sz="0" w:space="0" w:color="auto"/>
                    <w:left w:val="none" w:sz="0" w:space="0" w:color="auto"/>
                    <w:bottom w:val="none" w:sz="0" w:space="0" w:color="auto"/>
                    <w:right w:val="none" w:sz="0" w:space="0" w:color="auto"/>
                  </w:divBdr>
                </w:div>
                <w:div w:id="815561823">
                  <w:marLeft w:val="480"/>
                  <w:marRight w:val="0"/>
                  <w:marTop w:val="0"/>
                  <w:marBottom w:val="0"/>
                  <w:divBdr>
                    <w:top w:val="none" w:sz="0" w:space="0" w:color="auto"/>
                    <w:left w:val="none" w:sz="0" w:space="0" w:color="auto"/>
                    <w:bottom w:val="none" w:sz="0" w:space="0" w:color="auto"/>
                    <w:right w:val="none" w:sz="0" w:space="0" w:color="auto"/>
                  </w:divBdr>
                </w:div>
                <w:div w:id="1961915676">
                  <w:marLeft w:val="480"/>
                  <w:marRight w:val="0"/>
                  <w:marTop w:val="0"/>
                  <w:marBottom w:val="0"/>
                  <w:divBdr>
                    <w:top w:val="none" w:sz="0" w:space="0" w:color="auto"/>
                    <w:left w:val="none" w:sz="0" w:space="0" w:color="auto"/>
                    <w:bottom w:val="none" w:sz="0" w:space="0" w:color="auto"/>
                    <w:right w:val="none" w:sz="0" w:space="0" w:color="auto"/>
                  </w:divBdr>
                </w:div>
                <w:div w:id="1429884870">
                  <w:marLeft w:val="480"/>
                  <w:marRight w:val="0"/>
                  <w:marTop w:val="0"/>
                  <w:marBottom w:val="0"/>
                  <w:divBdr>
                    <w:top w:val="none" w:sz="0" w:space="0" w:color="auto"/>
                    <w:left w:val="none" w:sz="0" w:space="0" w:color="auto"/>
                    <w:bottom w:val="none" w:sz="0" w:space="0" w:color="auto"/>
                    <w:right w:val="none" w:sz="0" w:space="0" w:color="auto"/>
                  </w:divBdr>
                </w:div>
                <w:div w:id="120728683">
                  <w:marLeft w:val="480"/>
                  <w:marRight w:val="0"/>
                  <w:marTop w:val="0"/>
                  <w:marBottom w:val="0"/>
                  <w:divBdr>
                    <w:top w:val="none" w:sz="0" w:space="0" w:color="auto"/>
                    <w:left w:val="none" w:sz="0" w:space="0" w:color="auto"/>
                    <w:bottom w:val="none" w:sz="0" w:space="0" w:color="auto"/>
                    <w:right w:val="none" w:sz="0" w:space="0" w:color="auto"/>
                  </w:divBdr>
                </w:div>
                <w:div w:id="745762311">
                  <w:marLeft w:val="480"/>
                  <w:marRight w:val="0"/>
                  <w:marTop w:val="0"/>
                  <w:marBottom w:val="0"/>
                  <w:divBdr>
                    <w:top w:val="none" w:sz="0" w:space="0" w:color="auto"/>
                    <w:left w:val="none" w:sz="0" w:space="0" w:color="auto"/>
                    <w:bottom w:val="none" w:sz="0" w:space="0" w:color="auto"/>
                    <w:right w:val="none" w:sz="0" w:space="0" w:color="auto"/>
                  </w:divBdr>
                </w:div>
                <w:div w:id="494685377">
                  <w:marLeft w:val="480"/>
                  <w:marRight w:val="0"/>
                  <w:marTop w:val="0"/>
                  <w:marBottom w:val="0"/>
                  <w:divBdr>
                    <w:top w:val="none" w:sz="0" w:space="0" w:color="auto"/>
                    <w:left w:val="none" w:sz="0" w:space="0" w:color="auto"/>
                    <w:bottom w:val="none" w:sz="0" w:space="0" w:color="auto"/>
                    <w:right w:val="none" w:sz="0" w:space="0" w:color="auto"/>
                  </w:divBdr>
                </w:div>
              </w:divsChild>
            </w:div>
            <w:div w:id="505754410">
              <w:marLeft w:val="0"/>
              <w:marRight w:val="0"/>
              <w:marTop w:val="0"/>
              <w:marBottom w:val="0"/>
              <w:divBdr>
                <w:top w:val="none" w:sz="0" w:space="0" w:color="auto"/>
                <w:left w:val="none" w:sz="0" w:space="0" w:color="auto"/>
                <w:bottom w:val="none" w:sz="0" w:space="0" w:color="auto"/>
                <w:right w:val="none" w:sz="0" w:space="0" w:color="auto"/>
              </w:divBdr>
              <w:divsChild>
                <w:div w:id="1613706167">
                  <w:marLeft w:val="480"/>
                  <w:marRight w:val="0"/>
                  <w:marTop w:val="0"/>
                  <w:marBottom w:val="0"/>
                  <w:divBdr>
                    <w:top w:val="none" w:sz="0" w:space="0" w:color="auto"/>
                    <w:left w:val="none" w:sz="0" w:space="0" w:color="auto"/>
                    <w:bottom w:val="none" w:sz="0" w:space="0" w:color="auto"/>
                    <w:right w:val="none" w:sz="0" w:space="0" w:color="auto"/>
                  </w:divBdr>
                </w:div>
                <w:div w:id="424422672">
                  <w:marLeft w:val="480"/>
                  <w:marRight w:val="0"/>
                  <w:marTop w:val="0"/>
                  <w:marBottom w:val="0"/>
                  <w:divBdr>
                    <w:top w:val="none" w:sz="0" w:space="0" w:color="auto"/>
                    <w:left w:val="none" w:sz="0" w:space="0" w:color="auto"/>
                    <w:bottom w:val="none" w:sz="0" w:space="0" w:color="auto"/>
                    <w:right w:val="none" w:sz="0" w:space="0" w:color="auto"/>
                  </w:divBdr>
                </w:div>
                <w:div w:id="1106655371">
                  <w:marLeft w:val="480"/>
                  <w:marRight w:val="0"/>
                  <w:marTop w:val="0"/>
                  <w:marBottom w:val="0"/>
                  <w:divBdr>
                    <w:top w:val="none" w:sz="0" w:space="0" w:color="auto"/>
                    <w:left w:val="none" w:sz="0" w:space="0" w:color="auto"/>
                    <w:bottom w:val="none" w:sz="0" w:space="0" w:color="auto"/>
                    <w:right w:val="none" w:sz="0" w:space="0" w:color="auto"/>
                  </w:divBdr>
                </w:div>
                <w:div w:id="1134637019">
                  <w:marLeft w:val="480"/>
                  <w:marRight w:val="0"/>
                  <w:marTop w:val="0"/>
                  <w:marBottom w:val="0"/>
                  <w:divBdr>
                    <w:top w:val="none" w:sz="0" w:space="0" w:color="auto"/>
                    <w:left w:val="none" w:sz="0" w:space="0" w:color="auto"/>
                    <w:bottom w:val="none" w:sz="0" w:space="0" w:color="auto"/>
                    <w:right w:val="none" w:sz="0" w:space="0" w:color="auto"/>
                  </w:divBdr>
                </w:div>
                <w:div w:id="1958872706">
                  <w:marLeft w:val="480"/>
                  <w:marRight w:val="0"/>
                  <w:marTop w:val="0"/>
                  <w:marBottom w:val="0"/>
                  <w:divBdr>
                    <w:top w:val="none" w:sz="0" w:space="0" w:color="auto"/>
                    <w:left w:val="none" w:sz="0" w:space="0" w:color="auto"/>
                    <w:bottom w:val="none" w:sz="0" w:space="0" w:color="auto"/>
                    <w:right w:val="none" w:sz="0" w:space="0" w:color="auto"/>
                  </w:divBdr>
                </w:div>
                <w:div w:id="1173884728">
                  <w:marLeft w:val="480"/>
                  <w:marRight w:val="0"/>
                  <w:marTop w:val="0"/>
                  <w:marBottom w:val="0"/>
                  <w:divBdr>
                    <w:top w:val="none" w:sz="0" w:space="0" w:color="auto"/>
                    <w:left w:val="none" w:sz="0" w:space="0" w:color="auto"/>
                    <w:bottom w:val="none" w:sz="0" w:space="0" w:color="auto"/>
                    <w:right w:val="none" w:sz="0" w:space="0" w:color="auto"/>
                  </w:divBdr>
                </w:div>
                <w:div w:id="1397321909">
                  <w:marLeft w:val="480"/>
                  <w:marRight w:val="0"/>
                  <w:marTop w:val="0"/>
                  <w:marBottom w:val="0"/>
                  <w:divBdr>
                    <w:top w:val="none" w:sz="0" w:space="0" w:color="auto"/>
                    <w:left w:val="none" w:sz="0" w:space="0" w:color="auto"/>
                    <w:bottom w:val="none" w:sz="0" w:space="0" w:color="auto"/>
                    <w:right w:val="none" w:sz="0" w:space="0" w:color="auto"/>
                  </w:divBdr>
                </w:div>
                <w:div w:id="1723598288">
                  <w:marLeft w:val="480"/>
                  <w:marRight w:val="0"/>
                  <w:marTop w:val="0"/>
                  <w:marBottom w:val="0"/>
                  <w:divBdr>
                    <w:top w:val="none" w:sz="0" w:space="0" w:color="auto"/>
                    <w:left w:val="none" w:sz="0" w:space="0" w:color="auto"/>
                    <w:bottom w:val="none" w:sz="0" w:space="0" w:color="auto"/>
                    <w:right w:val="none" w:sz="0" w:space="0" w:color="auto"/>
                  </w:divBdr>
                </w:div>
                <w:div w:id="344524432">
                  <w:marLeft w:val="480"/>
                  <w:marRight w:val="0"/>
                  <w:marTop w:val="0"/>
                  <w:marBottom w:val="0"/>
                  <w:divBdr>
                    <w:top w:val="none" w:sz="0" w:space="0" w:color="auto"/>
                    <w:left w:val="none" w:sz="0" w:space="0" w:color="auto"/>
                    <w:bottom w:val="none" w:sz="0" w:space="0" w:color="auto"/>
                    <w:right w:val="none" w:sz="0" w:space="0" w:color="auto"/>
                  </w:divBdr>
                </w:div>
                <w:div w:id="1176387677">
                  <w:marLeft w:val="480"/>
                  <w:marRight w:val="0"/>
                  <w:marTop w:val="0"/>
                  <w:marBottom w:val="0"/>
                  <w:divBdr>
                    <w:top w:val="none" w:sz="0" w:space="0" w:color="auto"/>
                    <w:left w:val="none" w:sz="0" w:space="0" w:color="auto"/>
                    <w:bottom w:val="none" w:sz="0" w:space="0" w:color="auto"/>
                    <w:right w:val="none" w:sz="0" w:space="0" w:color="auto"/>
                  </w:divBdr>
                </w:div>
                <w:div w:id="1479376634">
                  <w:marLeft w:val="480"/>
                  <w:marRight w:val="0"/>
                  <w:marTop w:val="0"/>
                  <w:marBottom w:val="0"/>
                  <w:divBdr>
                    <w:top w:val="none" w:sz="0" w:space="0" w:color="auto"/>
                    <w:left w:val="none" w:sz="0" w:space="0" w:color="auto"/>
                    <w:bottom w:val="none" w:sz="0" w:space="0" w:color="auto"/>
                    <w:right w:val="none" w:sz="0" w:space="0" w:color="auto"/>
                  </w:divBdr>
                </w:div>
                <w:div w:id="2061829662">
                  <w:marLeft w:val="480"/>
                  <w:marRight w:val="0"/>
                  <w:marTop w:val="0"/>
                  <w:marBottom w:val="0"/>
                  <w:divBdr>
                    <w:top w:val="none" w:sz="0" w:space="0" w:color="auto"/>
                    <w:left w:val="none" w:sz="0" w:space="0" w:color="auto"/>
                    <w:bottom w:val="none" w:sz="0" w:space="0" w:color="auto"/>
                    <w:right w:val="none" w:sz="0" w:space="0" w:color="auto"/>
                  </w:divBdr>
                </w:div>
                <w:div w:id="872572542">
                  <w:marLeft w:val="480"/>
                  <w:marRight w:val="0"/>
                  <w:marTop w:val="0"/>
                  <w:marBottom w:val="0"/>
                  <w:divBdr>
                    <w:top w:val="none" w:sz="0" w:space="0" w:color="auto"/>
                    <w:left w:val="none" w:sz="0" w:space="0" w:color="auto"/>
                    <w:bottom w:val="none" w:sz="0" w:space="0" w:color="auto"/>
                    <w:right w:val="none" w:sz="0" w:space="0" w:color="auto"/>
                  </w:divBdr>
                </w:div>
                <w:div w:id="578640465">
                  <w:marLeft w:val="480"/>
                  <w:marRight w:val="0"/>
                  <w:marTop w:val="0"/>
                  <w:marBottom w:val="0"/>
                  <w:divBdr>
                    <w:top w:val="none" w:sz="0" w:space="0" w:color="auto"/>
                    <w:left w:val="none" w:sz="0" w:space="0" w:color="auto"/>
                    <w:bottom w:val="none" w:sz="0" w:space="0" w:color="auto"/>
                    <w:right w:val="none" w:sz="0" w:space="0" w:color="auto"/>
                  </w:divBdr>
                </w:div>
                <w:div w:id="2144495253">
                  <w:marLeft w:val="480"/>
                  <w:marRight w:val="0"/>
                  <w:marTop w:val="0"/>
                  <w:marBottom w:val="0"/>
                  <w:divBdr>
                    <w:top w:val="none" w:sz="0" w:space="0" w:color="auto"/>
                    <w:left w:val="none" w:sz="0" w:space="0" w:color="auto"/>
                    <w:bottom w:val="none" w:sz="0" w:space="0" w:color="auto"/>
                    <w:right w:val="none" w:sz="0" w:space="0" w:color="auto"/>
                  </w:divBdr>
                </w:div>
                <w:div w:id="102499974">
                  <w:marLeft w:val="480"/>
                  <w:marRight w:val="0"/>
                  <w:marTop w:val="0"/>
                  <w:marBottom w:val="0"/>
                  <w:divBdr>
                    <w:top w:val="none" w:sz="0" w:space="0" w:color="auto"/>
                    <w:left w:val="none" w:sz="0" w:space="0" w:color="auto"/>
                    <w:bottom w:val="none" w:sz="0" w:space="0" w:color="auto"/>
                    <w:right w:val="none" w:sz="0" w:space="0" w:color="auto"/>
                  </w:divBdr>
                </w:div>
                <w:div w:id="1237321147">
                  <w:marLeft w:val="480"/>
                  <w:marRight w:val="0"/>
                  <w:marTop w:val="0"/>
                  <w:marBottom w:val="0"/>
                  <w:divBdr>
                    <w:top w:val="none" w:sz="0" w:space="0" w:color="auto"/>
                    <w:left w:val="none" w:sz="0" w:space="0" w:color="auto"/>
                    <w:bottom w:val="none" w:sz="0" w:space="0" w:color="auto"/>
                    <w:right w:val="none" w:sz="0" w:space="0" w:color="auto"/>
                  </w:divBdr>
                </w:div>
                <w:div w:id="1521309363">
                  <w:marLeft w:val="480"/>
                  <w:marRight w:val="0"/>
                  <w:marTop w:val="0"/>
                  <w:marBottom w:val="0"/>
                  <w:divBdr>
                    <w:top w:val="none" w:sz="0" w:space="0" w:color="auto"/>
                    <w:left w:val="none" w:sz="0" w:space="0" w:color="auto"/>
                    <w:bottom w:val="none" w:sz="0" w:space="0" w:color="auto"/>
                    <w:right w:val="none" w:sz="0" w:space="0" w:color="auto"/>
                  </w:divBdr>
                </w:div>
                <w:div w:id="630794801">
                  <w:marLeft w:val="480"/>
                  <w:marRight w:val="0"/>
                  <w:marTop w:val="0"/>
                  <w:marBottom w:val="0"/>
                  <w:divBdr>
                    <w:top w:val="none" w:sz="0" w:space="0" w:color="auto"/>
                    <w:left w:val="none" w:sz="0" w:space="0" w:color="auto"/>
                    <w:bottom w:val="none" w:sz="0" w:space="0" w:color="auto"/>
                    <w:right w:val="none" w:sz="0" w:space="0" w:color="auto"/>
                  </w:divBdr>
                </w:div>
                <w:div w:id="953898561">
                  <w:marLeft w:val="480"/>
                  <w:marRight w:val="0"/>
                  <w:marTop w:val="0"/>
                  <w:marBottom w:val="0"/>
                  <w:divBdr>
                    <w:top w:val="none" w:sz="0" w:space="0" w:color="auto"/>
                    <w:left w:val="none" w:sz="0" w:space="0" w:color="auto"/>
                    <w:bottom w:val="none" w:sz="0" w:space="0" w:color="auto"/>
                    <w:right w:val="none" w:sz="0" w:space="0" w:color="auto"/>
                  </w:divBdr>
                </w:div>
                <w:div w:id="170338209">
                  <w:marLeft w:val="480"/>
                  <w:marRight w:val="0"/>
                  <w:marTop w:val="0"/>
                  <w:marBottom w:val="0"/>
                  <w:divBdr>
                    <w:top w:val="none" w:sz="0" w:space="0" w:color="auto"/>
                    <w:left w:val="none" w:sz="0" w:space="0" w:color="auto"/>
                    <w:bottom w:val="none" w:sz="0" w:space="0" w:color="auto"/>
                    <w:right w:val="none" w:sz="0" w:space="0" w:color="auto"/>
                  </w:divBdr>
                </w:div>
                <w:div w:id="1654336198">
                  <w:marLeft w:val="480"/>
                  <w:marRight w:val="0"/>
                  <w:marTop w:val="0"/>
                  <w:marBottom w:val="0"/>
                  <w:divBdr>
                    <w:top w:val="none" w:sz="0" w:space="0" w:color="auto"/>
                    <w:left w:val="none" w:sz="0" w:space="0" w:color="auto"/>
                    <w:bottom w:val="none" w:sz="0" w:space="0" w:color="auto"/>
                    <w:right w:val="none" w:sz="0" w:space="0" w:color="auto"/>
                  </w:divBdr>
                </w:div>
                <w:div w:id="1987315855">
                  <w:marLeft w:val="480"/>
                  <w:marRight w:val="0"/>
                  <w:marTop w:val="0"/>
                  <w:marBottom w:val="0"/>
                  <w:divBdr>
                    <w:top w:val="none" w:sz="0" w:space="0" w:color="auto"/>
                    <w:left w:val="none" w:sz="0" w:space="0" w:color="auto"/>
                    <w:bottom w:val="none" w:sz="0" w:space="0" w:color="auto"/>
                    <w:right w:val="none" w:sz="0" w:space="0" w:color="auto"/>
                  </w:divBdr>
                </w:div>
                <w:div w:id="1392268260">
                  <w:marLeft w:val="480"/>
                  <w:marRight w:val="0"/>
                  <w:marTop w:val="0"/>
                  <w:marBottom w:val="0"/>
                  <w:divBdr>
                    <w:top w:val="none" w:sz="0" w:space="0" w:color="auto"/>
                    <w:left w:val="none" w:sz="0" w:space="0" w:color="auto"/>
                    <w:bottom w:val="none" w:sz="0" w:space="0" w:color="auto"/>
                    <w:right w:val="none" w:sz="0" w:space="0" w:color="auto"/>
                  </w:divBdr>
                </w:div>
                <w:div w:id="1963731008">
                  <w:marLeft w:val="480"/>
                  <w:marRight w:val="0"/>
                  <w:marTop w:val="0"/>
                  <w:marBottom w:val="0"/>
                  <w:divBdr>
                    <w:top w:val="none" w:sz="0" w:space="0" w:color="auto"/>
                    <w:left w:val="none" w:sz="0" w:space="0" w:color="auto"/>
                    <w:bottom w:val="none" w:sz="0" w:space="0" w:color="auto"/>
                    <w:right w:val="none" w:sz="0" w:space="0" w:color="auto"/>
                  </w:divBdr>
                </w:div>
                <w:div w:id="614142101">
                  <w:marLeft w:val="480"/>
                  <w:marRight w:val="0"/>
                  <w:marTop w:val="0"/>
                  <w:marBottom w:val="0"/>
                  <w:divBdr>
                    <w:top w:val="none" w:sz="0" w:space="0" w:color="auto"/>
                    <w:left w:val="none" w:sz="0" w:space="0" w:color="auto"/>
                    <w:bottom w:val="none" w:sz="0" w:space="0" w:color="auto"/>
                    <w:right w:val="none" w:sz="0" w:space="0" w:color="auto"/>
                  </w:divBdr>
                </w:div>
                <w:div w:id="755055234">
                  <w:marLeft w:val="480"/>
                  <w:marRight w:val="0"/>
                  <w:marTop w:val="0"/>
                  <w:marBottom w:val="0"/>
                  <w:divBdr>
                    <w:top w:val="none" w:sz="0" w:space="0" w:color="auto"/>
                    <w:left w:val="none" w:sz="0" w:space="0" w:color="auto"/>
                    <w:bottom w:val="none" w:sz="0" w:space="0" w:color="auto"/>
                    <w:right w:val="none" w:sz="0" w:space="0" w:color="auto"/>
                  </w:divBdr>
                </w:div>
                <w:div w:id="337969697">
                  <w:marLeft w:val="480"/>
                  <w:marRight w:val="0"/>
                  <w:marTop w:val="0"/>
                  <w:marBottom w:val="0"/>
                  <w:divBdr>
                    <w:top w:val="none" w:sz="0" w:space="0" w:color="auto"/>
                    <w:left w:val="none" w:sz="0" w:space="0" w:color="auto"/>
                    <w:bottom w:val="none" w:sz="0" w:space="0" w:color="auto"/>
                    <w:right w:val="none" w:sz="0" w:space="0" w:color="auto"/>
                  </w:divBdr>
                </w:div>
                <w:div w:id="760217695">
                  <w:marLeft w:val="480"/>
                  <w:marRight w:val="0"/>
                  <w:marTop w:val="0"/>
                  <w:marBottom w:val="0"/>
                  <w:divBdr>
                    <w:top w:val="none" w:sz="0" w:space="0" w:color="auto"/>
                    <w:left w:val="none" w:sz="0" w:space="0" w:color="auto"/>
                    <w:bottom w:val="none" w:sz="0" w:space="0" w:color="auto"/>
                    <w:right w:val="none" w:sz="0" w:space="0" w:color="auto"/>
                  </w:divBdr>
                </w:div>
                <w:div w:id="878010218">
                  <w:marLeft w:val="480"/>
                  <w:marRight w:val="0"/>
                  <w:marTop w:val="0"/>
                  <w:marBottom w:val="0"/>
                  <w:divBdr>
                    <w:top w:val="none" w:sz="0" w:space="0" w:color="auto"/>
                    <w:left w:val="none" w:sz="0" w:space="0" w:color="auto"/>
                    <w:bottom w:val="none" w:sz="0" w:space="0" w:color="auto"/>
                    <w:right w:val="none" w:sz="0" w:space="0" w:color="auto"/>
                  </w:divBdr>
                </w:div>
                <w:div w:id="2088066082">
                  <w:marLeft w:val="480"/>
                  <w:marRight w:val="0"/>
                  <w:marTop w:val="0"/>
                  <w:marBottom w:val="0"/>
                  <w:divBdr>
                    <w:top w:val="none" w:sz="0" w:space="0" w:color="auto"/>
                    <w:left w:val="none" w:sz="0" w:space="0" w:color="auto"/>
                    <w:bottom w:val="none" w:sz="0" w:space="0" w:color="auto"/>
                    <w:right w:val="none" w:sz="0" w:space="0" w:color="auto"/>
                  </w:divBdr>
                </w:div>
                <w:div w:id="383530237">
                  <w:marLeft w:val="480"/>
                  <w:marRight w:val="0"/>
                  <w:marTop w:val="0"/>
                  <w:marBottom w:val="0"/>
                  <w:divBdr>
                    <w:top w:val="none" w:sz="0" w:space="0" w:color="auto"/>
                    <w:left w:val="none" w:sz="0" w:space="0" w:color="auto"/>
                    <w:bottom w:val="none" w:sz="0" w:space="0" w:color="auto"/>
                    <w:right w:val="none" w:sz="0" w:space="0" w:color="auto"/>
                  </w:divBdr>
                </w:div>
                <w:div w:id="1918055450">
                  <w:marLeft w:val="480"/>
                  <w:marRight w:val="0"/>
                  <w:marTop w:val="0"/>
                  <w:marBottom w:val="0"/>
                  <w:divBdr>
                    <w:top w:val="none" w:sz="0" w:space="0" w:color="auto"/>
                    <w:left w:val="none" w:sz="0" w:space="0" w:color="auto"/>
                    <w:bottom w:val="none" w:sz="0" w:space="0" w:color="auto"/>
                    <w:right w:val="none" w:sz="0" w:space="0" w:color="auto"/>
                  </w:divBdr>
                </w:div>
                <w:div w:id="1571647559">
                  <w:marLeft w:val="480"/>
                  <w:marRight w:val="0"/>
                  <w:marTop w:val="0"/>
                  <w:marBottom w:val="0"/>
                  <w:divBdr>
                    <w:top w:val="none" w:sz="0" w:space="0" w:color="auto"/>
                    <w:left w:val="none" w:sz="0" w:space="0" w:color="auto"/>
                    <w:bottom w:val="none" w:sz="0" w:space="0" w:color="auto"/>
                    <w:right w:val="none" w:sz="0" w:space="0" w:color="auto"/>
                  </w:divBdr>
                </w:div>
                <w:div w:id="219831852">
                  <w:marLeft w:val="480"/>
                  <w:marRight w:val="0"/>
                  <w:marTop w:val="0"/>
                  <w:marBottom w:val="0"/>
                  <w:divBdr>
                    <w:top w:val="none" w:sz="0" w:space="0" w:color="auto"/>
                    <w:left w:val="none" w:sz="0" w:space="0" w:color="auto"/>
                    <w:bottom w:val="none" w:sz="0" w:space="0" w:color="auto"/>
                    <w:right w:val="none" w:sz="0" w:space="0" w:color="auto"/>
                  </w:divBdr>
                </w:div>
                <w:div w:id="1592394029">
                  <w:marLeft w:val="480"/>
                  <w:marRight w:val="0"/>
                  <w:marTop w:val="0"/>
                  <w:marBottom w:val="0"/>
                  <w:divBdr>
                    <w:top w:val="none" w:sz="0" w:space="0" w:color="auto"/>
                    <w:left w:val="none" w:sz="0" w:space="0" w:color="auto"/>
                    <w:bottom w:val="none" w:sz="0" w:space="0" w:color="auto"/>
                    <w:right w:val="none" w:sz="0" w:space="0" w:color="auto"/>
                  </w:divBdr>
                </w:div>
                <w:div w:id="748580491">
                  <w:marLeft w:val="480"/>
                  <w:marRight w:val="0"/>
                  <w:marTop w:val="0"/>
                  <w:marBottom w:val="0"/>
                  <w:divBdr>
                    <w:top w:val="none" w:sz="0" w:space="0" w:color="auto"/>
                    <w:left w:val="none" w:sz="0" w:space="0" w:color="auto"/>
                    <w:bottom w:val="none" w:sz="0" w:space="0" w:color="auto"/>
                    <w:right w:val="none" w:sz="0" w:space="0" w:color="auto"/>
                  </w:divBdr>
                </w:div>
                <w:div w:id="1855654809">
                  <w:marLeft w:val="480"/>
                  <w:marRight w:val="0"/>
                  <w:marTop w:val="0"/>
                  <w:marBottom w:val="0"/>
                  <w:divBdr>
                    <w:top w:val="none" w:sz="0" w:space="0" w:color="auto"/>
                    <w:left w:val="none" w:sz="0" w:space="0" w:color="auto"/>
                    <w:bottom w:val="none" w:sz="0" w:space="0" w:color="auto"/>
                    <w:right w:val="none" w:sz="0" w:space="0" w:color="auto"/>
                  </w:divBdr>
                </w:div>
                <w:div w:id="16859557">
                  <w:marLeft w:val="480"/>
                  <w:marRight w:val="0"/>
                  <w:marTop w:val="0"/>
                  <w:marBottom w:val="0"/>
                  <w:divBdr>
                    <w:top w:val="none" w:sz="0" w:space="0" w:color="auto"/>
                    <w:left w:val="none" w:sz="0" w:space="0" w:color="auto"/>
                    <w:bottom w:val="none" w:sz="0" w:space="0" w:color="auto"/>
                    <w:right w:val="none" w:sz="0" w:space="0" w:color="auto"/>
                  </w:divBdr>
                </w:div>
                <w:div w:id="1617633720">
                  <w:marLeft w:val="480"/>
                  <w:marRight w:val="0"/>
                  <w:marTop w:val="0"/>
                  <w:marBottom w:val="0"/>
                  <w:divBdr>
                    <w:top w:val="none" w:sz="0" w:space="0" w:color="auto"/>
                    <w:left w:val="none" w:sz="0" w:space="0" w:color="auto"/>
                    <w:bottom w:val="none" w:sz="0" w:space="0" w:color="auto"/>
                    <w:right w:val="none" w:sz="0" w:space="0" w:color="auto"/>
                  </w:divBdr>
                </w:div>
                <w:div w:id="603806190">
                  <w:marLeft w:val="480"/>
                  <w:marRight w:val="0"/>
                  <w:marTop w:val="0"/>
                  <w:marBottom w:val="0"/>
                  <w:divBdr>
                    <w:top w:val="none" w:sz="0" w:space="0" w:color="auto"/>
                    <w:left w:val="none" w:sz="0" w:space="0" w:color="auto"/>
                    <w:bottom w:val="none" w:sz="0" w:space="0" w:color="auto"/>
                    <w:right w:val="none" w:sz="0" w:space="0" w:color="auto"/>
                  </w:divBdr>
                </w:div>
                <w:div w:id="573010178">
                  <w:marLeft w:val="480"/>
                  <w:marRight w:val="0"/>
                  <w:marTop w:val="0"/>
                  <w:marBottom w:val="0"/>
                  <w:divBdr>
                    <w:top w:val="none" w:sz="0" w:space="0" w:color="auto"/>
                    <w:left w:val="none" w:sz="0" w:space="0" w:color="auto"/>
                    <w:bottom w:val="none" w:sz="0" w:space="0" w:color="auto"/>
                    <w:right w:val="none" w:sz="0" w:space="0" w:color="auto"/>
                  </w:divBdr>
                </w:div>
                <w:div w:id="2011173813">
                  <w:marLeft w:val="480"/>
                  <w:marRight w:val="0"/>
                  <w:marTop w:val="0"/>
                  <w:marBottom w:val="0"/>
                  <w:divBdr>
                    <w:top w:val="none" w:sz="0" w:space="0" w:color="auto"/>
                    <w:left w:val="none" w:sz="0" w:space="0" w:color="auto"/>
                    <w:bottom w:val="none" w:sz="0" w:space="0" w:color="auto"/>
                    <w:right w:val="none" w:sz="0" w:space="0" w:color="auto"/>
                  </w:divBdr>
                </w:div>
                <w:div w:id="426392845">
                  <w:marLeft w:val="480"/>
                  <w:marRight w:val="0"/>
                  <w:marTop w:val="0"/>
                  <w:marBottom w:val="0"/>
                  <w:divBdr>
                    <w:top w:val="none" w:sz="0" w:space="0" w:color="auto"/>
                    <w:left w:val="none" w:sz="0" w:space="0" w:color="auto"/>
                    <w:bottom w:val="none" w:sz="0" w:space="0" w:color="auto"/>
                    <w:right w:val="none" w:sz="0" w:space="0" w:color="auto"/>
                  </w:divBdr>
                </w:div>
                <w:div w:id="686640355">
                  <w:marLeft w:val="480"/>
                  <w:marRight w:val="0"/>
                  <w:marTop w:val="0"/>
                  <w:marBottom w:val="0"/>
                  <w:divBdr>
                    <w:top w:val="none" w:sz="0" w:space="0" w:color="auto"/>
                    <w:left w:val="none" w:sz="0" w:space="0" w:color="auto"/>
                    <w:bottom w:val="none" w:sz="0" w:space="0" w:color="auto"/>
                    <w:right w:val="none" w:sz="0" w:space="0" w:color="auto"/>
                  </w:divBdr>
                </w:div>
                <w:div w:id="881598146">
                  <w:marLeft w:val="480"/>
                  <w:marRight w:val="0"/>
                  <w:marTop w:val="0"/>
                  <w:marBottom w:val="0"/>
                  <w:divBdr>
                    <w:top w:val="none" w:sz="0" w:space="0" w:color="auto"/>
                    <w:left w:val="none" w:sz="0" w:space="0" w:color="auto"/>
                    <w:bottom w:val="none" w:sz="0" w:space="0" w:color="auto"/>
                    <w:right w:val="none" w:sz="0" w:space="0" w:color="auto"/>
                  </w:divBdr>
                </w:div>
                <w:div w:id="411704315">
                  <w:marLeft w:val="480"/>
                  <w:marRight w:val="0"/>
                  <w:marTop w:val="0"/>
                  <w:marBottom w:val="0"/>
                  <w:divBdr>
                    <w:top w:val="none" w:sz="0" w:space="0" w:color="auto"/>
                    <w:left w:val="none" w:sz="0" w:space="0" w:color="auto"/>
                    <w:bottom w:val="none" w:sz="0" w:space="0" w:color="auto"/>
                    <w:right w:val="none" w:sz="0" w:space="0" w:color="auto"/>
                  </w:divBdr>
                </w:div>
                <w:div w:id="2079161082">
                  <w:marLeft w:val="480"/>
                  <w:marRight w:val="0"/>
                  <w:marTop w:val="0"/>
                  <w:marBottom w:val="0"/>
                  <w:divBdr>
                    <w:top w:val="none" w:sz="0" w:space="0" w:color="auto"/>
                    <w:left w:val="none" w:sz="0" w:space="0" w:color="auto"/>
                    <w:bottom w:val="none" w:sz="0" w:space="0" w:color="auto"/>
                    <w:right w:val="none" w:sz="0" w:space="0" w:color="auto"/>
                  </w:divBdr>
                </w:div>
                <w:div w:id="76637775">
                  <w:marLeft w:val="480"/>
                  <w:marRight w:val="0"/>
                  <w:marTop w:val="0"/>
                  <w:marBottom w:val="0"/>
                  <w:divBdr>
                    <w:top w:val="none" w:sz="0" w:space="0" w:color="auto"/>
                    <w:left w:val="none" w:sz="0" w:space="0" w:color="auto"/>
                    <w:bottom w:val="none" w:sz="0" w:space="0" w:color="auto"/>
                    <w:right w:val="none" w:sz="0" w:space="0" w:color="auto"/>
                  </w:divBdr>
                </w:div>
                <w:div w:id="476146635">
                  <w:marLeft w:val="480"/>
                  <w:marRight w:val="0"/>
                  <w:marTop w:val="0"/>
                  <w:marBottom w:val="0"/>
                  <w:divBdr>
                    <w:top w:val="none" w:sz="0" w:space="0" w:color="auto"/>
                    <w:left w:val="none" w:sz="0" w:space="0" w:color="auto"/>
                    <w:bottom w:val="none" w:sz="0" w:space="0" w:color="auto"/>
                    <w:right w:val="none" w:sz="0" w:space="0" w:color="auto"/>
                  </w:divBdr>
                </w:div>
                <w:div w:id="214585522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844585057">
          <w:marLeft w:val="480"/>
          <w:marRight w:val="0"/>
          <w:marTop w:val="0"/>
          <w:marBottom w:val="0"/>
          <w:divBdr>
            <w:top w:val="none" w:sz="0" w:space="0" w:color="auto"/>
            <w:left w:val="none" w:sz="0" w:space="0" w:color="auto"/>
            <w:bottom w:val="none" w:sz="0" w:space="0" w:color="auto"/>
            <w:right w:val="none" w:sz="0" w:space="0" w:color="auto"/>
          </w:divBdr>
        </w:div>
        <w:div w:id="5405063">
          <w:marLeft w:val="480"/>
          <w:marRight w:val="0"/>
          <w:marTop w:val="0"/>
          <w:marBottom w:val="0"/>
          <w:divBdr>
            <w:top w:val="none" w:sz="0" w:space="0" w:color="auto"/>
            <w:left w:val="none" w:sz="0" w:space="0" w:color="auto"/>
            <w:bottom w:val="none" w:sz="0" w:space="0" w:color="auto"/>
            <w:right w:val="none" w:sz="0" w:space="0" w:color="auto"/>
          </w:divBdr>
        </w:div>
        <w:div w:id="1365713153">
          <w:marLeft w:val="480"/>
          <w:marRight w:val="0"/>
          <w:marTop w:val="0"/>
          <w:marBottom w:val="0"/>
          <w:divBdr>
            <w:top w:val="none" w:sz="0" w:space="0" w:color="auto"/>
            <w:left w:val="none" w:sz="0" w:space="0" w:color="auto"/>
            <w:bottom w:val="none" w:sz="0" w:space="0" w:color="auto"/>
            <w:right w:val="none" w:sz="0" w:space="0" w:color="auto"/>
          </w:divBdr>
        </w:div>
        <w:div w:id="1091007499">
          <w:marLeft w:val="480"/>
          <w:marRight w:val="0"/>
          <w:marTop w:val="0"/>
          <w:marBottom w:val="0"/>
          <w:divBdr>
            <w:top w:val="none" w:sz="0" w:space="0" w:color="auto"/>
            <w:left w:val="none" w:sz="0" w:space="0" w:color="auto"/>
            <w:bottom w:val="none" w:sz="0" w:space="0" w:color="auto"/>
            <w:right w:val="none" w:sz="0" w:space="0" w:color="auto"/>
          </w:divBdr>
        </w:div>
        <w:div w:id="2121340249">
          <w:marLeft w:val="480"/>
          <w:marRight w:val="0"/>
          <w:marTop w:val="0"/>
          <w:marBottom w:val="0"/>
          <w:divBdr>
            <w:top w:val="none" w:sz="0" w:space="0" w:color="auto"/>
            <w:left w:val="none" w:sz="0" w:space="0" w:color="auto"/>
            <w:bottom w:val="none" w:sz="0" w:space="0" w:color="auto"/>
            <w:right w:val="none" w:sz="0" w:space="0" w:color="auto"/>
          </w:divBdr>
        </w:div>
        <w:div w:id="2087412978">
          <w:marLeft w:val="480"/>
          <w:marRight w:val="0"/>
          <w:marTop w:val="0"/>
          <w:marBottom w:val="0"/>
          <w:divBdr>
            <w:top w:val="none" w:sz="0" w:space="0" w:color="auto"/>
            <w:left w:val="none" w:sz="0" w:space="0" w:color="auto"/>
            <w:bottom w:val="none" w:sz="0" w:space="0" w:color="auto"/>
            <w:right w:val="none" w:sz="0" w:space="0" w:color="auto"/>
          </w:divBdr>
        </w:div>
        <w:div w:id="1176111617">
          <w:marLeft w:val="480"/>
          <w:marRight w:val="0"/>
          <w:marTop w:val="0"/>
          <w:marBottom w:val="0"/>
          <w:divBdr>
            <w:top w:val="none" w:sz="0" w:space="0" w:color="auto"/>
            <w:left w:val="none" w:sz="0" w:space="0" w:color="auto"/>
            <w:bottom w:val="none" w:sz="0" w:space="0" w:color="auto"/>
            <w:right w:val="none" w:sz="0" w:space="0" w:color="auto"/>
          </w:divBdr>
        </w:div>
        <w:div w:id="1168666822">
          <w:marLeft w:val="480"/>
          <w:marRight w:val="0"/>
          <w:marTop w:val="0"/>
          <w:marBottom w:val="0"/>
          <w:divBdr>
            <w:top w:val="none" w:sz="0" w:space="0" w:color="auto"/>
            <w:left w:val="none" w:sz="0" w:space="0" w:color="auto"/>
            <w:bottom w:val="none" w:sz="0" w:space="0" w:color="auto"/>
            <w:right w:val="none" w:sz="0" w:space="0" w:color="auto"/>
          </w:divBdr>
        </w:div>
        <w:div w:id="124932588">
          <w:marLeft w:val="480"/>
          <w:marRight w:val="0"/>
          <w:marTop w:val="0"/>
          <w:marBottom w:val="0"/>
          <w:divBdr>
            <w:top w:val="none" w:sz="0" w:space="0" w:color="auto"/>
            <w:left w:val="none" w:sz="0" w:space="0" w:color="auto"/>
            <w:bottom w:val="none" w:sz="0" w:space="0" w:color="auto"/>
            <w:right w:val="none" w:sz="0" w:space="0" w:color="auto"/>
          </w:divBdr>
        </w:div>
        <w:div w:id="2050299343">
          <w:marLeft w:val="480"/>
          <w:marRight w:val="0"/>
          <w:marTop w:val="0"/>
          <w:marBottom w:val="0"/>
          <w:divBdr>
            <w:top w:val="none" w:sz="0" w:space="0" w:color="auto"/>
            <w:left w:val="none" w:sz="0" w:space="0" w:color="auto"/>
            <w:bottom w:val="none" w:sz="0" w:space="0" w:color="auto"/>
            <w:right w:val="none" w:sz="0" w:space="0" w:color="auto"/>
          </w:divBdr>
        </w:div>
        <w:div w:id="925573268">
          <w:marLeft w:val="480"/>
          <w:marRight w:val="0"/>
          <w:marTop w:val="0"/>
          <w:marBottom w:val="0"/>
          <w:divBdr>
            <w:top w:val="none" w:sz="0" w:space="0" w:color="auto"/>
            <w:left w:val="none" w:sz="0" w:space="0" w:color="auto"/>
            <w:bottom w:val="none" w:sz="0" w:space="0" w:color="auto"/>
            <w:right w:val="none" w:sz="0" w:space="0" w:color="auto"/>
          </w:divBdr>
        </w:div>
        <w:div w:id="1781796226">
          <w:marLeft w:val="480"/>
          <w:marRight w:val="0"/>
          <w:marTop w:val="0"/>
          <w:marBottom w:val="0"/>
          <w:divBdr>
            <w:top w:val="none" w:sz="0" w:space="0" w:color="auto"/>
            <w:left w:val="none" w:sz="0" w:space="0" w:color="auto"/>
            <w:bottom w:val="none" w:sz="0" w:space="0" w:color="auto"/>
            <w:right w:val="none" w:sz="0" w:space="0" w:color="auto"/>
          </w:divBdr>
        </w:div>
        <w:div w:id="1133332420">
          <w:marLeft w:val="480"/>
          <w:marRight w:val="0"/>
          <w:marTop w:val="0"/>
          <w:marBottom w:val="0"/>
          <w:divBdr>
            <w:top w:val="none" w:sz="0" w:space="0" w:color="auto"/>
            <w:left w:val="none" w:sz="0" w:space="0" w:color="auto"/>
            <w:bottom w:val="none" w:sz="0" w:space="0" w:color="auto"/>
            <w:right w:val="none" w:sz="0" w:space="0" w:color="auto"/>
          </w:divBdr>
        </w:div>
        <w:div w:id="1122723338">
          <w:marLeft w:val="480"/>
          <w:marRight w:val="0"/>
          <w:marTop w:val="0"/>
          <w:marBottom w:val="0"/>
          <w:divBdr>
            <w:top w:val="none" w:sz="0" w:space="0" w:color="auto"/>
            <w:left w:val="none" w:sz="0" w:space="0" w:color="auto"/>
            <w:bottom w:val="none" w:sz="0" w:space="0" w:color="auto"/>
            <w:right w:val="none" w:sz="0" w:space="0" w:color="auto"/>
          </w:divBdr>
        </w:div>
        <w:div w:id="1072196897">
          <w:marLeft w:val="480"/>
          <w:marRight w:val="0"/>
          <w:marTop w:val="0"/>
          <w:marBottom w:val="0"/>
          <w:divBdr>
            <w:top w:val="none" w:sz="0" w:space="0" w:color="auto"/>
            <w:left w:val="none" w:sz="0" w:space="0" w:color="auto"/>
            <w:bottom w:val="none" w:sz="0" w:space="0" w:color="auto"/>
            <w:right w:val="none" w:sz="0" w:space="0" w:color="auto"/>
          </w:divBdr>
        </w:div>
        <w:div w:id="892472353">
          <w:marLeft w:val="480"/>
          <w:marRight w:val="0"/>
          <w:marTop w:val="0"/>
          <w:marBottom w:val="0"/>
          <w:divBdr>
            <w:top w:val="none" w:sz="0" w:space="0" w:color="auto"/>
            <w:left w:val="none" w:sz="0" w:space="0" w:color="auto"/>
            <w:bottom w:val="none" w:sz="0" w:space="0" w:color="auto"/>
            <w:right w:val="none" w:sz="0" w:space="0" w:color="auto"/>
          </w:divBdr>
        </w:div>
        <w:div w:id="1765875122">
          <w:marLeft w:val="480"/>
          <w:marRight w:val="0"/>
          <w:marTop w:val="0"/>
          <w:marBottom w:val="0"/>
          <w:divBdr>
            <w:top w:val="none" w:sz="0" w:space="0" w:color="auto"/>
            <w:left w:val="none" w:sz="0" w:space="0" w:color="auto"/>
            <w:bottom w:val="none" w:sz="0" w:space="0" w:color="auto"/>
            <w:right w:val="none" w:sz="0" w:space="0" w:color="auto"/>
          </w:divBdr>
        </w:div>
        <w:div w:id="1268543900">
          <w:marLeft w:val="480"/>
          <w:marRight w:val="0"/>
          <w:marTop w:val="0"/>
          <w:marBottom w:val="0"/>
          <w:divBdr>
            <w:top w:val="none" w:sz="0" w:space="0" w:color="auto"/>
            <w:left w:val="none" w:sz="0" w:space="0" w:color="auto"/>
            <w:bottom w:val="none" w:sz="0" w:space="0" w:color="auto"/>
            <w:right w:val="none" w:sz="0" w:space="0" w:color="auto"/>
          </w:divBdr>
        </w:div>
        <w:div w:id="400100607">
          <w:marLeft w:val="480"/>
          <w:marRight w:val="0"/>
          <w:marTop w:val="0"/>
          <w:marBottom w:val="0"/>
          <w:divBdr>
            <w:top w:val="none" w:sz="0" w:space="0" w:color="auto"/>
            <w:left w:val="none" w:sz="0" w:space="0" w:color="auto"/>
            <w:bottom w:val="none" w:sz="0" w:space="0" w:color="auto"/>
            <w:right w:val="none" w:sz="0" w:space="0" w:color="auto"/>
          </w:divBdr>
        </w:div>
        <w:div w:id="682627645">
          <w:marLeft w:val="480"/>
          <w:marRight w:val="0"/>
          <w:marTop w:val="0"/>
          <w:marBottom w:val="0"/>
          <w:divBdr>
            <w:top w:val="none" w:sz="0" w:space="0" w:color="auto"/>
            <w:left w:val="none" w:sz="0" w:space="0" w:color="auto"/>
            <w:bottom w:val="none" w:sz="0" w:space="0" w:color="auto"/>
            <w:right w:val="none" w:sz="0" w:space="0" w:color="auto"/>
          </w:divBdr>
        </w:div>
        <w:div w:id="1116102294">
          <w:marLeft w:val="480"/>
          <w:marRight w:val="0"/>
          <w:marTop w:val="0"/>
          <w:marBottom w:val="0"/>
          <w:divBdr>
            <w:top w:val="none" w:sz="0" w:space="0" w:color="auto"/>
            <w:left w:val="none" w:sz="0" w:space="0" w:color="auto"/>
            <w:bottom w:val="none" w:sz="0" w:space="0" w:color="auto"/>
            <w:right w:val="none" w:sz="0" w:space="0" w:color="auto"/>
          </w:divBdr>
        </w:div>
        <w:div w:id="1329595228">
          <w:marLeft w:val="480"/>
          <w:marRight w:val="0"/>
          <w:marTop w:val="0"/>
          <w:marBottom w:val="0"/>
          <w:divBdr>
            <w:top w:val="none" w:sz="0" w:space="0" w:color="auto"/>
            <w:left w:val="none" w:sz="0" w:space="0" w:color="auto"/>
            <w:bottom w:val="none" w:sz="0" w:space="0" w:color="auto"/>
            <w:right w:val="none" w:sz="0" w:space="0" w:color="auto"/>
          </w:divBdr>
        </w:div>
        <w:div w:id="1903565611">
          <w:marLeft w:val="480"/>
          <w:marRight w:val="0"/>
          <w:marTop w:val="0"/>
          <w:marBottom w:val="0"/>
          <w:divBdr>
            <w:top w:val="none" w:sz="0" w:space="0" w:color="auto"/>
            <w:left w:val="none" w:sz="0" w:space="0" w:color="auto"/>
            <w:bottom w:val="none" w:sz="0" w:space="0" w:color="auto"/>
            <w:right w:val="none" w:sz="0" w:space="0" w:color="auto"/>
          </w:divBdr>
        </w:div>
        <w:div w:id="1630159122">
          <w:marLeft w:val="480"/>
          <w:marRight w:val="0"/>
          <w:marTop w:val="0"/>
          <w:marBottom w:val="0"/>
          <w:divBdr>
            <w:top w:val="none" w:sz="0" w:space="0" w:color="auto"/>
            <w:left w:val="none" w:sz="0" w:space="0" w:color="auto"/>
            <w:bottom w:val="none" w:sz="0" w:space="0" w:color="auto"/>
            <w:right w:val="none" w:sz="0" w:space="0" w:color="auto"/>
          </w:divBdr>
        </w:div>
        <w:div w:id="1803960841">
          <w:marLeft w:val="480"/>
          <w:marRight w:val="0"/>
          <w:marTop w:val="0"/>
          <w:marBottom w:val="0"/>
          <w:divBdr>
            <w:top w:val="none" w:sz="0" w:space="0" w:color="auto"/>
            <w:left w:val="none" w:sz="0" w:space="0" w:color="auto"/>
            <w:bottom w:val="none" w:sz="0" w:space="0" w:color="auto"/>
            <w:right w:val="none" w:sz="0" w:space="0" w:color="auto"/>
          </w:divBdr>
        </w:div>
        <w:div w:id="1877693235">
          <w:marLeft w:val="480"/>
          <w:marRight w:val="0"/>
          <w:marTop w:val="0"/>
          <w:marBottom w:val="0"/>
          <w:divBdr>
            <w:top w:val="none" w:sz="0" w:space="0" w:color="auto"/>
            <w:left w:val="none" w:sz="0" w:space="0" w:color="auto"/>
            <w:bottom w:val="none" w:sz="0" w:space="0" w:color="auto"/>
            <w:right w:val="none" w:sz="0" w:space="0" w:color="auto"/>
          </w:divBdr>
        </w:div>
        <w:div w:id="2120712077">
          <w:marLeft w:val="480"/>
          <w:marRight w:val="0"/>
          <w:marTop w:val="0"/>
          <w:marBottom w:val="0"/>
          <w:divBdr>
            <w:top w:val="none" w:sz="0" w:space="0" w:color="auto"/>
            <w:left w:val="none" w:sz="0" w:space="0" w:color="auto"/>
            <w:bottom w:val="none" w:sz="0" w:space="0" w:color="auto"/>
            <w:right w:val="none" w:sz="0" w:space="0" w:color="auto"/>
          </w:divBdr>
        </w:div>
        <w:div w:id="1694377976">
          <w:marLeft w:val="480"/>
          <w:marRight w:val="0"/>
          <w:marTop w:val="0"/>
          <w:marBottom w:val="0"/>
          <w:divBdr>
            <w:top w:val="none" w:sz="0" w:space="0" w:color="auto"/>
            <w:left w:val="none" w:sz="0" w:space="0" w:color="auto"/>
            <w:bottom w:val="none" w:sz="0" w:space="0" w:color="auto"/>
            <w:right w:val="none" w:sz="0" w:space="0" w:color="auto"/>
          </w:divBdr>
        </w:div>
        <w:div w:id="1834682196">
          <w:marLeft w:val="480"/>
          <w:marRight w:val="0"/>
          <w:marTop w:val="0"/>
          <w:marBottom w:val="0"/>
          <w:divBdr>
            <w:top w:val="none" w:sz="0" w:space="0" w:color="auto"/>
            <w:left w:val="none" w:sz="0" w:space="0" w:color="auto"/>
            <w:bottom w:val="none" w:sz="0" w:space="0" w:color="auto"/>
            <w:right w:val="none" w:sz="0" w:space="0" w:color="auto"/>
          </w:divBdr>
        </w:div>
        <w:div w:id="970481757">
          <w:marLeft w:val="480"/>
          <w:marRight w:val="0"/>
          <w:marTop w:val="0"/>
          <w:marBottom w:val="0"/>
          <w:divBdr>
            <w:top w:val="none" w:sz="0" w:space="0" w:color="auto"/>
            <w:left w:val="none" w:sz="0" w:space="0" w:color="auto"/>
            <w:bottom w:val="none" w:sz="0" w:space="0" w:color="auto"/>
            <w:right w:val="none" w:sz="0" w:space="0" w:color="auto"/>
          </w:divBdr>
        </w:div>
        <w:div w:id="1881892060">
          <w:marLeft w:val="480"/>
          <w:marRight w:val="0"/>
          <w:marTop w:val="0"/>
          <w:marBottom w:val="0"/>
          <w:divBdr>
            <w:top w:val="none" w:sz="0" w:space="0" w:color="auto"/>
            <w:left w:val="none" w:sz="0" w:space="0" w:color="auto"/>
            <w:bottom w:val="none" w:sz="0" w:space="0" w:color="auto"/>
            <w:right w:val="none" w:sz="0" w:space="0" w:color="auto"/>
          </w:divBdr>
        </w:div>
        <w:div w:id="1934238934">
          <w:marLeft w:val="480"/>
          <w:marRight w:val="0"/>
          <w:marTop w:val="0"/>
          <w:marBottom w:val="0"/>
          <w:divBdr>
            <w:top w:val="none" w:sz="0" w:space="0" w:color="auto"/>
            <w:left w:val="none" w:sz="0" w:space="0" w:color="auto"/>
            <w:bottom w:val="none" w:sz="0" w:space="0" w:color="auto"/>
            <w:right w:val="none" w:sz="0" w:space="0" w:color="auto"/>
          </w:divBdr>
        </w:div>
        <w:div w:id="813177412">
          <w:marLeft w:val="480"/>
          <w:marRight w:val="0"/>
          <w:marTop w:val="0"/>
          <w:marBottom w:val="0"/>
          <w:divBdr>
            <w:top w:val="none" w:sz="0" w:space="0" w:color="auto"/>
            <w:left w:val="none" w:sz="0" w:space="0" w:color="auto"/>
            <w:bottom w:val="none" w:sz="0" w:space="0" w:color="auto"/>
            <w:right w:val="none" w:sz="0" w:space="0" w:color="auto"/>
          </w:divBdr>
        </w:div>
        <w:div w:id="1141920452">
          <w:marLeft w:val="480"/>
          <w:marRight w:val="0"/>
          <w:marTop w:val="0"/>
          <w:marBottom w:val="0"/>
          <w:divBdr>
            <w:top w:val="none" w:sz="0" w:space="0" w:color="auto"/>
            <w:left w:val="none" w:sz="0" w:space="0" w:color="auto"/>
            <w:bottom w:val="none" w:sz="0" w:space="0" w:color="auto"/>
            <w:right w:val="none" w:sz="0" w:space="0" w:color="auto"/>
          </w:divBdr>
        </w:div>
        <w:div w:id="1167670638">
          <w:marLeft w:val="480"/>
          <w:marRight w:val="0"/>
          <w:marTop w:val="0"/>
          <w:marBottom w:val="0"/>
          <w:divBdr>
            <w:top w:val="none" w:sz="0" w:space="0" w:color="auto"/>
            <w:left w:val="none" w:sz="0" w:space="0" w:color="auto"/>
            <w:bottom w:val="none" w:sz="0" w:space="0" w:color="auto"/>
            <w:right w:val="none" w:sz="0" w:space="0" w:color="auto"/>
          </w:divBdr>
        </w:div>
        <w:div w:id="1241209524">
          <w:marLeft w:val="480"/>
          <w:marRight w:val="0"/>
          <w:marTop w:val="0"/>
          <w:marBottom w:val="0"/>
          <w:divBdr>
            <w:top w:val="none" w:sz="0" w:space="0" w:color="auto"/>
            <w:left w:val="none" w:sz="0" w:space="0" w:color="auto"/>
            <w:bottom w:val="none" w:sz="0" w:space="0" w:color="auto"/>
            <w:right w:val="none" w:sz="0" w:space="0" w:color="auto"/>
          </w:divBdr>
        </w:div>
        <w:div w:id="1372850476">
          <w:marLeft w:val="480"/>
          <w:marRight w:val="0"/>
          <w:marTop w:val="0"/>
          <w:marBottom w:val="0"/>
          <w:divBdr>
            <w:top w:val="none" w:sz="0" w:space="0" w:color="auto"/>
            <w:left w:val="none" w:sz="0" w:space="0" w:color="auto"/>
            <w:bottom w:val="none" w:sz="0" w:space="0" w:color="auto"/>
            <w:right w:val="none" w:sz="0" w:space="0" w:color="auto"/>
          </w:divBdr>
        </w:div>
        <w:div w:id="1455444585">
          <w:marLeft w:val="480"/>
          <w:marRight w:val="0"/>
          <w:marTop w:val="0"/>
          <w:marBottom w:val="0"/>
          <w:divBdr>
            <w:top w:val="none" w:sz="0" w:space="0" w:color="auto"/>
            <w:left w:val="none" w:sz="0" w:space="0" w:color="auto"/>
            <w:bottom w:val="none" w:sz="0" w:space="0" w:color="auto"/>
            <w:right w:val="none" w:sz="0" w:space="0" w:color="auto"/>
          </w:divBdr>
        </w:div>
        <w:div w:id="394091181">
          <w:marLeft w:val="480"/>
          <w:marRight w:val="0"/>
          <w:marTop w:val="0"/>
          <w:marBottom w:val="0"/>
          <w:divBdr>
            <w:top w:val="none" w:sz="0" w:space="0" w:color="auto"/>
            <w:left w:val="none" w:sz="0" w:space="0" w:color="auto"/>
            <w:bottom w:val="none" w:sz="0" w:space="0" w:color="auto"/>
            <w:right w:val="none" w:sz="0" w:space="0" w:color="auto"/>
          </w:divBdr>
        </w:div>
        <w:div w:id="879316656">
          <w:marLeft w:val="480"/>
          <w:marRight w:val="0"/>
          <w:marTop w:val="0"/>
          <w:marBottom w:val="0"/>
          <w:divBdr>
            <w:top w:val="none" w:sz="0" w:space="0" w:color="auto"/>
            <w:left w:val="none" w:sz="0" w:space="0" w:color="auto"/>
            <w:bottom w:val="none" w:sz="0" w:space="0" w:color="auto"/>
            <w:right w:val="none" w:sz="0" w:space="0" w:color="auto"/>
          </w:divBdr>
        </w:div>
        <w:div w:id="1686442696">
          <w:marLeft w:val="480"/>
          <w:marRight w:val="0"/>
          <w:marTop w:val="0"/>
          <w:marBottom w:val="0"/>
          <w:divBdr>
            <w:top w:val="none" w:sz="0" w:space="0" w:color="auto"/>
            <w:left w:val="none" w:sz="0" w:space="0" w:color="auto"/>
            <w:bottom w:val="none" w:sz="0" w:space="0" w:color="auto"/>
            <w:right w:val="none" w:sz="0" w:space="0" w:color="auto"/>
          </w:divBdr>
        </w:div>
        <w:div w:id="326640037">
          <w:marLeft w:val="480"/>
          <w:marRight w:val="0"/>
          <w:marTop w:val="0"/>
          <w:marBottom w:val="0"/>
          <w:divBdr>
            <w:top w:val="none" w:sz="0" w:space="0" w:color="auto"/>
            <w:left w:val="none" w:sz="0" w:space="0" w:color="auto"/>
            <w:bottom w:val="none" w:sz="0" w:space="0" w:color="auto"/>
            <w:right w:val="none" w:sz="0" w:space="0" w:color="auto"/>
          </w:divBdr>
        </w:div>
        <w:div w:id="1425036016">
          <w:marLeft w:val="480"/>
          <w:marRight w:val="0"/>
          <w:marTop w:val="0"/>
          <w:marBottom w:val="0"/>
          <w:divBdr>
            <w:top w:val="none" w:sz="0" w:space="0" w:color="auto"/>
            <w:left w:val="none" w:sz="0" w:space="0" w:color="auto"/>
            <w:bottom w:val="none" w:sz="0" w:space="0" w:color="auto"/>
            <w:right w:val="none" w:sz="0" w:space="0" w:color="auto"/>
          </w:divBdr>
        </w:div>
        <w:div w:id="1857304362">
          <w:marLeft w:val="480"/>
          <w:marRight w:val="0"/>
          <w:marTop w:val="0"/>
          <w:marBottom w:val="0"/>
          <w:divBdr>
            <w:top w:val="none" w:sz="0" w:space="0" w:color="auto"/>
            <w:left w:val="none" w:sz="0" w:space="0" w:color="auto"/>
            <w:bottom w:val="none" w:sz="0" w:space="0" w:color="auto"/>
            <w:right w:val="none" w:sz="0" w:space="0" w:color="auto"/>
          </w:divBdr>
        </w:div>
      </w:divsChild>
    </w:div>
    <w:div w:id="1357803631">
      <w:bodyDiv w:val="1"/>
      <w:marLeft w:val="0"/>
      <w:marRight w:val="0"/>
      <w:marTop w:val="0"/>
      <w:marBottom w:val="0"/>
      <w:divBdr>
        <w:top w:val="none" w:sz="0" w:space="0" w:color="auto"/>
        <w:left w:val="none" w:sz="0" w:space="0" w:color="auto"/>
        <w:bottom w:val="none" w:sz="0" w:space="0" w:color="auto"/>
        <w:right w:val="none" w:sz="0" w:space="0" w:color="auto"/>
      </w:divBdr>
    </w:div>
    <w:div w:id="1358848834">
      <w:bodyDiv w:val="1"/>
      <w:marLeft w:val="0"/>
      <w:marRight w:val="0"/>
      <w:marTop w:val="0"/>
      <w:marBottom w:val="0"/>
      <w:divBdr>
        <w:top w:val="none" w:sz="0" w:space="0" w:color="auto"/>
        <w:left w:val="none" w:sz="0" w:space="0" w:color="auto"/>
        <w:bottom w:val="none" w:sz="0" w:space="0" w:color="auto"/>
        <w:right w:val="none" w:sz="0" w:space="0" w:color="auto"/>
      </w:divBdr>
    </w:div>
    <w:div w:id="1359505665">
      <w:bodyDiv w:val="1"/>
      <w:marLeft w:val="0"/>
      <w:marRight w:val="0"/>
      <w:marTop w:val="0"/>
      <w:marBottom w:val="0"/>
      <w:divBdr>
        <w:top w:val="none" w:sz="0" w:space="0" w:color="auto"/>
        <w:left w:val="none" w:sz="0" w:space="0" w:color="auto"/>
        <w:bottom w:val="none" w:sz="0" w:space="0" w:color="auto"/>
        <w:right w:val="none" w:sz="0" w:space="0" w:color="auto"/>
      </w:divBdr>
    </w:div>
    <w:div w:id="1360667250">
      <w:bodyDiv w:val="1"/>
      <w:marLeft w:val="0"/>
      <w:marRight w:val="0"/>
      <w:marTop w:val="0"/>
      <w:marBottom w:val="0"/>
      <w:divBdr>
        <w:top w:val="none" w:sz="0" w:space="0" w:color="auto"/>
        <w:left w:val="none" w:sz="0" w:space="0" w:color="auto"/>
        <w:bottom w:val="none" w:sz="0" w:space="0" w:color="auto"/>
        <w:right w:val="none" w:sz="0" w:space="0" w:color="auto"/>
      </w:divBdr>
    </w:div>
    <w:div w:id="1361514214">
      <w:bodyDiv w:val="1"/>
      <w:marLeft w:val="0"/>
      <w:marRight w:val="0"/>
      <w:marTop w:val="0"/>
      <w:marBottom w:val="0"/>
      <w:divBdr>
        <w:top w:val="none" w:sz="0" w:space="0" w:color="auto"/>
        <w:left w:val="none" w:sz="0" w:space="0" w:color="auto"/>
        <w:bottom w:val="none" w:sz="0" w:space="0" w:color="auto"/>
        <w:right w:val="none" w:sz="0" w:space="0" w:color="auto"/>
      </w:divBdr>
    </w:div>
    <w:div w:id="1361709105">
      <w:bodyDiv w:val="1"/>
      <w:marLeft w:val="0"/>
      <w:marRight w:val="0"/>
      <w:marTop w:val="0"/>
      <w:marBottom w:val="0"/>
      <w:divBdr>
        <w:top w:val="none" w:sz="0" w:space="0" w:color="auto"/>
        <w:left w:val="none" w:sz="0" w:space="0" w:color="auto"/>
        <w:bottom w:val="none" w:sz="0" w:space="0" w:color="auto"/>
        <w:right w:val="none" w:sz="0" w:space="0" w:color="auto"/>
      </w:divBdr>
      <w:divsChild>
        <w:div w:id="2135978851">
          <w:marLeft w:val="480"/>
          <w:marRight w:val="0"/>
          <w:marTop w:val="0"/>
          <w:marBottom w:val="0"/>
          <w:divBdr>
            <w:top w:val="none" w:sz="0" w:space="0" w:color="auto"/>
            <w:left w:val="none" w:sz="0" w:space="0" w:color="auto"/>
            <w:bottom w:val="none" w:sz="0" w:space="0" w:color="auto"/>
            <w:right w:val="none" w:sz="0" w:space="0" w:color="auto"/>
          </w:divBdr>
        </w:div>
        <w:div w:id="1161434356">
          <w:marLeft w:val="480"/>
          <w:marRight w:val="0"/>
          <w:marTop w:val="0"/>
          <w:marBottom w:val="0"/>
          <w:divBdr>
            <w:top w:val="none" w:sz="0" w:space="0" w:color="auto"/>
            <w:left w:val="none" w:sz="0" w:space="0" w:color="auto"/>
            <w:bottom w:val="none" w:sz="0" w:space="0" w:color="auto"/>
            <w:right w:val="none" w:sz="0" w:space="0" w:color="auto"/>
          </w:divBdr>
        </w:div>
        <w:div w:id="1735539561">
          <w:marLeft w:val="480"/>
          <w:marRight w:val="0"/>
          <w:marTop w:val="0"/>
          <w:marBottom w:val="0"/>
          <w:divBdr>
            <w:top w:val="none" w:sz="0" w:space="0" w:color="auto"/>
            <w:left w:val="none" w:sz="0" w:space="0" w:color="auto"/>
            <w:bottom w:val="none" w:sz="0" w:space="0" w:color="auto"/>
            <w:right w:val="none" w:sz="0" w:space="0" w:color="auto"/>
          </w:divBdr>
        </w:div>
        <w:div w:id="1098329924">
          <w:marLeft w:val="480"/>
          <w:marRight w:val="0"/>
          <w:marTop w:val="0"/>
          <w:marBottom w:val="0"/>
          <w:divBdr>
            <w:top w:val="none" w:sz="0" w:space="0" w:color="auto"/>
            <w:left w:val="none" w:sz="0" w:space="0" w:color="auto"/>
            <w:bottom w:val="none" w:sz="0" w:space="0" w:color="auto"/>
            <w:right w:val="none" w:sz="0" w:space="0" w:color="auto"/>
          </w:divBdr>
        </w:div>
        <w:div w:id="1679233013">
          <w:marLeft w:val="480"/>
          <w:marRight w:val="0"/>
          <w:marTop w:val="0"/>
          <w:marBottom w:val="0"/>
          <w:divBdr>
            <w:top w:val="none" w:sz="0" w:space="0" w:color="auto"/>
            <w:left w:val="none" w:sz="0" w:space="0" w:color="auto"/>
            <w:bottom w:val="none" w:sz="0" w:space="0" w:color="auto"/>
            <w:right w:val="none" w:sz="0" w:space="0" w:color="auto"/>
          </w:divBdr>
        </w:div>
        <w:div w:id="794251451">
          <w:marLeft w:val="480"/>
          <w:marRight w:val="0"/>
          <w:marTop w:val="0"/>
          <w:marBottom w:val="0"/>
          <w:divBdr>
            <w:top w:val="none" w:sz="0" w:space="0" w:color="auto"/>
            <w:left w:val="none" w:sz="0" w:space="0" w:color="auto"/>
            <w:bottom w:val="none" w:sz="0" w:space="0" w:color="auto"/>
            <w:right w:val="none" w:sz="0" w:space="0" w:color="auto"/>
          </w:divBdr>
        </w:div>
        <w:div w:id="608003903">
          <w:marLeft w:val="480"/>
          <w:marRight w:val="0"/>
          <w:marTop w:val="0"/>
          <w:marBottom w:val="0"/>
          <w:divBdr>
            <w:top w:val="none" w:sz="0" w:space="0" w:color="auto"/>
            <w:left w:val="none" w:sz="0" w:space="0" w:color="auto"/>
            <w:bottom w:val="none" w:sz="0" w:space="0" w:color="auto"/>
            <w:right w:val="none" w:sz="0" w:space="0" w:color="auto"/>
          </w:divBdr>
        </w:div>
        <w:div w:id="336468874">
          <w:marLeft w:val="480"/>
          <w:marRight w:val="0"/>
          <w:marTop w:val="0"/>
          <w:marBottom w:val="0"/>
          <w:divBdr>
            <w:top w:val="none" w:sz="0" w:space="0" w:color="auto"/>
            <w:left w:val="none" w:sz="0" w:space="0" w:color="auto"/>
            <w:bottom w:val="none" w:sz="0" w:space="0" w:color="auto"/>
            <w:right w:val="none" w:sz="0" w:space="0" w:color="auto"/>
          </w:divBdr>
        </w:div>
        <w:div w:id="2119442692">
          <w:marLeft w:val="480"/>
          <w:marRight w:val="0"/>
          <w:marTop w:val="0"/>
          <w:marBottom w:val="0"/>
          <w:divBdr>
            <w:top w:val="none" w:sz="0" w:space="0" w:color="auto"/>
            <w:left w:val="none" w:sz="0" w:space="0" w:color="auto"/>
            <w:bottom w:val="none" w:sz="0" w:space="0" w:color="auto"/>
            <w:right w:val="none" w:sz="0" w:space="0" w:color="auto"/>
          </w:divBdr>
        </w:div>
        <w:div w:id="660625951">
          <w:marLeft w:val="480"/>
          <w:marRight w:val="0"/>
          <w:marTop w:val="0"/>
          <w:marBottom w:val="0"/>
          <w:divBdr>
            <w:top w:val="none" w:sz="0" w:space="0" w:color="auto"/>
            <w:left w:val="none" w:sz="0" w:space="0" w:color="auto"/>
            <w:bottom w:val="none" w:sz="0" w:space="0" w:color="auto"/>
            <w:right w:val="none" w:sz="0" w:space="0" w:color="auto"/>
          </w:divBdr>
        </w:div>
        <w:div w:id="2017800656">
          <w:marLeft w:val="480"/>
          <w:marRight w:val="0"/>
          <w:marTop w:val="0"/>
          <w:marBottom w:val="0"/>
          <w:divBdr>
            <w:top w:val="none" w:sz="0" w:space="0" w:color="auto"/>
            <w:left w:val="none" w:sz="0" w:space="0" w:color="auto"/>
            <w:bottom w:val="none" w:sz="0" w:space="0" w:color="auto"/>
            <w:right w:val="none" w:sz="0" w:space="0" w:color="auto"/>
          </w:divBdr>
        </w:div>
        <w:div w:id="125777561">
          <w:marLeft w:val="480"/>
          <w:marRight w:val="0"/>
          <w:marTop w:val="0"/>
          <w:marBottom w:val="0"/>
          <w:divBdr>
            <w:top w:val="none" w:sz="0" w:space="0" w:color="auto"/>
            <w:left w:val="none" w:sz="0" w:space="0" w:color="auto"/>
            <w:bottom w:val="none" w:sz="0" w:space="0" w:color="auto"/>
            <w:right w:val="none" w:sz="0" w:space="0" w:color="auto"/>
          </w:divBdr>
        </w:div>
        <w:div w:id="501361395">
          <w:marLeft w:val="480"/>
          <w:marRight w:val="0"/>
          <w:marTop w:val="0"/>
          <w:marBottom w:val="0"/>
          <w:divBdr>
            <w:top w:val="none" w:sz="0" w:space="0" w:color="auto"/>
            <w:left w:val="none" w:sz="0" w:space="0" w:color="auto"/>
            <w:bottom w:val="none" w:sz="0" w:space="0" w:color="auto"/>
            <w:right w:val="none" w:sz="0" w:space="0" w:color="auto"/>
          </w:divBdr>
        </w:div>
        <w:div w:id="1361971588">
          <w:marLeft w:val="480"/>
          <w:marRight w:val="0"/>
          <w:marTop w:val="0"/>
          <w:marBottom w:val="0"/>
          <w:divBdr>
            <w:top w:val="none" w:sz="0" w:space="0" w:color="auto"/>
            <w:left w:val="none" w:sz="0" w:space="0" w:color="auto"/>
            <w:bottom w:val="none" w:sz="0" w:space="0" w:color="auto"/>
            <w:right w:val="none" w:sz="0" w:space="0" w:color="auto"/>
          </w:divBdr>
        </w:div>
        <w:div w:id="258679333">
          <w:marLeft w:val="480"/>
          <w:marRight w:val="0"/>
          <w:marTop w:val="0"/>
          <w:marBottom w:val="0"/>
          <w:divBdr>
            <w:top w:val="none" w:sz="0" w:space="0" w:color="auto"/>
            <w:left w:val="none" w:sz="0" w:space="0" w:color="auto"/>
            <w:bottom w:val="none" w:sz="0" w:space="0" w:color="auto"/>
            <w:right w:val="none" w:sz="0" w:space="0" w:color="auto"/>
          </w:divBdr>
        </w:div>
        <w:div w:id="1687517988">
          <w:marLeft w:val="480"/>
          <w:marRight w:val="0"/>
          <w:marTop w:val="0"/>
          <w:marBottom w:val="0"/>
          <w:divBdr>
            <w:top w:val="none" w:sz="0" w:space="0" w:color="auto"/>
            <w:left w:val="none" w:sz="0" w:space="0" w:color="auto"/>
            <w:bottom w:val="none" w:sz="0" w:space="0" w:color="auto"/>
            <w:right w:val="none" w:sz="0" w:space="0" w:color="auto"/>
          </w:divBdr>
        </w:div>
        <w:div w:id="1325888821">
          <w:marLeft w:val="480"/>
          <w:marRight w:val="0"/>
          <w:marTop w:val="0"/>
          <w:marBottom w:val="0"/>
          <w:divBdr>
            <w:top w:val="none" w:sz="0" w:space="0" w:color="auto"/>
            <w:left w:val="none" w:sz="0" w:space="0" w:color="auto"/>
            <w:bottom w:val="none" w:sz="0" w:space="0" w:color="auto"/>
            <w:right w:val="none" w:sz="0" w:space="0" w:color="auto"/>
          </w:divBdr>
        </w:div>
        <w:div w:id="344213230">
          <w:marLeft w:val="480"/>
          <w:marRight w:val="0"/>
          <w:marTop w:val="0"/>
          <w:marBottom w:val="0"/>
          <w:divBdr>
            <w:top w:val="none" w:sz="0" w:space="0" w:color="auto"/>
            <w:left w:val="none" w:sz="0" w:space="0" w:color="auto"/>
            <w:bottom w:val="none" w:sz="0" w:space="0" w:color="auto"/>
            <w:right w:val="none" w:sz="0" w:space="0" w:color="auto"/>
          </w:divBdr>
        </w:div>
        <w:div w:id="1098523609">
          <w:marLeft w:val="480"/>
          <w:marRight w:val="0"/>
          <w:marTop w:val="0"/>
          <w:marBottom w:val="0"/>
          <w:divBdr>
            <w:top w:val="none" w:sz="0" w:space="0" w:color="auto"/>
            <w:left w:val="none" w:sz="0" w:space="0" w:color="auto"/>
            <w:bottom w:val="none" w:sz="0" w:space="0" w:color="auto"/>
            <w:right w:val="none" w:sz="0" w:space="0" w:color="auto"/>
          </w:divBdr>
        </w:div>
        <w:div w:id="1270042291">
          <w:marLeft w:val="480"/>
          <w:marRight w:val="0"/>
          <w:marTop w:val="0"/>
          <w:marBottom w:val="0"/>
          <w:divBdr>
            <w:top w:val="none" w:sz="0" w:space="0" w:color="auto"/>
            <w:left w:val="none" w:sz="0" w:space="0" w:color="auto"/>
            <w:bottom w:val="none" w:sz="0" w:space="0" w:color="auto"/>
            <w:right w:val="none" w:sz="0" w:space="0" w:color="auto"/>
          </w:divBdr>
        </w:div>
        <w:div w:id="1463767416">
          <w:marLeft w:val="480"/>
          <w:marRight w:val="0"/>
          <w:marTop w:val="0"/>
          <w:marBottom w:val="0"/>
          <w:divBdr>
            <w:top w:val="none" w:sz="0" w:space="0" w:color="auto"/>
            <w:left w:val="none" w:sz="0" w:space="0" w:color="auto"/>
            <w:bottom w:val="none" w:sz="0" w:space="0" w:color="auto"/>
            <w:right w:val="none" w:sz="0" w:space="0" w:color="auto"/>
          </w:divBdr>
        </w:div>
        <w:div w:id="2121879074">
          <w:marLeft w:val="480"/>
          <w:marRight w:val="0"/>
          <w:marTop w:val="0"/>
          <w:marBottom w:val="0"/>
          <w:divBdr>
            <w:top w:val="none" w:sz="0" w:space="0" w:color="auto"/>
            <w:left w:val="none" w:sz="0" w:space="0" w:color="auto"/>
            <w:bottom w:val="none" w:sz="0" w:space="0" w:color="auto"/>
            <w:right w:val="none" w:sz="0" w:space="0" w:color="auto"/>
          </w:divBdr>
        </w:div>
        <w:div w:id="45640359">
          <w:marLeft w:val="480"/>
          <w:marRight w:val="0"/>
          <w:marTop w:val="0"/>
          <w:marBottom w:val="0"/>
          <w:divBdr>
            <w:top w:val="none" w:sz="0" w:space="0" w:color="auto"/>
            <w:left w:val="none" w:sz="0" w:space="0" w:color="auto"/>
            <w:bottom w:val="none" w:sz="0" w:space="0" w:color="auto"/>
            <w:right w:val="none" w:sz="0" w:space="0" w:color="auto"/>
          </w:divBdr>
        </w:div>
        <w:div w:id="1028330958">
          <w:marLeft w:val="480"/>
          <w:marRight w:val="0"/>
          <w:marTop w:val="0"/>
          <w:marBottom w:val="0"/>
          <w:divBdr>
            <w:top w:val="none" w:sz="0" w:space="0" w:color="auto"/>
            <w:left w:val="none" w:sz="0" w:space="0" w:color="auto"/>
            <w:bottom w:val="none" w:sz="0" w:space="0" w:color="auto"/>
            <w:right w:val="none" w:sz="0" w:space="0" w:color="auto"/>
          </w:divBdr>
        </w:div>
        <w:div w:id="89930122">
          <w:marLeft w:val="480"/>
          <w:marRight w:val="0"/>
          <w:marTop w:val="0"/>
          <w:marBottom w:val="0"/>
          <w:divBdr>
            <w:top w:val="none" w:sz="0" w:space="0" w:color="auto"/>
            <w:left w:val="none" w:sz="0" w:space="0" w:color="auto"/>
            <w:bottom w:val="none" w:sz="0" w:space="0" w:color="auto"/>
            <w:right w:val="none" w:sz="0" w:space="0" w:color="auto"/>
          </w:divBdr>
        </w:div>
        <w:div w:id="2126655482">
          <w:marLeft w:val="480"/>
          <w:marRight w:val="0"/>
          <w:marTop w:val="0"/>
          <w:marBottom w:val="0"/>
          <w:divBdr>
            <w:top w:val="none" w:sz="0" w:space="0" w:color="auto"/>
            <w:left w:val="none" w:sz="0" w:space="0" w:color="auto"/>
            <w:bottom w:val="none" w:sz="0" w:space="0" w:color="auto"/>
            <w:right w:val="none" w:sz="0" w:space="0" w:color="auto"/>
          </w:divBdr>
        </w:div>
        <w:div w:id="326985813">
          <w:marLeft w:val="480"/>
          <w:marRight w:val="0"/>
          <w:marTop w:val="0"/>
          <w:marBottom w:val="0"/>
          <w:divBdr>
            <w:top w:val="none" w:sz="0" w:space="0" w:color="auto"/>
            <w:left w:val="none" w:sz="0" w:space="0" w:color="auto"/>
            <w:bottom w:val="none" w:sz="0" w:space="0" w:color="auto"/>
            <w:right w:val="none" w:sz="0" w:space="0" w:color="auto"/>
          </w:divBdr>
        </w:div>
        <w:div w:id="769395492">
          <w:marLeft w:val="480"/>
          <w:marRight w:val="0"/>
          <w:marTop w:val="0"/>
          <w:marBottom w:val="0"/>
          <w:divBdr>
            <w:top w:val="none" w:sz="0" w:space="0" w:color="auto"/>
            <w:left w:val="none" w:sz="0" w:space="0" w:color="auto"/>
            <w:bottom w:val="none" w:sz="0" w:space="0" w:color="auto"/>
            <w:right w:val="none" w:sz="0" w:space="0" w:color="auto"/>
          </w:divBdr>
        </w:div>
        <w:div w:id="24866068">
          <w:marLeft w:val="480"/>
          <w:marRight w:val="0"/>
          <w:marTop w:val="0"/>
          <w:marBottom w:val="0"/>
          <w:divBdr>
            <w:top w:val="none" w:sz="0" w:space="0" w:color="auto"/>
            <w:left w:val="none" w:sz="0" w:space="0" w:color="auto"/>
            <w:bottom w:val="none" w:sz="0" w:space="0" w:color="auto"/>
            <w:right w:val="none" w:sz="0" w:space="0" w:color="auto"/>
          </w:divBdr>
        </w:div>
      </w:divsChild>
    </w:div>
    <w:div w:id="1364860521">
      <w:bodyDiv w:val="1"/>
      <w:marLeft w:val="0"/>
      <w:marRight w:val="0"/>
      <w:marTop w:val="0"/>
      <w:marBottom w:val="0"/>
      <w:divBdr>
        <w:top w:val="none" w:sz="0" w:space="0" w:color="auto"/>
        <w:left w:val="none" w:sz="0" w:space="0" w:color="auto"/>
        <w:bottom w:val="none" w:sz="0" w:space="0" w:color="auto"/>
        <w:right w:val="none" w:sz="0" w:space="0" w:color="auto"/>
      </w:divBdr>
    </w:div>
    <w:div w:id="1367179120">
      <w:bodyDiv w:val="1"/>
      <w:marLeft w:val="0"/>
      <w:marRight w:val="0"/>
      <w:marTop w:val="0"/>
      <w:marBottom w:val="0"/>
      <w:divBdr>
        <w:top w:val="none" w:sz="0" w:space="0" w:color="auto"/>
        <w:left w:val="none" w:sz="0" w:space="0" w:color="auto"/>
        <w:bottom w:val="none" w:sz="0" w:space="0" w:color="auto"/>
        <w:right w:val="none" w:sz="0" w:space="0" w:color="auto"/>
      </w:divBdr>
      <w:divsChild>
        <w:div w:id="1810827733">
          <w:marLeft w:val="480"/>
          <w:marRight w:val="0"/>
          <w:marTop w:val="0"/>
          <w:marBottom w:val="0"/>
          <w:divBdr>
            <w:top w:val="none" w:sz="0" w:space="0" w:color="auto"/>
            <w:left w:val="none" w:sz="0" w:space="0" w:color="auto"/>
            <w:bottom w:val="none" w:sz="0" w:space="0" w:color="auto"/>
            <w:right w:val="none" w:sz="0" w:space="0" w:color="auto"/>
          </w:divBdr>
        </w:div>
        <w:div w:id="1285161570">
          <w:marLeft w:val="480"/>
          <w:marRight w:val="0"/>
          <w:marTop w:val="0"/>
          <w:marBottom w:val="0"/>
          <w:divBdr>
            <w:top w:val="none" w:sz="0" w:space="0" w:color="auto"/>
            <w:left w:val="none" w:sz="0" w:space="0" w:color="auto"/>
            <w:bottom w:val="none" w:sz="0" w:space="0" w:color="auto"/>
            <w:right w:val="none" w:sz="0" w:space="0" w:color="auto"/>
          </w:divBdr>
        </w:div>
        <w:div w:id="1950311238">
          <w:marLeft w:val="480"/>
          <w:marRight w:val="0"/>
          <w:marTop w:val="0"/>
          <w:marBottom w:val="0"/>
          <w:divBdr>
            <w:top w:val="none" w:sz="0" w:space="0" w:color="auto"/>
            <w:left w:val="none" w:sz="0" w:space="0" w:color="auto"/>
            <w:bottom w:val="none" w:sz="0" w:space="0" w:color="auto"/>
            <w:right w:val="none" w:sz="0" w:space="0" w:color="auto"/>
          </w:divBdr>
        </w:div>
        <w:div w:id="570889052">
          <w:marLeft w:val="480"/>
          <w:marRight w:val="0"/>
          <w:marTop w:val="0"/>
          <w:marBottom w:val="0"/>
          <w:divBdr>
            <w:top w:val="none" w:sz="0" w:space="0" w:color="auto"/>
            <w:left w:val="none" w:sz="0" w:space="0" w:color="auto"/>
            <w:bottom w:val="none" w:sz="0" w:space="0" w:color="auto"/>
            <w:right w:val="none" w:sz="0" w:space="0" w:color="auto"/>
          </w:divBdr>
        </w:div>
        <w:div w:id="1290480549">
          <w:marLeft w:val="480"/>
          <w:marRight w:val="0"/>
          <w:marTop w:val="0"/>
          <w:marBottom w:val="0"/>
          <w:divBdr>
            <w:top w:val="none" w:sz="0" w:space="0" w:color="auto"/>
            <w:left w:val="none" w:sz="0" w:space="0" w:color="auto"/>
            <w:bottom w:val="none" w:sz="0" w:space="0" w:color="auto"/>
            <w:right w:val="none" w:sz="0" w:space="0" w:color="auto"/>
          </w:divBdr>
        </w:div>
        <w:div w:id="2100517480">
          <w:marLeft w:val="480"/>
          <w:marRight w:val="0"/>
          <w:marTop w:val="0"/>
          <w:marBottom w:val="0"/>
          <w:divBdr>
            <w:top w:val="none" w:sz="0" w:space="0" w:color="auto"/>
            <w:left w:val="none" w:sz="0" w:space="0" w:color="auto"/>
            <w:bottom w:val="none" w:sz="0" w:space="0" w:color="auto"/>
            <w:right w:val="none" w:sz="0" w:space="0" w:color="auto"/>
          </w:divBdr>
        </w:div>
        <w:div w:id="1625963795">
          <w:marLeft w:val="480"/>
          <w:marRight w:val="0"/>
          <w:marTop w:val="0"/>
          <w:marBottom w:val="0"/>
          <w:divBdr>
            <w:top w:val="none" w:sz="0" w:space="0" w:color="auto"/>
            <w:left w:val="none" w:sz="0" w:space="0" w:color="auto"/>
            <w:bottom w:val="none" w:sz="0" w:space="0" w:color="auto"/>
            <w:right w:val="none" w:sz="0" w:space="0" w:color="auto"/>
          </w:divBdr>
        </w:div>
        <w:div w:id="724648966">
          <w:marLeft w:val="480"/>
          <w:marRight w:val="0"/>
          <w:marTop w:val="0"/>
          <w:marBottom w:val="0"/>
          <w:divBdr>
            <w:top w:val="none" w:sz="0" w:space="0" w:color="auto"/>
            <w:left w:val="none" w:sz="0" w:space="0" w:color="auto"/>
            <w:bottom w:val="none" w:sz="0" w:space="0" w:color="auto"/>
            <w:right w:val="none" w:sz="0" w:space="0" w:color="auto"/>
          </w:divBdr>
        </w:div>
        <w:div w:id="1119956742">
          <w:marLeft w:val="480"/>
          <w:marRight w:val="0"/>
          <w:marTop w:val="0"/>
          <w:marBottom w:val="0"/>
          <w:divBdr>
            <w:top w:val="none" w:sz="0" w:space="0" w:color="auto"/>
            <w:left w:val="none" w:sz="0" w:space="0" w:color="auto"/>
            <w:bottom w:val="none" w:sz="0" w:space="0" w:color="auto"/>
            <w:right w:val="none" w:sz="0" w:space="0" w:color="auto"/>
          </w:divBdr>
        </w:div>
        <w:div w:id="438377791">
          <w:marLeft w:val="480"/>
          <w:marRight w:val="0"/>
          <w:marTop w:val="0"/>
          <w:marBottom w:val="0"/>
          <w:divBdr>
            <w:top w:val="none" w:sz="0" w:space="0" w:color="auto"/>
            <w:left w:val="none" w:sz="0" w:space="0" w:color="auto"/>
            <w:bottom w:val="none" w:sz="0" w:space="0" w:color="auto"/>
            <w:right w:val="none" w:sz="0" w:space="0" w:color="auto"/>
          </w:divBdr>
        </w:div>
        <w:div w:id="190993665">
          <w:marLeft w:val="480"/>
          <w:marRight w:val="0"/>
          <w:marTop w:val="0"/>
          <w:marBottom w:val="0"/>
          <w:divBdr>
            <w:top w:val="none" w:sz="0" w:space="0" w:color="auto"/>
            <w:left w:val="none" w:sz="0" w:space="0" w:color="auto"/>
            <w:bottom w:val="none" w:sz="0" w:space="0" w:color="auto"/>
            <w:right w:val="none" w:sz="0" w:space="0" w:color="auto"/>
          </w:divBdr>
        </w:div>
        <w:div w:id="826172806">
          <w:marLeft w:val="480"/>
          <w:marRight w:val="0"/>
          <w:marTop w:val="0"/>
          <w:marBottom w:val="0"/>
          <w:divBdr>
            <w:top w:val="none" w:sz="0" w:space="0" w:color="auto"/>
            <w:left w:val="none" w:sz="0" w:space="0" w:color="auto"/>
            <w:bottom w:val="none" w:sz="0" w:space="0" w:color="auto"/>
            <w:right w:val="none" w:sz="0" w:space="0" w:color="auto"/>
          </w:divBdr>
        </w:div>
        <w:div w:id="2068407847">
          <w:marLeft w:val="480"/>
          <w:marRight w:val="0"/>
          <w:marTop w:val="0"/>
          <w:marBottom w:val="0"/>
          <w:divBdr>
            <w:top w:val="none" w:sz="0" w:space="0" w:color="auto"/>
            <w:left w:val="none" w:sz="0" w:space="0" w:color="auto"/>
            <w:bottom w:val="none" w:sz="0" w:space="0" w:color="auto"/>
            <w:right w:val="none" w:sz="0" w:space="0" w:color="auto"/>
          </w:divBdr>
        </w:div>
        <w:div w:id="236597879">
          <w:marLeft w:val="480"/>
          <w:marRight w:val="0"/>
          <w:marTop w:val="0"/>
          <w:marBottom w:val="0"/>
          <w:divBdr>
            <w:top w:val="none" w:sz="0" w:space="0" w:color="auto"/>
            <w:left w:val="none" w:sz="0" w:space="0" w:color="auto"/>
            <w:bottom w:val="none" w:sz="0" w:space="0" w:color="auto"/>
            <w:right w:val="none" w:sz="0" w:space="0" w:color="auto"/>
          </w:divBdr>
        </w:div>
        <w:div w:id="133331635">
          <w:marLeft w:val="480"/>
          <w:marRight w:val="0"/>
          <w:marTop w:val="0"/>
          <w:marBottom w:val="0"/>
          <w:divBdr>
            <w:top w:val="none" w:sz="0" w:space="0" w:color="auto"/>
            <w:left w:val="none" w:sz="0" w:space="0" w:color="auto"/>
            <w:bottom w:val="none" w:sz="0" w:space="0" w:color="auto"/>
            <w:right w:val="none" w:sz="0" w:space="0" w:color="auto"/>
          </w:divBdr>
        </w:div>
        <w:div w:id="1674726440">
          <w:marLeft w:val="480"/>
          <w:marRight w:val="0"/>
          <w:marTop w:val="0"/>
          <w:marBottom w:val="0"/>
          <w:divBdr>
            <w:top w:val="none" w:sz="0" w:space="0" w:color="auto"/>
            <w:left w:val="none" w:sz="0" w:space="0" w:color="auto"/>
            <w:bottom w:val="none" w:sz="0" w:space="0" w:color="auto"/>
            <w:right w:val="none" w:sz="0" w:space="0" w:color="auto"/>
          </w:divBdr>
        </w:div>
        <w:div w:id="766928670">
          <w:marLeft w:val="480"/>
          <w:marRight w:val="0"/>
          <w:marTop w:val="0"/>
          <w:marBottom w:val="0"/>
          <w:divBdr>
            <w:top w:val="none" w:sz="0" w:space="0" w:color="auto"/>
            <w:left w:val="none" w:sz="0" w:space="0" w:color="auto"/>
            <w:bottom w:val="none" w:sz="0" w:space="0" w:color="auto"/>
            <w:right w:val="none" w:sz="0" w:space="0" w:color="auto"/>
          </w:divBdr>
        </w:div>
        <w:div w:id="466629769">
          <w:marLeft w:val="480"/>
          <w:marRight w:val="0"/>
          <w:marTop w:val="0"/>
          <w:marBottom w:val="0"/>
          <w:divBdr>
            <w:top w:val="none" w:sz="0" w:space="0" w:color="auto"/>
            <w:left w:val="none" w:sz="0" w:space="0" w:color="auto"/>
            <w:bottom w:val="none" w:sz="0" w:space="0" w:color="auto"/>
            <w:right w:val="none" w:sz="0" w:space="0" w:color="auto"/>
          </w:divBdr>
        </w:div>
        <w:div w:id="15355537">
          <w:marLeft w:val="480"/>
          <w:marRight w:val="0"/>
          <w:marTop w:val="0"/>
          <w:marBottom w:val="0"/>
          <w:divBdr>
            <w:top w:val="none" w:sz="0" w:space="0" w:color="auto"/>
            <w:left w:val="none" w:sz="0" w:space="0" w:color="auto"/>
            <w:bottom w:val="none" w:sz="0" w:space="0" w:color="auto"/>
            <w:right w:val="none" w:sz="0" w:space="0" w:color="auto"/>
          </w:divBdr>
        </w:div>
        <w:div w:id="984703790">
          <w:marLeft w:val="480"/>
          <w:marRight w:val="0"/>
          <w:marTop w:val="0"/>
          <w:marBottom w:val="0"/>
          <w:divBdr>
            <w:top w:val="none" w:sz="0" w:space="0" w:color="auto"/>
            <w:left w:val="none" w:sz="0" w:space="0" w:color="auto"/>
            <w:bottom w:val="none" w:sz="0" w:space="0" w:color="auto"/>
            <w:right w:val="none" w:sz="0" w:space="0" w:color="auto"/>
          </w:divBdr>
        </w:div>
        <w:div w:id="226459105">
          <w:marLeft w:val="480"/>
          <w:marRight w:val="0"/>
          <w:marTop w:val="0"/>
          <w:marBottom w:val="0"/>
          <w:divBdr>
            <w:top w:val="none" w:sz="0" w:space="0" w:color="auto"/>
            <w:left w:val="none" w:sz="0" w:space="0" w:color="auto"/>
            <w:bottom w:val="none" w:sz="0" w:space="0" w:color="auto"/>
            <w:right w:val="none" w:sz="0" w:space="0" w:color="auto"/>
          </w:divBdr>
        </w:div>
        <w:div w:id="1198860344">
          <w:marLeft w:val="480"/>
          <w:marRight w:val="0"/>
          <w:marTop w:val="0"/>
          <w:marBottom w:val="0"/>
          <w:divBdr>
            <w:top w:val="none" w:sz="0" w:space="0" w:color="auto"/>
            <w:left w:val="none" w:sz="0" w:space="0" w:color="auto"/>
            <w:bottom w:val="none" w:sz="0" w:space="0" w:color="auto"/>
            <w:right w:val="none" w:sz="0" w:space="0" w:color="auto"/>
          </w:divBdr>
        </w:div>
        <w:div w:id="2091809676">
          <w:marLeft w:val="480"/>
          <w:marRight w:val="0"/>
          <w:marTop w:val="0"/>
          <w:marBottom w:val="0"/>
          <w:divBdr>
            <w:top w:val="none" w:sz="0" w:space="0" w:color="auto"/>
            <w:left w:val="none" w:sz="0" w:space="0" w:color="auto"/>
            <w:bottom w:val="none" w:sz="0" w:space="0" w:color="auto"/>
            <w:right w:val="none" w:sz="0" w:space="0" w:color="auto"/>
          </w:divBdr>
        </w:div>
        <w:div w:id="1449423564">
          <w:marLeft w:val="480"/>
          <w:marRight w:val="0"/>
          <w:marTop w:val="0"/>
          <w:marBottom w:val="0"/>
          <w:divBdr>
            <w:top w:val="none" w:sz="0" w:space="0" w:color="auto"/>
            <w:left w:val="none" w:sz="0" w:space="0" w:color="auto"/>
            <w:bottom w:val="none" w:sz="0" w:space="0" w:color="auto"/>
            <w:right w:val="none" w:sz="0" w:space="0" w:color="auto"/>
          </w:divBdr>
        </w:div>
        <w:div w:id="684941877">
          <w:marLeft w:val="480"/>
          <w:marRight w:val="0"/>
          <w:marTop w:val="0"/>
          <w:marBottom w:val="0"/>
          <w:divBdr>
            <w:top w:val="none" w:sz="0" w:space="0" w:color="auto"/>
            <w:left w:val="none" w:sz="0" w:space="0" w:color="auto"/>
            <w:bottom w:val="none" w:sz="0" w:space="0" w:color="auto"/>
            <w:right w:val="none" w:sz="0" w:space="0" w:color="auto"/>
          </w:divBdr>
        </w:div>
        <w:div w:id="851918698">
          <w:marLeft w:val="480"/>
          <w:marRight w:val="0"/>
          <w:marTop w:val="0"/>
          <w:marBottom w:val="0"/>
          <w:divBdr>
            <w:top w:val="none" w:sz="0" w:space="0" w:color="auto"/>
            <w:left w:val="none" w:sz="0" w:space="0" w:color="auto"/>
            <w:bottom w:val="none" w:sz="0" w:space="0" w:color="auto"/>
            <w:right w:val="none" w:sz="0" w:space="0" w:color="auto"/>
          </w:divBdr>
        </w:div>
        <w:div w:id="1833567649">
          <w:marLeft w:val="480"/>
          <w:marRight w:val="0"/>
          <w:marTop w:val="0"/>
          <w:marBottom w:val="0"/>
          <w:divBdr>
            <w:top w:val="none" w:sz="0" w:space="0" w:color="auto"/>
            <w:left w:val="none" w:sz="0" w:space="0" w:color="auto"/>
            <w:bottom w:val="none" w:sz="0" w:space="0" w:color="auto"/>
            <w:right w:val="none" w:sz="0" w:space="0" w:color="auto"/>
          </w:divBdr>
        </w:div>
        <w:div w:id="1925605693">
          <w:marLeft w:val="480"/>
          <w:marRight w:val="0"/>
          <w:marTop w:val="0"/>
          <w:marBottom w:val="0"/>
          <w:divBdr>
            <w:top w:val="none" w:sz="0" w:space="0" w:color="auto"/>
            <w:left w:val="none" w:sz="0" w:space="0" w:color="auto"/>
            <w:bottom w:val="none" w:sz="0" w:space="0" w:color="auto"/>
            <w:right w:val="none" w:sz="0" w:space="0" w:color="auto"/>
          </w:divBdr>
        </w:div>
        <w:div w:id="14424398">
          <w:marLeft w:val="480"/>
          <w:marRight w:val="0"/>
          <w:marTop w:val="0"/>
          <w:marBottom w:val="0"/>
          <w:divBdr>
            <w:top w:val="none" w:sz="0" w:space="0" w:color="auto"/>
            <w:left w:val="none" w:sz="0" w:space="0" w:color="auto"/>
            <w:bottom w:val="none" w:sz="0" w:space="0" w:color="auto"/>
            <w:right w:val="none" w:sz="0" w:space="0" w:color="auto"/>
          </w:divBdr>
        </w:div>
        <w:div w:id="1217009276">
          <w:marLeft w:val="480"/>
          <w:marRight w:val="0"/>
          <w:marTop w:val="0"/>
          <w:marBottom w:val="0"/>
          <w:divBdr>
            <w:top w:val="none" w:sz="0" w:space="0" w:color="auto"/>
            <w:left w:val="none" w:sz="0" w:space="0" w:color="auto"/>
            <w:bottom w:val="none" w:sz="0" w:space="0" w:color="auto"/>
            <w:right w:val="none" w:sz="0" w:space="0" w:color="auto"/>
          </w:divBdr>
        </w:div>
        <w:div w:id="407263790">
          <w:marLeft w:val="480"/>
          <w:marRight w:val="0"/>
          <w:marTop w:val="0"/>
          <w:marBottom w:val="0"/>
          <w:divBdr>
            <w:top w:val="none" w:sz="0" w:space="0" w:color="auto"/>
            <w:left w:val="none" w:sz="0" w:space="0" w:color="auto"/>
            <w:bottom w:val="none" w:sz="0" w:space="0" w:color="auto"/>
            <w:right w:val="none" w:sz="0" w:space="0" w:color="auto"/>
          </w:divBdr>
        </w:div>
        <w:div w:id="794521790">
          <w:marLeft w:val="480"/>
          <w:marRight w:val="0"/>
          <w:marTop w:val="0"/>
          <w:marBottom w:val="0"/>
          <w:divBdr>
            <w:top w:val="none" w:sz="0" w:space="0" w:color="auto"/>
            <w:left w:val="none" w:sz="0" w:space="0" w:color="auto"/>
            <w:bottom w:val="none" w:sz="0" w:space="0" w:color="auto"/>
            <w:right w:val="none" w:sz="0" w:space="0" w:color="auto"/>
          </w:divBdr>
        </w:div>
        <w:div w:id="1642542508">
          <w:marLeft w:val="480"/>
          <w:marRight w:val="0"/>
          <w:marTop w:val="0"/>
          <w:marBottom w:val="0"/>
          <w:divBdr>
            <w:top w:val="none" w:sz="0" w:space="0" w:color="auto"/>
            <w:left w:val="none" w:sz="0" w:space="0" w:color="auto"/>
            <w:bottom w:val="none" w:sz="0" w:space="0" w:color="auto"/>
            <w:right w:val="none" w:sz="0" w:space="0" w:color="auto"/>
          </w:divBdr>
        </w:div>
        <w:div w:id="690183385">
          <w:marLeft w:val="480"/>
          <w:marRight w:val="0"/>
          <w:marTop w:val="0"/>
          <w:marBottom w:val="0"/>
          <w:divBdr>
            <w:top w:val="none" w:sz="0" w:space="0" w:color="auto"/>
            <w:left w:val="none" w:sz="0" w:space="0" w:color="auto"/>
            <w:bottom w:val="none" w:sz="0" w:space="0" w:color="auto"/>
            <w:right w:val="none" w:sz="0" w:space="0" w:color="auto"/>
          </w:divBdr>
        </w:div>
        <w:div w:id="168717166">
          <w:marLeft w:val="480"/>
          <w:marRight w:val="0"/>
          <w:marTop w:val="0"/>
          <w:marBottom w:val="0"/>
          <w:divBdr>
            <w:top w:val="none" w:sz="0" w:space="0" w:color="auto"/>
            <w:left w:val="none" w:sz="0" w:space="0" w:color="auto"/>
            <w:bottom w:val="none" w:sz="0" w:space="0" w:color="auto"/>
            <w:right w:val="none" w:sz="0" w:space="0" w:color="auto"/>
          </w:divBdr>
        </w:div>
        <w:div w:id="344477049">
          <w:marLeft w:val="480"/>
          <w:marRight w:val="0"/>
          <w:marTop w:val="0"/>
          <w:marBottom w:val="0"/>
          <w:divBdr>
            <w:top w:val="none" w:sz="0" w:space="0" w:color="auto"/>
            <w:left w:val="none" w:sz="0" w:space="0" w:color="auto"/>
            <w:bottom w:val="none" w:sz="0" w:space="0" w:color="auto"/>
            <w:right w:val="none" w:sz="0" w:space="0" w:color="auto"/>
          </w:divBdr>
        </w:div>
        <w:div w:id="874849431">
          <w:marLeft w:val="480"/>
          <w:marRight w:val="0"/>
          <w:marTop w:val="0"/>
          <w:marBottom w:val="0"/>
          <w:divBdr>
            <w:top w:val="none" w:sz="0" w:space="0" w:color="auto"/>
            <w:left w:val="none" w:sz="0" w:space="0" w:color="auto"/>
            <w:bottom w:val="none" w:sz="0" w:space="0" w:color="auto"/>
            <w:right w:val="none" w:sz="0" w:space="0" w:color="auto"/>
          </w:divBdr>
        </w:div>
        <w:div w:id="930970405">
          <w:marLeft w:val="480"/>
          <w:marRight w:val="0"/>
          <w:marTop w:val="0"/>
          <w:marBottom w:val="0"/>
          <w:divBdr>
            <w:top w:val="none" w:sz="0" w:space="0" w:color="auto"/>
            <w:left w:val="none" w:sz="0" w:space="0" w:color="auto"/>
            <w:bottom w:val="none" w:sz="0" w:space="0" w:color="auto"/>
            <w:right w:val="none" w:sz="0" w:space="0" w:color="auto"/>
          </w:divBdr>
        </w:div>
        <w:div w:id="1633249096">
          <w:marLeft w:val="480"/>
          <w:marRight w:val="0"/>
          <w:marTop w:val="0"/>
          <w:marBottom w:val="0"/>
          <w:divBdr>
            <w:top w:val="none" w:sz="0" w:space="0" w:color="auto"/>
            <w:left w:val="none" w:sz="0" w:space="0" w:color="auto"/>
            <w:bottom w:val="none" w:sz="0" w:space="0" w:color="auto"/>
            <w:right w:val="none" w:sz="0" w:space="0" w:color="auto"/>
          </w:divBdr>
        </w:div>
        <w:div w:id="1849325664">
          <w:marLeft w:val="480"/>
          <w:marRight w:val="0"/>
          <w:marTop w:val="0"/>
          <w:marBottom w:val="0"/>
          <w:divBdr>
            <w:top w:val="none" w:sz="0" w:space="0" w:color="auto"/>
            <w:left w:val="none" w:sz="0" w:space="0" w:color="auto"/>
            <w:bottom w:val="none" w:sz="0" w:space="0" w:color="auto"/>
            <w:right w:val="none" w:sz="0" w:space="0" w:color="auto"/>
          </w:divBdr>
        </w:div>
        <w:div w:id="704333795">
          <w:marLeft w:val="480"/>
          <w:marRight w:val="0"/>
          <w:marTop w:val="0"/>
          <w:marBottom w:val="0"/>
          <w:divBdr>
            <w:top w:val="none" w:sz="0" w:space="0" w:color="auto"/>
            <w:left w:val="none" w:sz="0" w:space="0" w:color="auto"/>
            <w:bottom w:val="none" w:sz="0" w:space="0" w:color="auto"/>
            <w:right w:val="none" w:sz="0" w:space="0" w:color="auto"/>
          </w:divBdr>
        </w:div>
        <w:div w:id="1583828432">
          <w:marLeft w:val="480"/>
          <w:marRight w:val="0"/>
          <w:marTop w:val="0"/>
          <w:marBottom w:val="0"/>
          <w:divBdr>
            <w:top w:val="none" w:sz="0" w:space="0" w:color="auto"/>
            <w:left w:val="none" w:sz="0" w:space="0" w:color="auto"/>
            <w:bottom w:val="none" w:sz="0" w:space="0" w:color="auto"/>
            <w:right w:val="none" w:sz="0" w:space="0" w:color="auto"/>
          </w:divBdr>
        </w:div>
        <w:div w:id="1053777593">
          <w:marLeft w:val="480"/>
          <w:marRight w:val="0"/>
          <w:marTop w:val="0"/>
          <w:marBottom w:val="0"/>
          <w:divBdr>
            <w:top w:val="none" w:sz="0" w:space="0" w:color="auto"/>
            <w:left w:val="none" w:sz="0" w:space="0" w:color="auto"/>
            <w:bottom w:val="none" w:sz="0" w:space="0" w:color="auto"/>
            <w:right w:val="none" w:sz="0" w:space="0" w:color="auto"/>
          </w:divBdr>
        </w:div>
        <w:div w:id="1891575529">
          <w:marLeft w:val="480"/>
          <w:marRight w:val="0"/>
          <w:marTop w:val="0"/>
          <w:marBottom w:val="0"/>
          <w:divBdr>
            <w:top w:val="none" w:sz="0" w:space="0" w:color="auto"/>
            <w:left w:val="none" w:sz="0" w:space="0" w:color="auto"/>
            <w:bottom w:val="none" w:sz="0" w:space="0" w:color="auto"/>
            <w:right w:val="none" w:sz="0" w:space="0" w:color="auto"/>
          </w:divBdr>
        </w:div>
        <w:div w:id="1124694648">
          <w:marLeft w:val="480"/>
          <w:marRight w:val="0"/>
          <w:marTop w:val="0"/>
          <w:marBottom w:val="0"/>
          <w:divBdr>
            <w:top w:val="none" w:sz="0" w:space="0" w:color="auto"/>
            <w:left w:val="none" w:sz="0" w:space="0" w:color="auto"/>
            <w:bottom w:val="none" w:sz="0" w:space="0" w:color="auto"/>
            <w:right w:val="none" w:sz="0" w:space="0" w:color="auto"/>
          </w:divBdr>
        </w:div>
        <w:div w:id="1988316785">
          <w:marLeft w:val="480"/>
          <w:marRight w:val="0"/>
          <w:marTop w:val="0"/>
          <w:marBottom w:val="0"/>
          <w:divBdr>
            <w:top w:val="none" w:sz="0" w:space="0" w:color="auto"/>
            <w:left w:val="none" w:sz="0" w:space="0" w:color="auto"/>
            <w:bottom w:val="none" w:sz="0" w:space="0" w:color="auto"/>
            <w:right w:val="none" w:sz="0" w:space="0" w:color="auto"/>
          </w:divBdr>
        </w:div>
        <w:div w:id="1772627707">
          <w:marLeft w:val="480"/>
          <w:marRight w:val="0"/>
          <w:marTop w:val="0"/>
          <w:marBottom w:val="0"/>
          <w:divBdr>
            <w:top w:val="none" w:sz="0" w:space="0" w:color="auto"/>
            <w:left w:val="none" w:sz="0" w:space="0" w:color="auto"/>
            <w:bottom w:val="none" w:sz="0" w:space="0" w:color="auto"/>
            <w:right w:val="none" w:sz="0" w:space="0" w:color="auto"/>
          </w:divBdr>
        </w:div>
        <w:div w:id="1913157873">
          <w:marLeft w:val="480"/>
          <w:marRight w:val="0"/>
          <w:marTop w:val="0"/>
          <w:marBottom w:val="0"/>
          <w:divBdr>
            <w:top w:val="none" w:sz="0" w:space="0" w:color="auto"/>
            <w:left w:val="none" w:sz="0" w:space="0" w:color="auto"/>
            <w:bottom w:val="none" w:sz="0" w:space="0" w:color="auto"/>
            <w:right w:val="none" w:sz="0" w:space="0" w:color="auto"/>
          </w:divBdr>
        </w:div>
        <w:div w:id="1697735499">
          <w:marLeft w:val="480"/>
          <w:marRight w:val="0"/>
          <w:marTop w:val="0"/>
          <w:marBottom w:val="0"/>
          <w:divBdr>
            <w:top w:val="none" w:sz="0" w:space="0" w:color="auto"/>
            <w:left w:val="none" w:sz="0" w:space="0" w:color="auto"/>
            <w:bottom w:val="none" w:sz="0" w:space="0" w:color="auto"/>
            <w:right w:val="none" w:sz="0" w:space="0" w:color="auto"/>
          </w:divBdr>
        </w:div>
        <w:div w:id="1676296593">
          <w:marLeft w:val="480"/>
          <w:marRight w:val="0"/>
          <w:marTop w:val="0"/>
          <w:marBottom w:val="0"/>
          <w:divBdr>
            <w:top w:val="none" w:sz="0" w:space="0" w:color="auto"/>
            <w:left w:val="none" w:sz="0" w:space="0" w:color="auto"/>
            <w:bottom w:val="none" w:sz="0" w:space="0" w:color="auto"/>
            <w:right w:val="none" w:sz="0" w:space="0" w:color="auto"/>
          </w:divBdr>
        </w:div>
        <w:div w:id="1964650695">
          <w:marLeft w:val="480"/>
          <w:marRight w:val="0"/>
          <w:marTop w:val="0"/>
          <w:marBottom w:val="0"/>
          <w:divBdr>
            <w:top w:val="none" w:sz="0" w:space="0" w:color="auto"/>
            <w:left w:val="none" w:sz="0" w:space="0" w:color="auto"/>
            <w:bottom w:val="none" w:sz="0" w:space="0" w:color="auto"/>
            <w:right w:val="none" w:sz="0" w:space="0" w:color="auto"/>
          </w:divBdr>
        </w:div>
        <w:div w:id="1215652552">
          <w:marLeft w:val="480"/>
          <w:marRight w:val="0"/>
          <w:marTop w:val="0"/>
          <w:marBottom w:val="0"/>
          <w:divBdr>
            <w:top w:val="none" w:sz="0" w:space="0" w:color="auto"/>
            <w:left w:val="none" w:sz="0" w:space="0" w:color="auto"/>
            <w:bottom w:val="none" w:sz="0" w:space="0" w:color="auto"/>
            <w:right w:val="none" w:sz="0" w:space="0" w:color="auto"/>
          </w:divBdr>
        </w:div>
        <w:div w:id="1065951086">
          <w:marLeft w:val="480"/>
          <w:marRight w:val="0"/>
          <w:marTop w:val="0"/>
          <w:marBottom w:val="0"/>
          <w:divBdr>
            <w:top w:val="none" w:sz="0" w:space="0" w:color="auto"/>
            <w:left w:val="none" w:sz="0" w:space="0" w:color="auto"/>
            <w:bottom w:val="none" w:sz="0" w:space="0" w:color="auto"/>
            <w:right w:val="none" w:sz="0" w:space="0" w:color="auto"/>
          </w:divBdr>
        </w:div>
        <w:div w:id="1360887257">
          <w:marLeft w:val="480"/>
          <w:marRight w:val="0"/>
          <w:marTop w:val="0"/>
          <w:marBottom w:val="0"/>
          <w:divBdr>
            <w:top w:val="none" w:sz="0" w:space="0" w:color="auto"/>
            <w:left w:val="none" w:sz="0" w:space="0" w:color="auto"/>
            <w:bottom w:val="none" w:sz="0" w:space="0" w:color="auto"/>
            <w:right w:val="none" w:sz="0" w:space="0" w:color="auto"/>
          </w:divBdr>
        </w:div>
        <w:div w:id="543912907">
          <w:marLeft w:val="480"/>
          <w:marRight w:val="0"/>
          <w:marTop w:val="0"/>
          <w:marBottom w:val="0"/>
          <w:divBdr>
            <w:top w:val="none" w:sz="0" w:space="0" w:color="auto"/>
            <w:left w:val="none" w:sz="0" w:space="0" w:color="auto"/>
            <w:bottom w:val="none" w:sz="0" w:space="0" w:color="auto"/>
            <w:right w:val="none" w:sz="0" w:space="0" w:color="auto"/>
          </w:divBdr>
        </w:div>
        <w:div w:id="1683315939">
          <w:marLeft w:val="480"/>
          <w:marRight w:val="0"/>
          <w:marTop w:val="0"/>
          <w:marBottom w:val="0"/>
          <w:divBdr>
            <w:top w:val="none" w:sz="0" w:space="0" w:color="auto"/>
            <w:left w:val="none" w:sz="0" w:space="0" w:color="auto"/>
            <w:bottom w:val="none" w:sz="0" w:space="0" w:color="auto"/>
            <w:right w:val="none" w:sz="0" w:space="0" w:color="auto"/>
          </w:divBdr>
        </w:div>
        <w:div w:id="526716157">
          <w:marLeft w:val="480"/>
          <w:marRight w:val="0"/>
          <w:marTop w:val="0"/>
          <w:marBottom w:val="0"/>
          <w:divBdr>
            <w:top w:val="none" w:sz="0" w:space="0" w:color="auto"/>
            <w:left w:val="none" w:sz="0" w:space="0" w:color="auto"/>
            <w:bottom w:val="none" w:sz="0" w:space="0" w:color="auto"/>
            <w:right w:val="none" w:sz="0" w:space="0" w:color="auto"/>
          </w:divBdr>
        </w:div>
      </w:divsChild>
    </w:div>
    <w:div w:id="1368945110">
      <w:bodyDiv w:val="1"/>
      <w:marLeft w:val="0"/>
      <w:marRight w:val="0"/>
      <w:marTop w:val="0"/>
      <w:marBottom w:val="0"/>
      <w:divBdr>
        <w:top w:val="none" w:sz="0" w:space="0" w:color="auto"/>
        <w:left w:val="none" w:sz="0" w:space="0" w:color="auto"/>
        <w:bottom w:val="none" w:sz="0" w:space="0" w:color="auto"/>
        <w:right w:val="none" w:sz="0" w:space="0" w:color="auto"/>
      </w:divBdr>
    </w:div>
    <w:div w:id="1368993563">
      <w:bodyDiv w:val="1"/>
      <w:marLeft w:val="0"/>
      <w:marRight w:val="0"/>
      <w:marTop w:val="0"/>
      <w:marBottom w:val="0"/>
      <w:divBdr>
        <w:top w:val="none" w:sz="0" w:space="0" w:color="auto"/>
        <w:left w:val="none" w:sz="0" w:space="0" w:color="auto"/>
        <w:bottom w:val="none" w:sz="0" w:space="0" w:color="auto"/>
        <w:right w:val="none" w:sz="0" w:space="0" w:color="auto"/>
      </w:divBdr>
      <w:divsChild>
        <w:div w:id="1745370252">
          <w:marLeft w:val="480"/>
          <w:marRight w:val="0"/>
          <w:marTop w:val="0"/>
          <w:marBottom w:val="0"/>
          <w:divBdr>
            <w:top w:val="none" w:sz="0" w:space="0" w:color="auto"/>
            <w:left w:val="none" w:sz="0" w:space="0" w:color="auto"/>
            <w:bottom w:val="none" w:sz="0" w:space="0" w:color="auto"/>
            <w:right w:val="none" w:sz="0" w:space="0" w:color="auto"/>
          </w:divBdr>
        </w:div>
        <w:div w:id="373700821">
          <w:marLeft w:val="480"/>
          <w:marRight w:val="0"/>
          <w:marTop w:val="0"/>
          <w:marBottom w:val="0"/>
          <w:divBdr>
            <w:top w:val="none" w:sz="0" w:space="0" w:color="auto"/>
            <w:left w:val="none" w:sz="0" w:space="0" w:color="auto"/>
            <w:bottom w:val="none" w:sz="0" w:space="0" w:color="auto"/>
            <w:right w:val="none" w:sz="0" w:space="0" w:color="auto"/>
          </w:divBdr>
        </w:div>
        <w:div w:id="1231775015">
          <w:marLeft w:val="480"/>
          <w:marRight w:val="0"/>
          <w:marTop w:val="0"/>
          <w:marBottom w:val="0"/>
          <w:divBdr>
            <w:top w:val="none" w:sz="0" w:space="0" w:color="auto"/>
            <w:left w:val="none" w:sz="0" w:space="0" w:color="auto"/>
            <w:bottom w:val="none" w:sz="0" w:space="0" w:color="auto"/>
            <w:right w:val="none" w:sz="0" w:space="0" w:color="auto"/>
          </w:divBdr>
        </w:div>
        <w:div w:id="1415467500">
          <w:marLeft w:val="480"/>
          <w:marRight w:val="0"/>
          <w:marTop w:val="0"/>
          <w:marBottom w:val="0"/>
          <w:divBdr>
            <w:top w:val="none" w:sz="0" w:space="0" w:color="auto"/>
            <w:left w:val="none" w:sz="0" w:space="0" w:color="auto"/>
            <w:bottom w:val="none" w:sz="0" w:space="0" w:color="auto"/>
            <w:right w:val="none" w:sz="0" w:space="0" w:color="auto"/>
          </w:divBdr>
        </w:div>
        <w:div w:id="1765420273">
          <w:marLeft w:val="480"/>
          <w:marRight w:val="0"/>
          <w:marTop w:val="0"/>
          <w:marBottom w:val="0"/>
          <w:divBdr>
            <w:top w:val="none" w:sz="0" w:space="0" w:color="auto"/>
            <w:left w:val="none" w:sz="0" w:space="0" w:color="auto"/>
            <w:bottom w:val="none" w:sz="0" w:space="0" w:color="auto"/>
            <w:right w:val="none" w:sz="0" w:space="0" w:color="auto"/>
          </w:divBdr>
        </w:div>
        <w:div w:id="155658409">
          <w:marLeft w:val="480"/>
          <w:marRight w:val="0"/>
          <w:marTop w:val="0"/>
          <w:marBottom w:val="0"/>
          <w:divBdr>
            <w:top w:val="none" w:sz="0" w:space="0" w:color="auto"/>
            <w:left w:val="none" w:sz="0" w:space="0" w:color="auto"/>
            <w:bottom w:val="none" w:sz="0" w:space="0" w:color="auto"/>
            <w:right w:val="none" w:sz="0" w:space="0" w:color="auto"/>
          </w:divBdr>
        </w:div>
        <w:div w:id="1946108036">
          <w:marLeft w:val="480"/>
          <w:marRight w:val="0"/>
          <w:marTop w:val="0"/>
          <w:marBottom w:val="0"/>
          <w:divBdr>
            <w:top w:val="none" w:sz="0" w:space="0" w:color="auto"/>
            <w:left w:val="none" w:sz="0" w:space="0" w:color="auto"/>
            <w:bottom w:val="none" w:sz="0" w:space="0" w:color="auto"/>
            <w:right w:val="none" w:sz="0" w:space="0" w:color="auto"/>
          </w:divBdr>
        </w:div>
        <w:div w:id="1000350834">
          <w:marLeft w:val="480"/>
          <w:marRight w:val="0"/>
          <w:marTop w:val="0"/>
          <w:marBottom w:val="0"/>
          <w:divBdr>
            <w:top w:val="none" w:sz="0" w:space="0" w:color="auto"/>
            <w:left w:val="none" w:sz="0" w:space="0" w:color="auto"/>
            <w:bottom w:val="none" w:sz="0" w:space="0" w:color="auto"/>
            <w:right w:val="none" w:sz="0" w:space="0" w:color="auto"/>
          </w:divBdr>
        </w:div>
        <w:div w:id="1088965045">
          <w:marLeft w:val="480"/>
          <w:marRight w:val="0"/>
          <w:marTop w:val="0"/>
          <w:marBottom w:val="0"/>
          <w:divBdr>
            <w:top w:val="none" w:sz="0" w:space="0" w:color="auto"/>
            <w:left w:val="none" w:sz="0" w:space="0" w:color="auto"/>
            <w:bottom w:val="none" w:sz="0" w:space="0" w:color="auto"/>
            <w:right w:val="none" w:sz="0" w:space="0" w:color="auto"/>
          </w:divBdr>
        </w:div>
        <w:div w:id="1954287569">
          <w:marLeft w:val="480"/>
          <w:marRight w:val="0"/>
          <w:marTop w:val="0"/>
          <w:marBottom w:val="0"/>
          <w:divBdr>
            <w:top w:val="none" w:sz="0" w:space="0" w:color="auto"/>
            <w:left w:val="none" w:sz="0" w:space="0" w:color="auto"/>
            <w:bottom w:val="none" w:sz="0" w:space="0" w:color="auto"/>
            <w:right w:val="none" w:sz="0" w:space="0" w:color="auto"/>
          </w:divBdr>
        </w:div>
        <w:div w:id="519976940">
          <w:marLeft w:val="480"/>
          <w:marRight w:val="0"/>
          <w:marTop w:val="0"/>
          <w:marBottom w:val="0"/>
          <w:divBdr>
            <w:top w:val="none" w:sz="0" w:space="0" w:color="auto"/>
            <w:left w:val="none" w:sz="0" w:space="0" w:color="auto"/>
            <w:bottom w:val="none" w:sz="0" w:space="0" w:color="auto"/>
            <w:right w:val="none" w:sz="0" w:space="0" w:color="auto"/>
          </w:divBdr>
        </w:div>
        <w:div w:id="1465582174">
          <w:marLeft w:val="480"/>
          <w:marRight w:val="0"/>
          <w:marTop w:val="0"/>
          <w:marBottom w:val="0"/>
          <w:divBdr>
            <w:top w:val="none" w:sz="0" w:space="0" w:color="auto"/>
            <w:left w:val="none" w:sz="0" w:space="0" w:color="auto"/>
            <w:bottom w:val="none" w:sz="0" w:space="0" w:color="auto"/>
            <w:right w:val="none" w:sz="0" w:space="0" w:color="auto"/>
          </w:divBdr>
        </w:div>
        <w:div w:id="1090926818">
          <w:marLeft w:val="480"/>
          <w:marRight w:val="0"/>
          <w:marTop w:val="0"/>
          <w:marBottom w:val="0"/>
          <w:divBdr>
            <w:top w:val="none" w:sz="0" w:space="0" w:color="auto"/>
            <w:left w:val="none" w:sz="0" w:space="0" w:color="auto"/>
            <w:bottom w:val="none" w:sz="0" w:space="0" w:color="auto"/>
            <w:right w:val="none" w:sz="0" w:space="0" w:color="auto"/>
          </w:divBdr>
        </w:div>
        <w:div w:id="454562480">
          <w:marLeft w:val="480"/>
          <w:marRight w:val="0"/>
          <w:marTop w:val="0"/>
          <w:marBottom w:val="0"/>
          <w:divBdr>
            <w:top w:val="none" w:sz="0" w:space="0" w:color="auto"/>
            <w:left w:val="none" w:sz="0" w:space="0" w:color="auto"/>
            <w:bottom w:val="none" w:sz="0" w:space="0" w:color="auto"/>
            <w:right w:val="none" w:sz="0" w:space="0" w:color="auto"/>
          </w:divBdr>
        </w:div>
        <w:div w:id="193077027">
          <w:marLeft w:val="480"/>
          <w:marRight w:val="0"/>
          <w:marTop w:val="0"/>
          <w:marBottom w:val="0"/>
          <w:divBdr>
            <w:top w:val="none" w:sz="0" w:space="0" w:color="auto"/>
            <w:left w:val="none" w:sz="0" w:space="0" w:color="auto"/>
            <w:bottom w:val="none" w:sz="0" w:space="0" w:color="auto"/>
            <w:right w:val="none" w:sz="0" w:space="0" w:color="auto"/>
          </w:divBdr>
        </w:div>
        <w:div w:id="479350921">
          <w:marLeft w:val="480"/>
          <w:marRight w:val="0"/>
          <w:marTop w:val="0"/>
          <w:marBottom w:val="0"/>
          <w:divBdr>
            <w:top w:val="none" w:sz="0" w:space="0" w:color="auto"/>
            <w:left w:val="none" w:sz="0" w:space="0" w:color="auto"/>
            <w:bottom w:val="none" w:sz="0" w:space="0" w:color="auto"/>
            <w:right w:val="none" w:sz="0" w:space="0" w:color="auto"/>
          </w:divBdr>
        </w:div>
        <w:div w:id="821233943">
          <w:marLeft w:val="480"/>
          <w:marRight w:val="0"/>
          <w:marTop w:val="0"/>
          <w:marBottom w:val="0"/>
          <w:divBdr>
            <w:top w:val="none" w:sz="0" w:space="0" w:color="auto"/>
            <w:left w:val="none" w:sz="0" w:space="0" w:color="auto"/>
            <w:bottom w:val="none" w:sz="0" w:space="0" w:color="auto"/>
            <w:right w:val="none" w:sz="0" w:space="0" w:color="auto"/>
          </w:divBdr>
        </w:div>
        <w:div w:id="78064866">
          <w:marLeft w:val="480"/>
          <w:marRight w:val="0"/>
          <w:marTop w:val="0"/>
          <w:marBottom w:val="0"/>
          <w:divBdr>
            <w:top w:val="none" w:sz="0" w:space="0" w:color="auto"/>
            <w:left w:val="none" w:sz="0" w:space="0" w:color="auto"/>
            <w:bottom w:val="none" w:sz="0" w:space="0" w:color="auto"/>
            <w:right w:val="none" w:sz="0" w:space="0" w:color="auto"/>
          </w:divBdr>
        </w:div>
        <w:div w:id="1762606935">
          <w:marLeft w:val="480"/>
          <w:marRight w:val="0"/>
          <w:marTop w:val="0"/>
          <w:marBottom w:val="0"/>
          <w:divBdr>
            <w:top w:val="none" w:sz="0" w:space="0" w:color="auto"/>
            <w:left w:val="none" w:sz="0" w:space="0" w:color="auto"/>
            <w:bottom w:val="none" w:sz="0" w:space="0" w:color="auto"/>
            <w:right w:val="none" w:sz="0" w:space="0" w:color="auto"/>
          </w:divBdr>
        </w:div>
        <w:div w:id="1670711472">
          <w:marLeft w:val="480"/>
          <w:marRight w:val="0"/>
          <w:marTop w:val="0"/>
          <w:marBottom w:val="0"/>
          <w:divBdr>
            <w:top w:val="none" w:sz="0" w:space="0" w:color="auto"/>
            <w:left w:val="none" w:sz="0" w:space="0" w:color="auto"/>
            <w:bottom w:val="none" w:sz="0" w:space="0" w:color="auto"/>
            <w:right w:val="none" w:sz="0" w:space="0" w:color="auto"/>
          </w:divBdr>
        </w:div>
        <w:div w:id="1092240702">
          <w:marLeft w:val="480"/>
          <w:marRight w:val="0"/>
          <w:marTop w:val="0"/>
          <w:marBottom w:val="0"/>
          <w:divBdr>
            <w:top w:val="none" w:sz="0" w:space="0" w:color="auto"/>
            <w:left w:val="none" w:sz="0" w:space="0" w:color="auto"/>
            <w:bottom w:val="none" w:sz="0" w:space="0" w:color="auto"/>
            <w:right w:val="none" w:sz="0" w:space="0" w:color="auto"/>
          </w:divBdr>
        </w:div>
        <w:div w:id="1239248177">
          <w:marLeft w:val="480"/>
          <w:marRight w:val="0"/>
          <w:marTop w:val="0"/>
          <w:marBottom w:val="0"/>
          <w:divBdr>
            <w:top w:val="none" w:sz="0" w:space="0" w:color="auto"/>
            <w:left w:val="none" w:sz="0" w:space="0" w:color="auto"/>
            <w:bottom w:val="none" w:sz="0" w:space="0" w:color="auto"/>
            <w:right w:val="none" w:sz="0" w:space="0" w:color="auto"/>
          </w:divBdr>
        </w:div>
        <w:div w:id="1477642513">
          <w:marLeft w:val="480"/>
          <w:marRight w:val="0"/>
          <w:marTop w:val="0"/>
          <w:marBottom w:val="0"/>
          <w:divBdr>
            <w:top w:val="none" w:sz="0" w:space="0" w:color="auto"/>
            <w:left w:val="none" w:sz="0" w:space="0" w:color="auto"/>
            <w:bottom w:val="none" w:sz="0" w:space="0" w:color="auto"/>
            <w:right w:val="none" w:sz="0" w:space="0" w:color="auto"/>
          </w:divBdr>
        </w:div>
        <w:div w:id="1991982776">
          <w:marLeft w:val="480"/>
          <w:marRight w:val="0"/>
          <w:marTop w:val="0"/>
          <w:marBottom w:val="0"/>
          <w:divBdr>
            <w:top w:val="none" w:sz="0" w:space="0" w:color="auto"/>
            <w:left w:val="none" w:sz="0" w:space="0" w:color="auto"/>
            <w:bottom w:val="none" w:sz="0" w:space="0" w:color="auto"/>
            <w:right w:val="none" w:sz="0" w:space="0" w:color="auto"/>
          </w:divBdr>
        </w:div>
        <w:div w:id="1441686751">
          <w:marLeft w:val="480"/>
          <w:marRight w:val="0"/>
          <w:marTop w:val="0"/>
          <w:marBottom w:val="0"/>
          <w:divBdr>
            <w:top w:val="none" w:sz="0" w:space="0" w:color="auto"/>
            <w:left w:val="none" w:sz="0" w:space="0" w:color="auto"/>
            <w:bottom w:val="none" w:sz="0" w:space="0" w:color="auto"/>
            <w:right w:val="none" w:sz="0" w:space="0" w:color="auto"/>
          </w:divBdr>
        </w:div>
        <w:div w:id="785777748">
          <w:marLeft w:val="480"/>
          <w:marRight w:val="0"/>
          <w:marTop w:val="0"/>
          <w:marBottom w:val="0"/>
          <w:divBdr>
            <w:top w:val="none" w:sz="0" w:space="0" w:color="auto"/>
            <w:left w:val="none" w:sz="0" w:space="0" w:color="auto"/>
            <w:bottom w:val="none" w:sz="0" w:space="0" w:color="auto"/>
            <w:right w:val="none" w:sz="0" w:space="0" w:color="auto"/>
          </w:divBdr>
        </w:div>
        <w:div w:id="452288957">
          <w:marLeft w:val="480"/>
          <w:marRight w:val="0"/>
          <w:marTop w:val="0"/>
          <w:marBottom w:val="0"/>
          <w:divBdr>
            <w:top w:val="none" w:sz="0" w:space="0" w:color="auto"/>
            <w:left w:val="none" w:sz="0" w:space="0" w:color="auto"/>
            <w:bottom w:val="none" w:sz="0" w:space="0" w:color="auto"/>
            <w:right w:val="none" w:sz="0" w:space="0" w:color="auto"/>
          </w:divBdr>
        </w:div>
        <w:div w:id="787049355">
          <w:marLeft w:val="480"/>
          <w:marRight w:val="0"/>
          <w:marTop w:val="0"/>
          <w:marBottom w:val="0"/>
          <w:divBdr>
            <w:top w:val="none" w:sz="0" w:space="0" w:color="auto"/>
            <w:left w:val="none" w:sz="0" w:space="0" w:color="auto"/>
            <w:bottom w:val="none" w:sz="0" w:space="0" w:color="auto"/>
            <w:right w:val="none" w:sz="0" w:space="0" w:color="auto"/>
          </w:divBdr>
        </w:div>
        <w:div w:id="239101423">
          <w:marLeft w:val="480"/>
          <w:marRight w:val="0"/>
          <w:marTop w:val="0"/>
          <w:marBottom w:val="0"/>
          <w:divBdr>
            <w:top w:val="none" w:sz="0" w:space="0" w:color="auto"/>
            <w:left w:val="none" w:sz="0" w:space="0" w:color="auto"/>
            <w:bottom w:val="none" w:sz="0" w:space="0" w:color="auto"/>
            <w:right w:val="none" w:sz="0" w:space="0" w:color="auto"/>
          </w:divBdr>
        </w:div>
        <w:div w:id="861935194">
          <w:marLeft w:val="480"/>
          <w:marRight w:val="0"/>
          <w:marTop w:val="0"/>
          <w:marBottom w:val="0"/>
          <w:divBdr>
            <w:top w:val="none" w:sz="0" w:space="0" w:color="auto"/>
            <w:left w:val="none" w:sz="0" w:space="0" w:color="auto"/>
            <w:bottom w:val="none" w:sz="0" w:space="0" w:color="auto"/>
            <w:right w:val="none" w:sz="0" w:space="0" w:color="auto"/>
          </w:divBdr>
        </w:div>
        <w:div w:id="1899435860">
          <w:marLeft w:val="480"/>
          <w:marRight w:val="0"/>
          <w:marTop w:val="0"/>
          <w:marBottom w:val="0"/>
          <w:divBdr>
            <w:top w:val="none" w:sz="0" w:space="0" w:color="auto"/>
            <w:left w:val="none" w:sz="0" w:space="0" w:color="auto"/>
            <w:bottom w:val="none" w:sz="0" w:space="0" w:color="auto"/>
            <w:right w:val="none" w:sz="0" w:space="0" w:color="auto"/>
          </w:divBdr>
        </w:div>
        <w:div w:id="428501613">
          <w:marLeft w:val="480"/>
          <w:marRight w:val="0"/>
          <w:marTop w:val="0"/>
          <w:marBottom w:val="0"/>
          <w:divBdr>
            <w:top w:val="none" w:sz="0" w:space="0" w:color="auto"/>
            <w:left w:val="none" w:sz="0" w:space="0" w:color="auto"/>
            <w:bottom w:val="none" w:sz="0" w:space="0" w:color="auto"/>
            <w:right w:val="none" w:sz="0" w:space="0" w:color="auto"/>
          </w:divBdr>
        </w:div>
        <w:div w:id="1821924762">
          <w:marLeft w:val="480"/>
          <w:marRight w:val="0"/>
          <w:marTop w:val="0"/>
          <w:marBottom w:val="0"/>
          <w:divBdr>
            <w:top w:val="none" w:sz="0" w:space="0" w:color="auto"/>
            <w:left w:val="none" w:sz="0" w:space="0" w:color="auto"/>
            <w:bottom w:val="none" w:sz="0" w:space="0" w:color="auto"/>
            <w:right w:val="none" w:sz="0" w:space="0" w:color="auto"/>
          </w:divBdr>
        </w:div>
        <w:div w:id="42678018">
          <w:marLeft w:val="480"/>
          <w:marRight w:val="0"/>
          <w:marTop w:val="0"/>
          <w:marBottom w:val="0"/>
          <w:divBdr>
            <w:top w:val="none" w:sz="0" w:space="0" w:color="auto"/>
            <w:left w:val="none" w:sz="0" w:space="0" w:color="auto"/>
            <w:bottom w:val="none" w:sz="0" w:space="0" w:color="auto"/>
            <w:right w:val="none" w:sz="0" w:space="0" w:color="auto"/>
          </w:divBdr>
        </w:div>
        <w:div w:id="547031587">
          <w:marLeft w:val="480"/>
          <w:marRight w:val="0"/>
          <w:marTop w:val="0"/>
          <w:marBottom w:val="0"/>
          <w:divBdr>
            <w:top w:val="none" w:sz="0" w:space="0" w:color="auto"/>
            <w:left w:val="none" w:sz="0" w:space="0" w:color="auto"/>
            <w:bottom w:val="none" w:sz="0" w:space="0" w:color="auto"/>
            <w:right w:val="none" w:sz="0" w:space="0" w:color="auto"/>
          </w:divBdr>
        </w:div>
        <w:div w:id="1608389312">
          <w:marLeft w:val="480"/>
          <w:marRight w:val="0"/>
          <w:marTop w:val="0"/>
          <w:marBottom w:val="0"/>
          <w:divBdr>
            <w:top w:val="none" w:sz="0" w:space="0" w:color="auto"/>
            <w:left w:val="none" w:sz="0" w:space="0" w:color="auto"/>
            <w:bottom w:val="none" w:sz="0" w:space="0" w:color="auto"/>
            <w:right w:val="none" w:sz="0" w:space="0" w:color="auto"/>
          </w:divBdr>
        </w:div>
        <w:div w:id="764230014">
          <w:marLeft w:val="480"/>
          <w:marRight w:val="0"/>
          <w:marTop w:val="0"/>
          <w:marBottom w:val="0"/>
          <w:divBdr>
            <w:top w:val="none" w:sz="0" w:space="0" w:color="auto"/>
            <w:left w:val="none" w:sz="0" w:space="0" w:color="auto"/>
            <w:bottom w:val="none" w:sz="0" w:space="0" w:color="auto"/>
            <w:right w:val="none" w:sz="0" w:space="0" w:color="auto"/>
          </w:divBdr>
        </w:div>
        <w:div w:id="1963027760">
          <w:marLeft w:val="480"/>
          <w:marRight w:val="0"/>
          <w:marTop w:val="0"/>
          <w:marBottom w:val="0"/>
          <w:divBdr>
            <w:top w:val="none" w:sz="0" w:space="0" w:color="auto"/>
            <w:left w:val="none" w:sz="0" w:space="0" w:color="auto"/>
            <w:bottom w:val="none" w:sz="0" w:space="0" w:color="auto"/>
            <w:right w:val="none" w:sz="0" w:space="0" w:color="auto"/>
          </w:divBdr>
        </w:div>
        <w:div w:id="427389190">
          <w:marLeft w:val="480"/>
          <w:marRight w:val="0"/>
          <w:marTop w:val="0"/>
          <w:marBottom w:val="0"/>
          <w:divBdr>
            <w:top w:val="none" w:sz="0" w:space="0" w:color="auto"/>
            <w:left w:val="none" w:sz="0" w:space="0" w:color="auto"/>
            <w:bottom w:val="none" w:sz="0" w:space="0" w:color="auto"/>
            <w:right w:val="none" w:sz="0" w:space="0" w:color="auto"/>
          </w:divBdr>
        </w:div>
      </w:divsChild>
    </w:div>
    <w:div w:id="1372265034">
      <w:bodyDiv w:val="1"/>
      <w:marLeft w:val="0"/>
      <w:marRight w:val="0"/>
      <w:marTop w:val="0"/>
      <w:marBottom w:val="0"/>
      <w:divBdr>
        <w:top w:val="none" w:sz="0" w:space="0" w:color="auto"/>
        <w:left w:val="none" w:sz="0" w:space="0" w:color="auto"/>
        <w:bottom w:val="none" w:sz="0" w:space="0" w:color="auto"/>
        <w:right w:val="none" w:sz="0" w:space="0" w:color="auto"/>
      </w:divBdr>
    </w:div>
    <w:div w:id="1373455997">
      <w:bodyDiv w:val="1"/>
      <w:marLeft w:val="0"/>
      <w:marRight w:val="0"/>
      <w:marTop w:val="0"/>
      <w:marBottom w:val="0"/>
      <w:divBdr>
        <w:top w:val="none" w:sz="0" w:space="0" w:color="auto"/>
        <w:left w:val="none" w:sz="0" w:space="0" w:color="auto"/>
        <w:bottom w:val="none" w:sz="0" w:space="0" w:color="auto"/>
        <w:right w:val="none" w:sz="0" w:space="0" w:color="auto"/>
      </w:divBdr>
    </w:div>
    <w:div w:id="1373770614">
      <w:bodyDiv w:val="1"/>
      <w:marLeft w:val="0"/>
      <w:marRight w:val="0"/>
      <w:marTop w:val="0"/>
      <w:marBottom w:val="0"/>
      <w:divBdr>
        <w:top w:val="none" w:sz="0" w:space="0" w:color="auto"/>
        <w:left w:val="none" w:sz="0" w:space="0" w:color="auto"/>
        <w:bottom w:val="none" w:sz="0" w:space="0" w:color="auto"/>
        <w:right w:val="none" w:sz="0" w:space="0" w:color="auto"/>
      </w:divBdr>
    </w:div>
    <w:div w:id="1374697994">
      <w:bodyDiv w:val="1"/>
      <w:marLeft w:val="0"/>
      <w:marRight w:val="0"/>
      <w:marTop w:val="0"/>
      <w:marBottom w:val="0"/>
      <w:divBdr>
        <w:top w:val="none" w:sz="0" w:space="0" w:color="auto"/>
        <w:left w:val="none" w:sz="0" w:space="0" w:color="auto"/>
        <w:bottom w:val="none" w:sz="0" w:space="0" w:color="auto"/>
        <w:right w:val="none" w:sz="0" w:space="0" w:color="auto"/>
      </w:divBdr>
    </w:div>
    <w:div w:id="1375541309">
      <w:bodyDiv w:val="1"/>
      <w:marLeft w:val="0"/>
      <w:marRight w:val="0"/>
      <w:marTop w:val="0"/>
      <w:marBottom w:val="0"/>
      <w:divBdr>
        <w:top w:val="none" w:sz="0" w:space="0" w:color="auto"/>
        <w:left w:val="none" w:sz="0" w:space="0" w:color="auto"/>
        <w:bottom w:val="none" w:sz="0" w:space="0" w:color="auto"/>
        <w:right w:val="none" w:sz="0" w:space="0" w:color="auto"/>
      </w:divBdr>
    </w:div>
    <w:div w:id="1375883851">
      <w:bodyDiv w:val="1"/>
      <w:marLeft w:val="0"/>
      <w:marRight w:val="0"/>
      <w:marTop w:val="0"/>
      <w:marBottom w:val="0"/>
      <w:divBdr>
        <w:top w:val="none" w:sz="0" w:space="0" w:color="auto"/>
        <w:left w:val="none" w:sz="0" w:space="0" w:color="auto"/>
        <w:bottom w:val="none" w:sz="0" w:space="0" w:color="auto"/>
        <w:right w:val="none" w:sz="0" w:space="0" w:color="auto"/>
      </w:divBdr>
    </w:div>
    <w:div w:id="1376346040">
      <w:bodyDiv w:val="1"/>
      <w:marLeft w:val="0"/>
      <w:marRight w:val="0"/>
      <w:marTop w:val="0"/>
      <w:marBottom w:val="0"/>
      <w:divBdr>
        <w:top w:val="none" w:sz="0" w:space="0" w:color="auto"/>
        <w:left w:val="none" w:sz="0" w:space="0" w:color="auto"/>
        <w:bottom w:val="none" w:sz="0" w:space="0" w:color="auto"/>
        <w:right w:val="none" w:sz="0" w:space="0" w:color="auto"/>
      </w:divBdr>
    </w:div>
    <w:div w:id="1376812808">
      <w:bodyDiv w:val="1"/>
      <w:marLeft w:val="0"/>
      <w:marRight w:val="0"/>
      <w:marTop w:val="0"/>
      <w:marBottom w:val="0"/>
      <w:divBdr>
        <w:top w:val="none" w:sz="0" w:space="0" w:color="auto"/>
        <w:left w:val="none" w:sz="0" w:space="0" w:color="auto"/>
        <w:bottom w:val="none" w:sz="0" w:space="0" w:color="auto"/>
        <w:right w:val="none" w:sz="0" w:space="0" w:color="auto"/>
      </w:divBdr>
    </w:div>
    <w:div w:id="1377923605">
      <w:bodyDiv w:val="1"/>
      <w:marLeft w:val="0"/>
      <w:marRight w:val="0"/>
      <w:marTop w:val="0"/>
      <w:marBottom w:val="0"/>
      <w:divBdr>
        <w:top w:val="none" w:sz="0" w:space="0" w:color="auto"/>
        <w:left w:val="none" w:sz="0" w:space="0" w:color="auto"/>
        <w:bottom w:val="none" w:sz="0" w:space="0" w:color="auto"/>
        <w:right w:val="none" w:sz="0" w:space="0" w:color="auto"/>
      </w:divBdr>
    </w:div>
    <w:div w:id="1379351586">
      <w:bodyDiv w:val="1"/>
      <w:marLeft w:val="0"/>
      <w:marRight w:val="0"/>
      <w:marTop w:val="0"/>
      <w:marBottom w:val="0"/>
      <w:divBdr>
        <w:top w:val="none" w:sz="0" w:space="0" w:color="auto"/>
        <w:left w:val="none" w:sz="0" w:space="0" w:color="auto"/>
        <w:bottom w:val="none" w:sz="0" w:space="0" w:color="auto"/>
        <w:right w:val="none" w:sz="0" w:space="0" w:color="auto"/>
      </w:divBdr>
    </w:div>
    <w:div w:id="1380205053">
      <w:bodyDiv w:val="1"/>
      <w:marLeft w:val="0"/>
      <w:marRight w:val="0"/>
      <w:marTop w:val="0"/>
      <w:marBottom w:val="0"/>
      <w:divBdr>
        <w:top w:val="none" w:sz="0" w:space="0" w:color="auto"/>
        <w:left w:val="none" w:sz="0" w:space="0" w:color="auto"/>
        <w:bottom w:val="none" w:sz="0" w:space="0" w:color="auto"/>
        <w:right w:val="none" w:sz="0" w:space="0" w:color="auto"/>
      </w:divBdr>
    </w:div>
    <w:div w:id="1381321079">
      <w:bodyDiv w:val="1"/>
      <w:marLeft w:val="0"/>
      <w:marRight w:val="0"/>
      <w:marTop w:val="0"/>
      <w:marBottom w:val="0"/>
      <w:divBdr>
        <w:top w:val="none" w:sz="0" w:space="0" w:color="auto"/>
        <w:left w:val="none" w:sz="0" w:space="0" w:color="auto"/>
        <w:bottom w:val="none" w:sz="0" w:space="0" w:color="auto"/>
        <w:right w:val="none" w:sz="0" w:space="0" w:color="auto"/>
      </w:divBdr>
    </w:div>
    <w:div w:id="1381902036">
      <w:bodyDiv w:val="1"/>
      <w:marLeft w:val="0"/>
      <w:marRight w:val="0"/>
      <w:marTop w:val="0"/>
      <w:marBottom w:val="0"/>
      <w:divBdr>
        <w:top w:val="none" w:sz="0" w:space="0" w:color="auto"/>
        <w:left w:val="none" w:sz="0" w:space="0" w:color="auto"/>
        <w:bottom w:val="none" w:sz="0" w:space="0" w:color="auto"/>
        <w:right w:val="none" w:sz="0" w:space="0" w:color="auto"/>
      </w:divBdr>
    </w:div>
    <w:div w:id="1386371797">
      <w:bodyDiv w:val="1"/>
      <w:marLeft w:val="0"/>
      <w:marRight w:val="0"/>
      <w:marTop w:val="0"/>
      <w:marBottom w:val="0"/>
      <w:divBdr>
        <w:top w:val="none" w:sz="0" w:space="0" w:color="auto"/>
        <w:left w:val="none" w:sz="0" w:space="0" w:color="auto"/>
        <w:bottom w:val="none" w:sz="0" w:space="0" w:color="auto"/>
        <w:right w:val="none" w:sz="0" w:space="0" w:color="auto"/>
      </w:divBdr>
    </w:div>
    <w:div w:id="1387414680">
      <w:bodyDiv w:val="1"/>
      <w:marLeft w:val="0"/>
      <w:marRight w:val="0"/>
      <w:marTop w:val="0"/>
      <w:marBottom w:val="0"/>
      <w:divBdr>
        <w:top w:val="none" w:sz="0" w:space="0" w:color="auto"/>
        <w:left w:val="none" w:sz="0" w:space="0" w:color="auto"/>
        <w:bottom w:val="none" w:sz="0" w:space="0" w:color="auto"/>
        <w:right w:val="none" w:sz="0" w:space="0" w:color="auto"/>
      </w:divBdr>
    </w:div>
    <w:div w:id="1388989467">
      <w:bodyDiv w:val="1"/>
      <w:marLeft w:val="0"/>
      <w:marRight w:val="0"/>
      <w:marTop w:val="0"/>
      <w:marBottom w:val="0"/>
      <w:divBdr>
        <w:top w:val="none" w:sz="0" w:space="0" w:color="auto"/>
        <w:left w:val="none" w:sz="0" w:space="0" w:color="auto"/>
        <w:bottom w:val="none" w:sz="0" w:space="0" w:color="auto"/>
        <w:right w:val="none" w:sz="0" w:space="0" w:color="auto"/>
      </w:divBdr>
    </w:div>
    <w:div w:id="1389959396">
      <w:bodyDiv w:val="1"/>
      <w:marLeft w:val="0"/>
      <w:marRight w:val="0"/>
      <w:marTop w:val="0"/>
      <w:marBottom w:val="0"/>
      <w:divBdr>
        <w:top w:val="none" w:sz="0" w:space="0" w:color="auto"/>
        <w:left w:val="none" w:sz="0" w:space="0" w:color="auto"/>
        <w:bottom w:val="none" w:sz="0" w:space="0" w:color="auto"/>
        <w:right w:val="none" w:sz="0" w:space="0" w:color="auto"/>
      </w:divBdr>
    </w:div>
    <w:div w:id="1390224532">
      <w:bodyDiv w:val="1"/>
      <w:marLeft w:val="0"/>
      <w:marRight w:val="0"/>
      <w:marTop w:val="0"/>
      <w:marBottom w:val="0"/>
      <w:divBdr>
        <w:top w:val="none" w:sz="0" w:space="0" w:color="auto"/>
        <w:left w:val="none" w:sz="0" w:space="0" w:color="auto"/>
        <w:bottom w:val="none" w:sz="0" w:space="0" w:color="auto"/>
        <w:right w:val="none" w:sz="0" w:space="0" w:color="auto"/>
      </w:divBdr>
    </w:div>
    <w:div w:id="1390349277">
      <w:bodyDiv w:val="1"/>
      <w:marLeft w:val="0"/>
      <w:marRight w:val="0"/>
      <w:marTop w:val="0"/>
      <w:marBottom w:val="0"/>
      <w:divBdr>
        <w:top w:val="none" w:sz="0" w:space="0" w:color="auto"/>
        <w:left w:val="none" w:sz="0" w:space="0" w:color="auto"/>
        <w:bottom w:val="none" w:sz="0" w:space="0" w:color="auto"/>
        <w:right w:val="none" w:sz="0" w:space="0" w:color="auto"/>
      </w:divBdr>
    </w:div>
    <w:div w:id="1390885049">
      <w:bodyDiv w:val="1"/>
      <w:marLeft w:val="0"/>
      <w:marRight w:val="0"/>
      <w:marTop w:val="0"/>
      <w:marBottom w:val="0"/>
      <w:divBdr>
        <w:top w:val="none" w:sz="0" w:space="0" w:color="auto"/>
        <w:left w:val="none" w:sz="0" w:space="0" w:color="auto"/>
        <w:bottom w:val="none" w:sz="0" w:space="0" w:color="auto"/>
        <w:right w:val="none" w:sz="0" w:space="0" w:color="auto"/>
      </w:divBdr>
    </w:div>
    <w:div w:id="1394045593">
      <w:bodyDiv w:val="1"/>
      <w:marLeft w:val="0"/>
      <w:marRight w:val="0"/>
      <w:marTop w:val="0"/>
      <w:marBottom w:val="0"/>
      <w:divBdr>
        <w:top w:val="none" w:sz="0" w:space="0" w:color="auto"/>
        <w:left w:val="none" w:sz="0" w:space="0" w:color="auto"/>
        <w:bottom w:val="none" w:sz="0" w:space="0" w:color="auto"/>
        <w:right w:val="none" w:sz="0" w:space="0" w:color="auto"/>
      </w:divBdr>
      <w:divsChild>
        <w:div w:id="853691264">
          <w:marLeft w:val="480"/>
          <w:marRight w:val="0"/>
          <w:marTop w:val="0"/>
          <w:marBottom w:val="0"/>
          <w:divBdr>
            <w:top w:val="none" w:sz="0" w:space="0" w:color="auto"/>
            <w:left w:val="none" w:sz="0" w:space="0" w:color="auto"/>
            <w:bottom w:val="none" w:sz="0" w:space="0" w:color="auto"/>
            <w:right w:val="none" w:sz="0" w:space="0" w:color="auto"/>
          </w:divBdr>
        </w:div>
        <w:div w:id="348334943">
          <w:marLeft w:val="480"/>
          <w:marRight w:val="0"/>
          <w:marTop w:val="0"/>
          <w:marBottom w:val="0"/>
          <w:divBdr>
            <w:top w:val="none" w:sz="0" w:space="0" w:color="auto"/>
            <w:left w:val="none" w:sz="0" w:space="0" w:color="auto"/>
            <w:bottom w:val="none" w:sz="0" w:space="0" w:color="auto"/>
            <w:right w:val="none" w:sz="0" w:space="0" w:color="auto"/>
          </w:divBdr>
        </w:div>
        <w:div w:id="2085644736">
          <w:marLeft w:val="480"/>
          <w:marRight w:val="0"/>
          <w:marTop w:val="0"/>
          <w:marBottom w:val="0"/>
          <w:divBdr>
            <w:top w:val="none" w:sz="0" w:space="0" w:color="auto"/>
            <w:left w:val="none" w:sz="0" w:space="0" w:color="auto"/>
            <w:bottom w:val="none" w:sz="0" w:space="0" w:color="auto"/>
            <w:right w:val="none" w:sz="0" w:space="0" w:color="auto"/>
          </w:divBdr>
        </w:div>
        <w:div w:id="380322850">
          <w:marLeft w:val="480"/>
          <w:marRight w:val="0"/>
          <w:marTop w:val="0"/>
          <w:marBottom w:val="0"/>
          <w:divBdr>
            <w:top w:val="none" w:sz="0" w:space="0" w:color="auto"/>
            <w:left w:val="none" w:sz="0" w:space="0" w:color="auto"/>
            <w:bottom w:val="none" w:sz="0" w:space="0" w:color="auto"/>
            <w:right w:val="none" w:sz="0" w:space="0" w:color="auto"/>
          </w:divBdr>
        </w:div>
        <w:div w:id="2070612565">
          <w:marLeft w:val="480"/>
          <w:marRight w:val="0"/>
          <w:marTop w:val="0"/>
          <w:marBottom w:val="0"/>
          <w:divBdr>
            <w:top w:val="none" w:sz="0" w:space="0" w:color="auto"/>
            <w:left w:val="none" w:sz="0" w:space="0" w:color="auto"/>
            <w:bottom w:val="none" w:sz="0" w:space="0" w:color="auto"/>
            <w:right w:val="none" w:sz="0" w:space="0" w:color="auto"/>
          </w:divBdr>
        </w:div>
        <w:div w:id="1479229117">
          <w:marLeft w:val="480"/>
          <w:marRight w:val="0"/>
          <w:marTop w:val="0"/>
          <w:marBottom w:val="0"/>
          <w:divBdr>
            <w:top w:val="none" w:sz="0" w:space="0" w:color="auto"/>
            <w:left w:val="none" w:sz="0" w:space="0" w:color="auto"/>
            <w:bottom w:val="none" w:sz="0" w:space="0" w:color="auto"/>
            <w:right w:val="none" w:sz="0" w:space="0" w:color="auto"/>
          </w:divBdr>
        </w:div>
        <w:div w:id="2120100486">
          <w:marLeft w:val="480"/>
          <w:marRight w:val="0"/>
          <w:marTop w:val="0"/>
          <w:marBottom w:val="0"/>
          <w:divBdr>
            <w:top w:val="none" w:sz="0" w:space="0" w:color="auto"/>
            <w:left w:val="none" w:sz="0" w:space="0" w:color="auto"/>
            <w:bottom w:val="none" w:sz="0" w:space="0" w:color="auto"/>
            <w:right w:val="none" w:sz="0" w:space="0" w:color="auto"/>
          </w:divBdr>
        </w:div>
        <w:div w:id="1932814625">
          <w:marLeft w:val="480"/>
          <w:marRight w:val="0"/>
          <w:marTop w:val="0"/>
          <w:marBottom w:val="0"/>
          <w:divBdr>
            <w:top w:val="none" w:sz="0" w:space="0" w:color="auto"/>
            <w:left w:val="none" w:sz="0" w:space="0" w:color="auto"/>
            <w:bottom w:val="none" w:sz="0" w:space="0" w:color="auto"/>
            <w:right w:val="none" w:sz="0" w:space="0" w:color="auto"/>
          </w:divBdr>
        </w:div>
        <w:div w:id="971249568">
          <w:marLeft w:val="480"/>
          <w:marRight w:val="0"/>
          <w:marTop w:val="0"/>
          <w:marBottom w:val="0"/>
          <w:divBdr>
            <w:top w:val="none" w:sz="0" w:space="0" w:color="auto"/>
            <w:left w:val="none" w:sz="0" w:space="0" w:color="auto"/>
            <w:bottom w:val="none" w:sz="0" w:space="0" w:color="auto"/>
            <w:right w:val="none" w:sz="0" w:space="0" w:color="auto"/>
          </w:divBdr>
        </w:div>
        <w:div w:id="1604604792">
          <w:marLeft w:val="480"/>
          <w:marRight w:val="0"/>
          <w:marTop w:val="0"/>
          <w:marBottom w:val="0"/>
          <w:divBdr>
            <w:top w:val="none" w:sz="0" w:space="0" w:color="auto"/>
            <w:left w:val="none" w:sz="0" w:space="0" w:color="auto"/>
            <w:bottom w:val="none" w:sz="0" w:space="0" w:color="auto"/>
            <w:right w:val="none" w:sz="0" w:space="0" w:color="auto"/>
          </w:divBdr>
        </w:div>
        <w:div w:id="1342126346">
          <w:marLeft w:val="480"/>
          <w:marRight w:val="0"/>
          <w:marTop w:val="0"/>
          <w:marBottom w:val="0"/>
          <w:divBdr>
            <w:top w:val="none" w:sz="0" w:space="0" w:color="auto"/>
            <w:left w:val="none" w:sz="0" w:space="0" w:color="auto"/>
            <w:bottom w:val="none" w:sz="0" w:space="0" w:color="auto"/>
            <w:right w:val="none" w:sz="0" w:space="0" w:color="auto"/>
          </w:divBdr>
        </w:div>
        <w:div w:id="1035352677">
          <w:marLeft w:val="480"/>
          <w:marRight w:val="0"/>
          <w:marTop w:val="0"/>
          <w:marBottom w:val="0"/>
          <w:divBdr>
            <w:top w:val="none" w:sz="0" w:space="0" w:color="auto"/>
            <w:left w:val="none" w:sz="0" w:space="0" w:color="auto"/>
            <w:bottom w:val="none" w:sz="0" w:space="0" w:color="auto"/>
            <w:right w:val="none" w:sz="0" w:space="0" w:color="auto"/>
          </w:divBdr>
        </w:div>
        <w:div w:id="1014529571">
          <w:marLeft w:val="480"/>
          <w:marRight w:val="0"/>
          <w:marTop w:val="0"/>
          <w:marBottom w:val="0"/>
          <w:divBdr>
            <w:top w:val="none" w:sz="0" w:space="0" w:color="auto"/>
            <w:left w:val="none" w:sz="0" w:space="0" w:color="auto"/>
            <w:bottom w:val="none" w:sz="0" w:space="0" w:color="auto"/>
            <w:right w:val="none" w:sz="0" w:space="0" w:color="auto"/>
          </w:divBdr>
        </w:div>
        <w:div w:id="1135827659">
          <w:marLeft w:val="480"/>
          <w:marRight w:val="0"/>
          <w:marTop w:val="0"/>
          <w:marBottom w:val="0"/>
          <w:divBdr>
            <w:top w:val="none" w:sz="0" w:space="0" w:color="auto"/>
            <w:left w:val="none" w:sz="0" w:space="0" w:color="auto"/>
            <w:bottom w:val="none" w:sz="0" w:space="0" w:color="auto"/>
            <w:right w:val="none" w:sz="0" w:space="0" w:color="auto"/>
          </w:divBdr>
        </w:div>
        <w:div w:id="1245871753">
          <w:marLeft w:val="480"/>
          <w:marRight w:val="0"/>
          <w:marTop w:val="0"/>
          <w:marBottom w:val="0"/>
          <w:divBdr>
            <w:top w:val="none" w:sz="0" w:space="0" w:color="auto"/>
            <w:left w:val="none" w:sz="0" w:space="0" w:color="auto"/>
            <w:bottom w:val="none" w:sz="0" w:space="0" w:color="auto"/>
            <w:right w:val="none" w:sz="0" w:space="0" w:color="auto"/>
          </w:divBdr>
        </w:div>
        <w:div w:id="2055345237">
          <w:marLeft w:val="480"/>
          <w:marRight w:val="0"/>
          <w:marTop w:val="0"/>
          <w:marBottom w:val="0"/>
          <w:divBdr>
            <w:top w:val="none" w:sz="0" w:space="0" w:color="auto"/>
            <w:left w:val="none" w:sz="0" w:space="0" w:color="auto"/>
            <w:bottom w:val="none" w:sz="0" w:space="0" w:color="auto"/>
            <w:right w:val="none" w:sz="0" w:space="0" w:color="auto"/>
          </w:divBdr>
        </w:div>
        <w:div w:id="114374963">
          <w:marLeft w:val="480"/>
          <w:marRight w:val="0"/>
          <w:marTop w:val="0"/>
          <w:marBottom w:val="0"/>
          <w:divBdr>
            <w:top w:val="none" w:sz="0" w:space="0" w:color="auto"/>
            <w:left w:val="none" w:sz="0" w:space="0" w:color="auto"/>
            <w:bottom w:val="none" w:sz="0" w:space="0" w:color="auto"/>
            <w:right w:val="none" w:sz="0" w:space="0" w:color="auto"/>
          </w:divBdr>
        </w:div>
        <w:div w:id="1799951852">
          <w:marLeft w:val="480"/>
          <w:marRight w:val="0"/>
          <w:marTop w:val="0"/>
          <w:marBottom w:val="0"/>
          <w:divBdr>
            <w:top w:val="none" w:sz="0" w:space="0" w:color="auto"/>
            <w:left w:val="none" w:sz="0" w:space="0" w:color="auto"/>
            <w:bottom w:val="none" w:sz="0" w:space="0" w:color="auto"/>
            <w:right w:val="none" w:sz="0" w:space="0" w:color="auto"/>
          </w:divBdr>
        </w:div>
        <w:div w:id="468203956">
          <w:marLeft w:val="480"/>
          <w:marRight w:val="0"/>
          <w:marTop w:val="0"/>
          <w:marBottom w:val="0"/>
          <w:divBdr>
            <w:top w:val="none" w:sz="0" w:space="0" w:color="auto"/>
            <w:left w:val="none" w:sz="0" w:space="0" w:color="auto"/>
            <w:bottom w:val="none" w:sz="0" w:space="0" w:color="auto"/>
            <w:right w:val="none" w:sz="0" w:space="0" w:color="auto"/>
          </w:divBdr>
        </w:div>
        <w:div w:id="1158616131">
          <w:marLeft w:val="480"/>
          <w:marRight w:val="0"/>
          <w:marTop w:val="0"/>
          <w:marBottom w:val="0"/>
          <w:divBdr>
            <w:top w:val="none" w:sz="0" w:space="0" w:color="auto"/>
            <w:left w:val="none" w:sz="0" w:space="0" w:color="auto"/>
            <w:bottom w:val="none" w:sz="0" w:space="0" w:color="auto"/>
            <w:right w:val="none" w:sz="0" w:space="0" w:color="auto"/>
          </w:divBdr>
        </w:div>
        <w:div w:id="1829706810">
          <w:marLeft w:val="480"/>
          <w:marRight w:val="0"/>
          <w:marTop w:val="0"/>
          <w:marBottom w:val="0"/>
          <w:divBdr>
            <w:top w:val="none" w:sz="0" w:space="0" w:color="auto"/>
            <w:left w:val="none" w:sz="0" w:space="0" w:color="auto"/>
            <w:bottom w:val="none" w:sz="0" w:space="0" w:color="auto"/>
            <w:right w:val="none" w:sz="0" w:space="0" w:color="auto"/>
          </w:divBdr>
        </w:div>
        <w:div w:id="1739131255">
          <w:marLeft w:val="480"/>
          <w:marRight w:val="0"/>
          <w:marTop w:val="0"/>
          <w:marBottom w:val="0"/>
          <w:divBdr>
            <w:top w:val="none" w:sz="0" w:space="0" w:color="auto"/>
            <w:left w:val="none" w:sz="0" w:space="0" w:color="auto"/>
            <w:bottom w:val="none" w:sz="0" w:space="0" w:color="auto"/>
            <w:right w:val="none" w:sz="0" w:space="0" w:color="auto"/>
          </w:divBdr>
        </w:div>
        <w:div w:id="763037273">
          <w:marLeft w:val="480"/>
          <w:marRight w:val="0"/>
          <w:marTop w:val="0"/>
          <w:marBottom w:val="0"/>
          <w:divBdr>
            <w:top w:val="none" w:sz="0" w:space="0" w:color="auto"/>
            <w:left w:val="none" w:sz="0" w:space="0" w:color="auto"/>
            <w:bottom w:val="none" w:sz="0" w:space="0" w:color="auto"/>
            <w:right w:val="none" w:sz="0" w:space="0" w:color="auto"/>
          </w:divBdr>
        </w:div>
        <w:div w:id="251863243">
          <w:marLeft w:val="480"/>
          <w:marRight w:val="0"/>
          <w:marTop w:val="0"/>
          <w:marBottom w:val="0"/>
          <w:divBdr>
            <w:top w:val="none" w:sz="0" w:space="0" w:color="auto"/>
            <w:left w:val="none" w:sz="0" w:space="0" w:color="auto"/>
            <w:bottom w:val="none" w:sz="0" w:space="0" w:color="auto"/>
            <w:right w:val="none" w:sz="0" w:space="0" w:color="auto"/>
          </w:divBdr>
        </w:div>
        <w:div w:id="223100218">
          <w:marLeft w:val="480"/>
          <w:marRight w:val="0"/>
          <w:marTop w:val="0"/>
          <w:marBottom w:val="0"/>
          <w:divBdr>
            <w:top w:val="none" w:sz="0" w:space="0" w:color="auto"/>
            <w:left w:val="none" w:sz="0" w:space="0" w:color="auto"/>
            <w:bottom w:val="none" w:sz="0" w:space="0" w:color="auto"/>
            <w:right w:val="none" w:sz="0" w:space="0" w:color="auto"/>
          </w:divBdr>
        </w:div>
        <w:div w:id="1906910630">
          <w:marLeft w:val="480"/>
          <w:marRight w:val="0"/>
          <w:marTop w:val="0"/>
          <w:marBottom w:val="0"/>
          <w:divBdr>
            <w:top w:val="none" w:sz="0" w:space="0" w:color="auto"/>
            <w:left w:val="none" w:sz="0" w:space="0" w:color="auto"/>
            <w:bottom w:val="none" w:sz="0" w:space="0" w:color="auto"/>
            <w:right w:val="none" w:sz="0" w:space="0" w:color="auto"/>
          </w:divBdr>
        </w:div>
        <w:div w:id="1783038267">
          <w:marLeft w:val="480"/>
          <w:marRight w:val="0"/>
          <w:marTop w:val="0"/>
          <w:marBottom w:val="0"/>
          <w:divBdr>
            <w:top w:val="none" w:sz="0" w:space="0" w:color="auto"/>
            <w:left w:val="none" w:sz="0" w:space="0" w:color="auto"/>
            <w:bottom w:val="none" w:sz="0" w:space="0" w:color="auto"/>
            <w:right w:val="none" w:sz="0" w:space="0" w:color="auto"/>
          </w:divBdr>
        </w:div>
        <w:div w:id="976688579">
          <w:marLeft w:val="480"/>
          <w:marRight w:val="0"/>
          <w:marTop w:val="0"/>
          <w:marBottom w:val="0"/>
          <w:divBdr>
            <w:top w:val="none" w:sz="0" w:space="0" w:color="auto"/>
            <w:left w:val="none" w:sz="0" w:space="0" w:color="auto"/>
            <w:bottom w:val="none" w:sz="0" w:space="0" w:color="auto"/>
            <w:right w:val="none" w:sz="0" w:space="0" w:color="auto"/>
          </w:divBdr>
        </w:div>
        <w:div w:id="1951283231">
          <w:marLeft w:val="480"/>
          <w:marRight w:val="0"/>
          <w:marTop w:val="0"/>
          <w:marBottom w:val="0"/>
          <w:divBdr>
            <w:top w:val="none" w:sz="0" w:space="0" w:color="auto"/>
            <w:left w:val="none" w:sz="0" w:space="0" w:color="auto"/>
            <w:bottom w:val="none" w:sz="0" w:space="0" w:color="auto"/>
            <w:right w:val="none" w:sz="0" w:space="0" w:color="auto"/>
          </w:divBdr>
        </w:div>
        <w:div w:id="481772082">
          <w:marLeft w:val="480"/>
          <w:marRight w:val="0"/>
          <w:marTop w:val="0"/>
          <w:marBottom w:val="0"/>
          <w:divBdr>
            <w:top w:val="none" w:sz="0" w:space="0" w:color="auto"/>
            <w:left w:val="none" w:sz="0" w:space="0" w:color="auto"/>
            <w:bottom w:val="none" w:sz="0" w:space="0" w:color="auto"/>
            <w:right w:val="none" w:sz="0" w:space="0" w:color="auto"/>
          </w:divBdr>
        </w:div>
        <w:div w:id="487330632">
          <w:marLeft w:val="480"/>
          <w:marRight w:val="0"/>
          <w:marTop w:val="0"/>
          <w:marBottom w:val="0"/>
          <w:divBdr>
            <w:top w:val="none" w:sz="0" w:space="0" w:color="auto"/>
            <w:left w:val="none" w:sz="0" w:space="0" w:color="auto"/>
            <w:bottom w:val="none" w:sz="0" w:space="0" w:color="auto"/>
            <w:right w:val="none" w:sz="0" w:space="0" w:color="auto"/>
          </w:divBdr>
        </w:div>
        <w:div w:id="1255237022">
          <w:marLeft w:val="480"/>
          <w:marRight w:val="0"/>
          <w:marTop w:val="0"/>
          <w:marBottom w:val="0"/>
          <w:divBdr>
            <w:top w:val="none" w:sz="0" w:space="0" w:color="auto"/>
            <w:left w:val="none" w:sz="0" w:space="0" w:color="auto"/>
            <w:bottom w:val="none" w:sz="0" w:space="0" w:color="auto"/>
            <w:right w:val="none" w:sz="0" w:space="0" w:color="auto"/>
          </w:divBdr>
        </w:div>
        <w:div w:id="2068795917">
          <w:marLeft w:val="480"/>
          <w:marRight w:val="0"/>
          <w:marTop w:val="0"/>
          <w:marBottom w:val="0"/>
          <w:divBdr>
            <w:top w:val="none" w:sz="0" w:space="0" w:color="auto"/>
            <w:left w:val="none" w:sz="0" w:space="0" w:color="auto"/>
            <w:bottom w:val="none" w:sz="0" w:space="0" w:color="auto"/>
            <w:right w:val="none" w:sz="0" w:space="0" w:color="auto"/>
          </w:divBdr>
        </w:div>
        <w:div w:id="1839999275">
          <w:marLeft w:val="480"/>
          <w:marRight w:val="0"/>
          <w:marTop w:val="0"/>
          <w:marBottom w:val="0"/>
          <w:divBdr>
            <w:top w:val="none" w:sz="0" w:space="0" w:color="auto"/>
            <w:left w:val="none" w:sz="0" w:space="0" w:color="auto"/>
            <w:bottom w:val="none" w:sz="0" w:space="0" w:color="auto"/>
            <w:right w:val="none" w:sz="0" w:space="0" w:color="auto"/>
          </w:divBdr>
        </w:div>
        <w:div w:id="1961765165">
          <w:marLeft w:val="480"/>
          <w:marRight w:val="0"/>
          <w:marTop w:val="0"/>
          <w:marBottom w:val="0"/>
          <w:divBdr>
            <w:top w:val="none" w:sz="0" w:space="0" w:color="auto"/>
            <w:left w:val="none" w:sz="0" w:space="0" w:color="auto"/>
            <w:bottom w:val="none" w:sz="0" w:space="0" w:color="auto"/>
            <w:right w:val="none" w:sz="0" w:space="0" w:color="auto"/>
          </w:divBdr>
        </w:div>
        <w:div w:id="1219560200">
          <w:marLeft w:val="480"/>
          <w:marRight w:val="0"/>
          <w:marTop w:val="0"/>
          <w:marBottom w:val="0"/>
          <w:divBdr>
            <w:top w:val="none" w:sz="0" w:space="0" w:color="auto"/>
            <w:left w:val="none" w:sz="0" w:space="0" w:color="auto"/>
            <w:bottom w:val="none" w:sz="0" w:space="0" w:color="auto"/>
            <w:right w:val="none" w:sz="0" w:space="0" w:color="auto"/>
          </w:divBdr>
        </w:div>
        <w:div w:id="1384913456">
          <w:marLeft w:val="480"/>
          <w:marRight w:val="0"/>
          <w:marTop w:val="0"/>
          <w:marBottom w:val="0"/>
          <w:divBdr>
            <w:top w:val="none" w:sz="0" w:space="0" w:color="auto"/>
            <w:left w:val="none" w:sz="0" w:space="0" w:color="auto"/>
            <w:bottom w:val="none" w:sz="0" w:space="0" w:color="auto"/>
            <w:right w:val="none" w:sz="0" w:space="0" w:color="auto"/>
          </w:divBdr>
        </w:div>
        <w:div w:id="956253329">
          <w:marLeft w:val="480"/>
          <w:marRight w:val="0"/>
          <w:marTop w:val="0"/>
          <w:marBottom w:val="0"/>
          <w:divBdr>
            <w:top w:val="none" w:sz="0" w:space="0" w:color="auto"/>
            <w:left w:val="none" w:sz="0" w:space="0" w:color="auto"/>
            <w:bottom w:val="none" w:sz="0" w:space="0" w:color="auto"/>
            <w:right w:val="none" w:sz="0" w:space="0" w:color="auto"/>
          </w:divBdr>
        </w:div>
        <w:div w:id="20321863">
          <w:marLeft w:val="480"/>
          <w:marRight w:val="0"/>
          <w:marTop w:val="0"/>
          <w:marBottom w:val="0"/>
          <w:divBdr>
            <w:top w:val="none" w:sz="0" w:space="0" w:color="auto"/>
            <w:left w:val="none" w:sz="0" w:space="0" w:color="auto"/>
            <w:bottom w:val="none" w:sz="0" w:space="0" w:color="auto"/>
            <w:right w:val="none" w:sz="0" w:space="0" w:color="auto"/>
          </w:divBdr>
        </w:div>
        <w:div w:id="609124181">
          <w:marLeft w:val="480"/>
          <w:marRight w:val="0"/>
          <w:marTop w:val="0"/>
          <w:marBottom w:val="0"/>
          <w:divBdr>
            <w:top w:val="none" w:sz="0" w:space="0" w:color="auto"/>
            <w:left w:val="none" w:sz="0" w:space="0" w:color="auto"/>
            <w:bottom w:val="none" w:sz="0" w:space="0" w:color="auto"/>
            <w:right w:val="none" w:sz="0" w:space="0" w:color="auto"/>
          </w:divBdr>
        </w:div>
        <w:div w:id="2093315483">
          <w:marLeft w:val="480"/>
          <w:marRight w:val="0"/>
          <w:marTop w:val="0"/>
          <w:marBottom w:val="0"/>
          <w:divBdr>
            <w:top w:val="none" w:sz="0" w:space="0" w:color="auto"/>
            <w:left w:val="none" w:sz="0" w:space="0" w:color="auto"/>
            <w:bottom w:val="none" w:sz="0" w:space="0" w:color="auto"/>
            <w:right w:val="none" w:sz="0" w:space="0" w:color="auto"/>
          </w:divBdr>
        </w:div>
        <w:div w:id="1656641443">
          <w:marLeft w:val="480"/>
          <w:marRight w:val="0"/>
          <w:marTop w:val="0"/>
          <w:marBottom w:val="0"/>
          <w:divBdr>
            <w:top w:val="none" w:sz="0" w:space="0" w:color="auto"/>
            <w:left w:val="none" w:sz="0" w:space="0" w:color="auto"/>
            <w:bottom w:val="none" w:sz="0" w:space="0" w:color="auto"/>
            <w:right w:val="none" w:sz="0" w:space="0" w:color="auto"/>
          </w:divBdr>
        </w:div>
        <w:div w:id="648292255">
          <w:marLeft w:val="480"/>
          <w:marRight w:val="0"/>
          <w:marTop w:val="0"/>
          <w:marBottom w:val="0"/>
          <w:divBdr>
            <w:top w:val="none" w:sz="0" w:space="0" w:color="auto"/>
            <w:left w:val="none" w:sz="0" w:space="0" w:color="auto"/>
            <w:bottom w:val="none" w:sz="0" w:space="0" w:color="auto"/>
            <w:right w:val="none" w:sz="0" w:space="0" w:color="auto"/>
          </w:divBdr>
        </w:div>
        <w:div w:id="622003125">
          <w:marLeft w:val="480"/>
          <w:marRight w:val="0"/>
          <w:marTop w:val="0"/>
          <w:marBottom w:val="0"/>
          <w:divBdr>
            <w:top w:val="none" w:sz="0" w:space="0" w:color="auto"/>
            <w:left w:val="none" w:sz="0" w:space="0" w:color="auto"/>
            <w:bottom w:val="none" w:sz="0" w:space="0" w:color="auto"/>
            <w:right w:val="none" w:sz="0" w:space="0" w:color="auto"/>
          </w:divBdr>
        </w:div>
        <w:div w:id="1249998232">
          <w:marLeft w:val="480"/>
          <w:marRight w:val="0"/>
          <w:marTop w:val="0"/>
          <w:marBottom w:val="0"/>
          <w:divBdr>
            <w:top w:val="none" w:sz="0" w:space="0" w:color="auto"/>
            <w:left w:val="none" w:sz="0" w:space="0" w:color="auto"/>
            <w:bottom w:val="none" w:sz="0" w:space="0" w:color="auto"/>
            <w:right w:val="none" w:sz="0" w:space="0" w:color="auto"/>
          </w:divBdr>
        </w:div>
        <w:div w:id="1837766721">
          <w:marLeft w:val="480"/>
          <w:marRight w:val="0"/>
          <w:marTop w:val="0"/>
          <w:marBottom w:val="0"/>
          <w:divBdr>
            <w:top w:val="none" w:sz="0" w:space="0" w:color="auto"/>
            <w:left w:val="none" w:sz="0" w:space="0" w:color="auto"/>
            <w:bottom w:val="none" w:sz="0" w:space="0" w:color="auto"/>
            <w:right w:val="none" w:sz="0" w:space="0" w:color="auto"/>
          </w:divBdr>
        </w:div>
        <w:div w:id="63383908">
          <w:marLeft w:val="480"/>
          <w:marRight w:val="0"/>
          <w:marTop w:val="0"/>
          <w:marBottom w:val="0"/>
          <w:divBdr>
            <w:top w:val="none" w:sz="0" w:space="0" w:color="auto"/>
            <w:left w:val="none" w:sz="0" w:space="0" w:color="auto"/>
            <w:bottom w:val="none" w:sz="0" w:space="0" w:color="auto"/>
            <w:right w:val="none" w:sz="0" w:space="0" w:color="auto"/>
          </w:divBdr>
        </w:div>
        <w:div w:id="1767920384">
          <w:marLeft w:val="480"/>
          <w:marRight w:val="0"/>
          <w:marTop w:val="0"/>
          <w:marBottom w:val="0"/>
          <w:divBdr>
            <w:top w:val="none" w:sz="0" w:space="0" w:color="auto"/>
            <w:left w:val="none" w:sz="0" w:space="0" w:color="auto"/>
            <w:bottom w:val="none" w:sz="0" w:space="0" w:color="auto"/>
            <w:right w:val="none" w:sz="0" w:space="0" w:color="auto"/>
          </w:divBdr>
        </w:div>
        <w:div w:id="893932978">
          <w:marLeft w:val="480"/>
          <w:marRight w:val="0"/>
          <w:marTop w:val="0"/>
          <w:marBottom w:val="0"/>
          <w:divBdr>
            <w:top w:val="none" w:sz="0" w:space="0" w:color="auto"/>
            <w:left w:val="none" w:sz="0" w:space="0" w:color="auto"/>
            <w:bottom w:val="none" w:sz="0" w:space="0" w:color="auto"/>
            <w:right w:val="none" w:sz="0" w:space="0" w:color="auto"/>
          </w:divBdr>
        </w:div>
        <w:div w:id="525409714">
          <w:marLeft w:val="480"/>
          <w:marRight w:val="0"/>
          <w:marTop w:val="0"/>
          <w:marBottom w:val="0"/>
          <w:divBdr>
            <w:top w:val="none" w:sz="0" w:space="0" w:color="auto"/>
            <w:left w:val="none" w:sz="0" w:space="0" w:color="auto"/>
            <w:bottom w:val="none" w:sz="0" w:space="0" w:color="auto"/>
            <w:right w:val="none" w:sz="0" w:space="0" w:color="auto"/>
          </w:divBdr>
        </w:div>
        <w:div w:id="1249920392">
          <w:marLeft w:val="480"/>
          <w:marRight w:val="0"/>
          <w:marTop w:val="0"/>
          <w:marBottom w:val="0"/>
          <w:divBdr>
            <w:top w:val="none" w:sz="0" w:space="0" w:color="auto"/>
            <w:left w:val="none" w:sz="0" w:space="0" w:color="auto"/>
            <w:bottom w:val="none" w:sz="0" w:space="0" w:color="auto"/>
            <w:right w:val="none" w:sz="0" w:space="0" w:color="auto"/>
          </w:divBdr>
        </w:div>
        <w:div w:id="227418357">
          <w:marLeft w:val="480"/>
          <w:marRight w:val="0"/>
          <w:marTop w:val="0"/>
          <w:marBottom w:val="0"/>
          <w:divBdr>
            <w:top w:val="none" w:sz="0" w:space="0" w:color="auto"/>
            <w:left w:val="none" w:sz="0" w:space="0" w:color="auto"/>
            <w:bottom w:val="none" w:sz="0" w:space="0" w:color="auto"/>
            <w:right w:val="none" w:sz="0" w:space="0" w:color="auto"/>
          </w:divBdr>
        </w:div>
        <w:div w:id="1574705407">
          <w:marLeft w:val="480"/>
          <w:marRight w:val="0"/>
          <w:marTop w:val="0"/>
          <w:marBottom w:val="0"/>
          <w:divBdr>
            <w:top w:val="none" w:sz="0" w:space="0" w:color="auto"/>
            <w:left w:val="none" w:sz="0" w:space="0" w:color="auto"/>
            <w:bottom w:val="none" w:sz="0" w:space="0" w:color="auto"/>
            <w:right w:val="none" w:sz="0" w:space="0" w:color="auto"/>
          </w:divBdr>
        </w:div>
        <w:div w:id="1835797006">
          <w:marLeft w:val="480"/>
          <w:marRight w:val="0"/>
          <w:marTop w:val="0"/>
          <w:marBottom w:val="0"/>
          <w:divBdr>
            <w:top w:val="none" w:sz="0" w:space="0" w:color="auto"/>
            <w:left w:val="none" w:sz="0" w:space="0" w:color="auto"/>
            <w:bottom w:val="none" w:sz="0" w:space="0" w:color="auto"/>
            <w:right w:val="none" w:sz="0" w:space="0" w:color="auto"/>
          </w:divBdr>
        </w:div>
      </w:divsChild>
    </w:div>
    <w:div w:id="1394504432">
      <w:bodyDiv w:val="1"/>
      <w:marLeft w:val="0"/>
      <w:marRight w:val="0"/>
      <w:marTop w:val="0"/>
      <w:marBottom w:val="0"/>
      <w:divBdr>
        <w:top w:val="none" w:sz="0" w:space="0" w:color="auto"/>
        <w:left w:val="none" w:sz="0" w:space="0" w:color="auto"/>
        <w:bottom w:val="none" w:sz="0" w:space="0" w:color="auto"/>
        <w:right w:val="none" w:sz="0" w:space="0" w:color="auto"/>
      </w:divBdr>
    </w:div>
    <w:div w:id="1394542234">
      <w:bodyDiv w:val="1"/>
      <w:marLeft w:val="0"/>
      <w:marRight w:val="0"/>
      <w:marTop w:val="0"/>
      <w:marBottom w:val="0"/>
      <w:divBdr>
        <w:top w:val="none" w:sz="0" w:space="0" w:color="auto"/>
        <w:left w:val="none" w:sz="0" w:space="0" w:color="auto"/>
        <w:bottom w:val="none" w:sz="0" w:space="0" w:color="auto"/>
        <w:right w:val="none" w:sz="0" w:space="0" w:color="auto"/>
      </w:divBdr>
      <w:divsChild>
        <w:div w:id="502166822">
          <w:marLeft w:val="480"/>
          <w:marRight w:val="0"/>
          <w:marTop w:val="0"/>
          <w:marBottom w:val="0"/>
          <w:divBdr>
            <w:top w:val="none" w:sz="0" w:space="0" w:color="auto"/>
            <w:left w:val="none" w:sz="0" w:space="0" w:color="auto"/>
            <w:bottom w:val="none" w:sz="0" w:space="0" w:color="auto"/>
            <w:right w:val="none" w:sz="0" w:space="0" w:color="auto"/>
          </w:divBdr>
        </w:div>
        <w:div w:id="1695841075">
          <w:marLeft w:val="480"/>
          <w:marRight w:val="0"/>
          <w:marTop w:val="0"/>
          <w:marBottom w:val="0"/>
          <w:divBdr>
            <w:top w:val="none" w:sz="0" w:space="0" w:color="auto"/>
            <w:left w:val="none" w:sz="0" w:space="0" w:color="auto"/>
            <w:bottom w:val="none" w:sz="0" w:space="0" w:color="auto"/>
            <w:right w:val="none" w:sz="0" w:space="0" w:color="auto"/>
          </w:divBdr>
        </w:div>
        <w:div w:id="56514708">
          <w:marLeft w:val="480"/>
          <w:marRight w:val="0"/>
          <w:marTop w:val="0"/>
          <w:marBottom w:val="0"/>
          <w:divBdr>
            <w:top w:val="none" w:sz="0" w:space="0" w:color="auto"/>
            <w:left w:val="none" w:sz="0" w:space="0" w:color="auto"/>
            <w:bottom w:val="none" w:sz="0" w:space="0" w:color="auto"/>
            <w:right w:val="none" w:sz="0" w:space="0" w:color="auto"/>
          </w:divBdr>
        </w:div>
        <w:div w:id="929460202">
          <w:marLeft w:val="480"/>
          <w:marRight w:val="0"/>
          <w:marTop w:val="0"/>
          <w:marBottom w:val="0"/>
          <w:divBdr>
            <w:top w:val="none" w:sz="0" w:space="0" w:color="auto"/>
            <w:left w:val="none" w:sz="0" w:space="0" w:color="auto"/>
            <w:bottom w:val="none" w:sz="0" w:space="0" w:color="auto"/>
            <w:right w:val="none" w:sz="0" w:space="0" w:color="auto"/>
          </w:divBdr>
        </w:div>
        <w:div w:id="213541311">
          <w:marLeft w:val="480"/>
          <w:marRight w:val="0"/>
          <w:marTop w:val="0"/>
          <w:marBottom w:val="0"/>
          <w:divBdr>
            <w:top w:val="none" w:sz="0" w:space="0" w:color="auto"/>
            <w:left w:val="none" w:sz="0" w:space="0" w:color="auto"/>
            <w:bottom w:val="none" w:sz="0" w:space="0" w:color="auto"/>
            <w:right w:val="none" w:sz="0" w:space="0" w:color="auto"/>
          </w:divBdr>
        </w:div>
        <w:div w:id="325940026">
          <w:marLeft w:val="480"/>
          <w:marRight w:val="0"/>
          <w:marTop w:val="0"/>
          <w:marBottom w:val="0"/>
          <w:divBdr>
            <w:top w:val="none" w:sz="0" w:space="0" w:color="auto"/>
            <w:left w:val="none" w:sz="0" w:space="0" w:color="auto"/>
            <w:bottom w:val="none" w:sz="0" w:space="0" w:color="auto"/>
            <w:right w:val="none" w:sz="0" w:space="0" w:color="auto"/>
          </w:divBdr>
        </w:div>
        <w:div w:id="475681762">
          <w:marLeft w:val="480"/>
          <w:marRight w:val="0"/>
          <w:marTop w:val="0"/>
          <w:marBottom w:val="0"/>
          <w:divBdr>
            <w:top w:val="none" w:sz="0" w:space="0" w:color="auto"/>
            <w:left w:val="none" w:sz="0" w:space="0" w:color="auto"/>
            <w:bottom w:val="none" w:sz="0" w:space="0" w:color="auto"/>
            <w:right w:val="none" w:sz="0" w:space="0" w:color="auto"/>
          </w:divBdr>
        </w:div>
        <w:div w:id="368841255">
          <w:marLeft w:val="480"/>
          <w:marRight w:val="0"/>
          <w:marTop w:val="0"/>
          <w:marBottom w:val="0"/>
          <w:divBdr>
            <w:top w:val="none" w:sz="0" w:space="0" w:color="auto"/>
            <w:left w:val="none" w:sz="0" w:space="0" w:color="auto"/>
            <w:bottom w:val="none" w:sz="0" w:space="0" w:color="auto"/>
            <w:right w:val="none" w:sz="0" w:space="0" w:color="auto"/>
          </w:divBdr>
        </w:div>
        <w:div w:id="1887713203">
          <w:marLeft w:val="480"/>
          <w:marRight w:val="0"/>
          <w:marTop w:val="0"/>
          <w:marBottom w:val="0"/>
          <w:divBdr>
            <w:top w:val="none" w:sz="0" w:space="0" w:color="auto"/>
            <w:left w:val="none" w:sz="0" w:space="0" w:color="auto"/>
            <w:bottom w:val="none" w:sz="0" w:space="0" w:color="auto"/>
            <w:right w:val="none" w:sz="0" w:space="0" w:color="auto"/>
          </w:divBdr>
        </w:div>
        <w:div w:id="1617249343">
          <w:marLeft w:val="480"/>
          <w:marRight w:val="0"/>
          <w:marTop w:val="0"/>
          <w:marBottom w:val="0"/>
          <w:divBdr>
            <w:top w:val="none" w:sz="0" w:space="0" w:color="auto"/>
            <w:left w:val="none" w:sz="0" w:space="0" w:color="auto"/>
            <w:bottom w:val="none" w:sz="0" w:space="0" w:color="auto"/>
            <w:right w:val="none" w:sz="0" w:space="0" w:color="auto"/>
          </w:divBdr>
        </w:div>
        <w:div w:id="1245187354">
          <w:marLeft w:val="480"/>
          <w:marRight w:val="0"/>
          <w:marTop w:val="0"/>
          <w:marBottom w:val="0"/>
          <w:divBdr>
            <w:top w:val="none" w:sz="0" w:space="0" w:color="auto"/>
            <w:left w:val="none" w:sz="0" w:space="0" w:color="auto"/>
            <w:bottom w:val="none" w:sz="0" w:space="0" w:color="auto"/>
            <w:right w:val="none" w:sz="0" w:space="0" w:color="auto"/>
          </w:divBdr>
        </w:div>
        <w:div w:id="1013996937">
          <w:marLeft w:val="480"/>
          <w:marRight w:val="0"/>
          <w:marTop w:val="0"/>
          <w:marBottom w:val="0"/>
          <w:divBdr>
            <w:top w:val="none" w:sz="0" w:space="0" w:color="auto"/>
            <w:left w:val="none" w:sz="0" w:space="0" w:color="auto"/>
            <w:bottom w:val="none" w:sz="0" w:space="0" w:color="auto"/>
            <w:right w:val="none" w:sz="0" w:space="0" w:color="auto"/>
          </w:divBdr>
        </w:div>
        <w:div w:id="1730373248">
          <w:marLeft w:val="480"/>
          <w:marRight w:val="0"/>
          <w:marTop w:val="0"/>
          <w:marBottom w:val="0"/>
          <w:divBdr>
            <w:top w:val="none" w:sz="0" w:space="0" w:color="auto"/>
            <w:left w:val="none" w:sz="0" w:space="0" w:color="auto"/>
            <w:bottom w:val="none" w:sz="0" w:space="0" w:color="auto"/>
            <w:right w:val="none" w:sz="0" w:space="0" w:color="auto"/>
          </w:divBdr>
        </w:div>
        <w:div w:id="1670526534">
          <w:marLeft w:val="480"/>
          <w:marRight w:val="0"/>
          <w:marTop w:val="0"/>
          <w:marBottom w:val="0"/>
          <w:divBdr>
            <w:top w:val="none" w:sz="0" w:space="0" w:color="auto"/>
            <w:left w:val="none" w:sz="0" w:space="0" w:color="auto"/>
            <w:bottom w:val="none" w:sz="0" w:space="0" w:color="auto"/>
            <w:right w:val="none" w:sz="0" w:space="0" w:color="auto"/>
          </w:divBdr>
        </w:div>
        <w:div w:id="1044405878">
          <w:marLeft w:val="480"/>
          <w:marRight w:val="0"/>
          <w:marTop w:val="0"/>
          <w:marBottom w:val="0"/>
          <w:divBdr>
            <w:top w:val="none" w:sz="0" w:space="0" w:color="auto"/>
            <w:left w:val="none" w:sz="0" w:space="0" w:color="auto"/>
            <w:bottom w:val="none" w:sz="0" w:space="0" w:color="auto"/>
            <w:right w:val="none" w:sz="0" w:space="0" w:color="auto"/>
          </w:divBdr>
        </w:div>
        <w:div w:id="1968579966">
          <w:marLeft w:val="480"/>
          <w:marRight w:val="0"/>
          <w:marTop w:val="0"/>
          <w:marBottom w:val="0"/>
          <w:divBdr>
            <w:top w:val="none" w:sz="0" w:space="0" w:color="auto"/>
            <w:left w:val="none" w:sz="0" w:space="0" w:color="auto"/>
            <w:bottom w:val="none" w:sz="0" w:space="0" w:color="auto"/>
            <w:right w:val="none" w:sz="0" w:space="0" w:color="auto"/>
          </w:divBdr>
        </w:div>
        <w:div w:id="1803041812">
          <w:marLeft w:val="480"/>
          <w:marRight w:val="0"/>
          <w:marTop w:val="0"/>
          <w:marBottom w:val="0"/>
          <w:divBdr>
            <w:top w:val="none" w:sz="0" w:space="0" w:color="auto"/>
            <w:left w:val="none" w:sz="0" w:space="0" w:color="auto"/>
            <w:bottom w:val="none" w:sz="0" w:space="0" w:color="auto"/>
            <w:right w:val="none" w:sz="0" w:space="0" w:color="auto"/>
          </w:divBdr>
        </w:div>
        <w:div w:id="1535843660">
          <w:marLeft w:val="480"/>
          <w:marRight w:val="0"/>
          <w:marTop w:val="0"/>
          <w:marBottom w:val="0"/>
          <w:divBdr>
            <w:top w:val="none" w:sz="0" w:space="0" w:color="auto"/>
            <w:left w:val="none" w:sz="0" w:space="0" w:color="auto"/>
            <w:bottom w:val="none" w:sz="0" w:space="0" w:color="auto"/>
            <w:right w:val="none" w:sz="0" w:space="0" w:color="auto"/>
          </w:divBdr>
        </w:div>
        <w:div w:id="1969966126">
          <w:marLeft w:val="480"/>
          <w:marRight w:val="0"/>
          <w:marTop w:val="0"/>
          <w:marBottom w:val="0"/>
          <w:divBdr>
            <w:top w:val="none" w:sz="0" w:space="0" w:color="auto"/>
            <w:left w:val="none" w:sz="0" w:space="0" w:color="auto"/>
            <w:bottom w:val="none" w:sz="0" w:space="0" w:color="auto"/>
            <w:right w:val="none" w:sz="0" w:space="0" w:color="auto"/>
          </w:divBdr>
        </w:div>
        <w:div w:id="462386314">
          <w:marLeft w:val="480"/>
          <w:marRight w:val="0"/>
          <w:marTop w:val="0"/>
          <w:marBottom w:val="0"/>
          <w:divBdr>
            <w:top w:val="none" w:sz="0" w:space="0" w:color="auto"/>
            <w:left w:val="none" w:sz="0" w:space="0" w:color="auto"/>
            <w:bottom w:val="none" w:sz="0" w:space="0" w:color="auto"/>
            <w:right w:val="none" w:sz="0" w:space="0" w:color="auto"/>
          </w:divBdr>
        </w:div>
        <w:div w:id="57945024">
          <w:marLeft w:val="480"/>
          <w:marRight w:val="0"/>
          <w:marTop w:val="0"/>
          <w:marBottom w:val="0"/>
          <w:divBdr>
            <w:top w:val="none" w:sz="0" w:space="0" w:color="auto"/>
            <w:left w:val="none" w:sz="0" w:space="0" w:color="auto"/>
            <w:bottom w:val="none" w:sz="0" w:space="0" w:color="auto"/>
            <w:right w:val="none" w:sz="0" w:space="0" w:color="auto"/>
          </w:divBdr>
        </w:div>
        <w:div w:id="2082285543">
          <w:marLeft w:val="480"/>
          <w:marRight w:val="0"/>
          <w:marTop w:val="0"/>
          <w:marBottom w:val="0"/>
          <w:divBdr>
            <w:top w:val="none" w:sz="0" w:space="0" w:color="auto"/>
            <w:left w:val="none" w:sz="0" w:space="0" w:color="auto"/>
            <w:bottom w:val="none" w:sz="0" w:space="0" w:color="auto"/>
            <w:right w:val="none" w:sz="0" w:space="0" w:color="auto"/>
          </w:divBdr>
        </w:div>
        <w:div w:id="1364132707">
          <w:marLeft w:val="480"/>
          <w:marRight w:val="0"/>
          <w:marTop w:val="0"/>
          <w:marBottom w:val="0"/>
          <w:divBdr>
            <w:top w:val="none" w:sz="0" w:space="0" w:color="auto"/>
            <w:left w:val="none" w:sz="0" w:space="0" w:color="auto"/>
            <w:bottom w:val="none" w:sz="0" w:space="0" w:color="auto"/>
            <w:right w:val="none" w:sz="0" w:space="0" w:color="auto"/>
          </w:divBdr>
        </w:div>
        <w:div w:id="1666854032">
          <w:marLeft w:val="480"/>
          <w:marRight w:val="0"/>
          <w:marTop w:val="0"/>
          <w:marBottom w:val="0"/>
          <w:divBdr>
            <w:top w:val="none" w:sz="0" w:space="0" w:color="auto"/>
            <w:left w:val="none" w:sz="0" w:space="0" w:color="auto"/>
            <w:bottom w:val="none" w:sz="0" w:space="0" w:color="auto"/>
            <w:right w:val="none" w:sz="0" w:space="0" w:color="auto"/>
          </w:divBdr>
        </w:div>
        <w:div w:id="864831233">
          <w:marLeft w:val="480"/>
          <w:marRight w:val="0"/>
          <w:marTop w:val="0"/>
          <w:marBottom w:val="0"/>
          <w:divBdr>
            <w:top w:val="none" w:sz="0" w:space="0" w:color="auto"/>
            <w:left w:val="none" w:sz="0" w:space="0" w:color="auto"/>
            <w:bottom w:val="none" w:sz="0" w:space="0" w:color="auto"/>
            <w:right w:val="none" w:sz="0" w:space="0" w:color="auto"/>
          </w:divBdr>
        </w:div>
        <w:div w:id="374818739">
          <w:marLeft w:val="480"/>
          <w:marRight w:val="0"/>
          <w:marTop w:val="0"/>
          <w:marBottom w:val="0"/>
          <w:divBdr>
            <w:top w:val="none" w:sz="0" w:space="0" w:color="auto"/>
            <w:left w:val="none" w:sz="0" w:space="0" w:color="auto"/>
            <w:bottom w:val="none" w:sz="0" w:space="0" w:color="auto"/>
            <w:right w:val="none" w:sz="0" w:space="0" w:color="auto"/>
          </w:divBdr>
        </w:div>
        <w:div w:id="1242104052">
          <w:marLeft w:val="480"/>
          <w:marRight w:val="0"/>
          <w:marTop w:val="0"/>
          <w:marBottom w:val="0"/>
          <w:divBdr>
            <w:top w:val="none" w:sz="0" w:space="0" w:color="auto"/>
            <w:left w:val="none" w:sz="0" w:space="0" w:color="auto"/>
            <w:bottom w:val="none" w:sz="0" w:space="0" w:color="auto"/>
            <w:right w:val="none" w:sz="0" w:space="0" w:color="auto"/>
          </w:divBdr>
        </w:div>
        <w:div w:id="185481870">
          <w:marLeft w:val="480"/>
          <w:marRight w:val="0"/>
          <w:marTop w:val="0"/>
          <w:marBottom w:val="0"/>
          <w:divBdr>
            <w:top w:val="none" w:sz="0" w:space="0" w:color="auto"/>
            <w:left w:val="none" w:sz="0" w:space="0" w:color="auto"/>
            <w:bottom w:val="none" w:sz="0" w:space="0" w:color="auto"/>
            <w:right w:val="none" w:sz="0" w:space="0" w:color="auto"/>
          </w:divBdr>
        </w:div>
        <w:div w:id="1776628195">
          <w:marLeft w:val="480"/>
          <w:marRight w:val="0"/>
          <w:marTop w:val="0"/>
          <w:marBottom w:val="0"/>
          <w:divBdr>
            <w:top w:val="none" w:sz="0" w:space="0" w:color="auto"/>
            <w:left w:val="none" w:sz="0" w:space="0" w:color="auto"/>
            <w:bottom w:val="none" w:sz="0" w:space="0" w:color="auto"/>
            <w:right w:val="none" w:sz="0" w:space="0" w:color="auto"/>
          </w:divBdr>
        </w:div>
        <w:div w:id="1462725013">
          <w:marLeft w:val="480"/>
          <w:marRight w:val="0"/>
          <w:marTop w:val="0"/>
          <w:marBottom w:val="0"/>
          <w:divBdr>
            <w:top w:val="none" w:sz="0" w:space="0" w:color="auto"/>
            <w:left w:val="none" w:sz="0" w:space="0" w:color="auto"/>
            <w:bottom w:val="none" w:sz="0" w:space="0" w:color="auto"/>
            <w:right w:val="none" w:sz="0" w:space="0" w:color="auto"/>
          </w:divBdr>
        </w:div>
        <w:div w:id="469247866">
          <w:marLeft w:val="480"/>
          <w:marRight w:val="0"/>
          <w:marTop w:val="0"/>
          <w:marBottom w:val="0"/>
          <w:divBdr>
            <w:top w:val="none" w:sz="0" w:space="0" w:color="auto"/>
            <w:left w:val="none" w:sz="0" w:space="0" w:color="auto"/>
            <w:bottom w:val="none" w:sz="0" w:space="0" w:color="auto"/>
            <w:right w:val="none" w:sz="0" w:space="0" w:color="auto"/>
          </w:divBdr>
        </w:div>
        <w:div w:id="2136558719">
          <w:marLeft w:val="480"/>
          <w:marRight w:val="0"/>
          <w:marTop w:val="0"/>
          <w:marBottom w:val="0"/>
          <w:divBdr>
            <w:top w:val="none" w:sz="0" w:space="0" w:color="auto"/>
            <w:left w:val="none" w:sz="0" w:space="0" w:color="auto"/>
            <w:bottom w:val="none" w:sz="0" w:space="0" w:color="auto"/>
            <w:right w:val="none" w:sz="0" w:space="0" w:color="auto"/>
          </w:divBdr>
        </w:div>
        <w:div w:id="1392339155">
          <w:marLeft w:val="480"/>
          <w:marRight w:val="0"/>
          <w:marTop w:val="0"/>
          <w:marBottom w:val="0"/>
          <w:divBdr>
            <w:top w:val="none" w:sz="0" w:space="0" w:color="auto"/>
            <w:left w:val="none" w:sz="0" w:space="0" w:color="auto"/>
            <w:bottom w:val="none" w:sz="0" w:space="0" w:color="auto"/>
            <w:right w:val="none" w:sz="0" w:space="0" w:color="auto"/>
          </w:divBdr>
        </w:div>
        <w:div w:id="272444597">
          <w:marLeft w:val="480"/>
          <w:marRight w:val="0"/>
          <w:marTop w:val="0"/>
          <w:marBottom w:val="0"/>
          <w:divBdr>
            <w:top w:val="none" w:sz="0" w:space="0" w:color="auto"/>
            <w:left w:val="none" w:sz="0" w:space="0" w:color="auto"/>
            <w:bottom w:val="none" w:sz="0" w:space="0" w:color="auto"/>
            <w:right w:val="none" w:sz="0" w:space="0" w:color="auto"/>
          </w:divBdr>
        </w:div>
        <w:div w:id="666710683">
          <w:marLeft w:val="480"/>
          <w:marRight w:val="0"/>
          <w:marTop w:val="0"/>
          <w:marBottom w:val="0"/>
          <w:divBdr>
            <w:top w:val="none" w:sz="0" w:space="0" w:color="auto"/>
            <w:left w:val="none" w:sz="0" w:space="0" w:color="auto"/>
            <w:bottom w:val="none" w:sz="0" w:space="0" w:color="auto"/>
            <w:right w:val="none" w:sz="0" w:space="0" w:color="auto"/>
          </w:divBdr>
        </w:div>
        <w:div w:id="61149021">
          <w:marLeft w:val="480"/>
          <w:marRight w:val="0"/>
          <w:marTop w:val="0"/>
          <w:marBottom w:val="0"/>
          <w:divBdr>
            <w:top w:val="none" w:sz="0" w:space="0" w:color="auto"/>
            <w:left w:val="none" w:sz="0" w:space="0" w:color="auto"/>
            <w:bottom w:val="none" w:sz="0" w:space="0" w:color="auto"/>
            <w:right w:val="none" w:sz="0" w:space="0" w:color="auto"/>
          </w:divBdr>
        </w:div>
        <w:div w:id="2017540014">
          <w:marLeft w:val="480"/>
          <w:marRight w:val="0"/>
          <w:marTop w:val="0"/>
          <w:marBottom w:val="0"/>
          <w:divBdr>
            <w:top w:val="none" w:sz="0" w:space="0" w:color="auto"/>
            <w:left w:val="none" w:sz="0" w:space="0" w:color="auto"/>
            <w:bottom w:val="none" w:sz="0" w:space="0" w:color="auto"/>
            <w:right w:val="none" w:sz="0" w:space="0" w:color="auto"/>
          </w:divBdr>
        </w:div>
        <w:div w:id="605428906">
          <w:marLeft w:val="480"/>
          <w:marRight w:val="0"/>
          <w:marTop w:val="0"/>
          <w:marBottom w:val="0"/>
          <w:divBdr>
            <w:top w:val="none" w:sz="0" w:space="0" w:color="auto"/>
            <w:left w:val="none" w:sz="0" w:space="0" w:color="auto"/>
            <w:bottom w:val="none" w:sz="0" w:space="0" w:color="auto"/>
            <w:right w:val="none" w:sz="0" w:space="0" w:color="auto"/>
          </w:divBdr>
        </w:div>
        <w:div w:id="793867098">
          <w:marLeft w:val="480"/>
          <w:marRight w:val="0"/>
          <w:marTop w:val="0"/>
          <w:marBottom w:val="0"/>
          <w:divBdr>
            <w:top w:val="none" w:sz="0" w:space="0" w:color="auto"/>
            <w:left w:val="none" w:sz="0" w:space="0" w:color="auto"/>
            <w:bottom w:val="none" w:sz="0" w:space="0" w:color="auto"/>
            <w:right w:val="none" w:sz="0" w:space="0" w:color="auto"/>
          </w:divBdr>
        </w:div>
        <w:div w:id="1812089966">
          <w:marLeft w:val="480"/>
          <w:marRight w:val="0"/>
          <w:marTop w:val="0"/>
          <w:marBottom w:val="0"/>
          <w:divBdr>
            <w:top w:val="none" w:sz="0" w:space="0" w:color="auto"/>
            <w:left w:val="none" w:sz="0" w:space="0" w:color="auto"/>
            <w:bottom w:val="none" w:sz="0" w:space="0" w:color="auto"/>
            <w:right w:val="none" w:sz="0" w:space="0" w:color="auto"/>
          </w:divBdr>
        </w:div>
        <w:div w:id="875192934">
          <w:marLeft w:val="480"/>
          <w:marRight w:val="0"/>
          <w:marTop w:val="0"/>
          <w:marBottom w:val="0"/>
          <w:divBdr>
            <w:top w:val="none" w:sz="0" w:space="0" w:color="auto"/>
            <w:left w:val="none" w:sz="0" w:space="0" w:color="auto"/>
            <w:bottom w:val="none" w:sz="0" w:space="0" w:color="auto"/>
            <w:right w:val="none" w:sz="0" w:space="0" w:color="auto"/>
          </w:divBdr>
        </w:div>
        <w:div w:id="200168438">
          <w:marLeft w:val="480"/>
          <w:marRight w:val="0"/>
          <w:marTop w:val="0"/>
          <w:marBottom w:val="0"/>
          <w:divBdr>
            <w:top w:val="none" w:sz="0" w:space="0" w:color="auto"/>
            <w:left w:val="none" w:sz="0" w:space="0" w:color="auto"/>
            <w:bottom w:val="none" w:sz="0" w:space="0" w:color="auto"/>
            <w:right w:val="none" w:sz="0" w:space="0" w:color="auto"/>
          </w:divBdr>
        </w:div>
        <w:div w:id="765423514">
          <w:marLeft w:val="480"/>
          <w:marRight w:val="0"/>
          <w:marTop w:val="0"/>
          <w:marBottom w:val="0"/>
          <w:divBdr>
            <w:top w:val="none" w:sz="0" w:space="0" w:color="auto"/>
            <w:left w:val="none" w:sz="0" w:space="0" w:color="auto"/>
            <w:bottom w:val="none" w:sz="0" w:space="0" w:color="auto"/>
            <w:right w:val="none" w:sz="0" w:space="0" w:color="auto"/>
          </w:divBdr>
        </w:div>
        <w:div w:id="421995358">
          <w:marLeft w:val="480"/>
          <w:marRight w:val="0"/>
          <w:marTop w:val="0"/>
          <w:marBottom w:val="0"/>
          <w:divBdr>
            <w:top w:val="none" w:sz="0" w:space="0" w:color="auto"/>
            <w:left w:val="none" w:sz="0" w:space="0" w:color="auto"/>
            <w:bottom w:val="none" w:sz="0" w:space="0" w:color="auto"/>
            <w:right w:val="none" w:sz="0" w:space="0" w:color="auto"/>
          </w:divBdr>
        </w:div>
        <w:div w:id="1710455614">
          <w:marLeft w:val="480"/>
          <w:marRight w:val="0"/>
          <w:marTop w:val="0"/>
          <w:marBottom w:val="0"/>
          <w:divBdr>
            <w:top w:val="none" w:sz="0" w:space="0" w:color="auto"/>
            <w:left w:val="none" w:sz="0" w:space="0" w:color="auto"/>
            <w:bottom w:val="none" w:sz="0" w:space="0" w:color="auto"/>
            <w:right w:val="none" w:sz="0" w:space="0" w:color="auto"/>
          </w:divBdr>
        </w:div>
        <w:div w:id="384186092">
          <w:marLeft w:val="480"/>
          <w:marRight w:val="0"/>
          <w:marTop w:val="0"/>
          <w:marBottom w:val="0"/>
          <w:divBdr>
            <w:top w:val="none" w:sz="0" w:space="0" w:color="auto"/>
            <w:left w:val="none" w:sz="0" w:space="0" w:color="auto"/>
            <w:bottom w:val="none" w:sz="0" w:space="0" w:color="auto"/>
            <w:right w:val="none" w:sz="0" w:space="0" w:color="auto"/>
          </w:divBdr>
        </w:div>
        <w:div w:id="412774482">
          <w:marLeft w:val="480"/>
          <w:marRight w:val="0"/>
          <w:marTop w:val="0"/>
          <w:marBottom w:val="0"/>
          <w:divBdr>
            <w:top w:val="none" w:sz="0" w:space="0" w:color="auto"/>
            <w:left w:val="none" w:sz="0" w:space="0" w:color="auto"/>
            <w:bottom w:val="none" w:sz="0" w:space="0" w:color="auto"/>
            <w:right w:val="none" w:sz="0" w:space="0" w:color="auto"/>
          </w:divBdr>
        </w:div>
        <w:div w:id="497966635">
          <w:marLeft w:val="480"/>
          <w:marRight w:val="0"/>
          <w:marTop w:val="0"/>
          <w:marBottom w:val="0"/>
          <w:divBdr>
            <w:top w:val="none" w:sz="0" w:space="0" w:color="auto"/>
            <w:left w:val="none" w:sz="0" w:space="0" w:color="auto"/>
            <w:bottom w:val="none" w:sz="0" w:space="0" w:color="auto"/>
            <w:right w:val="none" w:sz="0" w:space="0" w:color="auto"/>
          </w:divBdr>
        </w:div>
        <w:div w:id="1049644763">
          <w:marLeft w:val="480"/>
          <w:marRight w:val="0"/>
          <w:marTop w:val="0"/>
          <w:marBottom w:val="0"/>
          <w:divBdr>
            <w:top w:val="none" w:sz="0" w:space="0" w:color="auto"/>
            <w:left w:val="none" w:sz="0" w:space="0" w:color="auto"/>
            <w:bottom w:val="none" w:sz="0" w:space="0" w:color="auto"/>
            <w:right w:val="none" w:sz="0" w:space="0" w:color="auto"/>
          </w:divBdr>
        </w:div>
        <w:div w:id="899512878">
          <w:marLeft w:val="480"/>
          <w:marRight w:val="0"/>
          <w:marTop w:val="0"/>
          <w:marBottom w:val="0"/>
          <w:divBdr>
            <w:top w:val="none" w:sz="0" w:space="0" w:color="auto"/>
            <w:left w:val="none" w:sz="0" w:space="0" w:color="auto"/>
            <w:bottom w:val="none" w:sz="0" w:space="0" w:color="auto"/>
            <w:right w:val="none" w:sz="0" w:space="0" w:color="auto"/>
          </w:divBdr>
        </w:div>
        <w:div w:id="1909220317">
          <w:marLeft w:val="480"/>
          <w:marRight w:val="0"/>
          <w:marTop w:val="0"/>
          <w:marBottom w:val="0"/>
          <w:divBdr>
            <w:top w:val="none" w:sz="0" w:space="0" w:color="auto"/>
            <w:left w:val="none" w:sz="0" w:space="0" w:color="auto"/>
            <w:bottom w:val="none" w:sz="0" w:space="0" w:color="auto"/>
            <w:right w:val="none" w:sz="0" w:space="0" w:color="auto"/>
          </w:divBdr>
        </w:div>
        <w:div w:id="1116363002">
          <w:marLeft w:val="480"/>
          <w:marRight w:val="0"/>
          <w:marTop w:val="0"/>
          <w:marBottom w:val="0"/>
          <w:divBdr>
            <w:top w:val="none" w:sz="0" w:space="0" w:color="auto"/>
            <w:left w:val="none" w:sz="0" w:space="0" w:color="auto"/>
            <w:bottom w:val="none" w:sz="0" w:space="0" w:color="auto"/>
            <w:right w:val="none" w:sz="0" w:space="0" w:color="auto"/>
          </w:divBdr>
        </w:div>
        <w:div w:id="483593794">
          <w:marLeft w:val="480"/>
          <w:marRight w:val="0"/>
          <w:marTop w:val="0"/>
          <w:marBottom w:val="0"/>
          <w:divBdr>
            <w:top w:val="none" w:sz="0" w:space="0" w:color="auto"/>
            <w:left w:val="none" w:sz="0" w:space="0" w:color="auto"/>
            <w:bottom w:val="none" w:sz="0" w:space="0" w:color="auto"/>
            <w:right w:val="none" w:sz="0" w:space="0" w:color="auto"/>
          </w:divBdr>
        </w:div>
        <w:div w:id="358552318">
          <w:marLeft w:val="480"/>
          <w:marRight w:val="0"/>
          <w:marTop w:val="0"/>
          <w:marBottom w:val="0"/>
          <w:divBdr>
            <w:top w:val="none" w:sz="0" w:space="0" w:color="auto"/>
            <w:left w:val="none" w:sz="0" w:space="0" w:color="auto"/>
            <w:bottom w:val="none" w:sz="0" w:space="0" w:color="auto"/>
            <w:right w:val="none" w:sz="0" w:space="0" w:color="auto"/>
          </w:divBdr>
        </w:div>
        <w:div w:id="917902808">
          <w:marLeft w:val="480"/>
          <w:marRight w:val="0"/>
          <w:marTop w:val="0"/>
          <w:marBottom w:val="0"/>
          <w:divBdr>
            <w:top w:val="none" w:sz="0" w:space="0" w:color="auto"/>
            <w:left w:val="none" w:sz="0" w:space="0" w:color="auto"/>
            <w:bottom w:val="none" w:sz="0" w:space="0" w:color="auto"/>
            <w:right w:val="none" w:sz="0" w:space="0" w:color="auto"/>
          </w:divBdr>
        </w:div>
        <w:div w:id="518471943">
          <w:marLeft w:val="480"/>
          <w:marRight w:val="0"/>
          <w:marTop w:val="0"/>
          <w:marBottom w:val="0"/>
          <w:divBdr>
            <w:top w:val="none" w:sz="0" w:space="0" w:color="auto"/>
            <w:left w:val="none" w:sz="0" w:space="0" w:color="auto"/>
            <w:bottom w:val="none" w:sz="0" w:space="0" w:color="auto"/>
            <w:right w:val="none" w:sz="0" w:space="0" w:color="auto"/>
          </w:divBdr>
        </w:div>
        <w:div w:id="837890230">
          <w:marLeft w:val="480"/>
          <w:marRight w:val="0"/>
          <w:marTop w:val="0"/>
          <w:marBottom w:val="0"/>
          <w:divBdr>
            <w:top w:val="none" w:sz="0" w:space="0" w:color="auto"/>
            <w:left w:val="none" w:sz="0" w:space="0" w:color="auto"/>
            <w:bottom w:val="none" w:sz="0" w:space="0" w:color="auto"/>
            <w:right w:val="none" w:sz="0" w:space="0" w:color="auto"/>
          </w:divBdr>
        </w:div>
      </w:divsChild>
    </w:div>
    <w:div w:id="1398043742">
      <w:bodyDiv w:val="1"/>
      <w:marLeft w:val="0"/>
      <w:marRight w:val="0"/>
      <w:marTop w:val="0"/>
      <w:marBottom w:val="0"/>
      <w:divBdr>
        <w:top w:val="none" w:sz="0" w:space="0" w:color="auto"/>
        <w:left w:val="none" w:sz="0" w:space="0" w:color="auto"/>
        <w:bottom w:val="none" w:sz="0" w:space="0" w:color="auto"/>
        <w:right w:val="none" w:sz="0" w:space="0" w:color="auto"/>
      </w:divBdr>
    </w:div>
    <w:div w:id="1398288432">
      <w:bodyDiv w:val="1"/>
      <w:marLeft w:val="0"/>
      <w:marRight w:val="0"/>
      <w:marTop w:val="0"/>
      <w:marBottom w:val="0"/>
      <w:divBdr>
        <w:top w:val="none" w:sz="0" w:space="0" w:color="auto"/>
        <w:left w:val="none" w:sz="0" w:space="0" w:color="auto"/>
        <w:bottom w:val="none" w:sz="0" w:space="0" w:color="auto"/>
        <w:right w:val="none" w:sz="0" w:space="0" w:color="auto"/>
      </w:divBdr>
    </w:div>
    <w:div w:id="1398437584">
      <w:bodyDiv w:val="1"/>
      <w:marLeft w:val="0"/>
      <w:marRight w:val="0"/>
      <w:marTop w:val="0"/>
      <w:marBottom w:val="0"/>
      <w:divBdr>
        <w:top w:val="none" w:sz="0" w:space="0" w:color="auto"/>
        <w:left w:val="none" w:sz="0" w:space="0" w:color="auto"/>
        <w:bottom w:val="none" w:sz="0" w:space="0" w:color="auto"/>
        <w:right w:val="none" w:sz="0" w:space="0" w:color="auto"/>
      </w:divBdr>
    </w:div>
    <w:div w:id="1398823875">
      <w:bodyDiv w:val="1"/>
      <w:marLeft w:val="0"/>
      <w:marRight w:val="0"/>
      <w:marTop w:val="0"/>
      <w:marBottom w:val="0"/>
      <w:divBdr>
        <w:top w:val="none" w:sz="0" w:space="0" w:color="auto"/>
        <w:left w:val="none" w:sz="0" w:space="0" w:color="auto"/>
        <w:bottom w:val="none" w:sz="0" w:space="0" w:color="auto"/>
        <w:right w:val="none" w:sz="0" w:space="0" w:color="auto"/>
      </w:divBdr>
    </w:div>
    <w:div w:id="1399085868">
      <w:bodyDiv w:val="1"/>
      <w:marLeft w:val="0"/>
      <w:marRight w:val="0"/>
      <w:marTop w:val="0"/>
      <w:marBottom w:val="0"/>
      <w:divBdr>
        <w:top w:val="none" w:sz="0" w:space="0" w:color="auto"/>
        <w:left w:val="none" w:sz="0" w:space="0" w:color="auto"/>
        <w:bottom w:val="none" w:sz="0" w:space="0" w:color="auto"/>
        <w:right w:val="none" w:sz="0" w:space="0" w:color="auto"/>
      </w:divBdr>
    </w:div>
    <w:div w:id="1399478110">
      <w:bodyDiv w:val="1"/>
      <w:marLeft w:val="0"/>
      <w:marRight w:val="0"/>
      <w:marTop w:val="0"/>
      <w:marBottom w:val="0"/>
      <w:divBdr>
        <w:top w:val="none" w:sz="0" w:space="0" w:color="auto"/>
        <w:left w:val="none" w:sz="0" w:space="0" w:color="auto"/>
        <w:bottom w:val="none" w:sz="0" w:space="0" w:color="auto"/>
        <w:right w:val="none" w:sz="0" w:space="0" w:color="auto"/>
      </w:divBdr>
    </w:div>
    <w:div w:id="1400011236">
      <w:bodyDiv w:val="1"/>
      <w:marLeft w:val="0"/>
      <w:marRight w:val="0"/>
      <w:marTop w:val="0"/>
      <w:marBottom w:val="0"/>
      <w:divBdr>
        <w:top w:val="none" w:sz="0" w:space="0" w:color="auto"/>
        <w:left w:val="none" w:sz="0" w:space="0" w:color="auto"/>
        <w:bottom w:val="none" w:sz="0" w:space="0" w:color="auto"/>
        <w:right w:val="none" w:sz="0" w:space="0" w:color="auto"/>
      </w:divBdr>
    </w:div>
    <w:div w:id="1400591282">
      <w:bodyDiv w:val="1"/>
      <w:marLeft w:val="0"/>
      <w:marRight w:val="0"/>
      <w:marTop w:val="0"/>
      <w:marBottom w:val="0"/>
      <w:divBdr>
        <w:top w:val="none" w:sz="0" w:space="0" w:color="auto"/>
        <w:left w:val="none" w:sz="0" w:space="0" w:color="auto"/>
        <w:bottom w:val="none" w:sz="0" w:space="0" w:color="auto"/>
        <w:right w:val="none" w:sz="0" w:space="0" w:color="auto"/>
      </w:divBdr>
    </w:div>
    <w:div w:id="1400596115">
      <w:bodyDiv w:val="1"/>
      <w:marLeft w:val="0"/>
      <w:marRight w:val="0"/>
      <w:marTop w:val="0"/>
      <w:marBottom w:val="0"/>
      <w:divBdr>
        <w:top w:val="none" w:sz="0" w:space="0" w:color="auto"/>
        <w:left w:val="none" w:sz="0" w:space="0" w:color="auto"/>
        <w:bottom w:val="none" w:sz="0" w:space="0" w:color="auto"/>
        <w:right w:val="none" w:sz="0" w:space="0" w:color="auto"/>
      </w:divBdr>
    </w:div>
    <w:div w:id="1402408467">
      <w:bodyDiv w:val="1"/>
      <w:marLeft w:val="0"/>
      <w:marRight w:val="0"/>
      <w:marTop w:val="0"/>
      <w:marBottom w:val="0"/>
      <w:divBdr>
        <w:top w:val="none" w:sz="0" w:space="0" w:color="auto"/>
        <w:left w:val="none" w:sz="0" w:space="0" w:color="auto"/>
        <w:bottom w:val="none" w:sz="0" w:space="0" w:color="auto"/>
        <w:right w:val="none" w:sz="0" w:space="0" w:color="auto"/>
      </w:divBdr>
    </w:div>
    <w:div w:id="1402755003">
      <w:bodyDiv w:val="1"/>
      <w:marLeft w:val="0"/>
      <w:marRight w:val="0"/>
      <w:marTop w:val="0"/>
      <w:marBottom w:val="0"/>
      <w:divBdr>
        <w:top w:val="none" w:sz="0" w:space="0" w:color="auto"/>
        <w:left w:val="none" w:sz="0" w:space="0" w:color="auto"/>
        <w:bottom w:val="none" w:sz="0" w:space="0" w:color="auto"/>
        <w:right w:val="none" w:sz="0" w:space="0" w:color="auto"/>
      </w:divBdr>
    </w:div>
    <w:div w:id="1403483702">
      <w:bodyDiv w:val="1"/>
      <w:marLeft w:val="0"/>
      <w:marRight w:val="0"/>
      <w:marTop w:val="0"/>
      <w:marBottom w:val="0"/>
      <w:divBdr>
        <w:top w:val="none" w:sz="0" w:space="0" w:color="auto"/>
        <w:left w:val="none" w:sz="0" w:space="0" w:color="auto"/>
        <w:bottom w:val="none" w:sz="0" w:space="0" w:color="auto"/>
        <w:right w:val="none" w:sz="0" w:space="0" w:color="auto"/>
      </w:divBdr>
    </w:div>
    <w:div w:id="1403674870">
      <w:bodyDiv w:val="1"/>
      <w:marLeft w:val="0"/>
      <w:marRight w:val="0"/>
      <w:marTop w:val="0"/>
      <w:marBottom w:val="0"/>
      <w:divBdr>
        <w:top w:val="none" w:sz="0" w:space="0" w:color="auto"/>
        <w:left w:val="none" w:sz="0" w:space="0" w:color="auto"/>
        <w:bottom w:val="none" w:sz="0" w:space="0" w:color="auto"/>
        <w:right w:val="none" w:sz="0" w:space="0" w:color="auto"/>
      </w:divBdr>
    </w:div>
    <w:div w:id="1404135288">
      <w:bodyDiv w:val="1"/>
      <w:marLeft w:val="0"/>
      <w:marRight w:val="0"/>
      <w:marTop w:val="0"/>
      <w:marBottom w:val="0"/>
      <w:divBdr>
        <w:top w:val="none" w:sz="0" w:space="0" w:color="auto"/>
        <w:left w:val="none" w:sz="0" w:space="0" w:color="auto"/>
        <w:bottom w:val="none" w:sz="0" w:space="0" w:color="auto"/>
        <w:right w:val="none" w:sz="0" w:space="0" w:color="auto"/>
      </w:divBdr>
    </w:div>
    <w:div w:id="1404260682">
      <w:bodyDiv w:val="1"/>
      <w:marLeft w:val="0"/>
      <w:marRight w:val="0"/>
      <w:marTop w:val="0"/>
      <w:marBottom w:val="0"/>
      <w:divBdr>
        <w:top w:val="none" w:sz="0" w:space="0" w:color="auto"/>
        <w:left w:val="none" w:sz="0" w:space="0" w:color="auto"/>
        <w:bottom w:val="none" w:sz="0" w:space="0" w:color="auto"/>
        <w:right w:val="none" w:sz="0" w:space="0" w:color="auto"/>
      </w:divBdr>
      <w:divsChild>
        <w:div w:id="366222462">
          <w:marLeft w:val="480"/>
          <w:marRight w:val="0"/>
          <w:marTop w:val="0"/>
          <w:marBottom w:val="0"/>
          <w:divBdr>
            <w:top w:val="none" w:sz="0" w:space="0" w:color="auto"/>
            <w:left w:val="none" w:sz="0" w:space="0" w:color="auto"/>
            <w:bottom w:val="none" w:sz="0" w:space="0" w:color="auto"/>
            <w:right w:val="none" w:sz="0" w:space="0" w:color="auto"/>
          </w:divBdr>
        </w:div>
        <w:div w:id="583489414">
          <w:marLeft w:val="480"/>
          <w:marRight w:val="0"/>
          <w:marTop w:val="0"/>
          <w:marBottom w:val="0"/>
          <w:divBdr>
            <w:top w:val="none" w:sz="0" w:space="0" w:color="auto"/>
            <w:left w:val="none" w:sz="0" w:space="0" w:color="auto"/>
            <w:bottom w:val="none" w:sz="0" w:space="0" w:color="auto"/>
            <w:right w:val="none" w:sz="0" w:space="0" w:color="auto"/>
          </w:divBdr>
        </w:div>
        <w:div w:id="1318531878">
          <w:marLeft w:val="480"/>
          <w:marRight w:val="0"/>
          <w:marTop w:val="0"/>
          <w:marBottom w:val="0"/>
          <w:divBdr>
            <w:top w:val="none" w:sz="0" w:space="0" w:color="auto"/>
            <w:left w:val="none" w:sz="0" w:space="0" w:color="auto"/>
            <w:bottom w:val="none" w:sz="0" w:space="0" w:color="auto"/>
            <w:right w:val="none" w:sz="0" w:space="0" w:color="auto"/>
          </w:divBdr>
        </w:div>
        <w:div w:id="1380394041">
          <w:marLeft w:val="480"/>
          <w:marRight w:val="0"/>
          <w:marTop w:val="0"/>
          <w:marBottom w:val="0"/>
          <w:divBdr>
            <w:top w:val="none" w:sz="0" w:space="0" w:color="auto"/>
            <w:left w:val="none" w:sz="0" w:space="0" w:color="auto"/>
            <w:bottom w:val="none" w:sz="0" w:space="0" w:color="auto"/>
            <w:right w:val="none" w:sz="0" w:space="0" w:color="auto"/>
          </w:divBdr>
        </w:div>
        <w:div w:id="684673481">
          <w:marLeft w:val="480"/>
          <w:marRight w:val="0"/>
          <w:marTop w:val="0"/>
          <w:marBottom w:val="0"/>
          <w:divBdr>
            <w:top w:val="none" w:sz="0" w:space="0" w:color="auto"/>
            <w:left w:val="none" w:sz="0" w:space="0" w:color="auto"/>
            <w:bottom w:val="none" w:sz="0" w:space="0" w:color="auto"/>
            <w:right w:val="none" w:sz="0" w:space="0" w:color="auto"/>
          </w:divBdr>
        </w:div>
        <w:div w:id="944074864">
          <w:marLeft w:val="480"/>
          <w:marRight w:val="0"/>
          <w:marTop w:val="0"/>
          <w:marBottom w:val="0"/>
          <w:divBdr>
            <w:top w:val="none" w:sz="0" w:space="0" w:color="auto"/>
            <w:left w:val="none" w:sz="0" w:space="0" w:color="auto"/>
            <w:bottom w:val="none" w:sz="0" w:space="0" w:color="auto"/>
            <w:right w:val="none" w:sz="0" w:space="0" w:color="auto"/>
          </w:divBdr>
        </w:div>
        <w:div w:id="473761457">
          <w:marLeft w:val="480"/>
          <w:marRight w:val="0"/>
          <w:marTop w:val="0"/>
          <w:marBottom w:val="0"/>
          <w:divBdr>
            <w:top w:val="none" w:sz="0" w:space="0" w:color="auto"/>
            <w:left w:val="none" w:sz="0" w:space="0" w:color="auto"/>
            <w:bottom w:val="none" w:sz="0" w:space="0" w:color="auto"/>
            <w:right w:val="none" w:sz="0" w:space="0" w:color="auto"/>
          </w:divBdr>
        </w:div>
        <w:div w:id="1161577562">
          <w:marLeft w:val="480"/>
          <w:marRight w:val="0"/>
          <w:marTop w:val="0"/>
          <w:marBottom w:val="0"/>
          <w:divBdr>
            <w:top w:val="none" w:sz="0" w:space="0" w:color="auto"/>
            <w:left w:val="none" w:sz="0" w:space="0" w:color="auto"/>
            <w:bottom w:val="none" w:sz="0" w:space="0" w:color="auto"/>
            <w:right w:val="none" w:sz="0" w:space="0" w:color="auto"/>
          </w:divBdr>
        </w:div>
        <w:div w:id="1511019291">
          <w:marLeft w:val="480"/>
          <w:marRight w:val="0"/>
          <w:marTop w:val="0"/>
          <w:marBottom w:val="0"/>
          <w:divBdr>
            <w:top w:val="none" w:sz="0" w:space="0" w:color="auto"/>
            <w:left w:val="none" w:sz="0" w:space="0" w:color="auto"/>
            <w:bottom w:val="none" w:sz="0" w:space="0" w:color="auto"/>
            <w:right w:val="none" w:sz="0" w:space="0" w:color="auto"/>
          </w:divBdr>
        </w:div>
        <w:div w:id="1154642844">
          <w:marLeft w:val="480"/>
          <w:marRight w:val="0"/>
          <w:marTop w:val="0"/>
          <w:marBottom w:val="0"/>
          <w:divBdr>
            <w:top w:val="none" w:sz="0" w:space="0" w:color="auto"/>
            <w:left w:val="none" w:sz="0" w:space="0" w:color="auto"/>
            <w:bottom w:val="none" w:sz="0" w:space="0" w:color="auto"/>
            <w:right w:val="none" w:sz="0" w:space="0" w:color="auto"/>
          </w:divBdr>
        </w:div>
        <w:div w:id="1569414409">
          <w:marLeft w:val="480"/>
          <w:marRight w:val="0"/>
          <w:marTop w:val="0"/>
          <w:marBottom w:val="0"/>
          <w:divBdr>
            <w:top w:val="none" w:sz="0" w:space="0" w:color="auto"/>
            <w:left w:val="none" w:sz="0" w:space="0" w:color="auto"/>
            <w:bottom w:val="none" w:sz="0" w:space="0" w:color="auto"/>
            <w:right w:val="none" w:sz="0" w:space="0" w:color="auto"/>
          </w:divBdr>
        </w:div>
        <w:div w:id="1133251584">
          <w:marLeft w:val="480"/>
          <w:marRight w:val="0"/>
          <w:marTop w:val="0"/>
          <w:marBottom w:val="0"/>
          <w:divBdr>
            <w:top w:val="none" w:sz="0" w:space="0" w:color="auto"/>
            <w:left w:val="none" w:sz="0" w:space="0" w:color="auto"/>
            <w:bottom w:val="none" w:sz="0" w:space="0" w:color="auto"/>
            <w:right w:val="none" w:sz="0" w:space="0" w:color="auto"/>
          </w:divBdr>
        </w:div>
        <w:div w:id="1741555091">
          <w:marLeft w:val="480"/>
          <w:marRight w:val="0"/>
          <w:marTop w:val="0"/>
          <w:marBottom w:val="0"/>
          <w:divBdr>
            <w:top w:val="none" w:sz="0" w:space="0" w:color="auto"/>
            <w:left w:val="none" w:sz="0" w:space="0" w:color="auto"/>
            <w:bottom w:val="none" w:sz="0" w:space="0" w:color="auto"/>
            <w:right w:val="none" w:sz="0" w:space="0" w:color="auto"/>
          </w:divBdr>
        </w:div>
        <w:div w:id="1342901644">
          <w:marLeft w:val="480"/>
          <w:marRight w:val="0"/>
          <w:marTop w:val="0"/>
          <w:marBottom w:val="0"/>
          <w:divBdr>
            <w:top w:val="none" w:sz="0" w:space="0" w:color="auto"/>
            <w:left w:val="none" w:sz="0" w:space="0" w:color="auto"/>
            <w:bottom w:val="none" w:sz="0" w:space="0" w:color="auto"/>
            <w:right w:val="none" w:sz="0" w:space="0" w:color="auto"/>
          </w:divBdr>
        </w:div>
        <w:div w:id="785543985">
          <w:marLeft w:val="480"/>
          <w:marRight w:val="0"/>
          <w:marTop w:val="0"/>
          <w:marBottom w:val="0"/>
          <w:divBdr>
            <w:top w:val="none" w:sz="0" w:space="0" w:color="auto"/>
            <w:left w:val="none" w:sz="0" w:space="0" w:color="auto"/>
            <w:bottom w:val="none" w:sz="0" w:space="0" w:color="auto"/>
            <w:right w:val="none" w:sz="0" w:space="0" w:color="auto"/>
          </w:divBdr>
        </w:div>
        <w:div w:id="1392999253">
          <w:marLeft w:val="480"/>
          <w:marRight w:val="0"/>
          <w:marTop w:val="0"/>
          <w:marBottom w:val="0"/>
          <w:divBdr>
            <w:top w:val="none" w:sz="0" w:space="0" w:color="auto"/>
            <w:left w:val="none" w:sz="0" w:space="0" w:color="auto"/>
            <w:bottom w:val="none" w:sz="0" w:space="0" w:color="auto"/>
            <w:right w:val="none" w:sz="0" w:space="0" w:color="auto"/>
          </w:divBdr>
        </w:div>
        <w:div w:id="235827011">
          <w:marLeft w:val="480"/>
          <w:marRight w:val="0"/>
          <w:marTop w:val="0"/>
          <w:marBottom w:val="0"/>
          <w:divBdr>
            <w:top w:val="none" w:sz="0" w:space="0" w:color="auto"/>
            <w:left w:val="none" w:sz="0" w:space="0" w:color="auto"/>
            <w:bottom w:val="none" w:sz="0" w:space="0" w:color="auto"/>
            <w:right w:val="none" w:sz="0" w:space="0" w:color="auto"/>
          </w:divBdr>
        </w:div>
        <w:div w:id="421100018">
          <w:marLeft w:val="480"/>
          <w:marRight w:val="0"/>
          <w:marTop w:val="0"/>
          <w:marBottom w:val="0"/>
          <w:divBdr>
            <w:top w:val="none" w:sz="0" w:space="0" w:color="auto"/>
            <w:left w:val="none" w:sz="0" w:space="0" w:color="auto"/>
            <w:bottom w:val="none" w:sz="0" w:space="0" w:color="auto"/>
            <w:right w:val="none" w:sz="0" w:space="0" w:color="auto"/>
          </w:divBdr>
        </w:div>
      </w:divsChild>
    </w:div>
    <w:div w:id="1404525375">
      <w:bodyDiv w:val="1"/>
      <w:marLeft w:val="0"/>
      <w:marRight w:val="0"/>
      <w:marTop w:val="0"/>
      <w:marBottom w:val="0"/>
      <w:divBdr>
        <w:top w:val="none" w:sz="0" w:space="0" w:color="auto"/>
        <w:left w:val="none" w:sz="0" w:space="0" w:color="auto"/>
        <w:bottom w:val="none" w:sz="0" w:space="0" w:color="auto"/>
        <w:right w:val="none" w:sz="0" w:space="0" w:color="auto"/>
      </w:divBdr>
    </w:div>
    <w:div w:id="1404526869">
      <w:bodyDiv w:val="1"/>
      <w:marLeft w:val="0"/>
      <w:marRight w:val="0"/>
      <w:marTop w:val="0"/>
      <w:marBottom w:val="0"/>
      <w:divBdr>
        <w:top w:val="none" w:sz="0" w:space="0" w:color="auto"/>
        <w:left w:val="none" w:sz="0" w:space="0" w:color="auto"/>
        <w:bottom w:val="none" w:sz="0" w:space="0" w:color="auto"/>
        <w:right w:val="none" w:sz="0" w:space="0" w:color="auto"/>
      </w:divBdr>
    </w:div>
    <w:div w:id="1406223313">
      <w:bodyDiv w:val="1"/>
      <w:marLeft w:val="0"/>
      <w:marRight w:val="0"/>
      <w:marTop w:val="0"/>
      <w:marBottom w:val="0"/>
      <w:divBdr>
        <w:top w:val="none" w:sz="0" w:space="0" w:color="auto"/>
        <w:left w:val="none" w:sz="0" w:space="0" w:color="auto"/>
        <w:bottom w:val="none" w:sz="0" w:space="0" w:color="auto"/>
        <w:right w:val="none" w:sz="0" w:space="0" w:color="auto"/>
      </w:divBdr>
    </w:div>
    <w:div w:id="1407875320">
      <w:bodyDiv w:val="1"/>
      <w:marLeft w:val="0"/>
      <w:marRight w:val="0"/>
      <w:marTop w:val="0"/>
      <w:marBottom w:val="0"/>
      <w:divBdr>
        <w:top w:val="none" w:sz="0" w:space="0" w:color="auto"/>
        <w:left w:val="none" w:sz="0" w:space="0" w:color="auto"/>
        <w:bottom w:val="none" w:sz="0" w:space="0" w:color="auto"/>
        <w:right w:val="none" w:sz="0" w:space="0" w:color="auto"/>
      </w:divBdr>
    </w:div>
    <w:div w:id="1410998025">
      <w:bodyDiv w:val="1"/>
      <w:marLeft w:val="0"/>
      <w:marRight w:val="0"/>
      <w:marTop w:val="0"/>
      <w:marBottom w:val="0"/>
      <w:divBdr>
        <w:top w:val="none" w:sz="0" w:space="0" w:color="auto"/>
        <w:left w:val="none" w:sz="0" w:space="0" w:color="auto"/>
        <w:bottom w:val="none" w:sz="0" w:space="0" w:color="auto"/>
        <w:right w:val="none" w:sz="0" w:space="0" w:color="auto"/>
      </w:divBdr>
    </w:div>
    <w:div w:id="1411270888">
      <w:bodyDiv w:val="1"/>
      <w:marLeft w:val="0"/>
      <w:marRight w:val="0"/>
      <w:marTop w:val="0"/>
      <w:marBottom w:val="0"/>
      <w:divBdr>
        <w:top w:val="none" w:sz="0" w:space="0" w:color="auto"/>
        <w:left w:val="none" w:sz="0" w:space="0" w:color="auto"/>
        <w:bottom w:val="none" w:sz="0" w:space="0" w:color="auto"/>
        <w:right w:val="none" w:sz="0" w:space="0" w:color="auto"/>
      </w:divBdr>
    </w:div>
    <w:div w:id="1412703851">
      <w:bodyDiv w:val="1"/>
      <w:marLeft w:val="0"/>
      <w:marRight w:val="0"/>
      <w:marTop w:val="0"/>
      <w:marBottom w:val="0"/>
      <w:divBdr>
        <w:top w:val="none" w:sz="0" w:space="0" w:color="auto"/>
        <w:left w:val="none" w:sz="0" w:space="0" w:color="auto"/>
        <w:bottom w:val="none" w:sz="0" w:space="0" w:color="auto"/>
        <w:right w:val="none" w:sz="0" w:space="0" w:color="auto"/>
      </w:divBdr>
      <w:divsChild>
        <w:div w:id="671108348">
          <w:marLeft w:val="480"/>
          <w:marRight w:val="0"/>
          <w:marTop w:val="0"/>
          <w:marBottom w:val="0"/>
          <w:divBdr>
            <w:top w:val="none" w:sz="0" w:space="0" w:color="auto"/>
            <w:left w:val="none" w:sz="0" w:space="0" w:color="auto"/>
            <w:bottom w:val="none" w:sz="0" w:space="0" w:color="auto"/>
            <w:right w:val="none" w:sz="0" w:space="0" w:color="auto"/>
          </w:divBdr>
        </w:div>
        <w:div w:id="2055617903">
          <w:marLeft w:val="480"/>
          <w:marRight w:val="0"/>
          <w:marTop w:val="0"/>
          <w:marBottom w:val="0"/>
          <w:divBdr>
            <w:top w:val="none" w:sz="0" w:space="0" w:color="auto"/>
            <w:left w:val="none" w:sz="0" w:space="0" w:color="auto"/>
            <w:bottom w:val="none" w:sz="0" w:space="0" w:color="auto"/>
            <w:right w:val="none" w:sz="0" w:space="0" w:color="auto"/>
          </w:divBdr>
        </w:div>
        <w:div w:id="1618215990">
          <w:marLeft w:val="480"/>
          <w:marRight w:val="0"/>
          <w:marTop w:val="0"/>
          <w:marBottom w:val="0"/>
          <w:divBdr>
            <w:top w:val="none" w:sz="0" w:space="0" w:color="auto"/>
            <w:left w:val="none" w:sz="0" w:space="0" w:color="auto"/>
            <w:bottom w:val="none" w:sz="0" w:space="0" w:color="auto"/>
            <w:right w:val="none" w:sz="0" w:space="0" w:color="auto"/>
          </w:divBdr>
        </w:div>
        <w:div w:id="144395181">
          <w:marLeft w:val="480"/>
          <w:marRight w:val="0"/>
          <w:marTop w:val="0"/>
          <w:marBottom w:val="0"/>
          <w:divBdr>
            <w:top w:val="none" w:sz="0" w:space="0" w:color="auto"/>
            <w:left w:val="none" w:sz="0" w:space="0" w:color="auto"/>
            <w:bottom w:val="none" w:sz="0" w:space="0" w:color="auto"/>
            <w:right w:val="none" w:sz="0" w:space="0" w:color="auto"/>
          </w:divBdr>
        </w:div>
        <w:div w:id="1014847857">
          <w:marLeft w:val="480"/>
          <w:marRight w:val="0"/>
          <w:marTop w:val="0"/>
          <w:marBottom w:val="0"/>
          <w:divBdr>
            <w:top w:val="none" w:sz="0" w:space="0" w:color="auto"/>
            <w:left w:val="none" w:sz="0" w:space="0" w:color="auto"/>
            <w:bottom w:val="none" w:sz="0" w:space="0" w:color="auto"/>
            <w:right w:val="none" w:sz="0" w:space="0" w:color="auto"/>
          </w:divBdr>
        </w:div>
        <w:div w:id="1702851453">
          <w:marLeft w:val="480"/>
          <w:marRight w:val="0"/>
          <w:marTop w:val="0"/>
          <w:marBottom w:val="0"/>
          <w:divBdr>
            <w:top w:val="none" w:sz="0" w:space="0" w:color="auto"/>
            <w:left w:val="none" w:sz="0" w:space="0" w:color="auto"/>
            <w:bottom w:val="none" w:sz="0" w:space="0" w:color="auto"/>
            <w:right w:val="none" w:sz="0" w:space="0" w:color="auto"/>
          </w:divBdr>
        </w:div>
        <w:div w:id="977102343">
          <w:marLeft w:val="480"/>
          <w:marRight w:val="0"/>
          <w:marTop w:val="0"/>
          <w:marBottom w:val="0"/>
          <w:divBdr>
            <w:top w:val="none" w:sz="0" w:space="0" w:color="auto"/>
            <w:left w:val="none" w:sz="0" w:space="0" w:color="auto"/>
            <w:bottom w:val="none" w:sz="0" w:space="0" w:color="auto"/>
            <w:right w:val="none" w:sz="0" w:space="0" w:color="auto"/>
          </w:divBdr>
        </w:div>
        <w:div w:id="911429529">
          <w:marLeft w:val="480"/>
          <w:marRight w:val="0"/>
          <w:marTop w:val="0"/>
          <w:marBottom w:val="0"/>
          <w:divBdr>
            <w:top w:val="none" w:sz="0" w:space="0" w:color="auto"/>
            <w:left w:val="none" w:sz="0" w:space="0" w:color="auto"/>
            <w:bottom w:val="none" w:sz="0" w:space="0" w:color="auto"/>
            <w:right w:val="none" w:sz="0" w:space="0" w:color="auto"/>
          </w:divBdr>
        </w:div>
        <w:div w:id="1000039240">
          <w:marLeft w:val="480"/>
          <w:marRight w:val="0"/>
          <w:marTop w:val="0"/>
          <w:marBottom w:val="0"/>
          <w:divBdr>
            <w:top w:val="none" w:sz="0" w:space="0" w:color="auto"/>
            <w:left w:val="none" w:sz="0" w:space="0" w:color="auto"/>
            <w:bottom w:val="none" w:sz="0" w:space="0" w:color="auto"/>
            <w:right w:val="none" w:sz="0" w:space="0" w:color="auto"/>
          </w:divBdr>
        </w:div>
        <w:div w:id="1501003545">
          <w:marLeft w:val="480"/>
          <w:marRight w:val="0"/>
          <w:marTop w:val="0"/>
          <w:marBottom w:val="0"/>
          <w:divBdr>
            <w:top w:val="none" w:sz="0" w:space="0" w:color="auto"/>
            <w:left w:val="none" w:sz="0" w:space="0" w:color="auto"/>
            <w:bottom w:val="none" w:sz="0" w:space="0" w:color="auto"/>
            <w:right w:val="none" w:sz="0" w:space="0" w:color="auto"/>
          </w:divBdr>
        </w:div>
        <w:div w:id="2122068811">
          <w:marLeft w:val="480"/>
          <w:marRight w:val="0"/>
          <w:marTop w:val="0"/>
          <w:marBottom w:val="0"/>
          <w:divBdr>
            <w:top w:val="none" w:sz="0" w:space="0" w:color="auto"/>
            <w:left w:val="none" w:sz="0" w:space="0" w:color="auto"/>
            <w:bottom w:val="none" w:sz="0" w:space="0" w:color="auto"/>
            <w:right w:val="none" w:sz="0" w:space="0" w:color="auto"/>
          </w:divBdr>
        </w:div>
        <w:div w:id="1464158174">
          <w:marLeft w:val="480"/>
          <w:marRight w:val="0"/>
          <w:marTop w:val="0"/>
          <w:marBottom w:val="0"/>
          <w:divBdr>
            <w:top w:val="none" w:sz="0" w:space="0" w:color="auto"/>
            <w:left w:val="none" w:sz="0" w:space="0" w:color="auto"/>
            <w:bottom w:val="none" w:sz="0" w:space="0" w:color="auto"/>
            <w:right w:val="none" w:sz="0" w:space="0" w:color="auto"/>
          </w:divBdr>
        </w:div>
        <w:div w:id="967321369">
          <w:marLeft w:val="480"/>
          <w:marRight w:val="0"/>
          <w:marTop w:val="0"/>
          <w:marBottom w:val="0"/>
          <w:divBdr>
            <w:top w:val="none" w:sz="0" w:space="0" w:color="auto"/>
            <w:left w:val="none" w:sz="0" w:space="0" w:color="auto"/>
            <w:bottom w:val="none" w:sz="0" w:space="0" w:color="auto"/>
            <w:right w:val="none" w:sz="0" w:space="0" w:color="auto"/>
          </w:divBdr>
        </w:div>
        <w:div w:id="173958230">
          <w:marLeft w:val="480"/>
          <w:marRight w:val="0"/>
          <w:marTop w:val="0"/>
          <w:marBottom w:val="0"/>
          <w:divBdr>
            <w:top w:val="none" w:sz="0" w:space="0" w:color="auto"/>
            <w:left w:val="none" w:sz="0" w:space="0" w:color="auto"/>
            <w:bottom w:val="none" w:sz="0" w:space="0" w:color="auto"/>
            <w:right w:val="none" w:sz="0" w:space="0" w:color="auto"/>
          </w:divBdr>
        </w:div>
        <w:div w:id="1385835057">
          <w:marLeft w:val="480"/>
          <w:marRight w:val="0"/>
          <w:marTop w:val="0"/>
          <w:marBottom w:val="0"/>
          <w:divBdr>
            <w:top w:val="none" w:sz="0" w:space="0" w:color="auto"/>
            <w:left w:val="none" w:sz="0" w:space="0" w:color="auto"/>
            <w:bottom w:val="none" w:sz="0" w:space="0" w:color="auto"/>
            <w:right w:val="none" w:sz="0" w:space="0" w:color="auto"/>
          </w:divBdr>
        </w:div>
        <w:div w:id="755327021">
          <w:marLeft w:val="480"/>
          <w:marRight w:val="0"/>
          <w:marTop w:val="0"/>
          <w:marBottom w:val="0"/>
          <w:divBdr>
            <w:top w:val="none" w:sz="0" w:space="0" w:color="auto"/>
            <w:left w:val="none" w:sz="0" w:space="0" w:color="auto"/>
            <w:bottom w:val="none" w:sz="0" w:space="0" w:color="auto"/>
            <w:right w:val="none" w:sz="0" w:space="0" w:color="auto"/>
          </w:divBdr>
        </w:div>
        <w:div w:id="1439107004">
          <w:marLeft w:val="480"/>
          <w:marRight w:val="0"/>
          <w:marTop w:val="0"/>
          <w:marBottom w:val="0"/>
          <w:divBdr>
            <w:top w:val="none" w:sz="0" w:space="0" w:color="auto"/>
            <w:left w:val="none" w:sz="0" w:space="0" w:color="auto"/>
            <w:bottom w:val="none" w:sz="0" w:space="0" w:color="auto"/>
            <w:right w:val="none" w:sz="0" w:space="0" w:color="auto"/>
          </w:divBdr>
        </w:div>
        <w:div w:id="1333145235">
          <w:marLeft w:val="480"/>
          <w:marRight w:val="0"/>
          <w:marTop w:val="0"/>
          <w:marBottom w:val="0"/>
          <w:divBdr>
            <w:top w:val="none" w:sz="0" w:space="0" w:color="auto"/>
            <w:left w:val="none" w:sz="0" w:space="0" w:color="auto"/>
            <w:bottom w:val="none" w:sz="0" w:space="0" w:color="auto"/>
            <w:right w:val="none" w:sz="0" w:space="0" w:color="auto"/>
          </w:divBdr>
        </w:div>
      </w:divsChild>
    </w:div>
    <w:div w:id="1412966533">
      <w:bodyDiv w:val="1"/>
      <w:marLeft w:val="0"/>
      <w:marRight w:val="0"/>
      <w:marTop w:val="0"/>
      <w:marBottom w:val="0"/>
      <w:divBdr>
        <w:top w:val="none" w:sz="0" w:space="0" w:color="auto"/>
        <w:left w:val="none" w:sz="0" w:space="0" w:color="auto"/>
        <w:bottom w:val="none" w:sz="0" w:space="0" w:color="auto"/>
        <w:right w:val="none" w:sz="0" w:space="0" w:color="auto"/>
      </w:divBdr>
    </w:div>
    <w:div w:id="1413816295">
      <w:bodyDiv w:val="1"/>
      <w:marLeft w:val="0"/>
      <w:marRight w:val="0"/>
      <w:marTop w:val="0"/>
      <w:marBottom w:val="0"/>
      <w:divBdr>
        <w:top w:val="none" w:sz="0" w:space="0" w:color="auto"/>
        <w:left w:val="none" w:sz="0" w:space="0" w:color="auto"/>
        <w:bottom w:val="none" w:sz="0" w:space="0" w:color="auto"/>
        <w:right w:val="none" w:sz="0" w:space="0" w:color="auto"/>
      </w:divBdr>
      <w:divsChild>
        <w:div w:id="211771565">
          <w:marLeft w:val="480"/>
          <w:marRight w:val="0"/>
          <w:marTop w:val="0"/>
          <w:marBottom w:val="0"/>
          <w:divBdr>
            <w:top w:val="none" w:sz="0" w:space="0" w:color="auto"/>
            <w:left w:val="none" w:sz="0" w:space="0" w:color="auto"/>
            <w:bottom w:val="none" w:sz="0" w:space="0" w:color="auto"/>
            <w:right w:val="none" w:sz="0" w:space="0" w:color="auto"/>
          </w:divBdr>
        </w:div>
        <w:div w:id="1649357031">
          <w:marLeft w:val="480"/>
          <w:marRight w:val="0"/>
          <w:marTop w:val="0"/>
          <w:marBottom w:val="0"/>
          <w:divBdr>
            <w:top w:val="none" w:sz="0" w:space="0" w:color="auto"/>
            <w:left w:val="none" w:sz="0" w:space="0" w:color="auto"/>
            <w:bottom w:val="none" w:sz="0" w:space="0" w:color="auto"/>
            <w:right w:val="none" w:sz="0" w:space="0" w:color="auto"/>
          </w:divBdr>
        </w:div>
        <w:div w:id="665209850">
          <w:marLeft w:val="480"/>
          <w:marRight w:val="0"/>
          <w:marTop w:val="0"/>
          <w:marBottom w:val="0"/>
          <w:divBdr>
            <w:top w:val="none" w:sz="0" w:space="0" w:color="auto"/>
            <w:left w:val="none" w:sz="0" w:space="0" w:color="auto"/>
            <w:bottom w:val="none" w:sz="0" w:space="0" w:color="auto"/>
            <w:right w:val="none" w:sz="0" w:space="0" w:color="auto"/>
          </w:divBdr>
        </w:div>
        <w:div w:id="1473673037">
          <w:marLeft w:val="480"/>
          <w:marRight w:val="0"/>
          <w:marTop w:val="0"/>
          <w:marBottom w:val="0"/>
          <w:divBdr>
            <w:top w:val="none" w:sz="0" w:space="0" w:color="auto"/>
            <w:left w:val="none" w:sz="0" w:space="0" w:color="auto"/>
            <w:bottom w:val="none" w:sz="0" w:space="0" w:color="auto"/>
            <w:right w:val="none" w:sz="0" w:space="0" w:color="auto"/>
          </w:divBdr>
        </w:div>
        <w:div w:id="2029719774">
          <w:marLeft w:val="480"/>
          <w:marRight w:val="0"/>
          <w:marTop w:val="0"/>
          <w:marBottom w:val="0"/>
          <w:divBdr>
            <w:top w:val="none" w:sz="0" w:space="0" w:color="auto"/>
            <w:left w:val="none" w:sz="0" w:space="0" w:color="auto"/>
            <w:bottom w:val="none" w:sz="0" w:space="0" w:color="auto"/>
            <w:right w:val="none" w:sz="0" w:space="0" w:color="auto"/>
          </w:divBdr>
        </w:div>
        <w:div w:id="604574867">
          <w:marLeft w:val="480"/>
          <w:marRight w:val="0"/>
          <w:marTop w:val="0"/>
          <w:marBottom w:val="0"/>
          <w:divBdr>
            <w:top w:val="none" w:sz="0" w:space="0" w:color="auto"/>
            <w:left w:val="none" w:sz="0" w:space="0" w:color="auto"/>
            <w:bottom w:val="none" w:sz="0" w:space="0" w:color="auto"/>
            <w:right w:val="none" w:sz="0" w:space="0" w:color="auto"/>
          </w:divBdr>
        </w:div>
        <w:div w:id="1643921826">
          <w:marLeft w:val="480"/>
          <w:marRight w:val="0"/>
          <w:marTop w:val="0"/>
          <w:marBottom w:val="0"/>
          <w:divBdr>
            <w:top w:val="none" w:sz="0" w:space="0" w:color="auto"/>
            <w:left w:val="none" w:sz="0" w:space="0" w:color="auto"/>
            <w:bottom w:val="none" w:sz="0" w:space="0" w:color="auto"/>
            <w:right w:val="none" w:sz="0" w:space="0" w:color="auto"/>
          </w:divBdr>
        </w:div>
        <w:div w:id="104007232">
          <w:marLeft w:val="480"/>
          <w:marRight w:val="0"/>
          <w:marTop w:val="0"/>
          <w:marBottom w:val="0"/>
          <w:divBdr>
            <w:top w:val="none" w:sz="0" w:space="0" w:color="auto"/>
            <w:left w:val="none" w:sz="0" w:space="0" w:color="auto"/>
            <w:bottom w:val="none" w:sz="0" w:space="0" w:color="auto"/>
            <w:right w:val="none" w:sz="0" w:space="0" w:color="auto"/>
          </w:divBdr>
        </w:div>
        <w:div w:id="1514958556">
          <w:marLeft w:val="480"/>
          <w:marRight w:val="0"/>
          <w:marTop w:val="0"/>
          <w:marBottom w:val="0"/>
          <w:divBdr>
            <w:top w:val="none" w:sz="0" w:space="0" w:color="auto"/>
            <w:left w:val="none" w:sz="0" w:space="0" w:color="auto"/>
            <w:bottom w:val="none" w:sz="0" w:space="0" w:color="auto"/>
            <w:right w:val="none" w:sz="0" w:space="0" w:color="auto"/>
          </w:divBdr>
        </w:div>
        <w:div w:id="98571415">
          <w:marLeft w:val="480"/>
          <w:marRight w:val="0"/>
          <w:marTop w:val="0"/>
          <w:marBottom w:val="0"/>
          <w:divBdr>
            <w:top w:val="none" w:sz="0" w:space="0" w:color="auto"/>
            <w:left w:val="none" w:sz="0" w:space="0" w:color="auto"/>
            <w:bottom w:val="none" w:sz="0" w:space="0" w:color="auto"/>
            <w:right w:val="none" w:sz="0" w:space="0" w:color="auto"/>
          </w:divBdr>
        </w:div>
        <w:div w:id="1685936196">
          <w:marLeft w:val="480"/>
          <w:marRight w:val="0"/>
          <w:marTop w:val="0"/>
          <w:marBottom w:val="0"/>
          <w:divBdr>
            <w:top w:val="none" w:sz="0" w:space="0" w:color="auto"/>
            <w:left w:val="none" w:sz="0" w:space="0" w:color="auto"/>
            <w:bottom w:val="none" w:sz="0" w:space="0" w:color="auto"/>
            <w:right w:val="none" w:sz="0" w:space="0" w:color="auto"/>
          </w:divBdr>
        </w:div>
        <w:div w:id="1418671781">
          <w:marLeft w:val="480"/>
          <w:marRight w:val="0"/>
          <w:marTop w:val="0"/>
          <w:marBottom w:val="0"/>
          <w:divBdr>
            <w:top w:val="none" w:sz="0" w:space="0" w:color="auto"/>
            <w:left w:val="none" w:sz="0" w:space="0" w:color="auto"/>
            <w:bottom w:val="none" w:sz="0" w:space="0" w:color="auto"/>
            <w:right w:val="none" w:sz="0" w:space="0" w:color="auto"/>
          </w:divBdr>
        </w:div>
        <w:div w:id="27873262">
          <w:marLeft w:val="480"/>
          <w:marRight w:val="0"/>
          <w:marTop w:val="0"/>
          <w:marBottom w:val="0"/>
          <w:divBdr>
            <w:top w:val="none" w:sz="0" w:space="0" w:color="auto"/>
            <w:left w:val="none" w:sz="0" w:space="0" w:color="auto"/>
            <w:bottom w:val="none" w:sz="0" w:space="0" w:color="auto"/>
            <w:right w:val="none" w:sz="0" w:space="0" w:color="auto"/>
          </w:divBdr>
        </w:div>
        <w:div w:id="1972705417">
          <w:marLeft w:val="480"/>
          <w:marRight w:val="0"/>
          <w:marTop w:val="0"/>
          <w:marBottom w:val="0"/>
          <w:divBdr>
            <w:top w:val="none" w:sz="0" w:space="0" w:color="auto"/>
            <w:left w:val="none" w:sz="0" w:space="0" w:color="auto"/>
            <w:bottom w:val="none" w:sz="0" w:space="0" w:color="auto"/>
            <w:right w:val="none" w:sz="0" w:space="0" w:color="auto"/>
          </w:divBdr>
        </w:div>
        <w:div w:id="1339310604">
          <w:marLeft w:val="480"/>
          <w:marRight w:val="0"/>
          <w:marTop w:val="0"/>
          <w:marBottom w:val="0"/>
          <w:divBdr>
            <w:top w:val="none" w:sz="0" w:space="0" w:color="auto"/>
            <w:left w:val="none" w:sz="0" w:space="0" w:color="auto"/>
            <w:bottom w:val="none" w:sz="0" w:space="0" w:color="auto"/>
            <w:right w:val="none" w:sz="0" w:space="0" w:color="auto"/>
          </w:divBdr>
        </w:div>
        <w:div w:id="1602030210">
          <w:marLeft w:val="480"/>
          <w:marRight w:val="0"/>
          <w:marTop w:val="0"/>
          <w:marBottom w:val="0"/>
          <w:divBdr>
            <w:top w:val="none" w:sz="0" w:space="0" w:color="auto"/>
            <w:left w:val="none" w:sz="0" w:space="0" w:color="auto"/>
            <w:bottom w:val="none" w:sz="0" w:space="0" w:color="auto"/>
            <w:right w:val="none" w:sz="0" w:space="0" w:color="auto"/>
          </w:divBdr>
        </w:div>
        <w:div w:id="844980533">
          <w:marLeft w:val="480"/>
          <w:marRight w:val="0"/>
          <w:marTop w:val="0"/>
          <w:marBottom w:val="0"/>
          <w:divBdr>
            <w:top w:val="none" w:sz="0" w:space="0" w:color="auto"/>
            <w:left w:val="none" w:sz="0" w:space="0" w:color="auto"/>
            <w:bottom w:val="none" w:sz="0" w:space="0" w:color="auto"/>
            <w:right w:val="none" w:sz="0" w:space="0" w:color="auto"/>
          </w:divBdr>
        </w:div>
        <w:div w:id="1084033610">
          <w:marLeft w:val="480"/>
          <w:marRight w:val="0"/>
          <w:marTop w:val="0"/>
          <w:marBottom w:val="0"/>
          <w:divBdr>
            <w:top w:val="none" w:sz="0" w:space="0" w:color="auto"/>
            <w:left w:val="none" w:sz="0" w:space="0" w:color="auto"/>
            <w:bottom w:val="none" w:sz="0" w:space="0" w:color="auto"/>
            <w:right w:val="none" w:sz="0" w:space="0" w:color="auto"/>
          </w:divBdr>
        </w:div>
        <w:div w:id="1339697239">
          <w:marLeft w:val="480"/>
          <w:marRight w:val="0"/>
          <w:marTop w:val="0"/>
          <w:marBottom w:val="0"/>
          <w:divBdr>
            <w:top w:val="none" w:sz="0" w:space="0" w:color="auto"/>
            <w:left w:val="none" w:sz="0" w:space="0" w:color="auto"/>
            <w:bottom w:val="none" w:sz="0" w:space="0" w:color="auto"/>
            <w:right w:val="none" w:sz="0" w:space="0" w:color="auto"/>
          </w:divBdr>
        </w:div>
        <w:div w:id="529878540">
          <w:marLeft w:val="480"/>
          <w:marRight w:val="0"/>
          <w:marTop w:val="0"/>
          <w:marBottom w:val="0"/>
          <w:divBdr>
            <w:top w:val="none" w:sz="0" w:space="0" w:color="auto"/>
            <w:left w:val="none" w:sz="0" w:space="0" w:color="auto"/>
            <w:bottom w:val="none" w:sz="0" w:space="0" w:color="auto"/>
            <w:right w:val="none" w:sz="0" w:space="0" w:color="auto"/>
          </w:divBdr>
        </w:div>
        <w:div w:id="1361934874">
          <w:marLeft w:val="480"/>
          <w:marRight w:val="0"/>
          <w:marTop w:val="0"/>
          <w:marBottom w:val="0"/>
          <w:divBdr>
            <w:top w:val="none" w:sz="0" w:space="0" w:color="auto"/>
            <w:left w:val="none" w:sz="0" w:space="0" w:color="auto"/>
            <w:bottom w:val="none" w:sz="0" w:space="0" w:color="auto"/>
            <w:right w:val="none" w:sz="0" w:space="0" w:color="auto"/>
          </w:divBdr>
        </w:div>
        <w:div w:id="1866869633">
          <w:marLeft w:val="480"/>
          <w:marRight w:val="0"/>
          <w:marTop w:val="0"/>
          <w:marBottom w:val="0"/>
          <w:divBdr>
            <w:top w:val="none" w:sz="0" w:space="0" w:color="auto"/>
            <w:left w:val="none" w:sz="0" w:space="0" w:color="auto"/>
            <w:bottom w:val="none" w:sz="0" w:space="0" w:color="auto"/>
            <w:right w:val="none" w:sz="0" w:space="0" w:color="auto"/>
          </w:divBdr>
        </w:div>
        <w:div w:id="298611678">
          <w:marLeft w:val="480"/>
          <w:marRight w:val="0"/>
          <w:marTop w:val="0"/>
          <w:marBottom w:val="0"/>
          <w:divBdr>
            <w:top w:val="none" w:sz="0" w:space="0" w:color="auto"/>
            <w:left w:val="none" w:sz="0" w:space="0" w:color="auto"/>
            <w:bottom w:val="none" w:sz="0" w:space="0" w:color="auto"/>
            <w:right w:val="none" w:sz="0" w:space="0" w:color="auto"/>
          </w:divBdr>
        </w:div>
        <w:div w:id="920673543">
          <w:marLeft w:val="480"/>
          <w:marRight w:val="0"/>
          <w:marTop w:val="0"/>
          <w:marBottom w:val="0"/>
          <w:divBdr>
            <w:top w:val="none" w:sz="0" w:space="0" w:color="auto"/>
            <w:left w:val="none" w:sz="0" w:space="0" w:color="auto"/>
            <w:bottom w:val="none" w:sz="0" w:space="0" w:color="auto"/>
            <w:right w:val="none" w:sz="0" w:space="0" w:color="auto"/>
          </w:divBdr>
        </w:div>
        <w:div w:id="1843665442">
          <w:marLeft w:val="480"/>
          <w:marRight w:val="0"/>
          <w:marTop w:val="0"/>
          <w:marBottom w:val="0"/>
          <w:divBdr>
            <w:top w:val="none" w:sz="0" w:space="0" w:color="auto"/>
            <w:left w:val="none" w:sz="0" w:space="0" w:color="auto"/>
            <w:bottom w:val="none" w:sz="0" w:space="0" w:color="auto"/>
            <w:right w:val="none" w:sz="0" w:space="0" w:color="auto"/>
          </w:divBdr>
        </w:div>
        <w:div w:id="602227261">
          <w:marLeft w:val="480"/>
          <w:marRight w:val="0"/>
          <w:marTop w:val="0"/>
          <w:marBottom w:val="0"/>
          <w:divBdr>
            <w:top w:val="none" w:sz="0" w:space="0" w:color="auto"/>
            <w:left w:val="none" w:sz="0" w:space="0" w:color="auto"/>
            <w:bottom w:val="none" w:sz="0" w:space="0" w:color="auto"/>
            <w:right w:val="none" w:sz="0" w:space="0" w:color="auto"/>
          </w:divBdr>
        </w:div>
        <w:div w:id="768357705">
          <w:marLeft w:val="480"/>
          <w:marRight w:val="0"/>
          <w:marTop w:val="0"/>
          <w:marBottom w:val="0"/>
          <w:divBdr>
            <w:top w:val="none" w:sz="0" w:space="0" w:color="auto"/>
            <w:left w:val="none" w:sz="0" w:space="0" w:color="auto"/>
            <w:bottom w:val="none" w:sz="0" w:space="0" w:color="auto"/>
            <w:right w:val="none" w:sz="0" w:space="0" w:color="auto"/>
          </w:divBdr>
        </w:div>
        <w:div w:id="1188716023">
          <w:marLeft w:val="480"/>
          <w:marRight w:val="0"/>
          <w:marTop w:val="0"/>
          <w:marBottom w:val="0"/>
          <w:divBdr>
            <w:top w:val="none" w:sz="0" w:space="0" w:color="auto"/>
            <w:left w:val="none" w:sz="0" w:space="0" w:color="auto"/>
            <w:bottom w:val="none" w:sz="0" w:space="0" w:color="auto"/>
            <w:right w:val="none" w:sz="0" w:space="0" w:color="auto"/>
          </w:divBdr>
        </w:div>
        <w:div w:id="1961841566">
          <w:marLeft w:val="480"/>
          <w:marRight w:val="0"/>
          <w:marTop w:val="0"/>
          <w:marBottom w:val="0"/>
          <w:divBdr>
            <w:top w:val="none" w:sz="0" w:space="0" w:color="auto"/>
            <w:left w:val="none" w:sz="0" w:space="0" w:color="auto"/>
            <w:bottom w:val="none" w:sz="0" w:space="0" w:color="auto"/>
            <w:right w:val="none" w:sz="0" w:space="0" w:color="auto"/>
          </w:divBdr>
        </w:div>
        <w:div w:id="133449473">
          <w:marLeft w:val="480"/>
          <w:marRight w:val="0"/>
          <w:marTop w:val="0"/>
          <w:marBottom w:val="0"/>
          <w:divBdr>
            <w:top w:val="none" w:sz="0" w:space="0" w:color="auto"/>
            <w:left w:val="none" w:sz="0" w:space="0" w:color="auto"/>
            <w:bottom w:val="none" w:sz="0" w:space="0" w:color="auto"/>
            <w:right w:val="none" w:sz="0" w:space="0" w:color="auto"/>
          </w:divBdr>
        </w:div>
        <w:div w:id="21833643">
          <w:marLeft w:val="480"/>
          <w:marRight w:val="0"/>
          <w:marTop w:val="0"/>
          <w:marBottom w:val="0"/>
          <w:divBdr>
            <w:top w:val="none" w:sz="0" w:space="0" w:color="auto"/>
            <w:left w:val="none" w:sz="0" w:space="0" w:color="auto"/>
            <w:bottom w:val="none" w:sz="0" w:space="0" w:color="auto"/>
            <w:right w:val="none" w:sz="0" w:space="0" w:color="auto"/>
          </w:divBdr>
        </w:div>
        <w:div w:id="1795098528">
          <w:marLeft w:val="480"/>
          <w:marRight w:val="0"/>
          <w:marTop w:val="0"/>
          <w:marBottom w:val="0"/>
          <w:divBdr>
            <w:top w:val="none" w:sz="0" w:space="0" w:color="auto"/>
            <w:left w:val="none" w:sz="0" w:space="0" w:color="auto"/>
            <w:bottom w:val="none" w:sz="0" w:space="0" w:color="auto"/>
            <w:right w:val="none" w:sz="0" w:space="0" w:color="auto"/>
          </w:divBdr>
        </w:div>
        <w:div w:id="35858832">
          <w:marLeft w:val="480"/>
          <w:marRight w:val="0"/>
          <w:marTop w:val="0"/>
          <w:marBottom w:val="0"/>
          <w:divBdr>
            <w:top w:val="none" w:sz="0" w:space="0" w:color="auto"/>
            <w:left w:val="none" w:sz="0" w:space="0" w:color="auto"/>
            <w:bottom w:val="none" w:sz="0" w:space="0" w:color="auto"/>
            <w:right w:val="none" w:sz="0" w:space="0" w:color="auto"/>
          </w:divBdr>
        </w:div>
        <w:div w:id="525826186">
          <w:marLeft w:val="480"/>
          <w:marRight w:val="0"/>
          <w:marTop w:val="0"/>
          <w:marBottom w:val="0"/>
          <w:divBdr>
            <w:top w:val="none" w:sz="0" w:space="0" w:color="auto"/>
            <w:left w:val="none" w:sz="0" w:space="0" w:color="auto"/>
            <w:bottom w:val="none" w:sz="0" w:space="0" w:color="auto"/>
            <w:right w:val="none" w:sz="0" w:space="0" w:color="auto"/>
          </w:divBdr>
        </w:div>
        <w:div w:id="1885478457">
          <w:marLeft w:val="480"/>
          <w:marRight w:val="0"/>
          <w:marTop w:val="0"/>
          <w:marBottom w:val="0"/>
          <w:divBdr>
            <w:top w:val="none" w:sz="0" w:space="0" w:color="auto"/>
            <w:left w:val="none" w:sz="0" w:space="0" w:color="auto"/>
            <w:bottom w:val="none" w:sz="0" w:space="0" w:color="auto"/>
            <w:right w:val="none" w:sz="0" w:space="0" w:color="auto"/>
          </w:divBdr>
        </w:div>
        <w:div w:id="2048555169">
          <w:marLeft w:val="480"/>
          <w:marRight w:val="0"/>
          <w:marTop w:val="0"/>
          <w:marBottom w:val="0"/>
          <w:divBdr>
            <w:top w:val="none" w:sz="0" w:space="0" w:color="auto"/>
            <w:left w:val="none" w:sz="0" w:space="0" w:color="auto"/>
            <w:bottom w:val="none" w:sz="0" w:space="0" w:color="auto"/>
            <w:right w:val="none" w:sz="0" w:space="0" w:color="auto"/>
          </w:divBdr>
        </w:div>
        <w:div w:id="1656375781">
          <w:marLeft w:val="480"/>
          <w:marRight w:val="0"/>
          <w:marTop w:val="0"/>
          <w:marBottom w:val="0"/>
          <w:divBdr>
            <w:top w:val="none" w:sz="0" w:space="0" w:color="auto"/>
            <w:left w:val="none" w:sz="0" w:space="0" w:color="auto"/>
            <w:bottom w:val="none" w:sz="0" w:space="0" w:color="auto"/>
            <w:right w:val="none" w:sz="0" w:space="0" w:color="auto"/>
          </w:divBdr>
        </w:div>
        <w:div w:id="1929805378">
          <w:marLeft w:val="480"/>
          <w:marRight w:val="0"/>
          <w:marTop w:val="0"/>
          <w:marBottom w:val="0"/>
          <w:divBdr>
            <w:top w:val="none" w:sz="0" w:space="0" w:color="auto"/>
            <w:left w:val="none" w:sz="0" w:space="0" w:color="auto"/>
            <w:bottom w:val="none" w:sz="0" w:space="0" w:color="auto"/>
            <w:right w:val="none" w:sz="0" w:space="0" w:color="auto"/>
          </w:divBdr>
        </w:div>
        <w:div w:id="1642802933">
          <w:marLeft w:val="480"/>
          <w:marRight w:val="0"/>
          <w:marTop w:val="0"/>
          <w:marBottom w:val="0"/>
          <w:divBdr>
            <w:top w:val="none" w:sz="0" w:space="0" w:color="auto"/>
            <w:left w:val="none" w:sz="0" w:space="0" w:color="auto"/>
            <w:bottom w:val="none" w:sz="0" w:space="0" w:color="auto"/>
            <w:right w:val="none" w:sz="0" w:space="0" w:color="auto"/>
          </w:divBdr>
        </w:div>
        <w:div w:id="124200459">
          <w:marLeft w:val="480"/>
          <w:marRight w:val="0"/>
          <w:marTop w:val="0"/>
          <w:marBottom w:val="0"/>
          <w:divBdr>
            <w:top w:val="none" w:sz="0" w:space="0" w:color="auto"/>
            <w:left w:val="none" w:sz="0" w:space="0" w:color="auto"/>
            <w:bottom w:val="none" w:sz="0" w:space="0" w:color="auto"/>
            <w:right w:val="none" w:sz="0" w:space="0" w:color="auto"/>
          </w:divBdr>
        </w:div>
        <w:div w:id="2067413182">
          <w:marLeft w:val="480"/>
          <w:marRight w:val="0"/>
          <w:marTop w:val="0"/>
          <w:marBottom w:val="0"/>
          <w:divBdr>
            <w:top w:val="none" w:sz="0" w:space="0" w:color="auto"/>
            <w:left w:val="none" w:sz="0" w:space="0" w:color="auto"/>
            <w:bottom w:val="none" w:sz="0" w:space="0" w:color="auto"/>
            <w:right w:val="none" w:sz="0" w:space="0" w:color="auto"/>
          </w:divBdr>
        </w:div>
        <w:div w:id="1598051953">
          <w:marLeft w:val="480"/>
          <w:marRight w:val="0"/>
          <w:marTop w:val="0"/>
          <w:marBottom w:val="0"/>
          <w:divBdr>
            <w:top w:val="none" w:sz="0" w:space="0" w:color="auto"/>
            <w:left w:val="none" w:sz="0" w:space="0" w:color="auto"/>
            <w:bottom w:val="none" w:sz="0" w:space="0" w:color="auto"/>
            <w:right w:val="none" w:sz="0" w:space="0" w:color="auto"/>
          </w:divBdr>
        </w:div>
        <w:div w:id="1412001326">
          <w:marLeft w:val="480"/>
          <w:marRight w:val="0"/>
          <w:marTop w:val="0"/>
          <w:marBottom w:val="0"/>
          <w:divBdr>
            <w:top w:val="none" w:sz="0" w:space="0" w:color="auto"/>
            <w:left w:val="none" w:sz="0" w:space="0" w:color="auto"/>
            <w:bottom w:val="none" w:sz="0" w:space="0" w:color="auto"/>
            <w:right w:val="none" w:sz="0" w:space="0" w:color="auto"/>
          </w:divBdr>
        </w:div>
        <w:div w:id="2017608623">
          <w:marLeft w:val="480"/>
          <w:marRight w:val="0"/>
          <w:marTop w:val="0"/>
          <w:marBottom w:val="0"/>
          <w:divBdr>
            <w:top w:val="none" w:sz="0" w:space="0" w:color="auto"/>
            <w:left w:val="none" w:sz="0" w:space="0" w:color="auto"/>
            <w:bottom w:val="none" w:sz="0" w:space="0" w:color="auto"/>
            <w:right w:val="none" w:sz="0" w:space="0" w:color="auto"/>
          </w:divBdr>
        </w:div>
        <w:div w:id="695233181">
          <w:marLeft w:val="480"/>
          <w:marRight w:val="0"/>
          <w:marTop w:val="0"/>
          <w:marBottom w:val="0"/>
          <w:divBdr>
            <w:top w:val="none" w:sz="0" w:space="0" w:color="auto"/>
            <w:left w:val="none" w:sz="0" w:space="0" w:color="auto"/>
            <w:bottom w:val="none" w:sz="0" w:space="0" w:color="auto"/>
            <w:right w:val="none" w:sz="0" w:space="0" w:color="auto"/>
          </w:divBdr>
        </w:div>
        <w:div w:id="538591374">
          <w:marLeft w:val="480"/>
          <w:marRight w:val="0"/>
          <w:marTop w:val="0"/>
          <w:marBottom w:val="0"/>
          <w:divBdr>
            <w:top w:val="none" w:sz="0" w:space="0" w:color="auto"/>
            <w:left w:val="none" w:sz="0" w:space="0" w:color="auto"/>
            <w:bottom w:val="none" w:sz="0" w:space="0" w:color="auto"/>
            <w:right w:val="none" w:sz="0" w:space="0" w:color="auto"/>
          </w:divBdr>
        </w:div>
        <w:div w:id="378864068">
          <w:marLeft w:val="480"/>
          <w:marRight w:val="0"/>
          <w:marTop w:val="0"/>
          <w:marBottom w:val="0"/>
          <w:divBdr>
            <w:top w:val="none" w:sz="0" w:space="0" w:color="auto"/>
            <w:left w:val="none" w:sz="0" w:space="0" w:color="auto"/>
            <w:bottom w:val="none" w:sz="0" w:space="0" w:color="auto"/>
            <w:right w:val="none" w:sz="0" w:space="0" w:color="auto"/>
          </w:divBdr>
        </w:div>
        <w:div w:id="1372611347">
          <w:marLeft w:val="480"/>
          <w:marRight w:val="0"/>
          <w:marTop w:val="0"/>
          <w:marBottom w:val="0"/>
          <w:divBdr>
            <w:top w:val="none" w:sz="0" w:space="0" w:color="auto"/>
            <w:left w:val="none" w:sz="0" w:space="0" w:color="auto"/>
            <w:bottom w:val="none" w:sz="0" w:space="0" w:color="auto"/>
            <w:right w:val="none" w:sz="0" w:space="0" w:color="auto"/>
          </w:divBdr>
        </w:div>
        <w:div w:id="1980304211">
          <w:marLeft w:val="480"/>
          <w:marRight w:val="0"/>
          <w:marTop w:val="0"/>
          <w:marBottom w:val="0"/>
          <w:divBdr>
            <w:top w:val="none" w:sz="0" w:space="0" w:color="auto"/>
            <w:left w:val="none" w:sz="0" w:space="0" w:color="auto"/>
            <w:bottom w:val="none" w:sz="0" w:space="0" w:color="auto"/>
            <w:right w:val="none" w:sz="0" w:space="0" w:color="auto"/>
          </w:divBdr>
        </w:div>
        <w:div w:id="1851720670">
          <w:marLeft w:val="480"/>
          <w:marRight w:val="0"/>
          <w:marTop w:val="0"/>
          <w:marBottom w:val="0"/>
          <w:divBdr>
            <w:top w:val="none" w:sz="0" w:space="0" w:color="auto"/>
            <w:left w:val="none" w:sz="0" w:space="0" w:color="auto"/>
            <w:bottom w:val="none" w:sz="0" w:space="0" w:color="auto"/>
            <w:right w:val="none" w:sz="0" w:space="0" w:color="auto"/>
          </w:divBdr>
        </w:div>
        <w:div w:id="1596474202">
          <w:marLeft w:val="480"/>
          <w:marRight w:val="0"/>
          <w:marTop w:val="0"/>
          <w:marBottom w:val="0"/>
          <w:divBdr>
            <w:top w:val="none" w:sz="0" w:space="0" w:color="auto"/>
            <w:left w:val="none" w:sz="0" w:space="0" w:color="auto"/>
            <w:bottom w:val="none" w:sz="0" w:space="0" w:color="auto"/>
            <w:right w:val="none" w:sz="0" w:space="0" w:color="auto"/>
          </w:divBdr>
        </w:div>
        <w:div w:id="2142579051">
          <w:marLeft w:val="480"/>
          <w:marRight w:val="0"/>
          <w:marTop w:val="0"/>
          <w:marBottom w:val="0"/>
          <w:divBdr>
            <w:top w:val="none" w:sz="0" w:space="0" w:color="auto"/>
            <w:left w:val="none" w:sz="0" w:space="0" w:color="auto"/>
            <w:bottom w:val="none" w:sz="0" w:space="0" w:color="auto"/>
            <w:right w:val="none" w:sz="0" w:space="0" w:color="auto"/>
          </w:divBdr>
        </w:div>
        <w:div w:id="2097167107">
          <w:marLeft w:val="480"/>
          <w:marRight w:val="0"/>
          <w:marTop w:val="0"/>
          <w:marBottom w:val="0"/>
          <w:divBdr>
            <w:top w:val="none" w:sz="0" w:space="0" w:color="auto"/>
            <w:left w:val="none" w:sz="0" w:space="0" w:color="auto"/>
            <w:bottom w:val="none" w:sz="0" w:space="0" w:color="auto"/>
            <w:right w:val="none" w:sz="0" w:space="0" w:color="auto"/>
          </w:divBdr>
        </w:div>
        <w:div w:id="195194278">
          <w:marLeft w:val="480"/>
          <w:marRight w:val="0"/>
          <w:marTop w:val="0"/>
          <w:marBottom w:val="0"/>
          <w:divBdr>
            <w:top w:val="none" w:sz="0" w:space="0" w:color="auto"/>
            <w:left w:val="none" w:sz="0" w:space="0" w:color="auto"/>
            <w:bottom w:val="none" w:sz="0" w:space="0" w:color="auto"/>
            <w:right w:val="none" w:sz="0" w:space="0" w:color="auto"/>
          </w:divBdr>
        </w:div>
        <w:div w:id="725497314">
          <w:marLeft w:val="480"/>
          <w:marRight w:val="0"/>
          <w:marTop w:val="0"/>
          <w:marBottom w:val="0"/>
          <w:divBdr>
            <w:top w:val="none" w:sz="0" w:space="0" w:color="auto"/>
            <w:left w:val="none" w:sz="0" w:space="0" w:color="auto"/>
            <w:bottom w:val="none" w:sz="0" w:space="0" w:color="auto"/>
            <w:right w:val="none" w:sz="0" w:space="0" w:color="auto"/>
          </w:divBdr>
        </w:div>
        <w:div w:id="678460387">
          <w:marLeft w:val="480"/>
          <w:marRight w:val="0"/>
          <w:marTop w:val="0"/>
          <w:marBottom w:val="0"/>
          <w:divBdr>
            <w:top w:val="none" w:sz="0" w:space="0" w:color="auto"/>
            <w:left w:val="none" w:sz="0" w:space="0" w:color="auto"/>
            <w:bottom w:val="none" w:sz="0" w:space="0" w:color="auto"/>
            <w:right w:val="none" w:sz="0" w:space="0" w:color="auto"/>
          </w:divBdr>
        </w:div>
      </w:divsChild>
    </w:div>
    <w:div w:id="1414232562">
      <w:bodyDiv w:val="1"/>
      <w:marLeft w:val="0"/>
      <w:marRight w:val="0"/>
      <w:marTop w:val="0"/>
      <w:marBottom w:val="0"/>
      <w:divBdr>
        <w:top w:val="none" w:sz="0" w:space="0" w:color="auto"/>
        <w:left w:val="none" w:sz="0" w:space="0" w:color="auto"/>
        <w:bottom w:val="none" w:sz="0" w:space="0" w:color="auto"/>
        <w:right w:val="none" w:sz="0" w:space="0" w:color="auto"/>
      </w:divBdr>
    </w:div>
    <w:div w:id="1414278370">
      <w:bodyDiv w:val="1"/>
      <w:marLeft w:val="0"/>
      <w:marRight w:val="0"/>
      <w:marTop w:val="0"/>
      <w:marBottom w:val="0"/>
      <w:divBdr>
        <w:top w:val="none" w:sz="0" w:space="0" w:color="auto"/>
        <w:left w:val="none" w:sz="0" w:space="0" w:color="auto"/>
        <w:bottom w:val="none" w:sz="0" w:space="0" w:color="auto"/>
        <w:right w:val="none" w:sz="0" w:space="0" w:color="auto"/>
      </w:divBdr>
      <w:divsChild>
        <w:div w:id="569770155">
          <w:marLeft w:val="480"/>
          <w:marRight w:val="0"/>
          <w:marTop w:val="0"/>
          <w:marBottom w:val="0"/>
          <w:divBdr>
            <w:top w:val="none" w:sz="0" w:space="0" w:color="auto"/>
            <w:left w:val="none" w:sz="0" w:space="0" w:color="auto"/>
            <w:bottom w:val="none" w:sz="0" w:space="0" w:color="auto"/>
            <w:right w:val="none" w:sz="0" w:space="0" w:color="auto"/>
          </w:divBdr>
        </w:div>
        <w:div w:id="1293289100">
          <w:marLeft w:val="480"/>
          <w:marRight w:val="0"/>
          <w:marTop w:val="0"/>
          <w:marBottom w:val="0"/>
          <w:divBdr>
            <w:top w:val="none" w:sz="0" w:space="0" w:color="auto"/>
            <w:left w:val="none" w:sz="0" w:space="0" w:color="auto"/>
            <w:bottom w:val="none" w:sz="0" w:space="0" w:color="auto"/>
            <w:right w:val="none" w:sz="0" w:space="0" w:color="auto"/>
          </w:divBdr>
        </w:div>
        <w:div w:id="657659283">
          <w:marLeft w:val="480"/>
          <w:marRight w:val="0"/>
          <w:marTop w:val="0"/>
          <w:marBottom w:val="0"/>
          <w:divBdr>
            <w:top w:val="none" w:sz="0" w:space="0" w:color="auto"/>
            <w:left w:val="none" w:sz="0" w:space="0" w:color="auto"/>
            <w:bottom w:val="none" w:sz="0" w:space="0" w:color="auto"/>
            <w:right w:val="none" w:sz="0" w:space="0" w:color="auto"/>
          </w:divBdr>
        </w:div>
        <w:div w:id="1873154111">
          <w:marLeft w:val="480"/>
          <w:marRight w:val="0"/>
          <w:marTop w:val="0"/>
          <w:marBottom w:val="0"/>
          <w:divBdr>
            <w:top w:val="none" w:sz="0" w:space="0" w:color="auto"/>
            <w:left w:val="none" w:sz="0" w:space="0" w:color="auto"/>
            <w:bottom w:val="none" w:sz="0" w:space="0" w:color="auto"/>
            <w:right w:val="none" w:sz="0" w:space="0" w:color="auto"/>
          </w:divBdr>
        </w:div>
        <w:div w:id="726420763">
          <w:marLeft w:val="480"/>
          <w:marRight w:val="0"/>
          <w:marTop w:val="0"/>
          <w:marBottom w:val="0"/>
          <w:divBdr>
            <w:top w:val="none" w:sz="0" w:space="0" w:color="auto"/>
            <w:left w:val="none" w:sz="0" w:space="0" w:color="auto"/>
            <w:bottom w:val="none" w:sz="0" w:space="0" w:color="auto"/>
            <w:right w:val="none" w:sz="0" w:space="0" w:color="auto"/>
          </w:divBdr>
        </w:div>
        <w:div w:id="478378066">
          <w:marLeft w:val="480"/>
          <w:marRight w:val="0"/>
          <w:marTop w:val="0"/>
          <w:marBottom w:val="0"/>
          <w:divBdr>
            <w:top w:val="none" w:sz="0" w:space="0" w:color="auto"/>
            <w:left w:val="none" w:sz="0" w:space="0" w:color="auto"/>
            <w:bottom w:val="none" w:sz="0" w:space="0" w:color="auto"/>
            <w:right w:val="none" w:sz="0" w:space="0" w:color="auto"/>
          </w:divBdr>
        </w:div>
        <w:div w:id="311102553">
          <w:marLeft w:val="480"/>
          <w:marRight w:val="0"/>
          <w:marTop w:val="0"/>
          <w:marBottom w:val="0"/>
          <w:divBdr>
            <w:top w:val="none" w:sz="0" w:space="0" w:color="auto"/>
            <w:left w:val="none" w:sz="0" w:space="0" w:color="auto"/>
            <w:bottom w:val="none" w:sz="0" w:space="0" w:color="auto"/>
            <w:right w:val="none" w:sz="0" w:space="0" w:color="auto"/>
          </w:divBdr>
        </w:div>
        <w:div w:id="1174147401">
          <w:marLeft w:val="480"/>
          <w:marRight w:val="0"/>
          <w:marTop w:val="0"/>
          <w:marBottom w:val="0"/>
          <w:divBdr>
            <w:top w:val="none" w:sz="0" w:space="0" w:color="auto"/>
            <w:left w:val="none" w:sz="0" w:space="0" w:color="auto"/>
            <w:bottom w:val="none" w:sz="0" w:space="0" w:color="auto"/>
            <w:right w:val="none" w:sz="0" w:space="0" w:color="auto"/>
          </w:divBdr>
        </w:div>
        <w:div w:id="1605960968">
          <w:marLeft w:val="480"/>
          <w:marRight w:val="0"/>
          <w:marTop w:val="0"/>
          <w:marBottom w:val="0"/>
          <w:divBdr>
            <w:top w:val="none" w:sz="0" w:space="0" w:color="auto"/>
            <w:left w:val="none" w:sz="0" w:space="0" w:color="auto"/>
            <w:bottom w:val="none" w:sz="0" w:space="0" w:color="auto"/>
            <w:right w:val="none" w:sz="0" w:space="0" w:color="auto"/>
          </w:divBdr>
        </w:div>
        <w:div w:id="1102412355">
          <w:marLeft w:val="480"/>
          <w:marRight w:val="0"/>
          <w:marTop w:val="0"/>
          <w:marBottom w:val="0"/>
          <w:divBdr>
            <w:top w:val="none" w:sz="0" w:space="0" w:color="auto"/>
            <w:left w:val="none" w:sz="0" w:space="0" w:color="auto"/>
            <w:bottom w:val="none" w:sz="0" w:space="0" w:color="auto"/>
            <w:right w:val="none" w:sz="0" w:space="0" w:color="auto"/>
          </w:divBdr>
        </w:div>
        <w:div w:id="1618368599">
          <w:marLeft w:val="480"/>
          <w:marRight w:val="0"/>
          <w:marTop w:val="0"/>
          <w:marBottom w:val="0"/>
          <w:divBdr>
            <w:top w:val="none" w:sz="0" w:space="0" w:color="auto"/>
            <w:left w:val="none" w:sz="0" w:space="0" w:color="auto"/>
            <w:bottom w:val="none" w:sz="0" w:space="0" w:color="auto"/>
            <w:right w:val="none" w:sz="0" w:space="0" w:color="auto"/>
          </w:divBdr>
        </w:div>
        <w:div w:id="459959901">
          <w:marLeft w:val="480"/>
          <w:marRight w:val="0"/>
          <w:marTop w:val="0"/>
          <w:marBottom w:val="0"/>
          <w:divBdr>
            <w:top w:val="none" w:sz="0" w:space="0" w:color="auto"/>
            <w:left w:val="none" w:sz="0" w:space="0" w:color="auto"/>
            <w:bottom w:val="none" w:sz="0" w:space="0" w:color="auto"/>
            <w:right w:val="none" w:sz="0" w:space="0" w:color="auto"/>
          </w:divBdr>
        </w:div>
        <w:div w:id="324624662">
          <w:marLeft w:val="480"/>
          <w:marRight w:val="0"/>
          <w:marTop w:val="0"/>
          <w:marBottom w:val="0"/>
          <w:divBdr>
            <w:top w:val="none" w:sz="0" w:space="0" w:color="auto"/>
            <w:left w:val="none" w:sz="0" w:space="0" w:color="auto"/>
            <w:bottom w:val="none" w:sz="0" w:space="0" w:color="auto"/>
            <w:right w:val="none" w:sz="0" w:space="0" w:color="auto"/>
          </w:divBdr>
        </w:div>
        <w:div w:id="276104633">
          <w:marLeft w:val="480"/>
          <w:marRight w:val="0"/>
          <w:marTop w:val="0"/>
          <w:marBottom w:val="0"/>
          <w:divBdr>
            <w:top w:val="none" w:sz="0" w:space="0" w:color="auto"/>
            <w:left w:val="none" w:sz="0" w:space="0" w:color="auto"/>
            <w:bottom w:val="none" w:sz="0" w:space="0" w:color="auto"/>
            <w:right w:val="none" w:sz="0" w:space="0" w:color="auto"/>
          </w:divBdr>
        </w:div>
        <w:div w:id="251163094">
          <w:marLeft w:val="480"/>
          <w:marRight w:val="0"/>
          <w:marTop w:val="0"/>
          <w:marBottom w:val="0"/>
          <w:divBdr>
            <w:top w:val="none" w:sz="0" w:space="0" w:color="auto"/>
            <w:left w:val="none" w:sz="0" w:space="0" w:color="auto"/>
            <w:bottom w:val="none" w:sz="0" w:space="0" w:color="auto"/>
            <w:right w:val="none" w:sz="0" w:space="0" w:color="auto"/>
          </w:divBdr>
        </w:div>
        <w:div w:id="226578145">
          <w:marLeft w:val="480"/>
          <w:marRight w:val="0"/>
          <w:marTop w:val="0"/>
          <w:marBottom w:val="0"/>
          <w:divBdr>
            <w:top w:val="none" w:sz="0" w:space="0" w:color="auto"/>
            <w:left w:val="none" w:sz="0" w:space="0" w:color="auto"/>
            <w:bottom w:val="none" w:sz="0" w:space="0" w:color="auto"/>
            <w:right w:val="none" w:sz="0" w:space="0" w:color="auto"/>
          </w:divBdr>
        </w:div>
      </w:divsChild>
    </w:div>
    <w:div w:id="1414399705">
      <w:bodyDiv w:val="1"/>
      <w:marLeft w:val="0"/>
      <w:marRight w:val="0"/>
      <w:marTop w:val="0"/>
      <w:marBottom w:val="0"/>
      <w:divBdr>
        <w:top w:val="none" w:sz="0" w:space="0" w:color="auto"/>
        <w:left w:val="none" w:sz="0" w:space="0" w:color="auto"/>
        <w:bottom w:val="none" w:sz="0" w:space="0" w:color="auto"/>
        <w:right w:val="none" w:sz="0" w:space="0" w:color="auto"/>
      </w:divBdr>
    </w:div>
    <w:div w:id="1414664101">
      <w:bodyDiv w:val="1"/>
      <w:marLeft w:val="0"/>
      <w:marRight w:val="0"/>
      <w:marTop w:val="0"/>
      <w:marBottom w:val="0"/>
      <w:divBdr>
        <w:top w:val="none" w:sz="0" w:space="0" w:color="auto"/>
        <w:left w:val="none" w:sz="0" w:space="0" w:color="auto"/>
        <w:bottom w:val="none" w:sz="0" w:space="0" w:color="auto"/>
        <w:right w:val="none" w:sz="0" w:space="0" w:color="auto"/>
      </w:divBdr>
    </w:div>
    <w:div w:id="1414743983">
      <w:bodyDiv w:val="1"/>
      <w:marLeft w:val="0"/>
      <w:marRight w:val="0"/>
      <w:marTop w:val="0"/>
      <w:marBottom w:val="0"/>
      <w:divBdr>
        <w:top w:val="none" w:sz="0" w:space="0" w:color="auto"/>
        <w:left w:val="none" w:sz="0" w:space="0" w:color="auto"/>
        <w:bottom w:val="none" w:sz="0" w:space="0" w:color="auto"/>
        <w:right w:val="none" w:sz="0" w:space="0" w:color="auto"/>
      </w:divBdr>
    </w:div>
    <w:div w:id="1416782645">
      <w:bodyDiv w:val="1"/>
      <w:marLeft w:val="0"/>
      <w:marRight w:val="0"/>
      <w:marTop w:val="0"/>
      <w:marBottom w:val="0"/>
      <w:divBdr>
        <w:top w:val="none" w:sz="0" w:space="0" w:color="auto"/>
        <w:left w:val="none" w:sz="0" w:space="0" w:color="auto"/>
        <w:bottom w:val="none" w:sz="0" w:space="0" w:color="auto"/>
        <w:right w:val="none" w:sz="0" w:space="0" w:color="auto"/>
      </w:divBdr>
      <w:divsChild>
        <w:div w:id="1075203573">
          <w:marLeft w:val="480"/>
          <w:marRight w:val="0"/>
          <w:marTop w:val="0"/>
          <w:marBottom w:val="0"/>
          <w:divBdr>
            <w:top w:val="none" w:sz="0" w:space="0" w:color="auto"/>
            <w:left w:val="none" w:sz="0" w:space="0" w:color="auto"/>
            <w:bottom w:val="none" w:sz="0" w:space="0" w:color="auto"/>
            <w:right w:val="none" w:sz="0" w:space="0" w:color="auto"/>
          </w:divBdr>
        </w:div>
        <w:div w:id="1236934294">
          <w:marLeft w:val="480"/>
          <w:marRight w:val="0"/>
          <w:marTop w:val="0"/>
          <w:marBottom w:val="0"/>
          <w:divBdr>
            <w:top w:val="none" w:sz="0" w:space="0" w:color="auto"/>
            <w:left w:val="none" w:sz="0" w:space="0" w:color="auto"/>
            <w:bottom w:val="none" w:sz="0" w:space="0" w:color="auto"/>
            <w:right w:val="none" w:sz="0" w:space="0" w:color="auto"/>
          </w:divBdr>
        </w:div>
        <w:div w:id="43066893">
          <w:marLeft w:val="480"/>
          <w:marRight w:val="0"/>
          <w:marTop w:val="0"/>
          <w:marBottom w:val="0"/>
          <w:divBdr>
            <w:top w:val="none" w:sz="0" w:space="0" w:color="auto"/>
            <w:left w:val="none" w:sz="0" w:space="0" w:color="auto"/>
            <w:bottom w:val="none" w:sz="0" w:space="0" w:color="auto"/>
            <w:right w:val="none" w:sz="0" w:space="0" w:color="auto"/>
          </w:divBdr>
        </w:div>
        <w:div w:id="1632248027">
          <w:marLeft w:val="480"/>
          <w:marRight w:val="0"/>
          <w:marTop w:val="0"/>
          <w:marBottom w:val="0"/>
          <w:divBdr>
            <w:top w:val="none" w:sz="0" w:space="0" w:color="auto"/>
            <w:left w:val="none" w:sz="0" w:space="0" w:color="auto"/>
            <w:bottom w:val="none" w:sz="0" w:space="0" w:color="auto"/>
            <w:right w:val="none" w:sz="0" w:space="0" w:color="auto"/>
          </w:divBdr>
        </w:div>
        <w:div w:id="196283417">
          <w:marLeft w:val="480"/>
          <w:marRight w:val="0"/>
          <w:marTop w:val="0"/>
          <w:marBottom w:val="0"/>
          <w:divBdr>
            <w:top w:val="none" w:sz="0" w:space="0" w:color="auto"/>
            <w:left w:val="none" w:sz="0" w:space="0" w:color="auto"/>
            <w:bottom w:val="none" w:sz="0" w:space="0" w:color="auto"/>
            <w:right w:val="none" w:sz="0" w:space="0" w:color="auto"/>
          </w:divBdr>
        </w:div>
        <w:div w:id="827209749">
          <w:marLeft w:val="480"/>
          <w:marRight w:val="0"/>
          <w:marTop w:val="0"/>
          <w:marBottom w:val="0"/>
          <w:divBdr>
            <w:top w:val="none" w:sz="0" w:space="0" w:color="auto"/>
            <w:left w:val="none" w:sz="0" w:space="0" w:color="auto"/>
            <w:bottom w:val="none" w:sz="0" w:space="0" w:color="auto"/>
            <w:right w:val="none" w:sz="0" w:space="0" w:color="auto"/>
          </w:divBdr>
        </w:div>
        <w:div w:id="264188857">
          <w:marLeft w:val="480"/>
          <w:marRight w:val="0"/>
          <w:marTop w:val="0"/>
          <w:marBottom w:val="0"/>
          <w:divBdr>
            <w:top w:val="none" w:sz="0" w:space="0" w:color="auto"/>
            <w:left w:val="none" w:sz="0" w:space="0" w:color="auto"/>
            <w:bottom w:val="none" w:sz="0" w:space="0" w:color="auto"/>
            <w:right w:val="none" w:sz="0" w:space="0" w:color="auto"/>
          </w:divBdr>
        </w:div>
        <w:div w:id="1326006448">
          <w:marLeft w:val="480"/>
          <w:marRight w:val="0"/>
          <w:marTop w:val="0"/>
          <w:marBottom w:val="0"/>
          <w:divBdr>
            <w:top w:val="none" w:sz="0" w:space="0" w:color="auto"/>
            <w:left w:val="none" w:sz="0" w:space="0" w:color="auto"/>
            <w:bottom w:val="none" w:sz="0" w:space="0" w:color="auto"/>
            <w:right w:val="none" w:sz="0" w:space="0" w:color="auto"/>
          </w:divBdr>
        </w:div>
        <w:div w:id="900168264">
          <w:marLeft w:val="480"/>
          <w:marRight w:val="0"/>
          <w:marTop w:val="0"/>
          <w:marBottom w:val="0"/>
          <w:divBdr>
            <w:top w:val="none" w:sz="0" w:space="0" w:color="auto"/>
            <w:left w:val="none" w:sz="0" w:space="0" w:color="auto"/>
            <w:bottom w:val="none" w:sz="0" w:space="0" w:color="auto"/>
            <w:right w:val="none" w:sz="0" w:space="0" w:color="auto"/>
          </w:divBdr>
        </w:div>
      </w:divsChild>
    </w:div>
    <w:div w:id="1418362804">
      <w:bodyDiv w:val="1"/>
      <w:marLeft w:val="0"/>
      <w:marRight w:val="0"/>
      <w:marTop w:val="0"/>
      <w:marBottom w:val="0"/>
      <w:divBdr>
        <w:top w:val="none" w:sz="0" w:space="0" w:color="auto"/>
        <w:left w:val="none" w:sz="0" w:space="0" w:color="auto"/>
        <w:bottom w:val="none" w:sz="0" w:space="0" w:color="auto"/>
        <w:right w:val="none" w:sz="0" w:space="0" w:color="auto"/>
      </w:divBdr>
    </w:div>
    <w:div w:id="1420130315">
      <w:bodyDiv w:val="1"/>
      <w:marLeft w:val="0"/>
      <w:marRight w:val="0"/>
      <w:marTop w:val="0"/>
      <w:marBottom w:val="0"/>
      <w:divBdr>
        <w:top w:val="none" w:sz="0" w:space="0" w:color="auto"/>
        <w:left w:val="none" w:sz="0" w:space="0" w:color="auto"/>
        <w:bottom w:val="none" w:sz="0" w:space="0" w:color="auto"/>
        <w:right w:val="none" w:sz="0" w:space="0" w:color="auto"/>
      </w:divBdr>
    </w:div>
    <w:div w:id="1420561123">
      <w:bodyDiv w:val="1"/>
      <w:marLeft w:val="0"/>
      <w:marRight w:val="0"/>
      <w:marTop w:val="0"/>
      <w:marBottom w:val="0"/>
      <w:divBdr>
        <w:top w:val="none" w:sz="0" w:space="0" w:color="auto"/>
        <w:left w:val="none" w:sz="0" w:space="0" w:color="auto"/>
        <w:bottom w:val="none" w:sz="0" w:space="0" w:color="auto"/>
        <w:right w:val="none" w:sz="0" w:space="0" w:color="auto"/>
      </w:divBdr>
    </w:div>
    <w:div w:id="1422289149">
      <w:bodyDiv w:val="1"/>
      <w:marLeft w:val="0"/>
      <w:marRight w:val="0"/>
      <w:marTop w:val="0"/>
      <w:marBottom w:val="0"/>
      <w:divBdr>
        <w:top w:val="none" w:sz="0" w:space="0" w:color="auto"/>
        <w:left w:val="none" w:sz="0" w:space="0" w:color="auto"/>
        <w:bottom w:val="none" w:sz="0" w:space="0" w:color="auto"/>
        <w:right w:val="none" w:sz="0" w:space="0" w:color="auto"/>
      </w:divBdr>
    </w:div>
    <w:div w:id="1422876242">
      <w:bodyDiv w:val="1"/>
      <w:marLeft w:val="0"/>
      <w:marRight w:val="0"/>
      <w:marTop w:val="0"/>
      <w:marBottom w:val="0"/>
      <w:divBdr>
        <w:top w:val="none" w:sz="0" w:space="0" w:color="auto"/>
        <w:left w:val="none" w:sz="0" w:space="0" w:color="auto"/>
        <w:bottom w:val="none" w:sz="0" w:space="0" w:color="auto"/>
        <w:right w:val="none" w:sz="0" w:space="0" w:color="auto"/>
      </w:divBdr>
    </w:div>
    <w:div w:id="1423141962">
      <w:bodyDiv w:val="1"/>
      <w:marLeft w:val="0"/>
      <w:marRight w:val="0"/>
      <w:marTop w:val="0"/>
      <w:marBottom w:val="0"/>
      <w:divBdr>
        <w:top w:val="none" w:sz="0" w:space="0" w:color="auto"/>
        <w:left w:val="none" w:sz="0" w:space="0" w:color="auto"/>
        <w:bottom w:val="none" w:sz="0" w:space="0" w:color="auto"/>
        <w:right w:val="none" w:sz="0" w:space="0" w:color="auto"/>
      </w:divBdr>
    </w:div>
    <w:div w:id="1423263371">
      <w:bodyDiv w:val="1"/>
      <w:marLeft w:val="0"/>
      <w:marRight w:val="0"/>
      <w:marTop w:val="0"/>
      <w:marBottom w:val="0"/>
      <w:divBdr>
        <w:top w:val="none" w:sz="0" w:space="0" w:color="auto"/>
        <w:left w:val="none" w:sz="0" w:space="0" w:color="auto"/>
        <w:bottom w:val="none" w:sz="0" w:space="0" w:color="auto"/>
        <w:right w:val="none" w:sz="0" w:space="0" w:color="auto"/>
      </w:divBdr>
    </w:div>
    <w:div w:id="1424646389">
      <w:bodyDiv w:val="1"/>
      <w:marLeft w:val="0"/>
      <w:marRight w:val="0"/>
      <w:marTop w:val="0"/>
      <w:marBottom w:val="0"/>
      <w:divBdr>
        <w:top w:val="none" w:sz="0" w:space="0" w:color="auto"/>
        <w:left w:val="none" w:sz="0" w:space="0" w:color="auto"/>
        <w:bottom w:val="none" w:sz="0" w:space="0" w:color="auto"/>
        <w:right w:val="none" w:sz="0" w:space="0" w:color="auto"/>
      </w:divBdr>
    </w:div>
    <w:div w:id="1425373915">
      <w:bodyDiv w:val="1"/>
      <w:marLeft w:val="0"/>
      <w:marRight w:val="0"/>
      <w:marTop w:val="0"/>
      <w:marBottom w:val="0"/>
      <w:divBdr>
        <w:top w:val="none" w:sz="0" w:space="0" w:color="auto"/>
        <w:left w:val="none" w:sz="0" w:space="0" w:color="auto"/>
        <w:bottom w:val="none" w:sz="0" w:space="0" w:color="auto"/>
        <w:right w:val="none" w:sz="0" w:space="0" w:color="auto"/>
      </w:divBdr>
      <w:divsChild>
        <w:div w:id="626668125">
          <w:marLeft w:val="480"/>
          <w:marRight w:val="0"/>
          <w:marTop w:val="0"/>
          <w:marBottom w:val="0"/>
          <w:divBdr>
            <w:top w:val="none" w:sz="0" w:space="0" w:color="auto"/>
            <w:left w:val="none" w:sz="0" w:space="0" w:color="auto"/>
            <w:bottom w:val="none" w:sz="0" w:space="0" w:color="auto"/>
            <w:right w:val="none" w:sz="0" w:space="0" w:color="auto"/>
          </w:divBdr>
        </w:div>
        <w:div w:id="1084108040">
          <w:marLeft w:val="480"/>
          <w:marRight w:val="0"/>
          <w:marTop w:val="0"/>
          <w:marBottom w:val="0"/>
          <w:divBdr>
            <w:top w:val="none" w:sz="0" w:space="0" w:color="auto"/>
            <w:left w:val="none" w:sz="0" w:space="0" w:color="auto"/>
            <w:bottom w:val="none" w:sz="0" w:space="0" w:color="auto"/>
            <w:right w:val="none" w:sz="0" w:space="0" w:color="auto"/>
          </w:divBdr>
        </w:div>
        <w:div w:id="727652072">
          <w:marLeft w:val="480"/>
          <w:marRight w:val="0"/>
          <w:marTop w:val="0"/>
          <w:marBottom w:val="0"/>
          <w:divBdr>
            <w:top w:val="none" w:sz="0" w:space="0" w:color="auto"/>
            <w:left w:val="none" w:sz="0" w:space="0" w:color="auto"/>
            <w:bottom w:val="none" w:sz="0" w:space="0" w:color="auto"/>
            <w:right w:val="none" w:sz="0" w:space="0" w:color="auto"/>
          </w:divBdr>
        </w:div>
        <w:div w:id="1104419130">
          <w:marLeft w:val="480"/>
          <w:marRight w:val="0"/>
          <w:marTop w:val="0"/>
          <w:marBottom w:val="0"/>
          <w:divBdr>
            <w:top w:val="none" w:sz="0" w:space="0" w:color="auto"/>
            <w:left w:val="none" w:sz="0" w:space="0" w:color="auto"/>
            <w:bottom w:val="none" w:sz="0" w:space="0" w:color="auto"/>
            <w:right w:val="none" w:sz="0" w:space="0" w:color="auto"/>
          </w:divBdr>
        </w:div>
        <w:div w:id="1197544338">
          <w:marLeft w:val="480"/>
          <w:marRight w:val="0"/>
          <w:marTop w:val="0"/>
          <w:marBottom w:val="0"/>
          <w:divBdr>
            <w:top w:val="none" w:sz="0" w:space="0" w:color="auto"/>
            <w:left w:val="none" w:sz="0" w:space="0" w:color="auto"/>
            <w:bottom w:val="none" w:sz="0" w:space="0" w:color="auto"/>
            <w:right w:val="none" w:sz="0" w:space="0" w:color="auto"/>
          </w:divBdr>
        </w:div>
        <w:div w:id="1205294233">
          <w:marLeft w:val="480"/>
          <w:marRight w:val="0"/>
          <w:marTop w:val="0"/>
          <w:marBottom w:val="0"/>
          <w:divBdr>
            <w:top w:val="none" w:sz="0" w:space="0" w:color="auto"/>
            <w:left w:val="none" w:sz="0" w:space="0" w:color="auto"/>
            <w:bottom w:val="none" w:sz="0" w:space="0" w:color="auto"/>
            <w:right w:val="none" w:sz="0" w:space="0" w:color="auto"/>
          </w:divBdr>
        </w:div>
        <w:div w:id="505905072">
          <w:marLeft w:val="480"/>
          <w:marRight w:val="0"/>
          <w:marTop w:val="0"/>
          <w:marBottom w:val="0"/>
          <w:divBdr>
            <w:top w:val="none" w:sz="0" w:space="0" w:color="auto"/>
            <w:left w:val="none" w:sz="0" w:space="0" w:color="auto"/>
            <w:bottom w:val="none" w:sz="0" w:space="0" w:color="auto"/>
            <w:right w:val="none" w:sz="0" w:space="0" w:color="auto"/>
          </w:divBdr>
        </w:div>
        <w:div w:id="691761064">
          <w:marLeft w:val="480"/>
          <w:marRight w:val="0"/>
          <w:marTop w:val="0"/>
          <w:marBottom w:val="0"/>
          <w:divBdr>
            <w:top w:val="none" w:sz="0" w:space="0" w:color="auto"/>
            <w:left w:val="none" w:sz="0" w:space="0" w:color="auto"/>
            <w:bottom w:val="none" w:sz="0" w:space="0" w:color="auto"/>
            <w:right w:val="none" w:sz="0" w:space="0" w:color="auto"/>
          </w:divBdr>
        </w:div>
        <w:div w:id="686718628">
          <w:marLeft w:val="480"/>
          <w:marRight w:val="0"/>
          <w:marTop w:val="0"/>
          <w:marBottom w:val="0"/>
          <w:divBdr>
            <w:top w:val="none" w:sz="0" w:space="0" w:color="auto"/>
            <w:left w:val="none" w:sz="0" w:space="0" w:color="auto"/>
            <w:bottom w:val="none" w:sz="0" w:space="0" w:color="auto"/>
            <w:right w:val="none" w:sz="0" w:space="0" w:color="auto"/>
          </w:divBdr>
        </w:div>
        <w:div w:id="2036534915">
          <w:marLeft w:val="480"/>
          <w:marRight w:val="0"/>
          <w:marTop w:val="0"/>
          <w:marBottom w:val="0"/>
          <w:divBdr>
            <w:top w:val="none" w:sz="0" w:space="0" w:color="auto"/>
            <w:left w:val="none" w:sz="0" w:space="0" w:color="auto"/>
            <w:bottom w:val="none" w:sz="0" w:space="0" w:color="auto"/>
            <w:right w:val="none" w:sz="0" w:space="0" w:color="auto"/>
          </w:divBdr>
        </w:div>
        <w:div w:id="1163931199">
          <w:marLeft w:val="480"/>
          <w:marRight w:val="0"/>
          <w:marTop w:val="0"/>
          <w:marBottom w:val="0"/>
          <w:divBdr>
            <w:top w:val="none" w:sz="0" w:space="0" w:color="auto"/>
            <w:left w:val="none" w:sz="0" w:space="0" w:color="auto"/>
            <w:bottom w:val="none" w:sz="0" w:space="0" w:color="auto"/>
            <w:right w:val="none" w:sz="0" w:space="0" w:color="auto"/>
          </w:divBdr>
        </w:div>
        <w:div w:id="1224489966">
          <w:marLeft w:val="480"/>
          <w:marRight w:val="0"/>
          <w:marTop w:val="0"/>
          <w:marBottom w:val="0"/>
          <w:divBdr>
            <w:top w:val="none" w:sz="0" w:space="0" w:color="auto"/>
            <w:left w:val="none" w:sz="0" w:space="0" w:color="auto"/>
            <w:bottom w:val="none" w:sz="0" w:space="0" w:color="auto"/>
            <w:right w:val="none" w:sz="0" w:space="0" w:color="auto"/>
          </w:divBdr>
        </w:div>
        <w:div w:id="731583976">
          <w:marLeft w:val="480"/>
          <w:marRight w:val="0"/>
          <w:marTop w:val="0"/>
          <w:marBottom w:val="0"/>
          <w:divBdr>
            <w:top w:val="none" w:sz="0" w:space="0" w:color="auto"/>
            <w:left w:val="none" w:sz="0" w:space="0" w:color="auto"/>
            <w:bottom w:val="none" w:sz="0" w:space="0" w:color="auto"/>
            <w:right w:val="none" w:sz="0" w:space="0" w:color="auto"/>
          </w:divBdr>
        </w:div>
        <w:div w:id="1749424375">
          <w:marLeft w:val="480"/>
          <w:marRight w:val="0"/>
          <w:marTop w:val="0"/>
          <w:marBottom w:val="0"/>
          <w:divBdr>
            <w:top w:val="none" w:sz="0" w:space="0" w:color="auto"/>
            <w:left w:val="none" w:sz="0" w:space="0" w:color="auto"/>
            <w:bottom w:val="none" w:sz="0" w:space="0" w:color="auto"/>
            <w:right w:val="none" w:sz="0" w:space="0" w:color="auto"/>
          </w:divBdr>
        </w:div>
        <w:div w:id="958268879">
          <w:marLeft w:val="480"/>
          <w:marRight w:val="0"/>
          <w:marTop w:val="0"/>
          <w:marBottom w:val="0"/>
          <w:divBdr>
            <w:top w:val="none" w:sz="0" w:space="0" w:color="auto"/>
            <w:left w:val="none" w:sz="0" w:space="0" w:color="auto"/>
            <w:bottom w:val="none" w:sz="0" w:space="0" w:color="auto"/>
            <w:right w:val="none" w:sz="0" w:space="0" w:color="auto"/>
          </w:divBdr>
        </w:div>
        <w:div w:id="1805462474">
          <w:marLeft w:val="480"/>
          <w:marRight w:val="0"/>
          <w:marTop w:val="0"/>
          <w:marBottom w:val="0"/>
          <w:divBdr>
            <w:top w:val="none" w:sz="0" w:space="0" w:color="auto"/>
            <w:left w:val="none" w:sz="0" w:space="0" w:color="auto"/>
            <w:bottom w:val="none" w:sz="0" w:space="0" w:color="auto"/>
            <w:right w:val="none" w:sz="0" w:space="0" w:color="auto"/>
          </w:divBdr>
        </w:div>
        <w:div w:id="1850176830">
          <w:marLeft w:val="480"/>
          <w:marRight w:val="0"/>
          <w:marTop w:val="0"/>
          <w:marBottom w:val="0"/>
          <w:divBdr>
            <w:top w:val="none" w:sz="0" w:space="0" w:color="auto"/>
            <w:left w:val="none" w:sz="0" w:space="0" w:color="auto"/>
            <w:bottom w:val="none" w:sz="0" w:space="0" w:color="auto"/>
            <w:right w:val="none" w:sz="0" w:space="0" w:color="auto"/>
          </w:divBdr>
        </w:div>
        <w:div w:id="1905556373">
          <w:marLeft w:val="480"/>
          <w:marRight w:val="0"/>
          <w:marTop w:val="0"/>
          <w:marBottom w:val="0"/>
          <w:divBdr>
            <w:top w:val="none" w:sz="0" w:space="0" w:color="auto"/>
            <w:left w:val="none" w:sz="0" w:space="0" w:color="auto"/>
            <w:bottom w:val="none" w:sz="0" w:space="0" w:color="auto"/>
            <w:right w:val="none" w:sz="0" w:space="0" w:color="auto"/>
          </w:divBdr>
        </w:div>
        <w:div w:id="689843434">
          <w:marLeft w:val="480"/>
          <w:marRight w:val="0"/>
          <w:marTop w:val="0"/>
          <w:marBottom w:val="0"/>
          <w:divBdr>
            <w:top w:val="none" w:sz="0" w:space="0" w:color="auto"/>
            <w:left w:val="none" w:sz="0" w:space="0" w:color="auto"/>
            <w:bottom w:val="none" w:sz="0" w:space="0" w:color="auto"/>
            <w:right w:val="none" w:sz="0" w:space="0" w:color="auto"/>
          </w:divBdr>
        </w:div>
        <w:div w:id="838236766">
          <w:marLeft w:val="480"/>
          <w:marRight w:val="0"/>
          <w:marTop w:val="0"/>
          <w:marBottom w:val="0"/>
          <w:divBdr>
            <w:top w:val="none" w:sz="0" w:space="0" w:color="auto"/>
            <w:left w:val="none" w:sz="0" w:space="0" w:color="auto"/>
            <w:bottom w:val="none" w:sz="0" w:space="0" w:color="auto"/>
            <w:right w:val="none" w:sz="0" w:space="0" w:color="auto"/>
          </w:divBdr>
        </w:div>
        <w:div w:id="348068238">
          <w:marLeft w:val="480"/>
          <w:marRight w:val="0"/>
          <w:marTop w:val="0"/>
          <w:marBottom w:val="0"/>
          <w:divBdr>
            <w:top w:val="none" w:sz="0" w:space="0" w:color="auto"/>
            <w:left w:val="none" w:sz="0" w:space="0" w:color="auto"/>
            <w:bottom w:val="none" w:sz="0" w:space="0" w:color="auto"/>
            <w:right w:val="none" w:sz="0" w:space="0" w:color="auto"/>
          </w:divBdr>
        </w:div>
        <w:div w:id="1747722098">
          <w:marLeft w:val="480"/>
          <w:marRight w:val="0"/>
          <w:marTop w:val="0"/>
          <w:marBottom w:val="0"/>
          <w:divBdr>
            <w:top w:val="none" w:sz="0" w:space="0" w:color="auto"/>
            <w:left w:val="none" w:sz="0" w:space="0" w:color="auto"/>
            <w:bottom w:val="none" w:sz="0" w:space="0" w:color="auto"/>
            <w:right w:val="none" w:sz="0" w:space="0" w:color="auto"/>
          </w:divBdr>
        </w:div>
        <w:div w:id="1496454707">
          <w:marLeft w:val="480"/>
          <w:marRight w:val="0"/>
          <w:marTop w:val="0"/>
          <w:marBottom w:val="0"/>
          <w:divBdr>
            <w:top w:val="none" w:sz="0" w:space="0" w:color="auto"/>
            <w:left w:val="none" w:sz="0" w:space="0" w:color="auto"/>
            <w:bottom w:val="none" w:sz="0" w:space="0" w:color="auto"/>
            <w:right w:val="none" w:sz="0" w:space="0" w:color="auto"/>
          </w:divBdr>
        </w:div>
        <w:div w:id="1037856333">
          <w:marLeft w:val="480"/>
          <w:marRight w:val="0"/>
          <w:marTop w:val="0"/>
          <w:marBottom w:val="0"/>
          <w:divBdr>
            <w:top w:val="none" w:sz="0" w:space="0" w:color="auto"/>
            <w:left w:val="none" w:sz="0" w:space="0" w:color="auto"/>
            <w:bottom w:val="none" w:sz="0" w:space="0" w:color="auto"/>
            <w:right w:val="none" w:sz="0" w:space="0" w:color="auto"/>
          </w:divBdr>
        </w:div>
        <w:div w:id="905064546">
          <w:marLeft w:val="480"/>
          <w:marRight w:val="0"/>
          <w:marTop w:val="0"/>
          <w:marBottom w:val="0"/>
          <w:divBdr>
            <w:top w:val="none" w:sz="0" w:space="0" w:color="auto"/>
            <w:left w:val="none" w:sz="0" w:space="0" w:color="auto"/>
            <w:bottom w:val="none" w:sz="0" w:space="0" w:color="auto"/>
            <w:right w:val="none" w:sz="0" w:space="0" w:color="auto"/>
          </w:divBdr>
        </w:div>
        <w:div w:id="784160055">
          <w:marLeft w:val="480"/>
          <w:marRight w:val="0"/>
          <w:marTop w:val="0"/>
          <w:marBottom w:val="0"/>
          <w:divBdr>
            <w:top w:val="none" w:sz="0" w:space="0" w:color="auto"/>
            <w:left w:val="none" w:sz="0" w:space="0" w:color="auto"/>
            <w:bottom w:val="none" w:sz="0" w:space="0" w:color="auto"/>
            <w:right w:val="none" w:sz="0" w:space="0" w:color="auto"/>
          </w:divBdr>
        </w:div>
        <w:div w:id="842548048">
          <w:marLeft w:val="480"/>
          <w:marRight w:val="0"/>
          <w:marTop w:val="0"/>
          <w:marBottom w:val="0"/>
          <w:divBdr>
            <w:top w:val="none" w:sz="0" w:space="0" w:color="auto"/>
            <w:left w:val="none" w:sz="0" w:space="0" w:color="auto"/>
            <w:bottom w:val="none" w:sz="0" w:space="0" w:color="auto"/>
            <w:right w:val="none" w:sz="0" w:space="0" w:color="auto"/>
          </w:divBdr>
        </w:div>
        <w:div w:id="2065173701">
          <w:marLeft w:val="480"/>
          <w:marRight w:val="0"/>
          <w:marTop w:val="0"/>
          <w:marBottom w:val="0"/>
          <w:divBdr>
            <w:top w:val="none" w:sz="0" w:space="0" w:color="auto"/>
            <w:left w:val="none" w:sz="0" w:space="0" w:color="auto"/>
            <w:bottom w:val="none" w:sz="0" w:space="0" w:color="auto"/>
            <w:right w:val="none" w:sz="0" w:space="0" w:color="auto"/>
          </w:divBdr>
        </w:div>
        <w:div w:id="1910916046">
          <w:marLeft w:val="480"/>
          <w:marRight w:val="0"/>
          <w:marTop w:val="0"/>
          <w:marBottom w:val="0"/>
          <w:divBdr>
            <w:top w:val="none" w:sz="0" w:space="0" w:color="auto"/>
            <w:left w:val="none" w:sz="0" w:space="0" w:color="auto"/>
            <w:bottom w:val="none" w:sz="0" w:space="0" w:color="auto"/>
            <w:right w:val="none" w:sz="0" w:space="0" w:color="auto"/>
          </w:divBdr>
        </w:div>
        <w:div w:id="1592156472">
          <w:marLeft w:val="480"/>
          <w:marRight w:val="0"/>
          <w:marTop w:val="0"/>
          <w:marBottom w:val="0"/>
          <w:divBdr>
            <w:top w:val="none" w:sz="0" w:space="0" w:color="auto"/>
            <w:left w:val="none" w:sz="0" w:space="0" w:color="auto"/>
            <w:bottom w:val="none" w:sz="0" w:space="0" w:color="auto"/>
            <w:right w:val="none" w:sz="0" w:space="0" w:color="auto"/>
          </w:divBdr>
        </w:div>
      </w:divsChild>
    </w:div>
    <w:div w:id="1425883179">
      <w:bodyDiv w:val="1"/>
      <w:marLeft w:val="0"/>
      <w:marRight w:val="0"/>
      <w:marTop w:val="0"/>
      <w:marBottom w:val="0"/>
      <w:divBdr>
        <w:top w:val="none" w:sz="0" w:space="0" w:color="auto"/>
        <w:left w:val="none" w:sz="0" w:space="0" w:color="auto"/>
        <w:bottom w:val="none" w:sz="0" w:space="0" w:color="auto"/>
        <w:right w:val="none" w:sz="0" w:space="0" w:color="auto"/>
      </w:divBdr>
    </w:div>
    <w:div w:id="1426414108">
      <w:bodyDiv w:val="1"/>
      <w:marLeft w:val="0"/>
      <w:marRight w:val="0"/>
      <w:marTop w:val="0"/>
      <w:marBottom w:val="0"/>
      <w:divBdr>
        <w:top w:val="none" w:sz="0" w:space="0" w:color="auto"/>
        <w:left w:val="none" w:sz="0" w:space="0" w:color="auto"/>
        <w:bottom w:val="none" w:sz="0" w:space="0" w:color="auto"/>
        <w:right w:val="none" w:sz="0" w:space="0" w:color="auto"/>
      </w:divBdr>
    </w:div>
    <w:div w:id="1427537868">
      <w:bodyDiv w:val="1"/>
      <w:marLeft w:val="0"/>
      <w:marRight w:val="0"/>
      <w:marTop w:val="0"/>
      <w:marBottom w:val="0"/>
      <w:divBdr>
        <w:top w:val="none" w:sz="0" w:space="0" w:color="auto"/>
        <w:left w:val="none" w:sz="0" w:space="0" w:color="auto"/>
        <w:bottom w:val="none" w:sz="0" w:space="0" w:color="auto"/>
        <w:right w:val="none" w:sz="0" w:space="0" w:color="auto"/>
      </w:divBdr>
    </w:div>
    <w:div w:id="1431199010">
      <w:bodyDiv w:val="1"/>
      <w:marLeft w:val="0"/>
      <w:marRight w:val="0"/>
      <w:marTop w:val="0"/>
      <w:marBottom w:val="0"/>
      <w:divBdr>
        <w:top w:val="none" w:sz="0" w:space="0" w:color="auto"/>
        <w:left w:val="none" w:sz="0" w:space="0" w:color="auto"/>
        <w:bottom w:val="none" w:sz="0" w:space="0" w:color="auto"/>
        <w:right w:val="none" w:sz="0" w:space="0" w:color="auto"/>
      </w:divBdr>
    </w:div>
    <w:div w:id="1431273114">
      <w:bodyDiv w:val="1"/>
      <w:marLeft w:val="0"/>
      <w:marRight w:val="0"/>
      <w:marTop w:val="0"/>
      <w:marBottom w:val="0"/>
      <w:divBdr>
        <w:top w:val="none" w:sz="0" w:space="0" w:color="auto"/>
        <w:left w:val="none" w:sz="0" w:space="0" w:color="auto"/>
        <w:bottom w:val="none" w:sz="0" w:space="0" w:color="auto"/>
        <w:right w:val="none" w:sz="0" w:space="0" w:color="auto"/>
      </w:divBdr>
    </w:div>
    <w:div w:id="1431314960">
      <w:bodyDiv w:val="1"/>
      <w:marLeft w:val="0"/>
      <w:marRight w:val="0"/>
      <w:marTop w:val="0"/>
      <w:marBottom w:val="0"/>
      <w:divBdr>
        <w:top w:val="none" w:sz="0" w:space="0" w:color="auto"/>
        <w:left w:val="none" w:sz="0" w:space="0" w:color="auto"/>
        <w:bottom w:val="none" w:sz="0" w:space="0" w:color="auto"/>
        <w:right w:val="none" w:sz="0" w:space="0" w:color="auto"/>
      </w:divBdr>
    </w:div>
    <w:div w:id="1431657707">
      <w:bodyDiv w:val="1"/>
      <w:marLeft w:val="0"/>
      <w:marRight w:val="0"/>
      <w:marTop w:val="0"/>
      <w:marBottom w:val="0"/>
      <w:divBdr>
        <w:top w:val="none" w:sz="0" w:space="0" w:color="auto"/>
        <w:left w:val="none" w:sz="0" w:space="0" w:color="auto"/>
        <w:bottom w:val="none" w:sz="0" w:space="0" w:color="auto"/>
        <w:right w:val="none" w:sz="0" w:space="0" w:color="auto"/>
      </w:divBdr>
    </w:div>
    <w:div w:id="1432628740">
      <w:bodyDiv w:val="1"/>
      <w:marLeft w:val="0"/>
      <w:marRight w:val="0"/>
      <w:marTop w:val="0"/>
      <w:marBottom w:val="0"/>
      <w:divBdr>
        <w:top w:val="none" w:sz="0" w:space="0" w:color="auto"/>
        <w:left w:val="none" w:sz="0" w:space="0" w:color="auto"/>
        <w:bottom w:val="none" w:sz="0" w:space="0" w:color="auto"/>
        <w:right w:val="none" w:sz="0" w:space="0" w:color="auto"/>
      </w:divBdr>
    </w:div>
    <w:div w:id="1432973514">
      <w:bodyDiv w:val="1"/>
      <w:marLeft w:val="0"/>
      <w:marRight w:val="0"/>
      <w:marTop w:val="0"/>
      <w:marBottom w:val="0"/>
      <w:divBdr>
        <w:top w:val="none" w:sz="0" w:space="0" w:color="auto"/>
        <w:left w:val="none" w:sz="0" w:space="0" w:color="auto"/>
        <w:bottom w:val="none" w:sz="0" w:space="0" w:color="auto"/>
        <w:right w:val="none" w:sz="0" w:space="0" w:color="auto"/>
      </w:divBdr>
    </w:div>
    <w:div w:id="1433087669">
      <w:bodyDiv w:val="1"/>
      <w:marLeft w:val="0"/>
      <w:marRight w:val="0"/>
      <w:marTop w:val="0"/>
      <w:marBottom w:val="0"/>
      <w:divBdr>
        <w:top w:val="none" w:sz="0" w:space="0" w:color="auto"/>
        <w:left w:val="none" w:sz="0" w:space="0" w:color="auto"/>
        <w:bottom w:val="none" w:sz="0" w:space="0" w:color="auto"/>
        <w:right w:val="none" w:sz="0" w:space="0" w:color="auto"/>
      </w:divBdr>
    </w:div>
    <w:div w:id="1433865956">
      <w:bodyDiv w:val="1"/>
      <w:marLeft w:val="0"/>
      <w:marRight w:val="0"/>
      <w:marTop w:val="0"/>
      <w:marBottom w:val="0"/>
      <w:divBdr>
        <w:top w:val="none" w:sz="0" w:space="0" w:color="auto"/>
        <w:left w:val="none" w:sz="0" w:space="0" w:color="auto"/>
        <w:bottom w:val="none" w:sz="0" w:space="0" w:color="auto"/>
        <w:right w:val="none" w:sz="0" w:space="0" w:color="auto"/>
      </w:divBdr>
    </w:div>
    <w:div w:id="1435050301">
      <w:bodyDiv w:val="1"/>
      <w:marLeft w:val="0"/>
      <w:marRight w:val="0"/>
      <w:marTop w:val="0"/>
      <w:marBottom w:val="0"/>
      <w:divBdr>
        <w:top w:val="none" w:sz="0" w:space="0" w:color="auto"/>
        <w:left w:val="none" w:sz="0" w:space="0" w:color="auto"/>
        <w:bottom w:val="none" w:sz="0" w:space="0" w:color="auto"/>
        <w:right w:val="none" w:sz="0" w:space="0" w:color="auto"/>
      </w:divBdr>
    </w:div>
    <w:div w:id="1435057457">
      <w:bodyDiv w:val="1"/>
      <w:marLeft w:val="0"/>
      <w:marRight w:val="0"/>
      <w:marTop w:val="0"/>
      <w:marBottom w:val="0"/>
      <w:divBdr>
        <w:top w:val="none" w:sz="0" w:space="0" w:color="auto"/>
        <w:left w:val="none" w:sz="0" w:space="0" w:color="auto"/>
        <w:bottom w:val="none" w:sz="0" w:space="0" w:color="auto"/>
        <w:right w:val="none" w:sz="0" w:space="0" w:color="auto"/>
      </w:divBdr>
    </w:div>
    <w:div w:id="1435587136">
      <w:bodyDiv w:val="1"/>
      <w:marLeft w:val="0"/>
      <w:marRight w:val="0"/>
      <w:marTop w:val="0"/>
      <w:marBottom w:val="0"/>
      <w:divBdr>
        <w:top w:val="none" w:sz="0" w:space="0" w:color="auto"/>
        <w:left w:val="none" w:sz="0" w:space="0" w:color="auto"/>
        <w:bottom w:val="none" w:sz="0" w:space="0" w:color="auto"/>
        <w:right w:val="none" w:sz="0" w:space="0" w:color="auto"/>
      </w:divBdr>
    </w:div>
    <w:div w:id="1436754845">
      <w:bodyDiv w:val="1"/>
      <w:marLeft w:val="0"/>
      <w:marRight w:val="0"/>
      <w:marTop w:val="0"/>
      <w:marBottom w:val="0"/>
      <w:divBdr>
        <w:top w:val="none" w:sz="0" w:space="0" w:color="auto"/>
        <w:left w:val="none" w:sz="0" w:space="0" w:color="auto"/>
        <w:bottom w:val="none" w:sz="0" w:space="0" w:color="auto"/>
        <w:right w:val="none" w:sz="0" w:space="0" w:color="auto"/>
      </w:divBdr>
    </w:div>
    <w:div w:id="1436898453">
      <w:bodyDiv w:val="1"/>
      <w:marLeft w:val="0"/>
      <w:marRight w:val="0"/>
      <w:marTop w:val="0"/>
      <w:marBottom w:val="0"/>
      <w:divBdr>
        <w:top w:val="none" w:sz="0" w:space="0" w:color="auto"/>
        <w:left w:val="none" w:sz="0" w:space="0" w:color="auto"/>
        <w:bottom w:val="none" w:sz="0" w:space="0" w:color="auto"/>
        <w:right w:val="none" w:sz="0" w:space="0" w:color="auto"/>
      </w:divBdr>
    </w:div>
    <w:div w:id="1437479265">
      <w:bodyDiv w:val="1"/>
      <w:marLeft w:val="0"/>
      <w:marRight w:val="0"/>
      <w:marTop w:val="0"/>
      <w:marBottom w:val="0"/>
      <w:divBdr>
        <w:top w:val="none" w:sz="0" w:space="0" w:color="auto"/>
        <w:left w:val="none" w:sz="0" w:space="0" w:color="auto"/>
        <w:bottom w:val="none" w:sz="0" w:space="0" w:color="auto"/>
        <w:right w:val="none" w:sz="0" w:space="0" w:color="auto"/>
      </w:divBdr>
    </w:div>
    <w:div w:id="1437821380">
      <w:bodyDiv w:val="1"/>
      <w:marLeft w:val="0"/>
      <w:marRight w:val="0"/>
      <w:marTop w:val="0"/>
      <w:marBottom w:val="0"/>
      <w:divBdr>
        <w:top w:val="none" w:sz="0" w:space="0" w:color="auto"/>
        <w:left w:val="none" w:sz="0" w:space="0" w:color="auto"/>
        <w:bottom w:val="none" w:sz="0" w:space="0" w:color="auto"/>
        <w:right w:val="none" w:sz="0" w:space="0" w:color="auto"/>
      </w:divBdr>
    </w:div>
    <w:div w:id="1438021502">
      <w:bodyDiv w:val="1"/>
      <w:marLeft w:val="0"/>
      <w:marRight w:val="0"/>
      <w:marTop w:val="0"/>
      <w:marBottom w:val="0"/>
      <w:divBdr>
        <w:top w:val="none" w:sz="0" w:space="0" w:color="auto"/>
        <w:left w:val="none" w:sz="0" w:space="0" w:color="auto"/>
        <w:bottom w:val="none" w:sz="0" w:space="0" w:color="auto"/>
        <w:right w:val="none" w:sz="0" w:space="0" w:color="auto"/>
      </w:divBdr>
    </w:div>
    <w:div w:id="1438284149">
      <w:bodyDiv w:val="1"/>
      <w:marLeft w:val="0"/>
      <w:marRight w:val="0"/>
      <w:marTop w:val="0"/>
      <w:marBottom w:val="0"/>
      <w:divBdr>
        <w:top w:val="none" w:sz="0" w:space="0" w:color="auto"/>
        <w:left w:val="none" w:sz="0" w:space="0" w:color="auto"/>
        <w:bottom w:val="none" w:sz="0" w:space="0" w:color="auto"/>
        <w:right w:val="none" w:sz="0" w:space="0" w:color="auto"/>
      </w:divBdr>
    </w:div>
    <w:div w:id="1439788089">
      <w:bodyDiv w:val="1"/>
      <w:marLeft w:val="0"/>
      <w:marRight w:val="0"/>
      <w:marTop w:val="0"/>
      <w:marBottom w:val="0"/>
      <w:divBdr>
        <w:top w:val="none" w:sz="0" w:space="0" w:color="auto"/>
        <w:left w:val="none" w:sz="0" w:space="0" w:color="auto"/>
        <w:bottom w:val="none" w:sz="0" w:space="0" w:color="auto"/>
        <w:right w:val="none" w:sz="0" w:space="0" w:color="auto"/>
      </w:divBdr>
    </w:div>
    <w:div w:id="1440952822">
      <w:bodyDiv w:val="1"/>
      <w:marLeft w:val="0"/>
      <w:marRight w:val="0"/>
      <w:marTop w:val="0"/>
      <w:marBottom w:val="0"/>
      <w:divBdr>
        <w:top w:val="none" w:sz="0" w:space="0" w:color="auto"/>
        <w:left w:val="none" w:sz="0" w:space="0" w:color="auto"/>
        <w:bottom w:val="none" w:sz="0" w:space="0" w:color="auto"/>
        <w:right w:val="none" w:sz="0" w:space="0" w:color="auto"/>
      </w:divBdr>
    </w:div>
    <w:div w:id="1441219508">
      <w:bodyDiv w:val="1"/>
      <w:marLeft w:val="0"/>
      <w:marRight w:val="0"/>
      <w:marTop w:val="0"/>
      <w:marBottom w:val="0"/>
      <w:divBdr>
        <w:top w:val="none" w:sz="0" w:space="0" w:color="auto"/>
        <w:left w:val="none" w:sz="0" w:space="0" w:color="auto"/>
        <w:bottom w:val="none" w:sz="0" w:space="0" w:color="auto"/>
        <w:right w:val="none" w:sz="0" w:space="0" w:color="auto"/>
      </w:divBdr>
    </w:div>
    <w:div w:id="1442533589">
      <w:bodyDiv w:val="1"/>
      <w:marLeft w:val="0"/>
      <w:marRight w:val="0"/>
      <w:marTop w:val="0"/>
      <w:marBottom w:val="0"/>
      <w:divBdr>
        <w:top w:val="none" w:sz="0" w:space="0" w:color="auto"/>
        <w:left w:val="none" w:sz="0" w:space="0" w:color="auto"/>
        <w:bottom w:val="none" w:sz="0" w:space="0" w:color="auto"/>
        <w:right w:val="none" w:sz="0" w:space="0" w:color="auto"/>
      </w:divBdr>
    </w:div>
    <w:div w:id="1443575792">
      <w:bodyDiv w:val="1"/>
      <w:marLeft w:val="0"/>
      <w:marRight w:val="0"/>
      <w:marTop w:val="0"/>
      <w:marBottom w:val="0"/>
      <w:divBdr>
        <w:top w:val="none" w:sz="0" w:space="0" w:color="auto"/>
        <w:left w:val="none" w:sz="0" w:space="0" w:color="auto"/>
        <w:bottom w:val="none" w:sz="0" w:space="0" w:color="auto"/>
        <w:right w:val="none" w:sz="0" w:space="0" w:color="auto"/>
      </w:divBdr>
      <w:divsChild>
        <w:div w:id="847519436">
          <w:marLeft w:val="480"/>
          <w:marRight w:val="0"/>
          <w:marTop w:val="0"/>
          <w:marBottom w:val="0"/>
          <w:divBdr>
            <w:top w:val="none" w:sz="0" w:space="0" w:color="auto"/>
            <w:left w:val="none" w:sz="0" w:space="0" w:color="auto"/>
            <w:bottom w:val="none" w:sz="0" w:space="0" w:color="auto"/>
            <w:right w:val="none" w:sz="0" w:space="0" w:color="auto"/>
          </w:divBdr>
        </w:div>
        <w:div w:id="291516684">
          <w:marLeft w:val="480"/>
          <w:marRight w:val="0"/>
          <w:marTop w:val="0"/>
          <w:marBottom w:val="0"/>
          <w:divBdr>
            <w:top w:val="none" w:sz="0" w:space="0" w:color="auto"/>
            <w:left w:val="none" w:sz="0" w:space="0" w:color="auto"/>
            <w:bottom w:val="none" w:sz="0" w:space="0" w:color="auto"/>
            <w:right w:val="none" w:sz="0" w:space="0" w:color="auto"/>
          </w:divBdr>
        </w:div>
        <w:div w:id="633024327">
          <w:marLeft w:val="480"/>
          <w:marRight w:val="0"/>
          <w:marTop w:val="0"/>
          <w:marBottom w:val="0"/>
          <w:divBdr>
            <w:top w:val="none" w:sz="0" w:space="0" w:color="auto"/>
            <w:left w:val="none" w:sz="0" w:space="0" w:color="auto"/>
            <w:bottom w:val="none" w:sz="0" w:space="0" w:color="auto"/>
            <w:right w:val="none" w:sz="0" w:space="0" w:color="auto"/>
          </w:divBdr>
        </w:div>
        <w:div w:id="1267083660">
          <w:marLeft w:val="480"/>
          <w:marRight w:val="0"/>
          <w:marTop w:val="0"/>
          <w:marBottom w:val="0"/>
          <w:divBdr>
            <w:top w:val="none" w:sz="0" w:space="0" w:color="auto"/>
            <w:left w:val="none" w:sz="0" w:space="0" w:color="auto"/>
            <w:bottom w:val="none" w:sz="0" w:space="0" w:color="auto"/>
            <w:right w:val="none" w:sz="0" w:space="0" w:color="auto"/>
          </w:divBdr>
        </w:div>
        <w:div w:id="1822041913">
          <w:marLeft w:val="480"/>
          <w:marRight w:val="0"/>
          <w:marTop w:val="0"/>
          <w:marBottom w:val="0"/>
          <w:divBdr>
            <w:top w:val="none" w:sz="0" w:space="0" w:color="auto"/>
            <w:left w:val="none" w:sz="0" w:space="0" w:color="auto"/>
            <w:bottom w:val="none" w:sz="0" w:space="0" w:color="auto"/>
            <w:right w:val="none" w:sz="0" w:space="0" w:color="auto"/>
          </w:divBdr>
        </w:div>
        <w:div w:id="1338187602">
          <w:marLeft w:val="480"/>
          <w:marRight w:val="0"/>
          <w:marTop w:val="0"/>
          <w:marBottom w:val="0"/>
          <w:divBdr>
            <w:top w:val="none" w:sz="0" w:space="0" w:color="auto"/>
            <w:left w:val="none" w:sz="0" w:space="0" w:color="auto"/>
            <w:bottom w:val="none" w:sz="0" w:space="0" w:color="auto"/>
            <w:right w:val="none" w:sz="0" w:space="0" w:color="auto"/>
          </w:divBdr>
        </w:div>
        <w:div w:id="760106814">
          <w:marLeft w:val="480"/>
          <w:marRight w:val="0"/>
          <w:marTop w:val="0"/>
          <w:marBottom w:val="0"/>
          <w:divBdr>
            <w:top w:val="none" w:sz="0" w:space="0" w:color="auto"/>
            <w:left w:val="none" w:sz="0" w:space="0" w:color="auto"/>
            <w:bottom w:val="none" w:sz="0" w:space="0" w:color="auto"/>
            <w:right w:val="none" w:sz="0" w:space="0" w:color="auto"/>
          </w:divBdr>
        </w:div>
        <w:div w:id="584269601">
          <w:marLeft w:val="480"/>
          <w:marRight w:val="0"/>
          <w:marTop w:val="0"/>
          <w:marBottom w:val="0"/>
          <w:divBdr>
            <w:top w:val="none" w:sz="0" w:space="0" w:color="auto"/>
            <w:left w:val="none" w:sz="0" w:space="0" w:color="auto"/>
            <w:bottom w:val="none" w:sz="0" w:space="0" w:color="auto"/>
            <w:right w:val="none" w:sz="0" w:space="0" w:color="auto"/>
          </w:divBdr>
        </w:div>
        <w:div w:id="1652783956">
          <w:marLeft w:val="480"/>
          <w:marRight w:val="0"/>
          <w:marTop w:val="0"/>
          <w:marBottom w:val="0"/>
          <w:divBdr>
            <w:top w:val="none" w:sz="0" w:space="0" w:color="auto"/>
            <w:left w:val="none" w:sz="0" w:space="0" w:color="auto"/>
            <w:bottom w:val="none" w:sz="0" w:space="0" w:color="auto"/>
            <w:right w:val="none" w:sz="0" w:space="0" w:color="auto"/>
          </w:divBdr>
        </w:div>
        <w:div w:id="9308422">
          <w:marLeft w:val="480"/>
          <w:marRight w:val="0"/>
          <w:marTop w:val="0"/>
          <w:marBottom w:val="0"/>
          <w:divBdr>
            <w:top w:val="none" w:sz="0" w:space="0" w:color="auto"/>
            <w:left w:val="none" w:sz="0" w:space="0" w:color="auto"/>
            <w:bottom w:val="none" w:sz="0" w:space="0" w:color="auto"/>
            <w:right w:val="none" w:sz="0" w:space="0" w:color="auto"/>
          </w:divBdr>
        </w:div>
        <w:div w:id="670179770">
          <w:marLeft w:val="480"/>
          <w:marRight w:val="0"/>
          <w:marTop w:val="0"/>
          <w:marBottom w:val="0"/>
          <w:divBdr>
            <w:top w:val="none" w:sz="0" w:space="0" w:color="auto"/>
            <w:left w:val="none" w:sz="0" w:space="0" w:color="auto"/>
            <w:bottom w:val="none" w:sz="0" w:space="0" w:color="auto"/>
            <w:right w:val="none" w:sz="0" w:space="0" w:color="auto"/>
          </w:divBdr>
        </w:div>
        <w:div w:id="1913813152">
          <w:marLeft w:val="480"/>
          <w:marRight w:val="0"/>
          <w:marTop w:val="0"/>
          <w:marBottom w:val="0"/>
          <w:divBdr>
            <w:top w:val="none" w:sz="0" w:space="0" w:color="auto"/>
            <w:left w:val="none" w:sz="0" w:space="0" w:color="auto"/>
            <w:bottom w:val="none" w:sz="0" w:space="0" w:color="auto"/>
            <w:right w:val="none" w:sz="0" w:space="0" w:color="auto"/>
          </w:divBdr>
        </w:div>
        <w:div w:id="1249315912">
          <w:marLeft w:val="480"/>
          <w:marRight w:val="0"/>
          <w:marTop w:val="0"/>
          <w:marBottom w:val="0"/>
          <w:divBdr>
            <w:top w:val="none" w:sz="0" w:space="0" w:color="auto"/>
            <w:left w:val="none" w:sz="0" w:space="0" w:color="auto"/>
            <w:bottom w:val="none" w:sz="0" w:space="0" w:color="auto"/>
            <w:right w:val="none" w:sz="0" w:space="0" w:color="auto"/>
          </w:divBdr>
        </w:div>
        <w:div w:id="766341311">
          <w:marLeft w:val="480"/>
          <w:marRight w:val="0"/>
          <w:marTop w:val="0"/>
          <w:marBottom w:val="0"/>
          <w:divBdr>
            <w:top w:val="none" w:sz="0" w:space="0" w:color="auto"/>
            <w:left w:val="none" w:sz="0" w:space="0" w:color="auto"/>
            <w:bottom w:val="none" w:sz="0" w:space="0" w:color="auto"/>
            <w:right w:val="none" w:sz="0" w:space="0" w:color="auto"/>
          </w:divBdr>
        </w:div>
        <w:div w:id="1786581480">
          <w:marLeft w:val="480"/>
          <w:marRight w:val="0"/>
          <w:marTop w:val="0"/>
          <w:marBottom w:val="0"/>
          <w:divBdr>
            <w:top w:val="none" w:sz="0" w:space="0" w:color="auto"/>
            <w:left w:val="none" w:sz="0" w:space="0" w:color="auto"/>
            <w:bottom w:val="none" w:sz="0" w:space="0" w:color="auto"/>
            <w:right w:val="none" w:sz="0" w:space="0" w:color="auto"/>
          </w:divBdr>
        </w:div>
        <w:div w:id="2010324203">
          <w:marLeft w:val="480"/>
          <w:marRight w:val="0"/>
          <w:marTop w:val="0"/>
          <w:marBottom w:val="0"/>
          <w:divBdr>
            <w:top w:val="none" w:sz="0" w:space="0" w:color="auto"/>
            <w:left w:val="none" w:sz="0" w:space="0" w:color="auto"/>
            <w:bottom w:val="none" w:sz="0" w:space="0" w:color="auto"/>
            <w:right w:val="none" w:sz="0" w:space="0" w:color="auto"/>
          </w:divBdr>
        </w:div>
        <w:div w:id="2059161428">
          <w:marLeft w:val="480"/>
          <w:marRight w:val="0"/>
          <w:marTop w:val="0"/>
          <w:marBottom w:val="0"/>
          <w:divBdr>
            <w:top w:val="none" w:sz="0" w:space="0" w:color="auto"/>
            <w:left w:val="none" w:sz="0" w:space="0" w:color="auto"/>
            <w:bottom w:val="none" w:sz="0" w:space="0" w:color="auto"/>
            <w:right w:val="none" w:sz="0" w:space="0" w:color="auto"/>
          </w:divBdr>
        </w:div>
        <w:div w:id="1541628483">
          <w:marLeft w:val="480"/>
          <w:marRight w:val="0"/>
          <w:marTop w:val="0"/>
          <w:marBottom w:val="0"/>
          <w:divBdr>
            <w:top w:val="none" w:sz="0" w:space="0" w:color="auto"/>
            <w:left w:val="none" w:sz="0" w:space="0" w:color="auto"/>
            <w:bottom w:val="none" w:sz="0" w:space="0" w:color="auto"/>
            <w:right w:val="none" w:sz="0" w:space="0" w:color="auto"/>
          </w:divBdr>
        </w:div>
        <w:div w:id="1350718619">
          <w:marLeft w:val="480"/>
          <w:marRight w:val="0"/>
          <w:marTop w:val="0"/>
          <w:marBottom w:val="0"/>
          <w:divBdr>
            <w:top w:val="none" w:sz="0" w:space="0" w:color="auto"/>
            <w:left w:val="none" w:sz="0" w:space="0" w:color="auto"/>
            <w:bottom w:val="none" w:sz="0" w:space="0" w:color="auto"/>
            <w:right w:val="none" w:sz="0" w:space="0" w:color="auto"/>
          </w:divBdr>
        </w:div>
        <w:div w:id="1477986347">
          <w:marLeft w:val="480"/>
          <w:marRight w:val="0"/>
          <w:marTop w:val="0"/>
          <w:marBottom w:val="0"/>
          <w:divBdr>
            <w:top w:val="none" w:sz="0" w:space="0" w:color="auto"/>
            <w:left w:val="none" w:sz="0" w:space="0" w:color="auto"/>
            <w:bottom w:val="none" w:sz="0" w:space="0" w:color="auto"/>
            <w:right w:val="none" w:sz="0" w:space="0" w:color="auto"/>
          </w:divBdr>
        </w:div>
        <w:div w:id="920793134">
          <w:marLeft w:val="480"/>
          <w:marRight w:val="0"/>
          <w:marTop w:val="0"/>
          <w:marBottom w:val="0"/>
          <w:divBdr>
            <w:top w:val="none" w:sz="0" w:space="0" w:color="auto"/>
            <w:left w:val="none" w:sz="0" w:space="0" w:color="auto"/>
            <w:bottom w:val="none" w:sz="0" w:space="0" w:color="auto"/>
            <w:right w:val="none" w:sz="0" w:space="0" w:color="auto"/>
          </w:divBdr>
        </w:div>
        <w:div w:id="1761411171">
          <w:marLeft w:val="480"/>
          <w:marRight w:val="0"/>
          <w:marTop w:val="0"/>
          <w:marBottom w:val="0"/>
          <w:divBdr>
            <w:top w:val="none" w:sz="0" w:space="0" w:color="auto"/>
            <w:left w:val="none" w:sz="0" w:space="0" w:color="auto"/>
            <w:bottom w:val="none" w:sz="0" w:space="0" w:color="auto"/>
            <w:right w:val="none" w:sz="0" w:space="0" w:color="auto"/>
          </w:divBdr>
        </w:div>
        <w:div w:id="1365207132">
          <w:marLeft w:val="480"/>
          <w:marRight w:val="0"/>
          <w:marTop w:val="0"/>
          <w:marBottom w:val="0"/>
          <w:divBdr>
            <w:top w:val="none" w:sz="0" w:space="0" w:color="auto"/>
            <w:left w:val="none" w:sz="0" w:space="0" w:color="auto"/>
            <w:bottom w:val="none" w:sz="0" w:space="0" w:color="auto"/>
            <w:right w:val="none" w:sz="0" w:space="0" w:color="auto"/>
          </w:divBdr>
        </w:div>
        <w:div w:id="772093296">
          <w:marLeft w:val="480"/>
          <w:marRight w:val="0"/>
          <w:marTop w:val="0"/>
          <w:marBottom w:val="0"/>
          <w:divBdr>
            <w:top w:val="none" w:sz="0" w:space="0" w:color="auto"/>
            <w:left w:val="none" w:sz="0" w:space="0" w:color="auto"/>
            <w:bottom w:val="none" w:sz="0" w:space="0" w:color="auto"/>
            <w:right w:val="none" w:sz="0" w:space="0" w:color="auto"/>
          </w:divBdr>
        </w:div>
        <w:div w:id="599221630">
          <w:marLeft w:val="480"/>
          <w:marRight w:val="0"/>
          <w:marTop w:val="0"/>
          <w:marBottom w:val="0"/>
          <w:divBdr>
            <w:top w:val="none" w:sz="0" w:space="0" w:color="auto"/>
            <w:left w:val="none" w:sz="0" w:space="0" w:color="auto"/>
            <w:bottom w:val="none" w:sz="0" w:space="0" w:color="auto"/>
            <w:right w:val="none" w:sz="0" w:space="0" w:color="auto"/>
          </w:divBdr>
        </w:div>
        <w:div w:id="975182222">
          <w:marLeft w:val="480"/>
          <w:marRight w:val="0"/>
          <w:marTop w:val="0"/>
          <w:marBottom w:val="0"/>
          <w:divBdr>
            <w:top w:val="none" w:sz="0" w:space="0" w:color="auto"/>
            <w:left w:val="none" w:sz="0" w:space="0" w:color="auto"/>
            <w:bottom w:val="none" w:sz="0" w:space="0" w:color="auto"/>
            <w:right w:val="none" w:sz="0" w:space="0" w:color="auto"/>
          </w:divBdr>
        </w:div>
        <w:div w:id="1990596084">
          <w:marLeft w:val="480"/>
          <w:marRight w:val="0"/>
          <w:marTop w:val="0"/>
          <w:marBottom w:val="0"/>
          <w:divBdr>
            <w:top w:val="none" w:sz="0" w:space="0" w:color="auto"/>
            <w:left w:val="none" w:sz="0" w:space="0" w:color="auto"/>
            <w:bottom w:val="none" w:sz="0" w:space="0" w:color="auto"/>
            <w:right w:val="none" w:sz="0" w:space="0" w:color="auto"/>
          </w:divBdr>
        </w:div>
        <w:div w:id="844783801">
          <w:marLeft w:val="480"/>
          <w:marRight w:val="0"/>
          <w:marTop w:val="0"/>
          <w:marBottom w:val="0"/>
          <w:divBdr>
            <w:top w:val="none" w:sz="0" w:space="0" w:color="auto"/>
            <w:left w:val="none" w:sz="0" w:space="0" w:color="auto"/>
            <w:bottom w:val="none" w:sz="0" w:space="0" w:color="auto"/>
            <w:right w:val="none" w:sz="0" w:space="0" w:color="auto"/>
          </w:divBdr>
        </w:div>
        <w:div w:id="944658837">
          <w:marLeft w:val="480"/>
          <w:marRight w:val="0"/>
          <w:marTop w:val="0"/>
          <w:marBottom w:val="0"/>
          <w:divBdr>
            <w:top w:val="none" w:sz="0" w:space="0" w:color="auto"/>
            <w:left w:val="none" w:sz="0" w:space="0" w:color="auto"/>
            <w:bottom w:val="none" w:sz="0" w:space="0" w:color="auto"/>
            <w:right w:val="none" w:sz="0" w:space="0" w:color="auto"/>
          </w:divBdr>
        </w:div>
        <w:div w:id="1332610156">
          <w:marLeft w:val="480"/>
          <w:marRight w:val="0"/>
          <w:marTop w:val="0"/>
          <w:marBottom w:val="0"/>
          <w:divBdr>
            <w:top w:val="none" w:sz="0" w:space="0" w:color="auto"/>
            <w:left w:val="none" w:sz="0" w:space="0" w:color="auto"/>
            <w:bottom w:val="none" w:sz="0" w:space="0" w:color="auto"/>
            <w:right w:val="none" w:sz="0" w:space="0" w:color="auto"/>
          </w:divBdr>
        </w:div>
        <w:div w:id="477652770">
          <w:marLeft w:val="480"/>
          <w:marRight w:val="0"/>
          <w:marTop w:val="0"/>
          <w:marBottom w:val="0"/>
          <w:divBdr>
            <w:top w:val="none" w:sz="0" w:space="0" w:color="auto"/>
            <w:left w:val="none" w:sz="0" w:space="0" w:color="auto"/>
            <w:bottom w:val="none" w:sz="0" w:space="0" w:color="auto"/>
            <w:right w:val="none" w:sz="0" w:space="0" w:color="auto"/>
          </w:divBdr>
        </w:div>
        <w:div w:id="936450738">
          <w:marLeft w:val="480"/>
          <w:marRight w:val="0"/>
          <w:marTop w:val="0"/>
          <w:marBottom w:val="0"/>
          <w:divBdr>
            <w:top w:val="none" w:sz="0" w:space="0" w:color="auto"/>
            <w:left w:val="none" w:sz="0" w:space="0" w:color="auto"/>
            <w:bottom w:val="none" w:sz="0" w:space="0" w:color="auto"/>
            <w:right w:val="none" w:sz="0" w:space="0" w:color="auto"/>
          </w:divBdr>
        </w:div>
        <w:div w:id="649990841">
          <w:marLeft w:val="480"/>
          <w:marRight w:val="0"/>
          <w:marTop w:val="0"/>
          <w:marBottom w:val="0"/>
          <w:divBdr>
            <w:top w:val="none" w:sz="0" w:space="0" w:color="auto"/>
            <w:left w:val="none" w:sz="0" w:space="0" w:color="auto"/>
            <w:bottom w:val="none" w:sz="0" w:space="0" w:color="auto"/>
            <w:right w:val="none" w:sz="0" w:space="0" w:color="auto"/>
          </w:divBdr>
        </w:div>
        <w:div w:id="1474102147">
          <w:marLeft w:val="480"/>
          <w:marRight w:val="0"/>
          <w:marTop w:val="0"/>
          <w:marBottom w:val="0"/>
          <w:divBdr>
            <w:top w:val="none" w:sz="0" w:space="0" w:color="auto"/>
            <w:left w:val="none" w:sz="0" w:space="0" w:color="auto"/>
            <w:bottom w:val="none" w:sz="0" w:space="0" w:color="auto"/>
            <w:right w:val="none" w:sz="0" w:space="0" w:color="auto"/>
          </w:divBdr>
        </w:div>
        <w:div w:id="1367607573">
          <w:marLeft w:val="480"/>
          <w:marRight w:val="0"/>
          <w:marTop w:val="0"/>
          <w:marBottom w:val="0"/>
          <w:divBdr>
            <w:top w:val="none" w:sz="0" w:space="0" w:color="auto"/>
            <w:left w:val="none" w:sz="0" w:space="0" w:color="auto"/>
            <w:bottom w:val="none" w:sz="0" w:space="0" w:color="auto"/>
            <w:right w:val="none" w:sz="0" w:space="0" w:color="auto"/>
          </w:divBdr>
        </w:div>
        <w:div w:id="2073037920">
          <w:marLeft w:val="480"/>
          <w:marRight w:val="0"/>
          <w:marTop w:val="0"/>
          <w:marBottom w:val="0"/>
          <w:divBdr>
            <w:top w:val="none" w:sz="0" w:space="0" w:color="auto"/>
            <w:left w:val="none" w:sz="0" w:space="0" w:color="auto"/>
            <w:bottom w:val="none" w:sz="0" w:space="0" w:color="auto"/>
            <w:right w:val="none" w:sz="0" w:space="0" w:color="auto"/>
          </w:divBdr>
        </w:div>
        <w:div w:id="1103651728">
          <w:marLeft w:val="480"/>
          <w:marRight w:val="0"/>
          <w:marTop w:val="0"/>
          <w:marBottom w:val="0"/>
          <w:divBdr>
            <w:top w:val="none" w:sz="0" w:space="0" w:color="auto"/>
            <w:left w:val="none" w:sz="0" w:space="0" w:color="auto"/>
            <w:bottom w:val="none" w:sz="0" w:space="0" w:color="auto"/>
            <w:right w:val="none" w:sz="0" w:space="0" w:color="auto"/>
          </w:divBdr>
        </w:div>
        <w:div w:id="1095250901">
          <w:marLeft w:val="480"/>
          <w:marRight w:val="0"/>
          <w:marTop w:val="0"/>
          <w:marBottom w:val="0"/>
          <w:divBdr>
            <w:top w:val="none" w:sz="0" w:space="0" w:color="auto"/>
            <w:left w:val="none" w:sz="0" w:space="0" w:color="auto"/>
            <w:bottom w:val="none" w:sz="0" w:space="0" w:color="auto"/>
            <w:right w:val="none" w:sz="0" w:space="0" w:color="auto"/>
          </w:divBdr>
        </w:div>
        <w:div w:id="416095254">
          <w:marLeft w:val="480"/>
          <w:marRight w:val="0"/>
          <w:marTop w:val="0"/>
          <w:marBottom w:val="0"/>
          <w:divBdr>
            <w:top w:val="none" w:sz="0" w:space="0" w:color="auto"/>
            <w:left w:val="none" w:sz="0" w:space="0" w:color="auto"/>
            <w:bottom w:val="none" w:sz="0" w:space="0" w:color="auto"/>
            <w:right w:val="none" w:sz="0" w:space="0" w:color="auto"/>
          </w:divBdr>
        </w:div>
        <w:div w:id="316495745">
          <w:marLeft w:val="480"/>
          <w:marRight w:val="0"/>
          <w:marTop w:val="0"/>
          <w:marBottom w:val="0"/>
          <w:divBdr>
            <w:top w:val="none" w:sz="0" w:space="0" w:color="auto"/>
            <w:left w:val="none" w:sz="0" w:space="0" w:color="auto"/>
            <w:bottom w:val="none" w:sz="0" w:space="0" w:color="auto"/>
            <w:right w:val="none" w:sz="0" w:space="0" w:color="auto"/>
          </w:divBdr>
        </w:div>
        <w:div w:id="409157325">
          <w:marLeft w:val="480"/>
          <w:marRight w:val="0"/>
          <w:marTop w:val="0"/>
          <w:marBottom w:val="0"/>
          <w:divBdr>
            <w:top w:val="none" w:sz="0" w:space="0" w:color="auto"/>
            <w:left w:val="none" w:sz="0" w:space="0" w:color="auto"/>
            <w:bottom w:val="none" w:sz="0" w:space="0" w:color="auto"/>
            <w:right w:val="none" w:sz="0" w:space="0" w:color="auto"/>
          </w:divBdr>
        </w:div>
        <w:div w:id="1292708399">
          <w:marLeft w:val="480"/>
          <w:marRight w:val="0"/>
          <w:marTop w:val="0"/>
          <w:marBottom w:val="0"/>
          <w:divBdr>
            <w:top w:val="none" w:sz="0" w:space="0" w:color="auto"/>
            <w:left w:val="none" w:sz="0" w:space="0" w:color="auto"/>
            <w:bottom w:val="none" w:sz="0" w:space="0" w:color="auto"/>
            <w:right w:val="none" w:sz="0" w:space="0" w:color="auto"/>
          </w:divBdr>
        </w:div>
        <w:div w:id="1665008956">
          <w:marLeft w:val="480"/>
          <w:marRight w:val="0"/>
          <w:marTop w:val="0"/>
          <w:marBottom w:val="0"/>
          <w:divBdr>
            <w:top w:val="none" w:sz="0" w:space="0" w:color="auto"/>
            <w:left w:val="none" w:sz="0" w:space="0" w:color="auto"/>
            <w:bottom w:val="none" w:sz="0" w:space="0" w:color="auto"/>
            <w:right w:val="none" w:sz="0" w:space="0" w:color="auto"/>
          </w:divBdr>
        </w:div>
        <w:div w:id="1632709351">
          <w:marLeft w:val="480"/>
          <w:marRight w:val="0"/>
          <w:marTop w:val="0"/>
          <w:marBottom w:val="0"/>
          <w:divBdr>
            <w:top w:val="none" w:sz="0" w:space="0" w:color="auto"/>
            <w:left w:val="none" w:sz="0" w:space="0" w:color="auto"/>
            <w:bottom w:val="none" w:sz="0" w:space="0" w:color="auto"/>
            <w:right w:val="none" w:sz="0" w:space="0" w:color="auto"/>
          </w:divBdr>
        </w:div>
        <w:div w:id="110517429">
          <w:marLeft w:val="480"/>
          <w:marRight w:val="0"/>
          <w:marTop w:val="0"/>
          <w:marBottom w:val="0"/>
          <w:divBdr>
            <w:top w:val="none" w:sz="0" w:space="0" w:color="auto"/>
            <w:left w:val="none" w:sz="0" w:space="0" w:color="auto"/>
            <w:bottom w:val="none" w:sz="0" w:space="0" w:color="auto"/>
            <w:right w:val="none" w:sz="0" w:space="0" w:color="auto"/>
          </w:divBdr>
        </w:div>
        <w:div w:id="889534494">
          <w:marLeft w:val="480"/>
          <w:marRight w:val="0"/>
          <w:marTop w:val="0"/>
          <w:marBottom w:val="0"/>
          <w:divBdr>
            <w:top w:val="none" w:sz="0" w:space="0" w:color="auto"/>
            <w:left w:val="none" w:sz="0" w:space="0" w:color="auto"/>
            <w:bottom w:val="none" w:sz="0" w:space="0" w:color="auto"/>
            <w:right w:val="none" w:sz="0" w:space="0" w:color="auto"/>
          </w:divBdr>
        </w:div>
        <w:div w:id="2037149534">
          <w:marLeft w:val="480"/>
          <w:marRight w:val="0"/>
          <w:marTop w:val="0"/>
          <w:marBottom w:val="0"/>
          <w:divBdr>
            <w:top w:val="none" w:sz="0" w:space="0" w:color="auto"/>
            <w:left w:val="none" w:sz="0" w:space="0" w:color="auto"/>
            <w:bottom w:val="none" w:sz="0" w:space="0" w:color="auto"/>
            <w:right w:val="none" w:sz="0" w:space="0" w:color="auto"/>
          </w:divBdr>
        </w:div>
        <w:div w:id="148056947">
          <w:marLeft w:val="480"/>
          <w:marRight w:val="0"/>
          <w:marTop w:val="0"/>
          <w:marBottom w:val="0"/>
          <w:divBdr>
            <w:top w:val="none" w:sz="0" w:space="0" w:color="auto"/>
            <w:left w:val="none" w:sz="0" w:space="0" w:color="auto"/>
            <w:bottom w:val="none" w:sz="0" w:space="0" w:color="auto"/>
            <w:right w:val="none" w:sz="0" w:space="0" w:color="auto"/>
          </w:divBdr>
        </w:div>
        <w:div w:id="1716929528">
          <w:marLeft w:val="480"/>
          <w:marRight w:val="0"/>
          <w:marTop w:val="0"/>
          <w:marBottom w:val="0"/>
          <w:divBdr>
            <w:top w:val="none" w:sz="0" w:space="0" w:color="auto"/>
            <w:left w:val="none" w:sz="0" w:space="0" w:color="auto"/>
            <w:bottom w:val="none" w:sz="0" w:space="0" w:color="auto"/>
            <w:right w:val="none" w:sz="0" w:space="0" w:color="auto"/>
          </w:divBdr>
        </w:div>
        <w:div w:id="813454173">
          <w:marLeft w:val="480"/>
          <w:marRight w:val="0"/>
          <w:marTop w:val="0"/>
          <w:marBottom w:val="0"/>
          <w:divBdr>
            <w:top w:val="none" w:sz="0" w:space="0" w:color="auto"/>
            <w:left w:val="none" w:sz="0" w:space="0" w:color="auto"/>
            <w:bottom w:val="none" w:sz="0" w:space="0" w:color="auto"/>
            <w:right w:val="none" w:sz="0" w:space="0" w:color="auto"/>
          </w:divBdr>
        </w:div>
        <w:div w:id="787044784">
          <w:marLeft w:val="480"/>
          <w:marRight w:val="0"/>
          <w:marTop w:val="0"/>
          <w:marBottom w:val="0"/>
          <w:divBdr>
            <w:top w:val="none" w:sz="0" w:space="0" w:color="auto"/>
            <w:left w:val="none" w:sz="0" w:space="0" w:color="auto"/>
            <w:bottom w:val="none" w:sz="0" w:space="0" w:color="auto"/>
            <w:right w:val="none" w:sz="0" w:space="0" w:color="auto"/>
          </w:divBdr>
        </w:div>
        <w:div w:id="1766027787">
          <w:marLeft w:val="480"/>
          <w:marRight w:val="0"/>
          <w:marTop w:val="0"/>
          <w:marBottom w:val="0"/>
          <w:divBdr>
            <w:top w:val="none" w:sz="0" w:space="0" w:color="auto"/>
            <w:left w:val="none" w:sz="0" w:space="0" w:color="auto"/>
            <w:bottom w:val="none" w:sz="0" w:space="0" w:color="auto"/>
            <w:right w:val="none" w:sz="0" w:space="0" w:color="auto"/>
          </w:divBdr>
        </w:div>
        <w:div w:id="731344504">
          <w:marLeft w:val="480"/>
          <w:marRight w:val="0"/>
          <w:marTop w:val="0"/>
          <w:marBottom w:val="0"/>
          <w:divBdr>
            <w:top w:val="none" w:sz="0" w:space="0" w:color="auto"/>
            <w:left w:val="none" w:sz="0" w:space="0" w:color="auto"/>
            <w:bottom w:val="none" w:sz="0" w:space="0" w:color="auto"/>
            <w:right w:val="none" w:sz="0" w:space="0" w:color="auto"/>
          </w:divBdr>
        </w:div>
        <w:div w:id="176701920">
          <w:marLeft w:val="480"/>
          <w:marRight w:val="0"/>
          <w:marTop w:val="0"/>
          <w:marBottom w:val="0"/>
          <w:divBdr>
            <w:top w:val="none" w:sz="0" w:space="0" w:color="auto"/>
            <w:left w:val="none" w:sz="0" w:space="0" w:color="auto"/>
            <w:bottom w:val="none" w:sz="0" w:space="0" w:color="auto"/>
            <w:right w:val="none" w:sz="0" w:space="0" w:color="auto"/>
          </w:divBdr>
        </w:div>
        <w:div w:id="1494679917">
          <w:marLeft w:val="480"/>
          <w:marRight w:val="0"/>
          <w:marTop w:val="0"/>
          <w:marBottom w:val="0"/>
          <w:divBdr>
            <w:top w:val="none" w:sz="0" w:space="0" w:color="auto"/>
            <w:left w:val="none" w:sz="0" w:space="0" w:color="auto"/>
            <w:bottom w:val="none" w:sz="0" w:space="0" w:color="auto"/>
            <w:right w:val="none" w:sz="0" w:space="0" w:color="auto"/>
          </w:divBdr>
        </w:div>
        <w:div w:id="724186782">
          <w:marLeft w:val="480"/>
          <w:marRight w:val="0"/>
          <w:marTop w:val="0"/>
          <w:marBottom w:val="0"/>
          <w:divBdr>
            <w:top w:val="none" w:sz="0" w:space="0" w:color="auto"/>
            <w:left w:val="none" w:sz="0" w:space="0" w:color="auto"/>
            <w:bottom w:val="none" w:sz="0" w:space="0" w:color="auto"/>
            <w:right w:val="none" w:sz="0" w:space="0" w:color="auto"/>
          </w:divBdr>
        </w:div>
        <w:div w:id="1947888056">
          <w:marLeft w:val="480"/>
          <w:marRight w:val="0"/>
          <w:marTop w:val="0"/>
          <w:marBottom w:val="0"/>
          <w:divBdr>
            <w:top w:val="none" w:sz="0" w:space="0" w:color="auto"/>
            <w:left w:val="none" w:sz="0" w:space="0" w:color="auto"/>
            <w:bottom w:val="none" w:sz="0" w:space="0" w:color="auto"/>
            <w:right w:val="none" w:sz="0" w:space="0" w:color="auto"/>
          </w:divBdr>
        </w:div>
      </w:divsChild>
    </w:div>
    <w:div w:id="1445732832">
      <w:bodyDiv w:val="1"/>
      <w:marLeft w:val="0"/>
      <w:marRight w:val="0"/>
      <w:marTop w:val="0"/>
      <w:marBottom w:val="0"/>
      <w:divBdr>
        <w:top w:val="none" w:sz="0" w:space="0" w:color="auto"/>
        <w:left w:val="none" w:sz="0" w:space="0" w:color="auto"/>
        <w:bottom w:val="none" w:sz="0" w:space="0" w:color="auto"/>
        <w:right w:val="none" w:sz="0" w:space="0" w:color="auto"/>
      </w:divBdr>
    </w:div>
    <w:div w:id="1446071136">
      <w:bodyDiv w:val="1"/>
      <w:marLeft w:val="0"/>
      <w:marRight w:val="0"/>
      <w:marTop w:val="0"/>
      <w:marBottom w:val="0"/>
      <w:divBdr>
        <w:top w:val="none" w:sz="0" w:space="0" w:color="auto"/>
        <w:left w:val="none" w:sz="0" w:space="0" w:color="auto"/>
        <w:bottom w:val="none" w:sz="0" w:space="0" w:color="auto"/>
        <w:right w:val="none" w:sz="0" w:space="0" w:color="auto"/>
      </w:divBdr>
    </w:div>
    <w:div w:id="1446538646">
      <w:bodyDiv w:val="1"/>
      <w:marLeft w:val="0"/>
      <w:marRight w:val="0"/>
      <w:marTop w:val="0"/>
      <w:marBottom w:val="0"/>
      <w:divBdr>
        <w:top w:val="none" w:sz="0" w:space="0" w:color="auto"/>
        <w:left w:val="none" w:sz="0" w:space="0" w:color="auto"/>
        <w:bottom w:val="none" w:sz="0" w:space="0" w:color="auto"/>
        <w:right w:val="none" w:sz="0" w:space="0" w:color="auto"/>
      </w:divBdr>
    </w:div>
    <w:div w:id="1447232157">
      <w:bodyDiv w:val="1"/>
      <w:marLeft w:val="0"/>
      <w:marRight w:val="0"/>
      <w:marTop w:val="0"/>
      <w:marBottom w:val="0"/>
      <w:divBdr>
        <w:top w:val="none" w:sz="0" w:space="0" w:color="auto"/>
        <w:left w:val="none" w:sz="0" w:space="0" w:color="auto"/>
        <w:bottom w:val="none" w:sz="0" w:space="0" w:color="auto"/>
        <w:right w:val="none" w:sz="0" w:space="0" w:color="auto"/>
      </w:divBdr>
    </w:div>
    <w:div w:id="1447233658">
      <w:bodyDiv w:val="1"/>
      <w:marLeft w:val="0"/>
      <w:marRight w:val="0"/>
      <w:marTop w:val="0"/>
      <w:marBottom w:val="0"/>
      <w:divBdr>
        <w:top w:val="none" w:sz="0" w:space="0" w:color="auto"/>
        <w:left w:val="none" w:sz="0" w:space="0" w:color="auto"/>
        <w:bottom w:val="none" w:sz="0" w:space="0" w:color="auto"/>
        <w:right w:val="none" w:sz="0" w:space="0" w:color="auto"/>
      </w:divBdr>
    </w:div>
    <w:div w:id="1447698881">
      <w:bodyDiv w:val="1"/>
      <w:marLeft w:val="0"/>
      <w:marRight w:val="0"/>
      <w:marTop w:val="0"/>
      <w:marBottom w:val="0"/>
      <w:divBdr>
        <w:top w:val="none" w:sz="0" w:space="0" w:color="auto"/>
        <w:left w:val="none" w:sz="0" w:space="0" w:color="auto"/>
        <w:bottom w:val="none" w:sz="0" w:space="0" w:color="auto"/>
        <w:right w:val="none" w:sz="0" w:space="0" w:color="auto"/>
      </w:divBdr>
      <w:divsChild>
        <w:div w:id="475874860">
          <w:marLeft w:val="480"/>
          <w:marRight w:val="0"/>
          <w:marTop w:val="0"/>
          <w:marBottom w:val="0"/>
          <w:divBdr>
            <w:top w:val="none" w:sz="0" w:space="0" w:color="auto"/>
            <w:left w:val="none" w:sz="0" w:space="0" w:color="auto"/>
            <w:bottom w:val="none" w:sz="0" w:space="0" w:color="auto"/>
            <w:right w:val="none" w:sz="0" w:space="0" w:color="auto"/>
          </w:divBdr>
        </w:div>
        <w:div w:id="375934669">
          <w:marLeft w:val="480"/>
          <w:marRight w:val="0"/>
          <w:marTop w:val="0"/>
          <w:marBottom w:val="0"/>
          <w:divBdr>
            <w:top w:val="none" w:sz="0" w:space="0" w:color="auto"/>
            <w:left w:val="none" w:sz="0" w:space="0" w:color="auto"/>
            <w:bottom w:val="none" w:sz="0" w:space="0" w:color="auto"/>
            <w:right w:val="none" w:sz="0" w:space="0" w:color="auto"/>
          </w:divBdr>
        </w:div>
        <w:div w:id="846477089">
          <w:marLeft w:val="480"/>
          <w:marRight w:val="0"/>
          <w:marTop w:val="0"/>
          <w:marBottom w:val="0"/>
          <w:divBdr>
            <w:top w:val="none" w:sz="0" w:space="0" w:color="auto"/>
            <w:left w:val="none" w:sz="0" w:space="0" w:color="auto"/>
            <w:bottom w:val="none" w:sz="0" w:space="0" w:color="auto"/>
            <w:right w:val="none" w:sz="0" w:space="0" w:color="auto"/>
          </w:divBdr>
        </w:div>
        <w:div w:id="2054190479">
          <w:marLeft w:val="480"/>
          <w:marRight w:val="0"/>
          <w:marTop w:val="0"/>
          <w:marBottom w:val="0"/>
          <w:divBdr>
            <w:top w:val="none" w:sz="0" w:space="0" w:color="auto"/>
            <w:left w:val="none" w:sz="0" w:space="0" w:color="auto"/>
            <w:bottom w:val="none" w:sz="0" w:space="0" w:color="auto"/>
            <w:right w:val="none" w:sz="0" w:space="0" w:color="auto"/>
          </w:divBdr>
        </w:div>
        <w:div w:id="671109416">
          <w:marLeft w:val="480"/>
          <w:marRight w:val="0"/>
          <w:marTop w:val="0"/>
          <w:marBottom w:val="0"/>
          <w:divBdr>
            <w:top w:val="none" w:sz="0" w:space="0" w:color="auto"/>
            <w:left w:val="none" w:sz="0" w:space="0" w:color="auto"/>
            <w:bottom w:val="none" w:sz="0" w:space="0" w:color="auto"/>
            <w:right w:val="none" w:sz="0" w:space="0" w:color="auto"/>
          </w:divBdr>
        </w:div>
        <w:div w:id="2029289285">
          <w:marLeft w:val="480"/>
          <w:marRight w:val="0"/>
          <w:marTop w:val="0"/>
          <w:marBottom w:val="0"/>
          <w:divBdr>
            <w:top w:val="none" w:sz="0" w:space="0" w:color="auto"/>
            <w:left w:val="none" w:sz="0" w:space="0" w:color="auto"/>
            <w:bottom w:val="none" w:sz="0" w:space="0" w:color="auto"/>
            <w:right w:val="none" w:sz="0" w:space="0" w:color="auto"/>
          </w:divBdr>
        </w:div>
        <w:div w:id="872310235">
          <w:marLeft w:val="480"/>
          <w:marRight w:val="0"/>
          <w:marTop w:val="0"/>
          <w:marBottom w:val="0"/>
          <w:divBdr>
            <w:top w:val="none" w:sz="0" w:space="0" w:color="auto"/>
            <w:left w:val="none" w:sz="0" w:space="0" w:color="auto"/>
            <w:bottom w:val="none" w:sz="0" w:space="0" w:color="auto"/>
            <w:right w:val="none" w:sz="0" w:space="0" w:color="auto"/>
          </w:divBdr>
        </w:div>
        <w:div w:id="836313476">
          <w:marLeft w:val="480"/>
          <w:marRight w:val="0"/>
          <w:marTop w:val="0"/>
          <w:marBottom w:val="0"/>
          <w:divBdr>
            <w:top w:val="none" w:sz="0" w:space="0" w:color="auto"/>
            <w:left w:val="none" w:sz="0" w:space="0" w:color="auto"/>
            <w:bottom w:val="none" w:sz="0" w:space="0" w:color="auto"/>
            <w:right w:val="none" w:sz="0" w:space="0" w:color="auto"/>
          </w:divBdr>
        </w:div>
        <w:div w:id="1281260203">
          <w:marLeft w:val="480"/>
          <w:marRight w:val="0"/>
          <w:marTop w:val="0"/>
          <w:marBottom w:val="0"/>
          <w:divBdr>
            <w:top w:val="none" w:sz="0" w:space="0" w:color="auto"/>
            <w:left w:val="none" w:sz="0" w:space="0" w:color="auto"/>
            <w:bottom w:val="none" w:sz="0" w:space="0" w:color="auto"/>
            <w:right w:val="none" w:sz="0" w:space="0" w:color="auto"/>
          </w:divBdr>
        </w:div>
        <w:div w:id="556012866">
          <w:marLeft w:val="480"/>
          <w:marRight w:val="0"/>
          <w:marTop w:val="0"/>
          <w:marBottom w:val="0"/>
          <w:divBdr>
            <w:top w:val="none" w:sz="0" w:space="0" w:color="auto"/>
            <w:left w:val="none" w:sz="0" w:space="0" w:color="auto"/>
            <w:bottom w:val="none" w:sz="0" w:space="0" w:color="auto"/>
            <w:right w:val="none" w:sz="0" w:space="0" w:color="auto"/>
          </w:divBdr>
        </w:div>
        <w:div w:id="128592092">
          <w:marLeft w:val="480"/>
          <w:marRight w:val="0"/>
          <w:marTop w:val="0"/>
          <w:marBottom w:val="0"/>
          <w:divBdr>
            <w:top w:val="none" w:sz="0" w:space="0" w:color="auto"/>
            <w:left w:val="none" w:sz="0" w:space="0" w:color="auto"/>
            <w:bottom w:val="none" w:sz="0" w:space="0" w:color="auto"/>
            <w:right w:val="none" w:sz="0" w:space="0" w:color="auto"/>
          </w:divBdr>
        </w:div>
        <w:div w:id="364673606">
          <w:marLeft w:val="480"/>
          <w:marRight w:val="0"/>
          <w:marTop w:val="0"/>
          <w:marBottom w:val="0"/>
          <w:divBdr>
            <w:top w:val="none" w:sz="0" w:space="0" w:color="auto"/>
            <w:left w:val="none" w:sz="0" w:space="0" w:color="auto"/>
            <w:bottom w:val="none" w:sz="0" w:space="0" w:color="auto"/>
            <w:right w:val="none" w:sz="0" w:space="0" w:color="auto"/>
          </w:divBdr>
        </w:div>
        <w:div w:id="115873433">
          <w:marLeft w:val="480"/>
          <w:marRight w:val="0"/>
          <w:marTop w:val="0"/>
          <w:marBottom w:val="0"/>
          <w:divBdr>
            <w:top w:val="none" w:sz="0" w:space="0" w:color="auto"/>
            <w:left w:val="none" w:sz="0" w:space="0" w:color="auto"/>
            <w:bottom w:val="none" w:sz="0" w:space="0" w:color="auto"/>
            <w:right w:val="none" w:sz="0" w:space="0" w:color="auto"/>
          </w:divBdr>
        </w:div>
        <w:div w:id="1778475938">
          <w:marLeft w:val="480"/>
          <w:marRight w:val="0"/>
          <w:marTop w:val="0"/>
          <w:marBottom w:val="0"/>
          <w:divBdr>
            <w:top w:val="none" w:sz="0" w:space="0" w:color="auto"/>
            <w:left w:val="none" w:sz="0" w:space="0" w:color="auto"/>
            <w:bottom w:val="none" w:sz="0" w:space="0" w:color="auto"/>
            <w:right w:val="none" w:sz="0" w:space="0" w:color="auto"/>
          </w:divBdr>
        </w:div>
        <w:div w:id="1882743150">
          <w:marLeft w:val="480"/>
          <w:marRight w:val="0"/>
          <w:marTop w:val="0"/>
          <w:marBottom w:val="0"/>
          <w:divBdr>
            <w:top w:val="none" w:sz="0" w:space="0" w:color="auto"/>
            <w:left w:val="none" w:sz="0" w:space="0" w:color="auto"/>
            <w:bottom w:val="none" w:sz="0" w:space="0" w:color="auto"/>
            <w:right w:val="none" w:sz="0" w:space="0" w:color="auto"/>
          </w:divBdr>
        </w:div>
        <w:div w:id="1583641091">
          <w:marLeft w:val="480"/>
          <w:marRight w:val="0"/>
          <w:marTop w:val="0"/>
          <w:marBottom w:val="0"/>
          <w:divBdr>
            <w:top w:val="none" w:sz="0" w:space="0" w:color="auto"/>
            <w:left w:val="none" w:sz="0" w:space="0" w:color="auto"/>
            <w:bottom w:val="none" w:sz="0" w:space="0" w:color="auto"/>
            <w:right w:val="none" w:sz="0" w:space="0" w:color="auto"/>
          </w:divBdr>
        </w:div>
        <w:div w:id="45302529">
          <w:marLeft w:val="480"/>
          <w:marRight w:val="0"/>
          <w:marTop w:val="0"/>
          <w:marBottom w:val="0"/>
          <w:divBdr>
            <w:top w:val="none" w:sz="0" w:space="0" w:color="auto"/>
            <w:left w:val="none" w:sz="0" w:space="0" w:color="auto"/>
            <w:bottom w:val="none" w:sz="0" w:space="0" w:color="auto"/>
            <w:right w:val="none" w:sz="0" w:space="0" w:color="auto"/>
          </w:divBdr>
        </w:div>
        <w:div w:id="272135085">
          <w:marLeft w:val="480"/>
          <w:marRight w:val="0"/>
          <w:marTop w:val="0"/>
          <w:marBottom w:val="0"/>
          <w:divBdr>
            <w:top w:val="none" w:sz="0" w:space="0" w:color="auto"/>
            <w:left w:val="none" w:sz="0" w:space="0" w:color="auto"/>
            <w:bottom w:val="none" w:sz="0" w:space="0" w:color="auto"/>
            <w:right w:val="none" w:sz="0" w:space="0" w:color="auto"/>
          </w:divBdr>
        </w:div>
        <w:div w:id="1377465022">
          <w:marLeft w:val="480"/>
          <w:marRight w:val="0"/>
          <w:marTop w:val="0"/>
          <w:marBottom w:val="0"/>
          <w:divBdr>
            <w:top w:val="none" w:sz="0" w:space="0" w:color="auto"/>
            <w:left w:val="none" w:sz="0" w:space="0" w:color="auto"/>
            <w:bottom w:val="none" w:sz="0" w:space="0" w:color="auto"/>
            <w:right w:val="none" w:sz="0" w:space="0" w:color="auto"/>
          </w:divBdr>
        </w:div>
        <w:div w:id="119765227">
          <w:marLeft w:val="480"/>
          <w:marRight w:val="0"/>
          <w:marTop w:val="0"/>
          <w:marBottom w:val="0"/>
          <w:divBdr>
            <w:top w:val="none" w:sz="0" w:space="0" w:color="auto"/>
            <w:left w:val="none" w:sz="0" w:space="0" w:color="auto"/>
            <w:bottom w:val="none" w:sz="0" w:space="0" w:color="auto"/>
            <w:right w:val="none" w:sz="0" w:space="0" w:color="auto"/>
          </w:divBdr>
        </w:div>
        <w:div w:id="1960455360">
          <w:marLeft w:val="480"/>
          <w:marRight w:val="0"/>
          <w:marTop w:val="0"/>
          <w:marBottom w:val="0"/>
          <w:divBdr>
            <w:top w:val="none" w:sz="0" w:space="0" w:color="auto"/>
            <w:left w:val="none" w:sz="0" w:space="0" w:color="auto"/>
            <w:bottom w:val="none" w:sz="0" w:space="0" w:color="auto"/>
            <w:right w:val="none" w:sz="0" w:space="0" w:color="auto"/>
          </w:divBdr>
        </w:div>
        <w:div w:id="1453209888">
          <w:marLeft w:val="480"/>
          <w:marRight w:val="0"/>
          <w:marTop w:val="0"/>
          <w:marBottom w:val="0"/>
          <w:divBdr>
            <w:top w:val="none" w:sz="0" w:space="0" w:color="auto"/>
            <w:left w:val="none" w:sz="0" w:space="0" w:color="auto"/>
            <w:bottom w:val="none" w:sz="0" w:space="0" w:color="auto"/>
            <w:right w:val="none" w:sz="0" w:space="0" w:color="auto"/>
          </w:divBdr>
        </w:div>
        <w:div w:id="196281559">
          <w:marLeft w:val="480"/>
          <w:marRight w:val="0"/>
          <w:marTop w:val="0"/>
          <w:marBottom w:val="0"/>
          <w:divBdr>
            <w:top w:val="none" w:sz="0" w:space="0" w:color="auto"/>
            <w:left w:val="none" w:sz="0" w:space="0" w:color="auto"/>
            <w:bottom w:val="none" w:sz="0" w:space="0" w:color="auto"/>
            <w:right w:val="none" w:sz="0" w:space="0" w:color="auto"/>
          </w:divBdr>
        </w:div>
        <w:div w:id="945776170">
          <w:marLeft w:val="480"/>
          <w:marRight w:val="0"/>
          <w:marTop w:val="0"/>
          <w:marBottom w:val="0"/>
          <w:divBdr>
            <w:top w:val="none" w:sz="0" w:space="0" w:color="auto"/>
            <w:left w:val="none" w:sz="0" w:space="0" w:color="auto"/>
            <w:bottom w:val="none" w:sz="0" w:space="0" w:color="auto"/>
            <w:right w:val="none" w:sz="0" w:space="0" w:color="auto"/>
          </w:divBdr>
        </w:div>
        <w:div w:id="156849708">
          <w:marLeft w:val="480"/>
          <w:marRight w:val="0"/>
          <w:marTop w:val="0"/>
          <w:marBottom w:val="0"/>
          <w:divBdr>
            <w:top w:val="none" w:sz="0" w:space="0" w:color="auto"/>
            <w:left w:val="none" w:sz="0" w:space="0" w:color="auto"/>
            <w:bottom w:val="none" w:sz="0" w:space="0" w:color="auto"/>
            <w:right w:val="none" w:sz="0" w:space="0" w:color="auto"/>
          </w:divBdr>
        </w:div>
        <w:div w:id="2039154992">
          <w:marLeft w:val="480"/>
          <w:marRight w:val="0"/>
          <w:marTop w:val="0"/>
          <w:marBottom w:val="0"/>
          <w:divBdr>
            <w:top w:val="none" w:sz="0" w:space="0" w:color="auto"/>
            <w:left w:val="none" w:sz="0" w:space="0" w:color="auto"/>
            <w:bottom w:val="none" w:sz="0" w:space="0" w:color="auto"/>
            <w:right w:val="none" w:sz="0" w:space="0" w:color="auto"/>
          </w:divBdr>
        </w:div>
        <w:div w:id="130295160">
          <w:marLeft w:val="480"/>
          <w:marRight w:val="0"/>
          <w:marTop w:val="0"/>
          <w:marBottom w:val="0"/>
          <w:divBdr>
            <w:top w:val="none" w:sz="0" w:space="0" w:color="auto"/>
            <w:left w:val="none" w:sz="0" w:space="0" w:color="auto"/>
            <w:bottom w:val="none" w:sz="0" w:space="0" w:color="auto"/>
            <w:right w:val="none" w:sz="0" w:space="0" w:color="auto"/>
          </w:divBdr>
        </w:div>
        <w:div w:id="2060661571">
          <w:marLeft w:val="480"/>
          <w:marRight w:val="0"/>
          <w:marTop w:val="0"/>
          <w:marBottom w:val="0"/>
          <w:divBdr>
            <w:top w:val="none" w:sz="0" w:space="0" w:color="auto"/>
            <w:left w:val="none" w:sz="0" w:space="0" w:color="auto"/>
            <w:bottom w:val="none" w:sz="0" w:space="0" w:color="auto"/>
            <w:right w:val="none" w:sz="0" w:space="0" w:color="auto"/>
          </w:divBdr>
        </w:div>
        <w:div w:id="615868633">
          <w:marLeft w:val="480"/>
          <w:marRight w:val="0"/>
          <w:marTop w:val="0"/>
          <w:marBottom w:val="0"/>
          <w:divBdr>
            <w:top w:val="none" w:sz="0" w:space="0" w:color="auto"/>
            <w:left w:val="none" w:sz="0" w:space="0" w:color="auto"/>
            <w:bottom w:val="none" w:sz="0" w:space="0" w:color="auto"/>
            <w:right w:val="none" w:sz="0" w:space="0" w:color="auto"/>
          </w:divBdr>
        </w:div>
        <w:div w:id="2047826659">
          <w:marLeft w:val="480"/>
          <w:marRight w:val="0"/>
          <w:marTop w:val="0"/>
          <w:marBottom w:val="0"/>
          <w:divBdr>
            <w:top w:val="none" w:sz="0" w:space="0" w:color="auto"/>
            <w:left w:val="none" w:sz="0" w:space="0" w:color="auto"/>
            <w:bottom w:val="none" w:sz="0" w:space="0" w:color="auto"/>
            <w:right w:val="none" w:sz="0" w:space="0" w:color="auto"/>
          </w:divBdr>
        </w:div>
        <w:div w:id="1508908416">
          <w:marLeft w:val="480"/>
          <w:marRight w:val="0"/>
          <w:marTop w:val="0"/>
          <w:marBottom w:val="0"/>
          <w:divBdr>
            <w:top w:val="none" w:sz="0" w:space="0" w:color="auto"/>
            <w:left w:val="none" w:sz="0" w:space="0" w:color="auto"/>
            <w:bottom w:val="none" w:sz="0" w:space="0" w:color="auto"/>
            <w:right w:val="none" w:sz="0" w:space="0" w:color="auto"/>
          </w:divBdr>
        </w:div>
        <w:div w:id="1015380215">
          <w:marLeft w:val="480"/>
          <w:marRight w:val="0"/>
          <w:marTop w:val="0"/>
          <w:marBottom w:val="0"/>
          <w:divBdr>
            <w:top w:val="none" w:sz="0" w:space="0" w:color="auto"/>
            <w:left w:val="none" w:sz="0" w:space="0" w:color="auto"/>
            <w:bottom w:val="none" w:sz="0" w:space="0" w:color="auto"/>
            <w:right w:val="none" w:sz="0" w:space="0" w:color="auto"/>
          </w:divBdr>
        </w:div>
        <w:div w:id="1482038271">
          <w:marLeft w:val="480"/>
          <w:marRight w:val="0"/>
          <w:marTop w:val="0"/>
          <w:marBottom w:val="0"/>
          <w:divBdr>
            <w:top w:val="none" w:sz="0" w:space="0" w:color="auto"/>
            <w:left w:val="none" w:sz="0" w:space="0" w:color="auto"/>
            <w:bottom w:val="none" w:sz="0" w:space="0" w:color="auto"/>
            <w:right w:val="none" w:sz="0" w:space="0" w:color="auto"/>
          </w:divBdr>
        </w:div>
        <w:div w:id="302003958">
          <w:marLeft w:val="480"/>
          <w:marRight w:val="0"/>
          <w:marTop w:val="0"/>
          <w:marBottom w:val="0"/>
          <w:divBdr>
            <w:top w:val="none" w:sz="0" w:space="0" w:color="auto"/>
            <w:left w:val="none" w:sz="0" w:space="0" w:color="auto"/>
            <w:bottom w:val="none" w:sz="0" w:space="0" w:color="auto"/>
            <w:right w:val="none" w:sz="0" w:space="0" w:color="auto"/>
          </w:divBdr>
        </w:div>
        <w:div w:id="166602432">
          <w:marLeft w:val="480"/>
          <w:marRight w:val="0"/>
          <w:marTop w:val="0"/>
          <w:marBottom w:val="0"/>
          <w:divBdr>
            <w:top w:val="none" w:sz="0" w:space="0" w:color="auto"/>
            <w:left w:val="none" w:sz="0" w:space="0" w:color="auto"/>
            <w:bottom w:val="none" w:sz="0" w:space="0" w:color="auto"/>
            <w:right w:val="none" w:sz="0" w:space="0" w:color="auto"/>
          </w:divBdr>
        </w:div>
        <w:div w:id="929583719">
          <w:marLeft w:val="480"/>
          <w:marRight w:val="0"/>
          <w:marTop w:val="0"/>
          <w:marBottom w:val="0"/>
          <w:divBdr>
            <w:top w:val="none" w:sz="0" w:space="0" w:color="auto"/>
            <w:left w:val="none" w:sz="0" w:space="0" w:color="auto"/>
            <w:bottom w:val="none" w:sz="0" w:space="0" w:color="auto"/>
            <w:right w:val="none" w:sz="0" w:space="0" w:color="auto"/>
          </w:divBdr>
        </w:div>
        <w:div w:id="1503861928">
          <w:marLeft w:val="480"/>
          <w:marRight w:val="0"/>
          <w:marTop w:val="0"/>
          <w:marBottom w:val="0"/>
          <w:divBdr>
            <w:top w:val="none" w:sz="0" w:space="0" w:color="auto"/>
            <w:left w:val="none" w:sz="0" w:space="0" w:color="auto"/>
            <w:bottom w:val="none" w:sz="0" w:space="0" w:color="auto"/>
            <w:right w:val="none" w:sz="0" w:space="0" w:color="auto"/>
          </w:divBdr>
        </w:div>
        <w:div w:id="1718431633">
          <w:marLeft w:val="480"/>
          <w:marRight w:val="0"/>
          <w:marTop w:val="0"/>
          <w:marBottom w:val="0"/>
          <w:divBdr>
            <w:top w:val="none" w:sz="0" w:space="0" w:color="auto"/>
            <w:left w:val="none" w:sz="0" w:space="0" w:color="auto"/>
            <w:bottom w:val="none" w:sz="0" w:space="0" w:color="auto"/>
            <w:right w:val="none" w:sz="0" w:space="0" w:color="auto"/>
          </w:divBdr>
        </w:div>
        <w:div w:id="1510289106">
          <w:marLeft w:val="480"/>
          <w:marRight w:val="0"/>
          <w:marTop w:val="0"/>
          <w:marBottom w:val="0"/>
          <w:divBdr>
            <w:top w:val="none" w:sz="0" w:space="0" w:color="auto"/>
            <w:left w:val="none" w:sz="0" w:space="0" w:color="auto"/>
            <w:bottom w:val="none" w:sz="0" w:space="0" w:color="auto"/>
            <w:right w:val="none" w:sz="0" w:space="0" w:color="auto"/>
          </w:divBdr>
        </w:div>
        <w:div w:id="1444491906">
          <w:marLeft w:val="480"/>
          <w:marRight w:val="0"/>
          <w:marTop w:val="0"/>
          <w:marBottom w:val="0"/>
          <w:divBdr>
            <w:top w:val="none" w:sz="0" w:space="0" w:color="auto"/>
            <w:left w:val="none" w:sz="0" w:space="0" w:color="auto"/>
            <w:bottom w:val="none" w:sz="0" w:space="0" w:color="auto"/>
            <w:right w:val="none" w:sz="0" w:space="0" w:color="auto"/>
          </w:divBdr>
        </w:div>
        <w:div w:id="1046560394">
          <w:marLeft w:val="480"/>
          <w:marRight w:val="0"/>
          <w:marTop w:val="0"/>
          <w:marBottom w:val="0"/>
          <w:divBdr>
            <w:top w:val="none" w:sz="0" w:space="0" w:color="auto"/>
            <w:left w:val="none" w:sz="0" w:space="0" w:color="auto"/>
            <w:bottom w:val="none" w:sz="0" w:space="0" w:color="auto"/>
            <w:right w:val="none" w:sz="0" w:space="0" w:color="auto"/>
          </w:divBdr>
        </w:div>
        <w:div w:id="1270889202">
          <w:marLeft w:val="480"/>
          <w:marRight w:val="0"/>
          <w:marTop w:val="0"/>
          <w:marBottom w:val="0"/>
          <w:divBdr>
            <w:top w:val="none" w:sz="0" w:space="0" w:color="auto"/>
            <w:left w:val="none" w:sz="0" w:space="0" w:color="auto"/>
            <w:bottom w:val="none" w:sz="0" w:space="0" w:color="auto"/>
            <w:right w:val="none" w:sz="0" w:space="0" w:color="auto"/>
          </w:divBdr>
        </w:div>
        <w:div w:id="1680546330">
          <w:marLeft w:val="480"/>
          <w:marRight w:val="0"/>
          <w:marTop w:val="0"/>
          <w:marBottom w:val="0"/>
          <w:divBdr>
            <w:top w:val="none" w:sz="0" w:space="0" w:color="auto"/>
            <w:left w:val="none" w:sz="0" w:space="0" w:color="auto"/>
            <w:bottom w:val="none" w:sz="0" w:space="0" w:color="auto"/>
            <w:right w:val="none" w:sz="0" w:space="0" w:color="auto"/>
          </w:divBdr>
        </w:div>
      </w:divsChild>
    </w:div>
    <w:div w:id="1448039401">
      <w:bodyDiv w:val="1"/>
      <w:marLeft w:val="0"/>
      <w:marRight w:val="0"/>
      <w:marTop w:val="0"/>
      <w:marBottom w:val="0"/>
      <w:divBdr>
        <w:top w:val="none" w:sz="0" w:space="0" w:color="auto"/>
        <w:left w:val="none" w:sz="0" w:space="0" w:color="auto"/>
        <w:bottom w:val="none" w:sz="0" w:space="0" w:color="auto"/>
        <w:right w:val="none" w:sz="0" w:space="0" w:color="auto"/>
      </w:divBdr>
    </w:div>
    <w:div w:id="1448235565">
      <w:bodyDiv w:val="1"/>
      <w:marLeft w:val="0"/>
      <w:marRight w:val="0"/>
      <w:marTop w:val="0"/>
      <w:marBottom w:val="0"/>
      <w:divBdr>
        <w:top w:val="none" w:sz="0" w:space="0" w:color="auto"/>
        <w:left w:val="none" w:sz="0" w:space="0" w:color="auto"/>
        <w:bottom w:val="none" w:sz="0" w:space="0" w:color="auto"/>
        <w:right w:val="none" w:sz="0" w:space="0" w:color="auto"/>
      </w:divBdr>
    </w:div>
    <w:div w:id="1450315787">
      <w:bodyDiv w:val="1"/>
      <w:marLeft w:val="0"/>
      <w:marRight w:val="0"/>
      <w:marTop w:val="0"/>
      <w:marBottom w:val="0"/>
      <w:divBdr>
        <w:top w:val="none" w:sz="0" w:space="0" w:color="auto"/>
        <w:left w:val="none" w:sz="0" w:space="0" w:color="auto"/>
        <w:bottom w:val="none" w:sz="0" w:space="0" w:color="auto"/>
        <w:right w:val="none" w:sz="0" w:space="0" w:color="auto"/>
      </w:divBdr>
    </w:div>
    <w:div w:id="1451587853">
      <w:bodyDiv w:val="1"/>
      <w:marLeft w:val="0"/>
      <w:marRight w:val="0"/>
      <w:marTop w:val="0"/>
      <w:marBottom w:val="0"/>
      <w:divBdr>
        <w:top w:val="none" w:sz="0" w:space="0" w:color="auto"/>
        <w:left w:val="none" w:sz="0" w:space="0" w:color="auto"/>
        <w:bottom w:val="none" w:sz="0" w:space="0" w:color="auto"/>
        <w:right w:val="none" w:sz="0" w:space="0" w:color="auto"/>
      </w:divBdr>
    </w:div>
    <w:div w:id="1453095165">
      <w:bodyDiv w:val="1"/>
      <w:marLeft w:val="0"/>
      <w:marRight w:val="0"/>
      <w:marTop w:val="0"/>
      <w:marBottom w:val="0"/>
      <w:divBdr>
        <w:top w:val="none" w:sz="0" w:space="0" w:color="auto"/>
        <w:left w:val="none" w:sz="0" w:space="0" w:color="auto"/>
        <w:bottom w:val="none" w:sz="0" w:space="0" w:color="auto"/>
        <w:right w:val="none" w:sz="0" w:space="0" w:color="auto"/>
      </w:divBdr>
    </w:div>
    <w:div w:id="1453591090">
      <w:bodyDiv w:val="1"/>
      <w:marLeft w:val="0"/>
      <w:marRight w:val="0"/>
      <w:marTop w:val="0"/>
      <w:marBottom w:val="0"/>
      <w:divBdr>
        <w:top w:val="none" w:sz="0" w:space="0" w:color="auto"/>
        <w:left w:val="none" w:sz="0" w:space="0" w:color="auto"/>
        <w:bottom w:val="none" w:sz="0" w:space="0" w:color="auto"/>
        <w:right w:val="none" w:sz="0" w:space="0" w:color="auto"/>
      </w:divBdr>
    </w:div>
    <w:div w:id="1453790260">
      <w:bodyDiv w:val="1"/>
      <w:marLeft w:val="0"/>
      <w:marRight w:val="0"/>
      <w:marTop w:val="0"/>
      <w:marBottom w:val="0"/>
      <w:divBdr>
        <w:top w:val="none" w:sz="0" w:space="0" w:color="auto"/>
        <w:left w:val="none" w:sz="0" w:space="0" w:color="auto"/>
        <w:bottom w:val="none" w:sz="0" w:space="0" w:color="auto"/>
        <w:right w:val="none" w:sz="0" w:space="0" w:color="auto"/>
      </w:divBdr>
      <w:divsChild>
        <w:div w:id="103617173">
          <w:marLeft w:val="480"/>
          <w:marRight w:val="0"/>
          <w:marTop w:val="0"/>
          <w:marBottom w:val="0"/>
          <w:divBdr>
            <w:top w:val="none" w:sz="0" w:space="0" w:color="auto"/>
            <w:left w:val="none" w:sz="0" w:space="0" w:color="auto"/>
            <w:bottom w:val="none" w:sz="0" w:space="0" w:color="auto"/>
            <w:right w:val="none" w:sz="0" w:space="0" w:color="auto"/>
          </w:divBdr>
        </w:div>
        <w:div w:id="1317951234">
          <w:marLeft w:val="480"/>
          <w:marRight w:val="0"/>
          <w:marTop w:val="0"/>
          <w:marBottom w:val="0"/>
          <w:divBdr>
            <w:top w:val="none" w:sz="0" w:space="0" w:color="auto"/>
            <w:left w:val="none" w:sz="0" w:space="0" w:color="auto"/>
            <w:bottom w:val="none" w:sz="0" w:space="0" w:color="auto"/>
            <w:right w:val="none" w:sz="0" w:space="0" w:color="auto"/>
          </w:divBdr>
        </w:div>
        <w:div w:id="1392994510">
          <w:marLeft w:val="480"/>
          <w:marRight w:val="0"/>
          <w:marTop w:val="0"/>
          <w:marBottom w:val="0"/>
          <w:divBdr>
            <w:top w:val="none" w:sz="0" w:space="0" w:color="auto"/>
            <w:left w:val="none" w:sz="0" w:space="0" w:color="auto"/>
            <w:bottom w:val="none" w:sz="0" w:space="0" w:color="auto"/>
            <w:right w:val="none" w:sz="0" w:space="0" w:color="auto"/>
          </w:divBdr>
        </w:div>
        <w:div w:id="632637318">
          <w:marLeft w:val="480"/>
          <w:marRight w:val="0"/>
          <w:marTop w:val="0"/>
          <w:marBottom w:val="0"/>
          <w:divBdr>
            <w:top w:val="none" w:sz="0" w:space="0" w:color="auto"/>
            <w:left w:val="none" w:sz="0" w:space="0" w:color="auto"/>
            <w:bottom w:val="none" w:sz="0" w:space="0" w:color="auto"/>
            <w:right w:val="none" w:sz="0" w:space="0" w:color="auto"/>
          </w:divBdr>
        </w:div>
        <w:div w:id="1808936647">
          <w:marLeft w:val="480"/>
          <w:marRight w:val="0"/>
          <w:marTop w:val="0"/>
          <w:marBottom w:val="0"/>
          <w:divBdr>
            <w:top w:val="none" w:sz="0" w:space="0" w:color="auto"/>
            <w:left w:val="none" w:sz="0" w:space="0" w:color="auto"/>
            <w:bottom w:val="none" w:sz="0" w:space="0" w:color="auto"/>
            <w:right w:val="none" w:sz="0" w:space="0" w:color="auto"/>
          </w:divBdr>
        </w:div>
        <w:div w:id="403651138">
          <w:marLeft w:val="480"/>
          <w:marRight w:val="0"/>
          <w:marTop w:val="0"/>
          <w:marBottom w:val="0"/>
          <w:divBdr>
            <w:top w:val="none" w:sz="0" w:space="0" w:color="auto"/>
            <w:left w:val="none" w:sz="0" w:space="0" w:color="auto"/>
            <w:bottom w:val="none" w:sz="0" w:space="0" w:color="auto"/>
            <w:right w:val="none" w:sz="0" w:space="0" w:color="auto"/>
          </w:divBdr>
        </w:div>
        <w:div w:id="2084060357">
          <w:marLeft w:val="480"/>
          <w:marRight w:val="0"/>
          <w:marTop w:val="0"/>
          <w:marBottom w:val="0"/>
          <w:divBdr>
            <w:top w:val="none" w:sz="0" w:space="0" w:color="auto"/>
            <w:left w:val="none" w:sz="0" w:space="0" w:color="auto"/>
            <w:bottom w:val="none" w:sz="0" w:space="0" w:color="auto"/>
            <w:right w:val="none" w:sz="0" w:space="0" w:color="auto"/>
          </w:divBdr>
        </w:div>
        <w:div w:id="2072382186">
          <w:marLeft w:val="480"/>
          <w:marRight w:val="0"/>
          <w:marTop w:val="0"/>
          <w:marBottom w:val="0"/>
          <w:divBdr>
            <w:top w:val="none" w:sz="0" w:space="0" w:color="auto"/>
            <w:left w:val="none" w:sz="0" w:space="0" w:color="auto"/>
            <w:bottom w:val="none" w:sz="0" w:space="0" w:color="auto"/>
            <w:right w:val="none" w:sz="0" w:space="0" w:color="auto"/>
          </w:divBdr>
        </w:div>
        <w:div w:id="1287811961">
          <w:marLeft w:val="480"/>
          <w:marRight w:val="0"/>
          <w:marTop w:val="0"/>
          <w:marBottom w:val="0"/>
          <w:divBdr>
            <w:top w:val="none" w:sz="0" w:space="0" w:color="auto"/>
            <w:left w:val="none" w:sz="0" w:space="0" w:color="auto"/>
            <w:bottom w:val="none" w:sz="0" w:space="0" w:color="auto"/>
            <w:right w:val="none" w:sz="0" w:space="0" w:color="auto"/>
          </w:divBdr>
        </w:div>
        <w:div w:id="1638219356">
          <w:marLeft w:val="480"/>
          <w:marRight w:val="0"/>
          <w:marTop w:val="0"/>
          <w:marBottom w:val="0"/>
          <w:divBdr>
            <w:top w:val="none" w:sz="0" w:space="0" w:color="auto"/>
            <w:left w:val="none" w:sz="0" w:space="0" w:color="auto"/>
            <w:bottom w:val="none" w:sz="0" w:space="0" w:color="auto"/>
            <w:right w:val="none" w:sz="0" w:space="0" w:color="auto"/>
          </w:divBdr>
        </w:div>
        <w:div w:id="259065546">
          <w:marLeft w:val="480"/>
          <w:marRight w:val="0"/>
          <w:marTop w:val="0"/>
          <w:marBottom w:val="0"/>
          <w:divBdr>
            <w:top w:val="none" w:sz="0" w:space="0" w:color="auto"/>
            <w:left w:val="none" w:sz="0" w:space="0" w:color="auto"/>
            <w:bottom w:val="none" w:sz="0" w:space="0" w:color="auto"/>
            <w:right w:val="none" w:sz="0" w:space="0" w:color="auto"/>
          </w:divBdr>
        </w:div>
        <w:div w:id="511140312">
          <w:marLeft w:val="480"/>
          <w:marRight w:val="0"/>
          <w:marTop w:val="0"/>
          <w:marBottom w:val="0"/>
          <w:divBdr>
            <w:top w:val="none" w:sz="0" w:space="0" w:color="auto"/>
            <w:left w:val="none" w:sz="0" w:space="0" w:color="auto"/>
            <w:bottom w:val="none" w:sz="0" w:space="0" w:color="auto"/>
            <w:right w:val="none" w:sz="0" w:space="0" w:color="auto"/>
          </w:divBdr>
        </w:div>
        <w:div w:id="1851065098">
          <w:marLeft w:val="480"/>
          <w:marRight w:val="0"/>
          <w:marTop w:val="0"/>
          <w:marBottom w:val="0"/>
          <w:divBdr>
            <w:top w:val="none" w:sz="0" w:space="0" w:color="auto"/>
            <w:left w:val="none" w:sz="0" w:space="0" w:color="auto"/>
            <w:bottom w:val="none" w:sz="0" w:space="0" w:color="auto"/>
            <w:right w:val="none" w:sz="0" w:space="0" w:color="auto"/>
          </w:divBdr>
        </w:div>
        <w:div w:id="720714410">
          <w:marLeft w:val="480"/>
          <w:marRight w:val="0"/>
          <w:marTop w:val="0"/>
          <w:marBottom w:val="0"/>
          <w:divBdr>
            <w:top w:val="none" w:sz="0" w:space="0" w:color="auto"/>
            <w:left w:val="none" w:sz="0" w:space="0" w:color="auto"/>
            <w:bottom w:val="none" w:sz="0" w:space="0" w:color="auto"/>
            <w:right w:val="none" w:sz="0" w:space="0" w:color="auto"/>
          </w:divBdr>
        </w:div>
        <w:div w:id="8215575">
          <w:marLeft w:val="480"/>
          <w:marRight w:val="0"/>
          <w:marTop w:val="0"/>
          <w:marBottom w:val="0"/>
          <w:divBdr>
            <w:top w:val="none" w:sz="0" w:space="0" w:color="auto"/>
            <w:left w:val="none" w:sz="0" w:space="0" w:color="auto"/>
            <w:bottom w:val="none" w:sz="0" w:space="0" w:color="auto"/>
            <w:right w:val="none" w:sz="0" w:space="0" w:color="auto"/>
          </w:divBdr>
        </w:div>
        <w:div w:id="1788233587">
          <w:marLeft w:val="480"/>
          <w:marRight w:val="0"/>
          <w:marTop w:val="0"/>
          <w:marBottom w:val="0"/>
          <w:divBdr>
            <w:top w:val="none" w:sz="0" w:space="0" w:color="auto"/>
            <w:left w:val="none" w:sz="0" w:space="0" w:color="auto"/>
            <w:bottom w:val="none" w:sz="0" w:space="0" w:color="auto"/>
            <w:right w:val="none" w:sz="0" w:space="0" w:color="auto"/>
          </w:divBdr>
        </w:div>
        <w:div w:id="1710495120">
          <w:marLeft w:val="480"/>
          <w:marRight w:val="0"/>
          <w:marTop w:val="0"/>
          <w:marBottom w:val="0"/>
          <w:divBdr>
            <w:top w:val="none" w:sz="0" w:space="0" w:color="auto"/>
            <w:left w:val="none" w:sz="0" w:space="0" w:color="auto"/>
            <w:bottom w:val="none" w:sz="0" w:space="0" w:color="auto"/>
            <w:right w:val="none" w:sz="0" w:space="0" w:color="auto"/>
          </w:divBdr>
        </w:div>
        <w:div w:id="1906793566">
          <w:marLeft w:val="480"/>
          <w:marRight w:val="0"/>
          <w:marTop w:val="0"/>
          <w:marBottom w:val="0"/>
          <w:divBdr>
            <w:top w:val="none" w:sz="0" w:space="0" w:color="auto"/>
            <w:left w:val="none" w:sz="0" w:space="0" w:color="auto"/>
            <w:bottom w:val="none" w:sz="0" w:space="0" w:color="auto"/>
            <w:right w:val="none" w:sz="0" w:space="0" w:color="auto"/>
          </w:divBdr>
        </w:div>
        <w:div w:id="1476799985">
          <w:marLeft w:val="480"/>
          <w:marRight w:val="0"/>
          <w:marTop w:val="0"/>
          <w:marBottom w:val="0"/>
          <w:divBdr>
            <w:top w:val="none" w:sz="0" w:space="0" w:color="auto"/>
            <w:left w:val="none" w:sz="0" w:space="0" w:color="auto"/>
            <w:bottom w:val="none" w:sz="0" w:space="0" w:color="auto"/>
            <w:right w:val="none" w:sz="0" w:space="0" w:color="auto"/>
          </w:divBdr>
        </w:div>
        <w:div w:id="352730935">
          <w:marLeft w:val="480"/>
          <w:marRight w:val="0"/>
          <w:marTop w:val="0"/>
          <w:marBottom w:val="0"/>
          <w:divBdr>
            <w:top w:val="none" w:sz="0" w:space="0" w:color="auto"/>
            <w:left w:val="none" w:sz="0" w:space="0" w:color="auto"/>
            <w:bottom w:val="none" w:sz="0" w:space="0" w:color="auto"/>
            <w:right w:val="none" w:sz="0" w:space="0" w:color="auto"/>
          </w:divBdr>
        </w:div>
        <w:div w:id="83917295">
          <w:marLeft w:val="480"/>
          <w:marRight w:val="0"/>
          <w:marTop w:val="0"/>
          <w:marBottom w:val="0"/>
          <w:divBdr>
            <w:top w:val="none" w:sz="0" w:space="0" w:color="auto"/>
            <w:left w:val="none" w:sz="0" w:space="0" w:color="auto"/>
            <w:bottom w:val="none" w:sz="0" w:space="0" w:color="auto"/>
            <w:right w:val="none" w:sz="0" w:space="0" w:color="auto"/>
          </w:divBdr>
        </w:div>
        <w:div w:id="158276821">
          <w:marLeft w:val="480"/>
          <w:marRight w:val="0"/>
          <w:marTop w:val="0"/>
          <w:marBottom w:val="0"/>
          <w:divBdr>
            <w:top w:val="none" w:sz="0" w:space="0" w:color="auto"/>
            <w:left w:val="none" w:sz="0" w:space="0" w:color="auto"/>
            <w:bottom w:val="none" w:sz="0" w:space="0" w:color="auto"/>
            <w:right w:val="none" w:sz="0" w:space="0" w:color="auto"/>
          </w:divBdr>
        </w:div>
        <w:div w:id="466096411">
          <w:marLeft w:val="480"/>
          <w:marRight w:val="0"/>
          <w:marTop w:val="0"/>
          <w:marBottom w:val="0"/>
          <w:divBdr>
            <w:top w:val="none" w:sz="0" w:space="0" w:color="auto"/>
            <w:left w:val="none" w:sz="0" w:space="0" w:color="auto"/>
            <w:bottom w:val="none" w:sz="0" w:space="0" w:color="auto"/>
            <w:right w:val="none" w:sz="0" w:space="0" w:color="auto"/>
          </w:divBdr>
        </w:div>
        <w:div w:id="766460997">
          <w:marLeft w:val="480"/>
          <w:marRight w:val="0"/>
          <w:marTop w:val="0"/>
          <w:marBottom w:val="0"/>
          <w:divBdr>
            <w:top w:val="none" w:sz="0" w:space="0" w:color="auto"/>
            <w:left w:val="none" w:sz="0" w:space="0" w:color="auto"/>
            <w:bottom w:val="none" w:sz="0" w:space="0" w:color="auto"/>
            <w:right w:val="none" w:sz="0" w:space="0" w:color="auto"/>
          </w:divBdr>
        </w:div>
        <w:div w:id="896280100">
          <w:marLeft w:val="480"/>
          <w:marRight w:val="0"/>
          <w:marTop w:val="0"/>
          <w:marBottom w:val="0"/>
          <w:divBdr>
            <w:top w:val="none" w:sz="0" w:space="0" w:color="auto"/>
            <w:left w:val="none" w:sz="0" w:space="0" w:color="auto"/>
            <w:bottom w:val="none" w:sz="0" w:space="0" w:color="auto"/>
            <w:right w:val="none" w:sz="0" w:space="0" w:color="auto"/>
          </w:divBdr>
        </w:div>
        <w:div w:id="837622666">
          <w:marLeft w:val="480"/>
          <w:marRight w:val="0"/>
          <w:marTop w:val="0"/>
          <w:marBottom w:val="0"/>
          <w:divBdr>
            <w:top w:val="none" w:sz="0" w:space="0" w:color="auto"/>
            <w:left w:val="none" w:sz="0" w:space="0" w:color="auto"/>
            <w:bottom w:val="none" w:sz="0" w:space="0" w:color="auto"/>
            <w:right w:val="none" w:sz="0" w:space="0" w:color="auto"/>
          </w:divBdr>
        </w:div>
        <w:div w:id="1765228644">
          <w:marLeft w:val="480"/>
          <w:marRight w:val="0"/>
          <w:marTop w:val="0"/>
          <w:marBottom w:val="0"/>
          <w:divBdr>
            <w:top w:val="none" w:sz="0" w:space="0" w:color="auto"/>
            <w:left w:val="none" w:sz="0" w:space="0" w:color="auto"/>
            <w:bottom w:val="none" w:sz="0" w:space="0" w:color="auto"/>
            <w:right w:val="none" w:sz="0" w:space="0" w:color="auto"/>
          </w:divBdr>
        </w:div>
        <w:div w:id="993948433">
          <w:marLeft w:val="480"/>
          <w:marRight w:val="0"/>
          <w:marTop w:val="0"/>
          <w:marBottom w:val="0"/>
          <w:divBdr>
            <w:top w:val="none" w:sz="0" w:space="0" w:color="auto"/>
            <w:left w:val="none" w:sz="0" w:space="0" w:color="auto"/>
            <w:bottom w:val="none" w:sz="0" w:space="0" w:color="auto"/>
            <w:right w:val="none" w:sz="0" w:space="0" w:color="auto"/>
          </w:divBdr>
        </w:div>
        <w:div w:id="238636882">
          <w:marLeft w:val="480"/>
          <w:marRight w:val="0"/>
          <w:marTop w:val="0"/>
          <w:marBottom w:val="0"/>
          <w:divBdr>
            <w:top w:val="none" w:sz="0" w:space="0" w:color="auto"/>
            <w:left w:val="none" w:sz="0" w:space="0" w:color="auto"/>
            <w:bottom w:val="none" w:sz="0" w:space="0" w:color="auto"/>
            <w:right w:val="none" w:sz="0" w:space="0" w:color="auto"/>
          </w:divBdr>
        </w:div>
        <w:div w:id="350768201">
          <w:marLeft w:val="480"/>
          <w:marRight w:val="0"/>
          <w:marTop w:val="0"/>
          <w:marBottom w:val="0"/>
          <w:divBdr>
            <w:top w:val="none" w:sz="0" w:space="0" w:color="auto"/>
            <w:left w:val="none" w:sz="0" w:space="0" w:color="auto"/>
            <w:bottom w:val="none" w:sz="0" w:space="0" w:color="auto"/>
            <w:right w:val="none" w:sz="0" w:space="0" w:color="auto"/>
          </w:divBdr>
        </w:div>
      </w:divsChild>
    </w:div>
    <w:div w:id="1456288124">
      <w:bodyDiv w:val="1"/>
      <w:marLeft w:val="0"/>
      <w:marRight w:val="0"/>
      <w:marTop w:val="0"/>
      <w:marBottom w:val="0"/>
      <w:divBdr>
        <w:top w:val="none" w:sz="0" w:space="0" w:color="auto"/>
        <w:left w:val="none" w:sz="0" w:space="0" w:color="auto"/>
        <w:bottom w:val="none" w:sz="0" w:space="0" w:color="auto"/>
        <w:right w:val="none" w:sz="0" w:space="0" w:color="auto"/>
      </w:divBdr>
    </w:div>
    <w:div w:id="1457142998">
      <w:bodyDiv w:val="1"/>
      <w:marLeft w:val="0"/>
      <w:marRight w:val="0"/>
      <w:marTop w:val="0"/>
      <w:marBottom w:val="0"/>
      <w:divBdr>
        <w:top w:val="none" w:sz="0" w:space="0" w:color="auto"/>
        <w:left w:val="none" w:sz="0" w:space="0" w:color="auto"/>
        <w:bottom w:val="none" w:sz="0" w:space="0" w:color="auto"/>
        <w:right w:val="none" w:sz="0" w:space="0" w:color="auto"/>
      </w:divBdr>
    </w:div>
    <w:div w:id="1457988606">
      <w:bodyDiv w:val="1"/>
      <w:marLeft w:val="0"/>
      <w:marRight w:val="0"/>
      <w:marTop w:val="0"/>
      <w:marBottom w:val="0"/>
      <w:divBdr>
        <w:top w:val="none" w:sz="0" w:space="0" w:color="auto"/>
        <w:left w:val="none" w:sz="0" w:space="0" w:color="auto"/>
        <w:bottom w:val="none" w:sz="0" w:space="0" w:color="auto"/>
        <w:right w:val="none" w:sz="0" w:space="0" w:color="auto"/>
      </w:divBdr>
    </w:div>
    <w:div w:id="1459832934">
      <w:bodyDiv w:val="1"/>
      <w:marLeft w:val="0"/>
      <w:marRight w:val="0"/>
      <w:marTop w:val="0"/>
      <w:marBottom w:val="0"/>
      <w:divBdr>
        <w:top w:val="none" w:sz="0" w:space="0" w:color="auto"/>
        <w:left w:val="none" w:sz="0" w:space="0" w:color="auto"/>
        <w:bottom w:val="none" w:sz="0" w:space="0" w:color="auto"/>
        <w:right w:val="none" w:sz="0" w:space="0" w:color="auto"/>
      </w:divBdr>
    </w:div>
    <w:div w:id="1460106134">
      <w:bodyDiv w:val="1"/>
      <w:marLeft w:val="0"/>
      <w:marRight w:val="0"/>
      <w:marTop w:val="0"/>
      <w:marBottom w:val="0"/>
      <w:divBdr>
        <w:top w:val="none" w:sz="0" w:space="0" w:color="auto"/>
        <w:left w:val="none" w:sz="0" w:space="0" w:color="auto"/>
        <w:bottom w:val="none" w:sz="0" w:space="0" w:color="auto"/>
        <w:right w:val="none" w:sz="0" w:space="0" w:color="auto"/>
      </w:divBdr>
    </w:div>
    <w:div w:id="1461681412">
      <w:bodyDiv w:val="1"/>
      <w:marLeft w:val="0"/>
      <w:marRight w:val="0"/>
      <w:marTop w:val="0"/>
      <w:marBottom w:val="0"/>
      <w:divBdr>
        <w:top w:val="none" w:sz="0" w:space="0" w:color="auto"/>
        <w:left w:val="none" w:sz="0" w:space="0" w:color="auto"/>
        <w:bottom w:val="none" w:sz="0" w:space="0" w:color="auto"/>
        <w:right w:val="none" w:sz="0" w:space="0" w:color="auto"/>
      </w:divBdr>
    </w:div>
    <w:div w:id="1462379904">
      <w:bodyDiv w:val="1"/>
      <w:marLeft w:val="0"/>
      <w:marRight w:val="0"/>
      <w:marTop w:val="0"/>
      <w:marBottom w:val="0"/>
      <w:divBdr>
        <w:top w:val="none" w:sz="0" w:space="0" w:color="auto"/>
        <w:left w:val="none" w:sz="0" w:space="0" w:color="auto"/>
        <w:bottom w:val="none" w:sz="0" w:space="0" w:color="auto"/>
        <w:right w:val="none" w:sz="0" w:space="0" w:color="auto"/>
      </w:divBdr>
    </w:div>
    <w:div w:id="1465074247">
      <w:bodyDiv w:val="1"/>
      <w:marLeft w:val="0"/>
      <w:marRight w:val="0"/>
      <w:marTop w:val="0"/>
      <w:marBottom w:val="0"/>
      <w:divBdr>
        <w:top w:val="none" w:sz="0" w:space="0" w:color="auto"/>
        <w:left w:val="none" w:sz="0" w:space="0" w:color="auto"/>
        <w:bottom w:val="none" w:sz="0" w:space="0" w:color="auto"/>
        <w:right w:val="none" w:sz="0" w:space="0" w:color="auto"/>
      </w:divBdr>
    </w:div>
    <w:div w:id="1465585873">
      <w:bodyDiv w:val="1"/>
      <w:marLeft w:val="0"/>
      <w:marRight w:val="0"/>
      <w:marTop w:val="0"/>
      <w:marBottom w:val="0"/>
      <w:divBdr>
        <w:top w:val="none" w:sz="0" w:space="0" w:color="auto"/>
        <w:left w:val="none" w:sz="0" w:space="0" w:color="auto"/>
        <w:bottom w:val="none" w:sz="0" w:space="0" w:color="auto"/>
        <w:right w:val="none" w:sz="0" w:space="0" w:color="auto"/>
      </w:divBdr>
    </w:div>
    <w:div w:id="1466309328">
      <w:bodyDiv w:val="1"/>
      <w:marLeft w:val="0"/>
      <w:marRight w:val="0"/>
      <w:marTop w:val="0"/>
      <w:marBottom w:val="0"/>
      <w:divBdr>
        <w:top w:val="none" w:sz="0" w:space="0" w:color="auto"/>
        <w:left w:val="none" w:sz="0" w:space="0" w:color="auto"/>
        <w:bottom w:val="none" w:sz="0" w:space="0" w:color="auto"/>
        <w:right w:val="none" w:sz="0" w:space="0" w:color="auto"/>
      </w:divBdr>
    </w:div>
    <w:div w:id="1466701390">
      <w:bodyDiv w:val="1"/>
      <w:marLeft w:val="0"/>
      <w:marRight w:val="0"/>
      <w:marTop w:val="0"/>
      <w:marBottom w:val="0"/>
      <w:divBdr>
        <w:top w:val="none" w:sz="0" w:space="0" w:color="auto"/>
        <w:left w:val="none" w:sz="0" w:space="0" w:color="auto"/>
        <w:bottom w:val="none" w:sz="0" w:space="0" w:color="auto"/>
        <w:right w:val="none" w:sz="0" w:space="0" w:color="auto"/>
      </w:divBdr>
    </w:div>
    <w:div w:id="1466897717">
      <w:bodyDiv w:val="1"/>
      <w:marLeft w:val="0"/>
      <w:marRight w:val="0"/>
      <w:marTop w:val="0"/>
      <w:marBottom w:val="0"/>
      <w:divBdr>
        <w:top w:val="none" w:sz="0" w:space="0" w:color="auto"/>
        <w:left w:val="none" w:sz="0" w:space="0" w:color="auto"/>
        <w:bottom w:val="none" w:sz="0" w:space="0" w:color="auto"/>
        <w:right w:val="none" w:sz="0" w:space="0" w:color="auto"/>
      </w:divBdr>
    </w:div>
    <w:div w:id="1467698075">
      <w:bodyDiv w:val="1"/>
      <w:marLeft w:val="0"/>
      <w:marRight w:val="0"/>
      <w:marTop w:val="0"/>
      <w:marBottom w:val="0"/>
      <w:divBdr>
        <w:top w:val="none" w:sz="0" w:space="0" w:color="auto"/>
        <w:left w:val="none" w:sz="0" w:space="0" w:color="auto"/>
        <w:bottom w:val="none" w:sz="0" w:space="0" w:color="auto"/>
        <w:right w:val="none" w:sz="0" w:space="0" w:color="auto"/>
      </w:divBdr>
      <w:divsChild>
        <w:div w:id="934895724">
          <w:marLeft w:val="480"/>
          <w:marRight w:val="0"/>
          <w:marTop w:val="0"/>
          <w:marBottom w:val="0"/>
          <w:divBdr>
            <w:top w:val="none" w:sz="0" w:space="0" w:color="auto"/>
            <w:left w:val="none" w:sz="0" w:space="0" w:color="auto"/>
            <w:bottom w:val="none" w:sz="0" w:space="0" w:color="auto"/>
            <w:right w:val="none" w:sz="0" w:space="0" w:color="auto"/>
          </w:divBdr>
        </w:div>
        <w:div w:id="161091033">
          <w:marLeft w:val="480"/>
          <w:marRight w:val="0"/>
          <w:marTop w:val="0"/>
          <w:marBottom w:val="0"/>
          <w:divBdr>
            <w:top w:val="none" w:sz="0" w:space="0" w:color="auto"/>
            <w:left w:val="none" w:sz="0" w:space="0" w:color="auto"/>
            <w:bottom w:val="none" w:sz="0" w:space="0" w:color="auto"/>
            <w:right w:val="none" w:sz="0" w:space="0" w:color="auto"/>
          </w:divBdr>
        </w:div>
        <w:div w:id="831606031">
          <w:marLeft w:val="480"/>
          <w:marRight w:val="0"/>
          <w:marTop w:val="0"/>
          <w:marBottom w:val="0"/>
          <w:divBdr>
            <w:top w:val="none" w:sz="0" w:space="0" w:color="auto"/>
            <w:left w:val="none" w:sz="0" w:space="0" w:color="auto"/>
            <w:bottom w:val="none" w:sz="0" w:space="0" w:color="auto"/>
            <w:right w:val="none" w:sz="0" w:space="0" w:color="auto"/>
          </w:divBdr>
        </w:div>
        <w:div w:id="1408652097">
          <w:marLeft w:val="480"/>
          <w:marRight w:val="0"/>
          <w:marTop w:val="0"/>
          <w:marBottom w:val="0"/>
          <w:divBdr>
            <w:top w:val="none" w:sz="0" w:space="0" w:color="auto"/>
            <w:left w:val="none" w:sz="0" w:space="0" w:color="auto"/>
            <w:bottom w:val="none" w:sz="0" w:space="0" w:color="auto"/>
            <w:right w:val="none" w:sz="0" w:space="0" w:color="auto"/>
          </w:divBdr>
        </w:div>
        <w:div w:id="1434743095">
          <w:marLeft w:val="480"/>
          <w:marRight w:val="0"/>
          <w:marTop w:val="0"/>
          <w:marBottom w:val="0"/>
          <w:divBdr>
            <w:top w:val="none" w:sz="0" w:space="0" w:color="auto"/>
            <w:left w:val="none" w:sz="0" w:space="0" w:color="auto"/>
            <w:bottom w:val="none" w:sz="0" w:space="0" w:color="auto"/>
            <w:right w:val="none" w:sz="0" w:space="0" w:color="auto"/>
          </w:divBdr>
        </w:div>
        <w:div w:id="1636137212">
          <w:marLeft w:val="480"/>
          <w:marRight w:val="0"/>
          <w:marTop w:val="0"/>
          <w:marBottom w:val="0"/>
          <w:divBdr>
            <w:top w:val="none" w:sz="0" w:space="0" w:color="auto"/>
            <w:left w:val="none" w:sz="0" w:space="0" w:color="auto"/>
            <w:bottom w:val="none" w:sz="0" w:space="0" w:color="auto"/>
            <w:right w:val="none" w:sz="0" w:space="0" w:color="auto"/>
          </w:divBdr>
        </w:div>
        <w:div w:id="2129933378">
          <w:marLeft w:val="480"/>
          <w:marRight w:val="0"/>
          <w:marTop w:val="0"/>
          <w:marBottom w:val="0"/>
          <w:divBdr>
            <w:top w:val="none" w:sz="0" w:space="0" w:color="auto"/>
            <w:left w:val="none" w:sz="0" w:space="0" w:color="auto"/>
            <w:bottom w:val="none" w:sz="0" w:space="0" w:color="auto"/>
            <w:right w:val="none" w:sz="0" w:space="0" w:color="auto"/>
          </w:divBdr>
        </w:div>
        <w:div w:id="1845239247">
          <w:marLeft w:val="480"/>
          <w:marRight w:val="0"/>
          <w:marTop w:val="0"/>
          <w:marBottom w:val="0"/>
          <w:divBdr>
            <w:top w:val="none" w:sz="0" w:space="0" w:color="auto"/>
            <w:left w:val="none" w:sz="0" w:space="0" w:color="auto"/>
            <w:bottom w:val="none" w:sz="0" w:space="0" w:color="auto"/>
            <w:right w:val="none" w:sz="0" w:space="0" w:color="auto"/>
          </w:divBdr>
        </w:div>
        <w:div w:id="1738046956">
          <w:marLeft w:val="480"/>
          <w:marRight w:val="0"/>
          <w:marTop w:val="0"/>
          <w:marBottom w:val="0"/>
          <w:divBdr>
            <w:top w:val="none" w:sz="0" w:space="0" w:color="auto"/>
            <w:left w:val="none" w:sz="0" w:space="0" w:color="auto"/>
            <w:bottom w:val="none" w:sz="0" w:space="0" w:color="auto"/>
            <w:right w:val="none" w:sz="0" w:space="0" w:color="auto"/>
          </w:divBdr>
        </w:div>
        <w:div w:id="187838797">
          <w:marLeft w:val="480"/>
          <w:marRight w:val="0"/>
          <w:marTop w:val="0"/>
          <w:marBottom w:val="0"/>
          <w:divBdr>
            <w:top w:val="none" w:sz="0" w:space="0" w:color="auto"/>
            <w:left w:val="none" w:sz="0" w:space="0" w:color="auto"/>
            <w:bottom w:val="none" w:sz="0" w:space="0" w:color="auto"/>
            <w:right w:val="none" w:sz="0" w:space="0" w:color="auto"/>
          </w:divBdr>
        </w:div>
        <w:div w:id="1005136153">
          <w:marLeft w:val="480"/>
          <w:marRight w:val="0"/>
          <w:marTop w:val="0"/>
          <w:marBottom w:val="0"/>
          <w:divBdr>
            <w:top w:val="none" w:sz="0" w:space="0" w:color="auto"/>
            <w:left w:val="none" w:sz="0" w:space="0" w:color="auto"/>
            <w:bottom w:val="none" w:sz="0" w:space="0" w:color="auto"/>
            <w:right w:val="none" w:sz="0" w:space="0" w:color="auto"/>
          </w:divBdr>
        </w:div>
        <w:div w:id="1356156289">
          <w:marLeft w:val="480"/>
          <w:marRight w:val="0"/>
          <w:marTop w:val="0"/>
          <w:marBottom w:val="0"/>
          <w:divBdr>
            <w:top w:val="none" w:sz="0" w:space="0" w:color="auto"/>
            <w:left w:val="none" w:sz="0" w:space="0" w:color="auto"/>
            <w:bottom w:val="none" w:sz="0" w:space="0" w:color="auto"/>
            <w:right w:val="none" w:sz="0" w:space="0" w:color="auto"/>
          </w:divBdr>
        </w:div>
        <w:div w:id="675154401">
          <w:marLeft w:val="480"/>
          <w:marRight w:val="0"/>
          <w:marTop w:val="0"/>
          <w:marBottom w:val="0"/>
          <w:divBdr>
            <w:top w:val="none" w:sz="0" w:space="0" w:color="auto"/>
            <w:left w:val="none" w:sz="0" w:space="0" w:color="auto"/>
            <w:bottom w:val="none" w:sz="0" w:space="0" w:color="auto"/>
            <w:right w:val="none" w:sz="0" w:space="0" w:color="auto"/>
          </w:divBdr>
        </w:div>
        <w:div w:id="1314718901">
          <w:marLeft w:val="480"/>
          <w:marRight w:val="0"/>
          <w:marTop w:val="0"/>
          <w:marBottom w:val="0"/>
          <w:divBdr>
            <w:top w:val="none" w:sz="0" w:space="0" w:color="auto"/>
            <w:left w:val="none" w:sz="0" w:space="0" w:color="auto"/>
            <w:bottom w:val="none" w:sz="0" w:space="0" w:color="auto"/>
            <w:right w:val="none" w:sz="0" w:space="0" w:color="auto"/>
          </w:divBdr>
        </w:div>
        <w:div w:id="1936358252">
          <w:marLeft w:val="480"/>
          <w:marRight w:val="0"/>
          <w:marTop w:val="0"/>
          <w:marBottom w:val="0"/>
          <w:divBdr>
            <w:top w:val="none" w:sz="0" w:space="0" w:color="auto"/>
            <w:left w:val="none" w:sz="0" w:space="0" w:color="auto"/>
            <w:bottom w:val="none" w:sz="0" w:space="0" w:color="auto"/>
            <w:right w:val="none" w:sz="0" w:space="0" w:color="auto"/>
          </w:divBdr>
        </w:div>
        <w:div w:id="727653802">
          <w:marLeft w:val="480"/>
          <w:marRight w:val="0"/>
          <w:marTop w:val="0"/>
          <w:marBottom w:val="0"/>
          <w:divBdr>
            <w:top w:val="none" w:sz="0" w:space="0" w:color="auto"/>
            <w:left w:val="none" w:sz="0" w:space="0" w:color="auto"/>
            <w:bottom w:val="none" w:sz="0" w:space="0" w:color="auto"/>
            <w:right w:val="none" w:sz="0" w:space="0" w:color="auto"/>
          </w:divBdr>
        </w:div>
        <w:div w:id="1197697362">
          <w:marLeft w:val="480"/>
          <w:marRight w:val="0"/>
          <w:marTop w:val="0"/>
          <w:marBottom w:val="0"/>
          <w:divBdr>
            <w:top w:val="none" w:sz="0" w:space="0" w:color="auto"/>
            <w:left w:val="none" w:sz="0" w:space="0" w:color="auto"/>
            <w:bottom w:val="none" w:sz="0" w:space="0" w:color="auto"/>
            <w:right w:val="none" w:sz="0" w:space="0" w:color="auto"/>
          </w:divBdr>
        </w:div>
        <w:div w:id="1352604512">
          <w:marLeft w:val="480"/>
          <w:marRight w:val="0"/>
          <w:marTop w:val="0"/>
          <w:marBottom w:val="0"/>
          <w:divBdr>
            <w:top w:val="none" w:sz="0" w:space="0" w:color="auto"/>
            <w:left w:val="none" w:sz="0" w:space="0" w:color="auto"/>
            <w:bottom w:val="none" w:sz="0" w:space="0" w:color="auto"/>
            <w:right w:val="none" w:sz="0" w:space="0" w:color="auto"/>
          </w:divBdr>
        </w:div>
        <w:div w:id="124399695">
          <w:marLeft w:val="480"/>
          <w:marRight w:val="0"/>
          <w:marTop w:val="0"/>
          <w:marBottom w:val="0"/>
          <w:divBdr>
            <w:top w:val="none" w:sz="0" w:space="0" w:color="auto"/>
            <w:left w:val="none" w:sz="0" w:space="0" w:color="auto"/>
            <w:bottom w:val="none" w:sz="0" w:space="0" w:color="auto"/>
            <w:right w:val="none" w:sz="0" w:space="0" w:color="auto"/>
          </w:divBdr>
        </w:div>
        <w:div w:id="1247571448">
          <w:marLeft w:val="480"/>
          <w:marRight w:val="0"/>
          <w:marTop w:val="0"/>
          <w:marBottom w:val="0"/>
          <w:divBdr>
            <w:top w:val="none" w:sz="0" w:space="0" w:color="auto"/>
            <w:left w:val="none" w:sz="0" w:space="0" w:color="auto"/>
            <w:bottom w:val="none" w:sz="0" w:space="0" w:color="auto"/>
            <w:right w:val="none" w:sz="0" w:space="0" w:color="auto"/>
          </w:divBdr>
        </w:div>
        <w:div w:id="1050038621">
          <w:marLeft w:val="480"/>
          <w:marRight w:val="0"/>
          <w:marTop w:val="0"/>
          <w:marBottom w:val="0"/>
          <w:divBdr>
            <w:top w:val="none" w:sz="0" w:space="0" w:color="auto"/>
            <w:left w:val="none" w:sz="0" w:space="0" w:color="auto"/>
            <w:bottom w:val="none" w:sz="0" w:space="0" w:color="auto"/>
            <w:right w:val="none" w:sz="0" w:space="0" w:color="auto"/>
          </w:divBdr>
        </w:div>
        <w:div w:id="1579679908">
          <w:marLeft w:val="480"/>
          <w:marRight w:val="0"/>
          <w:marTop w:val="0"/>
          <w:marBottom w:val="0"/>
          <w:divBdr>
            <w:top w:val="none" w:sz="0" w:space="0" w:color="auto"/>
            <w:left w:val="none" w:sz="0" w:space="0" w:color="auto"/>
            <w:bottom w:val="none" w:sz="0" w:space="0" w:color="auto"/>
            <w:right w:val="none" w:sz="0" w:space="0" w:color="auto"/>
          </w:divBdr>
        </w:div>
        <w:div w:id="789085668">
          <w:marLeft w:val="480"/>
          <w:marRight w:val="0"/>
          <w:marTop w:val="0"/>
          <w:marBottom w:val="0"/>
          <w:divBdr>
            <w:top w:val="none" w:sz="0" w:space="0" w:color="auto"/>
            <w:left w:val="none" w:sz="0" w:space="0" w:color="auto"/>
            <w:bottom w:val="none" w:sz="0" w:space="0" w:color="auto"/>
            <w:right w:val="none" w:sz="0" w:space="0" w:color="auto"/>
          </w:divBdr>
        </w:div>
        <w:div w:id="1334333417">
          <w:marLeft w:val="480"/>
          <w:marRight w:val="0"/>
          <w:marTop w:val="0"/>
          <w:marBottom w:val="0"/>
          <w:divBdr>
            <w:top w:val="none" w:sz="0" w:space="0" w:color="auto"/>
            <w:left w:val="none" w:sz="0" w:space="0" w:color="auto"/>
            <w:bottom w:val="none" w:sz="0" w:space="0" w:color="auto"/>
            <w:right w:val="none" w:sz="0" w:space="0" w:color="auto"/>
          </w:divBdr>
        </w:div>
        <w:div w:id="1764958809">
          <w:marLeft w:val="480"/>
          <w:marRight w:val="0"/>
          <w:marTop w:val="0"/>
          <w:marBottom w:val="0"/>
          <w:divBdr>
            <w:top w:val="none" w:sz="0" w:space="0" w:color="auto"/>
            <w:left w:val="none" w:sz="0" w:space="0" w:color="auto"/>
            <w:bottom w:val="none" w:sz="0" w:space="0" w:color="auto"/>
            <w:right w:val="none" w:sz="0" w:space="0" w:color="auto"/>
          </w:divBdr>
        </w:div>
        <w:div w:id="273098209">
          <w:marLeft w:val="480"/>
          <w:marRight w:val="0"/>
          <w:marTop w:val="0"/>
          <w:marBottom w:val="0"/>
          <w:divBdr>
            <w:top w:val="none" w:sz="0" w:space="0" w:color="auto"/>
            <w:left w:val="none" w:sz="0" w:space="0" w:color="auto"/>
            <w:bottom w:val="none" w:sz="0" w:space="0" w:color="auto"/>
            <w:right w:val="none" w:sz="0" w:space="0" w:color="auto"/>
          </w:divBdr>
        </w:div>
        <w:div w:id="1483740541">
          <w:marLeft w:val="480"/>
          <w:marRight w:val="0"/>
          <w:marTop w:val="0"/>
          <w:marBottom w:val="0"/>
          <w:divBdr>
            <w:top w:val="none" w:sz="0" w:space="0" w:color="auto"/>
            <w:left w:val="none" w:sz="0" w:space="0" w:color="auto"/>
            <w:bottom w:val="none" w:sz="0" w:space="0" w:color="auto"/>
            <w:right w:val="none" w:sz="0" w:space="0" w:color="auto"/>
          </w:divBdr>
        </w:div>
        <w:div w:id="1069155440">
          <w:marLeft w:val="480"/>
          <w:marRight w:val="0"/>
          <w:marTop w:val="0"/>
          <w:marBottom w:val="0"/>
          <w:divBdr>
            <w:top w:val="none" w:sz="0" w:space="0" w:color="auto"/>
            <w:left w:val="none" w:sz="0" w:space="0" w:color="auto"/>
            <w:bottom w:val="none" w:sz="0" w:space="0" w:color="auto"/>
            <w:right w:val="none" w:sz="0" w:space="0" w:color="auto"/>
          </w:divBdr>
        </w:div>
        <w:div w:id="1821261631">
          <w:marLeft w:val="480"/>
          <w:marRight w:val="0"/>
          <w:marTop w:val="0"/>
          <w:marBottom w:val="0"/>
          <w:divBdr>
            <w:top w:val="none" w:sz="0" w:space="0" w:color="auto"/>
            <w:left w:val="none" w:sz="0" w:space="0" w:color="auto"/>
            <w:bottom w:val="none" w:sz="0" w:space="0" w:color="auto"/>
            <w:right w:val="none" w:sz="0" w:space="0" w:color="auto"/>
          </w:divBdr>
        </w:div>
        <w:div w:id="169607288">
          <w:marLeft w:val="480"/>
          <w:marRight w:val="0"/>
          <w:marTop w:val="0"/>
          <w:marBottom w:val="0"/>
          <w:divBdr>
            <w:top w:val="none" w:sz="0" w:space="0" w:color="auto"/>
            <w:left w:val="none" w:sz="0" w:space="0" w:color="auto"/>
            <w:bottom w:val="none" w:sz="0" w:space="0" w:color="auto"/>
            <w:right w:val="none" w:sz="0" w:space="0" w:color="auto"/>
          </w:divBdr>
        </w:div>
        <w:div w:id="2078282532">
          <w:marLeft w:val="480"/>
          <w:marRight w:val="0"/>
          <w:marTop w:val="0"/>
          <w:marBottom w:val="0"/>
          <w:divBdr>
            <w:top w:val="none" w:sz="0" w:space="0" w:color="auto"/>
            <w:left w:val="none" w:sz="0" w:space="0" w:color="auto"/>
            <w:bottom w:val="none" w:sz="0" w:space="0" w:color="auto"/>
            <w:right w:val="none" w:sz="0" w:space="0" w:color="auto"/>
          </w:divBdr>
        </w:div>
        <w:div w:id="1107241051">
          <w:marLeft w:val="480"/>
          <w:marRight w:val="0"/>
          <w:marTop w:val="0"/>
          <w:marBottom w:val="0"/>
          <w:divBdr>
            <w:top w:val="none" w:sz="0" w:space="0" w:color="auto"/>
            <w:left w:val="none" w:sz="0" w:space="0" w:color="auto"/>
            <w:bottom w:val="none" w:sz="0" w:space="0" w:color="auto"/>
            <w:right w:val="none" w:sz="0" w:space="0" w:color="auto"/>
          </w:divBdr>
        </w:div>
        <w:div w:id="1146821276">
          <w:marLeft w:val="480"/>
          <w:marRight w:val="0"/>
          <w:marTop w:val="0"/>
          <w:marBottom w:val="0"/>
          <w:divBdr>
            <w:top w:val="none" w:sz="0" w:space="0" w:color="auto"/>
            <w:left w:val="none" w:sz="0" w:space="0" w:color="auto"/>
            <w:bottom w:val="none" w:sz="0" w:space="0" w:color="auto"/>
            <w:right w:val="none" w:sz="0" w:space="0" w:color="auto"/>
          </w:divBdr>
        </w:div>
        <w:div w:id="746153270">
          <w:marLeft w:val="480"/>
          <w:marRight w:val="0"/>
          <w:marTop w:val="0"/>
          <w:marBottom w:val="0"/>
          <w:divBdr>
            <w:top w:val="none" w:sz="0" w:space="0" w:color="auto"/>
            <w:left w:val="none" w:sz="0" w:space="0" w:color="auto"/>
            <w:bottom w:val="none" w:sz="0" w:space="0" w:color="auto"/>
            <w:right w:val="none" w:sz="0" w:space="0" w:color="auto"/>
          </w:divBdr>
        </w:div>
        <w:div w:id="41902607">
          <w:marLeft w:val="480"/>
          <w:marRight w:val="0"/>
          <w:marTop w:val="0"/>
          <w:marBottom w:val="0"/>
          <w:divBdr>
            <w:top w:val="none" w:sz="0" w:space="0" w:color="auto"/>
            <w:left w:val="none" w:sz="0" w:space="0" w:color="auto"/>
            <w:bottom w:val="none" w:sz="0" w:space="0" w:color="auto"/>
            <w:right w:val="none" w:sz="0" w:space="0" w:color="auto"/>
          </w:divBdr>
        </w:div>
        <w:div w:id="197397031">
          <w:marLeft w:val="480"/>
          <w:marRight w:val="0"/>
          <w:marTop w:val="0"/>
          <w:marBottom w:val="0"/>
          <w:divBdr>
            <w:top w:val="none" w:sz="0" w:space="0" w:color="auto"/>
            <w:left w:val="none" w:sz="0" w:space="0" w:color="auto"/>
            <w:bottom w:val="none" w:sz="0" w:space="0" w:color="auto"/>
            <w:right w:val="none" w:sz="0" w:space="0" w:color="auto"/>
          </w:divBdr>
        </w:div>
        <w:div w:id="278073683">
          <w:marLeft w:val="480"/>
          <w:marRight w:val="0"/>
          <w:marTop w:val="0"/>
          <w:marBottom w:val="0"/>
          <w:divBdr>
            <w:top w:val="none" w:sz="0" w:space="0" w:color="auto"/>
            <w:left w:val="none" w:sz="0" w:space="0" w:color="auto"/>
            <w:bottom w:val="none" w:sz="0" w:space="0" w:color="auto"/>
            <w:right w:val="none" w:sz="0" w:space="0" w:color="auto"/>
          </w:divBdr>
        </w:div>
        <w:div w:id="60257848">
          <w:marLeft w:val="480"/>
          <w:marRight w:val="0"/>
          <w:marTop w:val="0"/>
          <w:marBottom w:val="0"/>
          <w:divBdr>
            <w:top w:val="none" w:sz="0" w:space="0" w:color="auto"/>
            <w:left w:val="none" w:sz="0" w:space="0" w:color="auto"/>
            <w:bottom w:val="none" w:sz="0" w:space="0" w:color="auto"/>
            <w:right w:val="none" w:sz="0" w:space="0" w:color="auto"/>
          </w:divBdr>
        </w:div>
        <w:div w:id="1807774895">
          <w:marLeft w:val="480"/>
          <w:marRight w:val="0"/>
          <w:marTop w:val="0"/>
          <w:marBottom w:val="0"/>
          <w:divBdr>
            <w:top w:val="none" w:sz="0" w:space="0" w:color="auto"/>
            <w:left w:val="none" w:sz="0" w:space="0" w:color="auto"/>
            <w:bottom w:val="none" w:sz="0" w:space="0" w:color="auto"/>
            <w:right w:val="none" w:sz="0" w:space="0" w:color="auto"/>
          </w:divBdr>
        </w:div>
        <w:div w:id="279920645">
          <w:marLeft w:val="480"/>
          <w:marRight w:val="0"/>
          <w:marTop w:val="0"/>
          <w:marBottom w:val="0"/>
          <w:divBdr>
            <w:top w:val="none" w:sz="0" w:space="0" w:color="auto"/>
            <w:left w:val="none" w:sz="0" w:space="0" w:color="auto"/>
            <w:bottom w:val="none" w:sz="0" w:space="0" w:color="auto"/>
            <w:right w:val="none" w:sz="0" w:space="0" w:color="auto"/>
          </w:divBdr>
        </w:div>
        <w:div w:id="598874058">
          <w:marLeft w:val="480"/>
          <w:marRight w:val="0"/>
          <w:marTop w:val="0"/>
          <w:marBottom w:val="0"/>
          <w:divBdr>
            <w:top w:val="none" w:sz="0" w:space="0" w:color="auto"/>
            <w:left w:val="none" w:sz="0" w:space="0" w:color="auto"/>
            <w:bottom w:val="none" w:sz="0" w:space="0" w:color="auto"/>
            <w:right w:val="none" w:sz="0" w:space="0" w:color="auto"/>
          </w:divBdr>
        </w:div>
      </w:divsChild>
    </w:div>
    <w:div w:id="1470129869">
      <w:bodyDiv w:val="1"/>
      <w:marLeft w:val="0"/>
      <w:marRight w:val="0"/>
      <w:marTop w:val="0"/>
      <w:marBottom w:val="0"/>
      <w:divBdr>
        <w:top w:val="none" w:sz="0" w:space="0" w:color="auto"/>
        <w:left w:val="none" w:sz="0" w:space="0" w:color="auto"/>
        <w:bottom w:val="none" w:sz="0" w:space="0" w:color="auto"/>
        <w:right w:val="none" w:sz="0" w:space="0" w:color="auto"/>
      </w:divBdr>
    </w:div>
    <w:div w:id="1470780779">
      <w:bodyDiv w:val="1"/>
      <w:marLeft w:val="0"/>
      <w:marRight w:val="0"/>
      <w:marTop w:val="0"/>
      <w:marBottom w:val="0"/>
      <w:divBdr>
        <w:top w:val="none" w:sz="0" w:space="0" w:color="auto"/>
        <w:left w:val="none" w:sz="0" w:space="0" w:color="auto"/>
        <w:bottom w:val="none" w:sz="0" w:space="0" w:color="auto"/>
        <w:right w:val="none" w:sz="0" w:space="0" w:color="auto"/>
      </w:divBdr>
    </w:div>
    <w:div w:id="1470780887">
      <w:bodyDiv w:val="1"/>
      <w:marLeft w:val="0"/>
      <w:marRight w:val="0"/>
      <w:marTop w:val="0"/>
      <w:marBottom w:val="0"/>
      <w:divBdr>
        <w:top w:val="none" w:sz="0" w:space="0" w:color="auto"/>
        <w:left w:val="none" w:sz="0" w:space="0" w:color="auto"/>
        <w:bottom w:val="none" w:sz="0" w:space="0" w:color="auto"/>
        <w:right w:val="none" w:sz="0" w:space="0" w:color="auto"/>
      </w:divBdr>
    </w:div>
    <w:div w:id="1471435678">
      <w:bodyDiv w:val="1"/>
      <w:marLeft w:val="0"/>
      <w:marRight w:val="0"/>
      <w:marTop w:val="0"/>
      <w:marBottom w:val="0"/>
      <w:divBdr>
        <w:top w:val="none" w:sz="0" w:space="0" w:color="auto"/>
        <w:left w:val="none" w:sz="0" w:space="0" w:color="auto"/>
        <w:bottom w:val="none" w:sz="0" w:space="0" w:color="auto"/>
        <w:right w:val="none" w:sz="0" w:space="0" w:color="auto"/>
      </w:divBdr>
    </w:div>
    <w:div w:id="1472206968">
      <w:bodyDiv w:val="1"/>
      <w:marLeft w:val="0"/>
      <w:marRight w:val="0"/>
      <w:marTop w:val="0"/>
      <w:marBottom w:val="0"/>
      <w:divBdr>
        <w:top w:val="none" w:sz="0" w:space="0" w:color="auto"/>
        <w:left w:val="none" w:sz="0" w:space="0" w:color="auto"/>
        <w:bottom w:val="none" w:sz="0" w:space="0" w:color="auto"/>
        <w:right w:val="none" w:sz="0" w:space="0" w:color="auto"/>
      </w:divBdr>
    </w:div>
    <w:div w:id="1472552729">
      <w:bodyDiv w:val="1"/>
      <w:marLeft w:val="0"/>
      <w:marRight w:val="0"/>
      <w:marTop w:val="0"/>
      <w:marBottom w:val="0"/>
      <w:divBdr>
        <w:top w:val="none" w:sz="0" w:space="0" w:color="auto"/>
        <w:left w:val="none" w:sz="0" w:space="0" w:color="auto"/>
        <w:bottom w:val="none" w:sz="0" w:space="0" w:color="auto"/>
        <w:right w:val="none" w:sz="0" w:space="0" w:color="auto"/>
      </w:divBdr>
    </w:div>
    <w:div w:id="1473669171">
      <w:bodyDiv w:val="1"/>
      <w:marLeft w:val="0"/>
      <w:marRight w:val="0"/>
      <w:marTop w:val="0"/>
      <w:marBottom w:val="0"/>
      <w:divBdr>
        <w:top w:val="none" w:sz="0" w:space="0" w:color="auto"/>
        <w:left w:val="none" w:sz="0" w:space="0" w:color="auto"/>
        <w:bottom w:val="none" w:sz="0" w:space="0" w:color="auto"/>
        <w:right w:val="none" w:sz="0" w:space="0" w:color="auto"/>
      </w:divBdr>
    </w:div>
    <w:div w:id="1475103480">
      <w:bodyDiv w:val="1"/>
      <w:marLeft w:val="0"/>
      <w:marRight w:val="0"/>
      <w:marTop w:val="0"/>
      <w:marBottom w:val="0"/>
      <w:divBdr>
        <w:top w:val="none" w:sz="0" w:space="0" w:color="auto"/>
        <w:left w:val="none" w:sz="0" w:space="0" w:color="auto"/>
        <w:bottom w:val="none" w:sz="0" w:space="0" w:color="auto"/>
        <w:right w:val="none" w:sz="0" w:space="0" w:color="auto"/>
      </w:divBdr>
    </w:div>
    <w:div w:id="1475635270">
      <w:bodyDiv w:val="1"/>
      <w:marLeft w:val="0"/>
      <w:marRight w:val="0"/>
      <w:marTop w:val="0"/>
      <w:marBottom w:val="0"/>
      <w:divBdr>
        <w:top w:val="none" w:sz="0" w:space="0" w:color="auto"/>
        <w:left w:val="none" w:sz="0" w:space="0" w:color="auto"/>
        <w:bottom w:val="none" w:sz="0" w:space="0" w:color="auto"/>
        <w:right w:val="none" w:sz="0" w:space="0" w:color="auto"/>
      </w:divBdr>
    </w:div>
    <w:div w:id="1476603541">
      <w:bodyDiv w:val="1"/>
      <w:marLeft w:val="0"/>
      <w:marRight w:val="0"/>
      <w:marTop w:val="0"/>
      <w:marBottom w:val="0"/>
      <w:divBdr>
        <w:top w:val="none" w:sz="0" w:space="0" w:color="auto"/>
        <w:left w:val="none" w:sz="0" w:space="0" w:color="auto"/>
        <w:bottom w:val="none" w:sz="0" w:space="0" w:color="auto"/>
        <w:right w:val="none" w:sz="0" w:space="0" w:color="auto"/>
      </w:divBdr>
    </w:div>
    <w:div w:id="1477800793">
      <w:bodyDiv w:val="1"/>
      <w:marLeft w:val="0"/>
      <w:marRight w:val="0"/>
      <w:marTop w:val="0"/>
      <w:marBottom w:val="0"/>
      <w:divBdr>
        <w:top w:val="none" w:sz="0" w:space="0" w:color="auto"/>
        <w:left w:val="none" w:sz="0" w:space="0" w:color="auto"/>
        <w:bottom w:val="none" w:sz="0" w:space="0" w:color="auto"/>
        <w:right w:val="none" w:sz="0" w:space="0" w:color="auto"/>
      </w:divBdr>
    </w:div>
    <w:div w:id="1479421545">
      <w:bodyDiv w:val="1"/>
      <w:marLeft w:val="0"/>
      <w:marRight w:val="0"/>
      <w:marTop w:val="0"/>
      <w:marBottom w:val="0"/>
      <w:divBdr>
        <w:top w:val="none" w:sz="0" w:space="0" w:color="auto"/>
        <w:left w:val="none" w:sz="0" w:space="0" w:color="auto"/>
        <w:bottom w:val="none" w:sz="0" w:space="0" w:color="auto"/>
        <w:right w:val="none" w:sz="0" w:space="0" w:color="auto"/>
      </w:divBdr>
    </w:div>
    <w:div w:id="1479421717">
      <w:bodyDiv w:val="1"/>
      <w:marLeft w:val="0"/>
      <w:marRight w:val="0"/>
      <w:marTop w:val="0"/>
      <w:marBottom w:val="0"/>
      <w:divBdr>
        <w:top w:val="none" w:sz="0" w:space="0" w:color="auto"/>
        <w:left w:val="none" w:sz="0" w:space="0" w:color="auto"/>
        <w:bottom w:val="none" w:sz="0" w:space="0" w:color="auto"/>
        <w:right w:val="none" w:sz="0" w:space="0" w:color="auto"/>
      </w:divBdr>
    </w:div>
    <w:div w:id="1479610736">
      <w:bodyDiv w:val="1"/>
      <w:marLeft w:val="0"/>
      <w:marRight w:val="0"/>
      <w:marTop w:val="0"/>
      <w:marBottom w:val="0"/>
      <w:divBdr>
        <w:top w:val="none" w:sz="0" w:space="0" w:color="auto"/>
        <w:left w:val="none" w:sz="0" w:space="0" w:color="auto"/>
        <w:bottom w:val="none" w:sz="0" w:space="0" w:color="auto"/>
        <w:right w:val="none" w:sz="0" w:space="0" w:color="auto"/>
      </w:divBdr>
    </w:div>
    <w:div w:id="1480197340">
      <w:bodyDiv w:val="1"/>
      <w:marLeft w:val="0"/>
      <w:marRight w:val="0"/>
      <w:marTop w:val="0"/>
      <w:marBottom w:val="0"/>
      <w:divBdr>
        <w:top w:val="none" w:sz="0" w:space="0" w:color="auto"/>
        <w:left w:val="none" w:sz="0" w:space="0" w:color="auto"/>
        <w:bottom w:val="none" w:sz="0" w:space="0" w:color="auto"/>
        <w:right w:val="none" w:sz="0" w:space="0" w:color="auto"/>
      </w:divBdr>
    </w:div>
    <w:div w:id="1482116991">
      <w:bodyDiv w:val="1"/>
      <w:marLeft w:val="0"/>
      <w:marRight w:val="0"/>
      <w:marTop w:val="0"/>
      <w:marBottom w:val="0"/>
      <w:divBdr>
        <w:top w:val="none" w:sz="0" w:space="0" w:color="auto"/>
        <w:left w:val="none" w:sz="0" w:space="0" w:color="auto"/>
        <w:bottom w:val="none" w:sz="0" w:space="0" w:color="auto"/>
        <w:right w:val="none" w:sz="0" w:space="0" w:color="auto"/>
      </w:divBdr>
    </w:div>
    <w:div w:id="1482770081">
      <w:bodyDiv w:val="1"/>
      <w:marLeft w:val="0"/>
      <w:marRight w:val="0"/>
      <w:marTop w:val="0"/>
      <w:marBottom w:val="0"/>
      <w:divBdr>
        <w:top w:val="none" w:sz="0" w:space="0" w:color="auto"/>
        <w:left w:val="none" w:sz="0" w:space="0" w:color="auto"/>
        <w:bottom w:val="none" w:sz="0" w:space="0" w:color="auto"/>
        <w:right w:val="none" w:sz="0" w:space="0" w:color="auto"/>
      </w:divBdr>
    </w:div>
    <w:div w:id="1483622895">
      <w:bodyDiv w:val="1"/>
      <w:marLeft w:val="0"/>
      <w:marRight w:val="0"/>
      <w:marTop w:val="0"/>
      <w:marBottom w:val="0"/>
      <w:divBdr>
        <w:top w:val="none" w:sz="0" w:space="0" w:color="auto"/>
        <w:left w:val="none" w:sz="0" w:space="0" w:color="auto"/>
        <w:bottom w:val="none" w:sz="0" w:space="0" w:color="auto"/>
        <w:right w:val="none" w:sz="0" w:space="0" w:color="auto"/>
      </w:divBdr>
    </w:div>
    <w:div w:id="1484465528">
      <w:bodyDiv w:val="1"/>
      <w:marLeft w:val="0"/>
      <w:marRight w:val="0"/>
      <w:marTop w:val="0"/>
      <w:marBottom w:val="0"/>
      <w:divBdr>
        <w:top w:val="none" w:sz="0" w:space="0" w:color="auto"/>
        <w:left w:val="none" w:sz="0" w:space="0" w:color="auto"/>
        <w:bottom w:val="none" w:sz="0" w:space="0" w:color="auto"/>
        <w:right w:val="none" w:sz="0" w:space="0" w:color="auto"/>
      </w:divBdr>
    </w:div>
    <w:div w:id="1487629255">
      <w:bodyDiv w:val="1"/>
      <w:marLeft w:val="0"/>
      <w:marRight w:val="0"/>
      <w:marTop w:val="0"/>
      <w:marBottom w:val="0"/>
      <w:divBdr>
        <w:top w:val="none" w:sz="0" w:space="0" w:color="auto"/>
        <w:left w:val="none" w:sz="0" w:space="0" w:color="auto"/>
        <w:bottom w:val="none" w:sz="0" w:space="0" w:color="auto"/>
        <w:right w:val="none" w:sz="0" w:space="0" w:color="auto"/>
      </w:divBdr>
    </w:div>
    <w:div w:id="1488323603">
      <w:bodyDiv w:val="1"/>
      <w:marLeft w:val="0"/>
      <w:marRight w:val="0"/>
      <w:marTop w:val="0"/>
      <w:marBottom w:val="0"/>
      <w:divBdr>
        <w:top w:val="none" w:sz="0" w:space="0" w:color="auto"/>
        <w:left w:val="none" w:sz="0" w:space="0" w:color="auto"/>
        <w:bottom w:val="none" w:sz="0" w:space="0" w:color="auto"/>
        <w:right w:val="none" w:sz="0" w:space="0" w:color="auto"/>
      </w:divBdr>
    </w:div>
    <w:div w:id="1488471044">
      <w:bodyDiv w:val="1"/>
      <w:marLeft w:val="0"/>
      <w:marRight w:val="0"/>
      <w:marTop w:val="0"/>
      <w:marBottom w:val="0"/>
      <w:divBdr>
        <w:top w:val="none" w:sz="0" w:space="0" w:color="auto"/>
        <w:left w:val="none" w:sz="0" w:space="0" w:color="auto"/>
        <w:bottom w:val="none" w:sz="0" w:space="0" w:color="auto"/>
        <w:right w:val="none" w:sz="0" w:space="0" w:color="auto"/>
      </w:divBdr>
    </w:div>
    <w:div w:id="1488673114">
      <w:bodyDiv w:val="1"/>
      <w:marLeft w:val="0"/>
      <w:marRight w:val="0"/>
      <w:marTop w:val="0"/>
      <w:marBottom w:val="0"/>
      <w:divBdr>
        <w:top w:val="none" w:sz="0" w:space="0" w:color="auto"/>
        <w:left w:val="none" w:sz="0" w:space="0" w:color="auto"/>
        <w:bottom w:val="none" w:sz="0" w:space="0" w:color="auto"/>
        <w:right w:val="none" w:sz="0" w:space="0" w:color="auto"/>
      </w:divBdr>
    </w:div>
    <w:div w:id="1488862347">
      <w:bodyDiv w:val="1"/>
      <w:marLeft w:val="0"/>
      <w:marRight w:val="0"/>
      <w:marTop w:val="0"/>
      <w:marBottom w:val="0"/>
      <w:divBdr>
        <w:top w:val="none" w:sz="0" w:space="0" w:color="auto"/>
        <w:left w:val="none" w:sz="0" w:space="0" w:color="auto"/>
        <w:bottom w:val="none" w:sz="0" w:space="0" w:color="auto"/>
        <w:right w:val="none" w:sz="0" w:space="0" w:color="auto"/>
      </w:divBdr>
    </w:div>
    <w:div w:id="1489321554">
      <w:bodyDiv w:val="1"/>
      <w:marLeft w:val="0"/>
      <w:marRight w:val="0"/>
      <w:marTop w:val="0"/>
      <w:marBottom w:val="0"/>
      <w:divBdr>
        <w:top w:val="none" w:sz="0" w:space="0" w:color="auto"/>
        <w:left w:val="none" w:sz="0" w:space="0" w:color="auto"/>
        <w:bottom w:val="none" w:sz="0" w:space="0" w:color="auto"/>
        <w:right w:val="none" w:sz="0" w:space="0" w:color="auto"/>
      </w:divBdr>
    </w:div>
    <w:div w:id="1490050271">
      <w:bodyDiv w:val="1"/>
      <w:marLeft w:val="0"/>
      <w:marRight w:val="0"/>
      <w:marTop w:val="0"/>
      <w:marBottom w:val="0"/>
      <w:divBdr>
        <w:top w:val="none" w:sz="0" w:space="0" w:color="auto"/>
        <w:left w:val="none" w:sz="0" w:space="0" w:color="auto"/>
        <w:bottom w:val="none" w:sz="0" w:space="0" w:color="auto"/>
        <w:right w:val="none" w:sz="0" w:space="0" w:color="auto"/>
      </w:divBdr>
    </w:div>
    <w:div w:id="1490555267">
      <w:bodyDiv w:val="1"/>
      <w:marLeft w:val="0"/>
      <w:marRight w:val="0"/>
      <w:marTop w:val="0"/>
      <w:marBottom w:val="0"/>
      <w:divBdr>
        <w:top w:val="none" w:sz="0" w:space="0" w:color="auto"/>
        <w:left w:val="none" w:sz="0" w:space="0" w:color="auto"/>
        <w:bottom w:val="none" w:sz="0" w:space="0" w:color="auto"/>
        <w:right w:val="none" w:sz="0" w:space="0" w:color="auto"/>
      </w:divBdr>
    </w:div>
    <w:div w:id="1492015919">
      <w:bodyDiv w:val="1"/>
      <w:marLeft w:val="0"/>
      <w:marRight w:val="0"/>
      <w:marTop w:val="0"/>
      <w:marBottom w:val="0"/>
      <w:divBdr>
        <w:top w:val="none" w:sz="0" w:space="0" w:color="auto"/>
        <w:left w:val="none" w:sz="0" w:space="0" w:color="auto"/>
        <w:bottom w:val="none" w:sz="0" w:space="0" w:color="auto"/>
        <w:right w:val="none" w:sz="0" w:space="0" w:color="auto"/>
      </w:divBdr>
    </w:div>
    <w:div w:id="1492410911">
      <w:bodyDiv w:val="1"/>
      <w:marLeft w:val="0"/>
      <w:marRight w:val="0"/>
      <w:marTop w:val="0"/>
      <w:marBottom w:val="0"/>
      <w:divBdr>
        <w:top w:val="none" w:sz="0" w:space="0" w:color="auto"/>
        <w:left w:val="none" w:sz="0" w:space="0" w:color="auto"/>
        <w:bottom w:val="none" w:sz="0" w:space="0" w:color="auto"/>
        <w:right w:val="none" w:sz="0" w:space="0" w:color="auto"/>
      </w:divBdr>
    </w:div>
    <w:div w:id="1494955268">
      <w:bodyDiv w:val="1"/>
      <w:marLeft w:val="0"/>
      <w:marRight w:val="0"/>
      <w:marTop w:val="0"/>
      <w:marBottom w:val="0"/>
      <w:divBdr>
        <w:top w:val="none" w:sz="0" w:space="0" w:color="auto"/>
        <w:left w:val="none" w:sz="0" w:space="0" w:color="auto"/>
        <w:bottom w:val="none" w:sz="0" w:space="0" w:color="auto"/>
        <w:right w:val="none" w:sz="0" w:space="0" w:color="auto"/>
      </w:divBdr>
    </w:div>
    <w:div w:id="1495221882">
      <w:bodyDiv w:val="1"/>
      <w:marLeft w:val="0"/>
      <w:marRight w:val="0"/>
      <w:marTop w:val="0"/>
      <w:marBottom w:val="0"/>
      <w:divBdr>
        <w:top w:val="none" w:sz="0" w:space="0" w:color="auto"/>
        <w:left w:val="none" w:sz="0" w:space="0" w:color="auto"/>
        <w:bottom w:val="none" w:sz="0" w:space="0" w:color="auto"/>
        <w:right w:val="none" w:sz="0" w:space="0" w:color="auto"/>
      </w:divBdr>
    </w:div>
    <w:div w:id="1495410743">
      <w:bodyDiv w:val="1"/>
      <w:marLeft w:val="0"/>
      <w:marRight w:val="0"/>
      <w:marTop w:val="0"/>
      <w:marBottom w:val="0"/>
      <w:divBdr>
        <w:top w:val="none" w:sz="0" w:space="0" w:color="auto"/>
        <w:left w:val="none" w:sz="0" w:space="0" w:color="auto"/>
        <w:bottom w:val="none" w:sz="0" w:space="0" w:color="auto"/>
        <w:right w:val="none" w:sz="0" w:space="0" w:color="auto"/>
      </w:divBdr>
    </w:div>
    <w:div w:id="1495757816">
      <w:bodyDiv w:val="1"/>
      <w:marLeft w:val="0"/>
      <w:marRight w:val="0"/>
      <w:marTop w:val="0"/>
      <w:marBottom w:val="0"/>
      <w:divBdr>
        <w:top w:val="none" w:sz="0" w:space="0" w:color="auto"/>
        <w:left w:val="none" w:sz="0" w:space="0" w:color="auto"/>
        <w:bottom w:val="none" w:sz="0" w:space="0" w:color="auto"/>
        <w:right w:val="none" w:sz="0" w:space="0" w:color="auto"/>
      </w:divBdr>
    </w:div>
    <w:div w:id="1496384105">
      <w:bodyDiv w:val="1"/>
      <w:marLeft w:val="0"/>
      <w:marRight w:val="0"/>
      <w:marTop w:val="0"/>
      <w:marBottom w:val="0"/>
      <w:divBdr>
        <w:top w:val="none" w:sz="0" w:space="0" w:color="auto"/>
        <w:left w:val="none" w:sz="0" w:space="0" w:color="auto"/>
        <w:bottom w:val="none" w:sz="0" w:space="0" w:color="auto"/>
        <w:right w:val="none" w:sz="0" w:space="0" w:color="auto"/>
      </w:divBdr>
    </w:div>
    <w:div w:id="1498154159">
      <w:bodyDiv w:val="1"/>
      <w:marLeft w:val="0"/>
      <w:marRight w:val="0"/>
      <w:marTop w:val="0"/>
      <w:marBottom w:val="0"/>
      <w:divBdr>
        <w:top w:val="none" w:sz="0" w:space="0" w:color="auto"/>
        <w:left w:val="none" w:sz="0" w:space="0" w:color="auto"/>
        <w:bottom w:val="none" w:sz="0" w:space="0" w:color="auto"/>
        <w:right w:val="none" w:sz="0" w:space="0" w:color="auto"/>
      </w:divBdr>
    </w:div>
    <w:div w:id="1498305473">
      <w:bodyDiv w:val="1"/>
      <w:marLeft w:val="0"/>
      <w:marRight w:val="0"/>
      <w:marTop w:val="0"/>
      <w:marBottom w:val="0"/>
      <w:divBdr>
        <w:top w:val="none" w:sz="0" w:space="0" w:color="auto"/>
        <w:left w:val="none" w:sz="0" w:space="0" w:color="auto"/>
        <w:bottom w:val="none" w:sz="0" w:space="0" w:color="auto"/>
        <w:right w:val="none" w:sz="0" w:space="0" w:color="auto"/>
      </w:divBdr>
    </w:div>
    <w:div w:id="1498883881">
      <w:bodyDiv w:val="1"/>
      <w:marLeft w:val="0"/>
      <w:marRight w:val="0"/>
      <w:marTop w:val="0"/>
      <w:marBottom w:val="0"/>
      <w:divBdr>
        <w:top w:val="none" w:sz="0" w:space="0" w:color="auto"/>
        <w:left w:val="none" w:sz="0" w:space="0" w:color="auto"/>
        <w:bottom w:val="none" w:sz="0" w:space="0" w:color="auto"/>
        <w:right w:val="none" w:sz="0" w:space="0" w:color="auto"/>
      </w:divBdr>
    </w:div>
    <w:div w:id="1499999825">
      <w:bodyDiv w:val="1"/>
      <w:marLeft w:val="0"/>
      <w:marRight w:val="0"/>
      <w:marTop w:val="0"/>
      <w:marBottom w:val="0"/>
      <w:divBdr>
        <w:top w:val="none" w:sz="0" w:space="0" w:color="auto"/>
        <w:left w:val="none" w:sz="0" w:space="0" w:color="auto"/>
        <w:bottom w:val="none" w:sz="0" w:space="0" w:color="auto"/>
        <w:right w:val="none" w:sz="0" w:space="0" w:color="auto"/>
      </w:divBdr>
    </w:div>
    <w:div w:id="1500073146">
      <w:bodyDiv w:val="1"/>
      <w:marLeft w:val="0"/>
      <w:marRight w:val="0"/>
      <w:marTop w:val="0"/>
      <w:marBottom w:val="0"/>
      <w:divBdr>
        <w:top w:val="none" w:sz="0" w:space="0" w:color="auto"/>
        <w:left w:val="none" w:sz="0" w:space="0" w:color="auto"/>
        <w:bottom w:val="none" w:sz="0" w:space="0" w:color="auto"/>
        <w:right w:val="none" w:sz="0" w:space="0" w:color="auto"/>
      </w:divBdr>
    </w:div>
    <w:div w:id="1500538908">
      <w:bodyDiv w:val="1"/>
      <w:marLeft w:val="0"/>
      <w:marRight w:val="0"/>
      <w:marTop w:val="0"/>
      <w:marBottom w:val="0"/>
      <w:divBdr>
        <w:top w:val="none" w:sz="0" w:space="0" w:color="auto"/>
        <w:left w:val="none" w:sz="0" w:space="0" w:color="auto"/>
        <w:bottom w:val="none" w:sz="0" w:space="0" w:color="auto"/>
        <w:right w:val="none" w:sz="0" w:space="0" w:color="auto"/>
      </w:divBdr>
    </w:div>
    <w:div w:id="1500578405">
      <w:bodyDiv w:val="1"/>
      <w:marLeft w:val="0"/>
      <w:marRight w:val="0"/>
      <w:marTop w:val="0"/>
      <w:marBottom w:val="0"/>
      <w:divBdr>
        <w:top w:val="none" w:sz="0" w:space="0" w:color="auto"/>
        <w:left w:val="none" w:sz="0" w:space="0" w:color="auto"/>
        <w:bottom w:val="none" w:sz="0" w:space="0" w:color="auto"/>
        <w:right w:val="none" w:sz="0" w:space="0" w:color="auto"/>
      </w:divBdr>
    </w:div>
    <w:div w:id="1502046996">
      <w:bodyDiv w:val="1"/>
      <w:marLeft w:val="0"/>
      <w:marRight w:val="0"/>
      <w:marTop w:val="0"/>
      <w:marBottom w:val="0"/>
      <w:divBdr>
        <w:top w:val="none" w:sz="0" w:space="0" w:color="auto"/>
        <w:left w:val="none" w:sz="0" w:space="0" w:color="auto"/>
        <w:bottom w:val="none" w:sz="0" w:space="0" w:color="auto"/>
        <w:right w:val="none" w:sz="0" w:space="0" w:color="auto"/>
      </w:divBdr>
    </w:div>
    <w:div w:id="1502697331">
      <w:bodyDiv w:val="1"/>
      <w:marLeft w:val="0"/>
      <w:marRight w:val="0"/>
      <w:marTop w:val="0"/>
      <w:marBottom w:val="0"/>
      <w:divBdr>
        <w:top w:val="none" w:sz="0" w:space="0" w:color="auto"/>
        <w:left w:val="none" w:sz="0" w:space="0" w:color="auto"/>
        <w:bottom w:val="none" w:sz="0" w:space="0" w:color="auto"/>
        <w:right w:val="none" w:sz="0" w:space="0" w:color="auto"/>
      </w:divBdr>
    </w:div>
    <w:div w:id="1503620633">
      <w:bodyDiv w:val="1"/>
      <w:marLeft w:val="0"/>
      <w:marRight w:val="0"/>
      <w:marTop w:val="0"/>
      <w:marBottom w:val="0"/>
      <w:divBdr>
        <w:top w:val="none" w:sz="0" w:space="0" w:color="auto"/>
        <w:left w:val="none" w:sz="0" w:space="0" w:color="auto"/>
        <w:bottom w:val="none" w:sz="0" w:space="0" w:color="auto"/>
        <w:right w:val="none" w:sz="0" w:space="0" w:color="auto"/>
      </w:divBdr>
      <w:divsChild>
        <w:div w:id="2008246308">
          <w:marLeft w:val="480"/>
          <w:marRight w:val="0"/>
          <w:marTop w:val="0"/>
          <w:marBottom w:val="0"/>
          <w:divBdr>
            <w:top w:val="none" w:sz="0" w:space="0" w:color="auto"/>
            <w:left w:val="none" w:sz="0" w:space="0" w:color="auto"/>
            <w:bottom w:val="none" w:sz="0" w:space="0" w:color="auto"/>
            <w:right w:val="none" w:sz="0" w:space="0" w:color="auto"/>
          </w:divBdr>
        </w:div>
        <w:div w:id="36976371">
          <w:marLeft w:val="480"/>
          <w:marRight w:val="0"/>
          <w:marTop w:val="0"/>
          <w:marBottom w:val="0"/>
          <w:divBdr>
            <w:top w:val="none" w:sz="0" w:space="0" w:color="auto"/>
            <w:left w:val="none" w:sz="0" w:space="0" w:color="auto"/>
            <w:bottom w:val="none" w:sz="0" w:space="0" w:color="auto"/>
            <w:right w:val="none" w:sz="0" w:space="0" w:color="auto"/>
          </w:divBdr>
        </w:div>
        <w:div w:id="1648126897">
          <w:marLeft w:val="480"/>
          <w:marRight w:val="0"/>
          <w:marTop w:val="0"/>
          <w:marBottom w:val="0"/>
          <w:divBdr>
            <w:top w:val="none" w:sz="0" w:space="0" w:color="auto"/>
            <w:left w:val="none" w:sz="0" w:space="0" w:color="auto"/>
            <w:bottom w:val="none" w:sz="0" w:space="0" w:color="auto"/>
            <w:right w:val="none" w:sz="0" w:space="0" w:color="auto"/>
          </w:divBdr>
        </w:div>
        <w:div w:id="437718314">
          <w:marLeft w:val="480"/>
          <w:marRight w:val="0"/>
          <w:marTop w:val="0"/>
          <w:marBottom w:val="0"/>
          <w:divBdr>
            <w:top w:val="none" w:sz="0" w:space="0" w:color="auto"/>
            <w:left w:val="none" w:sz="0" w:space="0" w:color="auto"/>
            <w:bottom w:val="none" w:sz="0" w:space="0" w:color="auto"/>
            <w:right w:val="none" w:sz="0" w:space="0" w:color="auto"/>
          </w:divBdr>
        </w:div>
        <w:div w:id="389109758">
          <w:marLeft w:val="480"/>
          <w:marRight w:val="0"/>
          <w:marTop w:val="0"/>
          <w:marBottom w:val="0"/>
          <w:divBdr>
            <w:top w:val="none" w:sz="0" w:space="0" w:color="auto"/>
            <w:left w:val="none" w:sz="0" w:space="0" w:color="auto"/>
            <w:bottom w:val="none" w:sz="0" w:space="0" w:color="auto"/>
            <w:right w:val="none" w:sz="0" w:space="0" w:color="auto"/>
          </w:divBdr>
        </w:div>
        <w:div w:id="992640420">
          <w:marLeft w:val="480"/>
          <w:marRight w:val="0"/>
          <w:marTop w:val="0"/>
          <w:marBottom w:val="0"/>
          <w:divBdr>
            <w:top w:val="none" w:sz="0" w:space="0" w:color="auto"/>
            <w:left w:val="none" w:sz="0" w:space="0" w:color="auto"/>
            <w:bottom w:val="none" w:sz="0" w:space="0" w:color="auto"/>
            <w:right w:val="none" w:sz="0" w:space="0" w:color="auto"/>
          </w:divBdr>
        </w:div>
        <w:div w:id="2145388831">
          <w:marLeft w:val="480"/>
          <w:marRight w:val="0"/>
          <w:marTop w:val="0"/>
          <w:marBottom w:val="0"/>
          <w:divBdr>
            <w:top w:val="none" w:sz="0" w:space="0" w:color="auto"/>
            <w:left w:val="none" w:sz="0" w:space="0" w:color="auto"/>
            <w:bottom w:val="none" w:sz="0" w:space="0" w:color="auto"/>
            <w:right w:val="none" w:sz="0" w:space="0" w:color="auto"/>
          </w:divBdr>
        </w:div>
        <w:div w:id="925575250">
          <w:marLeft w:val="480"/>
          <w:marRight w:val="0"/>
          <w:marTop w:val="0"/>
          <w:marBottom w:val="0"/>
          <w:divBdr>
            <w:top w:val="none" w:sz="0" w:space="0" w:color="auto"/>
            <w:left w:val="none" w:sz="0" w:space="0" w:color="auto"/>
            <w:bottom w:val="none" w:sz="0" w:space="0" w:color="auto"/>
            <w:right w:val="none" w:sz="0" w:space="0" w:color="auto"/>
          </w:divBdr>
        </w:div>
        <w:div w:id="412429996">
          <w:marLeft w:val="480"/>
          <w:marRight w:val="0"/>
          <w:marTop w:val="0"/>
          <w:marBottom w:val="0"/>
          <w:divBdr>
            <w:top w:val="none" w:sz="0" w:space="0" w:color="auto"/>
            <w:left w:val="none" w:sz="0" w:space="0" w:color="auto"/>
            <w:bottom w:val="none" w:sz="0" w:space="0" w:color="auto"/>
            <w:right w:val="none" w:sz="0" w:space="0" w:color="auto"/>
          </w:divBdr>
        </w:div>
        <w:div w:id="810287348">
          <w:marLeft w:val="480"/>
          <w:marRight w:val="0"/>
          <w:marTop w:val="0"/>
          <w:marBottom w:val="0"/>
          <w:divBdr>
            <w:top w:val="none" w:sz="0" w:space="0" w:color="auto"/>
            <w:left w:val="none" w:sz="0" w:space="0" w:color="auto"/>
            <w:bottom w:val="none" w:sz="0" w:space="0" w:color="auto"/>
            <w:right w:val="none" w:sz="0" w:space="0" w:color="auto"/>
          </w:divBdr>
        </w:div>
        <w:div w:id="1989281360">
          <w:marLeft w:val="480"/>
          <w:marRight w:val="0"/>
          <w:marTop w:val="0"/>
          <w:marBottom w:val="0"/>
          <w:divBdr>
            <w:top w:val="none" w:sz="0" w:space="0" w:color="auto"/>
            <w:left w:val="none" w:sz="0" w:space="0" w:color="auto"/>
            <w:bottom w:val="none" w:sz="0" w:space="0" w:color="auto"/>
            <w:right w:val="none" w:sz="0" w:space="0" w:color="auto"/>
          </w:divBdr>
        </w:div>
        <w:div w:id="1050424561">
          <w:marLeft w:val="480"/>
          <w:marRight w:val="0"/>
          <w:marTop w:val="0"/>
          <w:marBottom w:val="0"/>
          <w:divBdr>
            <w:top w:val="none" w:sz="0" w:space="0" w:color="auto"/>
            <w:left w:val="none" w:sz="0" w:space="0" w:color="auto"/>
            <w:bottom w:val="none" w:sz="0" w:space="0" w:color="auto"/>
            <w:right w:val="none" w:sz="0" w:space="0" w:color="auto"/>
          </w:divBdr>
        </w:div>
        <w:div w:id="724793471">
          <w:marLeft w:val="480"/>
          <w:marRight w:val="0"/>
          <w:marTop w:val="0"/>
          <w:marBottom w:val="0"/>
          <w:divBdr>
            <w:top w:val="none" w:sz="0" w:space="0" w:color="auto"/>
            <w:left w:val="none" w:sz="0" w:space="0" w:color="auto"/>
            <w:bottom w:val="none" w:sz="0" w:space="0" w:color="auto"/>
            <w:right w:val="none" w:sz="0" w:space="0" w:color="auto"/>
          </w:divBdr>
        </w:div>
        <w:div w:id="1069840491">
          <w:marLeft w:val="480"/>
          <w:marRight w:val="0"/>
          <w:marTop w:val="0"/>
          <w:marBottom w:val="0"/>
          <w:divBdr>
            <w:top w:val="none" w:sz="0" w:space="0" w:color="auto"/>
            <w:left w:val="none" w:sz="0" w:space="0" w:color="auto"/>
            <w:bottom w:val="none" w:sz="0" w:space="0" w:color="auto"/>
            <w:right w:val="none" w:sz="0" w:space="0" w:color="auto"/>
          </w:divBdr>
        </w:div>
      </w:divsChild>
    </w:div>
    <w:div w:id="1503935766">
      <w:bodyDiv w:val="1"/>
      <w:marLeft w:val="0"/>
      <w:marRight w:val="0"/>
      <w:marTop w:val="0"/>
      <w:marBottom w:val="0"/>
      <w:divBdr>
        <w:top w:val="none" w:sz="0" w:space="0" w:color="auto"/>
        <w:left w:val="none" w:sz="0" w:space="0" w:color="auto"/>
        <w:bottom w:val="none" w:sz="0" w:space="0" w:color="auto"/>
        <w:right w:val="none" w:sz="0" w:space="0" w:color="auto"/>
      </w:divBdr>
    </w:div>
    <w:div w:id="1504052056">
      <w:bodyDiv w:val="1"/>
      <w:marLeft w:val="0"/>
      <w:marRight w:val="0"/>
      <w:marTop w:val="0"/>
      <w:marBottom w:val="0"/>
      <w:divBdr>
        <w:top w:val="none" w:sz="0" w:space="0" w:color="auto"/>
        <w:left w:val="none" w:sz="0" w:space="0" w:color="auto"/>
        <w:bottom w:val="none" w:sz="0" w:space="0" w:color="auto"/>
        <w:right w:val="none" w:sz="0" w:space="0" w:color="auto"/>
      </w:divBdr>
    </w:div>
    <w:div w:id="1505509289">
      <w:bodyDiv w:val="1"/>
      <w:marLeft w:val="0"/>
      <w:marRight w:val="0"/>
      <w:marTop w:val="0"/>
      <w:marBottom w:val="0"/>
      <w:divBdr>
        <w:top w:val="none" w:sz="0" w:space="0" w:color="auto"/>
        <w:left w:val="none" w:sz="0" w:space="0" w:color="auto"/>
        <w:bottom w:val="none" w:sz="0" w:space="0" w:color="auto"/>
        <w:right w:val="none" w:sz="0" w:space="0" w:color="auto"/>
      </w:divBdr>
    </w:div>
    <w:div w:id="1505897262">
      <w:bodyDiv w:val="1"/>
      <w:marLeft w:val="0"/>
      <w:marRight w:val="0"/>
      <w:marTop w:val="0"/>
      <w:marBottom w:val="0"/>
      <w:divBdr>
        <w:top w:val="none" w:sz="0" w:space="0" w:color="auto"/>
        <w:left w:val="none" w:sz="0" w:space="0" w:color="auto"/>
        <w:bottom w:val="none" w:sz="0" w:space="0" w:color="auto"/>
        <w:right w:val="none" w:sz="0" w:space="0" w:color="auto"/>
      </w:divBdr>
    </w:div>
    <w:div w:id="1506359351">
      <w:bodyDiv w:val="1"/>
      <w:marLeft w:val="0"/>
      <w:marRight w:val="0"/>
      <w:marTop w:val="0"/>
      <w:marBottom w:val="0"/>
      <w:divBdr>
        <w:top w:val="none" w:sz="0" w:space="0" w:color="auto"/>
        <w:left w:val="none" w:sz="0" w:space="0" w:color="auto"/>
        <w:bottom w:val="none" w:sz="0" w:space="0" w:color="auto"/>
        <w:right w:val="none" w:sz="0" w:space="0" w:color="auto"/>
      </w:divBdr>
    </w:div>
    <w:div w:id="1506901356">
      <w:bodyDiv w:val="1"/>
      <w:marLeft w:val="0"/>
      <w:marRight w:val="0"/>
      <w:marTop w:val="0"/>
      <w:marBottom w:val="0"/>
      <w:divBdr>
        <w:top w:val="none" w:sz="0" w:space="0" w:color="auto"/>
        <w:left w:val="none" w:sz="0" w:space="0" w:color="auto"/>
        <w:bottom w:val="none" w:sz="0" w:space="0" w:color="auto"/>
        <w:right w:val="none" w:sz="0" w:space="0" w:color="auto"/>
      </w:divBdr>
    </w:div>
    <w:div w:id="1507204382">
      <w:bodyDiv w:val="1"/>
      <w:marLeft w:val="0"/>
      <w:marRight w:val="0"/>
      <w:marTop w:val="0"/>
      <w:marBottom w:val="0"/>
      <w:divBdr>
        <w:top w:val="none" w:sz="0" w:space="0" w:color="auto"/>
        <w:left w:val="none" w:sz="0" w:space="0" w:color="auto"/>
        <w:bottom w:val="none" w:sz="0" w:space="0" w:color="auto"/>
        <w:right w:val="none" w:sz="0" w:space="0" w:color="auto"/>
      </w:divBdr>
      <w:divsChild>
        <w:div w:id="1266811741">
          <w:marLeft w:val="480"/>
          <w:marRight w:val="0"/>
          <w:marTop w:val="0"/>
          <w:marBottom w:val="0"/>
          <w:divBdr>
            <w:top w:val="none" w:sz="0" w:space="0" w:color="auto"/>
            <w:left w:val="none" w:sz="0" w:space="0" w:color="auto"/>
            <w:bottom w:val="none" w:sz="0" w:space="0" w:color="auto"/>
            <w:right w:val="none" w:sz="0" w:space="0" w:color="auto"/>
          </w:divBdr>
        </w:div>
        <w:div w:id="296881783">
          <w:marLeft w:val="480"/>
          <w:marRight w:val="0"/>
          <w:marTop w:val="0"/>
          <w:marBottom w:val="0"/>
          <w:divBdr>
            <w:top w:val="none" w:sz="0" w:space="0" w:color="auto"/>
            <w:left w:val="none" w:sz="0" w:space="0" w:color="auto"/>
            <w:bottom w:val="none" w:sz="0" w:space="0" w:color="auto"/>
            <w:right w:val="none" w:sz="0" w:space="0" w:color="auto"/>
          </w:divBdr>
        </w:div>
        <w:div w:id="116334963">
          <w:marLeft w:val="480"/>
          <w:marRight w:val="0"/>
          <w:marTop w:val="0"/>
          <w:marBottom w:val="0"/>
          <w:divBdr>
            <w:top w:val="none" w:sz="0" w:space="0" w:color="auto"/>
            <w:left w:val="none" w:sz="0" w:space="0" w:color="auto"/>
            <w:bottom w:val="none" w:sz="0" w:space="0" w:color="auto"/>
            <w:right w:val="none" w:sz="0" w:space="0" w:color="auto"/>
          </w:divBdr>
        </w:div>
        <w:div w:id="1104495552">
          <w:marLeft w:val="480"/>
          <w:marRight w:val="0"/>
          <w:marTop w:val="0"/>
          <w:marBottom w:val="0"/>
          <w:divBdr>
            <w:top w:val="none" w:sz="0" w:space="0" w:color="auto"/>
            <w:left w:val="none" w:sz="0" w:space="0" w:color="auto"/>
            <w:bottom w:val="none" w:sz="0" w:space="0" w:color="auto"/>
            <w:right w:val="none" w:sz="0" w:space="0" w:color="auto"/>
          </w:divBdr>
        </w:div>
        <w:div w:id="980689339">
          <w:marLeft w:val="480"/>
          <w:marRight w:val="0"/>
          <w:marTop w:val="0"/>
          <w:marBottom w:val="0"/>
          <w:divBdr>
            <w:top w:val="none" w:sz="0" w:space="0" w:color="auto"/>
            <w:left w:val="none" w:sz="0" w:space="0" w:color="auto"/>
            <w:bottom w:val="none" w:sz="0" w:space="0" w:color="auto"/>
            <w:right w:val="none" w:sz="0" w:space="0" w:color="auto"/>
          </w:divBdr>
        </w:div>
        <w:div w:id="392317573">
          <w:marLeft w:val="480"/>
          <w:marRight w:val="0"/>
          <w:marTop w:val="0"/>
          <w:marBottom w:val="0"/>
          <w:divBdr>
            <w:top w:val="none" w:sz="0" w:space="0" w:color="auto"/>
            <w:left w:val="none" w:sz="0" w:space="0" w:color="auto"/>
            <w:bottom w:val="none" w:sz="0" w:space="0" w:color="auto"/>
            <w:right w:val="none" w:sz="0" w:space="0" w:color="auto"/>
          </w:divBdr>
        </w:div>
        <w:div w:id="1567187028">
          <w:marLeft w:val="480"/>
          <w:marRight w:val="0"/>
          <w:marTop w:val="0"/>
          <w:marBottom w:val="0"/>
          <w:divBdr>
            <w:top w:val="none" w:sz="0" w:space="0" w:color="auto"/>
            <w:left w:val="none" w:sz="0" w:space="0" w:color="auto"/>
            <w:bottom w:val="none" w:sz="0" w:space="0" w:color="auto"/>
            <w:right w:val="none" w:sz="0" w:space="0" w:color="auto"/>
          </w:divBdr>
        </w:div>
        <w:div w:id="429012720">
          <w:marLeft w:val="480"/>
          <w:marRight w:val="0"/>
          <w:marTop w:val="0"/>
          <w:marBottom w:val="0"/>
          <w:divBdr>
            <w:top w:val="none" w:sz="0" w:space="0" w:color="auto"/>
            <w:left w:val="none" w:sz="0" w:space="0" w:color="auto"/>
            <w:bottom w:val="none" w:sz="0" w:space="0" w:color="auto"/>
            <w:right w:val="none" w:sz="0" w:space="0" w:color="auto"/>
          </w:divBdr>
        </w:div>
        <w:div w:id="549077411">
          <w:marLeft w:val="480"/>
          <w:marRight w:val="0"/>
          <w:marTop w:val="0"/>
          <w:marBottom w:val="0"/>
          <w:divBdr>
            <w:top w:val="none" w:sz="0" w:space="0" w:color="auto"/>
            <w:left w:val="none" w:sz="0" w:space="0" w:color="auto"/>
            <w:bottom w:val="none" w:sz="0" w:space="0" w:color="auto"/>
            <w:right w:val="none" w:sz="0" w:space="0" w:color="auto"/>
          </w:divBdr>
        </w:div>
        <w:div w:id="486820765">
          <w:marLeft w:val="480"/>
          <w:marRight w:val="0"/>
          <w:marTop w:val="0"/>
          <w:marBottom w:val="0"/>
          <w:divBdr>
            <w:top w:val="none" w:sz="0" w:space="0" w:color="auto"/>
            <w:left w:val="none" w:sz="0" w:space="0" w:color="auto"/>
            <w:bottom w:val="none" w:sz="0" w:space="0" w:color="auto"/>
            <w:right w:val="none" w:sz="0" w:space="0" w:color="auto"/>
          </w:divBdr>
        </w:div>
        <w:div w:id="1648171047">
          <w:marLeft w:val="480"/>
          <w:marRight w:val="0"/>
          <w:marTop w:val="0"/>
          <w:marBottom w:val="0"/>
          <w:divBdr>
            <w:top w:val="none" w:sz="0" w:space="0" w:color="auto"/>
            <w:left w:val="none" w:sz="0" w:space="0" w:color="auto"/>
            <w:bottom w:val="none" w:sz="0" w:space="0" w:color="auto"/>
            <w:right w:val="none" w:sz="0" w:space="0" w:color="auto"/>
          </w:divBdr>
        </w:div>
        <w:div w:id="797451714">
          <w:marLeft w:val="480"/>
          <w:marRight w:val="0"/>
          <w:marTop w:val="0"/>
          <w:marBottom w:val="0"/>
          <w:divBdr>
            <w:top w:val="none" w:sz="0" w:space="0" w:color="auto"/>
            <w:left w:val="none" w:sz="0" w:space="0" w:color="auto"/>
            <w:bottom w:val="none" w:sz="0" w:space="0" w:color="auto"/>
            <w:right w:val="none" w:sz="0" w:space="0" w:color="auto"/>
          </w:divBdr>
        </w:div>
        <w:div w:id="100733266">
          <w:marLeft w:val="480"/>
          <w:marRight w:val="0"/>
          <w:marTop w:val="0"/>
          <w:marBottom w:val="0"/>
          <w:divBdr>
            <w:top w:val="none" w:sz="0" w:space="0" w:color="auto"/>
            <w:left w:val="none" w:sz="0" w:space="0" w:color="auto"/>
            <w:bottom w:val="none" w:sz="0" w:space="0" w:color="auto"/>
            <w:right w:val="none" w:sz="0" w:space="0" w:color="auto"/>
          </w:divBdr>
        </w:div>
        <w:div w:id="225920970">
          <w:marLeft w:val="480"/>
          <w:marRight w:val="0"/>
          <w:marTop w:val="0"/>
          <w:marBottom w:val="0"/>
          <w:divBdr>
            <w:top w:val="none" w:sz="0" w:space="0" w:color="auto"/>
            <w:left w:val="none" w:sz="0" w:space="0" w:color="auto"/>
            <w:bottom w:val="none" w:sz="0" w:space="0" w:color="auto"/>
            <w:right w:val="none" w:sz="0" w:space="0" w:color="auto"/>
          </w:divBdr>
        </w:div>
        <w:div w:id="796293878">
          <w:marLeft w:val="480"/>
          <w:marRight w:val="0"/>
          <w:marTop w:val="0"/>
          <w:marBottom w:val="0"/>
          <w:divBdr>
            <w:top w:val="none" w:sz="0" w:space="0" w:color="auto"/>
            <w:left w:val="none" w:sz="0" w:space="0" w:color="auto"/>
            <w:bottom w:val="none" w:sz="0" w:space="0" w:color="auto"/>
            <w:right w:val="none" w:sz="0" w:space="0" w:color="auto"/>
          </w:divBdr>
        </w:div>
        <w:div w:id="1415787690">
          <w:marLeft w:val="480"/>
          <w:marRight w:val="0"/>
          <w:marTop w:val="0"/>
          <w:marBottom w:val="0"/>
          <w:divBdr>
            <w:top w:val="none" w:sz="0" w:space="0" w:color="auto"/>
            <w:left w:val="none" w:sz="0" w:space="0" w:color="auto"/>
            <w:bottom w:val="none" w:sz="0" w:space="0" w:color="auto"/>
            <w:right w:val="none" w:sz="0" w:space="0" w:color="auto"/>
          </w:divBdr>
        </w:div>
        <w:div w:id="46342883">
          <w:marLeft w:val="480"/>
          <w:marRight w:val="0"/>
          <w:marTop w:val="0"/>
          <w:marBottom w:val="0"/>
          <w:divBdr>
            <w:top w:val="none" w:sz="0" w:space="0" w:color="auto"/>
            <w:left w:val="none" w:sz="0" w:space="0" w:color="auto"/>
            <w:bottom w:val="none" w:sz="0" w:space="0" w:color="auto"/>
            <w:right w:val="none" w:sz="0" w:space="0" w:color="auto"/>
          </w:divBdr>
        </w:div>
        <w:div w:id="24525637">
          <w:marLeft w:val="480"/>
          <w:marRight w:val="0"/>
          <w:marTop w:val="0"/>
          <w:marBottom w:val="0"/>
          <w:divBdr>
            <w:top w:val="none" w:sz="0" w:space="0" w:color="auto"/>
            <w:left w:val="none" w:sz="0" w:space="0" w:color="auto"/>
            <w:bottom w:val="none" w:sz="0" w:space="0" w:color="auto"/>
            <w:right w:val="none" w:sz="0" w:space="0" w:color="auto"/>
          </w:divBdr>
        </w:div>
        <w:div w:id="1782189343">
          <w:marLeft w:val="480"/>
          <w:marRight w:val="0"/>
          <w:marTop w:val="0"/>
          <w:marBottom w:val="0"/>
          <w:divBdr>
            <w:top w:val="none" w:sz="0" w:space="0" w:color="auto"/>
            <w:left w:val="none" w:sz="0" w:space="0" w:color="auto"/>
            <w:bottom w:val="none" w:sz="0" w:space="0" w:color="auto"/>
            <w:right w:val="none" w:sz="0" w:space="0" w:color="auto"/>
          </w:divBdr>
        </w:div>
        <w:div w:id="1907914840">
          <w:marLeft w:val="480"/>
          <w:marRight w:val="0"/>
          <w:marTop w:val="0"/>
          <w:marBottom w:val="0"/>
          <w:divBdr>
            <w:top w:val="none" w:sz="0" w:space="0" w:color="auto"/>
            <w:left w:val="none" w:sz="0" w:space="0" w:color="auto"/>
            <w:bottom w:val="none" w:sz="0" w:space="0" w:color="auto"/>
            <w:right w:val="none" w:sz="0" w:space="0" w:color="auto"/>
          </w:divBdr>
        </w:div>
        <w:div w:id="1859468701">
          <w:marLeft w:val="480"/>
          <w:marRight w:val="0"/>
          <w:marTop w:val="0"/>
          <w:marBottom w:val="0"/>
          <w:divBdr>
            <w:top w:val="none" w:sz="0" w:space="0" w:color="auto"/>
            <w:left w:val="none" w:sz="0" w:space="0" w:color="auto"/>
            <w:bottom w:val="none" w:sz="0" w:space="0" w:color="auto"/>
            <w:right w:val="none" w:sz="0" w:space="0" w:color="auto"/>
          </w:divBdr>
        </w:div>
        <w:div w:id="1272977229">
          <w:marLeft w:val="480"/>
          <w:marRight w:val="0"/>
          <w:marTop w:val="0"/>
          <w:marBottom w:val="0"/>
          <w:divBdr>
            <w:top w:val="none" w:sz="0" w:space="0" w:color="auto"/>
            <w:left w:val="none" w:sz="0" w:space="0" w:color="auto"/>
            <w:bottom w:val="none" w:sz="0" w:space="0" w:color="auto"/>
            <w:right w:val="none" w:sz="0" w:space="0" w:color="auto"/>
          </w:divBdr>
        </w:div>
        <w:div w:id="1979140219">
          <w:marLeft w:val="480"/>
          <w:marRight w:val="0"/>
          <w:marTop w:val="0"/>
          <w:marBottom w:val="0"/>
          <w:divBdr>
            <w:top w:val="none" w:sz="0" w:space="0" w:color="auto"/>
            <w:left w:val="none" w:sz="0" w:space="0" w:color="auto"/>
            <w:bottom w:val="none" w:sz="0" w:space="0" w:color="auto"/>
            <w:right w:val="none" w:sz="0" w:space="0" w:color="auto"/>
          </w:divBdr>
        </w:div>
        <w:div w:id="653995917">
          <w:marLeft w:val="480"/>
          <w:marRight w:val="0"/>
          <w:marTop w:val="0"/>
          <w:marBottom w:val="0"/>
          <w:divBdr>
            <w:top w:val="none" w:sz="0" w:space="0" w:color="auto"/>
            <w:left w:val="none" w:sz="0" w:space="0" w:color="auto"/>
            <w:bottom w:val="none" w:sz="0" w:space="0" w:color="auto"/>
            <w:right w:val="none" w:sz="0" w:space="0" w:color="auto"/>
          </w:divBdr>
        </w:div>
        <w:div w:id="956109364">
          <w:marLeft w:val="480"/>
          <w:marRight w:val="0"/>
          <w:marTop w:val="0"/>
          <w:marBottom w:val="0"/>
          <w:divBdr>
            <w:top w:val="none" w:sz="0" w:space="0" w:color="auto"/>
            <w:left w:val="none" w:sz="0" w:space="0" w:color="auto"/>
            <w:bottom w:val="none" w:sz="0" w:space="0" w:color="auto"/>
            <w:right w:val="none" w:sz="0" w:space="0" w:color="auto"/>
          </w:divBdr>
        </w:div>
        <w:div w:id="1730493040">
          <w:marLeft w:val="480"/>
          <w:marRight w:val="0"/>
          <w:marTop w:val="0"/>
          <w:marBottom w:val="0"/>
          <w:divBdr>
            <w:top w:val="none" w:sz="0" w:space="0" w:color="auto"/>
            <w:left w:val="none" w:sz="0" w:space="0" w:color="auto"/>
            <w:bottom w:val="none" w:sz="0" w:space="0" w:color="auto"/>
            <w:right w:val="none" w:sz="0" w:space="0" w:color="auto"/>
          </w:divBdr>
        </w:div>
        <w:div w:id="2111776814">
          <w:marLeft w:val="480"/>
          <w:marRight w:val="0"/>
          <w:marTop w:val="0"/>
          <w:marBottom w:val="0"/>
          <w:divBdr>
            <w:top w:val="none" w:sz="0" w:space="0" w:color="auto"/>
            <w:left w:val="none" w:sz="0" w:space="0" w:color="auto"/>
            <w:bottom w:val="none" w:sz="0" w:space="0" w:color="auto"/>
            <w:right w:val="none" w:sz="0" w:space="0" w:color="auto"/>
          </w:divBdr>
        </w:div>
        <w:div w:id="2130198547">
          <w:marLeft w:val="480"/>
          <w:marRight w:val="0"/>
          <w:marTop w:val="0"/>
          <w:marBottom w:val="0"/>
          <w:divBdr>
            <w:top w:val="none" w:sz="0" w:space="0" w:color="auto"/>
            <w:left w:val="none" w:sz="0" w:space="0" w:color="auto"/>
            <w:bottom w:val="none" w:sz="0" w:space="0" w:color="auto"/>
            <w:right w:val="none" w:sz="0" w:space="0" w:color="auto"/>
          </w:divBdr>
        </w:div>
        <w:div w:id="1159230458">
          <w:marLeft w:val="480"/>
          <w:marRight w:val="0"/>
          <w:marTop w:val="0"/>
          <w:marBottom w:val="0"/>
          <w:divBdr>
            <w:top w:val="none" w:sz="0" w:space="0" w:color="auto"/>
            <w:left w:val="none" w:sz="0" w:space="0" w:color="auto"/>
            <w:bottom w:val="none" w:sz="0" w:space="0" w:color="auto"/>
            <w:right w:val="none" w:sz="0" w:space="0" w:color="auto"/>
          </w:divBdr>
        </w:div>
        <w:div w:id="1697852226">
          <w:marLeft w:val="480"/>
          <w:marRight w:val="0"/>
          <w:marTop w:val="0"/>
          <w:marBottom w:val="0"/>
          <w:divBdr>
            <w:top w:val="none" w:sz="0" w:space="0" w:color="auto"/>
            <w:left w:val="none" w:sz="0" w:space="0" w:color="auto"/>
            <w:bottom w:val="none" w:sz="0" w:space="0" w:color="auto"/>
            <w:right w:val="none" w:sz="0" w:space="0" w:color="auto"/>
          </w:divBdr>
        </w:div>
        <w:div w:id="492139474">
          <w:marLeft w:val="480"/>
          <w:marRight w:val="0"/>
          <w:marTop w:val="0"/>
          <w:marBottom w:val="0"/>
          <w:divBdr>
            <w:top w:val="none" w:sz="0" w:space="0" w:color="auto"/>
            <w:left w:val="none" w:sz="0" w:space="0" w:color="auto"/>
            <w:bottom w:val="none" w:sz="0" w:space="0" w:color="auto"/>
            <w:right w:val="none" w:sz="0" w:space="0" w:color="auto"/>
          </w:divBdr>
        </w:div>
        <w:div w:id="1750542557">
          <w:marLeft w:val="480"/>
          <w:marRight w:val="0"/>
          <w:marTop w:val="0"/>
          <w:marBottom w:val="0"/>
          <w:divBdr>
            <w:top w:val="none" w:sz="0" w:space="0" w:color="auto"/>
            <w:left w:val="none" w:sz="0" w:space="0" w:color="auto"/>
            <w:bottom w:val="none" w:sz="0" w:space="0" w:color="auto"/>
            <w:right w:val="none" w:sz="0" w:space="0" w:color="auto"/>
          </w:divBdr>
        </w:div>
        <w:div w:id="1136333912">
          <w:marLeft w:val="480"/>
          <w:marRight w:val="0"/>
          <w:marTop w:val="0"/>
          <w:marBottom w:val="0"/>
          <w:divBdr>
            <w:top w:val="none" w:sz="0" w:space="0" w:color="auto"/>
            <w:left w:val="none" w:sz="0" w:space="0" w:color="auto"/>
            <w:bottom w:val="none" w:sz="0" w:space="0" w:color="auto"/>
            <w:right w:val="none" w:sz="0" w:space="0" w:color="auto"/>
          </w:divBdr>
        </w:div>
        <w:div w:id="204876786">
          <w:marLeft w:val="480"/>
          <w:marRight w:val="0"/>
          <w:marTop w:val="0"/>
          <w:marBottom w:val="0"/>
          <w:divBdr>
            <w:top w:val="none" w:sz="0" w:space="0" w:color="auto"/>
            <w:left w:val="none" w:sz="0" w:space="0" w:color="auto"/>
            <w:bottom w:val="none" w:sz="0" w:space="0" w:color="auto"/>
            <w:right w:val="none" w:sz="0" w:space="0" w:color="auto"/>
          </w:divBdr>
        </w:div>
        <w:div w:id="1895311722">
          <w:marLeft w:val="480"/>
          <w:marRight w:val="0"/>
          <w:marTop w:val="0"/>
          <w:marBottom w:val="0"/>
          <w:divBdr>
            <w:top w:val="none" w:sz="0" w:space="0" w:color="auto"/>
            <w:left w:val="none" w:sz="0" w:space="0" w:color="auto"/>
            <w:bottom w:val="none" w:sz="0" w:space="0" w:color="auto"/>
            <w:right w:val="none" w:sz="0" w:space="0" w:color="auto"/>
          </w:divBdr>
        </w:div>
      </w:divsChild>
    </w:div>
    <w:div w:id="1507938019">
      <w:bodyDiv w:val="1"/>
      <w:marLeft w:val="0"/>
      <w:marRight w:val="0"/>
      <w:marTop w:val="0"/>
      <w:marBottom w:val="0"/>
      <w:divBdr>
        <w:top w:val="none" w:sz="0" w:space="0" w:color="auto"/>
        <w:left w:val="none" w:sz="0" w:space="0" w:color="auto"/>
        <w:bottom w:val="none" w:sz="0" w:space="0" w:color="auto"/>
        <w:right w:val="none" w:sz="0" w:space="0" w:color="auto"/>
      </w:divBdr>
    </w:div>
    <w:div w:id="1508713460">
      <w:bodyDiv w:val="1"/>
      <w:marLeft w:val="0"/>
      <w:marRight w:val="0"/>
      <w:marTop w:val="0"/>
      <w:marBottom w:val="0"/>
      <w:divBdr>
        <w:top w:val="none" w:sz="0" w:space="0" w:color="auto"/>
        <w:left w:val="none" w:sz="0" w:space="0" w:color="auto"/>
        <w:bottom w:val="none" w:sz="0" w:space="0" w:color="auto"/>
        <w:right w:val="none" w:sz="0" w:space="0" w:color="auto"/>
      </w:divBdr>
    </w:div>
    <w:div w:id="1508909137">
      <w:bodyDiv w:val="1"/>
      <w:marLeft w:val="0"/>
      <w:marRight w:val="0"/>
      <w:marTop w:val="0"/>
      <w:marBottom w:val="0"/>
      <w:divBdr>
        <w:top w:val="none" w:sz="0" w:space="0" w:color="auto"/>
        <w:left w:val="none" w:sz="0" w:space="0" w:color="auto"/>
        <w:bottom w:val="none" w:sz="0" w:space="0" w:color="auto"/>
        <w:right w:val="none" w:sz="0" w:space="0" w:color="auto"/>
      </w:divBdr>
    </w:div>
    <w:div w:id="1508978849">
      <w:bodyDiv w:val="1"/>
      <w:marLeft w:val="0"/>
      <w:marRight w:val="0"/>
      <w:marTop w:val="0"/>
      <w:marBottom w:val="0"/>
      <w:divBdr>
        <w:top w:val="none" w:sz="0" w:space="0" w:color="auto"/>
        <w:left w:val="none" w:sz="0" w:space="0" w:color="auto"/>
        <w:bottom w:val="none" w:sz="0" w:space="0" w:color="auto"/>
        <w:right w:val="none" w:sz="0" w:space="0" w:color="auto"/>
      </w:divBdr>
    </w:div>
    <w:div w:id="1509640716">
      <w:bodyDiv w:val="1"/>
      <w:marLeft w:val="0"/>
      <w:marRight w:val="0"/>
      <w:marTop w:val="0"/>
      <w:marBottom w:val="0"/>
      <w:divBdr>
        <w:top w:val="none" w:sz="0" w:space="0" w:color="auto"/>
        <w:left w:val="none" w:sz="0" w:space="0" w:color="auto"/>
        <w:bottom w:val="none" w:sz="0" w:space="0" w:color="auto"/>
        <w:right w:val="none" w:sz="0" w:space="0" w:color="auto"/>
      </w:divBdr>
      <w:divsChild>
        <w:div w:id="640040013">
          <w:marLeft w:val="480"/>
          <w:marRight w:val="0"/>
          <w:marTop w:val="0"/>
          <w:marBottom w:val="0"/>
          <w:divBdr>
            <w:top w:val="none" w:sz="0" w:space="0" w:color="auto"/>
            <w:left w:val="none" w:sz="0" w:space="0" w:color="auto"/>
            <w:bottom w:val="none" w:sz="0" w:space="0" w:color="auto"/>
            <w:right w:val="none" w:sz="0" w:space="0" w:color="auto"/>
          </w:divBdr>
        </w:div>
        <w:div w:id="171188496">
          <w:marLeft w:val="480"/>
          <w:marRight w:val="0"/>
          <w:marTop w:val="0"/>
          <w:marBottom w:val="0"/>
          <w:divBdr>
            <w:top w:val="none" w:sz="0" w:space="0" w:color="auto"/>
            <w:left w:val="none" w:sz="0" w:space="0" w:color="auto"/>
            <w:bottom w:val="none" w:sz="0" w:space="0" w:color="auto"/>
            <w:right w:val="none" w:sz="0" w:space="0" w:color="auto"/>
          </w:divBdr>
        </w:div>
        <w:div w:id="64954078">
          <w:marLeft w:val="480"/>
          <w:marRight w:val="0"/>
          <w:marTop w:val="0"/>
          <w:marBottom w:val="0"/>
          <w:divBdr>
            <w:top w:val="none" w:sz="0" w:space="0" w:color="auto"/>
            <w:left w:val="none" w:sz="0" w:space="0" w:color="auto"/>
            <w:bottom w:val="none" w:sz="0" w:space="0" w:color="auto"/>
            <w:right w:val="none" w:sz="0" w:space="0" w:color="auto"/>
          </w:divBdr>
        </w:div>
        <w:div w:id="1691758602">
          <w:marLeft w:val="480"/>
          <w:marRight w:val="0"/>
          <w:marTop w:val="0"/>
          <w:marBottom w:val="0"/>
          <w:divBdr>
            <w:top w:val="none" w:sz="0" w:space="0" w:color="auto"/>
            <w:left w:val="none" w:sz="0" w:space="0" w:color="auto"/>
            <w:bottom w:val="none" w:sz="0" w:space="0" w:color="auto"/>
            <w:right w:val="none" w:sz="0" w:space="0" w:color="auto"/>
          </w:divBdr>
        </w:div>
        <w:div w:id="1715734279">
          <w:marLeft w:val="480"/>
          <w:marRight w:val="0"/>
          <w:marTop w:val="0"/>
          <w:marBottom w:val="0"/>
          <w:divBdr>
            <w:top w:val="none" w:sz="0" w:space="0" w:color="auto"/>
            <w:left w:val="none" w:sz="0" w:space="0" w:color="auto"/>
            <w:bottom w:val="none" w:sz="0" w:space="0" w:color="auto"/>
            <w:right w:val="none" w:sz="0" w:space="0" w:color="auto"/>
          </w:divBdr>
        </w:div>
        <w:div w:id="745609097">
          <w:marLeft w:val="480"/>
          <w:marRight w:val="0"/>
          <w:marTop w:val="0"/>
          <w:marBottom w:val="0"/>
          <w:divBdr>
            <w:top w:val="none" w:sz="0" w:space="0" w:color="auto"/>
            <w:left w:val="none" w:sz="0" w:space="0" w:color="auto"/>
            <w:bottom w:val="none" w:sz="0" w:space="0" w:color="auto"/>
            <w:right w:val="none" w:sz="0" w:space="0" w:color="auto"/>
          </w:divBdr>
        </w:div>
        <w:div w:id="1260600951">
          <w:marLeft w:val="480"/>
          <w:marRight w:val="0"/>
          <w:marTop w:val="0"/>
          <w:marBottom w:val="0"/>
          <w:divBdr>
            <w:top w:val="none" w:sz="0" w:space="0" w:color="auto"/>
            <w:left w:val="none" w:sz="0" w:space="0" w:color="auto"/>
            <w:bottom w:val="none" w:sz="0" w:space="0" w:color="auto"/>
            <w:right w:val="none" w:sz="0" w:space="0" w:color="auto"/>
          </w:divBdr>
        </w:div>
        <w:div w:id="992566507">
          <w:marLeft w:val="480"/>
          <w:marRight w:val="0"/>
          <w:marTop w:val="0"/>
          <w:marBottom w:val="0"/>
          <w:divBdr>
            <w:top w:val="none" w:sz="0" w:space="0" w:color="auto"/>
            <w:left w:val="none" w:sz="0" w:space="0" w:color="auto"/>
            <w:bottom w:val="none" w:sz="0" w:space="0" w:color="auto"/>
            <w:right w:val="none" w:sz="0" w:space="0" w:color="auto"/>
          </w:divBdr>
        </w:div>
        <w:div w:id="428938120">
          <w:marLeft w:val="480"/>
          <w:marRight w:val="0"/>
          <w:marTop w:val="0"/>
          <w:marBottom w:val="0"/>
          <w:divBdr>
            <w:top w:val="none" w:sz="0" w:space="0" w:color="auto"/>
            <w:left w:val="none" w:sz="0" w:space="0" w:color="auto"/>
            <w:bottom w:val="none" w:sz="0" w:space="0" w:color="auto"/>
            <w:right w:val="none" w:sz="0" w:space="0" w:color="auto"/>
          </w:divBdr>
        </w:div>
        <w:div w:id="425228201">
          <w:marLeft w:val="480"/>
          <w:marRight w:val="0"/>
          <w:marTop w:val="0"/>
          <w:marBottom w:val="0"/>
          <w:divBdr>
            <w:top w:val="none" w:sz="0" w:space="0" w:color="auto"/>
            <w:left w:val="none" w:sz="0" w:space="0" w:color="auto"/>
            <w:bottom w:val="none" w:sz="0" w:space="0" w:color="auto"/>
            <w:right w:val="none" w:sz="0" w:space="0" w:color="auto"/>
          </w:divBdr>
        </w:div>
        <w:div w:id="437020648">
          <w:marLeft w:val="480"/>
          <w:marRight w:val="0"/>
          <w:marTop w:val="0"/>
          <w:marBottom w:val="0"/>
          <w:divBdr>
            <w:top w:val="none" w:sz="0" w:space="0" w:color="auto"/>
            <w:left w:val="none" w:sz="0" w:space="0" w:color="auto"/>
            <w:bottom w:val="none" w:sz="0" w:space="0" w:color="auto"/>
            <w:right w:val="none" w:sz="0" w:space="0" w:color="auto"/>
          </w:divBdr>
        </w:div>
        <w:div w:id="1417051700">
          <w:marLeft w:val="480"/>
          <w:marRight w:val="0"/>
          <w:marTop w:val="0"/>
          <w:marBottom w:val="0"/>
          <w:divBdr>
            <w:top w:val="none" w:sz="0" w:space="0" w:color="auto"/>
            <w:left w:val="none" w:sz="0" w:space="0" w:color="auto"/>
            <w:bottom w:val="none" w:sz="0" w:space="0" w:color="auto"/>
            <w:right w:val="none" w:sz="0" w:space="0" w:color="auto"/>
          </w:divBdr>
        </w:div>
        <w:div w:id="1412660180">
          <w:marLeft w:val="480"/>
          <w:marRight w:val="0"/>
          <w:marTop w:val="0"/>
          <w:marBottom w:val="0"/>
          <w:divBdr>
            <w:top w:val="none" w:sz="0" w:space="0" w:color="auto"/>
            <w:left w:val="none" w:sz="0" w:space="0" w:color="auto"/>
            <w:bottom w:val="none" w:sz="0" w:space="0" w:color="auto"/>
            <w:right w:val="none" w:sz="0" w:space="0" w:color="auto"/>
          </w:divBdr>
        </w:div>
        <w:div w:id="62290266">
          <w:marLeft w:val="480"/>
          <w:marRight w:val="0"/>
          <w:marTop w:val="0"/>
          <w:marBottom w:val="0"/>
          <w:divBdr>
            <w:top w:val="none" w:sz="0" w:space="0" w:color="auto"/>
            <w:left w:val="none" w:sz="0" w:space="0" w:color="auto"/>
            <w:bottom w:val="none" w:sz="0" w:space="0" w:color="auto"/>
            <w:right w:val="none" w:sz="0" w:space="0" w:color="auto"/>
          </w:divBdr>
        </w:div>
        <w:div w:id="1022323686">
          <w:marLeft w:val="480"/>
          <w:marRight w:val="0"/>
          <w:marTop w:val="0"/>
          <w:marBottom w:val="0"/>
          <w:divBdr>
            <w:top w:val="none" w:sz="0" w:space="0" w:color="auto"/>
            <w:left w:val="none" w:sz="0" w:space="0" w:color="auto"/>
            <w:bottom w:val="none" w:sz="0" w:space="0" w:color="auto"/>
            <w:right w:val="none" w:sz="0" w:space="0" w:color="auto"/>
          </w:divBdr>
        </w:div>
        <w:div w:id="245458565">
          <w:marLeft w:val="480"/>
          <w:marRight w:val="0"/>
          <w:marTop w:val="0"/>
          <w:marBottom w:val="0"/>
          <w:divBdr>
            <w:top w:val="none" w:sz="0" w:space="0" w:color="auto"/>
            <w:left w:val="none" w:sz="0" w:space="0" w:color="auto"/>
            <w:bottom w:val="none" w:sz="0" w:space="0" w:color="auto"/>
            <w:right w:val="none" w:sz="0" w:space="0" w:color="auto"/>
          </w:divBdr>
        </w:div>
        <w:div w:id="220289699">
          <w:marLeft w:val="480"/>
          <w:marRight w:val="0"/>
          <w:marTop w:val="0"/>
          <w:marBottom w:val="0"/>
          <w:divBdr>
            <w:top w:val="none" w:sz="0" w:space="0" w:color="auto"/>
            <w:left w:val="none" w:sz="0" w:space="0" w:color="auto"/>
            <w:bottom w:val="none" w:sz="0" w:space="0" w:color="auto"/>
            <w:right w:val="none" w:sz="0" w:space="0" w:color="auto"/>
          </w:divBdr>
        </w:div>
        <w:div w:id="832646788">
          <w:marLeft w:val="480"/>
          <w:marRight w:val="0"/>
          <w:marTop w:val="0"/>
          <w:marBottom w:val="0"/>
          <w:divBdr>
            <w:top w:val="none" w:sz="0" w:space="0" w:color="auto"/>
            <w:left w:val="none" w:sz="0" w:space="0" w:color="auto"/>
            <w:bottom w:val="none" w:sz="0" w:space="0" w:color="auto"/>
            <w:right w:val="none" w:sz="0" w:space="0" w:color="auto"/>
          </w:divBdr>
        </w:div>
        <w:div w:id="8683240">
          <w:marLeft w:val="480"/>
          <w:marRight w:val="0"/>
          <w:marTop w:val="0"/>
          <w:marBottom w:val="0"/>
          <w:divBdr>
            <w:top w:val="none" w:sz="0" w:space="0" w:color="auto"/>
            <w:left w:val="none" w:sz="0" w:space="0" w:color="auto"/>
            <w:bottom w:val="none" w:sz="0" w:space="0" w:color="auto"/>
            <w:right w:val="none" w:sz="0" w:space="0" w:color="auto"/>
          </w:divBdr>
        </w:div>
        <w:div w:id="1606498403">
          <w:marLeft w:val="480"/>
          <w:marRight w:val="0"/>
          <w:marTop w:val="0"/>
          <w:marBottom w:val="0"/>
          <w:divBdr>
            <w:top w:val="none" w:sz="0" w:space="0" w:color="auto"/>
            <w:left w:val="none" w:sz="0" w:space="0" w:color="auto"/>
            <w:bottom w:val="none" w:sz="0" w:space="0" w:color="auto"/>
            <w:right w:val="none" w:sz="0" w:space="0" w:color="auto"/>
          </w:divBdr>
        </w:div>
        <w:div w:id="1370375161">
          <w:marLeft w:val="480"/>
          <w:marRight w:val="0"/>
          <w:marTop w:val="0"/>
          <w:marBottom w:val="0"/>
          <w:divBdr>
            <w:top w:val="none" w:sz="0" w:space="0" w:color="auto"/>
            <w:left w:val="none" w:sz="0" w:space="0" w:color="auto"/>
            <w:bottom w:val="none" w:sz="0" w:space="0" w:color="auto"/>
            <w:right w:val="none" w:sz="0" w:space="0" w:color="auto"/>
          </w:divBdr>
        </w:div>
        <w:div w:id="1281298173">
          <w:marLeft w:val="480"/>
          <w:marRight w:val="0"/>
          <w:marTop w:val="0"/>
          <w:marBottom w:val="0"/>
          <w:divBdr>
            <w:top w:val="none" w:sz="0" w:space="0" w:color="auto"/>
            <w:left w:val="none" w:sz="0" w:space="0" w:color="auto"/>
            <w:bottom w:val="none" w:sz="0" w:space="0" w:color="auto"/>
            <w:right w:val="none" w:sz="0" w:space="0" w:color="auto"/>
          </w:divBdr>
        </w:div>
        <w:div w:id="966546121">
          <w:marLeft w:val="480"/>
          <w:marRight w:val="0"/>
          <w:marTop w:val="0"/>
          <w:marBottom w:val="0"/>
          <w:divBdr>
            <w:top w:val="none" w:sz="0" w:space="0" w:color="auto"/>
            <w:left w:val="none" w:sz="0" w:space="0" w:color="auto"/>
            <w:bottom w:val="none" w:sz="0" w:space="0" w:color="auto"/>
            <w:right w:val="none" w:sz="0" w:space="0" w:color="auto"/>
          </w:divBdr>
        </w:div>
        <w:div w:id="1031802219">
          <w:marLeft w:val="480"/>
          <w:marRight w:val="0"/>
          <w:marTop w:val="0"/>
          <w:marBottom w:val="0"/>
          <w:divBdr>
            <w:top w:val="none" w:sz="0" w:space="0" w:color="auto"/>
            <w:left w:val="none" w:sz="0" w:space="0" w:color="auto"/>
            <w:bottom w:val="none" w:sz="0" w:space="0" w:color="auto"/>
            <w:right w:val="none" w:sz="0" w:space="0" w:color="auto"/>
          </w:divBdr>
        </w:div>
        <w:div w:id="708338414">
          <w:marLeft w:val="480"/>
          <w:marRight w:val="0"/>
          <w:marTop w:val="0"/>
          <w:marBottom w:val="0"/>
          <w:divBdr>
            <w:top w:val="none" w:sz="0" w:space="0" w:color="auto"/>
            <w:left w:val="none" w:sz="0" w:space="0" w:color="auto"/>
            <w:bottom w:val="none" w:sz="0" w:space="0" w:color="auto"/>
            <w:right w:val="none" w:sz="0" w:space="0" w:color="auto"/>
          </w:divBdr>
        </w:div>
        <w:div w:id="947739596">
          <w:marLeft w:val="480"/>
          <w:marRight w:val="0"/>
          <w:marTop w:val="0"/>
          <w:marBottom w:val="0"/>
          <w:divBdr>
            <w:top w:val="none" w:sz="0" w:space="0" w:color="auto"/>
            <w:left w:val="none" w:sz="0" w:space="0" w:color="auto"/>
            <w:bottom w:val="none" w:sz="0" w:space="0" w:color="auto"/>
            <w:right w:val="none" w:sz="0" w:space="0" w:color="auto"/>
          </w:divBdr>
        </w:div>
        <w:div w:id="923992920">
          <w:marLeft w:val="480"/>
          <w:marRight w:val="0"/>
          <w:marTop w:val="0"/>
          <w:marBottom w:val="0"/>
          <w:divBdr>
            <w:top w:val="none" w:sz="0" w:space="0" w:color="auto"/>
            <w:left w:val="none" w:sz="0" w:space="0" w:color="auto"/>
            <w:bottom w:val="none" w:sz="0" w:space="0" w:color="auto"/>
            <w:right w:val="none" w:sz="0" w:space="0" w:color="auto"/>
          </w:divBdr>
        </w:div>
        <w:div w:id="1996453568">
          <w:marLeft w:val="480"/>
          <w:marRight w:val="0"/>
          <w:marTop w:val="0"/>
          <w:marBottom w:val="0"/>
          <w:divBdr>
            <w:top w:val="none" w:sz="0" w:space="0" w:color="auto"/>
            <w:left w:val="none" w:sz="0" w:space="0" w:color="auto"/>
            <w:bottom w:val="none" w:sz="0" w:space="0" w:color="auto"/>
            <w:right w:val="none" w:sz="0" w:space="0" w:color="auto"/>
          </w:divBdr>
        </w:div>
        <w:div w:id="502355066">
          <w:marLeft w:val="480"/>
          <w:marRight w:val="0"/>
          <w:marTop w:val="0"/>
          <w:marBottom w:val="0"/>
          <w:divBdr>
            <w:top w:val="none" w:sz="0" w:space="0" w:color="auto"/>
            <w:left w:val="none" w:sz="0" w:space="0" w:color="auto"/>
            <w:bottom w:val="none" w:sz="0" w:space="0" w:color="auto"/>
            <w:right w:val="none" w:sz="0" w:space="0" w:color="auto"/>
          </w:divBdr>
        </w:div>
        <w:div w:id="1216237439">
          <w:marLeft w:val="480"/>
          <w:marRight w:val="0"/>
          <w:marTop w:val="0"/>
          <w:marBottom w:val="0"/>
          <w:divBdr>
            <w:top w:val="none" w:sz="0" w:space="0" w:color="auto"/>
            <w:left w:val="none" w:sz="0" w:space="0" w:color="auto"/>
            <w:bottom w:val="none" w:sz="0" w:space="0" w:color="auto"/>
            <w:right w:val="none" w:sz="0" w:space="0" w:color="auto"/>
          </w:divBdr>
        </w:div>
      </w:divsChild>
    </w:div>
    <w:div w:id="1510024833">
      <w:bodyDiv w:val="1"/>
      <w:marLeft w:val="0"/>
      <w:marRight w:val="0"/>
      <w:marTop w:val="0"/>
      <w:marBottom w:val="0"/>
      <w:divBdr>
        <w:top w:val="none" w:sz="0" w:space="0" w:color="auto"/>
        <w:left w:val="none" w:sz="0" w:space="0" w:color="auto"/>
        <w:bottom w:val="none" w:sz="0" w:space="0" w:color="auto"/>
        <w:right w:val="none" w:sz="0" w:space="0" w:color="auto"/>
      </w:divBdr>
    </w:div>
    <w:div w:id="1512333714">
      <w:bodyDiv w:val="1"/>
      <w:marLeft w:val="0"/>
      <w:marRight w:val="0"/>
      <w:marTop w:val="0"/>
      <w:marBottom w:val="0"/>
      <w:divBdr>
        <w:top w:val="none" w:sz="0" w:space="0" w:color="auto"/>
        <w:left w:val="none" w:sz="0" w:space="0" w:color="auto"/>
        <w:bottom w:val="none" w:sz="0" w:space="0" w:color="auto"/>
        <w:right w:val="none" w:sz="0" w:space="0" w:color="auto"/>
      </w:divBdr>
    </w:div>
    <w:div w:id="1514802096">
      <w:bodyDiv w:val="1"/>
      <w:marLeft w:val="0"/>
      <w:marRight w:val="0"/>
      <w:marTop w:val="0"/>
      <w:marBottom w:val="0"/>
      <w:divBdr>
        <w:top w:val="none" w:sz="0" w:space="0" w:color="auto"/>
        <w:left w:val="none" w:sz="0" w:space="0" w:color="auto"/>
        <w:bottom w:val="none" w:sz="0" w:space="0" w:color="auto"/>
        <w:right w:val="none" w:sz="0" w:space="0" w:color="auto"/>
      </w:divBdr>
    </w:div>
    <w:div w:id="1514957326">
      <w:bodyDiv w:val="1"/>
      <w:marLeft w:val="0"/>
      <w:marRight w:val="0"/>
      <w:marTop w:val="0"/>
      <w:marBottom w:val="0"/>
      <w:divBdr>
        <w:top w:val="none" w:sz="0" w:space="0" w:color="auto"/>
        <w:left w:val="none" w:sz="0" w:space="0" w:color="auto"/>
        <w:bottom w:val="none" w:sz="0" w:space="0" w:color="auto"/>
        <w:right w:val="none" w:sz="0" w:space="0" w:color="auto"/>
      </w:divBdr>
    </w:div>
    <w:div w:id="1515613570">
      <w:bodyDiv w:val="1"/>
      <w:marLeft w:val="0"/>
      <w:marRight w:val="0"/>
      <w:marTop w:val="0"/>
      <w:marBottom w:val="0"/>
      <w:divBdr>
        <w:top w:val="none" w:sz="0" w:space="0" w:color="auto"/>
        <w:left w:val="none" w:sz="0" w:space="0" w:color="auto"/>
        <w:bottom w:val="none" w:sz="0" w:space="0" w:color="auto"/>
        <w:right w:val="none" w:sz="0" w:space="0" w:color="auto"/>
      </w:divBdr>
    </w:div>
    <w:div w:id="1517191110">
      <w:bodyDiv w:val="1"/>
      <w:marLeft w:val="0"/>
      <w:marRight w:val="0"/>
      <w:marTop w:val="0"/>
      <w:marBottom w:val="0"/>
      <w:divBdr>
        <w:top w:val="none" w:sz="0" w:space="0" w:color="auto"/>
        <w:left w:val="none" w:sz="0" w:space="0" w:color="auto"/>
        <w:bottom w:val="none" w:sz="0" w:space="0" w:color="auto"/>
        <w:right w:val="none" w:sz="0" w:space="0" w:color="auto"/>
      </w:divBdr>
    </w:div>
    <w:div w:id="1517688661">
      <w:bodyDiv w:val="1"/>
      <w:marLeft w:val="0"/>
      <w:marRight w:val="0"/>
      <w:marTop w:val="0"/>
      <w:marBottom w:val="0"/>
      <w:divBdr>
        <w:top w:val="none" w:sz="0" w:space="0" w:color="auto"/>
        <w:left w:val="none" w:sz="0" w:space="0" w:color="auto"/>
        <w:bottom w:val="none" w:sz="0" w:space="0" w:color="auto"/>
        <w:right w:val="none" w:sz="0" w:space="0" w:color="auto"/>
      </w:divBdr>
    </w:div>
    <w:div w:id="1517888430">
      <w:bodyDiv w:val="1"/>
      <w:marLeft w:val="0"/>
      <w:marRight w:val="0"/>
      <w:marTop w:val="0"/>
      <w:marBottom w:val="0"/>
      <w:divBdr>
        <w:top w:val="none" w:sz="0" w:space="0" w:color="auto"/>
        <w:left w:val="none" w:sz="0" w:space="0" w:color="auto"/>
        <w:bottom w:val="none" w:sz="0" w:space="0" w:color="auto"/>
        <w:right w:val="none" w:sz="0" w:space="0" w:color="auto"/>
      </w:divBdr>
    </w:div>
    <w:div w:id="1518037656">
      <w:bodyDiv w:val="1"/>
      <w:marLeft w:val="0"/>
      <w:marRight w:val="0"/>
      <w:marTop w:val="0"/>
      <w:marBottom w:val="0"/>
      <w:divBdr>
        <w:top w:val="none" w:sz="0" w:space="0" w:color="auto"/>
        <w:left w:val="none" w:sz="0" w:space="0" w:color="auto"/>
        <w:bottom w:val="none" w:sz="0" w:space="0" w:color="auto"/>
        <w:right w:val="none" w:sz="0" w:space="0" w:color="auto"/>
      </w:divBdr>
    </w:div>
    <w:div w:id="1518691261">
      <w:bodyDiv w:val="1"/>
      <w:marLeft w:val="0"/>
      <w:marRight w:val="0"/>
      <w:marTop w:val="0"/>
      <w:marBottom w:val="0"/>
      <w:divBdr>
        <w:top w:val="none" w:sz="0" w:space="0" w:color="auto"/>
        <w:left w:val="none" w:sz="0" w:space="0" w:color="auto"/>
        <w:bottom w:val="none" w:sz="0" w:space="0" w:color="auto"/>
        <w:right w:val="none" w:sz="0" w:space="0" w:color="auto"/>
      </w:divBdr>
    </w:div>
    <w:div w:id="1520462228">
      <w:bodyDiv w:val="1"/>
      <w:marLeft w:val="0"/>
      <w:marRight w:val="0"/>
      <w:marTop w:val="0"/>
      <w:marBottom w:val="0"/>
      <w:divBdr>
        <w:top w:val="none" w:sz="0" w:space="0" w:color="auto"/>
        <w:left w:val="none" w:sz="0" w:space="0" w:color="auto"/>
        <w:bottom w:val="none" w:sz="0" w:space="0" w:color="auto"/>
        <w:right w:val="none" w:sz="0" w:space="0" w:color="auto"/>
      </w:divBdr>
      <w:divsChild>
        <w:div w:id="1929344494">
          <w:marLeft w:val="480"/>
          <w:marRight w:val="0"/>
          <w:marTop w:val="0"/>
          <w:marBottom w:val="0"/>
          <w:divBdr>
            <w:top w:val="none" w:sz="0" w:space="0" w:color="auto"/>
            <w:left w:val="none" w:sz="0" w:space="0" w:color="auto"/>
            <w:bottom w:val="none" w:sz="0" w:space="0" w:color="auto"/>
            <w:right w:val="none" w:sz="0" w:space="0" w:color="auto"/>
          </w:divBdr>
        </w:div>
        <w:div w:id="16588197">
          <w:marLeft w:val="480"/>
          <w:marRight w:val="0"/>
          <w:marTop w:val="0"/>
          <w:marBottom w:val="0"/>
          <w:divBdr>
            <w:top w:val="none" w:sz="0" w:space="0" w:color="auto"/>
            <w:left w:val="none" w:sz="0" w:space="0" w:color="auto"/>
            <w:bottom w:val="none" w:sz="0" w:space="0" w:color="auto"/>
            <w:right w:val="none" w:sz="0" w:space="0" w:color="auto"/>
          </w:divBdr>
        </w:div>
        <w:div w:id="1894846545">
          <w:marLeft w:val="480"/>
          <w:marRight w:val="0"/>
          <w:marTop w:val="0"/>
          <w:marBottom w:val="0"/>
          <w:divBdr>
            <w:top w:val="none" w:sz="0" w:space="0" w:color="auto"/>
            <w:left w:val="none" w:sz="0" w:space="0" w:color="auto"/>
            <w:bottom w:val="none" w:sz="0" w:space="0" w:color="auto"/>
            <w:right w:val="none" w:sz="0" w:space="0" w:color="auto"/>
          </w:divBdr>
        </w:div>
        <w:div w:id="2098746957">
          <w:marLeft w:val="480"/>
          <w:marRight w:val="0"/>
          <w:marTop w:val="0"/>
          <w:marBottom w:val="0"/>
          <w:divBdr>
            <w:top w:val="none" w:sz="0" w:space="0" w:color="auto"/>
            <w:left w:val="none" w:sz="0" w:space="0" w:color="auto"/>
            <w:bottom w:val="none" w:sz="0" w:space="0" w:color="auto"/>
            <w:right w:val="none" w:sz="0" w:space="0" w:color="auto"/>
          </w:divBdr>
        </w:div>
        <w:div w:id="1295601388">
          <w:marLeft w:val="480"/>
          <w:marRight w:val="0"/>
          <w:marTop w:val="0"/>
          <w:marBottom w:val="0"/>
          <w:divBdr>
            <w:top w:val="none" w:sz="0" w:space="0" w:color="auto"/>
            <w:left w:val="none" w:sz="0" w:space="0" w:color="auto"/>
            <w:bottom w:val="none" w:sz="0" w:space="0" w:color="auto"/>
            <w:right w:val="none" w:sz="0" w:space="0" w:color="auto"/>
          </w:divBdr>
        </w:div>
        <w:div w:id="1036009668">
          <w:marLeft w:val="480"/>
          <w:marRight w:val="0"/>
          <w:marTop w:val="0"/>
          <w:marBottom w:val="0"/>
          <w:divBdr>
            <w:top w:val="none" w:sz="0" w:space="0" w:color="auto"/>
            <w:left w:val="none" w:sz="0" w:space="0" w:color="auto"/>
            <w:bottom w:val="none" w:sz="0" w:space="0" w:color="auto"/>
            <w:right w:val="none" w:sz="0" w:space="0" w:color="auto"/>
          </w:divBdr>
        </w:div>
        <w:div w:id="275067408">
          <w:marLeft w:val="480"/>
          <w:marRight w:val="0"/>
          <w:marTop w:val="0"/>
          <w:marBottom w:val="0"/>
          <w:divBdr>
            <w:top w:val="none" w:sz="0" w:space="0" w:color="auto"/>
            <w:left w:val="none" w:sz="0" w:space="0" w:color="auto"/>
            <w:bottom w:val="none" w:sz="0" w:space="0" w:color="auto"/>
            <w:right w:val="none" w:sz="0" w:space="0" w:color="auto"/>
          </w:divBdr>
        </w:div>
        <w:div w:id="1194808431">
          <w:marLeft w:val="480"/>
          <w:marRight w:val="0"/>
          <w:marTop w:val="0"/>
          <w:marBottom w:val="0"/>
          <w:divBdr>
            <w:top w:val="none" w:sz="0" w:space="0" w:color="auto"/>
            <w:left w:val="none" w:sz="0" w:space="0" w:color="auto"/>
            <w:bottom w:val="none" w:sz="0" w:space="0" w:color="auto"/>
            <w:right w:val="none" w:sz="0" w:space="0" w:color="auto"/>
          </w:divBdr>
        </w:div>
        <w:div w:id="2009095142">
          <w:marLeft w:val="480"/>
          <w:marRight w:val="0"/>
          <w:marTop w:val="0"/>
          <w:marBottom w:val="0"/>
          <w:divBdr>
            <w:top w:val="none" w:sz="0" w:space="0" w:color="auto"/>
            <w:left w:val="none" w:sz="0" w:space="0" w:color="auto"/>
            <w:bottom w:val="none" w:sz="0" w:space="0" w:color="auto"/>
            <w:right w:val="none" w:sz="0" w:space="0" w:color="auto"/>
          </w:divBdr>
        </w:div>
        <w:div w:id="633218580">
          <w:marLeft w:val="480"/>
          <w:marRight w:val="0"/>
          <w:marTop w:val="0"/>
          <w:marBottom w:val="0"/>
          <w:divBdr>
            <w:top w:val="none" w:sz="0" w:space="0" w:color="auto"/>
            <w:left w:val="none" w:sz="0" w:space="0" w:color="auto"/>
            <w:bottom w:val="none" w:sz="0" w:space="0" w:color="auto"/>
            <w:right w:val="none" w:sz="0" w:space="0" w:color="auto"/>
          </w:divBdr>
        </w:div>
        <w:div w:id="701784844">
          <w:marLeft w:val="480"/>
          <w:marRight w:val="0"/>
          <w:marTop w:val="0"/>
          <w:marBottom w:val="0"/>
          <w:divBdr>
            <w:top w:val="none" w:sz="0" w:space="0" w:color="auto"/>
            <w:left w:val="none" w:sz="0" w:space="0" w:color="auto"/>
            <w:bottom w:val="none" w:sz="0" w:space="0" w:color="auto"/>
            <w:right w:val="none" w:sz="0" w:space="0" w:color="auto"/>
          </w:divBdr>
        </w:div>
        <w:div w:id="1613198156">
          <w:marLeft w:val="480"/>
          <w:marRight w:val="0"/>
          <w:marTop w:val="0"/>
          <w:marBottom w:val="0"/>
          <w:divBdr>
            <w:top w:val="none" w:sz="0" w:space="0" w:color="auto"/>
            <w:left w:val="none" w:sz="0" w:space="0" w:color="auto"/>
            <w:bottom w:val="none" w:sz="0" w:space="0" w:color="auto"/>
            <w:right w:val="none" w:sz="0" w:space="0" w:color="auto"/>
          </w:divBdr>
        </w:div>
        <w:div w:id="1972861010">
          <w:marLeft w:val="480"/>
          <w:marRight w:val="0"/>
          <w:marTop w:val="0"/>
          <w:marBottom w:val="0"/>
          <w:divBdr>
            <w:top w:val="none" w:sz="0" w:space="0" w:color="auto"/>
            <w:left w:val="none" w:sz="0" w:space="0" w:color="auto"/>
            <w:bottom w:val="none" w:sz="0" w:space="0" w:color="auto"/>
            <w:right w:val="none" w:sz="0" w:space="0" w:color="auto"/>
          </w:divBdr>
        </w:div>
        <w:div w:id="502353339">
          <w:marLeft w:val="480"/>
          <w:marRight w:val="0"/>
          <w:marTop w:val="0"/>
          <w:marBottom w:val="0"/>
          <w:divBdr>
            <w:top w:val="none" w:sz="0" w:space="0" w:color="auto"/>
            <w:left w:val="none" w:sz="0" w:space="0" w:color="auto"/>
            <w:bottom w:val="none" w:sz="0" w:space="0" w:color="auto"/>
            <w:right w:val="none" w:sz="0" w:space="0" w:color="auto"/>
          </w:divBdr>
        </w:div>
      </w:divsChild>
    </w:div>
    <w:div w:id="1521163863">
      <w:bodyDiv w:val="1"/>
      <w:marLeft w:val="0"/>
      <w:marRight w:val="0"/>
      <w:marTop w:val="0"/>
      <w:marBottom w:val="0"/>
      <w:divBdr>
        <w:top w:val="none" w:sz="0" w:space="0" w:color="auto"/>
        <w:left w:val="none" w:sz="0" w:space="0" w:color="auto"/>
        <w:bottom w:val="none" w:sz="0" w:space="0" w:color="auto"/>
        <w:right w:val="none" w:sz="0" w:space="0" w:color="auto"/>
      </w:divBdr>
    </w:div>
    <w:div w:id="1521970702">
      <w:bodyDiv w:val="1"/>
      <w:marLeft w:val="0"/>
      <w:marRight w:val="0"/>
      <w:marTop w:val="0"/>
      <w:marBottom w:val="0"/>
      <w:divBdr>
        <w:top w:val="none" w:sz="0" w:space="0" w:color="auto"/>
        <w:left w:val="none" w:sz="0" w:space="0" w:color="auto"/>
        <w:bottom w:val="none" w:sz="0" w:space="0" w:color="auto"/>
        <w:right w:val="none" w:sz="0" w:space="0" w:color="auto"/>
      </w:divBdr>
    </w:div>
    <w:div w:id="1522015931">
      <w:bodyDiv w:val="1"/>
      <w:marLeft w:val="0"/>
      <w:marRight w:val="0"/>
      <w:marTop w:val="0"/>
      <w:marBottom w:val="0"/>
      <w:divBdr>
        <w:top w:val="none" w:sz="0" w:space="0" w:color="auto"/>
        <w:left w:val="none" w:sz="0" w:space="0" w:color="auto"/>
        <w:bottom w:val="none" w:sz="0" w:space="0" w:color="auto"/>
        <w:right w:val="none" w:sz="0" w:space="0" w:color="auto"/>
      </w:divBdr>
    </w:div>
    <w:div w:id="1524515921">
      <w:bodyDiv w:val="1"/>
      <w:marLeft w:val="0"/>
      <w:marRight w:val="0"/>
      <w:marTop w:val="0"/>
      <w:marBottom w:val="0"/>
      <w:divBdr>
        <w:top w:val="none" w:sz="0" w:space="0" w:color="auto"/>
        <w:left w:val="none" w:sz="0" w:space="0" w:color="auto"/>
        <w:bottom w:val="none" w:sz="0" w:space="0" w:color="auto"/>
        <w:right w:val="none" w:sz="0" w:space="0" w:color="auto"/>
      </w:divBdr>
    </w:div>
    <w:div w:id="1527449537">
      <w:bodyDiv w:val="1"/>
      <w:marLeft w:val="0"/>
      <w:marRight w:val="0"/>
      <w:marTop w:val="0"/>
      <w:marBottom w:val="0"/>
      <w:divBdr>
        <w:top w:val="none" w:sz="0" w:space="0" w:color="auto"/>
        <w:left w:val="none" w:sz="0" w:space="0" w:color="auto"/>
        <w:bottom w:val="none" w:sz="0" w:space="0" w:color="auto"/>
        <w:right w:val="none" w:sz="0" w:space="0" w:color="auto"/>
      </w:divBdr>
    </w:div>
    <w:div w:id="1528055778">
      <w:bodyDiv w:val="1"/>
      <w:marLeft w:val="0"/>
      <w:marRight w:val="0"/>
      <w:marTop w:val="0"/>
      <w:marBottom w:val="0"/>
      <w:divBdr>
        <w:top w:val="none" w:sz="0" w:space="0" w:color="auto"/>
        <w:left w:val="none" w:sz="0" w:space="0" w:color="auto"/>
        <w:bottom w:val="none" w:sz="0" w:space="0" w:color="auto"/>
        <w:right w:val="none" w:sz="0" w:space="0" w:color="auto"/>
      </w:divBdr>
      <w:divsChild>
        <w:div w:id="1090463651">
          <w:marLeft w:val="480"/>
          <w:marRight w:val="0"/>
          <w:marTop w:val="0"/>
          <w:marBottom w:val="0"/>
          <w:divBdr>
            <w:top w:val="none" w:sz="0" w:space="0" w:color="auto"/>
            <w:left w:val="none" w:sz="0" w:space="0" w:color="auto"/>
            <w:bottom w:val="none" w:sz="0" w:space="0" w:color="auto"/>
            <w:right w:val="none" w:sz="0" w:space="0" w:color="auto"/>
          </w:divBdr>
        </w:div>
        <w:div w:id="710152497">
          <w:marLeft w:val="480"/>
          <w:marRight w:val="0"/>
          <w:marTop w:val="0"/>
          <w:marBottom w:val="0"/>
          <w:divBdr>
            <w:top w:val="none" w:sz="0" w:space="0" w:color="auto"/>
            <w:left w:val="none" w:sz="0" w:space="0" w:color="auto"/>
            <w:bottom w:val="none" w:sz="0" w:space="0" w:color="auto"/>
            <w:right w:val="none" w:sz="0" w:space="0" w:color="auto"/>
          </w:divBdr>
        </w:div>
        <w:div w:id="281688259">
          <w:marLeft w:val="480"/>
          <w:marRight w:val="0"/>
          <w:marTop w:val="0"/>
          <w:marBottom w:val="0"/>
          <w:divBdr>
            <w:top w:val="none" w:sz="0" w:space="0" w:color="auto"/>
            <w:left w:val="none" w:sz="0" w:space="0" w:color="auto"/>
            <w:bottom w:val="none" w:sz="0" w:space="0" w:color="auto"/>
            <w:right w:val="none" w:sz="0" w:space="0" w:color="auto"/>
          </w:divBdr>
        </w:div>
        <w:div w:id="527915181">
          <w:marLeft w:val="480"/>
          <w:marRight w:val="0"/>
          <w:marTop w:val="0"/>
          <w:marBottom w:val="0"/>
          <w:divBdr>
            <w:top w:val="none" w:sz="0" w:space="0" w:color="auto"/>
            <w:left w:val="none" w:sz="0" w:space="0" w:color="auto"/>
            <w:bottom w:val="none" w:sz="0" w:space="0" w:color="auto"/>
            <w:right w:val="none" w:sz="0" w:space="0" w:color="auto"/>
          </w:divBdr>
        </w:div>
        <w:div w:id="44305302">
          <w:marLeft w:val="480"/>
          <w:marRight w:val="0"/>
          <w:marTop w:val="0"/>
          <w:marBottom w:val="0"/>
          <w:divBdr>
            <w:top w:val="none" w:sz="0" w:space="0" w:color="auto"/>
            <w:left w:val="none" w:sz="0" w:space="0" w:color="auto"/>
            <w:bottom w:val="none" w:sz="0" w:space="0" w:color="auto"/>
            <w:right w:val="none" w:sz="0" w:space="0" w:color="auto"/>
          </w:divBdr>
        </w:div>
        <w:div w:id="274756614">
          <w:marLeft w:val="480"/>
          <w:marRight w:val="0"/>
          <w:marTop w:val="0"/>
          <w:marBottom w:val="0"/>
          <w:divBdr>
            <w:top w:val="none" w:sz="0" w:space="0" w:color="auto"/>
            <w:left w:val="none" w:sz="0" w:space="0" w:color="auto"/>
            <w:bottom w:val="none" w:sz="0" w:space="0" w:color="auto"/>
            <w:right w:val="none" w:sz="0" w:space="0" w:color="auto"/>
          </w:divBdr>
        </w:div>
        <w:div w:id="1188131425">
          <w:marLeft w:val="480"/>
          <w:marRight w:val="0"/>
          <w:marTop w:val="0"/>
          <w:marBottom w:val="0"/>
          <w:divBdr>
            <w:top w:val="none" w:sz="0" w:space="0" w:color="auto"/>
            <w:left w:val="none" w:sz="0" w:space="0" w:color="auto"/>
            <w:bottom w:val="none" w:sz="0" w:space="0" w:color="auto"/>
            <w:right w:val="none" w:sz="0" w:space="0" w:color="auto"/>
          </w:divBdr>
        </w:div>
        <w:div w:id="571238694">
          <w:marLeft w:val="480"/>
          <w:marRight w:val="0"/>
          <w:marTop w:val="0"/>
          <w:marBottom w:val="0"/>
          <w:divBdr>
            <w:top w:val="none" w:sz="0" w:space="0" w:color="auto"/>
            <w:left w:val="none" w:sz="0" w:space="0" w:color="auto"/>
            <w:bottom w:val="none" w:sz="0" w:space="0" w:color="auto"/>
            <w:right w:val="none" w:sz="0" w:space="0" w:color="auto"/>
          </w:divBdr>
        </w:div>
        <w:div w:id="1984578615">
          <w:marLeft w:val="480"/>
          <w:marRight w:val="0"/>
          <w:marTop w:val="0"/>
          <w:marBottom w:val="0"/>
          <w:divBdr>
            <w:top w:val="none" w:sz="0" w:space="0" w:color="auto"/>
            <w:left w:val="none" w:sz="0" w:space="0" w:color="auto"/>
            <w:bottom w:val="none" w:sz="0" w:space="0" w:color="auto"/>
            <w:right w:val="none" w:sz="0" w:space="0" w:color="auto"/>
          </w:divBdr>
        </w:div>
        <w:div w:id="463812243">
          <w:marLeft w:val="480"/>
          <w:marRight w:val="0"/>
          <w:marTop w:val="0"/>
          <w:marBottom w:val="0"/>
          <w:divBdr>
            <w:top w:val="none" w:sz="0" w:space="0" w:color="auto"/>
            <w:left w:val="none" w:sz="0" w:space="0" w:color="auto"/>
            <w:bottom w:val="none" w:sz="0" w:space="0" w:color="auto"/>
            <w:right w:val="none" w:sz="0" w:space="0" w:color="auto"/>
          </w:divBdr>
        </w:div>
        <w:div w:id="809982766">
          <w:marLeft w:val="480"/>
          <w:marRight w:val="0"/>
          <w:marTop w:val="0"/>
          <w:marBottom w:val="0"/>
          <w:divBdr>
            <w:top w:val="none" w:sz="0" w:space="0" w:color="auto"/>
            <w:left w:val="none" w:sz="0" w:space="0" w:color="auto"/>
            <w:bottom w:val="none" w:sz="0" w:space="0" w:color="auto"/>
            <w:right w:val="none" w:sz="0" w:space="0" w:color="auto"/>
          </w:divBdr>
        </w:div>
        <w:div w:id="546723749">
          <w:marLeft w:val="480"/>
          <w:marRight w:val="0"/>
          <w:marTop w:val="0"/>
          <w:marBottom w:val="0"/>
          <w:divBdr>
            <w:top w:val="none" w:sz="0" w:space="0" w:color="auto"/>
            <w:left w:val="none" w:sz="0" w:space="0" w:color="auto"/>
            <w:bottom w:val="none" w:sz="0" w:space="0" w:color="auto"/>
            <w:right w:val="none" w:sz="0" w:space="0" w:color="auto"/>
          </w:divBdr>
        </w:div>
        <w:div w:id="125242927">
          <w:marLeft w:val="480"/>
          <w:marRight w:val="0"/>
          <w:marTop w:val="0"/>
          <w:marBottom w:val="0"/>
          <w:divBdr>
            <w:top w:val="none" w:sz="0" w:space="0" w:color="auto"/>
            <w:left w:val="none" w:sz="0" w:space="0" w:color="auto"/>
            <w:bottom w:val="none" w:sz="0" w:space="0" w:color="auto"/>
            <w:right w:val="none" w:sz="0" w:space="0" w:color="auto"/>
          </w:divBdr>
        </w:div>
        <w:div w:id="530337586">
          <w:marLeft w:val="480"/>
          <w:marRight w:val="0"/>
          <w:marTop w:val="0"/>
          <w:marBottom w:val="0"/>
          <w:divBdr>
            <w:top w:val="none" w:sz="0" w:space="0" w:color="auto"/>
            <w:left w:val="none" w:sz="0" w:space="0" w:color="auto"/>
            <w:bottom w:val="none" w:sz="0" w:space="0" w:color="auto"/>
            <w:right w:val="none" w:sz="0" w:space="0" w:color="auto"/>
          </w:divBdr>
        </w:div>
      </w:divsChild>
    </w:div>
    <w:div w:id="1528058468">
      <w:bodyDiv w:val="1"/>
      <w:marLeft w:val="0"/>
      <w:marRight w:val="0"/>
      <w:marTop w:val="0"/>
      <w:marBottom w:val="0"/>
      <w:divBdr>
        <w:top w:val="none" w:sz="0" w:space="0" w:color="auto"/>
        <w:left w:val="none" w:sz="0" w:space="0" w:color="auto"/>
        <w:bottom w:val="none" w:sz="0" w:space="0" w:color="auto"/>
        <w:right w:val="none" w:sz="0" w:space="0" w:color="auto"/>
      </w:divBdr>
    </w:div>
    <w:div w:id="1528182396">
      <w:bodyDiv w:val="1"/>
      <w:marLeft w:val="0"/>
      <w:marRight w:val="0"/>
      <w:marTop w:val="0"/>
      <w:marBottom w:val="0"/>
      <w:divBdr>
        <w:top w:val="none" w:sz="0" w:space="0" w:color="auto"/>
        <w:left w:val="none" w:sz="0" w:space="0" w:color="auto"/>
        <w:bottom w:val="none" w:sz="0" w:space="0" w:color="auto"/>
        <w:right w:val="none" w:sz="0" w:space="0" w:color="auto"/>
      </w:divBdr>
    </w:div>
    <w:div w:id="1528444383">
      <w:bodyDiv w:val="1"/>
      <w:marLeft w:val="0"/>
      <w:marRight w:val="0"/>
      <w:marTop w:val="0"/>
      <w:marBottom w:val="0"/>
      <w:divBdr>
        <w:top w:val="none" w:sz="0" w:space="0" w:color="auto"/>
        <w:left w:val="none" w:sz="0" w:space="0" w:color="auto"/>
        <w:bottom w:val="none" w:sz="0" w:space="0" w:color="auto"/>
        <w:right w:val="none" w:sz="0" w:space="0" w:color="auto"/>
      </w:divBdr>
    </w:div>
    <w:div w:id="1530412712">
      <w:bodyDiv w:val="1"/>
      <w:marLeft w:val="0"/>
      <w:marRight w:val="0"/>
      <w:marTop w:val="0"/>
      <w:marBottom w:val="0"/>
      <w:divBdr>
        <w:top w:val="none" w:sz="0" w:space="0" w:color="auto"/>
        <w:left w:val="none" w:sz="0" w:space="0" w:color="auto"/>
        <w:bottom w:val="none" w:sz="0" w:space="0" w:color="auto"/>
        <w:right w:val="none" w:sz="0" w:space="0" w:color="auto"/>
      </w:divBdr>
    </w:div>
    <w:div w:id="1531646407">
      <w:bodyDiv w:val="1"/>
      <w:marLeft w:val="0"/>
      <w:marRight w:val="0"/>
      <w:marTop w:val="0"/>
      <w:marBottom w:val="0"/>
      <w:divBdr>
        <w:top w:val="none" w:sz="0" w:space="0" w:color="auto"/>
        <w:left w:val="none" w:sz="0" w:space="0" w:color="auto"/>
        <w:bottom w:val="none" w:sz="0" w:space="0" w:color="auto"/>
        <w:right w:val="none" w:sz="0" w:space="0" w:color="auto"/>
      </w:divBdr>
    </w:div>
    <w:div w:id="1531797081">
      <w:bodyDiv w:val="1"/>
      <w:marLeft w:val="0"/>
      <w:marRight w:val="0"/>
      <w:marTop w:val="0"/>
      <w:marBottom w:val="0"/>
      <w:divBdr>
        <w:top w:val="none" w:sz="0" w:space="0" w:color="auto"/>
        <w:left w:val="none" w:sz="0" w:space="0" w:color="auto"/>
        <w:bottom w:val="none" w:sz="0" w:space="0" w:color="auto"/>
        <w:right w:val="none" w:sz="0" w:space="0" w:color="auto"/>
      </w:divBdr>
    </w:div>
    <w:div w:id="1532379979">
      <w:bodyDiv w:val="1"/>
      <w:marLeft w:val="0"/>
      <w:marRight w:val="0"/>
      <w:marTop w:val="0"/>
      <w:marBottom w:val="0"/>
      <w:divBdr>
        <w:top w:val="none" w:sz="0" w:space="0" w:color="auto"/>
        <w:left w:val="none" w:sz="0" w:space="0" w:color="auto"/>
        <w:bottom w:val="none" w:sz="0" w:space="0" w:color="auto"/>
        <w:right w:val="none" w:sz="0" w:space="0" w:color="auto"/>
      </w:divBdr>
      <w:divsChild>
        <w:div w:id="824780701">
          <w:marLeft w:val="480"/>
          <w:marRight w:val="0"/>
          <w:marTop w:val="0"/>
          <w:marBottom w:val="0"/>
          <w:divBdr>
            <w:top w:val="none" w:sz="0" w:space="0" w:color="auto"/>
            <w:left w:val="none" w:sz="0" w:space="0" w:color="auto"/>
            <w:bottom w:val="none" w:sz="0" w:space="0" w:color="auto"/>
            <w:right w:val="none" w:sz="0" w:space="0" w:color="auto"/>
          </w:divBdr>
        </w:div>
        <w:div w:id="771438868">
          <w:marLeft w:val="480"/>
          <w:marRight w:val="0"/>
          <w:marTop w:val="0"/>
          <w:marBottom w:val="0"/>
          <w:divBdr>
            <w:top w:val="none" w:sz="0" w:space="0" w:color="auto"/>
            <w:left w:val="none" w:sz="0" w:space="0" w:color="auto"/>
            <w:bottom w:val="none" w:sz="0" w:space="0" w:color="auto"/>
            <w:right w:val="none" w:sz="0" w:space="0" w:color="auto"/>
          </w:divBdr>
        </w:div>
        <w:div w:id="2053072469">
          <w:marLeft w:val="480"/>
          <w:marRight w:val="0"/>
          <w:marTop w:val="0"/>
          <w:marBottom w:val="0"/>
          <w:divBdr>
            <w:top w:val="none" w:sz="0" w:space="0" w:color="auto"/>
            <w:left w:val="none" w:sz="0" w:space="0" w:color="auto"/>
            <w:bottom w:val="none" w:sz="0" w:space="0" w:color="auto"/>
            <w:right w:val="none" w:sz="0" w:space="0" w:color="auto"/>
          </w:divBdr>
        </w:div>
        <w:div w:id="1701121920">
          <w:marLeft w:val="480"/>
          <w:marRight w:val="0"/>
          <w:marTop w:val="0"/>
          <w:marBottom w:val="0"/>
          <w:divBdr>
            <w:top w:val="none" w:sz="0" w:space="0" w:color="auto"/>
            <w:left w:val="none" w:sz="0" w:space="0" w:color="auto"/>
            <w:bottom w:val="none" w:sz="0" w:space="0" w:color="auto"/>
            <w:right w:val="none" w:sz="0" w:space="0" w:color="auto"/>
          </w:divBdr>
        </w:div>
        <w:div w:id="1197347232">
          <w:marLeft w:val="480"/>
          <w:marRight w:val="0"/>
          <w:marTop w:val="0"/>
          <w:marBottom w:val="0"/>
          <w:divBdr>
            <w:top w:val="none" w:sz="0" w:space="0" w:color="auto"/>
            <w:left w:val="none" w:sz="0" w:space="0" w:color="auto"/>
            <w:bottom w:val="none" w:sz="0" w:space="0" w:color="auto"/>
            <w:right w:val="none" w:sz="0" w:space="0" w:color="auto"/>
          </w:divBdr>
        </w:div>
        <w:div w:id="362487041">
          <w:marLeft w:val="480"/>
          <w:marRight w:val="0"/>
          <w:marTop w:val="0"/>
          <w:marBottom w:val="0"/>
          <w:divBdr>
            <w:top w:val="none" w:sz="0" w:space="0" w:color="auto"/>
            <w:left w:val="none" w:sz="0" w:space="0" w:color="auto"/>
            <w:bottom w:val="none" w:sz="0" w:space="0" w:color="auto"/>
            <w:right w:val="none" w:sz="0" w:space="0" w:color="auto"/>
          </w:divBdr>
        </w:div>
        <w:div w:id="1838954558">
          <w:marLeft w:val="480"/>
          <w:marRight w:val="0"/>
          <w:marTop w:val="0"/>
          <w:marBottom w:val="0"/>
          <w:divBdr>
            <w:top w:val="none" w:sz="0" w:space="0" w:color="auto"/>
            <w:left w:val="none" w:sz="0" w:space="0" w:color="auto"/>
            <w:bottom w:val="none" w:sz="0" w:space="0" w:color="auto"/>
            <w:right w:val="none" w:sz="0" w:space="0" w:color="auto"/>
          </w:divBdr>
        </w:div>
        <w:div w:id="391779577">
          <w:marLeft w:val="480"/>
          <w:marRight w:val="0"/>
          <w:marTop w:val="0"/>
          <w:marBottom w:val="0"/>
          <w:divBdr>
            <w:top w:val="none" w:sz="0" w:space="0" w:color="auto"/>
            <w:left w:val="none" w:sz="0" w:space="0" w:color="auto"/>
            <w:bottom w:val="none" w:sz="0" w:space="0" w:color="auto"/>
            <w:right w:val="none" w:sz="0" w:space="0" w:color="auto"/>
          </w:divBdr>
        </w:div>
        <w:div w:id="1907493271">
          <w:marLeft w:val="480"/>
          <w:marRight w:val="0"/>
          <w:marTop w:val="0"/>
          <w:marBottom w:val="0"/>
          <w:divBdr>
            <w:top w:val="none" w:sz="0" w:space="0" w:color="auto"/>
            <w:left w:val="none" w:sz="0" w:space="0" w:color="auto"/>
            <w:bottom w:val="none" w:sz="0" w:space="0" w:color="auto"/>
            <w:right w:val="none" w:sz="0" w:space="0" w:color="auto"/>
          </w:divBdr>
        </w:div>
        <w:div w:id="414789058">
          <w:marLeft w:val="480"/>
          <w:marRight w:val="0"/>
          <w:marTop w:val="0"/>
          <w:marBottom w:val="0"/>
          <w:divBdr>
            <w:top w:val="none" w:sz="0" w:space="0" w:color="auto"/>
            <w:left w:val="none" w:sz="0" w:space="0" w:color="auto"/>
            <w:bottom w:val="none" w:sz="0" w:space="0" w:color="auto"/>
            <w:right w:val="none" w:sz="0" w:space="0" w:color="auto"/>
          </w:divBdr>
        </w:div>
        <w:div w:id="2138909520">
          <w:marLeft w:val="480"/>
          <w:marRight w:val="0"/>
          <w:marTop w:val="0"/>
          <w:marBottom w:val="0"/>
          <w:divBdr>
            <w:top w:val="none" w:sz="0" w:space="0" w:color="auto"/>
            <w:left w:val="none" w:sz="0" w:space="0" w:color="auto"/>
            <w:bottom w:val="none" w:sz="0" w:space="0" w:color="auto"/>
            <w:right w:val="none" w:sz="0" w:space="0" w:color="auto"/>
          </w:divBdr>
        </w:div>
        <w:div w:id="643051313">
          <w:marLeft w:val="480"/>
          <w:marRight w:val="0"/>
          <w:marTop w:val="0"/>
          <w:marBottom w:val="0"/>
          <w:divBdr>
            <w:top w:val="none" w:sz="0" w:space="0" w:color="auto"/>
            <w:left w:val="none" w:sz="0" w:space="0" w:color="auto"/>
            <w:bottom w:val="none" w:sz="0" w:space="0" w:color="auto"/>
            <w:right w:val="none" w:sz="0" w:space="0" w:color="auto"/>
          </w:divBdr>
        </w:div>
        <w:div w:id="2042704086">
          <w:marLeft w:val="480"/>
          <w:marRight w:val="0"/>
          <w:marTop w:val="0"/>
          <w:marBottom w:val="0"/>
          <w:divBdr>
            <w:top w:val="none" w:sz="0" w:space="0" w:color="auto"/>
            <w:left w:val="none" w:sz="0" w:space="0" w:color="auto"/>
            <w:bottom w:val="none" w:sz="0" w:space="0" w:color="auto"/>
            <w:right w:val="none" w:sz="0" w:space="0" w:color="auto"/>
          </w:divBdr>
        </w:div>
        <w:div w:id="1207253624">
          <w:marLeft w:val="480"/>
          <w:marRight w:val="0"/>
          <w:marTop w:val="0"/>
          <w:marBottom w:val="0"/>
          <w:divBdr>
            <w:top w:val="none" w:sz="0" w:space="0" w:color="auto"/>
            <w:left w:val="none" w:sz="0" w:space="0" w:color="auto"/>
            <w:bottom w:val="none" w:sz="0" w:space="0" w:color="auto"/>
            <w:right w:val="none" w:sz="0" w:space="0" w:color="auto"/>
          </w:divBdr>
        </w:div>
        <w:div w:id="741870513">
          <w:marLeft w:val="480"/>
          <w:marRight w:val="0"/>
          <w:marTop w:val="0"/>
          <w:marBottom w:val="0"/>
          <w:divBdr>
            <w:top w:val="none" w:sz="0" w:space="0" w:color="auto"/>
            <w:left w:val="none" w:sz="0" w:space="0" w:color="auto"/>
            <w:bottom w:val="none" w:sz="0" w:space="0" w:color="auto"/>
            <w:right w:val="none" w:sz="0" w:space="0" w:color="auto"/>
          </w:divBdr>
        </w:div>
      </w:divsChild>
    </w:div>
    <w:div w:id="1532916800">
      <w:bodyDiv w:val="1"/>
      <w:marLeft w:val="0"/>
      <w:marRight w:val="0"/>
      <w:marTop w:val="0"/>
      <w:marBottom w:val="0"/>
      <w:divBdr>
        <w:top w:val="none" w:sz="0" w:space="0" w:color="auto"/>
        <w:left w:val="none" w:sz="0" w:space="0" w:color="auto"/>
        <w:bottom w:val="none" w:sz="0" w:space="0" w:color="auto"/>
        <w:right w:val="none" w:sz="0" w:space="0" w:color="auto"/>
      </w:divBdr>
    </w:div>
    <w:div w:id="1533155818">
      <w:bodyDiv w:val="1"/>
      <w:marLeft w:val="0"/>
      <w:marRight w:val="0"/>
      <w:marTop w:val="0"/>
      <w:marBottom w:val="0"/>
      <w:divBdr>
        <w:top w:val="none" w:sz="0" w:space="0" w:color="auto"/>
        <w:left w:val="none" w:sz="0" w:space="0" w:color="auto"/>
        <w:bottom w:val="none" w:sz="0" w:space="0" w:color="auto"/>
        <w:right w:val="none" w:sz="0" w:space="0" w:color="auto"/>
      </w:divBdr>
    </w:div>
    <w:div w:id="1533223343">
      <w:bodyDiv w:val="1"/>
      <w:marLeft w:val="0"/>
      <w:marRight w:val="0"/>
      <w:marTop w:val="0"/>
      <w:marBottom w:val="0"/>
      <w:divBdr>
        <w:top w:val="none" w:sz="0" w:space="0" w:color="auto"/>
        <w:left w:val="none" w:sz="0" w:space="0" w:color="auto"/>
        <w:bottom w:val="none" w:sz="0" w:space="0" w:color="auto"/>
        <w:right w:val="none" w:sz="0" w:space="0" w:color="auto"/>
      </w:divBdr>
    </w:div>
    <w:div w:id="1533684120">
      <w:bodyDiv w:val="1"/>
      <w:marLeft w:val="0"/>
      <w:marRight w:val="0"/>
      <w:marTop w:val="0"/>
      <w:marBottom w:val="0"/>
      <w:divBdr>
        <w:top w:val="none" w:sz="0" w:space="0" w:color="auto"/>
        <w:left w:val="none" w:sz="0" w:space="0" w:color="auto"/>
        <w:bottom w:val="none" w:sz="0" w:space="0" w:color="auto"/>
        <w:right w:val="none" w:sz="0" w:space="0" w:color="auto"/>
      </w:divBdr>
    </w:div>
    <w:div w:id="1533959344">
      <w:bodyDiv w:val="1"/>
      <w:marLeft w:val="0"/>
      <w:marRight w:val="0"/>
      <w:marTop w:val="0"/>
      <w:marBottom w:val="0"/>
      <w:divBdr>
        <w:top w:val="none" w:sz="0" w:space="0" w:color="auto"/>
        <w:left w:val="none" w:sz="0" w:space="0" w:color="auto"/>
        <w:bottom w:val="none" w:sz="0" w:space="0" w:color="auto"/>
        <w:right w:val="none" w:sz="0" w:space="0" w:color="auto"/>
      </w:divBdr>
    </w:div>
    <w:div w:id="1535575408">
      <w:bodyDiv w:val="1"/>
      <w:marLeft w:val="0"/>
      <w:marRight w:val="0"/>
      <w:marTop w:val="0"/>
      <w:marBottom w:val="0"/>
      <w:divBdr>
        <w:top w:val="none" w:sz="0" w:space="0" w:color="auto"/>
        <w:left w:val="none" w:sz="0" w:space="0" w:color="auto"/>
        <w:bottom w:val="none" w:sz="0" w:space="0" w:color="auto"/>
        <w:right w:val="none" w:sz="0" w:space="0" w:color="auto"/>
      </w:divBdr>
    </w:div>
    <w:div w:id="1537235193">
      <w:bodyDiv w:val="1"/>
      <w:marLeft w:val="0"/>
      <w:marRight w:val="0"/>
      <w:marTop w:val="0"/>
      <w:marBottom w:val="0"/>
      <w:divBdr>
        <w:top w:val="none" w:sz="0" w:space="0" w:color="auto"/>
        <w:left w:val="none" w:sz="0" w:space="0" w:color="auto"/>
        <w:bottom w:val="none" w:sz="0" w:space="0" w:color="auto"/>
        <w:right w:val="none" w:sz="0" w:space="0" w:color="auto"/>
      </w:divBdr>
    </w:div>
    <w:div w:id="1538934576">
      <w:bodyDiv w:val="1"/>
      <w:marLeft w:val="0"/>
      <w:marRight w:val="0"/>
      <w:marTop w:val="0"/>
      <w:marBottom w:val="0"/>
      <w:divBdr>
        <w:top w:val="none" w:sz="0" w:space="0" w:color="auto"/>
        <w:left w:val="none" w:sz="0" w:space="0" w:color="auto"/>
        <w:bottom w:val="none" w:sz="0" w:space="0" w:color="auto"/>
        <w:right w:val="none" w:sz="0" w:space="0" w:color="auto"/>
      </w:divBdr>
    </w:div>
    <w:div w:id="1539128721">
      <w:bodyDiv w:val="1"/>
      <w:marLeft w:val="0"/>
      <w:marRight w:val="0"/>
      <w:marTop w:val="0"/>
      <w:marBottom w:val="0"/>
      <w:divBdr>
        <w:top w:val="none" w:sz="0" w:space="0" w:color="auto"/>
        <w:left w:val="none" w:sz="0" w:space="0" w:color="auto"/>
        <w:bottom w:val="none" w:sz="0" w:space="0" w:color="auto"/>
        <w:right w:val="none" w:sz="0" w:space="0" w:color="auto"/>
      </w:divBdr>
    </w:div>
    <w:div w:id="1539468282">
      <w:bodyDiv w:val="1"/>
      <w:marLeft w:val="0"/>
      <w:marRight w:val="0"/>
      <w:marTop w:val="0"/>
      <w:marBottom w:val="0"/>
      <w:divBdr>
        <w:top w:val="none" w:sz="0" w:space="0" w:color="auto"/>
        <w:left w:val="none" w:sz="0" w:space="0" w:color="auto"/>
        <w:bottom w:val="none" w:sz="0" w:space="0" w:color="auto"/>
        <w:right w:val="none" w:sz="0" w:space="0" w:color="auto"/>
      </w:divBdr>
    </w:div>
    <w:div w:id="1539927569">
      <w:bodyDiv w:val="1"/>
      <w:marLeft w:val="0"/>
      <w:marRight w:val="0"/>
      <w:marTop w:val="0"/>
      <w:marBottom w:val="0"/>
      <w:divBdr>
        <w:top w:val="none" w:sz="0" w:space="0" w:color="auto"/>
        <w:left w:val="none" w:sz="0" w:space="0" w:color="auto"/>
        <w:bottom w:val="none" w:sz="0" w:space="0" w:color="auto"/>
        <w:right w:val="none" w:sz="0" w:space="0" w:color="auto"/>
      </w:divBdr>
    </w:div>
    <w:div w:id="1541815972">
      <w:bodyDiv w:val="1"/>
      <w:marLeft w:val="0"/>
      <w:marRight w:val="0"/>
      <w:marTop w:val="0"/>
      <w:marBottom w:val="0"/>
      <w:divBdr>
        <w:top w:val="none" w:sz="0" w:space="0" w:color="auto"/>
        <w:left w:val="none" w:sz="0" w:space="0" w:color="auto"/>
        <w:bottom w:val="none" w:sz="0" w:space="0" w:color="auto"/>
        <w:right w:val="none" w:sz="0" w:space="0" w:color="auto"/>
      </w:divBdr>
    </w:div>
    <w:div w:id="1542355322">
      <w:bodyDiv w:val="1"/>
      <w:marLeft w:val="0"/>
      <w:marRight w:val="0"/>
      <w:marTop w:val="0"/>
      <w:marBottom w:val="0"/>
      <w:divBdr>
        <w:top w:val="none" w:sz="0" w:space="0" w:color="auto"/>
        <w:left w:val="none" w:sz="0" w:space="0" w:color="auto"/>
        <w:bottom w:val="none" w:sz="0" w:space="0" w:color="auto"/>
        <w:right w:val="none" w:sz="0" w:space="0" w:color="auto"/>
      </w:divBdr>
    </w:div>
    <w:div w:id="1544515995">
      <w:bodyDiv w:val="1"/>
      <w:marLeft w:val="0"/>
      <w:marRight w:val="0"/>
      <w:marTop w:val="0"/>
      <w:marBottom w:val="0"/>
      <w:divBdr>
        <w:top w:val="none" w:sz="0" w:space="0" w:color="auto"/>
        <w:left w:val="none" w:sz="0" w:space="0" w:color="auto"/>
        <w:bottom w:val="none" w:sz="0" w:space="0" w:color="auto"/>
        <w:right w:val="none" w:sz="0" w:space="0" w:color="auto"/>
      </w:divBdr>
    </w:div>
    <w:div w:id="1547109339">
      <w:bodyDiv w:val="1"/>
      <w:marLeft w:val="0"/>
      <w:marRight w:val="0"/>
      <w:marTop w:val="0"/>
      <w:marBottom w:val="0"/>
      <w:divBdr>
        <w:top w:val="none" w:sz="0" w:space="0" w:color="auto"/>
        <w:left w:val="none" w:sz="0" w:space="0" w:color="auto"/>
        <w:bottom w:val="none" w:sz="0" w:space="0" w:color="auto"/>
        <w:right w:val="none" w:sz="0" w:space="0" w:color="auto"/>
      </w:divBdr>
    </w:div>
    <w:div w:id="1547185332">
      <w:bodyDiv w:val="1"/>
      <w:marLeft w:val="0"/>
      <w:marRight w:val="0"/>
      <w:marTop w:val="0"/>
      <w:marBottom w:val="0"/>
      <w:divBdr>
        <w:top w:val="none" w:sz="0" w:space="0" w:color="auto"/>
        <w:left w:val="none" w:sz="0" w:space="0" w:color="auto"/>
        <w:bottom w:val="none" w:sz="0" w:space="0" w:color="auto"/>
        <w:right w:val="none" w:sz="0" w:space="0" w:color="auto"/>
      </w:divBdr>
    </w:div>
    <w:div w:id="1547446511">
      <w:bodyDiv w:val="1"/>
      <w:marLeft w:val="0"/>
      <w:marRight w:val="0"/>
      <w:marTop w:val="0"/>
      <w:marBottom w:val="0"/>
      <w:divBdr>
        <w:top w:val="none" w:sz="0" w:space="0" w:color="auto"/>
        <w:left w:val="none" w:sz="0" w:space="0" w:color="auto"/>
        <w:bottom w:val="none" w:sz="0" w:space="0" w:color="auto"/>
        <w:right w:val="none" w:sz="0" w:space="0" w:color="auto"/>
      </w:divBdr>
    </w:div>
    <w:div w:id="1547638590">
      <w:bodyDiv w:val="1"/>
      <w:marLeft w:val="0"/>
      <w:marRight w:val="0"/>
      <w:marTop w:val="0"/>
      <w:marBottom w:val="0"/>
      <w:divBdr>
        <w:top w:val="none" w:sz="0" w:space="0" w:color="auto"/>
        <w:left w:val="none" w:sz="0" w:space="0" w:color="auto"/>
        <w:bottom w:val="none" w:sz="0" w:space="0" w:color="auto"/>
        <w:right w:val="none" w:sz="0" w:space="0" w:color="auto"/>
      </w:divBdr>
    </w:div>
    <w:div w:id="1547839457">
      <w:bodyDiv w:val="1"/>
      <w:marLeft w:val="0"/>
      <w:marRight w:val="0"/>
      <w:marTop w:val="0"/>
      <w:marBottom w:val="0"/>
      <w:divBdr>
        <w:top w:val="none" w:sz="0" w:space="0" w:color="auto"/>
        <w:left w:val="none" w:sz="0" w:space="0" w:color="auto"/>
        <w:bottom w:val="none" w:sz="0" w:space="0" w:color="auto"/>
        <w:right w:val="none" w:sz="0" w:space="0" w:color="auto"/>
      </w:divBdr>
    </w:div>
    <w:div w:id="1549561397">
      <w:bodyDiv w:val="1"/>
      <w:marLeft w:val="0"/>
      <w:marRight w:val="0"/>
      <w:marTop w:val="0"/>
      <w:marBottom w:val="0"/>
      <w:divBdr>
        <w:top w:val="none" w:sz="0" w:space="0" w:color="auto"/>
        <w:left w:val="none" w:sz="0" w:space="0" w:color="auto"/>
        <w:bottom w:val="none" w:sz="0" w:space="0" w:color="auto"/>
        <w:right w:val="none" w:sz="0" w:space="0" w:color="auto"/>
      </w:divBdr>
    </w:div>
    <w:div w:id="1550454957">
      <w:bodyDiv w:val="1"/>
      <w:marLeft w:val="0"/>
      <w:marRight w:val="0"/>
      <w:marTop w:val="0"/>
      <w:marBottom w:val="0"/>
      <w:divBdr>
        <w:top w:val="none" w:sz="0" w:space="0" w:color="auto"/>
        <w:left w:val="none" w:sz="0" w:space="0" w:color="auto"/>
        <w:bottom w:val="none" w:sz="0" w:space="0" w:color="auto"/>
        <w:right w:val="none" w:sz="0" w:space="0" w:color="auto"/>
      </w:divBdr>
    </w:div>
    <w:div w:id="1551725165">
      <w:bodyDiv w:val="1"/>
      <w:marLeft w:val="0"/>
      <w:marRight w:val="0"/>
      <w:marTop w:val="0"/>
      <w:marBottom w:val="0"/>
      <w:divBdr>
        <w:top w:val="none" w:sz="0" w:space="0" w:color="auto"/>
        <w:left w:val="none" w:sz="0" w:space="0" w:color="auto"/>
        <w:bottom w:val="none" w:sz="0" w:space="0" w:color="auto"/>
        <w:right w:val="none" w:sz="0" w:space="0" w:color="auto"/>
      </w:divBdr>
      <w:divsChild>
        <w:div w:id="1402479240">
          <w:marLeft w:val="480"/>
          <w:marRight w:val="0"/>
          <w:marTop w:val="0"/>
          <w:marBottom w:val="0"/>
          <w:divBdr>
            <w:top w:val="none" w:sz="0" w:space="0" w:color="auto"/>
            <w:left w:val="none" w:sz="0" w:space="0" w:color="auto"/>
            <w:bottom w:val="none" w:sz="0" w:space="0" w:color="auto"/>
            <w:right w:val="none" w:sz="0" w:space="0" w:color="auto"/>
          </w:divBdr>
        </w:div>
        <w:div w:id="227887114">
          <w:marLeft w:val="480"/>
          <w:marRight w:val="0"/>
          <w:marTop w:val="0"/>
          <w:marBottom w:val="0"/>
          <w:divBdr>
            <w:top w:val="none" w:sz="0" w:space="0" w:color="auto"/>
            <w:left w:val="none" w:sz="0" w:space="0" w:color="auto"/>
            <w:bottom w:val="none" w:sz="0" w:space="0" w:color="auto"/>
            <w:right w:val="none" w:sz="0" w:space="0" w:color="auto"/>
          </w:divBdr>
        </w:div>
        <w:div w:id="723211617">
          <w:marLeft w:val="480"/>
          <w:marRight w:val="0"/>
          <w:marTop w:val="0"/>
          <w:marBottom w:val="0"/>
          <w:divBdr>
            <w:top w:val="none" w:sz="0" w:space="0" w:color="auto"/>
            <w:left w:val="none" w:sz="0" w:space="0" w:color="auto"/>
            <w:bottom w:val="none" w:sz="0" w:space="0" w:color="auto"/>
            <w:right w:val="none" w:sz="0" w:space="0" w:color="auto"/>
          </w:divBdr>
        </w:div>
        <w:div w:id="600836360">
          <w:marLeft w:val="480"/>
          <w:marRight w:val="0"/>
          <w:marTop w:val="0"/>
          <w:marBottom w:val="0"/>
          <w:divBdr>
            <w:top w:val="none" w:sz="0" w:space="0" w:color="auto"/>
            <w:left w:val="none" w:sz="0" w:space="0" w:color="auto"/>
            <w:bottom w:val="none" w:sz="0" w:space="0" w:color="auto"/>
            <w:right w:val="none" w:sz="0" w:space="0" w:color="auto"/>
          </w:divBdr>
        </w:div>
        <w:div w:id="1615559176">
          <w:marLeft w:val="480"/>
          <w:marRight w:val="0"/>
          <w:marTop w:val="0"/>
          <w:marBottom w:val="0"/>
          <w:divBdr>
            <w:top w:val="none" w:sz="0" w:space="0" w:color="auto"/>
            <w:left w:val="none" w:sz="0" w:space="0" w:color="auto"/>
            <w:bottom w:val="none" w:sz="0" w:space="0" w:color="auto"/>
            <w:right w:val="none" w:sz="0" w:space="0" w:color="auto"/>
          </w:divBdr>
        </w:div>
        <w:div w:id="1919558691">
          <w:marLeft w:val="480"/>
          <w:marRight w:val="0"/>
          <w:marTop w:val="0"/>
          <w:marBottom w:val="0"/>
          <w:divBdr>
            <w:top w:val="none" w:sz="0" w:space="0" w:color="auto"/>
            <w:left w:val="none" w:sz="0" w:space="0" w:color="auto"/>
            <w:bottom w:val="none" w:sz="0" w:space="0" w:color="auto"/>
            <w:right w:val="none" w:sz="0" w:space="0" w:color="auto"/>
          </w:divBdr>
        </w:div>
        <w:div w:id="717776011">
          <w:marLeft w:val="480"/>
          <w:marRight w:val="0"/>
          <w:marTop w:val="0"/>
          <w:marBottom w:val="0"/>
          <w:divBdr>
            <w:top w:val="none" w:sz="0" w:space="0" w:color="auto"/>
            <w:left w:val="none" w:sz="0" w:space="0" w:color="auto"/>
            <w:bottom w:val="none" w:sz="0" w:space="0" w:color="auto"/>
            <w:right w:val="none" w:sz="0" w:space="0" w:color="auto"/>
          </w:divBdr>
        </w:div>
        <w:div w:id="691491523">
          <w:marLeft w:val="480"/>
          <w:marRight w:val="0"/>
          <w:marTop w:val="0"/>
          <w:marBottom w:val="0"/>
          <w:divBdr>
            <w:top w:val="none" w:sz="0" w:space="0" w:color="auto"/>
            <w:left w:val="none" w:sz="0" w:space="0" w:color="auto"/>
            <w:bottom w:val="none" w:sz="0" w:space="0" w:color="auto"/>
            <w:right w:val="none" w:sz="0" w:space="0" w:color="auto"/>
          </w:divBdr>
        </w:div>
        <w:div w:id="1680237667">
          <w:marLeft w:val="480"/>
          <w:marRight w:val="0"/>
          <w:marTop w:val="0"/>
          <w:marBottom w:val="0"/>
          <w:divBdr>
            <w:top w:val="none" w:sz="0" w:space="0" w:color="auto"/>
            <w:left w:val="none" w:sz="0" w:space="0" w:color="auto"/>
            <w:bottom w:val="none" w:sz="0" w:space="0" w:color="auto"/>
            <w:right w:val="none" w:sz="0" w:space="0" w:color="auto"/>
          </w:divBdr>
        </w:div>
        <w:div w:id="819544584">
          <w:marLeft w:val="480"/>
          <w:marRight w:val="0"/>
          <w:marTop w:val="0"/>
          <w:marBottom w:val="0"/>
          <w:divBdr>
            <w:top w:val="none" w:sz="0" w:space="0" w:color="auto"/>
            <w:left w:val="none" w:sz="0" w:space="0" w:color="auto"/>
            <w:bottom w:val="none" w:sz="0" w:space="0" w:color="auto"/>
            <w:right w:val="none" w:sz="0" w:space="0" w:color="auto"/>
          </w:divBdr>
        </w:div>
        <w:div w:id="1194994998">
          <w:marLeft w:val="480"/>
          <w:marRight w:val="0"/>
          <w:marTop w:val="0"/>
          <w:marBottom w:val="0"/>
          <w:divBdr>
            <w:top w:val="none" w:sz="0" w:space="0" w:color="auto"/>
            <w:left w:val="none" w:sz="0" w:space="0" w:color="auto"/>
            <w:bottom w:val="none" w:sz="0" w:space="0" w:color="auto"/>
            <w:right w:val="none" w:sz="0" w:space="0" w:color="auto"/>
          </w:divBdr>
        </w:div>
        <w:div w:id="1313674378">
          <w:marLeft w:val="480"/>
          <w:marRight w:val="0"/>
          <w:marTop w:val="0"/>
          <w:marBottom w:val="0"/>
          <w:divBdr>
            <w:top w:val="none" w:sz="0" w:space="0" w:color="auto"/>
            <w:left w:val="none" w:sz="0" w:space="0" w:color="auto"/>
            <w:bottom w:val="none" w:sz="0" w:space="0" w:color="auto"/>
            <w:right w:val="none" w:sz="0" w:space="0" w:color="auto"/>
          </w:divBdr>
        </w:div>
        <w:div w:id="1889952569">
          <w:marLeft w:val="480"/>
          <w:marRight w:val="0"/>
          <w:marTop w:val="0"/>
          <w:marBottom w:val="0"/>
          <w:divBdr>
            <w:top w:val="none" w:sz="0" w:space="0" w:color="auto"/>
            <w:left w:val="none" w:sz="0" w:space="0" w:color="auto"/>
            <w:bottom w:val="none" w:sz="0" w:space="0" w:color="auto"/>
            <w:right w:val="none" w:sz="0" w:space="0" w:color="auto"/>
          </w:divBdr>
        </w:div>
        <w:div w:id="2071616591">
          <w:marLeft w:val="480"/>
          <w:marRight w:val="0"/>
          <w:marTop w:val="0"/>
          <w:marBottom w:val="0"/>
          <w:divBdr>
            <w:top w:val="none" w:sz="0" w:space="0" w:color="auto"/>
            <w:left w:val="none" w:sz="0" w:space="0" w:color="auto"/>
            <w:bottom w:val="none" w:sz="0" w:space="0" w:color="auto"/>
            <w:right w:val="none" w:sz="0" w:space="0" w:color="auto"/>
          </w:divBdr>
        </w:div>
        <w:div w:id="1688170190">
          <w:marLeft w:val="480"/>
          <w:marRight w:val="0"/>
          <w:marTop w:val="0"/>
          <w:marBottom w:val="0"/>
          <w:divBdr>
            <w:top w:val="none" w:sz="0" w:space="0" w:color="auto"/>
            <w:left w:val="none" w:sz="0" w:space="0" w:color="auto"/>
            <w:bottom w:val="none" w:sz="0" w:space="0" w:color="auto"/>
            <w:right w:val="none" w:sz="0" w:space="0" w:color="auto"/>
          </w:divBdr>
        </w:div>
        <w:div w:id="2046247613">
          <w:marLeft w:val="480"/>
          <w:marRight w:val="0"/>
          <w:marTop w:val="0"/>
          <w:marBottom w:val="0"/>
          <w:divBdr>
            <w:top w:val="none" w:sz="0" w:space="0" w:color="auto"/>
            <w:left w:val="none" w:sz="0" w:space="0" w:color="auto"/>
            <w:bottom w:val="none" w:sz="0" w:space="0" w:color="auto"/>
            <w:right w:val="none" w:sz="0" w:space="0" w:color="auto"/>
          </w:divBdr>
        </w:div>
        <w:div w:id="1359546143">
          <w:marLeft w:val="480"/>
          <w:marRight w:val="0"/>
          <w:marTop w:val="0"/>
          <w:marBottom w:val="0"/>
          <w:divBdr>
            <w:top w:val="none" w:sz="0" w:space="0" w:color="auto"/>
            <w:left w:val="none" w:sz="0" w:space="0" w:color="auto"/>
            <w:bottom w:val="none" w:sz="0" w:space="0" w:color="auto"/>
            <w:right w:val="none" w:sz="0" w:space="0" w:color="auto"/>
          </w:divBdr>
        </w:div>
        <w:div w:id="1248074642">
          <w:marLeft w:val="480"/>
          <w:marRight w:val="0"/>
          <w:marTop w:val="0"/>
          <w:marBottom w:val="0"/>
          <w:divBdr>
            <w:top w:val="none" w:sz="0" w:space="0" w:color="auto"/>
            <w:left w:val="none" w:sz="0" w:space="0" w:color="auto"/>
            <w:bottom w:val="none" w:sz="0" w:space="0" w:color="auto"/>
            <w:right w:val="none" w:sz="0" w:space="0" w:color="auto"/>
          </w:divBdr>
        </w:div>
        <w:div w:id="674572133">
          <w:marLeft w:val="480"/>
          <w:marRight w:val="0"/>
          <w:marTop w:val="0"/>
          <w:marBottom w:val="0"/>
          <w:divBdr>
            <w:top w:val="none" w:sz="0" w:space="0" w:color="auto"/>
            <w:left w:val="none" w:sz="0" w:space="0" w:color="auto"/>
            <w:bottom w:val="none" w:sz="0" w:space="0" w:color="auto"/>
            <w:right w:val="none" w:sz="0" w:space="0" w:color="auto"/>
          </w:divBdr>
        </w:div>
        <w:div w:id="2035181234">
          <w:marLeft w:val="480"/>
          <w:marRight w:val="0"/>
          <w:marTop w:val="0"/>
          <w:marBottom w:val="0"/>
          <w:divBdr>
            <w:top w:val="none" w:sz="0" w:space="0" w:color="auto"/>
            <w:left w:val="none" w:sz="0" w:space="0" w:color="auto"/>
            <w:bottom w:val="none" w:sz="0" w:space="0" w:color="auto"/>
            <w:right w:val="none" w:sz="0" w:space="0" w:color="auto"/>
          </w:divBdr>
        </w:div>
        <w:div w:id="1241020937">
          <w:marLeft w:val="480"/>
          <w:marRight w:val="0"/>
          <w:marTop w:val="0"/>
          <w:marBottom w:val="0"/>
          <w:divBdr>
            <w:top w:val="none" w:sz="0" w:space="0" w:color="auto"/>
            <w:left w:val="none" w:sz="0" w:space="0" w:color="auto"/>
            <w:bottom w:val="none" w:sz="0" w:space="0" w:color="auto"/>
            <w:right w:val="none" w:sz="0" w:space="0" w:color="auto"/>
          </w:divBdr>
        </w:div>
        <w:div w:id="664479670">
          <w:marLeft w:val="480"/>
          <w:marRight w:val="0"/>
          <w:marTop w:val="0"/>
          <w:marBottom w:val="0"/>
          <w:divBdr>
            <w:top w:val="none" w:sz="0" w:space="0" w:color="auto"/>
            <w:left w:val="none" w:sz="0" w:space="0" w:color="auto"/>
            <w:bottom w:val="none" w:sz="0" w:space="0" w:color="auto"/>
            <w:right w:val="none" w:sz="0" w:space="0" w:color="auto"/>
          </w:divBdr>
        </w:div>
        <w:div w:id="69039261">
          <w:marLeft w:val="480"/>
          <w:marRight w:val="0"/>
          <w:marTop w:val="0"/>
          <w:marBottom w:val="0"/>
          <w:divBdr>
            <w:top w:val="none" w:sz="0" w:space="0" w:color="auto"/>
            <w:left w:val="none" w:sz="0" w:space="0" w:color="auto"/>
            <w:bottom w:val="none" w:sz="0" w:space="0" w:color="auto"/>
            <w:right w:val="none" w:sz="0" w:space="0" w:color="auto"/>
          </w:divBdr>
        </w:div>
        <w:div w:id="294067972">
          <w:marLeft w:val="480"/>
          <w:marRight w:val="0"/>
          <w:marTop w:val="0"/>
          <w:marBottom w:val="0"/>
          <w:divBdr>
            <w:top w:val="none" w:sz="0" w:space="0" w:color="auto"/>
            <w:left w:val="none" w:sz="0" w:space="0" w:color="auto"/>
            <w:bottom w:val="none" w:sz="0" w:space="0" w:color="auto"/>
            <w:right w:val="none" w:sz="0" w:space="0" w:color="auto"/>
          </w:divBdr>
        </w:div>
      </w:divsChild>
    </w:div>
    <w:div w:id="1554344405">
      <w:bodyDiv w:val="1"/>
      <w:marLeft w:val="0"/>
      <w:marRight w:val="0"/>
      <w:marTop w:val="0"/>
      <w:marBottom w:val="0"/>
      <w:divBdr>
        <w:top w:val="none" w:sz="0" w:space="0" w:color="auto"/>
        <w:left w:val="none" w:sz="0" w:space="0" w:color="auto"/>
        <w:bottom w:val="none" w:sz="0" w:space="0" w:color="auto"/>
        <w:right w:val="none" w:sz="0" w:space="0" w:color="auto"/>
      </w:divBdr>
    </w:div>
    <w:div w:id="1556231550">
      <w:bodyDiv w:val="1"/>
      <w:marLeft w:val="0"/>
      <w:marRight w:val="0"/>
      <w:marTop w:val="0"/>
      <w:marBottom w:val="0"/>
      <w:divBdr>
        <w:top w:val="none" w:sz="0" w:space="0" w:color="auto"/>
        <w:left w:val="none" w:sz="0" w:space="0" w:color="auto"/>
        <w:bottom w:val="none" w:sz="0" w:space="0" w:color="auto"/>
        <w:right w:val="none" w:sz="0" w:space="0" w:color="auto"/>
      </w:divBdr>
    </w:div>
    <w:div w:id="1556241088">
      <w:bodyDiv w:val="1"/>
      <w:marLeft w:val="0"/>
      <w:marRight w:val="0"/>
      <w:marTop w:val="0"/>
      <w:marBottom w:val="0"/>
      <w:divBdr>
        <w:top w:val="none" w:sz="0" w:space="0" w:color="auto"/>
        <w:left w:val="none" w:sz="0" w:space="0" w:color="auto"/>
        <w:bottom w:val="none" w:sz="0" w:space="0" w:color="auto"/>
        <w:right w:val="none" w:sz="0" w:space="0" w:color="auto"/>
      </w:divBdr>
    </w:div>
    <w:div w:id="1556307921">
      <w:bodyDiv w:val="1"/>
      <w:marLeft w:val="0"/>
      <w:marRight w:val="0"/>
      <w:marTop w:val="0"/>
      <w:marBottom w:val="0"/>
      <w:divBdr>
        <w:top w:val="none" w:sz="0" w:space="0" w:color="auto"/>
        <w:left w:val="none" w:sz="0" w:space="0" w:color="auto"/>
        <w:bottom w:val="none" w:sz="0" w:space="0" w:color="auto"/>
        <w:right w:val="none" w:sz="0" w:space="0" w:color="auto"/>
      </w:divBdr>
    </w:div>
    <w:div w:id="1558587590">
      <w:bodyDiv w:val="1"/>
      <w:marLeft w:val="0"/>
      <w:marRight w:val="0"/>
      <w:marTop w:val="0"/>
      <w:marBottom w:val="0"/>
      <w:divBdr>
        <w:top w:val="none" w:sz="0" w:space="0" w:color="auto"/>
        <w:left w:val="none" w:sz="0" w:space="0" w:color="auto"/>
        <w:bottom w:val="none" w:sz="0" w:space="0" w:color="auto"/>
        <w:right w:val="none" w:sz="0" w:space="0" w:color="auto"/>
      </w:divBdr>
      <w:divsChild>
        <w:div w:id="1675768563">
          <w:marLeft w:val="480"/>
          <w:marRight w:val="0"/>
          <w:marTop w:val="0"/>
          <w:marBottom w:val="0"/>
          <w:divBdr>
            <w:top w:val="none" w:sz="0" w:space="0" w:color="auto"/>
            <w:left w:val="none" w:sz="0" w:space="0" w:color="auto"/>
            <w:bottom w:val="none" w:sz="0" w:space="0" w:color="auto"/>
            <w:right w:val="none" w:sz="0" w:space="0" w:color="auto"/>
          </w:divBdr>
        </w:div>
        <w:div w:id="712736261">
          <w:marLeft w:val="480"/>
          <w:marRight w:val="0"/>
          <w:marTop w:val="0"/>
          <w:marBottom w:val="0"/>
          <w:divBdr>
            <w:top w:val="none" w:sz="0" w:space="0" w:color="auto"/>
            <w:left w:val="none" w:sz="0" w:space="0" w:color="auto"/>
            <w:bottom w:val="none" w:sz="0" w:space="0" w:color="auto"/>
            <w:right w:val="none" w:sz="0" w:space="0" w:color="auto"/>
          </w:divBdr>
        </w:div>
        <w:div w:id="1153524205">
          <w:marLeft w:val="480"/>
          <w:marRight w:val="0"/>
          <w:marTop w:val="0"/>
          <w:marBottom w:val="0"/>
          <w:divBdr>
            <w:top w:val="none" w:sz="0" w:space="0" w:color="auto"/>
            <w:left w:val="none" w:sz="0" w:space="0" w:color="auto"/>
            <w:bottom w:val="none" w:sz="0" w:space="0" w:color="auto"/>
            <w:right w:val="none" w:sz="0" w:space="0" w:color="auto"/>
          </w:divBdr>
        </w:div>
        <w:div w:id="1883783560">
          <w:marLeft w:val="480"/>
          <w:marRight w:val="0"/>
          <w:marTop w:val="0"/>
          <w:marBottom w:val="0"/>
          <w:divBdr>
            <w:top w:val="none" w:sz="0" w:space="0" w:color="auto"/>
            <w:left w:val="none" w:sz="0" w:space="0" w:color="auto"/>
            <w:bottom w:val="none" w:sz="0" w:space="0" w:color="auto"/>
            <w:right w:val="none" w:sz="0" w:space="0" w:color="auto"/>
          </w:divBdr>
        </w:div>
        <w:div w:id="403769284">
          <w:marLeft w:val="480"/>
          <w:marRight w:val="0"/>
          <w:marTop w:val="0"/>
          <w:marBottom w:val="0"/>
          <w:divBdr>
            <w:top w:val="none" w:sz="0" w:space="0" w:color="auto"/>
            <w:left w:val="none" w:sz="0" w:space="0" w:color="auto"/>
            <w:bottom w:val="none" w:sz="0" w:space="0" w:color="auto"/>
            <w:right w:val="none" w:sz="0" w:space="0" w:color="auto"/>
          </w:divBdr>
        </w:div>
        <w:div w:id="83844473">
          <w:marLeft w:val="480"/>
          <w:marRight w:val="0"/>
          <w:marTop w:val="0"/>
          <w:marBottom w:val="0"/>
          <w:divBdr>
            <w:top w:val="none" w:sz="0" w:space="0" w:color="auto"/>
            <w:left w:val="none" w:sz="0" w:space="0" w:color="auto"/>
            <w:bottom w:val="none" w:sz="0" w:space="0" w:color="auto"/>
            <w:right w:val="none" w:sz="0" w:space="0" w:color="auto"/>
          </w:divBdr>
        </w:div>
        <w:div w:id="74086951">
          <w:marLeft w:val="480"/>
          <w:marRight w:val="0"/>
          <w:marTop w:val="0"/>
          <w:marBottom w:val="0"/>
          <w:divBdr>
            <w:top w:val="none" w:sz="0" w:space="0" w:color="auto"/>
            <w:left w:val="none" w:sz="0" w:space="0" w:color="auto"/>
            <w:bottom w:val="none" w:sz="0" w:space="0" w:color="auto"/>
            <w:right w:val="none" w:sz="0" w:space="0" w:color="auto"/>
          </w:divBdr>
        </w:div>
        <w:div w:id="1600331522">
          <w:marLeft w:val="480"/>
          <w:marRight w:val="0"/>
          <w:marTop w:val="0"/>
          <w:marBottom w:val="0"/>
          <w:divBdr>
            <w:top w:val="none" w:sz="0" w:space="0" w:color="auto"/>
            <w:left w:val="none" w:sz="0" w:space="0" w:color="auto"/>
            <w:bottom w:val="none" w:sz="0" w:space="0" w:color="auto"/>
            <w:right w:val="none" w:sz="0" w:space="0" w:color="auto"/>
          </w:divBdr>
        </w:div>
        <w:div w:id="869689734">
          <w:marLeft w:val="480"/>
          <w:marRight w:val="0"/>
          <w:marTop w:val="0"/>
          <w:marBottom w:val="0"/>
          <w:divBdr>
            <w:top w:val="none" w:sz="0" w:space="0" w:color="auto"/>
            <w:left w:val="none" w:sz="0" w:space="0" w:color="auto"/>
            <w:bottom w:val="none" w:sz="0" w:space="0" w:color="auto"/>
            <w:right w:val="none" w:sz="0" w:space="0" w:color="auto"/>
          </w:divBdr>
        </w:div>
        <w:div w:id="1895968583">
          <w:marLeft w:val="480"/>
          <w:marRight w:val="0"/>
          <w:marTop w:val="0"/>
          <w:marBottom w:val="0"/>
          <w:divBdr>
            <w:top w:val="none" w:sz="0" w:space="0" w:color="auto"/>
            <w:left w:val="none" w:sz="0" w:space="0" w:color="auto"/>
            <w:bottom w:val="none" w:sz="0" w:space="0" w:color="auto"/>
            <w:right w:val="none" w:sz="0" w:space="0" w:color="auto"/>
          </w:divBdr>
        </w:div>
        <w:div w:id="971404555">
          <w:marLeft w:val="480"/>
          <w:marRight w:val="0"/>
          <w:marTop w:val="0"/>
          <w:marBottom w:val="0"/>
          <w:divBdr>
            <w:top w:val="none" w:sz="0" w:space="0" w:color="auto"/>
            <w:left w:val="none" w:sz="0" w:space="0" w:color="auto"/>
            <w:bottom w:val="none" w:sz="0" w:space="0" w:color="auto"/>
            <w:right w:val="none" w:sz="0" w:space="0" w:color="auto"/>
          </w:divBdr>
        </w:div>
        <w:div w:id="1378240067">
          <w:marLeft w:val="480"/>
          <w:marRight w:val="0"/>
          <w:marTop w:val="0"/>
          <w:marBottom w:val="0"/>
          <w:divBdr>
            <w:top w:val="none" w:sz="0" w:space="0" w:color="auto"/>
            <w:left w:val="none" w:sz="0" w:space="0" w:color="auto"/>
            <w:bottom w:val="none" w:sz="0" w:space="0" w:color="auto"/>
            <w:right w:val="none" w:sz="0" w:space="0" w:color="auto"/>
          </w:divBdr>
        </w:div>
        <w:div w:id="439641705">
          <w:marLeft w:val="480"/>
          <w:marRight w:val="0"/>
          <w:marTop w:val="0"/>
          <w:marBottom w:val="0"/>
          <w:divBdr>
            <w:top w:val="none" w:sz="0" w:space="0" w:color="auto"/>
            <w:left w:val="none" w:sz="0" w:space="0" w:color="auto"/>
            <w:bottom w:val="none" w:sz="0" w:space="0" w:color="auto"/>
            <w:right w:val="none" w:sz="0" w:space="0" w:color="auto"/>
          </w:divBdr>
        </w:div>
        <w:div w:id="1827091812">
          <w:marLeft w:val="480"/>
          <w:marRight w:val="0"/>
          <w:marTop w:val="0"/>
          <w:marBottom w:val="0"/>
          <w:divBdr>
            <w:top w:val="none" w:sz="0" w:space="0" w:color="auto"/>
            <w:left w:val="none" w:sz="0" w:space="0" w:color="auto"/>
            <w:bottom w:val="none" w:sz="0" w:space="0" w:color="auto"/>
            <w:right w:val="none" w:sz="0" w:space="0" w:color="auto"/>
          </w:divBdr>
        </w:div>
        <w:div w:id="1129276278">
          <w:marLeft w:val="480"/>
          <w:marRight w:val="0"/>
          <w:marTop w:val="0"/>
          <w:marBottom w:val="0"/>
          <w:divBdr>
            <w:top w:val="none" w:sz="0" w:space="0" w:color="auto"/>
            <w:left w:val="none" w:sz="0" w:space="0" w:color="auto"/>
            <w:bottom w:val="none" w:sz="0" w:space="0" w:color="auto"/>
            <w:right w:val="none" w:sz="0" w:space="0" w:color="auto"/>
          </w:divBdr>
        </w:div>
        <w:div w:id="1204831311">
          <w:marLeft w:val="480"/>
          <w:marRight w:val="0"/>
          <w:marTop w:val="0"/>
          <w:marBottom w:val="0"/>
          <w:divBdr>
            <w:top w:val="none" w:sz="0" w:space="0" w:color="auto"/>
            <w:left w:val="none" w:sz="0" w:space="0" w:color="auto"/>
            <w:bottom w:val="none" w:sz="0" w:space="0" w:color="auto"/>
            <w:right w:val="none" w:sz="0" w:space="0" w:color="auto"/>
          </w:divBdr>
        </w:div>
        <w:div w:id="923106299">
          <w:marLeft w:val="480"/>
          <w:marRight w:val="0"/>
          <w:marTop w:val="0"/>
          <w:marBottom w:val="0"/>
          <w:divBdr>
            <w:top w:val="none" w:sz="0" w:space="0" w:color="auto"/>
            <w:left w:val="none" w:sz="0" w:space="0" w:color="auto"/>
            <w:bottom w:val="none" w:sz="0" w:space="0" w:color="auto"/>
            <w:right w:val="none" w:sz="0" w:space="0" w:color="auto"/>
          </w:divBdr>
        </w:div>
        <w:div w:id="2068406995">
          <w:marLeft w:val="480"/>
          <w:marRight w:val="0"/>
          <w:marTop w:val="0"/>
          <w:marBottom w:val="0"/>
          <w:divBdr>
            <w:top w:val="none" w:sz="0" w:space="0" w:color="auto"/>
            <w:left w:val="none" w:sz="0" w:space="0" w:color="auto"/>
            <w:bottom w:val="none" w:sz="0" w:space="0" w:color="auto"/>
            <w:right w:val="none" w:sz="0" w:space="0" w:color="auto"/>
          </w:divBdr>
        </w:div>
        <w:div w:id="1576818756">
          <w:marLeft w:val="480"/>
          <w:marRight w:val="0"/>
          <w:marTop w:val="0"/>
          <w:marBottom w:val="0"/>
          <w:divBdr>
            <w:top w:val="none" w:sz="0" w:space="0" w:color="auto"/>
            <w:left w:val="none" w:sz="0" w:space="0" w:color="auto"/>
            <w:bottom w:val="none" w:sz="0" w:space="0" w:color="auto"/>
            <w:right w:val="none" w:sz="0" w:space="0" w:color="auto"/>
          </w:divBdr>
        </w:div>
        <w:div w:id="1525092896">
          <w:marLeft w:val="480"/>
          <w:marRight w:val="0"/>
          <w:marTop w:val="0"/>
          <w:marBottom w:val="0"/>
          <w:divBdr>
            <w:top w:val="none" w:sz="0" w:space="0" w:color="auto"/>
            <w:left w:val="none" w:sz="0" w:space="0" w:color="auto"/>
            <w:bottom w:val="none" w:sz="0" w:space="0" w:color="auto"/>
            <w:right w:val="none" w:sz="0" w:space="0" w:color="auto"/>
          </w:divBdr>
        </w:div>
        <w:div w:id="1473979268">
          <w:marLeft w:val="480"/>
          <w:marRight w:val="0"/>
          <w:marTop w:val="0"/>
          <w:marBottom w:val="0"/>
          <w:divBdr>
            <w:top w:val="none" w:sz="0" w:space="0" w:color="auto"/>
            <w:left w:val="none" w:sz="0" w:space="0" w:color="auto"/>
            <w:bottom w:val="none" w:sz="0" w:space="0" w:color="auto"/>
            <w:right w:val="none" w:sz="0" w:space="0" w:color="auto"/>
          </w:divBdr>
        </w:div>
        <w:div w:id="327903850">
          <w:marLeft w:val="480"/>
          <w:marRight w:val="0"/>
          <w:marTop w:val="0"/>
          <w:marBottom w:val="0"/>
          <w:divBdr>
            <w:top w:val="none" w:sz="0" w:space="0" w:color="auto"/>
            <w:left w:val="none" w:sz="0" w:space="0" w:color="auto"/>
            <w:bottom w:val="none" w:sz="0" w:space="0" w:color="auto"/>
            <w:right w:val="none" w:sz="0" w:space="0" w:color="auto"/>
          </w:divBdr>
        </w:div>
        <w:div w:id="485052073">
          <w:marLeft w:val="480"/>
          <w:marRight w:val="0"/>
          <w:marTop w:val="0"/>
          <w:marBottom w:val="0"/>
          <w:divBdr>
            <w:top w:val="none" w:sz="0" w:space="0" w:color="auto"/>
            <w:left w:val="none" w:sz="0" w:space="0" w:color="auto"/>
            <w:bottom w:val="none" w:sz="0" w:space="0" w:color="auto"/>
            <w:right w:val="none" w:sz="0" w:space="0" w:color="auto"/>
          </w:divBdr>
        </w:div>
        <w:div w:id="1264722783">
          <w:marLeft w:val="480"/>
          <w:marRight w:val="0"/>
          <w:marTop w:val="0"/>
          <w:marBottom w:val="0"/>
          <w:divBdr>
            <w:top w:val="none" w:sz="0" w:space="0" w:color="auto"/>
            <w:left w:val="none" w:sz="0" w:space="0" w:color="auto"/>
            <w:bottom w:val="none" w:sz="0" w:space="0" w:color="auto"/>
            <w:right w:val="none" w:sz="0" w:space="0" w:color="auto"/>
          </w:divBdr>
        </w:div>
        <w:div w:id="140118988">
          <w:marLeft w:val="480"/>
          <w:marRight w:val="0"/>
          <w:marTop w:val="0"/>
          <w:marBottom w:val="0"/>
          <w:divBdr>
            <w:top w:val="none" w:sz="0" w:space="0" w:color="auto"/>
            <w:left w:val="none" w:sz="0" w:space="0" w:color="auto"/>
            <w:bottom w:val="none" w:sz="0" w:space="0" w:color="auto"/>
            <w:right w:val="none" w:sz="0" w:space="0" w:color="auto"/>
          </w:divBdr>
        </w:div>
        <w:div w:id="678586075">
          <w:marLeft w:val="480"/>
          <w:marRight w:val="0"/>
          <w:marTop w:val="0"/>
          <w:marBottom w:val="0"/>
          <w:divBdr>
            <w:top w:val="none" w:sz="0" w:space="0" w:color="auto"/>
            <w:left w:val="none" w:sz="0" w:space="0" w:color="auto"/>
            <w:bottom w:val="none" w:sz="0" w:space="0" w:color="auto"/>
            <w:right w:val="none" w:sz="0" w:space="0" w:color="auto"/>
          </w:divBdr>
        </w:div>
        <w:div w:id="36510748">
          <w:marLeft w:val="480"/>
          <w:marRight w:val="0"/>
          <w:marTop w:val="0"/>
          <w:marBottom w:val="0"/>
          <w:divBdr>
            <w:top w:val="none" w:sz="0" w:space="0" w:color="auto"/>
            <w:left w:val="none" w:sz="0" w:space="0" w:color="auto"/>
            <w:bottom w:val="none" w:sz="0" w:space="0" w:color="auto"/>
            <w:right w:val="none" w:sz="0" w:space="0" w:color="auto"/>
          </w:divBdr>
        </w:div>
        <w:div w:id="2013141273">
          <w:marLeft w:val="480"/>
          <w:marRight w:val="0"/>
          <w:marTop w:val="0"/>
          <w:marBottom w:val="0"/>
          <w:divBdr>
            <w:top w:val="none" w:sz="0" w:space="0" w:color="auto"/>
            <w:left w:val="none" w:sz="0" w:space="0" w:color="auto"/>
            <w:bottom w:val="none" w:sz="0" w:space="0" w:color="auto"/>
            <w:right w:val="none" w:sz="0" w:space="0" w:color="auto"/>
          </w:divBdr>
        </w:div>
        <w:div w:id="1772357709">
          <w:marLeft w:val="480"/>
          <w:marRight w:val="0"/>
          <w:marTop w:val="0"/>
          <w:marBottom w:val="0"/>
          <w:divBdr>
            <w:top w:val="none" w:sz="0" w:space="0" w:color="auto"/>
            <w:left w:val="none" w:sz="0" w:space="0" w:color="auto"/>
            <w:bottom w:val="none" w:sz="0" w:space="0" w:color="auto"/>
            <w:right w:val="none" w:sz="0" w:space="0" w:color="auto"/>
          </w:divBdr>
        </w:div>
        <w:div w:id="2039351611">
          <w:marLeft w:val="480"/>
          <w:marRight w:val="0"/>
          <w:marTop w:val="0"/>
          <w:marBottom w:val="0"/>
          <w:divBdr>
            <w:top w:val="none" w:sz="0" w:space="0" w:color="auto"/>
            <w:left w:val="none" w:sz="0" w:space="0" w:color="auto"/>
            <w:bottom w:val="none" w:sz="0" w:space="0" w:color="auto"/>
            <w:right w:val="none" w:sz="0" w:space="0" w:color="auto"/>
          </w:divBdr>
        </w:div>
        <w:div w:id="925847972">
          <w:marLeft w:val="480"/>
          <w:marRight w:val="0"/>
          <w:marTop w:val="0"/>
          <w:marBottom w:val="0"/>
          <w:divBdr>
            <w:top w:val="none" w:sz="0" w:space="0" w:color="auto"/>
            <w:left w:val="none" w:sz="0" w:space="0" w:color="auto"/>
            <w:bottom w:val="none" w:sz="0" w:space="0" w:color="auto"/>
            <w:right w:val="none" w:sz="0" w:space="0" w:color="auto"/>
          </w:divBdr>
        </w:div>
        <w:div w:id="677002898">
          <w:marLeft w:val="480"/>
          <w:marRight w:val="0"/>
          <w:marTop w:val="0"/>
          <w:marBottom w:val="0"/>
          <w:divBdr>
            <w:top w:val="none" w:sz="0" w:space="0" w:color="auto"/>
            <w:left w:val="none" w:sz="0" w:space="0" w:color="auto"/>
            <w:bottom w:val="none" w:sz="0" w:space="0" w:color="auto"/>
            <w:right w:val="none" w:sz="0" w:space="0" w:color="auto"/>
          </w:divBdr>
        </w:div>
        <w:div w:id="298458827">
          <w:marLeft w:val="480"/>
          <w:marRight w:val="0"/>
          <w:marTop w:val="0"/>
          <w:marBottom w:val="0"/>
          <w:divBdr>
            <w:top w:val="none" w:sz="0" w:space="0" w:color="auto"/>
            <w:left w:val="none" w:sz="0" w:space="0" w:color="auto"/>
            <w:bottom w:val="none" w:sz="0" w:space="0" w:color="auto"/>
            <w:right w:val="none" w:sz="0" w:space="0" w:color="auto"/>
          </w:divBdr>
        </w:div>
        <w:div w:id="1539972273">
          <w:marLeft w:val="480"/>
          <w:marRight w:val="0"/>
          <w:marTop w:val="0"/>
          <w:marBottom w:val="0"/>
          <w:divBdr>
            <w:top w:val="none" w:sz="0" w:space="0" w:color="auto"/>
            <w:left w:val="none" w:sz="0" w:space="0" w:color="auto"/>
            <w:bottom w:val="none" w:sz="0" w:space="0" w:color="auto"/>
            <w:right w:val="none" w:sz="0" w:space="0" w:color="auto"/>
          </w:divBdr>
        </w:div>
        <w:div w:id="1175614101">
          <w:marLeft w:val="480"/>
          <w:marRight w:val="0"/>
          <w:marTop w:val="0"/>
          <w:marBottom w:val="0"/>
          <w:divBdr>
            <w:top w:val="none" w:sz="0" w:space="0" w:color="auto"/>
            <w:left w:val="none" w:sz="0" w:space="0" w:color="auto"/>
            <w:bottom w:val="none" w:sz="0" w:space="0" w:color="auto"/>
            <w:right w:val="none" w:sz="0" w:space="0" w:color="auto"/>
          </w:divBdr>
        </w:div>
        <w:div w:id="1749688356">
          <w:marLeft w:val="480"/>
          <w:marRight w:val="0"/>
          <w:marTop w:val="0"/>
          <w:marBottom w:val="0"/>
          <w:divBdr>
            <w:top w:val="none" w:sz="0" w:space="0" w:color="auto"/>
            <w:left w:val="none" w:sz="0" w:space="0" w:color="auto"/>
            <w:bottom w:val="none" w:sz="0" w:space="0" w:color="auto"/>
            <w:right w:val="none" w:sz="0" w:space="0" w:color="auto"/>
          </w:divBdr>
        </w:div>
        <w:div w:id="213588667">
          <w:marLeft w:val="480"/>
          <w:marRight w:val="0"/>
          <w:marTop w:val="0"/>
          <w:marBottom w:val="0"/>
          <w:divBdr>
            <w:top w:val="none" w:sz="0" w:space="0" w:color="auto"/>
            <w:left w:val="none" w:sz="0" w:space="0" w:color="auto"/>
            <w:bottom w:val="none" w:sz="0" w:space="0" w:color="auto"/>
            <w:right w:val="none" w:sz="0" w:space="0" w:color="auto"/>
          </w:divBdr>
        </w:div>
        <w:div w:id="2107068392">
          <w:marLeft w:val="480"/>
          <w:marRight w:val="0"/>
          <w:marTop w:val="0"/>
          <w:marBottom w:val="0"/>
          <w:divBdr>
            <w:top w:val="none" w:sz="0" w:space="0" w:color="auto"/>
            <w:left w:val="none" w:sz="0" w:space="0" w:color="auto"/>
            <w:bottom w:val="none" w:sz="0" w:space="0" w:color="auto"/>
            <w:right w:val="none" w:sz="0" w:space="0" w:color="auto"/>
          </w:divBdr>
        </w:div>
        <w:div w:id="680545953">
          <w:marLeft w:val="480"/>
          <w:marRight w:val="0"/>
          <w:marTop w:val="0"/>
          <w:marBottom w:val="0"/>
          <w:divBdr>
            <w:top w:val="none" w:sz="0" w:space="0" w:color="auto"/>
            <w:left w:val="none" w:sz="0" w:space="0" w:color="auto"/>
            <w:bottom w:val="none" w:sz="0" w:space="0" w:color="auto"/>
            <w:right w:val="none" w:sz="0" w:space="0" w:color="auto"/>
          </w:divBdr>
        </w:div>
        <w:div w:id="407970502">
          <w:marLeft w:val="480"/>
          <w:marRight w:val="0"/>
          <w:marTop w:val="0"/>
          <w:marBottom w:val="0"/>
          <w:divBdr>
            <w:top w:val="none" w:sz="0" w:space="0" w:color="auto"/>
            <w:left w:val="none" w:sz="0" w:space="0" w:color="auto"/>
            <w:bottom w:val="none" w:sz="0" w:space="0" w:color="auto"/>
            <w:right w:val="none" w:sz="0" w:space="0" w:color="auto"/>
          </w:divBdr>
        </w:div>
        <w:div w:id="564948644">
          <w:marLeft w:val="480"/>
          <w:marRight w:val="0"/>
          <w:marTop w:val="0"/>
          <w:marBottom w:val="0"/>
          <w:divBdr>
            <w:top w:val="none" w:sz="0" w:space="0" w:color="auto"/>
            <w:left w:val="none" w:sz="0" w:space="0" w:color="auto"/>
            <w:bottom w:val="none" w:sz="0" w:space="0" w:color="auto"/>
            <w:right w:val="none" w:sz="0" w:space="0" w:color="auto"/>
          </w:divBdr>
        </w:div>
        <w:div w:id="702748325">
          <w:marLeft w:val="480"/>
          <w:marRight w:val="0"/>
          <w:marTop w:val="0"/>
          <w:marBottom w:val="0"/>
          <w:divBdr>
            <w:top w:val="none" w:sz="0" w:space="0" w:color="auto"/>
            <w:left w:val="none" w:sz="0" w:space="0" w:color="auto"/>
            <w:bottom w:val="none" w:sz="0" w:space="0" w:color="auto"/>
            <w:right w:val="none" w:sz="0" w:space="0" w:color="auto"/>
          </w:divBdr>
        </w:div>
        <w:div w:id="1461726004">
          <w:marLeft w:val="480"/>
          <w:marRight w:val="0"/>
          <w:marTop w:val="0"/>
          <w:marBottom w:val="0"/>
          <w:divBdr>
            <w:top w:val="none" w:sz="0" w:space="0" w:color="auto"/>
            <w:left w:val="none" w:sz="0" w:space="0" w:color="auto"/>
            <w:bottom w:val="none" w:sz="0" w:space="0" w:color="auto"/>
            <w:right w:val="none" w:sz="0" w:space="0" w:color="auto"/>
          </w:divBdr>
        </w:div>
        <w:div w:id="254366574">
          <w:marLeft w:val="480"/>
          <w:marRight w:val="0"/>
          <w:marTop w:val="0"/>
          <w:marBottom w:val="0"/>
          <w:divBdr>
            <w:top w:val="none" w:sz="0" w:space="0" w:color="auto"/>
            <w:left w:val="none" w:sz="0" w:space="0" w:color="auto"/>
            <w:bottom w:val="none" w:sz="0" w:space="0" w:color="auto"/>
            <w:right w:val="none" w:sz="0" w:space="0" w:color="auto"/>
          </w:divBdr>
        </w:div>
        <w:div w:id="1247959522">
          <w:marLeft w:val="480"/>
          <w:marRight w:val="0"/>
          <w:marTop w:val="0"/>
          <w:marBottom w:val="0"/>
          <w:divBdr>
            <w:top w:val="none" w:sz="0" w:space="0" w:color="auto"/>
            <w:left w:val="none" w:sz="0" w:space="0" w:color="auto"/>
            <w:bottom w:val="none" w:sz="0" w:space="0" w:color="auto"/>
            <w:right w:val="none" w:sz="0" w:space="0" w:color="auto"/>
          </w:divBdr>
        </w:div>
        <w:div w:id="1617256595">
          <w:marLeft w:val="480"/>
          <w:marRight w:val="0"/>
          <w:marTop w:val="0"/>
          <w:marBottom w:val="0"/>
          <w:divBdr>
            <w:top w:val="none" w:sz="0" w:space="0" w:color="auto"/>
            <w:left w:val="none" w:sz="0" w:space="0" w:color="auto"/>
            <w:bottom w:val="none" w:sz="0" w:space="0" w:color="auto"/>
            <w:right w:val="none" w:sz="0" w:space="0" w:color="auto"/>
          </w:divBdr>
        </w:div>
        <w:div w:id="94520028">
          <w:marLeft w:val="480"/>
          <w:marRight w:val="0"/>
          <w:marTop w:val="0"/>
          <w:marBottom w:val="0"/>
          <w:divBdr>
            <w:top w:val="none" w:sz="0" w:space="0" w:color="auto"/>
            <w:left w:val="none" w:sz="0" w:space="0" w:color="auto"/>
            <w:bottom w:val="none" w:sz="0" w:space="0" w:color="auto"/>
            <w:right w:val="none" w:sz="0" w:space="0" w:color="auto"/>
          </w:divBdr>
        </w:div>
        <w:div w:id="2081751963">
          <w:marLeft w:val="480"/>
          <w:marRight w:val="0"/>
          <w:marTop w:val="0"/>
          <w:marBottom w:val="0"/>
          <w:divBdr>
            <w:top w:val="none" w:sz="0" w:space="0" w:color="auto"/>
            <w:left w:val="none" w:sz="0" w:space="0" w:color="auto"/>
            <w:bottom w:val="none" w:sz="0" w:space="0" w:color="auto"/>
            <w:right w:val="none" w:sz="0" w:space="0" w:color="auto"/>
          </w:divBdr>
        </w:div>
        <w:div w:id="1638028203">
          <w:marLeft w:val="480"/>
          <w:marRight w:val="0"/>
          <w:marTop w:val="0"/>
          <w:marBottom w:val="0"/>
          <w:divBdr>
            <w:top w:val="none" w:sz="0" w:space="0" w:color="auto"/>
            <w:left w:val="none" w:sz="0" w:space="0" w:color="auto"/>
            <w:bottom w:val="none" w:sz="0" w:space="0" w:color="auto"/>
            <w:right w:val="none" w:sz="0" w:space="0" w:color="auto"/>
          </w:divBdr>
        </w:div>
        <w:div w:id="1532524728">
          <w:marLeft w:val="480"/>
          <w:marRight w:val="0"/>
          <w:marTop w:val="0"/>
          <w:marBottom w:val="0"/>
          <w:divBdr>
            <w:top w:val="none" w:sz="0" w:space="0" w:color="auto"/>
            <w:left w:val="none" w:sz="0" w:space="0" w:color="auto"/>
            <w:bottom w:val="none" w:sz="0" w:space="0" w:color="auto"/>
            <w:right w:val="none" w:sz="0" w:space="0" w:color="auto"/>
          </w:divBdr>
        </w:div>
        <w:div w:id="1186408821">
          <w:marLeft w:val="480"/>
          <w:marRight w:val="0"/>
          <w:marTop w:val="0"/>
          <w:marBottom w:val="0"/>
          <w:divBdr>
            <w:top w:val="none" w:sz="0" w:space="0" w:color="auto"/>
            <w:left w:val="none" w:sz="0" w:space="0" w:color="auto"/>
            <w:bottom w:val="none" w:sz="0" w:space="0" w:color="auto"/>
            <w:right w:val="none" w:sz="0" w:space="0" w:color="auto"/>
          </w:divBdr>
        </w:div>
        <w:div w:id="348140664">
          <w:marLeft w:val="480"/>
          <w:marRight w:val="0"/>
          <w:marTop w:val="0"/>
          <w:marBottom w:val="0"/>
          <w:divBdr>
            <w:top w:val="none" w:sz="0" w:space="0" w:color="auto"/>
            <w:left w:val="none" w:sz="0" w:space="0" w:color="auto"/>
            <w:bottom w:val="none" w:sz="0" w:space="0" w:color="auto"/>
            <w:right w:val="none" w:sz="0" w:space="0" w:color="auto"/>
          </w:divBdr>
        </w:div>
        <w:div w:id="2041856153">
          <w:marLeft w:val="480"/>
          <w:marRight w:val="0"/>
          <w:marTop w:val="0"/>
          <w:marBottom w:val="0"/>
          <w:divBdr>
            <w:top w:val="none" w:sz="0" w:space="0" w:color="auto"/>
            <w:left w:val="none" w:sz="0" w:space="0" w:color="auto"/>
            <w:bottom w:val="none" w:sz="0" w:space="0" w:color="auto"/>
            <w:right w:val="none" w:sz="0" w:space="0" w:color="auto"/>
          </w:divBdr>
        </w:div>
        <w:div w:id="1521776191">
          <w:marLeft w:val="480"/>
          <w:marRight w:val="0"/>
          <w:marTop w:val="0"/>
          <w:marBottom w:val="0"/>
          <w:divBdr>
            <w:top w:val="none" w:sz="0" w:space="0" w:color="auto"/>
            <w:left w:val="none" w:sz="0" w:space="0" w:color="auto"/>
            <w:bottom w:val="none" w:sz="0" w:space="0" w:color="auto"/>
            <w:right w:val="none" w:sz="0" w:space="0" w:color="auto"/>
          </w:divBdr>
        </w:div>
        <w:div w:id="1782263242">
          <w:marLeft w:val="480"/>
          <w:marRight w:val="0"/>
          <w:marTop w:val="0"/>
          <w:marBottom w:val="0"/>
          <w:divBdr>
            <w:top w:val="none" w:sz="0" w:space="0" w:color="auto"/>
            <w:left w:val="none" w:sz="0" w:space="0" w:color="auto"/>
            <w:bottom w:val="none" w:sz="0" w:space="0" w:color="auto"/>
            <w:right w:val="none" w:sz="0" w:space="0" w:color="auto"/>
          </w:divBdr>
        </w:div>
        <w:div w:id="1179347478">
          <w:marLeft w:val="480"/>
          <w:marRight w:val="0"/>
          <w:marTop w:val="0"/>
          <w:marBottom w:val="0"/>
          <w:divBdr>
            <w:top w:val="none" w:sz="0" w:space="0" w:color="auto"/>
            <w:left w:val="none" w:sz="0" w:space="0" w:color="auto"/>
            <w:bottom w:val="none" w:sz="0" w:space="0" w:color="auto"/>
            <w:right w:val="none" w:sz="0" w:space="0" w:color="auto"/>
          </w:divBdr>
        </w:div>
        <w:div w:id="1698655110">
          <w:marLeft w:val="480"/>
          <w:marRight w:val="0"/>
          <w:marTop w:val="0"/>
          <w:marBottom w:val="0"/>
          <w:divBdr>
            <w:top w:val="none" w:sz="0" w:space="0" w:color="auto"/>
            <w:left w:val="none" w:sz="0" w:space="0" w:color="auto"/>
            <w:bottom w:val="none" w:sz="0" w:space="0" w:color="auto"/>
            <w:right w:val="none" w:sz="0" w:space="0" w:color="auto"/>
          </w:divBdr>
        </w:div>
        <w:div w:id="767966361">
          <w:marLeft w:val="480"/>
          <w:marRight w:val="0"/>
          <w:marTop w:val="0"/>
          <w:marBottom w:val="0"/>
          <w:divBdr>
            <w:top w:val="none" w:sz="0" w:space="0" w:color="auto"/>
            <w:left w:val="none" w:sz="0" w:space="0" w:color="auto"/>
            <w:bottom w:val="none" w:sz="0" w:space="0" w:color="auto"/>
            <w:right w:val="none" w:sz="0" w:space="0" w:color="auto"/>
          </w:divBdr>
        </w:div>
      </w:divsChild>
    </w:div>
    <w:div w:id="1559130057">
      <w:bodyDiv w:val="1"/>
      <w:marLeft w:val="0"/>
      <w:marRight w:val="0"/>
      <w:marTop w:val="0"/>
      <w:marBottom w:val="0"/>
      <w:divBdr>
        <w:top w:val="none" w:sz="0" w:space="0" w:color="auto"/>
        <w:left w:val="none" w:sz="0" w:space="0" w:color="auto"/>
        <w:bottom w:val="none" w:sz="0" w:space="0" w:color="auto"/>
        <w:right w:val="none" w:sz="0" w:space="0" w:color="auto"/>
      </w:divBdr>
    </w:div>
    <w:div w:id="1559241283">
      <w:bodyDiv w:val="1"/>
      <w:marLeft w:val="0"/>
      <w:marRight w:val="0"/>
      <w:marTop w:val="0"/>
      <w:marBottom w:val="0"/>
      <w:divBdr>
        <w:top w:val="none" w:sz="0" w:space="0" w:color="auto"/>
        <w:left w:val="none" w:sz="0" w:space="0" w:color="auto"/>
        <w:bottom w:val="none" w:sz="0" w:space="0" w:color="auto"/>
        <w:right w:val="none" w:sz="0" w:space="0" w:color="auto"/>
      </w:divBdr>
    </w:div>
    <w:div w:id="1561985352">
      <w:bodyDiv w:val="1"/>
      <w:marLeft w:val="0"/>
      <w:marRight w:val="0"/>
      <w:marTop w:val="0"/>
      <w:marBottom w:val="0"/>
      <w:divBdr>
        <w:top w:val="none" w:sz="0" w:space="0" w:color="auto"/>
        <w:left w:val="none" w:sz="0" w:space="0" w:color="auto"/>
        <w:bottom w:val="none" w:sz="0" w:space="0" w:color="auto"/>
        <w:right w:val="none" w:sz="0" w:space="0" w:color="auto"/>
      </w:divBdr>
    </w:div>
    <w:div w:id="1562790717">
      <w:bodyDiv w:val="1"/>
      <w:marLeft w:val="0"/>
      <w:marRight w:val="0"/>
      <w:marTop w:val="0"/>
      <w:marBottom w:val="0"/>
      <w:divBdr>
        <w:top w:val="none" w:sz="0" w:space="0" w:color="auto"/>
        <w:left w:val="none" w:sz="0" w:space="0" w:color="auto"/>
        <w:bottom w:val="none" w:sz="0" w:space="0" w:color="auto"/>
        <w:right w:val="none" w:sz="0" w:space="0" w:color="auto"/>
      </w:divBdr>
    </w:div>
    <w:div w:id="1564101810">
      <w:bodyDiv w:val="1"/>
      <w:marLeft w:val="0"/>
      <w:marRight w:val="0"/>
      <w:marTop w:val="0"/>
      <w:marBottom w:val="0"/>
      <w:divBdr>
        <w:top w:val="none" w:sz="0" w:space="0" w:color="auto"/>
        <w:left w:val="none" w:sz="0" w:space="0" w:color="auto"/>
        <w:bottom w:val="none" w:sz="0" w:space="0" w:color="auto"/>
        <w:right w:val="none" w:sz="0" w:space="0" w:color="auto"/>
      </w:divBdr>
    </w:div>
    <w:div w:id="1565146263">
      <w:bodyDiv w:val="1"/>
      <w:marLeft w:val="0"/>
      <w:marRight w:val="0"/>
      <w:marTop w:val="0"/>
      <w:marBottom w:val="0"/>
      <w:divBdr>
        <w:top w:val="none" w:sz="0" w:space="0" w:color="auto"/>
        <w:left w:val="none" w:sz="0" w:space="0" w:color="auto"/>
        <w:bottom w:val="none" w:sz="0" w:space="0" w:color="auto"/>
        <w:right w:val="none" w:sz="0" w:space="0" w:color="auto"/>
      </w:divBdr>
    </w:div>
    <w:div w:id="1565405337">
      <w:bodyDiv w:val="1"/>
      <w:marLeft w:val="0"/>
      <w:marRight w:val="0"/>
      <w:marTop w:val="0"/>
      <w:marBottom w:val="0"/>
      <w:divBdr>
        <w:top w:val="none" w:sz="0" w:space="0" w:color="auto"/>
        <w:left w:val="none" w:sz="0" w:space="0" w:color="auto"/>
        <w:bottom w:val="none" w:sz="0" w:space="0" w:color="auto"/>
        <w:right w:val="none" w:sz="0" w:space="0" w:color="auto"/>
      </w:divBdr>
    </w:div>
    <w:div w:id="1566447616">
      <w:bodyDiv w:val="1"/>
      <w:marLeft w:val="0"/>
      <w:marRight w:val="0"/>
      <w:marTop w:val="0"/>
      <w:marBottom w:val="0"/>
      <w:divBdr>
        <w:top w:val="none" w:sz="0" w:space="0" w:color="auto"/>
        <w:left w:val="none" w:sz="0" w:space="0" w:color="auto"/>
        <w:bottom w:val="none" w:sz="0" w:space="0" w:color="auto"/>
        <w:right w:val="none" w:sz="0" w:space="0" w:color="auto"/>
      </w:divBdr>
    </w:div>
    <w:div w:id="1566647026">
      <w:bodyDiv w:val="1"/>
      <w:marLeft w:val="0"/>
      <w:marRight w:val="0"/>
      <w:marTop w:val="0"/>
      <w:marBottom w:val="0"/>
      <w:divBdr>
        <w:top w:val="none" w:sz="0" w:space="0" w:color="auto"/>
        <w:left w:val="none" w:sz="0" w:space="0" w:color="auto"/>
        <w:bottom w:val="none" w:sz="0" w:space="0" w:color="auto"/>
        <w:right w:val="none" w:sz="0" w:space="0" w:color="auto"/>
      </w:divBdr>
    </w:div>
    <w:div w:id="1567715851">
      <w:bodyDiv w:val="1"/>
      <w:marLeft w:val="0"/>
      <w:marRight w:val="0"/>
      <w:marTop w:val="0"/>
      <w:marBottom w:val="0"/>
      <w:divBdr>
        <w:top w:val="none" w:sz="0" w:space="0" w:color="auto"/>
        <w:left w:val="none" w:sz="0" w:space="0" w:color="auto"/>
        <w:bottom w:val="none" w:sz="0" w:space="0" w:color="auto"/>
        <w:right w:val="none" w:sz="0" w:space="0" w:color="auto"/>
      </w:divBdr>
    </w:div>
    <w:div w:id="1568220319">
      <w:bodyDiv w:val="1"/>
      <w:marLeft w:val="0"/>
      <w:marRight w:val="0"/>
      <w:marTop w:val="0"/>
      <w:marBottom w:val="0"/>
      <w:divBdr>
        <w:top w:val="none" w:sz="0" w:space="0" w:color="auto"/>
        <w:left w:val="none" w:sz="0" w:space="0" w:color="auto"/>
        <w:bottom w:val="none" w:sz="0" w:space="0" w:color="auto"/>
        <w:right w:val="none" w:sz="0" w:space="0" w:color="auto"/>
      </w:divBdr>
    </w:div>
    <w:div w:id="1569266010">
      <w:bodyDiv w:val="1"/>
      <w:marLeft w:val="0"/>
      <w:marRight w:val="0"/>
      <w:marTop w:val="0"/>
      <w:marBottom w:val="0"/>
      <w:divBdr>
        <w:top w:val="none" w:sz="0" w:space="0" w:color="auto"/>
        <w:left w:val="none" w:sz="0" w:space="0" w:color="auto"/>
        <w:bottom w:val="none" w:sz="0" w:space="0" w:color="auto"/>
        <w:right w:val="none" w:sz="0" w:space="0" w:color="auto"/>
      </w:divBdr>
    </w:div>
    <w:div w:id="1569535232">
      <w:bodyDiv w:val="1"/>
      <w:marLeft w:val="0"/>
      <w:marRight w:val="0"/>
      <w:marTop w:val="0"/>
      <w:marBottom w:val="0"/>
      <w:divBdr>
        <w:top w:val="none" w:sz="0" w:space="0" w:color="auto"/>
        <w:left w:val="none" w:sz="0" w:space="0" w:color="auto"/>
        <w:bottom w:val="none" w:sz="0" w:space="0" w:color="auto"/>
        <w:right w:val="none" w:sz="0" w:space="0" w:color="auto"/>
      </w:divBdr>
    </w:div>
    <w:div w:id="1570457999">
      <w:bodyDiv w:val="1"/>
      <w:marLeft w:val="0"/>
      <w:marRight w:val="0"/>
      <w:marTop w:val="0"/>
      <w:marBottom w:val="0"/>
      <w:divBdr>
        <w:top w:val="none" w:sz="0" w:space="0" w:color="auto"/>
        <w:left w:val="none" w:sz="0" w:space="0" w:color="auto"/>
        <w:bottom w:val="none" w:sz="0" w:space="0" w:color="auto"/>
        <w:right w:val="none" w:sz="0" w:space="0" w:color="auto"/>
      </w:divBdr>
    </w:div>
    <w:div w:id="1571424317">
      <w:bodyDiv w:val="1"/>
      <w:marLeft w:val="0"/>
      <w:marRight w:val="0"/>
      <w:marTop w:val="0"/>
      <w:marBottom w:val="0"/>
      <w:divBdr>
        <w:top w:val="none" w:sz="0" w:space="0" w:color="auto"/>
        <w:left w:val="none" w:sz="0" w:space="0" w:color="auto"/>
        <w:bottom w:val="none" w:sz="0" w:space="0" w:color="auto"/>
        <w:right w:val="none" w:sz="0" w:space="0" w:color="auto"/>
      </w:divBdr>
    </w:div>
    <w:div w:id="1571882697">
      <w:bodyDiv w:val="1"/>
      <w:marLeft w:val="0"/>
      <w:marRight w:val="0"/>
      <w:marTop w:val="0"/>
      <w:marBottom w:val="0"/>
      <w:divBdr>
        <w:top w:val="none" w:sz="0" w:space="0" w:color="auto"/>
        <w:left w:val="none" w:sz="0" w:space="0" w:color="auto"/>
        <w:bottom w:val="none" w:sz="0" w:space="0" w:color="auto"/>
        <w:right w:val="none" w:sz="0" w:space="0" w:color="auto"/>
      </w:divBdr>
    </w:div>
    <w:div w:id="1572305537">
      <w:bodyDiv w:val="1"/>
      <w:marLeft w:val="0"/>
      <w:marRight w:val="0"/>
      <w:marTop w:val="0"/>
      <w:marBottom w:val="0"/>
      <w:divBdr>
        <w:top w:val="none" w:sz="0" w:space="0" w:color="auto"/>
        <w:left w:val="none" w:sz="0" w:space="0" w:color="auto"/>
        <w:bottom w:val="none" w:sz="0" w:space="0" w:color="auto"/>
        <w:right w:val="none" w:sz="0" w:space="0" w:color="auto"/>
      </w:divBdr>
    </w:div>
    <w:div w:id="1572614380">
      <w:bodyDiv w:val="1"/>
      <w:marLeft w:val="0"/>
      <w:marRight w:val="0"/>
      <w:marTop w:val="0"/>
      <w:marBottom w:val="0"/>
      <w:divBdr>
        <w:top w:val="none" w:sz="0" w:space="0" w:color="auto"/>
        <w:left w:val="none" w:sz="0" w:space="0" w:color="auto"/>
        <w:bottom w:val="none" w:sz="0" w:space="0" w:color="auto"/>
        <w:right w:val="none" w:sz="0" w:space="0" w:color="auto"/>
      </w:divBdr>
    </w:div>
    <w:div w:id="1572886677">
      <w:bodyDiv w:val="1"/>
      <w:marLeft w:val="0"/>
      <w:marRight w:val="0"/>
      <w:marTop w:val="0"/>
      <w:marBottom w:val="0"/>
      <w:divBdr>
        <w:top w:val="none" w:sz="0" w:space="0" w:color="auto"/>
        <w:left w:val="none" w:sz="0" w:space="0" w:color="auto"/>
        <w:bottom w:val="none" w:sz="0" w:space="0" w:color="auto"/>
        <w:right w:val="none" w:sz="0" w:space="0" w:color="auto"/>
      </w:divBdr>
    </w:div>
    <w:div w:id="1574120014">
      <w:bodyDiv w:val="1"/>
      <w:marLeft w:val="0"/>
      <w:marRight w:val="0"/>
      <w:marTop w:val="0"/>
      <w:marBottom w:val="0"/>
      <w:divBdr>
        <w:top w:val="none" w:sz="0" w:space="0" w:color="auto"/>
        <w:left w:val="none" w:sz="0" w:space="0" w:color="auto"/>
        <w:bottom w:val="none" w:sz="0" w:space="0" w:color="auto"/>
        <w:right w:val="none" w:sz="0" w:space="0" w:color="auto"/>
      </w:divBdr>
    </w:div>
    <w:div w:id="1576159256">
      <w:bodyDiv w:val="1"/>
      <w:marLeft w:val="0"/>
      <w:marRight w:val="0"/>
      <w:marTop w:val="0"/>
      <w:marBottom w:val="0"/>
      <w:divBdr>
        <w:top w:val="none" w:sz="0" w:space="0" w:color="auto"/>
        <w:left w:val="none" w:sz="0" w:space="0" w:color="auto"/>
        <w:bottom w:val="none" w:sz="0" w:space="0" w:color="auto"/>
        <w:right w:val="none" w:sz="0" w:space="0" w:color="auto"/>
      </w:divBdr>
    </w:div>
    <w:div w:id="1577398111">
      <w:bodyDiv w:val="1"/>
      <w:marLeft w:val="0"/>
      <w:marRight w:val="0"/>
      <w:marTop w:val="0"/>
      <w:marBottom w:val="0"/>
      <w:divBdr>
        <w:top w:val="none" w:sz="0" w:space="0" w:color="auto"/>
        <w:left w:val="none" w:sz="0" w:space="0" w:color="auto"/>
        <w:bottom w:val="none" w:sz="0" w:space="0" w:color="auto"/>
        <w:right w:val="none" w:sz="0" w:space="0" w:color="auto"/>
      </w:divBdr>
    </w:div>
    <w:div w:id="1577982354">
      <w:bodyDiv w:val="1"/>
      <w:marLeft w:val="0"/>
      <w:marRight w:val="0"/>
      <w:marTop w:val="0"/>
      <w:marBottom w:val="0"/>
      <w:divBdr>
        <w:top w:val="none" w:sz="0" w:space="0" w:color="auto"/>
        <w:left w:val="none" w:sz="0" w:space="0" w:color="auto"/>
        <w:bottom w:val="none" w:sz="0" w:space="0" w:color="auto"/>
        <w:right w:val="none" w:sz="0" w:space="0" w:color="auto"/>
      </w:divBdr>
    </w:div>
    <w:div w:id="1580167561">
      <w:bodyDiv w:val="1"/>
      <w:marLeft w:val="0"/>
      <w:marRight w:val="0"/>
      <w:marTop w:val="0"/>
      <w:marBottom w:val="0"/>
      <w:divBdr>
        <w:top w:val="none" w:sz="0" w:space="0" w:color="auto"/>
        <w:left w:val="none" w:sz="0" w:space="0" w:color="auto"/>
        <w:bottom w:val="none" w:sz="0" w:space="0" w:color="auto"/>
        <w:right w:val="none" w:sz="0" w:space="0" w:color="auto"/>
      </w:divBdr>
    </w:div>
    <w:div w:id="1581253181">
      <w:bodyDiv w:val="1"/>
      <w:marLeft w:val="0"/>
      <w:marRight w:val="0"/>
      <w:marTop w:val="0"/>
      <w:marBottom w:val="0"/>
      <w:divBdr>
        <w:top w:val="none" w:sz="0" w:space="0" w:color="auto"/>
        <w:left w:val="none" w:sz="0" w:space="0" w:color="auto"/>
        <w:bottom w:val="none" w:sz="0" w:space="0" w:color="auto"/>
        <w:right w:val="none" w:sz="0" w:space="0" w:color="auto"/>
      </w:divBdr>
    </w:div>
    <w:div w:id="1581522144">
      <w:bodyDiv w:val="1"/>
      <w:marLeft w:val="0"/>
      <w:marRight w:val="0"/>
      <w:marTop w:val="0"/>
      <w:marBottom w:val="0"/>
      <w:divBdr>
        <w:top w:val="none" w:sz="0" w:space="0" w:color="auto"/>
        <w:left w:val="none" w:sz="0" w:space="0" w:color="auto"/>
        <w:bottom w:val="none" w:sz="0" w:space="0" w:color="auto"/>
        <w:right w:val="none" w:sz="0" w:space="0" w:color="auto"/>
      </w:divBdr>
    </w:div>
    <w:div w:id="1581676415">
      <w:bodyDiv w:val="1"/>
      <w:marLeft w:val="0"/>
      <w:marRight w:val="0"/>
      <w:marTop w:val="0"/>
      <w:marBottom w:val="0"/>
      <w:divBdr>
        <w:top w:val="none" w:sz="0" w:space="0" w:color="auto"/>
        <w:left w:val="none" w:sz="0" w:space="0" w:color="auto"/>
        <w:bottom w:val="none" w:sz="0" w:space="0" w:color="auto"/>
        <w:right w:val="none" w:sz="0" w:space="0" w:color="auto"/>
      </w:divBdr>
    </w:div>
    <w:div w:id="1582711738">
      <w:bodyDiv w:val="1"/>
      <w:marLeft w:val="0"/>
      <w:marRight w:val="0"/>
      <w:marTop w:val="0"/>
      <w:marBottom w:val="0"/>
      <w:divBdr>
        <w:top w:val="none" w:sz="0" w:space="0" w:color="auto"/>
        <w:left w:val="none" w:sz="0" w:space="0" w:color="auto"/>
        <w:bottom w:val="none" w:sz="0" w:space="0" w:color="auto"/>
        <w:right w:val="none" w:sz="0" w:space="0" w:color="auto"/>
      </w:divBdr>
    </w:div>
    <w:div w:id="1583291135">
      <w:bodyDiv w:val="1"/>
      <w:marLeft w:val="0"/>
      <w:marRight w:val="0"/>
      <w:marTop w:val="0"/>
      <w:marBottom w:val="0"/>
      <w:divBdr>
        <w:top w:val="none" w:sz="0" w:space="0" w:color="auto"/>
        <w:left w:val="none" w:sz="0" w:space="0" w:color="auto"/>
        <w:bottom w:val="none" w:sz="0" w:space="0" w:color="auto"/>
        <w:right w:val="none" w:sz="0" w:space="0" w:color="auto"/>
      </w:divBdr>
    </w:div>
    <w:div w:id="1584217129">
      <w:bodyDiv w:val="1"/>
      <w:marLeft w:val="0"/>
      <w:marRight w:val="0"/>
      <w:marTop w:val="0"/>
      <w:marBottom w:val="0"/>
      <w:divBdr>
        <w:top w:val="none" w:sz="0" w:space="0" w:color="auto"/>
        <w:left w:val="none" w:sz="0" w:space="0" w:color="auto"/>
        <w:bottom w:val="none" w:sz="0" w:space="0" w:color="auto"/>
        <w:right w:val="none" w:sz="0" w:space="0" w:color="auto"/>
      </w:divBdr>
    </w:div>
    <w:div w:id="1584219461">
      <w:bodyDiv w:val="1"/>
      <w:marLeft w:val="0"/>
      <w:marRight w:val="0"/>
      <w:marTop w:val="0"/>
      <w:marBottom w:val="0"/>
      <w:divBdr>
        <w:top w:val="none" w:sz="0" w:space="0" w:color="auto"/>
        <w:left w:val="none" w:sz="0" w:space="0" w:color="auto"/>
        <w:bottom w:val="none" w:sz="0" w:space="0" w:color="auto"/>
        <w:right w:val="none" w:sz="0" w:space="0" w:color="auto"/>
      </w:divBdr>
    </w:div>
    <w:div w:id="1585451442">
      <w:bodyDiv w:val="1"/>
      <w:marLeft w:val="0"/>
      <w:marRight w:val="0"/>
      <w:marTop w:val="0"/>
      <w:marBottom w:val="0"/>
      <w:divBdr>
        <w:top w:val="none" w:sz="0" w:space="0" w:color="auto"/>
        <w:left w:val="none" w:sz="0" w:space="0" w:color="auto"/>
        <w:bottom w:val="none" w:sz="0" w:space="0" w:color="auto"/>
        <w:right w:val="none" w:sz="0" w:space="0" w:color="auto"/>
      </w:divBdr>
    </w:div>
    <w:div w:id="1585525982">
      <w:bodyDiv w:val="1"/>
      <w:marLeft w:val="0"/>
      <w:marRight w:val="0"/>
      <w:marTop w:val="0"/>
      <w:marBottom w:val="0"/>
      <w:divBdr>
        <w:top w:val="none" w:sz="0" w:space="0" w:color="auto"/>
        <w:left w:val="none" w:sz="0" w:space="0" w:color="auto"/>
        <w:bottom w:val="none" w:sz="0" w:space="0" w:color="auto"/>
        <w:right w:val="none" w:sz="0" w:space="0" w:color="auto"/>
      </w:divBdr>
      <w:divsChild>
        <w:div w:id="220167946">
          <w:marLeft w:val="480"/>
          <w:marRight w:val="0"/>
          <w:marTop w:val="0"/>
          <w:marBottom w:val="0"/>
          <w:divBdr>
            <w:top w:val="none" w:sz="0" w:space="0" w:color="auto"/>
            <w:left w:val="none" w:sz="0" w:space="0" w:color="auto"/>
            <w:bottom w:val="none" w:sz="0" w:space="0" w:color="auto"/>
            <w:right w:val="none" w:sz="0" w:space="0" w:color="auto"/>
          </w:divBdr>
          <w:divsChild>
            <w:div w:id="1934434366">
              <w:marLeft w:val="0"/>
              <w:marRight w:val="0"/>
              <w:marTop w:val="0"/>
              <w:marBottom w:val="0"/>
              <w:divBdr>
                <w:top w:val="none" w:sz="0" w:space="0" w:color="auto"/>
                <w:left w:val="none" w:sz="0" w:space="0" w:color="auto"/>
                <w:bottom w:val="none" w:sz="0" w:space="0" w:color="auto"/>
                <w:right w:val="none" w:sz="0" w:space="0" w:color="auto"/>
              </w:divBdr>
              <w:divsChild>
                <w:div w:id="545798141">
                  <w:marLeft w:val="480"/>
                  <w:marRight w:val="0"/>
                  <w:marTop w:val="0"/>
                  <w:marBottom w:val="0"/>
                  <w:divBdr>
                    <w:top w:val="none" w:sz="0" w:space="0" w:color="auto"/>
                    <w:left w:val="none" w:sz="0" w:space="0" w:color="auto"/>
                    <w:bottom w:val="none" w:sz="0" w:space="0" w:color="auto"/>
                    <w:right w:val="none" w:sz="0" w:space="0" w:color="auto"/>
                  </w:divBdr>
                </w:div>
                <w:div w:id="269901194">
                  <w:marLeft w:val="480"/>
                  <w:marRight w:val="0"/>
                  <w:marTop w:val="0"/>
                  <w:marBottom w:val="0"/>
                  <w:divBdr>
                    <w:top w:val="none" w:sz="0" w:space="0" w:color="auto"/>
                    <w:left w:val="none" w:sz="0" w:space="0" w:color="auto"/>
                    <w:bottom w:val="none" w:sz="0" w:space="0" w:color="auto"/>
                    <w:right w:val="none" w:sz="0" w:space="0" w:color="auto"/>
                  </w:divBdr>
                </w:div>
                <w:div w:id="287202826">
                  <w:marLeft w:val="480"/>
                  <w:marRight w:val="0"/>
                  <w:marTop w:val="0"/>
                  <w:marBottom w:val="0"/>
                  <w:divBdr>
                    <w:top w:val="none" w:sz="0" w:space="0" w:color="auto"/>
                    <w:left w:val="none" w:sz="0" w:space="0" w:color="auto"/>
                    <w:bottom w:val="none" w:sz="0" w:space="0" w:color="auto"/>
                    <w:right w:val="none" w:sz="0" w:space="0" w:color="auto"/>
                  </w:divBdr>
                </w:div>
                <w:div w:id="1420322847">
                  <w:marLeft w:val="480"/>
                  <w:marRight w:val="0"/>
                  <w:marTop w:val="0"/>
                  <w:marBottom w:val="0"/>
                  <w:divBdr>
                    <w:top w:val="none" w:sz="0" w:space="0" w:color="auto"/>
                    <w:left w:val="none" w:sz="0" w:space="0" w:color="auto"/>
                    <w:bottom w:val="none" w:sz="0" w:space="0" w:color="auto"/>
                    <w:right w:val="none" w:sz="0" w:space="0" w:color="auto"/>
                  </w:divBdr>
                </w:div>
                <w:div w:id="34744118">
                  <w:marLeft w:val="480"/>
                  <w:marRight w:val="0"/>
                  <w:marTop w:val="0"/>
                  <w:marBottom w:val="0"/>
                  <w:divBdr>
                    <w:top w:val="none" w:sz="0" w:space="0" w:color="auto"/>
                    <w:left w:val="none" w:sz="0" w:space="0" w:color="auto"/>
                    <w:bottom w:val="none" w:sz="0" w:space="0" w:color="auto"/>
                    <w:right w:val="none" w:sz="0" w:space="0" w:color="auto"/>
                  </w:divBdr>
                </w:div>
                <w:div w:id="1301616962">
                  <w:marLeft w:val="480"/>
                  <w:marRight w:val="0"/>
                  <w:marTop w:val="0"/>
                  <w:marBottom w:val="0"/>
                  <w:divBdr>
                    <w:top w:val="none" w:sz="0" w:space="0" w:color="auto"/>
                    <w:left w:val="none" w:sz="0" w:space="0" w:color="auto"/>
                    <w:bottom w:val="none" w:sz="0" w:space="0" w:color="auto"/>
                    <w:right w:val="none" w:sz="0" w:space="0" w:color="auto"/>
                  </w:divBdr>
                </w:div>
                <w:div w:id="428307241">
                  <w:marLeft w:val="480"/>
                  <w:marRight w:val="0"/>
                  <w:marTop w:val="0"/>
                  <w:marBottom w:val="0"/>
                  <w:divBdr>
                    <w:top w:val="none" w:sz="0" w:space="0" w:color="auto"/>
                    <w:left w:val="none" w:sz="0" w:space="0" w:color="auto"/>
                    <w:bottom w:val="none" w:sz="0" w:space="0" w:color="auto"/>
                    <w:right w:val="none" w:sz="0" w:space="0" w:color="auto"/>
                  </w:divBdr>
                </w:div>
                <w:div w:id="67311564">
                  <w:marLeft w:val="480"/>
                  <w:marRight w:val="0"/>
                  <w:marTop w:val="0"/>
                  <w:marBottom w:val="0"/>
                  <w:divBdr>
                    <w:top w:val="none" w:sz="0" w:space="0" w:color="auto"/>
                    <w:left w:val="none" w:sz="0" w:space="0" w:color="auto"/>
                    <w:bottom w:val="none" w:sz="0" w:space="0" w:color="auto"/>
                    <w:right w:val="none" w:sz="0" w:space="0" w:color="auto"/>
                  </w:divBdr>
                </w:div>
                <w:div w:id="1953971646">
                  <w:marLeft w:val="480"/>
                  <w:marRight w:val="0"/>
                  <w:marTop w:val="0"/>
                  <w:marBottom w:val="0"/>
                  <w:divBdr>
                    <w:top w:val="none" w:sz="0" w:space="0" w:color="auto"/>
                    <w:left w:val="none" w:sz="0" w:space="0" w:color="auto"/>
                    <w:bottom w:val="none" w:sz="0" w:space="0" w:color="auto"/>
                    <w:right w:val="none" w:sz="0" w:space="0" w:color="auto"/>
                  </w:divBdr>
                </w:div>
                <w:div w:id="1243956316">
                  <w:marLeft w:val="480"/>
                  <w:marRight w:val="0"/>
                  <w:marTop w:val="0"/>
                  <w:marBottom w:val="0"/>
                  <w:divBdr>
                    <w:top w:val="none" w:sz="0" w:space="0" w:color="auto"/>
                    <w:left w:val="none" w:sz="0" w:space="0" w:color="auto"/>
                    <w:bottom w:val="none" w:sz="0" w:space="0" w:color="auto"/>
                    <w:right w:val="none" w:sz="0" w:space="0" w:color="auto"/>
                  </w:divBdr>
                </w:div>
                <w:div w:id="725296688">
                  <w:marLeft w:val="480"/>
                  <w:marRight w:val="0"/>
                  <w:marTop w:val="0"/>
                  <w:marBottom w:val="0"/>
                  <w:divBdr>
                    <w:top w:val="none" w:sz="0" w:space="0" w:color="auto"/>
                    <w:left w:val="none" w:sz="0" w:space="0" w:color="auto"/>
                    <w:bottom w:val="none" w:sz="0" w:space="0" w:color="auto"/>
                    <w:right w:val="none" w:sz="0" w:space="0" w:color="auto"/>
                  </w:divBdr>
                </w:div>
                <w:div w:id="413404863">
                  <w:marLeft w:val="480"/>
                  <w:marRight w:val="0"/>
                  <w:marTop w:val="0"/>
                  <w:marBottom w:val="0"/>
                  <w:divBdr>
                    <w:top w:val="none" w:sz="0" w:space="0" w:color="auto"/>
                    <w:left w:val="none" w:sz="0" w:space="0" w:color="auto"/>
                    <w:bottom w:val="none" w:sz="0" w:space="0" w:color="auto"/>
                    <w:right w:val="none" w:sz="0" w:space="0" w:color="auto"/>
                  </w:divBdr>
                </w:div>
                <w:div w:id="997929137">
                  <w:marLeft w:val="480"/>
                  <w:marRight w:val="0"/>
                  <w:marTop w:val="0"/>
                  <w:marBottom w:val="0"/>
                  <w:divBdr>
                    <w:top w:val="none" w:sz="0" w:space="0" w:color="auto"/>
                    <w:left w:val="none" w:sz="0" w:space="0" w:color="auto"/>
                    <w:bottom w:val="none" w:sz="0" w:space="0" w:color="auto"/>
                    <w:right w:val="none" w:sz="0" w:space="0" w:color="auto"/>
                  </w:divBdr>
                </w:div>
                <w:div w:id="329867028">
                  <w:marLeft w:val="480"/>
                  <w:marRight w:val="0"/>
                  <w:marTop w:val="0"/>
                  <w:marBottom w:val="0"/>
                  <w:divBdr>
                    <w:top w:val="none" w:sz="0" w:space="0" w:color="auto"/>
                    <w:left w:val="none" w:sz="0" w:space="0" w:color="auto"/>
                    <w:bottom w:val="none" w:sz="0" w:space="0" w:color="auto"/>
                    <w:right w:val="none" w:sz="0" w:space="0" w:color="auto"/>
                  </w:divBdr>
                </w:div>
                <w:div w:id="405733683">
                  <w:marLeft w:val="480"/>
                  <w:marRight w:val="0"/>
                  <w:marTop w:val="0"/>
                  <w:marBottom w:val="0"/>
                  <w:divBdr>
                    <w:top w:val="none" w:sz="0" w:space="0" w:color="auto"/>
                    <w:left w:val="none" w:sz="0" w:space="0" w:color="auto"/>
                    <w:bottom w:val="none" w:sz="0" w:space="0" w:color="auto"/>
                    <w:right w:val="none" w:sz="0" w:space="0" w:color="auto"/>
                  </w:divBdr>
                </w:div>
                <w:div w:id="152961416">
                  <w:marLeft w:val="480"/>
                  <w:marRight w:val="0"/>
                  <w:marTop w:val="0"/>
                  <w:marBottom w:val="0"/>
                  <w:divBdr>
                    <w:top w:val="none" w:sz="0" w:space="0" w:color="auto"/>
                    <w:left w:val="none" w:sz="0" w:space="0" w:color="auto"/>
                    <w:bottom w:val="none" w:sz="0" w:space="0" w:color="auto"/>
                    <w:right w:val="none" w:sz="0" w:space="0" w:color="auto"/>
                  </w:divBdr>
                </w:div>
                <w:div w:id="996106109">
                  <w:marLeft w:val="480"/>
                  <w:marRight w:val="0"/>
                  <w:marTop w:val="0"/>
                  <w:marBottom w:val="0"/>
                  <w:divBdr>
                    <w:top w:val="none" w:sz="0" w:space="0" w:color="auto"/>
                    <w:left w:val="none" w:sz="0" w:space="0" w:color="auto"/>
                    <w:bottom w:val="none" w:sz="0" w:space="0" w:color="auto"/>
                    <w:right w:val="none" w:sz="0" w:space="0" w:color="auto"/>
                  </w:divBdr>
                </w:div>
                <w:div w:id="1771076720">
                  <w:marLeft w:val="480"/>
                  <w:marRight w:val="0"/>
                  <w:marTop w:val="0"/>
                  <w:marBottom w:val="0"/>
                  <w:divBdr>
                    <w:top w:val="none" w:sz="0" w:space="0" w:color="auto"/>
                    <w:left w:val="none" w:sz="0" w:space="0" w:color="auto"/>
                    <w:bottom w:val="none" w:sz="0" w:space="0" w:color="auto"/>
                    <w:right w:val="none" w:sz="0" w:space="0" w:color="auto"/>
                  </w:divBdr>
                </w:div>
                <w:div w:id="1959678860">
                  <w:marLeft w:val="480"/>
                  <w:marRight w:val="0"/>
                  <w:marTop w:val="0"/>
                  <w:marBottom w:val="0"/>
                  <w:divBdr>
                    <w:top w:val="none" w:sz="0" w:space="0" w:color="auto"/>
                    <w:left w:val="none" w:sz="0" w:space="0" w:color="auto"/>
                    <w:bottom w:val="none" w:sz="0" w:space="0" w:color="auto"/>
                    <w:right w:val="none" w:sz="0" w:space="0" w:color="auto"/>
                  </w:divBdr>
                </w:div>
                <w:div w:id="1155949467">
                  <w:marLeft w:val="480"/>
                  <w:marRight w:val="0"/>
                  <w:marTop w:val="0"/>
                  <w:marBottom w:val="0"/>
                  <w:divBdr>
                    <w:top w:val="none" w:sz="0" w:space="0" w:color="auto"/>
                    <w:left w:val="none" w:sz="0" w:space="0" w:color="auto"/>
                    <w:bottom w:val="none" w:sz="0" w:space="0" w:color="auto"/>
                    <w:right w:val="none" w:sz="0" w:space="0" w:color="auto"/>
                  </w:divBdr>
                </w:div>
                <w:div w:id="1697850275">
                  <w:marLeft w:val="480"/>
                  <w:marRight w:val="0"/>
                  <w:marTop w:val="0"/>
                  <w:marBottom w:val="0"/>
                  <w:divBdr>
                    <w:top w:val="none" w:sz="0" w:space="0" w:color="auto"/>
                    <w:left w:val="none" w:sz="0" w:space="0" w:color="auto"/>
                    <w:bottom w:val="none" w:sz="0" w:space="0" w:color="auto"/>
                    <w:right w:val="none" w:sz="0" w:space="0" w:color="auto"/>
                  </w:divBdr>
                </w:div>
                <w:div w:id="714886735">
                  <w:marLeft w:val="480"/>
                  <w:marRight w:val="0"/>
                  <w:marTop w:val="0"/>
                  <w:marBottom w:val="0"/>
                  <w:divBdr>
                    <w:top w:val="none" w:sz="0" w:space="0" w:color="auto"/>
                    <w:left w:val="none" w:sz="0" w:space="0" w:color="auto"/>
                    <w:bottom w:val="none" w:sz="0" w:space="0" w:color="auto"/>
                    <w:right w:val="none" w:sz="0" w:space="0" w:color="auto"/>
                  </w:divBdr>
                </w:div>
                <w:div w:id="1480345426">
                  <w:marLeft w:val="480"/>
                  <w:marRight w:val="0"/>
                  <w:marTop w:val="0"/>
                  <w:marBottom w:val="0"/>
                  <w:divBdr>
                    <w:top w:val="none" w:sz="0" w:space="0" w:color="auto"/>
                    <w:left w:val="none" w:sz="0" w:space="0" w:color="auto"/>
                    <w:bottom w:val="none" w:sz="0" w:space="0" w:color="auto"/>
                    <w:right w:val="none" w:sz="0" w:space="0" w:color="auto"/>
                  </w:divBdr>
                </w:div>
                <w:div w:id="617182126">
                  <w:marLeft w:val="480"/>
                  <w:marRight w:val="0"/>
                  <w:marTop w:val="0"/>
                  <w:marBottom w:val="0"/>
                  <w:divBdr>
                    <w:top w:val="none" w:sz="0" w:space="0" w:color="auto"/>
                    <w:left w:val="none" w:sz="0" w:space="0" w:color="auto"/>
                    <w:bottom w:val="none" w:sz="0" w:space="0" w:color="auto"/>
                    <w:right w:val="none" w:sz="0" w:space="0" w:color="auto"/>
                  </w:divBdr>
                </w:div>
                <w:div w:id="133568287">
                  <w:marLeft w:val="480"/>
                  <w:marRight w:val="0"/>
                  <w:marTop w:val="0"/>
                  <w:marBottom w:val="0"/>
                  <w:divBdr>
                    <w:top w:val="none" w:sz="0" w:space="0" w:color="auto"/>
                    <w:left w:val="none" w:sz="0" w:space="0" w:color="auto"/>
                    <w:bottom w:val="none" w:sz="0" w:space="0" w:color="auto"/>
                    <w:right w:val="none" w:sz="0" w:space="0" w:color="auto"/>
                  </w:divBdr>
                </w:div>
                <w:div w:id="546453291">
                  <w:marLeft w:val="480"/>
                  <w:marRight w:val="0"/>
                  <w:marTop w:val="0"/>
                  <w:marBottom w:val="0"/>
                  <w:divBdr>
                    <w:top w:val="none" w:sz="0" w:space="0" w:color="auto"/>
                    <w:left w:val="none" w:sz="0" w:space="0" w:color="auto"/>
                    <w:bottom w:val="none" w:sz="0" w:space="0" w:color="auto"/>
                    <w:right w:val="none" w:sz="0" w:space="0" w:color="auto"/>
                  </w:divBdr>
                </w:div>
                <w:div w:id="180095727">
                  <w:marLeft w:val="480"/>
                  <w:marRight w:val="0"/>
                  <w:marTop w:val="0"/>
                  <w:marBottom w:val="0"/>
                  <w:divBdr>
                    <w:top w:val="none" w:sz="0" w:space="0" w:color="auto"/>
                    <w:left w:val="none" w:sz="0" w:space="0" w:color="auto"/>
                    <w:bottom w:val="none" w:sz="0" w:space="0" w:color="auto"/>
                    <w:right w:val="none" w:sz="0" w:space="0" w:color="auto"/>
                  </w:divBdr>
                </w:div>
                <w:div w:id="2088376111">
                  <w:marLeft w:val="480"/>
                  <w:marRight w:val="0"/>
                  <w:marTop w:val="0"/>
                  <w:marBottom w:val="0"/>
                  <w:divBdr>
                    <w:top w:val="none" w:sz="0" w:space="0" w:color="auto"/>
                    <w:left w:val="none" w:sz="0" w:space="0" w:color="auto"/>
                    <w:bottom w:val="none" w:sz="0" w:space="0" w:color="auto"/>
                    <w:right w:val="none" w:sz="0" w:space="0" w:color="auto"/>
                  </w:divBdr>
                </w:div>
                <w:div w:id="2024623097">
                  <w:marLeft w:val="480"/>
                  <w:marRight w:val="0"/>
                  <w:marTop w:val="0"/>
                  <w:marBottom w:val="0"/>
                  <w:divBdr>
                    <w:top w:val="none" w:sz="0" w:space="0" w:color="auto"/>
                    <w:left w:val="none" w:sz="0" w:space="0" w:color="auto"/>
                    <w:bottom w:val="none" w:sz="0" w:space="0" w:color="auto"/>
                    <w:right w:val="none" w:sz="0" w:space="0" w:color="auto"/>
                  </w:divBdr>
                </w:div>
                <w:div w:id="685984327">
                  <w:marLeft w:val="480"/>
                  <w:marRight w:val="0"/>
                  <w:marTop w:val="0"/>
                  <w:marBottom w:val="0"/>
                  <w:divBdr>
                    <w:top w:val="none" w:sz="0" w:space="0" w:color="auto"/>
                    <w:left w:val="none" w:sz="0" w:space="0" w:color="auto"/>
                    <w:bottom w:val="none" w:sz="0" w:space="0" w:color="auto"/>
                    <w:right w:val="none" w:sz="0" w:space="0" w:color="auto"/>
                  </w:divBdr>
                </w:div>
                <w:div w:id="446119104">
                  <w:marLeft w:val="480"/>
                  <w:marRight w:val="0"/>
                  <w:marTop w:val="0"/>
                  <w:marBottom w:val="0"/>
                  <w:divBdr>
                    <w:top w:val="none" w:sz="0" w:space="0" w:color="auto"/>
                    <w:left w:val="none" w:sz="0" w:space="0" w:color="auto"/>
                    <w:bottom w:val="none" w:sz="0" w:space="0" w:color="auto"/>
                    <w:right w:val="none" w:sz="0" w:space="0" w:color="auto"/>
                  </w:divBdr>
                </w:div>
                <w:div w:id="438568715">
                  <w:marLeft w:val="480"/>
                  <w:marRight w:val="0"/>
                  <w:marTop w:val="0"/>
                  <w:marBottom w:val="0"/>
                  <w:divBdr>
                    <w:top w:val="none" w:sz="0" w:space="0" w:color="auto"/>
                    <w:left w:val="none" w:sz="0" w:space="0" w:color="auto"/>
                    <w:bottom w:val="none" w:sz="0" w:space="0" w:color="auto"/>
                    <w:right w:val="none" w:sz="0" w:space="0" w:color="auto"/>
                  </w:divBdr>
                </w:div>
                <w:div w:id="1115977570">
                  <w:marLeft w:val="480"/>
                  <w:marRight w:val="0"/>
                  <w:marTop w:val="0"/>
                  <w:marBottom w:val="0"/>
                  <w:divBdr>
                    <w:top w:val="none" w:sz="0" w:space="0" w:color="auto"/>
                    <w:left w:val="none" w:sz="0" w:space="0" w:color="auto"/>
                    <w:bottom w:val="none" w:sz="0" w:space="0" w:color="auto"/>
                    <w:right w:val="none" w:sz="0" w:space="0" w:color="auto"/>
                  </w:divBdr>
                </w:div>
                <w:div w:id="483930356">
                  <w:marLeft w:val="480"/>
                  <w:marRight w:val="0"/>
                  <w:marTop w:val="0"/>
                  <w:marBottom w:val="0"/>
                  <w:divBdr>
                    <w:top w:val="none" w:sz="0" w:space="0" w:color="auto"/>
                    <w:left w:val="none" w:sz="0" w:space="0" w:color="auto"/>
                    <w:bottom w:val="none" w:sz="0" w:space="0" w:color="auto"/>
                    <w:right w:val="none" w:sz="0" w:space="0" w:color="auto"/>
                  </w:divBdr>
                </w:div>
                <w:div w:id="699165881">
                  <w:marLeft w:val="480"/>
                  <w:marRight w:val="0"/>
                  <w:marTop w:val="0"/>
                  <w:marBottom w:val="0"/>
                  <w:divBdr>
                    <w:top w:val="none" w:sz="0" w:space="0" w:color="auto"/>
                    <w:left w:val="none" w:sz="0" w:space="0" w:color="auto"/>
                    <w:bottom w:val="none" w:sz="0" w:space="0" w:color="auto"/>
                    <w:right w:val="none" w:sz="0" w:space="0" w:color="auto"/>
                  </w:divBdr>
                </w:div>
                <w:div w:id="390231438">
                  <w:marLeft w:val="480"/>
                  <w:marRight w:val="0"/>
                  <w:marTop w:val="0"/>
                  <w:marBottom w:val="0"/>
                  <w:divBdr>
                    <w:top w:val="none" w:sz="0" w:space="0" w:color="auto"/>
                    <w:left w:val="none" w:sz="0" w:space="0" w:color="auto"/>
                    <w:bottom w:val="none" w:sz="0" w:space="0" w:color="auto"/>
                    <w:right w:val="none" w:sz="0" w:space="0" w:color="auto"/>
                  </w:divBdr>
                </w:div>
                <w:div w:id="16932793">
                  <w:marLeft w:val="480"/>
                  <w:marRight w:val="0"/>
                  <w:marTop w:val="0"/>
                  <w:marBottom w:val="0"/>
                  <w:divBdr>
                    <w:top w:val="none" w:sz="0" w:space="0" w:color="auto"/>
                    <w:left w:val="none" w:sz="0" w:space="0" w:color="auto"/>
                    <w:bottom w:val="none" w:sz="0" w:space="0" w:color="auto"/>
                    <w:right w:val="none" w:sz="0" w:space="0" w:color="auto"/>
                  </w:divBdr>
                </w:div>
                <w:div w:id="1314215955">
                  <w:marLeft w:val="480"/>
                  <w:marRight w:val="0"/>
                  <w:marTop w:val="0"/>
                  <w:marBottom w:val="0"/>
                  <w:divBdr>
                    <w:top w:val="none" w:sz="0" w:space="0" w:color="auto"/>
                    <w:left w:val="none" w:sz="0" w:space="0" w:color="auto"/>
                    <w:bottom w:val="none" w:sz="0" w:space="0" w:color="auto"/>
                    <w:right w:val="none" w:sz="0" w:space="0" w:color="auto"/>
                  </w:divBdr>
                </w:div>
                <w:div w:id="1995059123">
                  <w:marLeft w:val="480"/>
                  <w:marRight w:val="0"/>
                  <w:marTop w:val="0"/>
                  <w:marBottom w:val="0"/>
                  <w:divBdr>
                    <w:top w:val="none" w:sz="0" w:space="0" w:color="auto"/>
                    <w:left w:val="none" w:sz="0" w:space="0" w:color="auto"/>
                    <w:bottom w:val="none" w:sz="0" w:space="0" w:color="auto"/>
                    <w:right w:val="none" w:sz="0" w:space="0" w:color="auto"/>
                  </w:divBdr>
                </w:div>
                <w:div w:id="1860848844">
                  <w:marLeft w:val="480"/>
                  <w:marRight w:val="0"/>
                  <w:marTop w:val="0"/>
                  <w:marBottom w:val="0"/>
                  <w:divBdr>
                    <w:top w:val="none" w:sz="0" w:space="0" w:color="auto"/>
                    <w:left w:val="none" w:sz="0" w:space="0" w:color="auto"/>
                    <w:bottom w:val="none" w:sz="0" w:space="0" w:color="auto"/>
                    <w:right w:val="none" w:sz="0" w:space="0" w:color="auto"/>
                  </w:divBdr>
                </w:div>
                <w:div w:id="1271283648">
                  <w:marLeft w:val="480"/>
                  <w:marRight w:val="0"/>
                  <w:marTop w:val="0"/>
                  <w:marBottom w:val="0"/>
                  <w:divBdr>
                    <w:top w:val="none" w:sz="0" w:space="0" w:color="auto"/>
                    <w:left w:val="none" w:sz="0" w:space="0" w:color="auto"/>
                    <w:bottom w:val="none" w:sz="0" w:space="0" w:color="auto"/>
                    <w:right w:val="none" w:sz="0" w:space="0" w:color="auto"/>
                  </w:divBdr>
                </w:div>
                <w:div w:id="1345280519">
                  <w:marLeft w:val="480"/>
                  <w:marRight w:val="0"/>
                  <w:marTop w:val="0"/>
                  <w:marBottom w:val="0"/>
                  <w:divBdr>
                    <w:top w:val="none" w:sz="0" w:space="0" w:color="auto"/>
                    <w:left w:val="none" w:sz="0" w:space="0" w:color="auto"/>
                    <w:bottom w:val="none" w:sz="0" w:space="0" w:color="auto"/>
                    <w:right w:val="none" w:sz="0" w:space="0" w:color="auto"/>
                  </w:divBdr>
                </w:div>
                <w:div w:id="1723410000">
                  <w:marLeft w:val="480"/>
                  <w:marRight w:val="0"/>
                  <w:marTop w:val="0"/>
                  <w:marBottom w:val="0"/>
                  <w:divBdr>
                    <w:top w:val="none" w:sz="0" w:space="0" w:color="auto"/>
                    <w:left w:val="none" w:sz="0" w:space="0" w:color="auto"/>
                    <w:bottom w:val="none" w:sz="0" w:space="0" w:color="auto"/>
                    <w:right w:val="none" w:sz="0" w:space="0" w:color="auto"/>
                  </w:divBdr>
                </w:div>
                <w:div w:id="1700741469">
                  <w:marLeft w:val="480"/>
                  <w:marRight w:val="0"/>
                  <w:marTop w:val="0"/>
                  <w:marBottom w:val="0"/>
                  <w:divBdr>
                    <w:top w:val="none" w:sz="0" w:space="0" w:color="auto"/>
                    <w:left w:val="none" w:sz="0" w:space="0" w:color="auto"/>
                    <w:bottom w:val="none" w:sz="0" w:space="0" w:color="auto"/>
                    <w:right w:val="none" w:sz="0" w:space="0" w:color="auto"/>
                  </w:divBdr>
                </w:div>
                <w:div w:id="826871020">
                  <w:marLeft w:val="480"/>
                  <w:marRight w:val="0"/>
                  <w:marTop w:val="0"/>
                  <w:marBottom w:val="0"/>
                  <w:divBdr>
                    <w:top w:val="none" w:sz="0" w:space="0" w:color="auto"/>
                    <w:left w:val="none" w:sz="0" w:space="0" w:color="auto"/>
                    <w:bottom w:val="none" w:sz="0" w:space="0" w:color="auto"/>
                    <w:right w:val="none" w:sz="0" w:space="0" w:color="auto"/>
                  </w:divBdr>
                </w:div>
                <w:div w:id="1470590806">
                  <w:marLeft w:val="480"/>
                  <w:marRight w:val="0"/>
                  <w:marTop w:val="0"/>
                  <w:marBottom w:val="0"/>
                  <w:divBdr>
                    <w:top w:val="none" w:sz="0" w:space="0" w:color="auto"/>
                    <w:left w:val="none" w:sz="0" w:space="0" w:color="auto"/>
                    <w:bottom w:val="none" w:sz="0" w:space="0" w:color="auto"/>
                    <w:right w:val="none" w:sz="0" w:space="0" w:color="auto"/>
                  </w:divBdr>
                </w:div>
                <w:div w:id="1495758271">
                  <w:marLeft w:val="480"/>
                  <w:marRight w:val="0"/>
                  <w:marTop w:val="0"/>
                  <w:marBottom w:val="0"/>
                  <w:divBdr>
                    <w:top w:val="none" w:sz="0" w:space="0" w:color="auto"/>
                    <w:left w:val="none" w:sz="0" w:space="0" w:color="auto"/>
                    <w:bottom w:val="none" w:sz="0" w:space="0" w:color="auto"/>
                    <w:right w:val="none" w:sz="0" w:space="0" w:color="auto"/>
                  </w:divBdr>
                </w:div>
                <w:div w:id="1230270613">
                  <w:marLeft w:val="480"/>
                  <w:marRight w:val="0"/>
                  <w:marTop w:val="0"/>
                  <w:marBottom w:val="0"/>
                  <w:divBdr>
                    <w:top w:val="none" w:sz="0" w:space="0" w:color="auto"/>
                    <w:left w:val="none" w:sz="0" w:space="0" w:color="auto"/>
                    <w:bottom w:val="none" w:sz="0" w:space="0" w:color="auto"/>
                    <w:right w:val="none" w:sz="0" w:space="0" w:color="auto"/>
                  </w:divBdr>
                </w:div>
                <w:div w:id="515966485">
                  <w:marLeft w:val="480"/>
                  <w:marRight w:val="0"/>
                  <w:marTop w:val="0"/>
                  <w:marBottom w:val="0"/>
                  <w:divBdr>
                    <w:top w:val="none" w:sz="0" w:space="0" w:color="auto"/>
                    <w:left w:val="none" w:sz="0" w:space="0" w:color="auto"/>
                    <w:bottom w:val="none" w:sz="0" w:space="0" w:color="auto"/>
                    <w:right w:val="none" w:sz="0" w:space="0" w:color="auto"/>
                  </w:divBdr>
                </w:div>
                <w:div w:id="1696535695">
                  <w:marLeft w:val="480"/>
                  <w:marRight w:val="0"/>
                  <w:marTop w:val="0"/>
                  <w:marBottom w:val="0"/>
                  <w:divBdr>
                    <w:top w:val="none" w:sz="0" w:space="0" w:color="auto"/>
                    <w:left w:val="none" w:sz="0" w:space="0" w:color="auto"/>
                    <w:bottom w:val="none" w:sz="0" w:space="0" w:color="auto"/>
                    <w:right w:val="none" w:sz="0" w:space="0" w:color="auto"/>
                  </w:divBdr>
                </w:div>
                <w:div w:id="752974588">
                  <w:marLeft w:val="480"/>
                  <w:marRight w:val="0"/>
                  <w:marTop w:val="0"/>
                  <w:marBottom w:val="0"/>
                  <w:divBdr>
                    <w:top w:val="none" w:sz="0" w:space="0" w:color="auto"/>
                    <w:left w:val="none" w:sz="0" w:space="0" w:color="auto"/>
                    <w:bottom w:val="none" w:sz="0" w:space="0" w:color="auto"/>
                    <w:right w:val="none" w:sz="0" w:space="0" w:color="auto"/>
                  </w:divBdr>
                </w:div>
                <w:div w:id="1368094758">
                  <w:marLeft w:val="480"/>
                  <w:marRight w:val="0"/>
                  <w:marTop w:val="0"/>
                  <w:marBottom w:val="0"/>
                  <w:divBdr>
                    <w:top w:val="none" w:sz="0" w:space="0" w:color="auto"/>
                    <w:left w:val="none" w:sz="0" w:space="0" w:color="auto"/>
                    <w:bottom w:val="none" w:sz="0" w:space="0" w:color="auto"/>
                    <w:right w:val="none" w:sz="0" w:space="0" w:color="auto"/>
                  </w:divBdr>
                </w:div>
                <w:div w:id="1982995366">
                  <w:marLeft w:val="480"/>
                  <w:marRight w:val="0"/>
                  <w:marTop w:val="0"/>
                  <w:marBottom w:val="0"/>
                  <w:divBdr>
                    <w:top w:val="none" w:sz="0" w:space="0" w:color="auto"/>
                    <w:left w:val="none" w:sz="0" w:space="0" w:color="auto"/>
                    <w:bottom w:val="none" w:sz="0" w:space="0" w:color="auto"/>
                    <w:right w:val="none" w:sz="0" w:space="0" w:color="auto"/>
                  </w:divBdr>
                </w:div>
                <w:div w:id="1187017210">
                  <w:marLeft w:val="480"/>
                  <w:marRight w:val="0"/>
                  <w:marTop w:val="0"/>
                  <w:marBottom w:val="0"/>
                  <w:divBdr>
                    <w:top w:val="none" w:sz="0" w:space="0" w:color="auto"/>
                    <w:left w:val="none" w:sz="0" w:space="0" w:color="auto"/>
                    <w:bottom w:val="none" w:sz="0" w:space="0" w:color="auto"/>
                    <w:right w:val="none" w:sz="0" w:space="0" w:color="auto"/>
                  </w:divBdr>
                </w:div>
                <w:div w:id="597712104">
                  <w:marLeft w:val="480"/>
                  <w:marRight w:val="0"/>
                  <w:marTop w:val="0"/>
                  <w:marBottom w:val="0"/>
                  <w:divBdr>
                    <w:top w:val="none" w:sz="0" w:space="0" w:color="auto"/>
                    <w:left w:val="none" w:sz="0" w:space="0" w:color="auto"/>
                    <w:bottom w:val="none" w:sz="0" w:space="0" w:color="auto"/>
                    <w:right w:val="none" w:sz="0" w:space="0" w:color="auto"/>
                  </w:divBdr>
                </w:div>
                <w:div w:id="1311521482">
                  <w:marLeft w:val="480"/>
                  <w:marRight w:val="0"/>
                  <w:marTop w:val="0"/>
                  <w:marBottom w:val="0"/>
                  <w:divBdr>
                    <w:top w:val="none" w:sz="0" w:space="0" w:color="auto"/>
                    <w:left w:val="none" w:sz="0" w:space="0" w:color="auto"/>
                    <w:bottom w:val="none" w:sz="0" w:space="0" w:color="auto"/>
                    <w:right w:val="none" w:sz="0" w:space="0" w:color="auto"/>
                  </w:divBdr>
                </w:div>
                <w:div w:id="62458675">
                  <w:marLeft w:val="480"/>
                  <w:marRight w:val="0"/>
                  <w:marTop w:val="0"/>
                  <w:marBottom w:val="0"/>
                  <w:divBdr>
                    <w:top w:val="none" w:sz="0" w:space="0" w:color="auto"/>
                    <w:left w:val="none" w:sz="0" w:space="0" w:color="auto"/>
                    <w:bottom w:val="none" w:sz="0" w:space="0" w:color="auto"/>
                    <w:right w:val="none" w:sz="0" w:space="0" w:color="auto"/>
                  </w:divBdr>
                </w:div>
                <w:div w:id="757406134">
                  <w:marLeft w:val="480"/>
                  <w:marRight w:val="0"/>
                  <w:marTop w:val="0"/>
                  <w:marBottom w:val="0"/>
                  <w:divBdr>
                    <w:top w:val="none" w:sz="0" w:space="0" w:color="auto"/>
                    <w:left w:val="none" w:sz="0" w:space="0" w:color="auto"/>
                    <w:bottom w:val="none" w:sz="0" w:space="0" w:color="auto"/>
                    <w:right w:val="none" w:sz="0" w:space="0" w:color="auto"/>
                  </w:divBdr>
                </w:div>
              </w:divsChild>
            </w:div>
            <w:div w:id="301926662">
              <w:marLeft w:val="0"/>
              <w:marRight w:val="0"/>
              <w:marTop w:val="0"/>
              <w:marBottom w:val="0"/>
              <w:divBdr>
                <w:top w:val="none" w:sz="0" w:space="0" w:color="auto"/>
                <w:left w:val="none" w:sz="0" w:space="0" w:color="auto"/>
                <w:bottom w:val="none" w:sz="0" w:space="0" w:color="auto"/>
                <w:right w:val="none" w:sz="0" w:space="0" w:color="auto"/>
              </w:divBdr>
              <w:divsChild>
                <w:div w:id="279726846">
                  <w:marLeft w:val="480"/>
                  <w:marRight w:val="0"/>
                  <w:marTop w:val="0"/>
                  <w:marBottom w:val="0"/>
                  <w:divBdr>
                    <w:top w:val="none" w:sz="0" w:space="0" w:color="auto"/>
                    <w:left w:val="none" w:sz="0" w:space="0" w:color="auto"/>
                    <w:bottom w:val="none" w:sz="0" w:space="0" w:color="auto"/>
                    <w:right w:val="none" w:sz="0" w:space="0" w:color="auto"/>
                  </w:divBdr>
                </w:div>
                <w:div w:id="187376779">
                  <w:marLeft w:val="480"/>
                  <w:marRight w:val="0"/>
                  <w:marTop w:val="0"/>
                  <w:marBottom w:val="0"/>
                  <w:divBdr>
                    <w:top w:val="none" w:sz="0" w:space="0" w:color="auto"/>
                    <w:left w:val="none" w:sz="0" w:space="0" w:color="auto"/>
                    <w:bottom w:val="none" w:sz="0" w:space="0" w:color="auto"/>
                    <w:right w:val="none" w:sz="0" w:space="0" w:color="auto"/>
                  </w:divBdr>
                </w:div>
                <w:div w:id="135614185">
                  <w:marLeft w:val="480"/>
                  <w:marRight w:val="0"/>
                  <w:marTop w:val="0"/>
                  <w:marBottom w:val="0"/>
                  <w:divBdr>
                    <w:top w:val="none" w:sz="0" w:space="0" w:color="auto"/>
                    <w:left w:val="none" w:sz="0" w:space="0" w:color="auto"/>
                    <w:bottom w:val="none" w:sz="0" w:space="0" w:color="auto"/>
                    <w:right w:val="none" w:sz="0" w:space="0" w:color="auto"/>
                  </w:divBdr>
                </w:div>
                <w:div w:id="1304962691">
                  <w:marLeft w:val="480"/>
                  <w:marRight w:val="0"/>
                  <w:marTop w:val="0"/>
                  <w:marBottom w:val="0"/>
                  <w:divBdr>
                    <w:top w:val="none" w:sz="0" w:space="0" w:color="auto"/>
                    <w:left w:val="none" w:sz="0" w:space="0" w:color="auto"/>
                    <w:bottom w:val="none" w:sz="0" w:space="0" w:color="auto"/>
                    <w:right w:val="none" w:sz="0" w:space="0" w:color="auto"/>
                  </w:divBdr>
                </w:div>
                <w:div w:id="64109904">
                  <w:marLeft w:val="480"/>
                  <w:marRight w:val="0"/>
                  <w:marTop w:val="0"/>
                  <w:marBottom w:val="0"/>
                  <w:divBdr>
                    <w:top w:val="none" w:sz="0" w:space="0" w:color="auto"/>
                    <w:left w:val="none" w:sz="0" w:space="0" w:color="auto"/>
                    <w:bottom w:val="none" w:sz="0" w:space="0" w:color="auto"/>
                    <w:right w:val="none" w:sz="0" w:space="0" w:color="auto"/>
                  </w:divBdr>
                </w:div>
                <w:div w:id="1396197503">
                  <w:marLeft w:val="480"/>
                  <w:marRight w:val="0"/>
                  <w:marTop w:val="0"/>
                  <w:marBottom w:val="0"/>
                  <w:divBdr>
                    <w:top w:val="none" w:sz="0" w:space="0" w:color="auto"/>
                    <w:left w:val="none" w:sz="0" w:space="0" w:color="auto"/>
                    <w:bottom w:val="none" w:sz="0" w:space="0" w:color="auto"/>
                    <w:right w:val="none" w:sz="0" w:space="0" w:color="auto"/>
                  </w:divBdr>
                </w:div>
                <w:div w:id="1239092673">
                  <w:marLeft w:val="480"/>
                  <w:marRight w:val="0"/>
                  <w:marTop w:val="0"/>
                  <w:marBottom w:val="0"/>
                  <w:divBdr>
                    <w:top w:val="none" w:sz="0" w:space="0" w:color="auto"/>
                    <w:left w:val="none" w:sz="0" w:space="0" w:color="auto"/>
                    <w:bottom w:val="none" w:sz="0" w:space="0" w:color="auto"/>
                    <w:right w:val="none" w:sz="0" w:space="0" w:color="auto"/>
                  </w:divBdr>
                </w:div>
                <w:div w:id="777942346">
                  <w:marLeft w:val="480"/>
                  <w:marRight w:val="0"/>
                  <w:marTop w:val="0"/>
                  <w:marBottom w:val="0"/>
                  <w:divBdr>
                    <w:top w:val="none" w:sz="0" w:space="0" w:color="auto"/>
                    <w:left w:val="none" w:sz="0" w:space="0" w:color="auto"/>
                    <w:bottom w:val="none" w:sz="0" w:space="0" w:color="auto"/>
                    <w:right w:val="none" w:sz="0" w:space="0" w:color="auto"/>
                  </w:divBdr>
                </w:div>
                <w:div w:id="847208222">
                  <w:marLeft w:val="480"/>
                  <w:marRight w:val="0"/>
                  <w:marTop w:val="0"/>
                  <w:marBottom w:val="0"/>
                  <w:divBdr>
                    <w:top w:val="none" w:sz="0" w:space="0" w:color="auto"/>
                    <w:left w:val="none" w:sz="0" w:space="0" w:color="auto"/>
                    <w:bottom w:val="none" w:sz="0" w:space="0" w:color="auto"/>
                    <w:right w:val="none" w:sz="0" w:space="0" w:color="auto"/>
                  </w:divBdr>
                </w:div>
                <w:div w:id="642199141">
                  <w:marLeft w:val="480"/>
                  <w:marRight w:val="0"/>
                  <w:marTop w:val="0"/>
                  <w:marBottom w:val="0"/>
                  <w:divBdr>
                    <w:top w:val="none" w:sz="0" w:space="0" w:color="auto"/>
                    <w:left w:val="none" w:sz="0" w:space="0" w:color="auto"/>
                    <w:bottom w:val="none" w:sz="0" w:space="0" w:color="auto"/>
                    <w:right w:val="none" w:sz="0" w:space="0" w:color="auto"/>
                  </w:divBdr>
                </w:div>
                <w:div w:id="1974946240">
                  <w:marLeft w:val="480"/>
                  <w:marRight w:val="0"/>
                  <w:marTop w:val="0"/>
                  <w:marBottom w:val="0"/>
                  <w:divBdr>
                    <w:top w:val="none" w:sz="0" w:space="0" w:color="auto"/>
                    <w:left w:val="none" w:sz="0" w:space="0" w:color="auto"/>
                    <w:bottom w:val="none" w:sz="0" w:space="0" w:color="auto"/>
                    <w:right w:val="none" w:sz="0" w:space="0" w:color="auto"/>
                  </w:divBdr>
                </w:div>
                <w:div w:id="1982030918">
                  <w:marLeft w:val="480"/>
                  <w:marRight w:val="0"/>
                  <w:marTop w:val="0"/>
                  <w:marBottom w:val="0"/>
                  <w:divBdr>
                    <w:top w:val="none" w:sz="0" w:space="0" w:color="auto"/>
                    <w:left w:val="none" w:sz="0" w:space="0" w:color="auto"/>
                    <w:bottom w:val="none" w:sz="0" w:space="0" w:color="auto"/>
                    <w:right w:val="none" w:sz="0" w:space="0" w:color="auto"/>
                  </w:divBdr>
                </w:div>
                <w:div w:id="2140414229">
                  <w:marLeft w:val="480"/>
                  <w:marRight w:val="0"/>
                  <w:marTop w:val="0"/>
                  <w:marBottom w:val="0"/>
                  <w:divBdr>
                    <w:top w:val="none" w:sz="0" w:space="0" w:color="auto"/>
                    <w:left w:val="none" w:sz="0" w:space="0" w:color="auto"/>
                    <w:bottom w:val="none" w:sz="0" w:space="0" w:color="auto"/>
                    <w:right w:val="none" w:sz="0" w:space="0" w:color="auto"/>
                  </w:divBdr>
                </w:div>
                <w:div w:id="600576863">
                  <w:marLeft w:val="480"/>
                  <w:marRight w:val="0"/>
                  <w:marTop w:val="0"/>
                  <w:marBottom w:val="0"/>
                  <w:divBdr>
                    <w:top w:val="none" w:sz="0" w:space="0" w:color="auto"/>
                    <w:left w:val="none" w:sz="0" w:space="0" w:color="auto"/>
                    <w:bottom w:val="none" w:sz="0" w:space="0" w:color="auto"/>
                    <w:right w:val="none" w:sz="0" w:space="0" w:color="auto"/>
                  </w:divBdr>
                </w:div>
                <w:div w:id="1006980143">
                  <w:marLeft w:val="480"/>
                  <w:marRight w:val="0"/>
                  <w:marTop w:val="0"/>
                  <w:marBottom w:val="0"/>
                  <w:divBdr>
                    <w:top w:val="none" w:sz="0" w:space="0" w:color="auto"/>
                    <w:left w:val="none" w:sz="0" w:space="0" w:color="auto"/>
                    <w:bottom w:val="none" w:sz="0" w:space="0" w:color="auto"/>
                    <w:right w:val="none" w:sz="0" w:space="0" w:color="auto"/>
                  </w:divBdr>
                </w:div>
                <w:div w:id="1306856592">
                  <w:marLeft w:val="480"/>
                  <w:marRight w:val="0"/>
                  <w:marTop w:val="0"/>
                  <w:marBottom w:val="0"/>
                  <w:divBdr>
                    <w:top w:val="none" w:sz="0" w:space="0" w:color="auto"/>
                    <w:left w:val="none" w:sz="0" w:space="0" w:color="auto"/>
                    <w:bottom w:val="none" w:sz="0" w:space="0" w:color="auto"/>
                    <w:right w:val="none" w:sz="0" w:space="0" w:color="auto"/>
                  </w:divBdr>
                </w:div>
                <w:div w:id="139083922">
                  <w:marLeft w:val="480"/>
                  <w:marRight w:val="0"/>
                  <w:marTop w:val="0"/>
                  <w:marBottom w:val="0"/>
                  <w:divBdr>
                    <w:top w:val="none" w:sz="0" w:space="0" w:color="auto"/>
                    <w:left w:val="none" w:sz="0" w:space="0" w:color="auto"/>
                    <w:bottom w:val="none" w:sz="0" w:space="0" w:color="auto"/>
                    <w:right w:val="none" w:sz="0" w:space="0" w:color="auto"/>
                  </w:divBdr>
                </w:div>
                <w:div w:id="1318875584">
                  <w:marLeft w:val="480"/>
                  <w:marRight w:val="0"/>
                  <w:marTop w:val="0"/>
                  <w:marBottom w:val="0"/>
                  <w:divBdr>
                    <w:top w:val="none" w:sz="0" w:space="0" w:color="auto"/>
                    <w:left w:val="none" w:sz="0" w:space="0" w:color="auto"/>
                    <w:bottom w:val="none" w:sz="0" w:space="0" w:color="auto"/>
                    <w:right w:val="none" w:sz="0" w:space="0" w:color="auto"/>
                  </w:divBdr>
                </w:div>
                <w:div w:id="1988897267">
                  <w:marLeft w:val="480"/>
                  <w:marRight w:val="0"/>
                  <w:marTop w:val="0"/>
                  <w:marBottom w:val="0"/>
                  <w:divBdr>
                    <w:top w:val="none" w:sz="0" w:space="0" w:color="auto"/>
                    <w:left w:val="none" w:sz="0" w:space="0" w:color="auto"/>
                    <w:bottom w:val="none" w:sz="0" w:space="0" w:color="auto"/>
                    <w:right w:val="none" w:sz="0" w:space="0" w:color="auto"/>
                  </w:divBdr>
                </w:div>
                <w:div w:id="1415978747">
                  <w:marLeft w:val="480"/>
                  <w:marRight w:val="0"/>
                  <w:marTop w:val="0"/>
                  <w:marBottom w:val="0"/>
                  <w:divBdr>
                    <w:top w:val="none" w:sz="0" w:space="0" w:color="auto"/>
                    <w:left w:val="none" w:sz="0" w:space="0" w:color="auto"/>
                    <w:bottom w:val="none" w:sz="0" w:space="0" w:color="auto"/>
                    <w:right w:val="none" w:sz="0" w:space="0" w:color="auto"/>
                  </w:divBdr>
                </w:div>
                <w:div w:id="270210850">
                  <w:marLeft w:val="480"/>
                  <w:marRight w:val="0"/>
                  <w:marTop w:val="0"/>
                  <w:marBottom w:val="0"/>
                  <w:divBdr>
                    <w:top w:val="none" w:sz="0" w:space="0" w:color="auto"/>
                    <w:left w:val="none" w:sz="0" w:space="0" w:color="auto"/>
                    <w:bottom w:val="none" w:sz="0" w:space="0" w:color="auto"/>
                    <w:right w:val="none" w:sz="0" w:space="0" w:color="auto"/>
                  </w:divBdr>
                </w:div>
                <w:div w:id="2122603027">
                  <w:marLeft w:val="480"/>
                  <w:marRight w:val="0"/>
                  <w:marTop w:val="0"/>
                  <w:marBottom w:val="0"/>
                  <w:divBdr>
                    <w:top w:val="none" w:sz="0" w:space="0" w:color="auto"/>
                    <w:left w:val="none" w:sz="0" w:space="0" w:color="auto"/>
                    <w:bottom w:val="none" w:sz="0" w:space="0" w:color="auto"/>
                    <w:right w:val="none" w:sz="0" w:space="0" w:color="auto"/>
                  </w:divBdr>
                </w:div>
                <w:div w:id="815685866">
                  <w:marLeft w:val="480"/>
                  <w:marRight w:val="0"/>
                  <w:marTop w:val="0"/>
                  <w:marBottom w:val="0"/>
                  <w:divBdr>
                    <w:top w:val="none" w:sz="0" w:space="0" w:color="auto"/>
                    <w:left w:val="none" w:sz="0" w:space="0" w:color="auto"/>
                    <w:bottom w:val="none" w:sz="0" w:space="0" w:color="auto"/>
                    <w:right w:val="none" w:sz="0" w:space="0" w:color="auto"/>
                  </w:divBdr>
                </w:div>
                <w:div w:id="89745149">
                  <w:marLeft w:val="480"/>
                  <w:marRight w:val="0"/>
                  <w:marTop w:val="0"/>
                  <w:marBottom w:val="0"/>
                  <w:divBdr>
                    <w:top w:val="none" w:sz="0" w:space="0" w:color="auto"/>
                    <w:left w:val="none" w:sz="0" w:space="0" w:color="auto"/>
                    <w:bottom w:val="none" w:sz="0" w:space="0" w:color="auto"/>
                    <w:right w:val="none" w:sz="0" w:space="0" w:color="auto"/>
                  </w:divBdr>
                </w:div>
                <w:div w:id="302586425">
                  <w:marLeft w:val="480"/>
                  <w:marRight w:val="0"/>
                  <w:marTop w:val="0"/>
                  <w:marBottom w:val="0"/>
                  <w:divBdr>
                    <w:top w:val="none" w:sz="0" w:space="0" w:color="auto"/>
                    <w:left w:val="none" w:sz="0" w:space="0" w:color="auto"/>
                    <w:bottom w:val="none" w:sz="0" w:space="0" w:color="auto"/>
                    <w:right w:val="none" w:sz="0" w:space="0" w:color="auto"/>
                  </w:divBdr>
                </w:div>
                <w:div w:id="346030887">
                  <w:marLeft w:val="480"/>
                  <w:marRight w:val="0"/>
                  <w:marTop w:val="0"/>
                  <w:marBottom w:val="0"/>
                  <w:divBdr>
                    <w:top w:val="none" w:sz="0" w:space="0" w:color="auto"/>
                    <w:left w:val="none" w:sz="0" w:space="0" w:color="auto"/>
                    <w:bottom w:val="none" w:sz="0" w:space="0" w:color="auto"/>
                    <w:right w:val="none" w:sz="0" w:space="0" w:color="auto"/>
                  </w:divBdr>
                </w:div>
                <w:div w:id="1818569471">
                  <w:marLeft w:val="480"/>
                  <w:marRight w:val="0"/>
                  <w:marTop w:val="0"/>
                  <w:marBottom w:val="0"/>
                  <w:divBdr>
                    <w:top w:val="none" w:sz="0" w:space="0" w:color="auto"/>
                    <w:left w:val="none" w:sz="0" w:space="0" w:color="auto"/>
                    <w:bottom w:val="none" w:sz="0" w:space="0" w:color="auto"/>
                    <w:right w:val="none" w:sz="0" w:space="0" w:color="auto"/>
                  </w:divBdr>
                </w:div>
                <w:div w:id="2073039285">
                  <w:marLeft w:val="480"/>
                  <w:marRight w:val="0"/>
                  <w:marTop w:val="0"/>
                  <w:marBottom w:val="0"/>
                  <w:divBdr>
                    <w:top w:val="none" w:sz="0" w:space="0" w:color="auto"/>
                    <w:left w:val="none" w:sz="0" w:space="0" w:color="auto"/>
                    <w:bottom w:val="none" w:sz="0" w:space="0" w:color="auto"/>
                    <w:right w:val="none" w:sz="0" w:space="0" w:color="auto"/>
                  </w:divBdr>
                </w:div>
                <w:div w:id="1291014114">
                  <w:marLeft w:val="480"/>
                  <w:marRight w:val="0"/>
                  <w:marTop w:val="0"/>
                  <w:marBottom w:val="0"/>
                  <w:divBdr>
                    <w:top w:val="none" w:sz="0" w:space="0" w:color="auto"/>
                    <w:left w:val="none" w:sz="0" w:space="0" w:color="auto"/>
                    <w:bottom w:val="none" w:sz="0" w:space="0" w:color="auto"/>
                    <w:right w:val="none" w:sz="0" w:space="0" w:color="auto"/>
                  </w:divBdr>
                </w:div>
                <w:div w:id="570962621">
                  <w:marLeft w:val="480"/>
                  <w:marRight w:val="0"/>
                  <w:marTop w:val="0"/>
                  <w:marBottom w:val="0"/>
                  <w:divBdr>
                    <w:top w:val="none" w:sz="0" w:space="0" w:color="auto"/>
                    <w:left w:val="none" w:sz="0" w:space="0" w:color="auto"/>
                    <w:bottom w:val="none" w:sz="0" w:space="0" w:color="auto"/>
                    <w:right w:val="none" w:sz="0" w:space="0" w:color="auto"/>
                  </w:divBdr>
                </w:div>
                <w:div w:id="353844267">
                  <w:marLeft w:val="480"/>
                  <w:marRight w:val="0"/>
                  <w:marTop w:val="0"/>
                  <w:marBottom w:val="0"/>
                  <w:divBdr>
                    <w:top w:val="none" w:sz="0" w:space="0" w:color="auto"/>
                    <w:left w:val="none" w:sz="0" w:space="0" w:color="auto"/>
                    <w:bottom w:val="none" w:sz="0" w:space="0" w:color="auto"/>
                    <w:right w:val="none" w:sz="0" w:space="0" w:color="auto"/>
                  </w:divBdr>
                </w:div>
                <w:div w:id="1253776693">
                  <w:marLeft w:val="480"/>
                  <w:marRight w:val="0"/>
                  <w:marTop w:val="0"/>
                  <w:marBottom w:val="0"/>
                  <w:divBdr>
                    <w:top w:val="none" w:sz="0" w:space="0" w:color="auto"/>
                    <w:left w:val="none" w:sz="0" w:space="0" w:color="auto"/>
                    <w:bottom w:val="none" w:sz="0" w:space="0" w:color="auto"/>
                    <w:right w:val="none" w:sz="0" w:space="0" w:color="auto"/>
                  </w:divBdr>
                </w:div>
                <w:div w:id="203250405">
                  <w:marLeft w:val="480"/>
                  <w:marRight w:val="0"/>
                  <w:marTop w:val="0"/>
                  <w:marBottom w:val="0"/>
                  <w:divBdr>
                    <w:top w:val="none" w:sz="0" w:space="0" w:color="auto"/>
                    <w:left w:val="none" w:sz="0" w:space="0" w:color="auto"/>
                    <w:bottom w:val="none" w:sz="0" w:space="0" w:color="auto"/>
                    <w:right w:val="none" w:sz="0" w:space="0" w:color="auto"/>
                  </w:divBdr>
                </w:div>
                <w:div w:id="746150214">
                  <w:marLeft w:val="480"/>
                  <w:marRight w:val="0"/>
                  <w:marTop w:val="0"/>
                  <w:marBottom w:val="0"/>
                  <w:divBdr>
                    <w:top w:val="none" w:sz="0" w:space="0" w:color="auto"/>
                    <w:left w:val="none" w:sz="0" w:space="0" w:color="auto"/>
                    <w:bottom w:val="none" w:sz="0" w:space="0" w:color="auto"/>
                    <w:right w:val="none" w:sz="0" w:space="0" w:color="auto"/>
                  </w:divBdr>
                </w:div>
                <w:div w:id="1907716375">
                  <w:marLeft w:val="480"/>
                  <w:marRight w:val="0"/>
                  <w:marTop w:val="0"/>
                  <w:marBottom w:val="0"/>
                  <w:divBdr>
                    <w:top w:val="none" w:sz="0" w:space="0" w:color="auto"/>
                    <w:left w:val="none" w:sz="0" w:space="0" w:color="auto"/>
                    <w:bottom w:val="none" w:sz="0" w:space="0" w:color="auto"/>
                    <w:right w:val="none" w:sz="0" w:space="0" w:color="auto"/>
                  </w:divBdr>
                </w:div>
                <w:div w:id="911810596">
                  <w:marLeft w:val="480"/>
                  <w:marRight w:val="0"/>
                  <w:marTop w:val="0"/>
                  <w:marBottom w:val="0"/>
                  <w:divBdr>
                    <w:top w:val="none" w:sz="0" w:space="0" w:color="auto"/>
                    <w:left w:val="none" w:sz="0" w:space="0" w:color="auto"/>
                    <w:bottom w:val="none" w:sz="0" w:space="0" w:color="auto"/>
                    <w:right w:val="none" w:sz="0" w:space="0" w:color="auto"/>
                  </w:divBdr>
                </w:div>
                <w:div w:id="419762914">
                  <w:marLeft w:val="480"/>
                  <w:marRight w:val="0"/>
                  <w:marTop w:val="0"/>
                  <w:marBottom w:val="0"/>
                  <w:divBdr>
                    <w:top w:val="none" w:sz="0" w:space="0" w:color="auto"/>
                    <w:left w:val="none" w:sz="0" w:space="0" w:color="auto"/>
                    <w:bottom w:val="none" w:sz="0" w:space="0" w:color="auto"/>
                    <w:right w:val="none" w:sz="0" w:space="0" w:color="auto"/>
                  </w:divBdr>
                </w:div>
                <w:div w:id="1861813735">
                  <w:marLeft w:val="480"/>
                  <w:marRight w:val="0"/>
                  <w:marTop w:val="0"/>
                  <w:marBottom w:val="0"/>
                  <w:divBdr>
                    <w:top w:val="none" w:sz="0" w:space="0" w:color="auto"/>
                    <w:left w:val="none" w:sz="0" w:space="0" w:color="auto"/>
                    <w:bottom w:val="none" w:sz="0" w:space="0" w:color="auto"/>
                    <w:right w:val="none" w:sz="0" w:space="0" w:color="auto"/>
                  </w:divBdr>
                </w:div>
                <w:div w:id="1891382948">
                  <w:marLeft w:val="480"/>
                  <w:marRight w:val="0"/>
                  <w:marTop w:val="0"/>
                  <w:marBottom w:val="0"/>
                  <w:divBdr>
                    <w:top w:val="none" w:sz="0" w:space="0" w:color="auto"/>
                    <w:left w:val="none" w:sz="0" w:space="0" w:color="auto"/>
                    <w:bottom w:val="none" w:sz="0" w:space="0" w:color="auto"/>
                    <w:right w:val="none" w:sz="0" w:space="0" w:color="auto"/>
                  </w:divBdr>
                </w:div>
                <w:div w:id="1411077389">
                  <w:marLeft w:val="480"/>
                  <w:marRight w:val="0"/>
                  <w:marTop w:val="0"/>
                  <w:marBottom w:val="0"/>
                  <w:divBdr>
                    <w:top w:val="none" w:sz="0" w:space="0" w:color="auto"/>
                    <w:left w:val="none" w:sz="0" w:space="0" w:color="auto"/>
                    <w:bottom w:val="none" w:sz="0" w:space="0" w:color="auto"/>
                    <w:right w:val="none" w:sz="0" w:space="0" w:color="auto"/>
                  </w:divBdr>
                </w:div>
                <w:div w:id="1961108205">
                  <w:marLeft w:val="480"/>
                  <w:marRight w:val="0"/>
                  <w:marTop w:val="0"/>
                  <w:marBottom w:val="0"/>
                  <w:divBdr>
                    <w:top w:val="none" w:sz="0" w:space="0" w:color="auto"/>
                    <w:left w:val="none" w:sz="0" w:space="0" w:color="auto"/>
                    <w:bottom w:val="none" w:sz="0" w:space="0" w:color="auto"/>
                    <w:right w:val="none" w:sz="0" w:space="0" w:color="auto"/>
                  </w:divBdr>
                </w:div>
                <w:div w:id="1960144235">
                  <w:marLeft w:val="480"/>
                  <w:marRight w:val="0"/>
                  <w:marTop w:val="0"/>
                  <w:marBottom w:val="0"/>
                  <w:divBdr>
                    <w:top w:val="none" w:sz="0" w:space="0" w:color="auto"/>
                    <w:left w:val="none" w:sz="0" w:space="0" w:color="auto"/>
                    <w:bottom w:val="none" w:sz="0" w:space="0" w:color="auto"/>
                    <w:right w:val="none" w:sz="0" w:space="0" w:color="auto"/>
                  </w:divBdr>
                </w:div>
                <w:div w:id="1230459729">
                  <w:marLeft w:val="480"/>
                  <w:marRight w:val="0"/>
                  <w:marTop w:val="0"/>
                  <w:marBottom w:val="0"/>
                  <w:divBdr>
                    <w:top w:val="none" w:sz="0" w:space="0" w:color="auto"/>
                    <w:left w:val="none" w:sz="0" w:space="0" w:color="auto"/>
                    <w:bottom w:val="none" w:sz="0" w:space="0" w:color="auto"/>
                    <w:right w:val="none" w:sz="0" w:space="0" w:color="auto"/>
                  </w:divBdr>
                </w:div>
                <w:div w:id="1573546843">
                  <w:marLeft w:val="480"/>
                  <w:marRight w:val="0"/>
                  <w:marTop w:val="0"/>
                  <w:marBottom w:val="0"/>
                  <w:divBdr>
                    <w:top w:val="none" w:sz="0" w:space="0" w:color="auto"/>
                    <w:left w:val="none" w:sz="0" w:space="0" w:color="auto"/>
                    <w:bottom w:val="none" w:sz="0" w:space="0" w:color="auto"/>
                    <w:right w:val="none" w:sz="0" w:space="0" w:color="auto"/>
                  </w:divBdr>
                </w:div>
                <w:div w:id="829908367">
                  <w:marLeft w:val="480"/>
                  <w:marRight w:val="0"/>
                  <w:marTop w:val="0"/>
                  <w:marBottom w:val="0"/>
                  <w:divBdr>
                    <w:top w:val="none" w:sz="0" w:space="0" w:color="auto"/>
                    <w:left w:val="none" w:sz="0" w:space="0" w:color="auto"/>
                    <w:bottom w:val="none" w:sz="0" w:space="0" w:color="auto"/>
                    <w:right w:val="none" w:sz="0" w:space="0" w:color="auto"/>
                  </w:divBdr>
                </w:div>
                <w:div w:id="1303923915">
                  <w:marLeft w:val="480"/>
                  <w:marRight w:val="0"/>
                  <w:marTop w:val="0"/>
                  <w:marBottom w:val="0"/>
                  <w:divBdr>
                    <w:top w:val="none" w:sz="0" w:space="0" w:color="auto"/>
                    <w:left w:val="none" w:sz="0" w:space="0" w:color="auto"/>
                    <w:bottom w:val="none" w:sz="0" w:space="0" w:color="auto"/>
                    <w:right w:val="none" w:sz="0" w:space="0" w:color="auto"/>
                  </w:divBdr>
                </w:div>
                <w:div w:id="396166923">
                  <w:marLeft w:val="480"/>
                  <w:marRight w:val="0"/>
                  <w:marTop w:val="0"/>
                  <w:marBottom w:val="0"/>
                  <w:divBdr>
                    <w:top w:val="none" w:sz="0" w:space="0" w:color="auto"/>
                    <w:left w:val="none" w:sz="0" w:space="0" w:color="auto"/>
                    <w:bottom w:val="none" w:sz="0" w:space="0" w:color="auto"/>
                    <w:right w:val="none" w:sz="0" w:space="0" w:color="auto"/>
                  </w:divBdr>
                </w:div>
                <w:div w:id="673805477">
                  <w:marLeft w:val="480"/>
                  <w:marRight w:val="0"/>
                  <w:marTop w:val="0"/>
                  <w:marBottom w:val="0"/>
                  <w:divBdr>
                    <w:top w:val="none" w:sz="0" w:space="0" w:color="auto"/>
                    <w:left w:val="none" w:sz="0" w:space="0" w:color="auto"/>
                    <w:bottom w:val="none" w:sz="0" w:space="0" w:color="auto"/>
                    <w:right w:val="none" w:sz="0" w:space="0" w:color="auto"/>
                  </w:divBdr>
                </w:div>
                <w:div w:id="169296821">
                  <w:marLeft w:val="480"/>
                  <w:marRight w:val="0"/>
                  <w:marTop w:val="0"/>
                  <w:marBottom w:val="0"/>
                  <w:divBdr>
                    <w:top w:val="none" w:sz="0" w:space="0" w:color="auto"/>
                    <w:left w:val="none" w:sz="0" w:space="0" w:color="auto"/>
                    <w:bottom w:val="none" w:sz="0" w:space="0" w:color="auto"/>
                    <w:right w:val="none" w:sz="0" w:space="0" w:color="auto"/>
                  </w:divBdr>
                </w:div>
                <w:div w:id="229852611">
                  <w:marLeft w:val="480"/>
                  <w:marRight w:val="0"/>
                  <w:marTop w:val="0"/>
                  <w:marBottom w:val="0"/>
                  <w:divBdr>
                    <w:top w:val="none" w:sz="0" w:space="0" w:color="auto"/>
                    <w:left w:val="none" w:sz="0" w:space="0" w:color="auto"/>
                    <w:bottom w:val="none" w:sz="0" w:space="0" w:color="auto"/>
                    <w:right w:val="none" w:sz="0" w:space="0" w:color="auto"/>
                  </w:divBdr>
                </w:div>
                <w:div w:id="1614433755">
                  <w:marLeft w:val="480"/>
                  <w:marRight w:val="0"/>
                  <w:marTop w:val="0"/>
                  <w:marBottom w:val="0"/>
                  <w:divBdr>
                    <w:top w:val="none" w:sz="0" w:space="0" w:color="auto"/>
                    <w:left w:val="none" w:sz="0" w:space="0" w:color="auto"/>
                    <w:bottom w:val="none" w:sz="0" w:space="0" w:color="auto"/>
                    <w:right w:val="none" w:sz="0" w:space="0" w:color="auto"/>
                  </w:divBdr>
                </w:div>
                <w:div w:id="1903180044">
                  <w:marLeft w:val="480"/>
                  <w:marRight w:val="0"/>
                  <w:marTop w:val="0"/>
                  <w:marBottom w:val="0"/>
                  <w:divBdr>
                    <w:top w:val="none" w:sz="0" w:space="0" w:color="auto"/>
                    <w:left w:val="none" w:sz="0" w:space="0" w:color="auto"/>
                    <w:bottom w:val="none" w:sz="0" w:space="0" w:color="auto"/>
                    <w:right w:val="none" w:sz="0" w:space="0" w:color="auto"/>
                  </w:divBdr>
                </w:div>
                <w:div w:id="586574869">
                  <w:marLeft w:val="480"/>
                  <w:marRight w:val="0"/>
                  <w:marTop w:val="0"/>
                  <w:marBottom w:val="0"/>
                  <w:divBdr>
                    <w:top w:val="none" w:sz="0" w:space="0" w:color="auto"/>
                    <w:left w:val="none" w:sz="0" w:space="0" w:color="auto"/>
                    <w:bottom w:val="none" w:sz="0" w:space="0" w:color="auto"/>
                    <w:right w:val="none" w:sz="0" w:space="0" w:color="auto"/>
                  </w:divBdr>
                </w:div>
                <w:div w:id="403768397">
                  <w:marLeft w:val="480"/>
                  <w:marRight w:val="0"/>
                  <w:marTop w:val="0"/>
                  <w:marBottom w:val="0"/>
                  <w:divBdr>
                    <w:top w:val="none" w:sz="0" w:space="0" w:color="auto"/>
                    <w:left w:val="none" w:sz="0" w:space="0" w:color="auto"/>
                    <w:bottom w:val="none" w:sz="0" w:space="0" w:color="auto"/>
                    <w:right w:val="none" w:sz="0" w:space="0" w:color="auto"/>
                  </w:divBdr>
                </w:div>
                <w:div w:id="92937419">
                  <w:marLeft w:val="480"/>
                  <w:marRight w:val="0"/>
                  <w:marTop w:val="0"/>
                  <w:marBottom w:val="0"/>
                  <w:divBdr>
                    <w:top w:val="none" w:sz="0" w:space="0" w:color="auto"/>
                    <w:left w:val="none" w:sz="0" w:space="0" w:color="auto"/>
                    <w:bottom w:val="none" w:sz="0" w:space="0" w:color="auto"/>
                    <w:right w:val="none" w:sz="0" w:space="0" w:color="auto"/>
                  </w:divBdr>
                </w:div>
                <w:div w:id="456528712">
                  <w:marLeft w:val="480"/>
                  <w:marRight w:val="0"/>
                  <w:marTop w:val="0"/>
                  <w:marBottom w:val="0"/>
                  <w:divBdr>
                    <w:top w:val="none" w:sz="0" w:space="0" w:color="auto"/>
                    <w:left w:val="none" w:sz="0" w:space="0" w:color="auto"/>
                    <w:bottom w:val="none" w:sz="0" w:space="0" w:color="auto"/>
                    <w:right w:val="none" w:sz="0" w:space="0" w:color="auto"/>
                  </w:divBdr>
                </w:div>
                <w:div w:id="1120954327">
                  <w:marLeft w:val="480"/>
                  <w:marRight w:val="0"/>
                  <w:marTop w:val="0"/>
                  <w:marBottom w:val="0"/>
                  <w:divBdr>
                    <w:top w:val="none" w:sz="0" w:space="0" w:color="auto"/>
                    <w:left w:val="none" w:sz="0" w:space="0" w:color="auto"/>
                    <w:bottom w:val="none" w:sz="0" w:space="0" w:color="auto"/>
                    <w:right w:val="none" w:sz="0" w:space="0" w:color="auto"/>
                  </w:divBdr>
                </w:div>
                <w:div w:id="1037438140">
                  <w:marLeft w:val="480"/>
                  <w:marRight w:val="0"/>
                  <w:marTop w:val="0"/>
                  <w:marBottom w:val="0"/>
                  <w:divBdr>
                    <w:top w:val="none" w:sz="0" w:space="0" w:color="auto"/>
                    <w:left w:val="none" w:sz="0" w:space="0" w:color="auto"/>
                    <w:bottom w:val="none" w:sz="0" w:space="0" w:color="auto"/>
                    <w:right w:val="none" w:sz="0" w:space="0" w:color="auto"/>
                  </w:divBdr>
                </w:div>
              </w:divsChild>
            </w:div>
            <w:div w:id="254167762">
              <w:marLeft w:val="0"/>
              <w:marRight w:val="0"/>
              <w:marTop w:val="0"/>
              <w:marBottom w:val="0"/>
              <w:divBdr>
                <w:top w:val="none" w:sz="0" w:space="0" w:color="auto"/>
                <w:left w:val="none" w:sz="0" w:space="0" w:color="auto"/>
                <w:bottom w:val="none" w:sz="0" w:space="0" w:color="auto"/>
                <w:right w:val="none" w:sz="0" w:space="0" w:color="auto"/>
              </w:divBdr>
              <w:divsChild>
                <w:div w:id="1051463076">
                  <w:marLeft w:val="480"/>
                  <w:marRight w:val="0"/>
                  <w:marTop w:val="0"/>
                  <w:marBottom w:val="0"/>
                  <w:divBdr>
                    <w:top w:val="none" w:sz="0" w:space="0" w:color="auto"/>
                    <w:left w:val="none" w:sz="0" w:space="0" w:color="auto"/>
                    <w:bottom w:val="none" w:sz="0" w:space="0" w:color="auto"/>
                    <w:right w:val="none" w:sz="0" w:space="0" w:color="auto"/>
                  </w:divBdr>
                </w:div>
                <w:div w:id="1615751441">
                  <w:marLeft w:val="480"/>
                  <w:marRight w:val="0"/>
                  <w:marTop w:val="0"/>
                  <w:marBottom w:val="0"/>
                  <w:divBdr>
                    <w:top w:val="none" w:sz="0" w:space="0" w:color="auto"/>
                    <w:left w:val="none" w:sz="0" w:space="0" w:color="auto"/>
                    <w:bottom w:val="none" w:sz="0" w:space="0" w:color="auto"/>
                    <w:right w:val="none" w:sz="0" w:space="0" w:color="auto"/>
                  </w:divBdr>
                </w:div>
                <w:div w:id="1571035327">
                  <w:marLeft w:val="480"/>
                  <w:marRight w:val="0"/>
                  <w:marTop w:val="0"/>
                  <w:marBottom w:val="0"/>
                  <w:divBdr>
                    <w:top w:val="none" w:sz="0" w:space="0" w:color="auto"/>
                    <w:left w:val="none" w:sz="0" w:space="0" w:color="auto"/>
                    <w:bottom w:val="none" w:sz="0" w:space="0" w:color="auto"/>
                    <w:right w:val="none" w:sz="0" w:space="0" w:color="auto"/>
                  </w:divBdr>
                </w:div>
                <w:div w:id="1765954922">
                  <w:marLeft w:val="480"/>
                  <w:marRight w:val="0"/>
                  <w:marTop w:val="0"/>
                  <w:marBottom w:val="0"/>
                  <w:divBdr>
                    <w:top w:val="none" w:sz="0" w:space="0" w:color="auto"/>
                    <w:left w:val="none" w:sz="0" w:space="0" w:color="auto"/>
                    <w:bottom w:val="none" w:sz="0" w:space="0" w:color="auto"/>
                    <w:right w:val="none" w:sz="0" w:space="0" w:color="auto"/>
                  </w:divBdr>
                </w:div>
                <w:div w:id="1814788173">
                  <w:marLeft w:val="480"/>
                  <w:marRight w:val="0"/>
                  <w:marTop w:val="0"/>
                  <w:marBottom w:val="0"/>
                  <w:divBdr>
                    <w:top w:val="none" w:sz="0" w:space="0" w:color="auto"/>
                    <w:left w:val="none" w:sz="0" w:space="0" w:color="auto"/>
                    <w:bottom w:val="none" w:sz="0" w:space="0" w:color="auto"/>
                    <w:right w:val="none" w:sz="0" w:space="0" w:color="auto"/>
                  </w:divBdr>
                </w:div>
                <w:div w:id="1491825303">
                  <w:marLeft w:val="480"/>
                  <w:marRight w:val="0"/>
                  <w:marTop w:val="0"/>
                  <w:marBottom w:val="0"/>
                  <w:divBdr>
                    <w:top w:val="none" w:sz="0" w:space="0" w:color="auto"/>
                    <w:left w:val="none" w:sz="0" w:space="0" w:color="auto"/>
                    <w:bottom w:val="none" w:sz="0" w:space="0" w:color="auto"/>
                    <w:right w:val="none" w:sz="0" w:space="0" w:color="auto"/>
                  </w:divBdr>
                </w:div>
                <w:div w:id="1101486528">
                  <w:marLeft w:val="480"/>
                  <w:marRight w:val="0"/>
                  <w:marTop w:val="0"/>
                  <w:marBottom w:val="0"/>
                  <w:divBdr>
                    <w:top w:val="none" w:sz="0" w:space="0" w:color="auto"/>
                    <w:left w:val="none" w:sz="0" w:space="0" w:color="auto"/>
                    <w:bottom w:val="none" w:sz="0" w:space="0" w:color="auto"/>
                    <w:right w:val="none" w:sz="0" w:space="0" w:color="auto"/>
                  </w:divBdr>
                </w:div>
                <w:div w:id="919949734">
                  <w:marLeft w:val="480"/>
                  <w:marRight w:val="0"/>
                  <w:marTop w:val="0"/>
                  <w:marBottom w:val="0"/>
                  <w:divBdr>
                    <w:top w:val="none" w:sz="0" w:space="0" w:color="auto"/>
                    <w:left w:val="none" w:sz="0" w:space="0" w:color="auto"/>
                    <w:bottom w:val="none" w:sz="0" w:space="0" w:color="auto"/>
                    <w:right w:val="none" w:sz="0" w:space="0" w:color="auto"/>
                  </w:divBdr>
                </w:div>
                <w:div w:id="1776904907">
                  <w:marLeft w:val="480"/>
                  <w:marRight w:val="0"/>
                  <w:marTop w:val="0"/>
                  <w:marBottom w:val="0"/>
                  <w:divBdr>
                    <w:top w:val="none" w:sz="0" w:space="0" w:color="auto"/>
                    <w:left w:val="none" w:sz="0" w:space="0" w:color="auto"/>
                    <w:bottom w:val="none" w:sz="0" w:space="0" w:color="auto"/>
                    <w:right w:val="none" w:sz="0" w:space="0" w:color="auto"/>
                  </w:divBdr>
                </w:div>
                <w:div w:id="570965953">
                  <w:marLeft w:val="480"/>
                  <w:marRight w:val="0"/>
                  <w:marTop w:val="0"/>
                  <w:marBottom w:val="0"/>
                  <w:divBdr>
                    <w:top w:val="none" w:sz="0" w:space="0" w:color="auto"/>
                    <w:left w:val="none" w:sz="0" w:space="0" w:color="auto"/>
                    <w:bottom w:val="none" w:sz="0" w:space="0" w:color="auto"/>
                    <w:right w:val="none" w:sz="0" w:space="0" w:color="auto"/>
                  </w:divBdr>
                </w:div>
                <w:div w:id="1934312269">
                  <w:marLeft w:val="480"/>
                  <w:marRight w:val="0"/>
                  <w:marTop w:val="0"/>
                  <w:marBottom w:val="0"/>
                  <w:divBdr>
                    <w:top w:val="none" w:sz="0" w:space="0" w:color="auto"/>
                    <w:left w:val="none" w:sz="0" w:space="0" w:color="auto"/>
                    <w:bottom w:val="none" w:sz="0" w:space="0" w:color="auto"/>
                    <w:right w:val="none" w:sz="0" w:space="0" w:color="auto"/>
                  </w:divBdr>
                </w:div>
                <w:div w:id="233781837">
                  <w:marLeft w:val="480"/>
                  <w:marRight w:val="0"/>
                  <w:marTop w:val="0"/>
                  <w:marBottom w:val="0"/>
                  <w:divBdr>
                    <w:top w:val="none" w:sz="0" w:space="0" w:color="auto"/>
                    <w:left w:val="none" w:sz="0" w:space="0" w:color="auto"/>
                    <w:bottom w:val="none" w:sz="0" w:space="0" w:color="auto"/>
                    <w:right w:val="none" w:sz="0" w:space="0" w:color="auto"/>
                  </w:divBdr>
                </w:div>
                <w:div w:id="736778888">
                  <w:marLeft w:val="480"/>
                  <w:marRight w:val="0"/>
                  <w:marTop w:val="0"/>
                  <w:marBottom w:val="0"/>
                  <w:divBdr>
                    <w:top w:val="none" w:sz="0" w:space="0" w:color="auto"/>
                    <w:left w:val="none" w:sz="0" w:space="0" w:color="auto"/>
                    <w:bottom w:val="none" w:sz="0" w:space="0" w:color="auto"/>
                    <w:right w:val="none" w:sz="0" w:space="0" w:color="auto"/>
                  </w:divBdr>
                </w:div>
                <w:div w:id="874270855">
                  <w:marLeft w:val="480"/>
                  <w:marRight w:val="0"/>
                  <w:marTop w:val="0"/>
                  <w:marBottom w:val="0"/>
                  <w:divBdr>
                    <w:top w:val="none" w:sz="0" w:space="0" w:color="auto"/>
                    <w:left w:val="none" w:sz="0" w:space="0" w:color="auto"/>
                    <w:bottom w:val="none" w:sz="0" w:space="0" w:color="auto"/>
                    <w:right w:val="none" w:sz="0" w:space="0" w:color="auto"/>
                  </w:divBdr>
                </w:div>
                <w:div w:id="1673682119">
                  <w:marLeft w:val="480"/>
                  <w:marRight w:val="0"/>
                  <w:marTop w:val="0"/>
                  <w:marBottom w:val="0"/>
                  <w:divBdr>
                    <w:top w:val="none" w:sz="0" w:space="0" w:color="auto"/>
                    <w:left w:val="none" w:sz="0" w:space="0" w:color="auto"/>
                    <w:bottom w:val="none" w:sz="0" w:space="0" w:color="auto"/>
                    <w:right w:val="none" w:sz="0" w:space="0" w:color="auto"/>
                  </w:divBdr>
                </w:div>
                <w:div w:id="1645162123">
                  <w:marLeft w:val="480"/>
                  <w:marRight w:val="0"/>
                  <w:marTop w:val="0"/>
                  <w:marBottom w:val="0"/>
                  <w:divBdr>
                    <w:top w:val="none" w:sz="0" w:space="0" w:color="auto"/>
                    <w:left w:val="none" w:sz="0" w:space="0" w:color="auto"/>
                    <w:bottom w:val="none" w:sz="0" w:space="0" w:color="auto"/>
                    <w:right w:val="none" w:sz="0" w:space="0" w:color="auto"/>
                  </w:divBdr>
                </w:div>
                <w:div w:id="665934053">
                  <w:marLeft w:val="480"/>
                  <w:marRight w:val="0"/>
                  <w:marTop w:val="0"/>
                  <w:marBottom w:val="0"/>
                  <w:divBdr>
                    <w:top w:val="none" w:sz="0" w:space="0" w:color="auto"/>
                    <w:left w:val="none" w:sz="0" w:space="0" w:color="auto"/>
                    <w:bottom w:val="none" w:sz="0" w:space="0" w:color="auto"/>
                    <w:right w:val="none" w:sz="0" w:space="0" w:color="auto"/>
                  </w:divBdr>
                </w:div>
                <w:div w:id="1666980121">
                  <w:marLeft w:val="480"/>
                  <w:marRight w:val="0"/>
                  <w:marTop w:val="0"/>
                  <w:marBottom w:val="0"/>
                  <w:divBdr>
                    <w:top w:val="none" w:sz="0" w:space="0" w:color="auto"/>
                    <w:left w:val="none" w:sz="0" w:space="0" w:color="auto"/>
                    <w:bottom w:val="none" w:sz="0" w:space="0" w:color="auto"/>
                    <w:right w:val="none" w:sz="0" w:space="0" w:color="auto"/>
                  </w:divBdr>
                </w:div>
                <w:div w:id="1970747954">
                  <w:marLeft w:val="480"/>
                  <w:marRight w:val="0"/>
                  <w:marTop w:val="0"/>
                  <w:marBottom w:val="0"/>
                  <w:divBdr>
                    <w:top w:val="none" w:sz="0" w:space="0" w:color="auto"/>
                    <w:left w:val="none" w:sz="0" w:space="0" w:color="auto"/>
                    <w:bottom w:val="none" w:sz="0" w:space="0" w:color="auto"/>
                    <w:right w:val="none" w:sz="0" w:space="0" w:color="auto"/>
                  </w:divBdr>
                </w:div>
                <w:div w:id="399404823">
                  <w:marLeft w:val="480"/>
                  <w:marRight w:val="0"/>
                  <w:marTop w:val="0"/>
                  <w:marBottom w:val="0"/>
                  <w:divBdr>
                    <w:top w:val="none" w:sz="0" w:space="0" w:color="auto"/>
                    <w:left w:val="none" w:sz="0" w:space="0" w:color="auto"/>
                    <w:bottom w:val="none" w:sz="0" w:space="0" w:color="auto"/>
                    <w:right w:val="none" w:sz="0" w:space="0" w:color="auto"/>
                  </w:divBdr>
                </w:div>
                <w:div w:id="1877809901">
                  <w:marLeft w:val="480"/>
                  <w:marRight w:val="0"/>
                  <w:marTop w:val="0"/>
                  <w:marBottom w:val="0"/>
                  <w:divBdr>
                    <w:top w:val="none" w:sz="0" w:space="0" w:color="auto"/>
                    <w:left w:val="none" w:sz="0" w:space="0" w:color="auto"/>
                    <w:bottom w:val="none" w:sz="0" w:space="0" w:color="auto"/>
                    <w:right w:val="none" w:sz="0" w:space="0" w:color="auto"/>
                  </w:divBdr>
                </w:div>
                <w:div w:id="61948926">
                  <w:marLeft w:val="480"/>
                  <w:marRight w:val="0"/>
                  <w:marTop w:val="0"/>
                  <w:marBottom w:val="0"/>
                  <w:divBdr>
                    <w:top w:val="none" w:sz="0" w:space="0" w:color="auto"/>
                    <w:left w:val="none" w:sz="0" w:space="0" w:color="auto"/>
                    <w:bottom w:val="none" w:sz="0" w:space="0" w:color="auto"/>
                    <w:right w:val="none" w:sz="0" w:space="0" w:color="auto"/>
                  </w:divBdr>
                </w:div>
                <w:div w:id="291905098">
                  <w:marLeft w:val="480"/>
                  <w:marRight w:val="0"/>
                  <w:marTop w:val="0"/>
                  <w:marBottom w:val="0"/>
                  <w:divBdr>
                    <w:top w:val="none" w:sz="0" w:space="0" w:color="auto"/>
                    <w:left w:val="none" w:sz="0" w:space="0" w:color="auto"/>
                    <w:bottom w:val="none" w:sz="0" w:space="0" w:color="auto"/>
                    <w:right w:val="none" w:sz="0" w:space="0" w:color="auto"/>
                  </w:divBdr>
                </w:div>
                <w:div w:id="17892730">
                  <w:marLeft w:val="480"/>
                  <w:marRight w:val="0"/>
                  <w:marTop w:val="0"/>
                  <w:marBottom w:val="0"/>
                  <w:divBdr>
                    <w:top w:val="none" w:sz="0" w:space="0" w:color="auto"/>
                    <w:left w:val="none" w:sz="0" w:space="0" w:color="auto"/>
                    <w:bottom w:val="none" w:sz="0" w:space="0" w:color="auto"/>
                    <w:right w:val="none" w:sz="0" w:space="0" w:color="auto"/>
                  </w:divBdr>
                </w:div>
                <w:div w:id="417335090">
                  <w:marLeft w:val="480"/>
                  <w:marRight w:val="0"/>
                  <w:marTop w:val="0"/>
                  <w:marBottom w:val="0"/>
                  <w:divBdr>
                    <w:top w:val="none" w:sz="0" w:space="0" w:color="auto"/>
                    <w:left w:val="none" w:sz="0" w:space="0" w:color="auto"/>
                    <w:bottom w:val="none" w:sz="0" w:space="0" w:color="auto"/>
                    <w:right w:val="none" w:sz="0" w:space="0" w:color="auto"/>
                  </w:divBdr>
                </w:div>
                <w:div w:id="526798229">
                  <w:marLeft w:val="480"/>
                  <w:marRight w:val="0"/>
                  <w:marTop w:val="0"/>
                  <w:marBottom w:val="0"/>
                  <w:divBdr>
                    <w:top w:val="none" w:sz="0" w:space="0" w:color="auto"/>
                    <w:left w:val="none" w:sz="0" w:space="0" w:color="auto"/>
                    <w:bottom w:val="none" w:sz="0" w:space="0" w:color="auto"/>
                    <w:right w:val="none" w:sz="0" w:space="0" w:color="auto"/>
                  </w:divBdr>
                </w:div>
                <w:div w:id="1628927711">
                  <w:marLeft w:val="480"/>
                  <w:marRight w:val="0"/>
                  <w:marTop w:val="0"/>
                  <w:marBottom w:val="0"/>
                  <w:divBdr>
                    <w:top w:val="none" w:sz="0" w:space="0" w:color="auto"/>
                    <w:left w:val="none" w:sz="0" w:space="0" w:color="auto"/>
                    <w:bottom w:val="none" w:sz="0" w:space="0" w:color="auto"/>
                    <w:right w:val="none" w:sz="0" w:space="0" w:color="auto"/>
                  </w:divBdr>
                </w:div>
                <w:div w:id="42140820">
                  <w:marLeft w:val="480"/>
                  <w:marRight w:val="0"/>
                  <w:marTop w:val="0"/>
                  <w:marBottom w:val="0"/>
                  <w:divBdr>
                    <w:top w:val="none" w:sz="0" w:space="0" w:color="auto"/>
                    <w:left w:val="none" w:sz="0" w:space="0" w:color="auto"/>
                    <w:bottom w:val="none" w:sz="0" w:space="0" w:color="auto"/>
                    <w:right w:val="none" w:sz="0" w:space="0" w:color="auto"/>
                  </w:divBdr>
                </w:div>
                <w:div w:id="442844476">
                  <w:marLeft w:val="480"/>
                  <w:marRight w:val="0"/>
                  <w:marTop w:val="0"/>
                  <w:marBottom w:val="0"/>
                  <w:divBdr>
                    <w:top w:val="none" w:sz="0" w:space="0" w:color="auto"/>
                    <w:left w:val="none" w:sz="0" w:space="0" w:color="auto"/>
                    <w:bottom w:val="none" w:sz="0" w:space="0" w:color="auto"/>
                    <w:right w:val="none" w:sz="0" w:space="0" w:color="auto"/>
                  </w:divBdr>
                </w:div>
                <w:div w:id="432747949">
                  <w:marLeft w:val="480"/>
                  <w:marRight w:val="0"/>
                  <w:marTop w:val="0"/>
                  <w:marBottom w:val="0"/>
                  <w:divBdr>
                    <w:top w:val="none" w:sz="0" w:space="0" w:color="auto"/>
                    <w:left w:val="none" w:sz="0" w:space="0" w:color="auto"/>
                    <w:bottom w:val="none" w:sz="0" w:space="0" w:color="auto"/>
                    <w:right w:val="none" w:sz="0" w:space="0" w:color="auto"/>
                  </w:divBdr>
                </w:div>
                <w:div w:id="886255077">
                  <w:marLeft w:val="480"/>
                  <w:marRight w:val="0"/>
                  <w:marTop w:val="0"/>
                  <w:marBottom w:val="0"/>
                  <w:divBdr>
                    <w:top w:val="none" w:sz="0" w:space="0" w:color="auto"/>
                    <w:left w:val="none" w:sz="0" w:space="0" w:color="auto"/>
                    <w:bottom w:val="none" w:sz="0" w:space="0" w:color="auto"/>
                    <w:right w:val="none" w:sz="0" w:space="0" w:color="auto"/>
                  </w:divBdr>
                </w:div>
                <w:div w:id="855576858">
                  <w:marLeft w:val="480"/>
                  <w:marRight w:val="0"/>
                  <w:marTop w:val="0"/>
                  <w:marBottom w:val="0"/>
                  <w:divBdr>
                    <w:top w:val="none" w:sz="0" w:space="0" w:color="auto"/>
                    <w:left w:val="none" w:sz="0" w:space="0" w:color="auto"/>
                    <w:bottom w:val="none" w:sz="0" w:space="0" w:color="auto"/>
                    <w:right w:val="none" w:sz="0" w:space="0" w:color="auto"/>
                  </w:divBdr>
                </w:div>
                <w:div w:id="295768620">
                  <w:marLeft w:val="480"/>
                  <w:marRight w:val="0"/>
                  <w:marTop w:val="0"/>
                  <w:marBottom w:val="0"/>
                  <w:divBdr>
                    <w:top w:val="none" w:sz="0" w:space="0" w:color="auto"/>
                    <w:left w:val="none" w:sz="0" w:space="0" w:color="auto"/>
                    <w:bottom w:val="none" w:sz="0" w:space="0" w:color="auto"/>
                    <w:right w:val="none" w:sz="0" w:space="0" w:color="auto"/>
                  </w:divBdr>
                </w:div>
                <w:div w:id="535124736">
                  <w:marLeft w:val="480"/>
                  <w:marRight w:val="0"/>
                  <w:marTop w:val="0"/>
                  <w:marBottom w:val="0"/>
                  <w:divBdr>
                    <w:top w:val="none" w:sz="0" w:space="0" w:color="auto"/>
                    <w:left w:val="none" w:sz="0" w:space="0" w:color="auto"/>
                    <w:bottom w:val="none" w:sz="0" w:space="0" w:color="auto"/>
                    <w:right w:val="none" w:sz="0" w:space="0" w:color="auto"/>
                  </w:divBdr>
                </w:div>
                <w:div w:id="1071805777">
                  <w:marLeft w:val="480"/>
                  <w:marRight w:val="0"/>
                  <w:marTop w:val="0"/>
                  <w:marBottom w:val="0"/>
                  <w:divBdr>
                    <w:top w:val="none" w:sz="0" w:space="0" w:color="auto"/>
                    <w:left w:val="none" w:sz="0" w:space="0" w:color="auto"/>
                    <w:bottom w:val="none" w:sz="0" w:space="0" w:color="auto"/>
                    <w:right w:val="none" w:sz="0" w:space="0" w:color="auto"/>
                  </w:divBdr>
                </w:div>
                <w:div w:id="1478644327">
                  <w:marLeft w:val="480"/>
                  <w:marRight w:val="0"/>
                  <w:marTop w:val="0"/>
                  <w:marBottom w:val="0"/>
                  <w:divBdr>
                    <w:top w:val="none" w:sz="0" w:space="0" w:color="auto"/>
                    <w:left w:val="none" w:sz="0" w:space="0" w:color="auto"/>
                    <w:bottom w:val="none" w:sz="0" w:space="0" w:color="auto"/>
                    <w:right w:val="none" w:sz="0" w:space="0" w:color="auto"/>
                  </w:divBdr>
                </w:div>
                <w:div w:id="1337347407">
                  <w:marLeft w:val="480"/>
                  <w:marRight w:val="0"/>
                  <w:marTop w:val="0"/>
                  <w:marBottom w:val="0"/>
                  <w:divBdr>
                    <w:top w:val="none" w:sz="0" w:space="0" w:color="auto"/>
                    <w:left w:val="none" w:sz="0" w:space="0" w:color="auto"/>
                    <w:bottom w:val="none" w:sz="0" w:space="0" w:color="auto"/>
                    <w:right w:val="none" w:sz="0" w:space="0" w:color="auto"/>
                  </w:divBdr>
                </w:div>
                <w:div w:id="1745451691">
                  <w:marLeft w:val="480"/>
                  <w:marRight w:val="0"/>
                  <w:marTop w:val="0"/>
                  <w:marBottom w:val="0"/>
                  <w:divBdr>
                    <w:top w:val="none" w:sz="0" w:space="0" w:color="auto"/>
                    <w:left w:val="none" w:sz="0" w:space="0" w:color="auto"/>
                    <w:bottom w:val="none" w:sz="0" w:space="0" w:color="auto"/>
                    <w:right w:val="none" w:sz="0" w:space="0" w:color="auto"/>
                  </w:divBdr>
                </w:div>
                <w:div w:id="703292869">
                  <w:marLeft w:val="480"/>
                  <w:marRight w:val="0"/>
                  <w:marTop w:val="0"/>
                  <w:marBottom w:val="0"/>
                  <w:divBdr>
                    <w:top w:val="none" w:sz="0" w:space="0" w:color="auto"/>
                    <w:left w:val="none" w:sz="0" w:space="0" w:color="auto"/>
                    <w:bottom w:val="none" w:sz="0" w:space="0" w:color="auto"/>
                    <w:right w:val="none" w:sz="0" w:space="0" w:color="auto"/>
                  </w:divBdr>
                </w:div>
                <w:div w:id="1403798879">
                  <w:marLeft w:val="480"/>
                  <w:marRight w:val="0"/>
                  <w:marTop w:val="0"/>
                  <w:marBottom w:val="0"/>
                  <w:divBdr>
                    <w:top w:val="none" w:sz="0" w:space="0" w:color="auto"/>
                    <w:left w:val="none" w:sz="0" w:space="0" w:color="auto"/>
                    <w:bottom w:val="none" w:sz="0" w:space="0" w:color="auto"/>
                    <w:right w:val="none" w:sz="0" w:space="0" w:color="auto"/>
                  </w:divBdr>
                </w:div>
                <w:div w:id="1514343264">
                  <w:marLeft w:val="480"/>
                  <w:marRight w:val="0"/>
                  <w:marTop w:val="0"/>
                  <w:marBottom w:val="0"/>
                  <w:divBdr>
                    <w:top w:val="none" w:sz="0" w:space="0" w:color="auto"/>
                    <w:left w:val="none" w:sz="0" w:space="0" w:color="auto"/>
                    <w:bottom w:val="none" w:sz="0" w:space="0" w:color="auto"/>
                    <w:right w:val="none" w:sz="0" w:space="0" w:color="auto"/>
                  </w:divBdr>
                </w:div>
                <w:div w:id="1785614000">
                  <w:marLeft w:val="480"/>
                  <w:marRight w:val="0"/>
                  <w:marTop w:val="0"/>
                  <w:marBottom w:val="0"/>
                  <w:divBdr>
                    <w:top w:val="none" w:sz="0" w:space="0" w:color="auto"/>
                    <w:left w:val="none" w:sz="0" w:space="0" w:color="auto"/>
                    <w:bottom w:val="none" w:sz="0" w:space="0" w:color="auto"/>
                    <w:right w:val="none" w:sz="0" w:space="0" w:color="auto"/>
                  </w:divBdr>
                </w:div>
                <w:div w:id="1301304101">
                  <w:marLeft w:val="480"/>
                  <w:marRight w:val="0"/>
                  <w:marTop w:val="0"/>
                  <w:marBottom w:val="0"/>
                  <w:divBdr>
                    <w:top w:val="none" w:sz="0" w:space="0" w:color="auto"/>
                    <w:left w:val="none" w:sz="0" w:space="0" w:color="auto"/>
                    <w:bottom w:val="none" w:sz="0" w:space="0" w:color="auto"/>
                    <w:right w:val="none" w:sz="0" w:space="0" w:color="auto"/>
                  </w:divBdr>
                </w:div>
                <w:div w:id="1468009801">
                  <w:marLeft w:val="480"/>
                  <w:marRight w:val="0"/>
                  <w:marTop w:val="0"/>
                  <w:marBottom w:val="0"/>
                  <w:divBdr>
                    <w:top w:val="none" w:sz="0" w:space="0" w:color="auto"/>
                    <w:left w:val="none" w:sz="0" w:space="0" w:color="auto"/>
                    <w:bottom w:val="none" w:sz="0" w:space="0" w:color="auto"/>
                    <w:right w:val="none" w:sz="0" w:space="0" w:color="auto"/>
                  </w:divBdr>
                </w:div>
                <w:div w:id="767654760">
                  <w:marLeft w:val="480"/>
                  <w:marRight w:val="0"/>
                  <w:marTop w:val="0"/>
                  <w:marBottom w:val="0"/>
                  <w:divBdr>
                    <w:top w:val="none" w:sz="0" w:space="0" w:color="auto"/>
                    <w:left w:val="none" w:sz="0" w:space="0" w:color="auto"/>
                    <w:bottom w:val="none" w:sz="0" w:space="0" w:color="auto"/>
                    <w:right w:val="none" w:sz="0" w:space="0" w:color="auto"/>
                  </w:divBdr>
                </w:div>
                <w:div w:id="1801341397">
                  <w:marLeft w:val="480"/>
                  <w:marRight w:val="0"/>
                  <w:marTop w:val="0"/>
                  <w:marBottom w:val="0"/>
                  <w:divBdr>
                    <w:top w:val="none" w:sz="0" w:space="0" w:color="auto"/>
                    <w:left w:val="none" w:sz="0" w:space="0" w:color="auto"/>
                    <w:bottom w:val="none" w:sz="0" w:space="0" w:color="auto"/>
                    <w:right w:val="none" w:sz="0" w:space="0" w:color="auto"/>
                  </w:divBdr>
                </w:div>
                <w:div w:id="372775887">
                  <w:marLeft w:val="480"/>
                  <w:marRight w:val="0"/>
                  <w:marTop w:val="0"/>
                  <w:marBottom w:val="0"/>
                  <w:divBdr>
                    <w:top w:val="none" w:sz="0" w:space="0" w:color="auto"/>
                    <w:left w:val="none" w:sz="0" w:space="0" w:color="auto"/>
                    <w:bottom w:val="none" w:sz="0" w:space="0" w:color="auto"/>
                    <w:right w:val="none" w:sz="0" w:space="0" w:color="auto"/>
                  </w:divBdr>
                </w:div>
                <w:div w:id="1573925635">
                  <w:marLeft w:val="480"/>
                  <w:marRight w:val="0"/>
                  <w:marTop w:val="0"/>
                  <w:marBottom w:val="0"/>
                  <w:divBdr>
                    <w:top w:val="none" w:sz="0" w:space="0" w:color="auto"/>
                    <w:left w:val="none" w:sz="0" w:space="0" w:color="auto"/>
                    <w:bottom w:val="none" w:sz="0" w:space="0" w:color="auto"/>
                    <w:right w:val="none" w:sz="0" w:space="0" w:color="auto"/>
                  </w:divBdr>
                </w:div>
                <w:div w:id="427653079">
                  <w:marLeft w:val="480"/>
                  <w:marRight w:val="0"/>
                  <w:marTop w:val="0"/>
                  <w:marBottom w:val="0"/>
                  <w:divBdr>
                    <w:top w:val="none" w:sz="0" w:space="0" w:color="auto"/>
                    <w:left w:val="none" w:sz="0" w:space="0" w:color="auto"/>
                    <w:bottom w:val="none" w:sz="0" w:space="0" w:color="auto"/>
                    <w:right w:val="none" w:sz="0" w:space="0" w:color="auto"/>
                  </w:divBdr>
                </w:div>
                <w:div w:id="252397555">
                  <w:marLeft w:val="480"/>
                  <w:marRight w:val="0"/>
                  <w:marTop w:val="0"/>
                  <w:marBottom w:val="0"/>
                  <w:divBdr>
                    <w:top w:val="none" w:sz="0" w:space="0" w:color="auto"/>
                    <w:left w:val="none" w:sz="0" w:space="0" w:color="auto"/>
                    <w:bottom w:val="none" w:sz="0" w:space="0" w:color="auto"/>
                    <w:right w:val="none" w:sz="0" w:space="0" w:color="auto"/>
                  </w:divBdr>
                </w:div>
                <w:div w:id="1133215686">
                  <w:marLeft w:val="480"/>
                  <w:marRight w:val="0"/>
                  <w:marTop w:val="0"/>
                  <w:marBottom w:val="0"/>
                  <w:divBdr>
                    <w:top w:val="none" w:sz="0" w:space="0" w:color="auto"/>
                    <w:left w:val="none" w:sz="0" w:space="0" w:color="auto"/>
                    <w:bottom w:val="none" w:sz="0" w:space="0" w:color="auto"/>
                    <w:right w:val="none" w:sz="0" w:space="0" w:color="auto"/>
                  </w:divBdr>
                </w:div>
                <w:div w:id="1839691959">
                  <w:marLeft w:val="480"/>
                  <w:marRight w:val="0"/>
                  <w:marTop w:val="0"/>
                  <w:marBottom w:val="0"/>
                  <w:divBdr>
                    <w:top w:val="none" w:sz="0" w:space="0" w:color="auto"/>
                    <w:left w:val="none" w:sz="0" w:space="0" w:color="auto"/>
                    <w:bottom w:val="none" w:sz="0" w:space="0" w:color="auto"/>
                    <w:right w:val="none" w:sz="0" w:space="0" w:color="auto"/>
                  </w:divBdr>
                </w:div>
                <w:div w:id="537742632">
                  <w:marLeft w:val="480"/>
                  <w:marRight w:val="0"/>
                  <w:marTop w:val="0"/>
                  <w:marBottom w:val="0"/>
                  <w:divBdr>
                    <w:top w:val="none" w:sz="0" w:space="0" w:color="auto"/>
                    <w:left w:val="none" w:sz="0" w:space="0" w:color="auto"/>
                    <w:bottom w:val="none" w:sz="0" w:space="0" w:color="auto"/>
                    <w:right w:val="none" w:sz="0" w:space="0" w:color="auto"/>
                  </w:divBdr>
                </w:div>
                <w:div w:id="82604005">
                  <w:marLeft w:val="480"/>
                  <w:marRight w:val="0"/>
                  <w:marTop w:val="0"/>
                  <w:marBottom w:val="0"/>
                  <w:divBdr>
                    <w:top w:val="none" w:sz="0" w:space="0" w:color="auto"/>
                    <w:left w:val="none" w:sz="0" w:space="0" w:color="auto"/>
                    <w:bottom w:val="none" w:sz="0" w:space="0" w:color="auto"/>
                    <w:right w:val="none" w:sz="0" w:space="0" w:color="auto"/>
                  </w:divBdr>
                </w:div>
                <w:div w:id="1320694982">
                  <w:marLeft w:val="480"/>
                  <w:marRight w:val="0"/>
                  <w:marTop w:val="0"/>
                  <w:marBottom w:val="0"/>
                  <w:divBdr>
                    <w:top w:val="none" w:sz="0" w:space="0" w:color="auto"/>
                    <w:left w:val="none" w:sz="0" w:space="0" w:color="auto"/>
                    <w:bottom w:val="none" w:sz="0" w:space="0" w:color="auto"/>
                    <w:right w:val="none" w:sz="0" w:space="0" w:color="auto"/>
                  </w:divBdr>
                </w:div>
                <w:div w:id="653753514">
                  <w:marLeft w:val="480"/>
                  <w:marRight w:val="0"/>
                  <w:marTop w:val="0"/>
                  <w:marBottom w:val="0"/>
                  <w:divBdr>
                    <w:top w:val="none" w:sz="0" w:space="0" w:color="auto"/>
                    <w:left w:val="none" w:sz="0" w:space="0" w:color="auto"/>
                    <w:bottom w:val="none" w:sz="0" w:space="0" w:color="auto"/>
                    <w:right w:val="none" w:sz="0" w:space="0" w:color="auto"/>
                  </w:divBdr>
                </w:div>
                <w:div w:id="1095130122">
                  <w:marLeft w:val="480"/>
                  <w:marRight w:val="0"/>
                  <w:marTop w:val="0"/>
                  <w:marBottom w:val="0"/>
                  <w:divBdr>
                    <w:top w:val="none" w:sz="0" w:space="0" w:color="auto"/>
                    <w:left w:val="none" w:sz="0" w:space="0" w:color="auto"/>
                    <w:bottom w:val="none" w:sz="0" w:space="0" w:color="auto"/>
                    <w:right w:val="none" w:sz="0" w:space="0" w:color="auto"/>
                  </w:divBdr>
                </w:div>
                <w:div w:id="43772402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492327693">
          <w:marLeft w:val="480"/>
          <w:marRight w:val="0"/>
          <w:marTop w:val="0"/>
          <w:marBottom w:val="0"/>
          <w:divBdr>
            <w:top w:val="none" w:sz="0" w:space="0" w:color="auto"/>
            <w:left w:val="none" w:sz="0" w:space="0" w:color="auto"/>
            <w:bottom w:val="none" w:sz="0" w:space="0" w:color="auto"/>
            <w:right w:val="none" w:sz="0" w:space="0" w:color="auto"/>
          </w:divBdr>
        </w:div>
        <w:div w:id="454955906">
          <w:marLeft w:val="480"/>
          <w:marRight w:val="0"/>
          <w:marTop w:val="0"/>
          <w:marBottom w:val="0"/>
          <w:divBdr>
            <w:top w:val="none" w:sz="0" w:space="0" w:color="auto"/>
            <w:left w:val="none" w:sz="0" w:space="0" w:color="auto"/>
            <w:bottom w:val="none" w:sz="0" w:space="0" w:color="auto"/>
            <w:right w:val="none" w:sz="0" w:space="0" w:color="auto"/>
          </w:divBdr>
        </w:div>
        <w:div w:id="1790540748">
          <w:marLeft w:val="480"/>
          <w:marRight w:val="0"/>
          <w:marTop w:val="0"/>
          <w:marBottom w:val="0"/>
          <w:divBdr>
            <w:top w:val="none" w:sz="0" w:space="0" w:color="auto"/>
            <w:left w:val="none" w:sz="0" w:space="0" w:color="auto"/>
            <w:bottom w:val="none" w:sz="0" w:space="0" w:color="auto"/>
            <w:right w:val="none" w:sz="0" w:space="0" w:color="auto"/>
          </w:divBdr>
        </w:div>
        <w:div w:id="1724211525">
          <w:marLeft w:val="480"/>
          <w:marRight w:val="0"/>
          <w:marTop w:val="0"/>
          <w:marBottom w:val="0"/>
          <w:divBdr>
            <w:top w:val="none" w:sz="0" w:space="0" w:color="auto"/>
            <w:left w:val="none" w:sz="0" w:space="0" w:color="auto"/>
            <w:bottom w:val="none" w:sz="0" w:space="0" w:color="auto"/>
            <w:right w:val="none" w:sz="0" w:space="0" w:color="auto"/>
          </w:divBdr>
        </w:div>
        <w:div w:id="891039562">
          <w:marLeft w:val="480"/>
          <w:marRight w:val="0"/>
          <w:marTop w:val="0"/>
          <w:marBottom w:val="0"/>
          <w:divBdr>
            <w:top w:val="none" w:sz="0" w:space="0" w:color="auto"/>
            <w:left w:val="none" w:sz="0" w:space="0" w:color="auto"/>
            <w:bottom w:val="none" w:sz="0" w:space="0" w:color="auto"/>
            <w:right w:val="none" w:sz="0" w:space="0" w:color="auto"/>
          </w:divBdr>
        </w:div>
        <w:div w:id="881943029">
          <w:marLeft w:val="480"/>
          <w:marRight w:val="0"/>
          <w:marTop w:val="0"/>
          <w:marBottom w:val="0"/>
          <w:divBdr>
            <w:top w:val="none" w:sz="0" w:space="0" w:color="auto"/>
            <w:left w:val="none" w:sz="0" w:space="0" w:color="auto"/>
            <w:bottom w:val="none" w:sz="0" w:space="0" w:color="auto"/>
            <w:right w:val="none" w:sz="0" w:space="0" w:color="auto"/>
          </w:divBdr>
        </w:div>
        <w:div w:id="637566548">
          <w:marLeft w:val="480"/>
          <w:marRight w:val="0"/>
          <w:marTop w:val="0"/>
          <w:marBottom w:val="0"/>
          <w:divBdr>
            <w:top w:val="none" w:sz="0" w:space="0" w:color="auto"/>
            <w:left w:val="none" w:sz="0" w:space="0" w:color="auto"/>
            <w:bottom w:val="none" w:sz="0" w:space="0" w:color="auto"/>
            <w:right w:val="none" w:sz="0" w:space="0" w:color="auto"/>
          </w:divBdr>
        </w:div>
        <w:div w:id="363094865">
          <w:marLeft w:val="480"/>
          <w:marRight w:val="0"/>
          <w:marTop w:val="0"/>
          <w:marBottom w:val="0"/>
          <w:divBdr>
            <w:top w:val="none" w:sz="0" w:space="0" w:color="auto"/>
            <w:left w:val="none" w:sz="0" w:space="0" w:color="auto"/>
            <w:bottom w:val="none" w:sz="0" w:space="0" w:color="auto"/>
            <w:right w:val="none" w:sz="0" w:space="0" w:color="auto"/>
          </w:divBdr>
        </w:div>
        <w:div w:id="1324580808">
          <w:marLeft w:val="480"/>
          <w:marRight w:val="0"/>
          <w:marTop w:val="0"/>
          <w:marBottom w:val="0"/>
          <w:divBdr>
            <w:top w:val="none" w:sz="0" w:space="0" w:color="auto"/>
            <w:left w:val="none" w:sz="0" w:space="0" w:color="auto"/>
            <w:bottom w:val="none" w:sz="0" w:space="0" w:color="auto"/>
            <w:right w:val="none" w:sz="0" w:space="0" w:color="auto"/>
          </w:divBdr>
        </w:div>
        <w:div w:id="1485586886">
          <w:marLeft w:val="480"/>
          <w:marRight w:val="0"/>
          <w:marTop w:val="0"/>
          <w:marBottom w:val="0"/>
          <w:divBdr>
            <w:top w:val="none" w:sz="0" w:space="0" w:color="auto"/>
            <w:left w:val="none" w:sz="0" w:space="0" w:color="auto"/>
            <w:bottom w:val="none" w:sz="0" w:space="0" w:color="auto"/>
            <w:right w:val="none" w:sz="0" w:space="0" w:color="auto"/>
          </w:divBdr>
        </w:div>
        <w:div w:id="1585408162">
          <w:marLeft w:val="480"/>
          <w:marRight w:val="0"/>
          <w:marTop w:val="0"/>
          <w:marBottom w:val="0"/>
          <w:divBdr>
            <w:top w:val="none" w:sz="0" w:space="0" w:color="auto"/>
            <w:left w:val="none" w:sz="0" w:space="0" w:color="auto"/>
            <w:bottom w:val="none" w:sz="0" w:space="0" w:color="auto"/>
            <w:right w:val="none" w:sz="0" w:space="0" w:color="auto"/>
          </w:divBdr>
        </w:div>
        <w:div w:id="780535801">
          <w:marLeft w:val="480"/>
          <w:marRight w:val="0"/>
          <w:marTop w:val="0"/>
          <w:marBottom w:val="0"/>
          <w:divBdr>
            <w:top w:val="none" w:sz="0" w:space="0" w:color="auto"/>
            <w:left w:val="none" w:sz="0" w:space="0" w:color="auto"/>
            <w:bottom w:val="none" w:sz="0" w:space="0" w:color="auto"/>
            <w:right w:val="none" w:sz="0" w:space="0" w:color="auto"/>
          </w:divBdr>
        </w:div>
        <w:div w:id="1727416591">
          <w:marLeft w:val="480"/>
          <w:marRight w:val="0"/>
          <w:marTop w:val="0"/>
          <w:marBottom w:val="0"/>
          <w:divBdr>
            <w:top w:val="none" w:sz="0" w:space="0" w:color="auto"/>
            <w:left w:val="none" w:sz="0" w:space="0" w:color="auto"/>
            <w:bottom w:val="none" w:sz="0" w:space="0" w:color="auto"/>
            <w:right w:val="none" w:sz="0" w:space="0" w:color="auto"/>
          </w:divBdr>
        </w:div>
        <w:div w:id="1731534604">
          <w:marLeft w:val="480"/>
          <w:marRight w:val="0"/>
          <w:marTop w:val="0"/>
          <w:marBottom w:val="0"/>
          <w:divBdr>
            <w:top w:val="none" w:sz="0" w:space="0" w:color="auto"/>
            <w:left w:val="none" w:sz="0" w:space="0" w:color="auto"/>
            <w:bottom w:val="none" w:sz="0" w:space="0" w:color="auto"/>
            <w:right w:val="none" w:sz="0" w:space="0" w:color="auto"/>
          </w:divBdr>
        </w:div>
        <w:div w:id="268199360">
          <w:marLeft w:val="480"/>
          <w:marRight w:val="0"/>
          <w:marTop w:val="0"/>
          <w:marBottom w:val="0"/>
          <w:divBdr>
            <w:top w:val="none" w:sz="0" w:space="0" w:color="auto"/>
            <w:left w:val="none" w:sz="0" w:space="0" w:color="auto"/>
            <w:bottom w:val="none" w:sz="0" w:space="0" w:color="auto"/>
            <w:right w:val="none" w:sz="0" w:space="0" w:color="auto"/>
          </w:divBdr>
        </w:div>
        <w:div w:id="742335799">
          <w:marLeft w:val="480"/>
          <w:marRight w:val="0"/>
          <w:marTop w:val="0"/>
          <w:marBottom w:val="0"/>
          <w:divBdr>
            <w:top w:val="none" w:sz="0" w:space="0" w:color="auto"/>
            <w:left w:val="none" w:sz="0" w:space="0" w:color="auto"/>
            <w:bottom w:val="none" w:sz="0" w:space="0" w:color="auto"/>
            <w:right w:val="none" w:sz="0" w:space="0" w:color="auto"/>
          </w:divBdr>
        </w:div>
        <w:div w:id="1037587812">
          <w:marLeft w:val="480"/>
          <w:marRight w:val="0"/>
          <w:marTop w:val="0"/>
          <w:marBottom w:val="0"/>
          <w:divBdr>
            <w:top w:val="none" w:sz="0" w:space="0" w:color="auto"/>
            <w:left w:val="none" w:sz="0" w:space="0" w:color="auto"/>
            <w:bottom w:val="none" w:sz="0" w:space="0" w:color="auto"/>
            <w:right w:val="none" w:sz="0" w:space="0" w:color="auto"/>
          </w:divBdr>
        </w:div>
        <w:div w:id="228998828">
          <w:marLeft w:val="480"/>
          <w:marRight w:val="0"/>
          <w:marTop w:val="0"/>
          <w:marBottom w:val="0"/>
          <w:divBdr>
            <w:top w:val="none" w:sz="0" w:space="0" w:color="auto"/>
            <w:left w:val="none" w:sz="0" w:space="0" w:color="auto"/>
            <w:bottom w:val="none" w:sz="0" w:space="0" w:color="auto"/>
            <w:right w:val="none" w:sz="0" w:space="0" w:color="auto"/>
          </w:divBdr>
        </w:div>
        <w:div w:id="1723598600">
          <w:marLeft w:val="480"/>
          <w:marRight w:val="0"/>
          <w:marTop w:val="0"/>
          <w:marBottom w:val="0"/>
          <w:divBdr>
            <w:top w:val="none" w:sz="0" w:space="0" w:color="auto"/>
            <w:left w:val="none" w:sz="0" w:space="0" w:color="auto"/>
            <w:bottom w:val="none" w:sz="0" w:space="0" w:color="auto"/>
            <w:right w:val="none" w:sz="0" w:space="0" w:color="auto"/>
          </w:divBdr>
        </w:div>
        <w:div w:id="1384057030">
          <w:marLeft w:val="480"/>
          <w:marRight w:val="0"/>
          <w:marTop w:val="0"/>
          <w:marBottom w:val="0"/>
          <w:divBdr>
            <w:top w:val="none" w:sz="0" w:space="0" w:color="auto"/>
            <w:left w:val="none" w:sz="0" w:space="0" w:color="auto"/>
            <w:bottom w:val="none" w:sz="0" w:space="0" w:color="auto"/>
            <w:right w:val="none" w:sz="0" w:space="0" w:color="auto"/>
          </w:divBdr>
        </w:div>
        <w:div w:id="494076729">
          <w:marLeft w:val="480"/>
          <w:marRight w:val="0"/>
          <w:marTop w:val="0"/>
          <w:marBottom w:val="0"/>
          <w:divBdr>
            <w:top w:val="none" w:sz="0" w:space="0" w:color="auto"/>
            <w:left w:val="none" w:sz="0" w:space="0" w:color="auto"/>
            <w:bottom w:val="none" w:sz="0" w:space="0" w:color="auto"/>
            <w:right w:val="none" w:sz="0" w:space="0" w:color="auto"/>
          </w:divBdr>
        </w:div>
        <w:div w:id="641230256">
          <w:marLeft w:val="480"/>
          <w:marRight w:val="0"/>
          <w:marTop w:val="0"/>
          <w:marBottom w:val="0"/>
          <w:divBdr>
            <w:top w:val="none" w:sz="0" w:space="0" w:color="auto"/>
            <w:left w:val="none" w:sz="0" w:space="0" w:color="auto"/>
            <w:bottom w:val="none" w:sz="0" w:space="0" w:color="auto"/>
            <w:right w:val="none" w:sz="0" w:space="0" w:color="auto"/>
          </w:divBdr>
        </w:div>
        <w:div w:id="987591763">
          <w:marLeft w:val="480"/>
          <w:marRight w:val="0"/>
          <w:marTop w:val="0"/>
          <w:marBottom w:val="0"/>
          <w:divBdr>
            <w:top w:val="none" w:sz="0" w:space="0" w:color="auto"/>
            <w:left w:val="none" w:sz="0" w:space="0" w:color="auto"/>
            <w:bottom w:val="none" w:sz="0" w:space="0" w:color="auto"/>
            <w:right w:val="none" w:sz="0" w:space="0" w:color="auto"/>
          </w:divBdr>
        </w:div>
        <w:div w:id="1067725661">
          <w:marLeft w:val="480"/>
          <w:marRight w:val="0"/>
          <w:marTop w:val="0"/>
          <w:marBottom w:val="0"/>
          <w:divBdr>
            <w:top w:val="none" w:sz="0" w:space="0" w:color="auto"/>
            <w:left w:val="none" w:sz="0" w:space="0" w:color="auto"/>
            <w:bottom w:val="none" w:sz="0" w:space="0" w:color="auto"/>
            <w:right w:val="none" w:sz="0" w:space="0" w:color="auto"/>
          </w:divBdr>
        </w:div>
        <w:div w:id="368183522">
          <w:marLeft w:val="480"/>
          <w:marRight w:val="0"/>
          <w:marTop w:val="0"/>
          <w:marBottom w:val="0"/>
          <w:divBdr>
            <w:top w:val="none" w:sz="0" w:space="0" w:color="auto"/>
            <w:left w:val="none" w:sz="0" w:space="0" w:color="auto"/>
            <w:bottom w:val="none" w:sz="0" w:space="0" w:color="auto"/>
            <w:right w:val="none" w:sz="0" w:space="0" w:color="auto"/>
          </w:divBdr>
        </w:div>
        <w:div w:id="1365788914">
          <w:marLeft w:val="480"/>
          <w:marRight w:val="0"/>
          <w:marTop w:val="0"/>
          <w:marBottom w:val="0"/>
          <w:divBdr>
            <w:top w:val="none" w:sz="0" w:space="0" w:color="auto"/>
            <w:left w:val="none" w:sz="0" w:space="0" w:color="auto"/>
            <w:bottom w:val="none" w:sz="0" w:space="0" w:color="auto"/>
            <w:right w:val="none" w:sz="0" w:space="0" w:color="auto"/>
          </w:divBdr>
        </w:div>
        <w:div w:id="139543278">
          <w:marLeft w:val="480"/>
          <w:marRight w:val="0"/>
          <w:marTop w:val="0"/>
          <w:marBottom w:val="0"/>
          <w:divBdr>
            <w:top w:val="none" w:sz="0" w:space="0" w:color="auto"/>
            <w:left w:val="none" w:sz="0" w:space="0" w:color="auto"/>
            <w:bottom w:val="none" w:sz="0" w:space="0" w:color="auto"/>
            <w:right w:val="none" w:sz="0" w:space="0" w:color="auto"/>
          </w:divBdr>
        </w:div>
        <w:div w:id="913273654">
          <w:marLeft w:val="480"/>
          <w:marRight w:val="0"/>
          <w:marTop w:val="0"/>
          <w:marBottom w:val="0"/>
          <w:divBdr>
            <w:top w:val="none" w:sz="0" w:space="0" w:color="auto"/>
            <w:left w:val="none" w:sz="0" w:space="0" w:color="auto"/>
            <w:bottom w:val="none" w:sz="0" w:space="0" w:color="auto"/>
            <w:right w:val="none" w:sz="0" w:space="0" w:color="auto"/>
          </w:divBdr>
        </w:div>
        <w:div w:id="2123919338">
          <w:marLeft w:val="480"/>
          <w:marRight w:val="0"/>
          <w:marTop w:val="0"/>
          <w:marBottom w:val="0"/>
          <w:divBdr>
            <w:top w:val="none" w:sz="0" w:space="0" w:color="auto"/>
            <w:left w:val="none" w:sz="0" w:space="0" w:color="auto"/>
            <w:bottom w:val="none" w:sz="0" w:space="0" w:color="auto"/>
            <w:right w:val="none" w:sz="0" w:space="0" w:color="auto"/>
          </w:divBdr>
        </w:div>
        <w:div w:id="6753602">
          <w:marLeft w:val="480"/>
          <w:marRight w:val="0"/>
          <w:marTop w:val="0"/>
          <w:marBottom w:val="0"/>
          <w:divBdr>
            <w:top w:val="none" w:sz="0" w:space="0" w:color="auto"/>
            <w:left w:val="none" w:sz="0" w:space="0" w:color="auto"/>
            <w:bottom w:val="none" w:sz="0" w:space="0" w:color="auto"/>
            <w:right w:val="none" w:sz="0" w:space="0" w:color="auto"/>
          </w:divBdr>
        </w:div>
        <w:div w:id="454327959">
          <w:marLeft w:val="480"/>
          <w:marRight w:val="0"/>
          <w:marTop w:val="0"/>
          <w:marBottom w:val="0"/>
          <w:divBdr>
            <w:top w:val="none" w:sz="0" w:space="0" w:color="auto"/>
            <w:left w:val="none" w:sz="0" w:space="0" w:color="auto"/>
            <w:bottom w:val="none" w:sz="0" w:space="0" w:color="auto"/>
            <w:right w:val="none" w:sz="0" w:space="0" w:color="auto"/>
          </w:divBdr>
        </w:div>
        <w:div w:id="474839328">
          <w:marLeft w:val="480"/>
          <w:marRight w:val="0"/>
          <w:marTop w:val="0"/>
          <w:marBottom w:val="0"/>
          <w:divBdr>
            <w:top w:val="none" w:sz="0" w:space="0" w:color="auto"/>
            <w:left w:val="none" w:sz="0" w:space="0" w:color="auto"/>
            <w:bottom w:val="none" w:sz="0" w:space="0" w:color="auto"/>
            <w:right w:val="none" w:sz="0" w:space="0" w:color="auto"/>
          </w:divBdr>
        </w:div>
        <w:div w:id="1905604606">
          <w:marLeft w:val="480"/>
          <w:marRight w:val="0"/>
          <w:marTop w:val="0"/>
          <w:marBottom w:val="0"/>
          <w:divBdr>
            <w:top w:val="none" w:sz="0" w:space="0" w:color="auto"/>
            <w:left w:val="none" w:sz="0" w:space="0" w:color="auto"/>
            <w:bottom w:val="none" w:sz="0" w:space="0" w:color="auto"/>
            <w:right w:val="none" w:sz="0" w:space="0" w:color="auto"/>
          </w:divBdr>
        </w:div>
        <w:div w:id="749615387">
          <w:marLeft w:val="480"/>
          <w:marRight w:val="0"/>
          <w:marTop w:val="0"/>
          <w:marBottom w:val="0"/>
          <w:divBdr>
            <w:top w:val="none" w:sz="0" w:space="0" w:color="auto"/>
            <w:left w:val="none" w:sz="0" w:space="0" w:color="auto"/>
            <w:bottom w:val="none" w:sz="0" w:space="0" w:color="auto"/>
            <w:right w:val="none" w:sz="0" w:space="0" w:color="auto"/>
          </w:divBdr>
        </w:div>
        <w:div w:id="1380664393">
          <w:marLeft w:val="480"/>
          <w:marRight w:val="0"/>
          <w:marTop w:val="0"/>
          <w:marBottom w:val="0"/>
          <w:divBdr>
            <w:top w:val="none" w:sz="0" w:space="0" w:color="auto"/>
            <w:left w:val="none" w:sz="0" w:space="0" w:color="auto"/>
            <w:bottom w:val="none" w:sz="0" w:space="0" w:color="auto"/>
            <w:right w:val="none" w:sz="0" w:space="0" w:color="auto"/>
          </w:divBdr>
        </w:div>
        <w:div w:id="935400343">
          <w:marLeft w:val="480"/>
          <w:marRight w:val="0"/>
          <w:marTop w:val="0"/>
          <w:marBottom w:val="0"/>
          <w:divBdr>
            <w:top w:val="none" w:sz="0" w:space="0" w:color="auto"/>
            <w:left w:val="none" w:sz="0" w:space="0" w:color="auto"/>
            <w:bottom w:val="none" w:sz="0" w:space="0" w:color="auto"/>
            <w:right w:val="none" w:sz="0" w:space="0" w:color="auto"/>
          </w:divBdr>
        </w:div>
        <w:div w:id="614872447">
          <w:marLeft w:val="480"/>
          <w:marRight w:val="0"/>
          <w:marTop w:val="0"/>
          <w:marBottom w:val="0"/>
          <w:divBdr>
            <w:top w:val="none" w:sz="0" w:space="0" w:color="auto"/>
            <w:left w:val="none" w:sz="0" w:space="0" w:color="auto"/>
            <w:bottom w:val="none" w:sz="0" w:space="0" w:color="auto"/>
            <w:right w:val="none" w:sz="0" w:space="0" w:color="auto"/>
          </w:divBdr>
        </w:div>
        <w:div w:id="1907954077">
          <w:marLeft w:val="480"/>
          <w:marRight w:val="0"/>
          <w:marTop w:val="0"/>
          <w:marBottom w:val="0"/>
          <w:divBdr>
            <w:top w:val="none" w:sz="0" w:space="0" w:color="auto"/>
            <w:left w:val="none" w:sz="0" w:space="0" w:color="auto"/>
            <w:bottom w:val="none" w:sz="0" w:space="0" w:color="auto"/>
            <w:right w:val="none" w:sz="0" w:space="0" w:color="auto"/>
          </w:divBdr>
        </w:div>
        <w:div w:id="1238981054">
          <w:marLeft w:val="480"/>
          <w:marRight w:val="0"/>
          <w:marTop w:val="0"/>
          <w:marBottom w:val="0"/>
          <w:divBdr>
            <w:top w:val="none" w:sz="0" w:space="0" w:color="auto"/>
            <w:left w:val="none" w:sz="0" w:space="0" w:color="auto"/>
            <w:bottom w:val="none" w:sz="0" w:space="0" w:color="auto"/>
            <w:right w:val="none" w:sz="0" w:space="0" w:color="auto"/>
          </w:divBdr>
        </w:div>
        <w:div w:id="1952274316">
          <w:marLeft w:val="480"/>
          <w:marRight w:val="0"/>
          <w:marTop w:val="0"/>
          <w:marBottom w:val="0"/>
          <w:divBdr>
            <w:top w:val="none" w:sz="0" w:space="0" w:color="auto"/>
            <w:left w:val="none" w:sz="0" w:space="0" w:color="auto"/>
            <w:bottom w:val="none" w:sz="0" w:space="0" w:color="auto"/>
            <w:right w:val="none" w:sz="0" w:space="0" w:color="auto"/>
          </w:divBdr>
        </w:div>
        <w:div w:id="759260326">
          <w:marLeft w:val="480"/>
          <w:marRight w:val="0"/>
          <w:marTop w:val="0"/>
          <w:marBottom w:val="0"/>
          <w:divBdr>
            <w:top w:val="none" w:sz="0" w:space="0" w:color="auto"/>
            <w:left w:val="none" w:sz="0" w:space="0" w:color="auto"/>
            <w:bottom w:val="none" w:sz="0" w:space="0" w:color="auto"/>
            <w:right w:val="none" w:sz="0" w:space="0" w:color="auto"/>
          </w:divBdr>
        </w:div>
        <w:div w:id="1235237132">
          <w:marLeft w:val="480"/>
          <w:marRight w:val="0"/>
          <w:marTop w:val="0"/>
          <w:marBottom w:val="0"/>
          <w:divBdr>
            <w:top w:val="none" w:sz="0" w:space="0" w:color="auto"/>
            <w:left w:val="none" w:sz="0" w:space="0" w:color="auto"/>
            <w:bottom w:val="none" w:sz="0" w:space="0" w:color="auto"/>
            <w:right w:val="none" w:sz="0" w:space="0" w:color="auto"/>
          </w:divBdr>
        </w:div>
        <w:div w:id="482503185">
          <w:marLeft w:val="480"/>
          <w:marRight w:val="0"/>
          <w:marTop w:val="0"/>
          <w:marBottom w:val="0"/>
          <w:divBdr>
            <w:top w:val="none" w:sz="0" w:space="0" w:color="auto"/>
            <w:left w:val="none" w:sz="0" w:space="0" w:color="auto"/>
            <w:bottom w:val="none" w:sz="0" w:space="0" w:color="auto"/>
            <w:right w:val="none" w:sz="0" w:space="0" w:color="auto"/>
          </w:divBdr>
        </w:div>
        <w:div w:id="1177646780">
          <w:marLeft w:val="480"/>
          <w:marRight w:val="0"/>
          <w:marTop w:val="0"/>
          <w:marBottom w:val="0"/>
          <w:divBdr>
            <w:top w:val="none" w:sz="0" w:space="0" w:color="auto"/>
            <w:left w:val="none" w:sz="0" w:space="0" w:color="auto"/>
            <w:bottom w:val="none" w:sz="0" w:space="0" w:color="auto"/>
            <w:right w:val="none" w:sz="0" w:space="0" w:color="auto"/>
          </w:divBdr>
        </w:div>
        <w:div w:id="1027490759">
          <w:marLeft w:val="480"/>
          <w:marRight w:val="0"/>
          <w:marTop w:val="0"/>
          <w:marBottom w:val="0"/>
          <w:divBdr>
            <w:top w:val="none" w:sz="0" w:space="0" w:color="auto"/>
            <w:left w:val="none" w:sz="0" w:space="0" w:color="auto"/>
            <w:bottom w:val="none" w:sz="0" w:space="0" w:color="auto"/>
            <w:right w:val="none" w:sz="0" w:space="0" w:color="auto"/>
          </w:divBdr>
        </w:div>
        <w:div w:id="1343556432">
          <w:marLeft w:val="480"/>
          <w:marRight w:val="0"/>
          <w:marTop w:val="0"/>
          <w:marBottom w:val="0"/>
          <w:divBdr>
            <w:top w:val="none" w:sz="0" w:space="0" w:color="auto"/>
            <w:left w:val="none" w:sz="0" w:space="0" w:color="auto"/>
            <w:bottom w:val="none" w:sz="0" w:space="0" w:color="auto"/>
            <w:right w:val="none" w:sz="0" w:space="0" w:color="auto"/>
          </w:divBdr>
        </w:div>
        <w:div w:id="55710070">
          <w:marLeft w:val="480"/>
          <w:marRight w:val="0"/>
          <w:marTop w:val="0"/>
          <w:marBottom w:val="0"/>
          <w:divBdr>
            <w:top w:val="none" w:sz="0" w:space="0" w:color="auto"/>
            <w:left w:val="none" w:sz="0" w:space="0" w:color="auto"/>
            <w:bottom w:val="none" w:sz="0" w:space="0" w:color="auto"/>
            <w:right w:val="none" w:sz="0" w:space="0" w:color="auto"/>
          </w:divBdr>
        </w:div>
        <w:div w:id="2080899141">
          <w:marLeft w:val="480"/>
          <w:marRight w:val="0"/>
          <w:marTop w:val="0"/>
          <w:marBottom w:val="0"/>
          <w:divBdr>
            <w:top w:val="none" w:sz="0" w:space="0" w:color="auto"/>
            <w:left w:val="none" w:sz="0" w:space="0" w:color="auto"/>
            <w:bottom w:val="none" w:sz="0" w:space="0" w:color="auto"/>
            <w:right w:val="none" w:sz="0" w:space="0" w:color="auto"/>
          </w:divBdr>
        </w:div>
        <w:div w:id="1448767395">
          <w:marLeft w:val="480"/>
          <w:marRight w:val="0"/>
          <w:marTop w:val="0"/>
          <w:marBottom w:val="0"/>
          <w:divBdr>
            <w:top w:val="none" w:sz="0" w:space="0" w:color="auto"/>
            <w:left w:val="none" w:sz="0" w:space="0" w:color="auto"/>
            <w:bottom w:val="none" w:sz="0" w:space="0" w:color="auto"/>
            <w:right w:val="none" w:sz="0" w:space="0" w:color="auto"/>
          </w:divBdr>
        </w:div>
        <w:div w:id="1738820874">
          <w:marLeft w:val="480"/>
          <w:marRight w:val="0"/>
          <w:marTop w:val="0"/>
          <w:marBottom w:val="0"/>
          <w:divBdr>
            <w:top w:val="none" w:sz="0" w:space="0" w:color="auto"/>
            <w:left w:val="none" w:sz="0" w:space="0" w:color="auto"/>
            <w:bottom w:val="none" w:sz="0" w:space="0" w:color="auto"/>
            <w:right w:val="none" w:sz="0" w:space="0" w:color="auto"/>
          </w:divBdr>
        </w:div>
        <w:div w:id="714425517">
          <w:marLeft w:val="480"/>
          <w:marRight w:val="0"/>
          <w:marTop w:val="0"/>
          <w:marBottom w:val="0"/>
          <w:divBdr>
            <w:top w:val="none" w:sz="0" w:space="0" w:color="auto"/>
            <w:left w:val="none" w:sz="0" w:space="0" w:color="auto"/>
            <w:bottom w:val="none" w:sz="0" w:space="0" w:color="auto"/>
            <w:right w:val="none" w:sz="0" w:space="0" w:color="auto"/>
          </w:divBdr>
        </w:div>
        <w:div w:id="1214776145">
          <w:marLeft w:val="480"/>
          <w:marRight w:val="0"/>
          <w:marTop w:val="0"/>
          <w:marBottom w:val="0"/>
          <w:divBdr>
            <w:top w:val="none" w:sz="0" w:space="0" w:color="auto"/>
            <w:left w:val="none" w:sz="0" w:space="0" w:color="auto"/>
            <w:bottom w:val="none" w:sz="0" w:space="0" w:color="auto"/>
            <w:right w:val="none" w:sz="0" w:space="0" w:color="auto"/>
          </w:divBdr>
        </w:div>
        <w:div w:id="912399341">
          <w:marLeft w:val="480"/>
          <w:marRight w:val="0"/>
          <w:marTop w:val="0"/>
          <w:marBottom w:val="0"/>
          <w:divBdr>
            <w:top w:val="none" w:sz="0" w:space="0" w:color="auto"/>
            <w:left w:val="none" w:sz="0" w:space="0" w:color="auto"/>
            <w:bottom w:val="none" w:sz="0" w:space="0" w:color="auto"/>
            <w:right w:val="none" w:sz="0" w:space="0" w:color="auto"/>
          </w:divBdr>
        </w:div>
        <w:div w:id="1914731321">
          <w:marLeft w:val="480"/>
          <w:marRight w:val="0"/>
          <w:marTop w:val="0"/>
          <w:marBottom w:val="0"/>
          <w:divBdr>
            <w:top w:val="none" w:sz="0" w:space="0" w:color="auto"/>
            <w:left w:val="none" w:sz="0" w:space="0" w:color="auto"/>
            <w:bottom w:val="none" w:sz="0" w:space="0" w:color="auto"/>
            <w:right w:val="none" w:sz="0" w:space="0" w:color="auto"/>
          </w:divBdr>
        </w:div>
        <w:div w:id="1991711735">
          <w:marLeft w:val="480"/>
          <w:marRight w:val="0"/>
          <w:marTop w:val="0"/>
          <w:marBottom w:val="0"/>
          <w:divBdr>
            <w:top w:val="none" w:sz="0" w:space="0" w:color="auto"/>
            <w:left w:val="none" w:sz="0" w:space="0" w:color="auto"/>
            <w:bottom w:val="none" w:sz="0" w:space="0" w:color="auto"/>
            <w:right w:val="none" w:sz="0" w:space="0" w:color="auto"/>
          </w:divBdr>
        </w:div>
        <w:div w:id="1897662712">
          <w:marLeft w:val="480"/>
          <w:marRight w:val="0"/>
          <w:marTop w:val="0"/>
          <w:marBottom w:val="0"/>
          <w:divBdr>
            <w:top w:val="none" w:sz="0" w:space="0" w:color="auto"/>
            <w:left w:val="none" w:sz="0" w:space="0" w:color="auto"/>
            <w:bottom w:val="none" w:sz="0" w:space="0" w:color="auto"/>
            <w:right w:val="none" w:sz="0" w:space="0" w:color="auto"/>
          </w:divBdr>
        </w:div>
        <w:div w:id="732705567">
          <w:marLeft w:val="480"/>
          <w:marRight w:val="0"/>
          <w:marTop w:val="0"/>
          <w:marBottom w:val="0"/>
          <w:divBdr>
            <w:top w:val="none" w:sz="0" w:space="0" w:color="auto"/>
            <w:left w:val="none" w:sz="0" w:space="0" w:color="auto"/>
            <w:bottom w:val="none" w:sz="0" w:space="0" w:color="auto"/>
            <w:right w:val="none" w:sz="0" w:space="0" w:color="auto"/>
          </w:divBdr>
        </w:div>
        <w:div w:id="898591851">
          <w:marLeft w:val="480"/>
          <w:marRight w:val="0"/>
          <w:marTop w:val="0"/>
          <w:marBottom w:val="0"/>
          <w:divBdr>
            <w:top w:val="none" w:sz="0" w:space="0" w:color="auto"/>
            <w:left w:val="none" w:sz="0" w:space="0" w:color="auto"/>
            <w:bottom w:val="none" w:sz="0" w:space="0" w:color="auto"/>
            <w:right w:val="none" w:sz="0" w:space="0" w:color="auto"/>
          </w:divBdr>
        </w:div>
      </w:divsChild>
    </w:div>
    <w:div w:id="1585995923">
      <w:bodyDiv w:val="1"/>
      <w:marLeft w:val="0"/>
      <w:marRight w:val="0"/>
      <w:marTop w:val="0"/>
      <w:marBottom w:val="0"/>
      <w:divBdr>
        <w:top w:val="none" w:sz="0" w:space="0" w:color="auto"/>
        <w:left w:val="none" w:sz="0" w:space="0" w:color="auto"/>
        <w:bottom w:val="none" w:sz="0" w:space="0" w:color="auto"/>
        <w:right w:val="none" w:sz="0" w:space="0" w:color="auto"/>
      </w:divBdr>
    </w:div>
    <w:div w:id="1588809663">
      <w:bodyDiv w:val="1"/>
      <w:marLeft w:val="0"/>
      <w:marRight w:val="0"/>
      <w:marTop w:val="0"/>
      <w:marBottom w:val="0"/>
      <w:divBdr>
        <w:top w:val="none" w:sz="0" w:space="0" w:color="auto"/>
        <w:left w:val="none" w:sz="0" w:space="0" w:color="auto"/>
        <w:bottom w:val="none" w:sz="0" w:space="0" w:color="auto"/>
        <w:right w:val="none" w:sz="0" w:space="0" w:color="auto"/>
      </w:divBdr>
    </w:div>
    <w:div w:id="1588921560">
      <w:bodyDiv w:val="1"/>
      <w:marLeft w:val="0"/>
      <w:marRight w:val="0"/>
      <w:marTop w:val="0"/>
      <w:marBottom w:val="0"/>
      <w:divBdr>
        <w:top w:val="none" w:sz="0" w:space="0" w:color="auto"/>
        <w:left w:val="none" w:sz="0" w:space="0" w:color="auto"/>
        <w:bottom w:val="none" w:sz="0" w:space="0" w:color="auto"/>
        <w:right w:val="none" w:sz="0" w:space="0" w:color="auto"/>
      </w:divBdr>
    </w:div>
    <w:div w:id="1590506591">
      <w:bodyDiv w:val="1"/>
      <w:marLeft w:val="0"/>
      <w:marRight w:val="0"/>
      <w:marTop w:val="0"/>
      <w:marBottom w:val="0"/>
      <w:divBdr>
        <w:top w:val="none" w:sz="0" w:space="0" w:color="auto"/>
        <w:left w:val="none" w:sz="0" w:space="0" w:color="auto"/>
        <w:bottom w:val="none" w:sz="0" w:space="0" w:color="auto"/>
        <w:right w:val="none" w:sz="0" w:space="0" w:color="auto"/>
      </w:divBdr>
    </w:div>
    <w:div w:id="1591281189">
      <w:bodyDiv w:val="1"/>
      <w:marLeft w:val="0"/>
      <w:marRight w:val="0"/>
      <w:marTop w:val="0"/>
      <w:marBottom w:val="0"/>
      <w:divBdr>
        <w:top w:val="none" w:sz="0" w:space="0" w:color="auto"/>
        <w:left w:val="none" w:sz="0" w:space="0" w:color="auto"/>
        <w:bottom w:val="none" w:sz="0" w:space="0" w:color="auto"/>
        <w:right w:val="none" w:sz="0" w:space="0" w:color="auto"/>
      </w:divBdr>
    </w:div>
    <w:div w:id="1592155102">
      <w:bodyDiv w:val="1"/>
      <w:marLeft w:val="0"/>
      <w:marRight w:val="0"/>
      <w:marTop w:val="0"/>
      <w:marBottom w:val="0"/>
      <w:divBdr>
        <w:top w:val="none" w:sz="0" w:space="0" w:color="auto"/>
        <w:left w:val="none" w:sz="0" w:space="0" w:color="auto"/>
        <w:bottom w:val="none" w:sz="0" w:space="0" w:color="auto"/>
        <w:right w:val="none" w:sz="0" w:space="0" w:color="auto"/>
      </w:divBdr>
    </w:div>
    <w:div w:id="1593657810">
      <w:bodyDiv w:val="1"/>
      <w:marLeft w:val="0"/>
      <w:marRight w:val="0"/>
      <w:marTop w:val="0"/>
      <w:marBottom w:val="0"/>
      <w:divBdr>
        <w:top w:val="none" w:sz="0" w:space="0" w:color="auto"/>
        <w:left w:val="none" w:sz="0" w:space="0" w:color="auto"/>
        <w:bottom w:val="none" w:sz="0" w:space="0" w:color="auto"/>
        <w:right w:val="none" w:sz="0" w:space="0" w:color="auto"/>
      </w:divBdr>
    </w:div>
    <w:div w:id="1593776033">
      <w:bodyDiv w:val="1"/>
      <w:marLeft w:val="0"/>
      <w:marRight w:val="0"/>
      <w:marTop w:val="0"/>
      <w:marBottom w:val="0"/>
      <w:divBdr>
        <w:top w:val="none" w:sz="0" w:space="0" w:color="auto"/>
        <w:left w:val="none" w:sz="0" w:space="0" w:color="auto"/>
        <w:bottom w:val="none" w:sz="0" w:space="0" w:color="auto"/>
        <w:right w:val="none" w:sz="0" w:space="0" w:color="auto"/>
      </w:divBdr>
    </w:div>
    <w:div w:id="1596016383">
      <w:bodyDiv w:val="1"/>
      <w:marLeft w:val="0"/>
      <w:marRight w:val="0"/>
      <w:marTop w:val="0"/>
      <w:marBottom w:val="0"/>
      <w:divBdr>
        <w:top w:val="none" w:sz="0" w:space="0" w:color="auto"/>
        <w:left w:val="none" w:sz="0" w:space="0" w:color="auto"/>
        <w:bottom w:val="none" w:sz="0" w:space="0" w:color="auto"/>
        <w:right w:val="none" w:sz="0" w:space="0" w:color="auto"/>
      </w:divBdr>
    </w:div>
    <w:div w:id="1597056409">
      <w:bodyDiv w:val="1"/>
      <w:marLeft w:val="0"/>
      <w:marRight w:val="0"/>
      <w:marTop w:val="0"/>
      <w:marBottom w:val="0"/>
      <w:divBdr>
        <w:top w:val="none" w:sz="0" w:space="0" w:color="auto"/>
        <w:left w:val="none" w:sz="0" w:space="0" w:color="auto"/>
        <w:bottom w:val="none" w:sz="0" w:space="0" w:color="auto"/>
        <w:right w:val="none" w:sz="0" w:space="0" w:color="auto"/>
      </w:divBdr>
    </w:div>
    <w:div w:id="1597249782">
      <w:bodyDiv w:val="1"/>
      <w:marLeft w:val="0"/>
      <w:marRight w:val="0"/>
      <w:marTop w:val="0"/>
      <w:marBottom w:val="0"/>
      <w:divBdr>
        <w:top w:val="none" w:sz="0" w:space="0" w:color="auto"/>
        <w:left w:val="none" w:sz="0" w:space="0" w:color="auto"/>
        <w:bottom w:val="none" w:sz="0" w:space="0" w:color="auto"/>
        <w:right w:val="none" w:sz="0" w:space="0" w:color="auto"/>
      </w:divBdr>
      <w:divsChild>
        <w:div w:id="1912428206">
          <w:marLeft w:val="480"/>
          <w:marRight w:val="0"/>
          <w:marTop w:val="0"/>
          <w:marBottom w:val="0"/>
          <w:divBdr>
            <w:top w:val="none" w:sz="0" w:space="0" w:color="auto"/>
            <w:left w:val="none" w:sz="0" w:space="0" w:color="auto"/>
            <w:bottom w:val="none" w:sz="0" w:space="0" w:color="auto"/>
            <w:right w:val="none" w:sz="0" w:space="0" w:color="auto"/>
          </w:divBdr>
        </w:div>
        <w:div w:id="1912612710">
          <w:marLeft w:val="480"/>
          <w:marRight w:val="0"/>
          <w:marTop w:val="0"/>
          <w:marBottom w:val="0"/>
          <w:divBdr>
            <w:top w:val="none" w:sz="0" w:space="0" w:color="auto"/>
            <w:left w:val="none" w:sz="0" w:space="0" w:color="auto"/>
            <w:bottom w:val="none" w:sz="0" w:space="0" w:color="auto"/>
            <w:right w:val="none" w:sz="0" w:space="0" w:color="auto"/>
          </w:divBdr>
        </w:div>
        <w:div w:id="1969970478">
          <w:marLeft w:val="480"/>
          <w:marRight w:val="0"/>
          <w:marTop w:val="0"/>
          <w:marBottom w:val="0"/>
          <w:divBdr>
            <w:top w:val="none" w:sz="0" w:space="0" w:color="auto"/>
            <w:left w:val="none" w:sz="0" w:space="0" w:color="auto"/>
            <w:bottom w:val="none" w:sz="0" w:space="0" w:color="auto"/>
            <w:right w:val="none" w:sz="0" w:space="0" w:color="auto"/>
          </w:divBdr>
        </w:div>
        <w:div w:id="1688486866">
          <w:marLeft w:val="480"/>
          <w:marRight w:val="0"/>
          <w:marTop w:val="0"/>
          <w:marBottom w:val="0"/>
          <w:divBdr>
            <w:top w:val="none" w:sz="0" w:space="0" w:color="auto"/>
            <w:left w:val="none" w:sz="0" w:space="0" w:color="auto"/>
            <w:bottom w:val="none" w:sz="0" w:space="0" w:color="auto"/>
            <w:right w:val="none" w:sz="0" w:space="0" w:color="auto"/>
          </w:divBdr>
        </w:div>
        <w:div w:id="1945727619">
          <w:marLeft w:val="480"/>
          <w:marRight w:val="0"/>
          <w:marTop w:val="0"/>
          <w:marBottom w:val="0"/>
          <w:divBdr>
            <w:top w:val="none" w:sz="0" w:space="0" w:color="auto"/>
            <w:left w:val="none" w:sz="0" w:space="0" w:color="auto"/>
            <w:bottom w:val="none" w:sz="0" w:space="0" w:color="auto"/>
            <w:right w:val="none" w:sz="0" w:space="0" w:color="auto"/>
          </w:divBdr>
        </w:div>
        <w:div w:id="763309053">
          <w:marLeft w:val="480"/>
          <w:marRight w:val="0"/>
          <w:marTop w:val="0"/>
          <w:marBottom w:val="0"/>
          <w:divBdr>
            <w:top w:val="none" w:sz="0" w:space="0" w:color="auto"/>
            <w:left w:val="none" w:sz="0" w:space="0" w:color="auto"/>
            <w:bottom w:val="none" w:sz="0" w:space="0" w:color="auto"/>
            <w:right w:val="none" w:sz="0" w:space="0" w:color="auto"/>
          </w:divBdr>
        </w:div>
        <w:div w:id="500855070">
          <w:marLeft w:val="480"/>
          <w:marRight w:val="0"/>
          <w:marTop w:val="0"/>
          <w:marBottom w:val="0"/>
          <w:divBdr>
            <w:top w:val="none" w:sz="0" w:space="0" w:color="auto"/>
            <w:left w:val="none" w:sz="0" w:space="0" w:color="auto"/>
            <w:bottom w:val="none" w:sz="0" w:space="0" w:color="auto"/>
            <w:right w:val="none" w:sz="0" w:space="0" w:color="auto"/>
          </w:divBdr>
        </w:div>
        <w:div w:id="763263684">
          <w:marLeft w:val="480"/>
          <w:marRight w:val="0"/>
          <w:marTop w:val="0"/>
          <w:marBottom w:val="0"/>
          <w:divBdr>
            <w:top w:val="none" w:sz="0" w:space="0" w:color="auto"/>
            <w:left w:val="none" w:sz="0" w:space="0" w:color="auto"/>
            <w:bottom w:val="none" w:sz="0" w:space="0" w:color="auto"/>
            <w:right w:val="none" w:sz="0" w:space="0" w:color="auto"/>
          </w:divBdr>
        </w:div>
        <w:div w:id="1461874784">
          <w:marLeft w:val="480"/>
          <w:marRight w:val="0"/>
          <w:marTop w:val="0"/>
          <w:marBottom w:val="0"/>
          <w:divBdr>
            <w:top w:val="none" w:sz="0" w:space="0" w:color="auto"/>
            <w:left w:val="none" w:sz="0" w:space="0" w:color="auto"/>
            <w:bottom w:val="none" w:sz="0" w:space="0" w:color="auto"/>
            <w:right w:val="none" w:sz="0" w:space="0" w:color="auto"/>
          </w:divBdr>
        </w:div>
        <w:div w:id="971908194">
          <w:marLeft w:val="480"/>
          <w:marRight w:val="0"/>
          <w:marTop w:val="0"/>
          <w:marBottom w:val="0"/>
          <w:divBdr>
            <w:top w:val="none" w:sz="0" w:space="0" w:color="auto"/>
            <w:left w:val="none" w:sz="0" w:space="0" w:color="auto"/>
            <w:bottom w:val="none" w:sz="0" w:space="0" w:color="auto"/>
            <w:right w:val="none" w:sz="0" w:space="0" w:color="auto"/>
          </w:divBdr>
        </w:div>
        <w:div w:id="1183206875">
          <w:marLeft w:val="480"/>
          <w:marRight w:val="0"/>
          <w:marTop w:val="0"/>
          <w:marBottom w:val="0"/>
          <w:divBdr>
            <w:top w:val="none" w:sz="0" w:space="0" w:color="auto"/>
            <w:left w:val="none" w:sz="0" w:space="0" w:color="auto"/>
            <w:bottom w:val="none" w:sz="0" w:space="0" w:color="auto"/>
            <w:right w:val="none" w:sz="0" w:space="0" w:color="auto"/>
          </w:divBdr>
        </w:div>
        <w:div w:id="1734085081">
          <w:marLeft w:val="480"/>
          <w:marRight w:val="0"/>
          <w:marTop w:val="0"/>
          <w:marBottom w:val="0"/>
          <w:divBdr>
            <w:top w:val="none" w:sz="0" w:space="0" w:color="auto"/>
            <w:left w:val="none" w:sz="0" w:space="0" w:color="auto"/>
            <w:bottom w:val="none" w:sz="0" w:space="0" w:color="auto"/>
            <w:right w:val="none" w:sz="0" w:space="0" w:color="auto"/>
          </w:divBdr>
        </w:div>
        <w:div w:id="1445150262">
          <w:marLeft w:val="480"/>
          <w:marRight w:val="0"/>
          <w:marTop w:val="0"/>
          <w:marBottom w:val="0"/>
          <w:divBdr>
            <w:top w:val="none" w:sz="0" w:space="0" w:color="auto"/>
            <w:left w:val="none" w:sz="0" w:space="0" w:color="auto"/>
            <w:bottom w:val="none" w:sz="0" w:space="0" w:color="auto"/>
            <w:right w:val="none" w:sz="0" w:space="0" w:color="auto"/>
          </w:divBdr>
        </w:div>
        <w:div w:id="1041128367">
          <w:marLeft w:val="480"/>
          <w:marRight w:val="0"/>
          <w:marTop w:val="0"/>
          <w:marBottom w:val="0"/>
          <w:divBdr>
            <w:top w:val="none" w:sz="0" w:space="0" w:color="auto"/>
            <w:left w:val="none" w:sz="0" w:space="0" w:color="auto"/>
            <w:bottom w:val="none" w:sz="0" w:space="0" w:color="auto"/>
            <w:right w:val="none" w:sz="0" w:space="0" w:color="auto"/>
          </w:divBdr>
        </w:div>
        <w:div w:id="1884368757">
          <w:marLeft w:val="480"/>
          <w:marRight w:val="0"/>
          <w:marTop w:val="0"/>
          <w:marBottom w:val="0"/>
          <w:divBdr>
            <w:top w:val="none" w:sz="0" w:space="0" w:color="auto"/>
            <w:left w:val="none" w:sz="0" w:space="0" w:color="auto"/>
            <w:bottom w:val="none" w:sz="0" w:space="0" w:color="auto"/>
            <w:right w:val="none" w:sz="0" w:space="0" w:color="auto"/>
          </w:divBdr>
        </w:div>
        <w:div w:id="951012522">
          <w:marLeft w:val="480"/>
          <w:marRight w:val="0"/>
          <w:marTop w:val="0"/>
          <w:marBottom w:val="0"/>
          <w:divBdr>
            <w:top w:val="none" w:sz="0" w:space="0" w:color="auto"/>
            <w:left w:val="none" w:sz="0" w:space="0" w:color="auto"/>
            <w:bottom w:val="none" w:sz="0" w:space="0" w:color="auto"/>
            <w:right w:val="none" w:sz="0" w:space="0" w:color="auto"/>
          </w:divBdr>
        </w:div>
        <w:div w:id="982272977">
          <w:marLeft w:val="480"/>
          <w:marRight w:val="0"/>
          <w:marTop w:val="0"/>
          <w:marBottom w:val="0"/>
          <w:divBdr>
            <w:top w:val="none" w:sz="0" w:space="0" w:color="auto"/>
            <w:left w:val="none" w:sz="0" w:space="0" w:color="auto"/>
            <w:bottom w:val="none" w:sz="0" w:space="0" w:color="auto"/>
            <w:right w:val="none" w:sz="0" w:space="0" w:color="auto"/>
          </w:divBdr>
        </w:div>
        <w:div w:id="1118110594">
          <w:marLeft w:val="480"/>
          <w:marRight w:val="0"/>
          <w:marTop w:val="0"/>
          <w:marBottom w:val="0"/>
          <w:divBdr>
            <w:top w:val="none" w:sz="0" w:space="0" w:color="auto"/>
            <w:left w:val="none" w:sz="0" w:space="0" w:color="auto"/>
            <w:bottom w:val="none" w:sz="0" w:space="0" w:color="auto"/>
            <w:right w:val="none" w:sz="0" w:space="0" w:color="auto"/>
          </w:divBdr>
        </w:div>
        <w:div w:id="469596603">
          <w:marLeft w:val="480"/>
          <w:marRight w:val="0"/>
          <w:marTop w:val="0"/>
          <w:marBottom w:val="0"/>
          <w:divBdr>
            <w:top w:val="none" w:sz="0" w:space="0" w:color="auto"/>
            <w:left w:val="none" w:sz="0" w:space="0" w:color="auto"/>
            <w:bottom w:val="none" w:sz="0" w:space="0" w:color="auto"/>
            <w:right w:val="none" w:sz="0" w:space="0" w:color="auto"/>
          </w:divBdr>
        </w:div>
        <w:div w:id="477495640">
          <w:marLeft w:val="480"/>
          <w:marRight w:val="0"/>
          <w:marTop w:val="0"/>
          <w:marBottom w:val="0"/>
          <w:divBdr>
            <w:top w:val="none" w:sz="0" w:space="0" w:color="auto"/>
            <w:left w:val="none" w:sz="0" w:space="0" w:color="auto"/>
            <w:bottom w:val="none" w:sz="0" w:space="0" w:color="auto"/>
            <w:right w:val="none" w:sz="0" w:space="0" w:color="auto"/>
          </w:divBdr>
        </w:div>
        <w:div w:id="123666707">
          <w:marLeft w:val="480"/>
          <w:marRight w:val="0"/>
          <w:marTop w:val="0"/>
          <w:marBottom w:val="0"/>
          <w:divBdr>
            <w:top w:val="none" w:sz="0" w:space="0" w:color="auto"/>
            <w:left w:val="none" w:sz="0" w:space="0" w:color="auto"/>
            <w:bottom w:val="none" w:sz="0" w:space="0" w:color="auto"/>
            <w:right w:val="none" w:sz="0" w:space="0" w:color="auto"/>
          </w:divBdr>
        </w:div>
        <w:div w:id="1347826228">
          <w:marLeft w:val="480"/>
          <w:marRight w:val="0"/>
          <w:marTop w:val="0"/>
          <w:marBottom w:val="0"/>
          <w:divBdr>
            <w:top w:val="none" w:sz="0" w:space="0" w:color="auto"/>
            <w:left w:val="none" w:sz="0" w:space="0" w:color="auto"/>
            <w:bottom w:val="none" w:sz="0" w:space="0" w:color="auto"/>
            <w:right w:val="none" w:sz="0" w:space="0" w:color="auto"/>
          </w:divBdr>
        </w:div>
        <w:div w:id="37055788">
          <w:marLeft w:val="480"/>
          <w:marRight w:val="0"/>
          <w:marTop w:val="0"/>
          <w:marBottom w:val="0"/>
          <w:divBdr>
            <w:top w:val="none" w:sz="0" w:space="0" w:color="auto"/>
            <w:left w:val="none" w:sz="0" w:space="0" w:color="auto"/>
            <w:bottom w:val="none" w:sz="0" w:space="0" w:color="auto"/>
            <w:right w:val="none" w:sz="0" w:space="0" w:color="auto"/>
          </w:divBdr>
        </w:div>
        <w:div w:id="1252277410">
          <w:marLeft w:val="480"/>
          <w:marRight w:val="0"/>
          <w:marTop w:val="0"/>
          <w:marBottom w:val="0"/>
          <w:divBdr>
            <w:top w:val="none" w:sz="0" w:space="0" w:color="auto"/>
            <w:left w:val="none" w:sz="0" w:space="0" w:color="auto"/>
            <w:bottom w:val="none" w:sz="0" w:space="0" w:color="auto"/>
            <w:right w:val="none" w:sz="0" w:space="0" w:color="auto"/>
          </w:divBdr>
        </w:div>
        <w:div w:id="868757072">
          <w:marLeft w:val="480"/>
          <w:marRight w:val="0"/>
          <w:marTop w:val="0"/>
          <w:marBottom w:val="0"/>
          <w:divBdr>
            <w:top w:val="none" w:sz="0" w:space="0" w:color="auto"/>
            <w:left w:val="none" w:sz="0" w:space="0" w:color="auto"/>
            <w:bottom w:val="none" w:sz="0" w:space="0" w:color="auto"/>
            <w:right w:val="none" w:sz="0" w:space="0" w:color="auto"/>
          </w:divBdr>
        </w:div>
        <w:div w:id="1460369033">
          <w:marLeft w:val="480"/>
          <w:marRight w:val="0"/>
          <w:marTop w:val="0"/>
          <w:marBottom w:val="0"/>
          <w:divBdr>
            <w:top w:val="none" w:sz="0" w:space="0" w:color="auto"/>
            <w:left w:val="none" w:sz="0" w:space="0" w:color="auto"/>
            <w:bottom w:val="none" w:sz="0" w:space="0" w:color="auto"/>
            <w:right w:val="none" w:sz="0" w:space="0" w:color="auto"/>
          </w:divBdr>
        </w:div>
        <w:div w:id="445464761">
          <w:marLeft w:val="480"/>
          <w:marRight w:val="0"/>
          <w:marTop w:val="0"/>
          <w:marBottom w:val="0"/>
          <w:divBdr>
            <w:top w:val="none" w:sz="0" w:space="0" w:color="auto"/>
            <w:left w:val="none" w:sz="0" w:space="0" w:color="auto"/>
            <w:bottom w:val="none" w:sz="0" w:space="0" w:color="auto"/>
            <w:right w:val="none" w:sz="0" w:space="0" w:color="auto"/>
          </w:divBdr>
        </w:div>
        <w:div w:id="518277370">
          <w:marLeft w:val="480"/>
          <w:marRight w:val="0"/>
          <w:marTop w:val="0"/>
          <w:marBottom w:val="0"/>
          <w:divBdr>
            <w:top w:val="none" w:sz="0" w:space="0" w:color="auto"/>
            <w:left w:val="none" w:sz="0" w:space="0" w:color="auto"/>
            <w:bottom w:val="none" w:sz="0" w:space="0" w:color="auto"/>
            <w:right w:val="none" w:sz="0" w:space="0" w:color="auto"/>
          </w:divBdr>
        </w:div>
        <w:div w:id="1144279527">
          <w:marLeft w:val="480"/>
          <w:marRight w:val="0"/>
          <w:marTop w:val="0"/>
          <w:marBottom w:val="0"/>
          <w:divBdr>
            <w:top w:val="none" w:sz="0" w:space="0" w:color="auto"/>
            <w:left w:val="none" w:sz="0" w:space="0" w:color="auto"/>
            <w:bottom w:val="none" w:sz="0" w:space="0" w:color="auto"/>
            <w:right w:val="none" w:sz="0" w:space="0" w:color="auto"/>
          </w:divBdr>
        </w:div>
        <w:div w:id="452017609">
          <w:marLeft w:val="480"/>
          <w:marRight w:val="0"/>
          <w:marTop w:val="0"/>
          <w:marBottom w:val="0"/>
          <w:divBdr>
            <w:top w:val="none" w:sz="0" w:space="0" w:color="auto"/>
            <w:left w:val="none" w:sz="0" w:space="0" w:color="auto"/>
            <w:bottom w:val="none" w:sz="0" w:space="0" w:color="auto"/>
            <w:right w:val="none" w:sz="0" w:space="0" w:color="auto"/>
          </w:divBdr>
        </w:div>
        <w:div w:id="1571694315">
          <w:marLeft w:val="480"/>
          <w:marRight w:val="0"/>
          <w:marTop w:val="0"/>
          <w:marBottom w:val="0"/>
          <w:divBdr>
            <w:top w:val="none" w:sz="0" w:space="0" w:color="auto"/>
            <w:left w:val="none" w:sz="0" w:space="0" w:color="auto"/>
            <w:bottom w:val="none" w:sz="0" w:space="0" w:color="auto"/>
            <w:right w:val="none" w:sz="0" w:space="0" w:color="auto"/>
          </w:divBdr>
        </w:div>
        <w:div w:id="362052449">
          <w:marLeft w:val="480"/>
          <w:marRight w:val="0"/>
          <w:marTop w:val="0"/>
          <w:marBottom w:val="0"/>
          <w:divBdr>
            <w:top w:val="none" w:sz="0" w:space="0" w:color="auto"/>
            <w:left w:val="none" w:sz="0" w:space="0" w:color="auto"/>
            <w:bottom w:val="none" w:sz="0" w:space="0" w:color="auto"/>
            <w:right w:val="none" w:sz="0" w:space="0" w:color="auto"/>
          </w:divBdr>
        </w:div>
      </w:divsChild>
    </w:div>
    <w:div w:id="1597594299">
      <w:bodyDiv w:val="1"/>
      <w:marLeft w:val="0"/>
      <w:marRight w:val="0"/>
      <w:marTop w:val="0"/>
      <w:marBottom w:val="0"/>
      <w:divBdr>
        <w:top w:val="none" w:sz="0" w:space="0" w:color="auto"/>
        <w:left w:val="none" w:sz="0" w:space="0" w:color="auto"/>
        <w:bottom w:val="none" w:sz="0" w:space="0" w:color="auto"/>
        <w:right w:val="none" w:sz="0" w:space="0" w:color="auto"/>
      </w:divBdr>
    </w:div>
    <w:div w:id="1598176016">
      <w:bodyDiv w:val="1"/>
      <w:marLeft w:val="0"/>
      <w:marRight w:val="0"/>
      <w:marTop w:val="0"/>
      <w:marBottom w:val="0"/>
      <w:divBdr>
        <w:top w:val="none" w:sz="0" w:space="0" w:color="auto"/>
        <w:left w:val="none" w:sz="0" w:space="0" w:color="auto"/>
        <w:bottom w:val="none" w:sz="0" w:space="0" w:color="auto"/>
        <w:right w:val="none" w:sz="0" w:space="0" w:color="auto"/>
      </w:divBdr>
    </w:div>
    <w:div w:id="1598905075">
      <w:bodyDiv w:val="1"/>
      <w:marLeft w:val="0"/>
      <w:marRight w:val="0"/>
      <w:marTop w:val="0"/>
      <w:marBottom w:val="0"/>
      <w:divBdr>
        <w:top w:val="none" w:sz="0" w:space="0" w:color="auto"/>
        <w:left w:val="none" w:sz="0" w:space="0" w:color="auto"/>
        <w:bottom w:val="none" w:sz="0" w:space="0" w:color="auto"/>
        <w:right w:val="none" w:sz="0" w:space="0" w:color="auto"/>
      </w:divBdr>
    </w:div>
    <w:div w:id="1599483158">
      <w:bodyDiv w:val="1"/>
      <w:marLeft w:val="0"/>
      <w:marRight w:val="0"/>
      <w:marTop w:val="0"/>
      <w:marBottom w:val="0"/>
      <w:divBdr>
        <w:top w:val="none" w:sz="0" w:space="0" w:color="auto"/>
        <w:left w:val="none" w:sz="0" w:space="0" w:color="auto"/>
        <w:bottom w:val="none" w:sz="0" w:space="0" w:color="auto"/>
        <w:right w:val="none" w:sz="0" w:space="0" w:color="auto"/>
      </w:divBdr>
    </w:div>
    <w:div w:id="1600330373">
      <w:bodyDiv w:val="1"/>
      <w:marLeft w:val="0"/>
      <w:marRight w:val="0"/>
      <w:marTop w:val="0"/>
      <w:marBottom w:val="0"/>
      <w:divBdr>
        <w:top w:val="none" w:sz="0" w:space="0" w:color="auto"/>
        <w:left w:val="none" w:sz="0" w:space="0" w:color="auto"/>
        <w:bottom w:val="none" w:sz="0" w:space="0" w:color="auto"/>
        <w:right w:val="none" w:sz="0" w:space="0" w:color="auto"/>
      </w:divBdr>
    </w:div>
    <w:div w:id="1601523085">
      <w:bodyDiv w:val="1"/>
      <w:marLeft w:val="0"/>
      <w:marRight w:val="0"/>
      <w:marTop w:val="0"/>
      <w:marBottom w:val="0"/>
      <w:divBdr>
        <w:top w:val="none" w:sz="0" w:space="0" w:color="auto"/>
        <w:left w:val="none" w:sz="0" w:space="0" w:color="auto"/>
        <w:bottom w:val="none" w:sz="0" w:space="0" w:color="auto"/>
        <w:right w:val="none" w:sz="0" w:space="0" w:color="auto"/>
      </w:divBdr>
    </w:div>
    <w:div w:id="1601911182">
      <w:bodyDiv w:val="1"/>
      <w:marLeft w:val="0"/>
      <w:marRight w:val="0"/>
      <w:marTop w:val="0"/>
      <w:marBottom w:val="0"/>
      <w:divBdr>
        <w:top w:val="none" w:sz="0" w:space="0" w:color="auto"/>
        <w:left w:val="none" w:sz="0" w:space="0" w:color="auto"/>
        <w:bottom w:val="none" w:sz="0" w:space="0" w:color="auto"/>
        <w:right w:val="none" w:sz="0" w:space="0" w:color="auto"/>
      </w:divBdr>
    </w:div>
    <w:div w:id="1605842447">
      <w:bodyDiv w:val="1"/>
      <w:marLeft w:val="0"/>
      <w:marRight w:val="0"/>
      <w:marTop w:val="0"/>
      <w:marBottom w:val="0"/>
      <w:divBdr>
        <w:top w:val="none" w:sz="0" w:space="0" w:color="auto"/>
        <w:left w:val="none" w:sz="0" w:space="0" w:color="auto"/>
        <w:bottom w:val="none" w:sz="0" w:space="0" w:color="auto"/>
        <w:right w:val="none" w:sz="0" w:space="0" w:color="auto"/>
      </w:divBdr>
    </w:div>
    <w:div w:id="1607158581">
      <w:bodyDiv w:val="1"/>
      <w:marLeft w:val="0"/>
      <w:marRight w:val="0"/>
      <w:marTop w:val="0"/>
      <w:marBottom w:val="0"/>
      <w:divBdr>
        <w:top w:val="none" w:sz="0" w:space="0" w:color="auto"/>
        <w:left w:val="none" w:sz="0" w:space="0" w:color="auto"/>
        <w:bottom w:val="none" w:sz="0" w:space="0" w:color="auto"/>
        <w:right w:val="none" w:sz="0" w:space="0" w:color="auto"/>
      </w:divBdr>
      <w:divsChild>
        <w:div w:id="365257009">
          <w:marLeft w:val="480"/>
          <w:marRight w:val="0"/>
          <w:marTop w:val="0"/>
          <w:marBottom w:val="0"/>
          <w:divBdr>
            <w:top w:val="none" w:sz="0" w:space="0" w:color="auto"/>
            <w:left w:val="none" w:sz="0" w:space="0" w:color="auto"/>
            <w:bottom w:val="none" w:sz="0" w:space="0" w:color="auto"/>
            <w:right w:val="none" w:sz="0" w:space="0" w:color="auto"/>
          </w:divBdr>
        </w:div>
        <w:div w:id="1171990996">
          <w:marLeft w:val="480"/>
          <w:marRight w:val="0"/>
          <w:marTop w:val="0"/>
          <w:marBottom w:val="0"/>
          <w:divBdr>
            <w:top w:val="none" w:sz="0" w:space="0" w:color="auto"/>
            <w:left w:val="none" w:sz="0" w:space="0" w:color="auto"/>
            <w:bottom w:val="none" w:sz="0" w:space="0" w:color="auto"/>
            <w:right w:val="none" w:sz="0" w:space="0" w:color="auto"/>
          </w:divBdr>
        </w:div>
        <w:div w:id="815607673">
          <w:marLeft w:val="480"/>
          <w:marRight w:val="0"/>
          <w:marTop w:val="0"/>
          <w:marBottom w:val="0"/>
          <w:divBdr>
            <w:top w:val="none" w:sz="0" w:space="0" w:color="auto"/>
            <w:left w:val="none" w:sz="0" w:space="0" w:color="auto"/>
            <w:bottom w:val="none" w:sz="0" w:space="0" w:color="auto"/>
            <w:right w:val="none" w:sz="0" w:space="0" w:color="auto"/>
          </w:divBdr>
        </w:div>
        <w:div w:id="1166744137">
          <w:marLeft w:val="480"/>
          <w:marRight w:val="0"/>
          <w:marTop w:val="0"/>
          <w:marBottom w:val="0"/>
          <w:divBdr>
            <w:top w:val="none" w:sz="0" w:space="0" w:color="auto"/>
            <w:left w:val="none" w:sz="0" w:space="0" w:color="auto"/>
            <w:bottom w:val="none" w:sz="0" w:space="0" w:color="auto"/>
            <w:right w:val="none" w:sz="0" w:space="0" w:color="auto"/>
          </w:divBdr>
        </w:div>
        <w:div w:id="1637758676">
          <w:marLeft w:val="480"/>
          <w:marRight w:val="0"/>
          <w:marTop w:val="0"/>
          <w:marBottom w:val="0"/>
          <w:divBdr>
            <w:top w:val="none" w:sz="0" w:space="0" w:color="auto"/>
            <w:left w:val="none" w:sz="0" w:space="0" w:color="auto"/>
            <w:bottom w:val="none" w:sz="0" w:space="0" w:color="auto"/>
            <w:right w:val="none" w:sz="0" w:space="0" w:color="auto"/>
          </w:divBdr>
        </w:div>
        <w:div w:id="121194871">
          <w:marLeft w:val="480"/>
          <w:marRight w:val="0"/>
          <w:marTop w:val="0"/>
          <w:marBottom w:val="0"/>
          <w:divBdr>
            <w:top w:val="none" w:sz="0" w:space="0" w:color="auto"/>
            <w:left w:val="none" w:sz="0" w:space="0" w:color="auto"/>
            <w:bottom w:val="none" w:sz="0" w:space="0" w:color="auto"/>
            <w:right w:val="none" w:sz="0" w:space="0" w:color="auto"/>
          </w:divBdr>
        </w:div>
        <w:div w:id="2059746622">
          <w:marLeft w:val="480"/>
          <w:marRight w:val="0"/>
          <w:marTop w:val="0"/>
          <w:marBottom w:val="0"/>
          <w:divBdr>
            <w:top w:val="none" w:sz="0" w:space="0" w:color="auto"/>
            <w:left w:val="none" w:sz="0" w:space="0" w:color="auto"/>
            <w:bottom w:val="none" w:sz="0" w:space="0" w:color="auto"/>
            <w:right w:val="none" w:sz="0" w:space="0" w:color="auto"/>
          </w:divBdr>
        </w:div>
        <w:div w:id="474224562">
          <w:marLeft w:val="480"/>
          <w:marRight w:val="0"/>
          <w:marTop w:val="0"/>
          <w:marBottom w:val="0"/>
          <w:divBdr>
            <w:top w:val="none" w:sz="0" w:space="0" w:color="auto"/>
            <w:left w:val="none" w:sz="0" w:space="0" w:color="auto"/>
            <w:bottom w:val="none" w:sz="0" w:space="0" w:color="auto"/>
            <w:right w:val="none" w:sz="0" w:space="0" w:color="auto"/>
          </w:divBdr>
        </w:div>
        <w:div w:id="139811637">
          <w:marLeft w:val="480"/>
          <w:marRight w:val="0"/>
          <w:marTop w:val="0"/>
          <w:marBottom w:val="0"/>
          <w:divBdr>
            <w:top w:val="none" w:sz="0" w:space="0" w:color="auto"/>
            <w:left w:val="none" w:sz="0" w:space="0" w:color="auto"/>
            <w:bottom w:val="none" w:sz="0" w:space="0" w:color="auto"/>
            <w:right w:val="none" w:sz="0" w:space="0" w:color="auto"/>
          </w:divBdr>
        </w:div>
        <w:div w:id="624118318">
          <w:marLeft w:val="480"/>
          <w:marRight w:val="0"/>
          <w:marTop w:val="0"/>
          <w:marBottom w:val="0"/>
          <w:divBdr>
            <w:top w:val="none" w:sz="0" w:space="0" w:color="auto"/>
            <w:left w:val="none" w:sz="0" w:space="0" w:color="auto"/>
            <w:bottom w:val="none" w:sz="0" w:space="0" w:color="auto"/>
            <w:right w:val="none" w:sz="0" w:space="0" w:color="auto"/>
          </w:divBdr>
        </w:div>
        <w:div w:id="1488857013">
          <w:marLeft w:val="480"/>
          <w:marRight w:val="0"/>
          <w:marTop w:val="0"/>
          <w:marBottom w:val="0"/>
          <w:divBdr>
            <w:top w:val="none" w:sz="0" w:space="0" w:color="auto"/>
            <w:left w:val="none" w:sz="0" w:space="0" w:color="auto"/>
            <w:bottom w:val="none" w:sz="0" w:space="0" w:color="auto"/>
            <w:right w:val="none" w:sz="0" w:space="0" w:color="auto"/>
          </w:divBdr>
        </w:div>
        <w:div w:id="1510290992">
          <w:marLeft w:val="480"/>
          <w:marRight w:val="0"/>
          <w:marTop w:val="0"/>
          <w:marBottom w:val="0"/>
          <w:divBdr>
            <w:top w:val="none" w:sz="0" w:space="0" w:color="auto"/>
            <w:left w:val="none" w:sz="0" w:space="0" w:color="auto"/>
            <w:bottom w:val="none" w:sz="0" w:space="0" w:color="auto"/>
            <w:right w:val="none" w:sz="0" w:space="0" w:color="auto"/>
          </w:divBdr>
        </w:div>
        <w:div w:id="1678195918">
          <w:marLeft w:val="480"/>
          <w:marRight w:val="0"/>
          <w:marTop w:val="0"/>
          <w:marBottom w:val="0"/>
          <w:divBdr>
            <w:top w:val="none" w:sz="0" w:space="0" w:color="auto"/>
            <w:left w:val="none" w:sz="0" w:space="0" w:color="auto"/>
            <w:bottom w:val="none" w:sz="0" w:space="0" w:color="auto"/>
            <w:right w:val="none" w:sz="0" w:space="0" w:color="auto"/>
          </w:divBdr>
        </w:div>
        <w:div w:id="1156531918">
          <w:marLeft w:val="480"/>
          <w:marRight w:val="0"/>
          <w:marTop w:val="0"/>
          <w:marBottom w:val="0"/>
          <w:divBdr>
            <w:top w:val="none" w:sz="0" w:space="0" w:color="auto"/>
            <w:left w:val="none" w:sz="0" w:space="0" w:color="auto"/>
            <w:bottom w:val="none" w:sz="0" w:space="0" w:color="auto"/>
            <w:right w:val="none" w:sz="0" w:space="0" w:color="auto"/>
          </w:divBdr>
        </w:div>
        <w:div w:id="1906455342">
          <w:marLeft w:val="480"/>
          <w:marRight w:val="0"/>
          <w:marTop w:val="0"/>
          <w:marBottom w:val="0"/>
          <w:divBdr>
            <w:top w:val="none" w:sz="0" w:space="0" w:color="auto"/>
            <w:left w:val="none" w:sz="0" w:space="0" w:color="auto"/>
            <w:bottom w:val="none" w:sz="0" w:space="0" w:color="auto"/>
            <w:right w:val="none" w:sz="0" w:space="0" w:color="auto"/>
          </w:divBdr>
        </w:div>
        <w:div w:id="231039807">
          <w:marLeft w:val="480"/>
          <w:marRight w:val="0"/>
          <w:marTop w:val="0"/>
          <w:marBottom w:val="0"/>
          <w:divBdr>
            <w:top w:val="none" w:sz="0" w:space="0" w:color="auto"/>
            <w:left w:val="none" w:sz="0" w:space="0" w:color="auto"/>
            <w:bottom w:val="none" w:sz="0" w:space="0" w:color="auto"/>
            <w:right w:val="none" w:sz="0" w:space="0" w:color="auto"/>
          </w:divBdr>
        </w:div>
        <w:div w:id="206337787">
          <w:marLeft w:val="480"/>
          <w:marRight w:val="0"/>
          <w:marTop w:val="0"/>
          <w:marBottom w:val="0"/>
          <w:divBdr>
            <w:top w:val="none" w:sz="0" w:space="0" w:color="auto"/>
            <w:left w:val="none" w:sz="0" w:space="0" w:color="auto"/>
            <w:bottom w:val="none" w:sz="0" w:space="0" w:color="auto"/>
            <w:right w:val="none" w:sz="0" w:space="0" w:color="auto"/>
          </w:divBdr>
        </w:div>
        <w:div w:id="439882167">
          <w:marLeft w:val="480"/>
          <w:marRight w:val="0"/>
          <w:marTop w:val="0"/>
          <w:marBottom w:val="0"/>
          <w:divBdr>
            <w:top w:val="none" w:sz="0" w:space="0" w:color="auto"/>
            <w:left w:val="none" w:sz="0" w:space="0" w:color="auto"/>
            <w:bottom w:val="none" w:sz="0" w:space="0" w:color="auto"/>
            <w:right w:val="none" w:sz="0" w:space="0" w:color="auto"/>
          </w:divBdr>
        </w:div>
        <w:div w:id="652103171">
          <w:marLeft w:val="480"/>
          <w:marRight w:val="0"/>
          <w:marTop w:val="0"/>
          <w:marBottom w:val="0"/>
          <w:divBdr>
            <w:top w:val="none" w:sz="0" w:space="0" w:color="auto"/>
            <w:left w:val="none" w:sz="0" w:space="0" w:color="auto"/>
            <w:bottom w:val="none" w:sz="0" w:space="0" w:color="auto"/>
            <w:right w:val="none" w:sz="0" w:space="0" w:color="auto"/>
          </w:divBdr>
        </w:div>
        <w:div w:id="1561473861">
          <w:marLeft w:val="480"/>
          <w:marRight w:val="0"/>
          <w:marTop w:val="0"/>
          <w:marBottom w:val="0"/>
          <w:divBdr>
            <w:top w:val="none" w:sz="0" w:space="0" w:color="auto"/>
            <w:left w:val="none" w:sz="0" w:space="0" w:color="auto"/>
            <w:bottom w:val="none" w:sz="0" w:space="0" w:color="auto"/>
            <w:right w:val="none" w:sz="0" w:space="0" w:color="auto"/>
          </w:divBdr>
        </w:div>
        <w:div w:id="44767405">
          <w:marLeft w:val="480"/>
          <w:marRight w:val="0"/>
          <w:marTop w:val="0"/>
          <w:marBottom w:val="0"/>
          <w:divBdr>
            <w:top w:val="none" w:sz="0" w:space="0" w:color="auto"/>
            <w:left w:val="none" w:sz="0" w:space="0" w:color="auto"/>
            <w:bottom w:val="none" w:sz="0" w:space="0" w:color="auto"/>
            <w:right w:val="none" w:sz="0" w:space="0" w:color="auto"/>
          </w:divBdr>
        </w:div>
        <w:div w:id="803037186">
          <w:marLeft w:val="480"/>
          <w:marRight w:val="0"/>
          <w:marTop w:val="0"/>
          <w:marBottom w:val="0"/>
          <w:divBdr>
            <w:top w:val="none" w:sz="0" w:space="0" w:color="auto"/>
            <w:left w:val="none" w:sz="0" w:space="0" w:color="auto"/>
            <w:bottom w:val="none" w:sz="0" w:space="0" w:color="auto"/>
            <w:right w:val="none" w:sz="0" w:space="0" w:color="auto"/>
          </w:divBdr>
        </w:div>
        <w:div w:id="1463841010">
          <w:marLeft w:val="480"/>
          <w:marRight w:val="0"/>
          <w:marTop w:val="0"/>
          <w:marBottom w:val="0"/>
          <w:divBdr>
            <w:top w:val="none" w:sz="0" w:space="0" w:color="auto"/>
            <w:left w:val="none" w:sz="0" w:space="0" w:color="auto"/>
            <w:bottom w:val="none" w:sz="0" w:space="0" w:color="auto"/>
            <w:right w:val="none" w:sz="0" w:space="0" w:color="auto"/>
          </w:divBdr>
        </w:div>
        <w:div w:id="631864468">
          <w:marLeft w:val="480"/>
          <w:marRight w:val="0"/>
          <w:marTop w:val="0"/>
          <w:marBottom w:val="0"/>
          <w:divBdr>
            <w:top w:val="none" w:sz="0" w:space="0" w:color="auto"/>
            <w:left w:val="none" w:sz="0" w:space="0" w:color="auto"/>
            <w:bottom w:val="none" w:sz="0" w:space="0" w:color="auto"/>
            <w:right w:val="none" w:sz="0" w:space="0" w:color="auto"/>
          </w:divBdr>
        </w:div>
        <w:div w:id="1596475811">
          <w:marLeft w:val="480"/>
          <w:marRight w:val="0"/>
          <w:marTop w:val="0"/>
          <w:marBottom w:val="0"/>
          <w:divBdr>
            <w:top w:val="none" w:sz="0" w:space="0" w:color="auto"/>
            <w:left w:val="none" w:sz="0" w:space="0" w:color="auto"/>
            <w:bottom w:val="none" w:sz="0" w:space="0" w:color="auto"/>
            <w:right w:val="none" w:sz="0" w:space="0" w:color="auto"/>
          </w:divBdr>
        </w:div>
        <w:div w:id="223688324">
          <w:marLeft w:val="480"/>
          <w:marRight w:val="0"/>
          <w:marTop w:val="0"/>
          <w:marBottom w:val="0"/>
          <w:divBdr>
            <w:top w:val="none" w:sz="0" w:space="0" w:color="auto"/>
            <w:left w:val="none" w:sz="0" w:space="0" w:color="auto"/>
            <w:bottom w:val="none" w:sz="0" w:space="0" w:color="auto"/>
            <w:right w:val="none" w:sz="0" w:space="0" w:color="auto"/>
          </w:divBdr>
        </w:div>
        <w:div w:id="148714455">
          <w:marLeft w:val="480"/>
          <w:marRight w:val="0"/>
          <w:marTop w:val="0"/>
          <w:marBottom w:val="0"/>
          <w:divBdr>
            <w:top w:val="none" w:sz="0" w:space="0" w:color="auto"/>
            <w:left w:val="none" w:sz="0" w:space="0" w:color="auto"/>
            <w:bottom w:val="none" w:sz="0" w:space="0" w:color="auto"/>
            <w:right w:val="none" w:sz="0" w:space="0" w:color="auto"/>
          </w:divBdr>
        </w:div>
        <w:div w:id="1160388183">
          <w:marLeft w:val="480"/>
          <w:marRight w:val="0"/>
          <w:marTop w:val="0"/>
          <w:marBottom w:val="0"/>
          <w:divBdr>
            <w:top w:val="none" w:sz="0" w:space="0" w:color="auto"/>
            <w:left w:val="none" w:sz="0" w:space="0" w:color="auto"/>
            <w:bottom w:val="none" w:sz="0" w:space="0" w:color="auto"/>
            <w:right w:val="none" w:sz="0" w:space="0" w:color="auto"/>
          </w:divBdr>
        </w:div>
        <w:div w:id="1991982310">
          <w:marLeft w:val="480"/>
          <w:marRight w:val="0"/>
          <w:marTop w:val="0"/>
          <w:marBottom w:val="0"/>
          <w:divBdr>
            <w:top w:val="none" w:sz="0" w:space="0" w:color="auto"/>
            <w:left w:val="none" w:sz="0" w:space="0" w:color="auto"/>
            <w:bottom w:val="none" w:sz="0" w:space="0" w:color="auto"/>
            <w:right w:val="none" w:sz="0" w:space="0" w:color="auto"/>
          </w:divBdr>
        </w:div>
        <w:div w:id="1589969721">
          <w:marLeft w:val="480"/>
          <w:marRight w:val="0"/>
          <w:marTop w:val="0"/>
          <w:marBottom w:val="0"/>
          <w:divBdr>
            <w:top w:val="none" w:sz="0" w:space="0" w:color="auto"/>
            <w:left w:val="none" w:sz="0" w:space="0" w:color="auto"/>
            <w:bottom w:val="none" w:sz="0" w:space="0" w:color="auto"/>
            <w:right w:val="none" w:sz="0" w:space="0" w:color="auto"/>
          </w:divBdr>
        </w:div>
        <w:div w:id="951326400">
          <w:marLeft w:val="480"/>
          <w:marRight w:val="0"/>
          <w:marTop w:val="0"/>
          <w:marBottom w:val="0"/>
          <w:divBdr>
            <w:top w:val="none" w:sz="0" w:space="0" w:color="auto"/>
            <w:left w:val="none" w:sz="0" w:space="0" w:color="auto"/>
            <w:bottom w:val="none" w:sz="0" w:space="0" w:color="auto"/>
            <w:right w:val="none" w:sz="0" w:space="0" w:color="auto"/>
          </w:divBdr>
        </w:div>
        <w:div w:id="1296061941">
          <w:marLeft w:val="480"/>
          <w:marRight w:val="0"/>
          <w:marTop w:val="0"/>
          <w:marBottom w:val="0"/>
          <w:divBdr>
            <w:top w:val="none" w:sz="0" w:space="0" w:color="auto"/>
            <w:left w:val="none" w:sz="0" w:space="0" w:color="auto"/>
            <w:bottom w:val="none" w:sz="0" w:space="0" w:color="auto"/>
            <w:right w:val="none" w:sz="0" w:space="0" w:color="auto"/>
          </w:divBdr>
        </w:div>
        <w:div w:id="995304765">
          <w:marLeft w:val="480"/>
          <w:marRight w:val="0"/>
          <w:marTop w:val="0"/>
          <w:marBottom w:val="0"/>
          <w:divBdr>
            <w:top w:val="none" w:sz="0" w:space="0" w:color="auto"/>
            <w:left w:val="none" w:sz="0" w:space="0" w:color="auto"/>
            <w:bottom w:val="none" w:sz="0" w:space="0" w:color="auto"/>
            <w:right w:val="none" w:sz="0" w:space="0" w:color="auto"/>
          </w:divBdr>
        </w:div>
        <w:div w:id="885795020">
          <w:marLeft w:val="480"/>
          <w:marRight w:val="0"/>
          <w:marTop w:val="0"/>
          <w:marBottom w:val="0"/>
          <w:divBdr>
            <w:top w:val="none" w:sz="0" w:space="0" w:color="auto"/>
            <w:left w:val="none" w:sz="0" w:space="0" w:color="auto"/>
            <w:bottom w:val="none" w:sz="0" w:space="0" w:color="auto"/>
            <w:right w:val="none" w:sz="0" w:space="0" w:color="auto"/>
          </w:divBdr>
        </w:div>
        <w:div w:id="477384361">
          <w:marLeft w:val="480"/>
          <w:marRight w:val="0"/>
          <w:marTop w:val="0"/>
          <w:marBottom w:val="0"/>
          <w:divBdr>
            <w:top w:val="none" w:sz="0" w:space="0" w:color="auto"/>
            <w:left w:val="none" w:sz="0" w:space="0" w:color="auto"/>
            <w:bottom w:val="none" w:sz="0" w:space="0" w:color="auto"/>
            <w:right w:val="none" w:sz="0" w:space="0" w:color="auto"/>
          </w:divBdr>
        </w:div>
        <w:div w:id="969676223">
          <w:marLeft w:val="480"/>
          <w:marRight w:val="0"/>
          <w:marTop w:val="0"/>
          <w:marBottom w:val="0"/>
          <w:divBdr>
            <w:top w:val="none" w:sz="0" w:space="0" w:color="auto"/>
            <w:left w:val="none" w:sz="0" w:space="0" w:color="auto"/>
            <w:bottom w:val="none" w:sz="0" w:space="0" w:color="auto"/>
            <w:right w:val="none" w:sz="0" w:space="0" w:color="auto"/>
          </w:divBdr>
        </w:div>
        <w:div w:id="1521310857">
          <w:marLeft w:val="480"/>
          <w:marRight w:val="0"/>
          <w:marTop w:val="0"/>
          <w:marBottom w:val="0"/>
          <w:divBdr>
            <w:top w:val="none" w:sz="0" w:space="0" w:color="auto"/>
            <w:left w:val="none" w:sz="0" w:space="0" w:color="auto"/>
            <w:bottom w:val="none" w:sz="0" w:space="0" w:color="auto"/>
            <w:right w:val="none" w:sz="0" w:space="0" w:color="auto"/>
          </w:divBdr>
        </w:div>
        <w:div w:id="247737261">
          <w:marLeft w:val="480"/>
          <w:marRight w:val="0"/>
          <w:marTop w:val="0"/>
          <w:marBottom w:val="0"/>
          <w:divBdr>
            <w:top w:val="none" w:sz="0" w:space="0" w:color="auto"/>
            <w:left w:val="none" w:sz="0" w:space="0" w:color="auto"/>
            <w:bottom w:val="none" w:sz="0" w:space="0" w:color="auto"/>
            <w:right w:val="none" w:sz="0" w:space="0" w:color="auto"/>
          </w:divBdr>
        </w:div>
        <w:div w:id="438992050">
          <w:marLeft w:val="480"/>
          <w:marRight w:val="0"/>
          <w:marTop w:val="0"/>
          <w:marBottom w:val="0"/>
          <w:divBdr>
            <w:top w:val="none" w:sz="0" w:space="0" w:color="auto"/>
            <w:left w:val="none" w:sz="0" w:space="0" w:color="auto"/>
            <w:bottom w:val="none" w:sz="0" w:space="0" w:color="auto"/>
            <w:right w:val="none" w:sz="0" w:space="0" w:color="auto"/>
          </w:divBdr>
        </w:div>
        <w:div w:id="1787693223">
          <w:marLeft w:val="480"/>
          <w:marRight w:val="0"/>
          <w:marTop w:val="0"/>
          <w:marBottom w:val="0"/>
          <w:divBdr>
            <w:top w:val="none" w:sz="0" w:space="0" w:color="auto"/>
            <w:left w:val="none" w:sz="0" w:space="0" w:color="auto"/>
            <w:bottom w:val="none" w:sz="0" w:space="0" w:color="auto"/>
            <w:right w:val="none" w:sz="0" w:space="0" w:color="auto"/>
          </w:divBdr>
        </w:div>
        <w:div w:id="2132480834">
          <w:marLeft w:val="480"/>
          <w:marRight w:val="0"/>
          <w:marTop w:val="0"/>
          <w:marBottom w:val="0"/>
          <w:divBdr>
            <w:top w:val="none" w:sz="0" w:space="0" w:color="auto"/>
            <w:left w:val="none" w:sz="0" w:space="0" w:color="auto"/>
            <w:bottom w:val="none" w:sz="0" w:space="0" w:color="auto"/>
            <w:right w:val="none" w:sz="0" w:space="0" w:color="auto"/>
          </w:divBdr>
        </w:div>
        <w:div w:id="1689064540">
          <w:marLeft w:val="480"/>
          <w:marRight w:val="0"/>
          <w:marTop w:val="0"/>
          <w:marBottom w:val="0"/>
          <w:divBdr>
            <w:top w:val="none" w:sz="0" w:space="0" w:color="auto"/>
            <w:left w:val="none" w:sz="0" w:space="0" w:color="auto"/>
            <w:bottom w:val="none" w:sz="0" w:space="0" w:color="auto"/>
            <w:right w:val="none" w:sz="0" w:space="0" w:color="auto"/>
          </w:divBdr>
        </w:div>
        <w:div w:id="689986527">
          <w:marLeft w:val="480"/>
          <w:marRight w:val="0"/>
          <w:marTop w:val="0"/>
          <w:marBottom w:val="0"/>
          <w:divBdr>
            <w:top w:val="none" w:sz="0" w:space="0" w:color="auto"/>
            <w:left w:val="none" w:sz="0" w:space="0" w:color="auto"/>
            <w:bottom w:val="none" w:sz="0" w:space="0" w:color="auto"/>
            <w:right w:val="none" w:sz="0" w:space="0" w:color="auto"/>
          </w:divBdr>
        </w:div>
        <w:div w:id="445389734">
          <w:marLeft w:val="480"/>
          <w:marRight w:val="0"/>
          <w:marTop w:val="0"/>
          <w:marBottom w:val="0"/>
          <w:divBdr>
            <w:top w:val="none" w:sz="0" w:space="0" w:color="auto"/>
            <w:left w:val="none" w:sz="0" w:space="0" w:color="auto"/>
            <w:bottom w:val="none" w:sz="0" w:space="0" w:color="auto"/>
            <w:right w:val="none" w:sz="0" w:space="0" w:color="auto"/>
          </w:divBdr>
        </w:div>
        <w:div w:id="1039890400">
          <w:marLeft w:val="480"/>
          <w:marRight w:val="0"/>
          <w:marTop w:val="0"/>
          <w:marBottom w:val="0"/>
          <w:divBdr>
            <w:top w:val="none" w:sz="0" w:space="0" w:color="auto"/>
            <w:left w:val="none" w:sz="0" w:space="0" w:color="auto"/>
            <w:bottom w:val="none" w:sz="0" w:space="0" w:color="auto"/>
            <w:right w:val="none" w:sz="0" w:space="0" w:color="auto"/>
          </w:divBdr>
        </w:div>
        <w:div w:id="2087413392">
          <w:marLeft w:val="480"/>
          <w:marRight w:val="0"/>
          <w:marTop w:val="0"/>
          <w:marBottom w:val="0"/>
          <w:divBdr>
            <w:top w:val="none" w:sz="0" w:space="0" w:color="auto"/>
            <w:left w:val="none" w:sz="0" w:space="0" w:color="auto"/>
            <w:bottom w:val="none" w:sz="0" w:space="0" w:color="auto"/>
            <w:right w:val="none" w:sz="0" w:space="0" w:color="auto"/>
          </w:divBdr>
        </w:div>
        <w:div w:id="1290742768">
          <w:marLeft w:val="480"/>
          <w:marRight w:val="0"/>
          <w:marTop w:val="0"/>
          <w:marBottom w:val="0"/>
          <w:divBdr>
            <w:top w:val="none" w:sz="0" w:space="0" w:color="auto"/>
            <w:left w:val="none" w:sz="0" w:space="0" w:color="auto"/>
            <w:bottom w:val="none" w:sz="0" w:space="0" w:color="auto"/>
            <w:right w:val="none" w:sz="0" w:space="0" w:color="auto"/>
          </w:divBdr>
        </w:div>
        <w:div w:id="776560037">
          <w:marLeft w:val="480"/>
          <w:marRight w:val="0"/>
          <w:marTop w:val="0"/>
          <w:marBottom w:val="0"/>
          <w:divBdr>
            <w:top w:val="none" w:sz="0" w:space="0" w:color="auto"/>
            <w:left w:val="none" w:sz="0" w:space="0" w:color="auto"/>
            <w:bottom w:val="none" w:sz="0" w:space="0" w:color="auto"/>
            <w:right w:val="none" w:sz="0" w:space="0" w:color="auto"/>
          </w:divBdr>
        </w:div>
        <w:div w:id="955061696">
          <w:marLeft w:val="480"/>
          <w:marRight w:val="0"/>
          <w:marTop w:val="0"/>
          <w:marBottom w:val="0"/>
          <w:divBdr>
            <w:top w:val="none" w:sz="0" w:space="0" w:color="auto"/>
            <w:left w:val="none" w:sz="0" w:space="0" w:color="auto"/>
            <w:bottom w:val="none" w:sz="0" w:space="0" w:color="auto"/>
            <w:right w:val="none" w:sz="0" w:space="0" w:color="auto"/>
          </w:divBdr>
        </w:div>
        <w:div w:id="2015721233">
          <w:marLeft w:val="480"/>
          <w:marRight w:val="0"/>
          <w:marTop w:val="0"/>
          <w:marBottom w:val="0"/>
          <w:divBdr>
            <w:top w:val="none" w:sz="0" w:space="0" w:color="auto"/>
            <w:left w:val="none" w:sz="0" w:space="0" w:color="auto"/>
            <w:bottom w:val="none" w:sz="0" w:space="0" w:color="auto"/>
            <w:right w:val="none" w:sz="0" w:space="0" w:color="auto"/>
          </w:divBdr>
        </w:div>
        <w:div w:id="2116362725">
          <w:marLeft w:val="480"/>
          <w:marRight w:val="0"/>
          <w:marTop w:val="0"/>
          <w:marBottom w:val="0"/>
          <w:divBdr>
            <w:top w:val="none" w:sz="0" w:space="0" w:color="auto"/>
            <w:left w:val="none" w:sz="0" w:space="0" w:color="auto"/>
            <w:bottom w:val="none" w:sz="0" w:space="0" w:color="auto"/>
            <w:right w:val="none" w:sz="0" w:space="0" w:color="auto"/>
          </w:divBdr>
        </w:div>
        <w:div w:id="1779792886">
          <w:marLeft w:val="480"/>
          <w:marRight w:val="0"/>
          <w:marTop w:val="0"/>
          <w:marBottom w:val="0"/>
          <w:divBdr>
            <w:top w:val="none" w:sz="0" w:space="0" w:color="auto"/>
            <w:left w:val="none" w:sz="0" w:space="0" w:color="auto"/>
            <w:bottom w:val="none" w:sz="0" w:space="0" w:color="auto"/>
            <w:right w:val="none" w:sz="0" w:space="0" w:color="auto"/>
          </w:divBdr>
        </w:div>
        <w:div w:id="948779404">
          <w:marLeft w:val="480"/>
          <w:marRight w:val="0"/>
          <w:marTop w:val="0"/>
          <w:marBottom w:val="0"/>
          <w:divBdr>
            <w:top w:val="none" w:sz="0" w:space="0" w:color="auto"/>
            <w:left w:val="none" w:sz="0" w:space="0" w:color="auto"/>
            <w:bottom w:val="none" w:sz="0" w:space="0" w:color="auto"/>
            <w:right w:val="none" w:sz="0" w:space="0" w:color="auto"/>
          </w:divBdr>
        </w:div>
        <w:div w:id="1237935137">
          <w:marLeft w:val="480"/>
          <w:marRight w:val="0"/>
          <w:marTop w:val="0"/>
          <w:marBottom w:val="0"/>
          <w:divBdr>
            <w:top w:val="none" w:sz="0" w:space="0" w:color="auto"/>
            <w:left w:val="none" w:sz="0" w:space="0" w:color="auto"/>
            <w:bottom w:val="none" w:sz="0" w:space="0" w:color="auto"/>
            <w:right w:val="none" w:sz="0" w:space="0" w:color="auto"/>
          </w:divBdr>
        </w:div>
        <w:div w:id="1890064979">
          <w:marLeft w:val="480"/>
          <w:marRight w:val="0"/>
          <w:marTop w:val="0"/>
          <w:marBottom w:val="0"/>
          <w:divBdr>
            <w:top w:val="none" w:sz="0" w:space="0" w:color="auto"/>
            <w:left w:val="none" w:sz="0" w:space="0" w:color="auto"/>
            <w:bottom w:val="none" w:sz="0" w:space="0" w:color="auto"/>
            <w:right w:val="none" w:sz="0" w:space="0" w:color="auto"/>
          </w:divBdr>
        </w:div>
        <w:div w:id="1886868607">
          <w:marLeft w:val="480"/>
          <w:marRight w:val="0"/>
          <w:marTop w:val="0"/>
          <w:marBottom w:val="0"/>
          <w:divBdr>
            <w:top w:val="none" w:sz="0" w:space="0" w:color="auto"/>
            <w:left w:val="none" w:sz="0" w:space="0" w:color="auto"/>
            <w:bottom w:val="none" w:sz="0" w:space="0" w:color="auto"/>
            <w:right w:val="none" w:sz="0" w:space="0" w:color="auto"/>
          </w:divBdr>
        </w:div>
        <w:div w:id="969166052">
          <w:marLeft w:val="480"/>
          <w:marRight w:val="0"/>
          <w:marTop w:val="0"/>
          <w:marBottom w:val="0"/>
          <w:divBdr>
            <w:top w:val="none" w:sz="0" w:space="0" w:color="auto"/>
            <w:left w:val="none" w:sz="0" w:space="0" w:color="auto"/>
            <w:bottom w:val="none" w:sz="0" w:space="0" w:color="auto"/>
            <w:right w:val="none" w:sz="0" w:space="0" w:color="auto"/>
          </w:divBdr>
        </w:div>
      </w:divsChild>
    </w:div>
    <w:div w:id="1608344622">
      <w:bodyDiv w:val="1"/>
      <w:marLeft w:val="0"/>
      <w:marRight w:val="0"/>
      <w:marTop w:val="0"/>
      <w:marBottom w:val="0"/>
      <w:divBdr>
        <w:top w:val="none" w:sz="0" w:space="0" w:color="auto"/>
        <w:left w:val="none" w:sz="0" w:space="0" w:color="auto"/>
        <w:bottom w:val="none" w:sz="0" w:space="0" w:color="auto"/>
        <w:right w:val="none" w:sz="0" w:space="0" w:color="auto"/>
      </w:divBdr>
    </w:div>
    <w:div w:id="1610623245">
      <w:bodyDiv w:val="1"/>
      <w:marLeft w:val="0"/>
      <w:marRight w:val="0"/>
      <w:marTop w:val="0"/>
      <w:marBottom w:val="0"/>
      <w:divBdr>
        <w:top w:val="none" w:sz="0" w:space="0" w:color="auto"/>
        <w:left w:val="none" w:sz="0" w:space="0" w:color="auto"/>
        <w:bottom w:val="none" w:sz="0" w:space="0" w:color="auto"/>
        <w:right w:val="none" w:sz="0" w:space="0" w:color="auto"/>
      </w:divBdr>
    </w:div>
    <w:div w:id="1614088840">
      <w:bodyDiv w:val="1"/>
      <w:marLeft w:val="0"/>
      <w:marRight w:val="0"/>
      <w:marTop w:val="0"/>
      <w:marBottom w:val="0"/>
      <w:divBdr>
        <w:top w:val="none" w:sz="0" w:space="0" w:color="auto"/>
        <w:left w:val="none" w:sz="0" w:space="0" w:color="auto"/>
        <w:bottom w:val="none" w:sz="0" w:space="0" w:color="auto"/>
        <w:right w:val="none" w:sz="0" w:space="0" w:color="auto"/>
      </w:divBdr>
    </w:div>
    <w:div w:id="1614164596">
      <w:bodyDiv w:val="1"/>
      <w:marLeft w:val="0"/>
      <w:marRight w:val="0"/>
      <w:marTop w:val="0"/>
      <w:marBottom w:val="0"/>
      <w:divBdr>
        <w:top w:val="none" w:sz="0" w:space="0" w:color="auto"/>
        <w:left w:val="none" w:sz="0" w:space="0" w:color="auto"/>
        <w:bottom w:val="none" w:sz="0" w:space="0" w:color="auto"/>
        <w:right w:val="none" w:sz="0" w:space="0" w:color="auto"/>
      </w:divBdr>
    </w:div>
    <w:div w:id="1615360392">
      <w:bodyDiv w:val="1"/>
      <w:marLeft w:val="0"/>
      <w:marRight w:val="0"/>
      <w:marTop w:val="0"/>
      <w:marBottom w:val="0"/>
      <w:divBdr>
        <w:top w:val="none" w:sz="0" w:space="0" w:color="auto"/>
        <w:left w:val="none" w:sz="0" w:space="0" w:color="auto"/>
        <w:bottom w:val="none" w:sz="0" w:space="0" w:color="auto"/>
        <w:right w:val="none" w:sz="0" w:space="0" w:color="auto"/>
      </w:divBdr>
    </w:div>
    <w:div w:id="1615790613">
      <w:bodyDiv w:val="1"/>
      <w:marLeft w:val="0"/>
      <w:marRight w:val="0"/>
      <w:marTop w:val="0"/>
      <w:marBottom w:val="0"/>
      <w:divBdr>
        <w:top w:val="none" w:sz="0" w:space="0" w:color="auto"/>
        <w:left w:val="none" w:sz="0" w:space="0" w:color="auto"/>
        <w:bottom w:val="none" w:sz="0" w:space="0" w:color="auto"/>
        <w:right w:val="none" w:sz="0" w:space="0" w:color="auto"/>
      </w:divBdr>
    </w:div>
    <w:div w:id="1618371217">
      <w:bodyDiv w:val="1"/>
      <w:marLeft w:val="0"/>
      <w:marRight w:val="0"/>
      <w:marTop w:val="0"/>
      <w:marBottom w:val="0"/>
      <w:divBdr>
        <w:top w:val="none" w:sz="0" w:space="0" w:color="auto"/>
        <w:left w:val="none" w:sz="0" w:space="0" w:color="auto"/>
        <w:bottom w:val="none" w:sz="0" w:space="0" w:color="auto"/>
        <w:right w:val="none" w:sz="0" w:space="0" w:color="auto"/>
      </w:divBdr>
    </w:div>
    <w:div w:id="1619484107">
      <w:bodyDiv w:val="1"/>
      <w:marLeft w:val="0"/>
      <w:marRight w:val="0"/>
      <w:marTop w:val="0"/>
      <w:marBottom w:val="0"/>
      <w:divBdr>
        <w:top w:val="none" w:sz="0" w:space="0" w:color="auto"/>
        <w:left w:val="none" w:sz="0" w:space="0" w:color="auto"/>
        <w:bottom w:val="none" w:sz="0" w:space="0" w:color="auto"/>
        <w:right w:val="none" w:sz="0" w:space="0" w:color="auto"/>
      </w:divBdr>
    </w:div>
    <w:div w:id="1619877562">
      <w:bodyDiv w:val="1"/>
      <w:marLeft w:val="0"/>
      <w:marRight w:val="0"/>
      <w:marTop w:val="0"/>
      <w:marBottom w:val="0"/>
      <w:divBdr>
        <w:top w:val="none" w:sz="0" w:space="0" w:color="auto"/>
        <w:left w:val="none" w:sz="0" w:space="0" w:color="auto"/>
        <w:bottom w:val="none" w:sz="0" w:space="0" w:color="auto"/>
        <w:right w:val="none" w:sz="0" w:space="0" w:color="auto"/>
      </w:divBdr>
    </w:div>
    <w:div w:id="1621373674">
      <w:bodyDiv w:val="1"/>
      <w:marLeft w:val="0"/>
      <w:marRight w:val="0"/>
      <w:marTop w:val="0"/>
      <w:marBottom w:val="0"/>
      <w:divBdr>
        <w:top w:val="none" w:sz="0" w:space="0" w:color="auto"/>
        <w:left w:val="none" w:sz="0" w:space="0" w:color="auto"/>
        <w:bottom w:val="none" w:sz="0" w:space="0" w:color="auto"/>
        <w:right w:val="none" w:sz="0" w:space="0" w:color="auto"/>
      </w:divBdr>
      <w:divsChild>
        <w:div w:id="159586628">
          <w:marLeft w:val="480"/>
          <w:marRight w:val="0"/>
          <w:marTop w:val="0"/>
          <w:marBottom w:val="0"/>
          <w:divBdr>
            <w:top w:val="none" w:sz="0" w:space="0" w:color="auto"/>
            <w:left w:val="none" w:sz="0" w:space="0" w:color="auto"/>
            <w:bottom w:val="none" w:sz="0" w:space="0" w:color="auto"/>
            <w:right w:val="none" w:sz="0" w:space="0" w:color="auto"/>
          </w:divBdr>
        </w:div>
        <w:div w:id="1135952062">
          <w:marLeft w:val="480"/>
          <w:marRight w:val="0"/>
          <w:marTop w:val="0"/>
          <w:marBottom w:val="0"/>
          <w:divBdr>
            <w:top w:val="none" w:sz="0" w:space="0" w:color="auto"/>
            <w:left w:val="none" w:sz="0" w:space="0" w:color="auto"/>
            <w:bottom w:val="none" w:sz="0" w:space="0" w:color="auto"/>
            <w:right w:val="none" w:sz="0" w:space="0" w:color="auto"/>
          </w:divBdr>
        </w:div>
        <w:div w:id="1517387150">
          <w:marLeft w:val="480"/>
          <w:marRight w:val="0"/>
          <w:marTop w:val="0"/>
          <w:marBottom w:val="0"/>
          <w:divBdr>
            <w:top w:val="none" w:sz="0" w:space="0" w:color="auto"/>
            <w:left w:val="none" w:sz="0" w:space="0" w:color="auto"/>
            <w:bottom w:val="none" w:sz="0" w:space="0" w:color="auto"/>
            <w:right w:val="none" w:sz="0" w:space="0" w:color="auto"/>
          </w:divBdr>
        </w:div>
        <w:div w:id="11879330">
          <w:marLeft w:val="480"/>
          <w:marRight w:val="0"/>
          <w:marTop w:val="0"/>
          <w:marBottom w:val="0"/>
          <w:divBdr>
            <w:top w:val="none" w:sz="0" w:space="0" w:color="auto"/>
            <w:left w:val="none" w:sz="0" w:space="0" w:color="auto"/>
            <w:bottom w:val="none" w:sz="0" w:space="0" w:color="auto"/>
            <w:right w:val="none" w:sz="0" w:space="0" w:color="auto"/>
          </w:divBdr>
        </w:div>
        <w:div w:id="2009944737">
          <w:marLeft w:val="480"/>
          <w:marRight w:val="0"/>
          <w:marTop w:val="0"/>
          <w:marBottom w:val="0"/>
          <w:divBdr>
            <w:top w:val="none" w:sz="0" w:space="0" w:color="auto"/>
            <w:left w:val="none" w:sz="0" w:space="0" w:color="auto"/>
            <w:bottom w:val="none" w:sz="0" w:space="0" w:color="auto"/>
            <w:right w:val="none" w:sz="0" w:space="0" w:color="auto"/>
          </w:divBdr>
        </w:div>
        <w:div w:id="355740041">
          <w:marLeft w:val="480"/>
          <w:marRight w:val="0"/>
          <w:marTop w:val="0"/>
          <w:marBottom w:val="0"/>
          <w:divBdr>
            <w:top w:val="none" w:sz="0" w:space="0" w:color="auto"/>
            <w:left w:val="none" w:sz="0" w:space="0" w:color="auto"/>
            <w:bottom w:val="none" w:sz="0" w:space="0" w:color="auto"/>
            <w:right w:val="none" w:sz="0" w:space="0" w:color="auto"/>
          </w:divBdr>
        </w:div>
        <w:div w:id="917400712">
          <w:marLeft w:val="480"/>
          <w:marRight w:val="0"/>
          <w:marTop w:val="0"/>
          <w:marBottom w:val="0"/>
          <w:divBdr>
            <w:top w:val="none" w:sz="0" w:space="0" w:color="auto"/>
            <w:left w:val="none" w:sz="0" w:space="0" w:color="auto"/>
            <w:bottom w:val="none" w:sz="0" w:space="0" w:color="auto"/>
            <w:right w:val="none" w:sz="0" w:space="0" w:color="auto"/>
          </w:divBdr>
        </w:div>
        <w:div w:id="653798548">
          <w:marLeft w:val="480"/>
          <w:marRight w:val="0"/>
          <w:marTop w:val="0"/>
          <w:marBottom w:val="0"/>
          <w:divBdr>
            <w:top w:val="none" w:sz="0" w:space="0" w:color="auto"/>
            <w:left w:val="none" w:sz="0" w:space="0" w:color="auto"/>
            <w:bottom w:val="none" w:sz="0" w:space="0" w:color="auto"/>
            <w:right w:val="none" w:sz="0" w:space="0" w:color="auto"/>
          </w:divBdr>
        </w:div>
        <w:div w:id="904923106">
          <w:marLeft w:val="480"/>
          <w:marRight w:val="0"/>
          <w:marTop w:val="0"/>
          <w:marBottom w:val="0"/>
          <w:divBdr>
            <w:top w:val="none" w:sz="0" w:space="0" w:color="auto"/>
            <w:left w:val="none" w:sz="0" w:space="0" w:color="auto"/>
            <w:bottom w:val="none" w:sz="0" w:space="0" w:color="auto"/>
            <w:right w:val="none" w:sz="0" w:space="0" w:color="auto"/>
          </w:divBdr>
        </w:div>
        <w:div w:id="702633070">
          <w:marLeft w:val="480"/>
          <w:marRight w:val="0"/>
          <w:marTop w:val="0"/>
          <w:marBottom w:val="0"/>
          <w:divBdr>
            <w:top w:val="none" w:sz="0" w:space="0" w:color="auto"/>
            <w:left w:val="none" w:sz="0" w:space="0" w:color="auto"/>
            <w:bottom w:val="none" w:sz="0" w:space="0" w:color="auto"/>
            <w:right w:val="none" w:sz="0" w:space="0" w:color="auto"/>
          </w:divBdr>
        </w:div>
        <w:div w:id="623923001">
          <w:marLeft w:val="480"/>
          <w:marRight w:val="0"/>
          <w:marTop w:val="0"/>
          <w:marBottom w:val="0"/>
          <w:divBdr>
            <w:top w:val="none" w:sz="0" w:space="0" w:color="auto"/>
            <w:left w:val="none" w:sz="0" w:space="0" w:color="auto"/>
            <w:bottom w:val="none" w:sz="0" w:space="0" w:color="auto"/>
            <w:right w:val="none" w:sz="0" w:space="0" w:color="auto"/>
          </w:divBdr>
        </w:div>
        <w:div w:id="1550797167">
          <w:marLeft w:val="480"/>
          <w:marRight w:val="0"/>
          <w:marTop w:val="0"/>
          <w:marBottom w:val="0"/>
          <w:divBdr>
            <w:top w:val="none" w:sz="0" w:space="0" w:color="auto"/>
            <w:left w:val="none" w:sz="0" w:space="0" w:color="auto"/>
            <w:bottom w:val="none" w:sz="0" w:space="0" w:color="auto"/>
            <w:right w:val="none" w:sz="0" w:space="0" w:color="auto"/>
          </w:divBdr>
        </w:div>
        <w:div w:id="1365789384">
          <w:marLeft w:val="480"/>
          <w:marRight w:val="0"/>
          <w:marTop w:val="0"/>
          <w:marBottom w:val="0"/>
          <w:divBdr>
            <w:top w:val="none" w:sz="0" w:space="0" w:color="auto"/>
            <w:left w:val="none" w:sz="0" w:space="0" w:color="auto"/>
            <w:bottom w:val="none" w:sz="0" w:space="0" w:color="auto"/>
            <w:right w:val="none" w:sz="0" w:space="0" w:color="auto"/>
          </w:divBdr>
        </w:div>
        <w:div w:id="852568451">
          <w:marLeft w:val="480"/>
          <w:marRight w:val="0"/>
          <w:marTop w:val="0"/>
          <w:marBottom w:val="0"/>
          <w:divBdr>
            <w:top w:val="none" w:sz="0" w:space="0" w:color="auto"/>
            <w:left w:val="none" w:sz="0" w:space="0" w:color="auto"/>
            <w:bottom w:val="none" w:sz="0" w:space="0" w:color="auto"/>
            <w:right w:val="none" w:sz="0" w:space="0" w:color="auto"/>
          </w:divBdr>
        </w:div>
        <w:div w:id="1719040475">
          <w:marLeft w:val="480"/>
          <w:marRight w:val="0"/>
          <w:marTop w:val="0"/>
          <w:marBottom w:val="0"/>
          <w:divBdr>
            <w:top w:val="none" w:sz="0" w:space="0" w:color="auto"/>
            <w:left w:val="none" w:sz="0" w:space="0" w:color="auto"/>
            <w:bottom w:val="none" w:sz="0" w:space="0" w:color="auto"/>
            <w:right w:val="none" w:sz="0" w:space="0" w:color="auto"/>
          </w:divBdr>
        </w:div>
        <w:div w:id="1840386362">
          <w:marLeft w:val="480"/>
          <w:marRight w:val="0"/>
          <w:marTop w:val="0"/>
          <w:marBottom w:val="0"/>
          <w:divBdr>
            <w:top w:val="none" w:sz="0" w:space="0" w:color="auto"/>
            <w:left w:val="none" w:sz="0" w:space="0" w:color="auto"/>
            <w:bottom w:val="none" w:sz="0" w:space="0" w:color="auto"/>
            <w:right w:val="none" w:sz="0" w:space="0" w:color="auto"/>
          </w:divBdr>
        </w:div>
        <w:div w:id="398594972">
          <w:marLeft w:val="480"/>
          <w:marRight w:val="0"/>
          <w:marTop w:val="0"/>
          <w:marBottom w:val="0"/>
          <w:divBdr>
            <w:top w:val="none" w:sz="0" w:space="0" w:color="auto"/>
            <w:left w:val="none" w:sz="0" w:space="0" w:color="auto"/>
            <w:bottom w:val="none" w:sz="0" w:space="0" w:color="auto"/>
            <w:right w:val="none" w:sz="0" w:space="0" w:color="auto"/>
          </w:divBdr>
        </w:div>
        <w:div w:id="330527453">
          <w:marLeft w:val="480"/>
          <w:marRight w:val="0"/>
          <w:marTop w:val="0"/>
          <w:marBottom w:val="0"/>
          <w:divBdr>
            <w:top w:val="none" w:sz="0" w:space="0" w:color="auto"/>
            <w:left w:val="none" w:sz="0" w:space="0" w:color="auto"/>
            <w:bottom w:val="none" w:sz="0" w:space="0" w:color="auto"/>
            <w:right w:val="none" w:sz="0" w:space="0" w:color="auto"/>
          </w:divBdr>
        </w:div>
        <w:div w:id="1556772771">
          <w:marLeft w:val="480"/>
          <w:marRight w:val="0"/>
          <w:marTop w:val="0"/>
          <w:marBottom w:val="0"/>
          <w:divBdr>
            <w:top w:val="none" w:sz="0" w:space="0" w:color="auto"/>
            <w:left w:val="none" w:sz="0" w:space="0" w:color="auto"/>
            <w:bottom w:val="none" w:sz="0" w:space="0" w:color="auto"/>
            <w:right w:val="none" w:sz="0" w:space="0" w:color="auto"/>
          </w:divBdr>
        </w:div>
        <w:div w:id="1381899817">
          <w:marLeft w:val="480"/>
          <w:marRight w:val="0"/>
          <w:marTop w:val="0"/>
          <w:marBottom w:val="0"/>
          <w:divBdr>
            <w:top w:val="none" w:sz="0" w:space="0" w:color="auto"/>
            <w:left w:val="none" w:sz="0" w:space="0" w:color="auto"/>
            <w:bottom w:val="none" w:sz="0" w:space="0" w:color="auto"/>
            <w:right w:val="none" w:sz="0" w:space="0" w:color="auto"/>
          </w:divBdr>
        </w:div>
        <w:div w:id="916788621">
          <w:marLeft w:val="480"/>
          <w:marRight w:val="0"/>
          <w:marTop w:val="0"/>
          <w:marBottom w:val="0"/>
          <w:divBdr>
            <w:top w:val="none" w:sz="0" w:space="0" w:color="auto"/>
            <w:left w:val="none" w:sz="0" w:space="0" w:color="auto"/>
            <w:bottom w:val="none" w:sz="0" w:space="0" w:color="auto"/>
            <w:right w:val="none" w:sz="0" w:space="0" w:color="auto"/>
          </w:divBdr>
        </w:div>
        <w:div w:id="863443476">
          <w:marLeft w:val="480"/>
          <w:marRight w:val="0"/>
          <w:marTop w:val="0"/>
          <w:marBottom w:val="0"/>
          <w:divBdr>
            <w:top w:val="none" w:sz="0" w:space="0" w:color="auto"/>
            <w:left w:val="none" w:sz="0" w:space="0" w:color="auto"/>
            <w:bottom w:val="none" w:sz="0" w:space="0" w:color="auto"/>
            <w:right w:val="none" w:sz="0" w:space="0" w:color="auto"/>
          </w:divBdr>
        </w:div>
        <w:div w:id="952059100">
          <w:marLeft w:val="480"/>
          <w:marRight w:val="0"/>
          <w:marTop w:val="0"/>
          <w:marBottom w:val="0"/>
          <w:divBdr>
            <w:top w:val="none" w:sz="0" w:space="0" w:color="auto"/>
            <w:left w:val="none" w:sz="0" w:space="0" w:color="auto"/>
            <w:bottom w:val="none" w:sz="0" w:space="0" w:color="auto"/>
            <w:right w:val="none" w:sz="0" w:space="0" w:color="auto"/>
          </w:divBdr>
        </w:div>
        <w:div w:id="827018644">
          <w:marLeft w:val="480"/>
          <w:marRight w:val="0"/>
          <w:marTop w:val="0"/>
          <w:marBottom w:val="0"/>
          <w:divBdr>
            <w:top w:val="none" w:sz="0" w:space="0" w:color="auto"/>
            <w:left w:val="none" w:sz="0" w:space="0" w:color="auto"/>
            <w:bottom w:val="none" w:sz="0" w:space="0" w:color="auto"/>
            <w:right w:val="none" w:sz="0" w:space="0" w:color="auto"/>
          </w:divBdr>
        </w:div>
      </w:divsChild>
    </w:div>
    <w:div w:id="1622102881">
      <w:bodyDiv w:val="1"/>
      <w:marLeft w:val="0"/>
      <w:marRight w:val="0"/>
      <w:marTop w:val="0"/>
      <w:marBottom w:val="0"/>
      <w:divBdr>
        <w:top w:val="none" w:sz="0" w:space="0" w:color="auto"/>
        <w:left w:val="none" w:sz="0" w:space="0" w:color="auto"/>
        <w:bottom w:val="none" w:sz="0" w:space="0" w:color="auto"/>
        <w:right w:val="none" w:sz="0" w:space="0" w:color="auto"/>
      </w:divBdr>
    </w:div>
    <w:div w:id="1624068391">
      <w:bodyDiv w:val="1"/>
      <w:marLeft w:val="0"/>
      <w:marRight w:val="0"/>
      <w:marTop w:val="0"/>
      <w:marBottom w:val="0"/>
      <w:divBdr>
        <w:top w:val="none" w:sz="0" w:space="0" w:color="auto"/>
        <w:left w:val="none" w:sz="0" w:space="0" w:color="auto"/>
        <w:bottom w:val="none" w:sz="0" w:space="0" w:color="auto"/>
        <w:right w:val="none" w:sz="0" w:space="0" w:color="auto"/>
      </w:divBdr>
    </w:div>
    <w:div w:id="1624651166">
      <w:bodyDiv w:val="1"/>
      <w:marLeft w:val="0"/>
      <w:marRight w:val="0"/>
      <w:marTop w:val="0"/>
      <w:marBottom w:val="0"/>
      <w:divBdr>
        <w:top w:val="none" w:sz="0" w:space="0" w:color="auto"/>
        <w:left w:val="none" w:sz="0" w:space="0" w:color="auto"/>
        <w:bottom w:val="none" w:sz="0" w:space="0" w:color="auto"/>
        <w:right w:val="none" w:sz="0" w:space="0" w:color="auto"/>
      </w:divBdr>
    </w:div>
    <w:div w:id="1624727247">
      <w:bodyDiv w:val="1"/>
      <w:marLeft w:val="0"/>
      <w:marRight w:val="0"/>
      <w:marTop w:val="0"/>
      <w:marBottom w:val="0"/>
      <w:divBdr>
        <w:top w:val="none" w:sz="0" w:space="0" w:color="auto"/>
        <w:left w:val="none" w:sz="0" w:space="0" w:color="auto"/>
        <w:bottom w:val="none" w:sz="0" w:space="0" w:color="auto"/>
        <w:right w:val="none" w:sz="0" w:space="0" w:color="auto"/>
      </w:divBdr>
    </w:div>
    <w:div w:id="1627658869">
      <w:bodyDiv w:val="1"/>
      <w:marLeft w:val="0"/>
      <w:marRight w:val="0"/>
      <w:marTop w:val="0"/>
      <w:marBottom w:val="0"/>
      <w:divBdr>
        <w:top w:val="none" w:sz="0" w:space="0" w:color="auto"/>
        <w:left w:val="none" w:sz="0" w:space="0" w:color="auto"/>
        <w:bottom w:val="none" w:sz="0" w:space="0" w:color="auto"/>
        <w:right w:val="none" w:sz="0" w:space="0" w:color="auto"/>
      </w:divBdr>
    </w:div>
    <w:div w:id="1629625838">
      <w:bodyDiv w:val="1"/>
      <w:marLeft w:val="0"/>
      <w:marRight w:val="0"/>
      <w:marTop w:val="0"/>
      <w:marBottom w:val="0"/>
      <w:divBdr>
        <w:top w:val="none" w:sz="0" w:space="0" w:color="auto"/>
        <w:left w:val="none" w:sz="0" w:space="0" w:color="auto"/>
        <w:bottom w:val="none" w:sz="0" w:space="0" w:color="auto"/>
        <w:right w:val="none" w:sz="0" w:space="0" w:color="auto"/>
      </w:divBdr>
    </w:div>
    <w:div w:id="1629778448">
      <w:bodyDiv w:val="1"/>
      <w:marLeft w:val="0"/>
      <w:marRight w:val="0"/>
      <w:marTop w:val="0"/>
      <w:marBottom w:val="0"/>
      <w:divBdr>
        <w:top w:val="none" w:sz="0" w:space="0" w:color="auto"/>
        <w:left w:val="none" w:sz="0" w:space="0" w:color="auto"/>
        <w:bottom w:val="none" w:sz="0" w:space="0" w:color="auto"/>
        <w:right w:val="none" w:sz="0" w:space="0" w:color="auto"/>
      </w:divBdr>
    </w:div>
    <w:div w:id="1630164378">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665051">
      <w:bodyDiv w:val="1"/>
      <w:marLeft w:val="0"/>
      <w:marRight w:val="0"/>
      <w:marTop w:val="0"/>
      <w:marBottom w:val="0"/>
      <w:divBdr>
        <w:top w:val="none" w:sz="0" w:space="0" w:color="auto"/>
        <w:left w:val="none" w:sz="0" w:space="0" w:color="auto"/>
        <w:bottom w:val="none" w:sz="0" w:space="0" w:color="auto"/>
        <w:right w:val="none" w:sz="0" w:space="0" w:color="auto"/>
      </w:divBdr>
    </w:div>
    <w:div w:id="1633247898">
      <w:bodyDiv w:val="1"/>
      <w:marLeft w:val="0"/>
      <w:marRight w:val="0"/>
      <w:marTop w:val="0"/>
      <w:marBottom w:val="0"/>
      <w:divBdr>
        <w:top w:val="none" w:sz="0" w:space="0" w:color="auto"/>
        <w:left w:val="none" w:sz="0" w:space="0" w:color="auto"/>
        <w:bottom w:val="none" w:sz="0" w:space="0" w:color="auto"/>
        <w:right w:val="none" w:sz="0" w:space="0" w:color="auto"/>
      </w:divBdr>
    </w:div>
    <w:div w:id="1636257627">
      <w:bodyDiv w:val="1"/>
      <w:marLeft w:val="0"/>
      <w:marRight w:val="0"/>
      <w:marTop w:val="0"/>
      <w:marBottom w:val="0"/>
      <w:divBdr>
        <w:top w:val="none" w:sz="0" w:space="0" w:color="auto"/>
        <w:left w:val="none" w:sz="0" w:space="0" w:color="auto"/>
        <w:bottom w:val="none" w:sz="0" w:space="0" w:color="auto"/>
        <w:right w:val="none" w:sz="0" w:space="0" w:color="auto"/>
      </w:divBdr>
    </w:div>
    <w:div w:id="1636259264">
      <w:bodyDiv w:val="1"/>
      <w:marLeft w:val="0"/>
      <w:marRight w:val="0"/>
      <w:marTop w:val="0"/>
      <w:marBottom w:val="0"/>
      <w:divBdr>
        <w:top w:val="none" w:sz="0" w:space="0" w:color="auto"/>
        <w:left w:val="none" w:sz="0" w:space="0" w:color="auto"/>
        <w:bottom w:val="none" w:sz="0" w:space="0" w:color="auto"/>
        <w:right w:val="none" w:sz="0" w:space="0" w:color="auto"/>
      </w:divBdr>
    </w:div>
    <w:div w:id="1636325477">
      <w:bodyDiv w:val="1"/>
      <w:marLeft w:val="0"/>
      <w:marRight w:val="0"/>
      <w:marTop w:val="0"/>
      <w:marBottom w:val="0"/>
      <w:divBdr>
        <w:top w:val="none" w:sz="0" w:space="0" w:color="auto"/>
        <w:left w:val="none" w:sz="0" w:space="0" w:color="auto"/>
        <w:bottom w:val="none" w:sz="0" w:space="0" w:color="auto"/>
        <w:right w:val="none" w:sz="0" w:space="0" w:color="auto"/>
      </w:divBdr>
    </w:div>
    <w:div w:id="1640186230">
      <w:bodyDiv w:val="1"/>
      <w:marLeft w:val="0"/>
      <w:marRight w:val="0"/>
      <w:marTop w:val="0"/>
      <w:marBottom w:val="0"/>
      <w:divBdr>
        <w:top w:val="none" w:sz="0" w:space="0" w:color="auto"/>
        <w:left w:val="none" w:sz="0" w:space="0" w:color="auto"/>
        <w:bottom w:val="none" w:sz="0" w:space="0" w:color="auto"/>
        <w:right w:val="none" w:sz="0" w:space="0" w:color="auto"/>
      </w:divBdr>
    </w:div>
    <w:div w:id="1640846306">
      <w:bodyDiv w:val="1"/>
      <w:marLeft w:val="0"/>
      <w:marRight w:val="0"/>
      <w:marTop w:val="0"/>
      <w:marBottom w:val="0"/>
      <w:divBdr>
        <w:top w:val="none" w:sz="0" w:space="0" w:color="auto"/>
        <w:left w:val="none" w:sz="0" w:space="0" w:color="auto"/>
        <w:bottom w:val="none" w:sz="0" w:space="0" w:color="auto"/>
        <w:right w:val="none" w:sz="0" w:space="0" w:color="auto"/>
      </w:divBdr>
    </w:div>
    <w:div w:id="1643734462">
      <w:bodyDiv w:val="1"/>
      <w:marLeft w:val="0"/>
      <w:marRight w:val="0"/>
      <w:marTop w:val="0"/>
      <w:marBottom w:val="0"/>
      <w:divBdr>
        <w:top w:val="none" w:sz="0" w:space="0" w:color="auto"/>
        <w:left w:val="none" w:sz="0" w:space="0" w:color="auto"/>
        <w:bottom w:val="none" w:sz="0" w:space="0" w:color="auto"/>
        <w:right w:val="none" w:sz="0" w:space="0" w:color="auto"/>
      </w:divBdr>
    </w:div>
    <w:div w:id="1645741388">
      <w:bodyDiv w:val="1"/>
      <w:marLeft w:val="0"/>
      <w:marRight w:val="0"/>
      <w:marTop w:val="0"/>
      <w:marBottom w:val="0"/>
      <w:divBdr>
        <w:top w:val="none" w:sz="0" w:space="0" w:color="auto"/>
        <w:left w:val="none" w:sz="0" w:space="0" w:color="auto"/>
        <w:bottom w:val="none" w:sz="0" w:space="0" w:color="auto"/>
        <w:right w:val="none" w:sz="0" w:space="0" w:color="auto"/>
      </w:divBdr>
    </w:div>
    <w:div w:id="1647853063">
      <w:bodyDiv w:val="1"/>
      <w:marLeft w:val="0"/>
      <w:marRight w:val="0"/>
      <w:marTop w:val="0"/>
      <w:marBottom w:val="0"/>
      <w:divBdr>
        <w:top w:val="none" w:sz="0" w:space="0" w:color="auto"/>
        <w:left w:val="none" w:sz="0" w:space="0" w:color="auto"/>
        <w:bottom w:val="none" w:sz="0" w:space="0" w:color="auto"/>
        <w:right w:val="none" w:sz="0" w:space="0" w:color="auto"/>
      </w:divBdr>
    </w:div>
    <w:div w:id="1649434726">
      <w:bodyDiv w:val="1"/>
      <w:marLeft w:val="0"/>
      <w:marRight w:val="0"/>
      <w:marTop w:val="0"/>
      <w:marBottom w:val="0"/>
      <w:divBdr>
        <w:top w:val="none" w:sz="0" w:space="0" w:color="auto"/>
        <w:left w:val="none" w:sz="0" w:space="0" w:color="auto"/>
        <w:bottom w:val="none" w:sz="0" w:space="0" w:color="auto"/>
        <w:right w:val="none" w:sz="0" w:space="0" w:color="auto"/>
      </w:divBdr>
    </w:div>
    <w:div w:id="1649626152">
      <w:bodyDiv w:val="1"/>
      <w:marLeft w:val="0"/>
      <w:marRight w:val="0"/>
      <w:marTop w:val="0"/>
      <w:marBottom w:val="0"/>
      <w:divBdr>
        <w:top w:val="none" w:sz="0" w:space="0" w:color="auto"/>
        <w:left w:val="none" w:sz="0" w:space="0" w:color="auto"/>
        <w:bottom w:val="none" w:sz="0" w:space="0" w:color="auto"/>
        <w:right w:val="none" w:sz="0" w:space="0" w:color="auto"/>
      </w:divBdr>
    </w:div>
    <w:div w:id="1650667414">
      <w:bodyDiv w:val="1"/>
      <w:marLeft w:val="0"/>
      <w:marRight w:val="0"/>
      <w:marTop w:val="0"/>
      <w:marBottom w:val="0"/>
      <w:divBdr>
        <w:top w:val="none" w:sz="0" w:space="0" w:color="auto"/>
        <w:left w:val="none" w:sz="0" w:space="0" w:color="auto"/>
        <w:bottom w:val="none" w:sz="0" w:space="0" w:color="auto"/>
        <w:right w:val="none" w:sz="0" w:space="0" w:color="auto"/>
      </w:divBdr>
    </w:div>
    <w:div w:id="1653831879">
      <w:bodyDiv w:val="1"/>
      <w:marLeft w:val="0"/>
      <w:marRight w:val="0"/>
      <w:marTop w:val="0"/>
      <w:marBottom w:val="0"/>
      <w:divBdr>
        <w:top w:val="none" w:sz="0" w:space="0" w:color="auto"/>
        <w:left w:val="none" w:sz="0" w:space="0" w:color="auto"/>
        <w:bottom w:val="none" w:sz="0" w:space="0" w:color="auto"/>
        <w:right w:val="none" w:sz="0" w:space="0" w:color="auto"/>
      </w:divBdr>
    </w:div>
    <w:div w:id="1655572055">
      <w:bodyDiv w:val="1"/>
      <w:marLeft w:val="0"/>
      <w:marRight w:val="0"/>
      <w:marTop w:val="0"/>
      <w:marBottom w:val="0"/>
      <w:divBdr>
        <w:top w:val="none" w:sz="0" w:space="0" w:color="auto"/>
        <w:left w:val="none" w:sz="0" w:space="0" w:color="auto"/>
        <w:bottom w:val="none" w:sz="0" w:space="0" w:color="auto"/>
        <w:right w:val="none" w:sz="0" w:space="0" w:color="auto"/>
      </w:divBdr>
    </w:div>
    <w:div w:id="1657569077">
      <w:bodyDiv w:val="1"/>
      <w:marLeft w:val="0"/>
      <w:marRight w:val="0"/>
      <w:marTop w:val="0"/>
      <w:marBottom w:val="0"/>
      <w:divBdr>
        <w:top w:val="none" w:sz="0" w:space="0" w:color="auto"/>
        <w:left w:val="none" w:sz="0" w:space="0" w:color="auto"/>
        <w:bottom w:val="none" w:sz="0" w:space="0" w:color="auto"/>
        <w:right w:val="none" w:sz="0" w:space="0" w:color="auto"/>
      </w:divBdr>
    </w:div>
    <w:div w:id="1658072328">
      <w:bodyDiv w:val="1"/>
      <w:marLeft w:val="0"/>
      <w:marRight w:val="0"/>
      <w:marTop w:val="0"/>
      <w:marBottom w:val="0"/>
      <w:divBdr>
        <w:top w:val="none" w:sz="0" w:space="0" w:color="auto"/>
        <w:left w:val="none" w:sz="0" w:space="0" w:color="auto"/>
        <w:bottom w:val="none" w:sz="0" w:space="0" w:color="auto"/>
        <w:right w:val="none" w:sz="0" w:space="0" w:color="auto"/>
      </w:divBdr>
      <w:divsChild>
        <w:div w:id="142620525">
          <w:marLeft w:val="480"/>
          <w:marRight w:val="0"/>
          <w:marTop w:val="0"/>
          <w:marBottom w:val="0"/>
          <w:divBdr>
            <w:top w:val="none" w:sz="0" w:space="0" w:color="auto"/>
            <w:left w:val="none" w:sz="0" w:space="0" w:color="auto"/>
            <w:bottom w:val="none" w:sz="0" w:space="0" w:color="auto"/>
            <w:right w:val="none" w:sz="0" w:space="0" w:color="auto"/>
          </w:divBdr>
        </w:div>
        <w:div w:id="1586039116">
          <w:marLeft w:val="480"/>
          <w:marRight w:val="0"/>
          <w:marTop w:val="0"/>
          <w:marBottom w:val="0"/>
          <w:divBdr>
            <w:top w:val="none" w:sz="0" w:space="0" w:color="auto"/>
            <w:left w:val="none" w:sz="0" w:space="0" w:color="auto"/>
            <w:bottom w:val="none" w:sz="0" w:space="0" w:color="auto"/>
            <w:right w:val="none" w:sz="0" w:space="0" w:color="auto"/>
          </w:divBdr>
        </w:div>
        <w:div w:id="735083014">
          <w:marLeft w:val="480"/>
          <w:marRight w:val="0"/>
          <w:marTop w:val="0"/>
          <w:marBottom w:val="0"/>
          <w:divBdr>
            <w:top w:val="none" w:sz="0" w:space="0" w:color="auto"/>
            <w:left w:val="none" w:sz="0" w:space="0" w:color="auto"/>
            <w:bottom w:val="none" w:sz="0" w:space="0" w:color="auto"/>
            <w:right w:val="none" w:sz="0" w:space="0" w:color="auto"/>
          </w:divBdr>
        </w:div>
        <w:div w:id="1490320125">
          <w:marLeft w:val="480"/>
          <w:marRight w:val="0"/>
          <w:marTop w:val="0"/>
          <w:marBottom w:val="0"/>
          <w:divBdr>
            <w:top w:val="none" w:sz="0" w:space="0" w:color="auto"/>
            <w:left w:val="none" w:sz="0" w:space="0" w:color="auto"/>
            <w:bottom w:val="none" w:sz="0" w:space="0" w:color="auto"/>
            <w:right w:val="none" w:sz="0" w:space="0" w:color="auto"/>
          </w:divBdr>
        </w:div>
        <w:div w:id="1903369791">
          <w:marLeft w:val="480"/>
          <w:marRight w:val="0"/>
          <w:marTop w:val="0"/>
          <w:marBottom w:val="0"/>
          <w:divBdr>
            <w:top w:val="none" w:sz="0" w:space="0" w:color="auto"/>
            <w:left w:val="none" w:sz="0" w:space="0" w:color="auto"/>
            <w:bottom w:val="none" w:sz="0" w:space="0" w:color="auto"/>
            <w:right w:val="none" w:sz="0" w:space="0" w:color="auto"/>
          </w:divBdr>
        </w:div>
        <w:div w:id="1998992069">
          <w:marLeft w:val="480"/>
          <w:marRight w:val="0"/>
          <w:marTop w:val="0"/>
          <w:marBottom w:val="0"/>
          <w:divBdr>
            <w:top w:val="none" w:sz="0" w:space="0" w:color="auto"/>
            <w:left w:val="none" w:sz="0" w:space="0" w:color="auto"/>
            <w:bottom w:val="none" w:sz="0" w:space="0" w:color="auto"/>
            <w:right w:val="none" w:sz="0" w:space="0" w:color="auto"/>
          </w:divBdr>
        </w:div>
        <w:div w:id="1061565349">
          <w:marLeft w:val="480"/>
          <w:marRight w:val="0"/>
          <w:marTop w:val="0"/>
          <w:marBottom w:val="0"/>
          <w:divBdr>
            <w:top w:val="none" w:sz="0" w:space="0" w:color="auto"/>
            <w:left w:val="none" w:sz="0" w:space="0" w:color="auto"/>
            <w:bottom w:val="none" w:sz="0" w:space="0" w:color="auto"/>
            <w:right w:val="none" w:sz="0" w:space="0" w:color="auto"/>
          </w:divBdr>
        </w:div>
        <w:div w:id="1785536959">
          <w:marLeft w:val="480"/>
          <w:marRight w:val="0"/>
          <w:marTop w:val="0"/>
          <w:marBottom w:val="0"/>
          <w:divBdr>
            <w:top w:val="none" w:sz="0" w:space="0" w:color="auto"/>
            <w:left w:val="none" w:sz="0" w:space="0" w:color="auto"/>
            <w:bottom w:val="none" w:sz="0" w:space="0" w:color="auto"/>
            <w:right w:val="none" w:sz="0" w:space="0" w:color="auto"/>
          </w:divBdr>
        </w:div>
        <w:div w:id="731318466">
          <w:marLeft w:val="480"/>
          <w:marRight w:val="0"/>
          <w:marTop w:val="0"/>
          <w:marBottom w:val="0"/>
          <w:divBdr>
            <w:top w:val="none" w:sz="0" w:space="0" w:color="auto"/>
            <w:left w:val="none" w:sz="0" w:space="0" w:color="auto"/>
            <w:bottom w:val="none" w:sz="0" w:space="0" w:color="auto"/>
            <w:right w:val="none" w:sz="0" w:space="0" w:color="auto"/>
          </w:divBdr>
        </w:div>
        <w:div w:id="357127048">
          <w:marLeft w:val="480"/>
          <w:marRight w:val="0"/>
          <w:marTop w:val="0"/>
          <w:marBottom w:val="0"/>
          <w:divBdr>
            <w:top w:val="none" w:sz="0" w:space="0" w:color="auto"/>
            <w:left w:val="none" w:sz="0" w:space="0" w:color="auto"/>
            <w:bottom w:val="none" w:sz="0" w:space="0" w:color="auto"/>
            <w:right w:val="none" w:sz="0" w:space="0" w:color="auto"/>
          </w:divBdr>
        </w:div>
        <w:div w:id="673150558">
          <w:marLeft w:val="480"/>
          <w:marRight w:val="0"/>
          <w:marTop w:val="0"/>
          <w:marBottom w:val="0"/>
          <w:divBdr>
            <w:top w:val="none" w:sz="0" w:space="0" w:color="auto"/>
            <w:left w:val="none" w:sz="0" w:space="0" w:color="auto"/>
            <w:bottom w:val="none" w:sz="0" w:space="0" w:color="auto"/>
            <w:right w:val="none" w:sz="0" w:space="0" w:color="auto"/>
          </w:divBdr>
        </w:div>
        <w:div w:id="707024609">
          <w:marLeft w:val="480"/>
          <w:marRight w:val="0"/>
          <w:marTop w:val="0"/>
          <w:marBottom w:val="0"/>
          <w:divBdr>
            <w:top w:val="none" w:sz="0" w:space="0" w:color="auto"/>
            <w:left w:val="none" w:sz="0" w:space="0" w:color="auto"/>
            <w:bottom w:val="none" w:sz="0" w:space="0" w:color="auto"/>
            <w:right w:val="none" w:sz="0" w:space="0" w:color="auto"/>
          </w:divBdr>
        </w:div>
        <w:div w:id="436027099">
          <w:marLeft w:val="480"/>
          <w:marRight w:val="0"/>
          <w:marTop w:val="0"/>
          <w:marBottom w:val="0"/>
          <w:divBdr>
            <w:top w:val="none" w:sz="0" w:space="0" w:color="auto"/>
            <w:left w:val="none" w:sz="0" w:space="0" w:color="auto"/>
            <w:bottom w:val="none" w:sz="0" w:space="0" w:color="auto"/>
            <w:right w:val="none" w:sz="0" w:space="0" w:color="auto"/>
          </w:divBdr>
        </w:div>
        <w:div w:id="1992904126">
          <w:marLeft w:val="480"/>
          <w:marRight w:val="0"/>
          <w:marTop w:val="0"/>
          <w:marBottom w:val="0"/>
          <w:divBdr>
            <w:top w:val="none" w:sz="0" w:space="0" w:color="auto"/>
            <w:left w:val="none" w:sz="0" w:space="0" w:color="auto"/>
            <w:bottom w:val="none" w:sz="0" w:space="0" w:color="auto"/>
            <w:right w:val="none" w:sz="0" w:space="0" w:color="auto"/>
          </w:divBdr>
        </w:div>
        <w:div w:id="48267064">
          <w:marLeft w:val="480"/>
          <w:marRight w:val="0"/>
          <w:marTop w:val="0"/>
          <w:marBottom w:val="0"/>
          <w:divBdr>
            <w:top w:val="none" w:sz="0" w:space="0" w:color="auto"/>
            <w:left w:val="none" w:sz="0" w:space="0" w:color="auto"/>
            <w:bottom w:val="none" w:sz="0" w:space="0" w:color="auto"/>
            <w:right w:val="none" w:sz="0" w:space="0" w:color="auto"/>
          </w:divBdr>
        </w:div>
        <w:div w:id="783695646">
          <w:marLeft w:val="480"/>
          <w:marRight w:val="0"/>
          <w:marTop w:val="0"/>
          <w:marBottom w:val="0"/>
          <w:divBdr>
            <w:top w:val="none" w:sz="0" w:space="0" w:color="auto"/>
            <w:left w:val="none" w:sz="0" w:space="0" w:color="auto"/>
            <w:bottom w:val="none" w:sz="0" w:space="0" w:color="auto"/>
            <w:right w:val="none" w:sz="0" w:space="0" w:color="auto"/>
          </w:divBdr>
        </w:div>
        <w:div w:id="1994676445">
          <w:marLeft w:val="480"/>
          <w:marRight w:val="0"/>
          <w:marTop w:val="0"/>
          <w:marBottom w:val="0"/>
          <w:divBdr>
            <w:top w:val="none" w:sz="0" w:space="0" w:color="auto"/>
            <w:left w:val="none" w:sz="0" w:space="0" w:color="auto"/>
            <w:bottom w:val="none" w:sz="0" w:space="0" w:color="auto"/>
            <w:right w:val="none" w:sz="0" w:space="0" w:color="auto"/>
          </w:divBdr>
        </w:div>
        <w:div w:id="906691953">
          <w:marLeft w:val="480"/>
          <w:marRight w:val="0"/>
          <w:marTop w:val="0"/>
          <w:marBottom w:val="0"/>
          <w:divBdr>
            <w:top w:val="none" w:sz="0" w:space="0" w:color="auto"/>
            <w:left w:val="none" w:sz="0" w:space="0" w:color="auto"/>
            <w:bottom w:val="none" w:sz="0" w:space="0" w:color="auto"/>
            <w:right w:val="none" w:sz="0" w:space="0" w:color="auto"/>
          </w:divBdr>
        </w:div>
        <w:div w:id="1245988895">
          <w:marLeft w:val="480"/>
          <w:marRight w:val="0"/>
          <w:marTop w:val="0"/>
          <w:marBottom w:val="0"/>
          <w:divBdr>
            <w:top w:val="none" w:sz="0" w:space="0" w:color="auto"/>
            <w:left w:val="none" w:sz="0" w:space="0" w:color="auto"/>
            <w:bottom w:val="none" w:sz="0" w:space="0" w:color="auto"/>
            <w:right w:val="none" w:sz="0" w:space="0" w:color="auto"/>
          </w:divBdr>
        </w:div>
        <w:div w:id="1567496678">
          <w:marLeft w:val="480"/>
          <w:marRight w:val="0"/>
          <w:marTop w:val="0"/>
          <w:marBottom w:val="0"/>
          <w:divBdr>
            <w:top w:val="none" w:sz="0" w:space="0" w:color="auto"/>
            <w:left w:val="none" w:sz="0" w:space="0" w:color="auto"/>
            <w:bottom w:val="none" w:sz="0" w:space="0" w:color="auto"/>
            <w:right w:val="none" w:sz="0" w:space="0" w:color="auto"/>
          </w:divBdr>
        </w:div>
        <w:div w:id="427309323">
          <w:marLeft w:val="480"/>
          <w:marRight w:val="0"/>
          <w:marTop w:val="0"/>
          <w:marBottom w:val="0"/>
          <w:divBdr>
            <w:top w:val="none" w:sz="0" w:space="0" w:color="auto"/>
            <w:left w:val="none" w:sz="0" w:space="0" w:color="auto"/>
            <w:bottom w:val="none" w:sz="0" w:space="0" w:color="auto"/>
            <w:right w:val="none" w:sz="0" w:space="0" w:color="auto"/>
          </w:divBdr>
        </w:div>
        <w:div w:id="2068648171">
          <w:marLeft w:val="480"/>
          <w:marRight w:val="0"/>
          <w:marTop w:val="0"/>
          <w:marBottom w:val="0"/>
          <w:divBdr>
            <w:top w:val="none" w:sz="0" w:space="0" w:color="auto"/>
            <w:left w:val="none" w:sz="0" w:space="0" w:color="auto"/>
            <w:bottom w:val="none" w:sz="0" w:space="0" w:color="auto"/>
            <w:right w:val="none" w:sz="0" w:space="0" w:color="auto"/>
          </w:divBdr>
        </w:div>
        <w:div w:id="519272677">
          <w:marLeft w:val="480"/>
          <w:marRight w:val="0"/>
          <w:marTop w:val="0"/>
          <w:marBottom w:val="0"/>
          <w:divBdr>
            <w:top w:val="none" w:sz="0" w:space="0" w:color="auto"/>
            <w:left w:val="none" w:sz="0" w:space="0" w:color="auto"/>
            <w:bottom w:val="none" w:sz="0" w:space="0" w:color="auto"/>
            <w:right w:val="none" w:sz="0" w:space="0" w:color="auto"/>
          </w:divBdr>
        </w:div>
        <w:div w:id="336471052">
          <w:marLeft w:val="480"/>
          <w:marRight w:val="0"/>
          <w:marTop w:val="0"/>
          <w:marBottom w:val="0"/>
          <w:divBdr>
            <w:top w:val="none" w:sz="0" w:space="0" w:color="auto"/>
            <w:left w:val="none" w:sz="0" w:space="0" w:color="auto"/>
            <w:bottom w:val="none" w:sz="0" w:space="0" w:color="auto"/>
            <w:right w:val="none" w:sz="0" w:space="0" w:color="auto"/>
          </w:divBdr>
        </w:div>
        <w:div w:id="1786314921">
          <w:marLeft w:val="480"/>
          <w:marRight w:val="0"/>
          <w:marTop w:val="0"/>
          <w:marBottom w:val="0"/>
          <w:divBdr>
            <w:top w:val="none" w:sz="0" w:space="0" w:color="auto"/>
            <w:left w:val="none" w:sz="0" w:space="0" w:color="auto"/>
            <w:bottom w:val="none" w:sz="0" w:space="0" w:color="auto"/>
            <w:right w:val="none" w:sz="0" w:space="0" w:color="auto"/>
          </w:divBdr>
        </w:div>
        <w:div w:id="1498879687">
          <w:marLeft w:val="480"/>
          <w:marRight w:val="0"/>
          <w:marTop w:val="0"/>
          <w:marBottom w:val="0"/>
          <w:divBdr>
            <w:top w:val="none" w:sz="0" w:space="0" w:color="auto"/>
            <w:left w:val="none" w:sz="0" w:space="0" w:color="auto"/>
            <w:bottom w:val="none" w:sz="0" w:space="0" w:color="auto"/>
            <w:right w:val="none" w:sz="0" w:space="0" w:color="auto"/>
          </w:divBdr>
        </w:div>
        <w:div w:id="1466505450">
          <w:marLeft w:val="480"/>
          <w:marRight w:val="0"/>
          <w:marTop w:val="0"/>
          <w:marBottom w:val="0"/>
          <w:divBdr>
            <w:top w:val="none" w:sz="0" w:space="0" w:color="auto"/>
            <w:left w:val="none" w:sz="0" w:space="0" w:color="auto"/>
            <w:bottom w:val="none" w:sz="0" w:space="0" w:color="auto"/>
            <w:right w:val="none" w:sz="0" w:space="0" w:color="auto"/>
          </w:divBdr>
        </w:div>
        <w:div w:id="1598177502">
          <w:marLeft w:val="480"/>
          <w:marRight w:val="0"/>
          <w:marTop w:val="0"/>
          <w:marBottom w:val="0"/>
          <w:divBdr>
            <w:top w:val="none" w:sz="0" w:space="0" w:color="auto"/>
            <w:left w:val="none" w:sz="0" w:space="0" w:color="auto"/>
            <w:bottom w:val="none" w:sz="0" w:space="0" w:color="auto"/>
            <w:right w:val="none" w:sz="0" w:space="0" w:color="auto"/>
          </w:divBdr>
        </w:div>
        <w:div w:id="553589660">
          <w:marLeft w:val="480"/>
          <w:marRight w:val="0"/>
          <w:marTop w:val="0"/>
          <w:marBottom w:val="0"/>
          <w:divBdr>
            <w:top w:val="none" w:sz="0" w:space="0" w:color="auto"/>
            <w:left w:val="none" w:sz="0" w:space="0" w:color="auto"/>
            <w:bottom w:val="none" w:sz="0" w:space="0" w:color="auto"/>
            <w:right w:val="none" w:sz="0" w:space="0" w:color="auto"/>
          </w:divBdr>
        </w:div>
        <w:div w:id="897320613">
          <w:marLeft w:val="480"/>
          <w:marRight w:val="0"/>
          <w:marTop w:val="0"/>
          <w:marBottom w:val="0"/>
          <w:divBdr>
            <w:top w:val="none" w:sz="0" w:space="0" w:color="auto"/>
            <w:left w:val="none" w:sz="0" w:space="0" w:color="auto"/>
            <w:bottom w:val="none" w:sz="0" w:space="0" w:color="auto"/>
            <w:right w:val="none" w:sz="0" w:space="0" w:color="auto"/>
          </w:divBdr>
        </w:div>
        <w:div w:id="1798642181">
          <w:marLeft w:val="480"/>
          <w:marRight w:val="0"/>
          <w:marTop w:val="0"/>
          <w:marBottom w:val="0"/>
          <w:divBdr>
            <w:top w:val="none" w:sz="0" w:space="0" w:color="auto"/>
            <w:left w:val="none" w:sz="0" w:space="0" w:color="auto"/>
            <w:bottom w:val="none" w:sz="0" w:space="0" w:color="auto"/>
            <w:right w:val="none" w:sz="0" w:space="0" w:color="auto"/>
          </w:divBdr>
        </w:div>
        <w:div w:id="869142955">
          <w:marLeft w:val="480"/>
          <w:marRight w:val="0"/>
          <w:marTop w:val="0"/>
          <w:marBottom w:val="0"/>
          <w:divBdr>
            <w:top w:val="none" w:sz="0" w:space="0" w:color="auto"/>
            <w:left w:val="none" w:sz="0" w:space="0" w:color="auto"/>
            <w:bottom w:val="none" w:sz="0" w:space="0" w:color="auto"/>
            <w:right w:val="none" w:sz="0" w:space="0" w:color="auto"/>
          </w:divBdr>
        </w:div>
        <w:div w:id="1647129085">
          <w:marLeft w:val="480"/>
          <w:marRight w:val="0"/>
          <w:marTop w:val="0"/>
          <w:marBottom w:val="0"/>
          <w:divBdr>
            <w:top w:val="none" w:sz="0" w:space="0" w:color="auto"/>
            <w:left w:val="none" w:sz="0" w:space="0" w:color="auto"/>
            <w:bottom w:val="none" w:sz="0" w:space="0" w:color="auto"/>
            <w:right w:val="none" w:sz="0" w:space="0" w:color="auto"/>
          </w:divBdr>
        </w:div>
        <w:div w:id="1342664521">
          <w:marLeft w:val="480"/>
          <w:marRight w:val="0"/>
          <w:marTop w:val="0"/>
          <w:marBottom w:val="0"/>
          <w:divBdr>
            <w:top w:val="none" w:sz="0" w:space="0" w:color="auto"/>
            <w:left w:val="none" w:sz="0" w:space="0" w:color="auto"/>
            <w:bottom w:val="none" w:sz="0" w:space="0" w:color="auto"/>
            <w:right w:val="none" w:sz="0" w:space="0" w:color="auto"/>
          </w:divBdr>
        </w:div>
        <w:div w:id="1570459372">
          <w:marLeft w:val="480"/>
          <w:marRight w:val="0"/>
          <w:marTop w:val="0"/>
          <w:marBottom w:val="0"/>
          <w:divBdr>
            <w:top w:val="none" w:sz="0" w:space="0" w:color="auto"/>
            <w:left w:val="none" w:sz="0" w:space="0" w:color="auto"/>
            <w:bottom w:val="none" w:sz="0" w:space="0" w:color="auto"/>
            <w:right w:val="none" w:sz="0" w:space="0" w:color="auto"/>
          </w:divBdr>
        </w:div>
        <w:div w:id="1321227553">
          <w:marLeft w:val="480"/>
          <w:marRight w:val="0"/>
          <w:marTop w:val="0"/>
          <w:marBottom w:val="0"/>
          <w:divBdr>
            <w:top w:val="none" w:sz="0" w:space="0" w:color="auto"/>
            <w:left w:val="none" w:sz="0" w:space="0" w:color="auto"/>
            <w:bottom w:val="none" w:sz="0" w:space="0" w:color="auto"/>
            <w:right w:val="none" w:sz="0" w:space="0" w:color="auto"/>
          </w:divBdr>
        </w:div>
        <w:div w:id="1947344935">
          <w:marLeft w:val="480"/>
          <w:marRight w:val="0"/>
          <w:marTop w:val="0"/>
          <w:marBottom w:val="0"/>
          <w:divBdr>
            <w:top w:val="none" w:sz="0" w:space="0" w:color="auto"/>
            <w:left w:val="none" w:sz="0" w:space="0" w:color="auto"/>
            <w:bottom w:val="none" w:sz="0" w:space="0" w:color="auto"/>
            <w:right w:val="none" w:sz="0" w:space="0" w:color="auto"/>
          </w:divBdr>
        </w:div>
        <w:div w:id="133374909">
          <w:marLeft w:val="480"/>
          <w:marRight w:val="0"/>
          <w:marTop w:val="0"/>
          <w:marBottom w:val="0"/>
          <w:divBdr>
            <w:top w:val="none" w:sz="0" w:space="0" w:color="auto"/>
            <w:left w:val="none" w:sz="0" w:space="0" w:color="auto"/>
            <w:bottom w:val="none" w:sz="0" w:space="0" w:color="auto"/>
            <w:right w:val="none" w:sz="0" w:space="0" w:color="auto"/>
          </w:divBdr>
        </w:div>
        <w:div w:id="606929449">
          <w:marLeft w:val="480"/>
          <w:marRight w:val="0"/>
          <w:marTop w:val="0"/>
          <w:marBottom w:val="0"/>
          <w:divBdr>
            <w:top w:val="none" w:sz="0" w:space="0" w:color="auto"/>
            <w:left w:val="none" w:sz="0" w:space="0" w:color="auto"/>
            <w:bottom w:val="none" w:sz="0" w:space="0" w:color="auto"/>
            <w:right w:val="none" w:sz="0" w:space="0" w:color="auto"/>
          </w:divBdr>
        </w:div>
        <w:div w:id="1814255294">
          <w:marLeft w:val="480"/>
          <w:marRight w:val="0"/>
          <w:marTop w:val="0"/>
          <w:marBottom w:val="0"/>
          <w:divBdr>
            <w:top w:val="none" w:sz="0" w:space="0" w:color="auto"/>
            <w:left w:val="none" w:sz="0" w:space="0" w:color="auto"/>
            <w:bottom w:val="none" w:sz="0" w:space="0" w:color="auto"/>
            <w:right w:val="none" w:sz="0" w:space="0" w:color="auto"/>
          </w:divBdr>
        </w:div>
        <w:div w:id="1591229979">
          <w:marLeft w:val="480"/>
          <w:marRight w:val="0"/>
          <w:marTop w:val="0"/>
          <w:marBottom w:val="0"/>
          <w:divBdr>
            <w:top w:val="none" w:sz="0" w:space="0" w:color="auto"/>
            <w:left w:val="none" w:sz="0" w:space="0" w:color="auto"/>
            <w:bottom w:val="none" w:sz="0" w:space="0" w:color="auto"/>
            <w:right w:val="none" w:sz="0" w:space="0" w:color="auto"/>
          </w:divBdr>
        </w:div>
        <w:div w:id="1047342211">
          <w:marLeft w:val="480"/>
          <w:marRight w:val="0"/>
          <w:marTop w:val="0"/>
          <w:marBottom w:val="0"/>
          <w:divBdr>
            <w:top w:val="none" w:sz="0" w:space="0" w:color="auto"/>
            <w:left w:val="none" w:sz="0" w:space="0" w:color="auto"/>
            <w:bottom w:val="none" w:sz="0" w:space="0" w:color="auto"/>
            <w:right w:val="none" w:sz="0" w:space="0" w:color="auto"/>
          </w:divBdr>
        </w:div>
        <w:div w:id="717700413">
          <w:marLeft w:val="480"/>
          <w:marRight w:val="0"/>
          <w:marTop w:val="0"/>
          <w:marBottom w:val="0"/>
          <w:divBdr>
            <w:top w:val="none" w:sz="0" w:space="0" w:color="auto"/>
            <w:left w:val="none" w:sz="0" w:space="0" w:color="auto"/>
            <w:bottom w:val="none" w:sz="0" w:space="0" w:color="auto"/>
            <w:right w:val="none" w:sz="0" w:space="0" w:color="auto"/>
          </w:divBdr>
        </w:div>
        <w:div w:id="1455565597">
          <w:marLeft w:val="480"/>
          <w:marRight w:val="0"/>
          <w:marTop w:val="0"/>
          <w:marBottom w:val="0"/>
          <w:divBdr>
            <w:top w:val="none" w:sz="0" w:space="0" w:color="auto"/>
            <w:left w:val="none" w:sz="0" w:space="0" w:color="auto"/>
            <w:bottom w:val="none" w:sz="0" w:space="0" w:color="auto"/>
            <w:right w:val="none" w:sz="0" w:space="0" w:color="auto"/>
          </w:divBdr>
        </w:div>
        <w:div w:id="472140558">
          <w:marLeft w:val="480"/>
          <w:marRight w:val="0"/>
          <w:marTop w:val="0"/>
          <w:marBottom w:val="0"/>
          <w:divBdr>
            <w:top w:val="none" w:sz="0" w:space="0" w:color="auto"/>
            <w:left w:val="none" w:sz="0" w:space="0" w:color="auto"/>
            <w:bottom w:val="none" w:sz="0" w:space="0" w:color="auto"/>
            <w:right w:val="none" w:sz="0" w:space="0" w:color="auto"/>
          </w:divBdr>
        </w:div>
        <w:div w:id="1891066709">
          <w:marLeft w:val="480"/>
          <w:marRight w:val="0"/>
          <w:marTop w:val="0"/>
          <w:marBottom w:val="0"/>
          <w:divBdr>
            <w:top w:val="none" w:sz="0" w:space="0" w:color="auto"/>
            <w:left w:val="none" w:sz="0" w:space="0" w:color="auto"/>
            <w:bottom w:val="none" w:sz="0" w:space="0" w:color="auto"/>
            <w:right w:val="none" w:sz="0" w:space="0" w:color="auto"/>
          </w:divBdr>
        </w:div>
        <w:div w:id="1330208914">
          <w:marLeft w:val="480"/>
          <w:marRight w:val="0"/>
          <w:marTop w:val="0"/>
          <w:marBottom w:val="0"/>
          <w:divBdr>
            <w:top w:val="none" w:sz="0" w:space="0" w:color="auto"/>
            <w:left w:val="none" w:sz="0" w:space="0" w:color="auto"/>
            <w:bottom w:val="none" w:sz="0" w:space="0" w:color="auto"/>
            <w:right w:val="none" w:sz="0" w:space="0" w:color="auto"/>
          </w:divBdr>
        </w:div>
        <w:div w:id="1556310985">
          <w:marLeft w:val="480"/>
          <w:marRight w:val="0"/>
          <w:marTop w:val="0"/>
          <w:marBottom w:val="0"/>
          <w:divBdr>
            <w:top w:val="none" w:sz="0" w:space="0" w:color="auto"/>
            <w:left w:val="none" w:sz="0" w:space="0" w:color="auto"/>
            <w:bottom w:val="none" w:sz="0" w:space="0" w:color="auto"/>
            <w:right w:val="none" w:sz="0" w:space="0" w:color="auto"/>
          </w:divBdr>
        </w:div>
        <w:div w:id="753167248">
          <w:marLeft w:val="480"/>
          <w:marRight w:val="0"/>
          <w:marTop w:val="0"/>
          <w:marBottom w:val="0"/>
          <w:divBdr>
            <w:top w:val="none" w:sz="0" w:space="0" w:color="auto"/>
            <w:left w:val="none" w:sz="0" w:space="0" w:color="auto"/>
            <w:bottom w:val="none" w:sz="0" w:space="0" w:color="auto"/>
            <w:right w:val="none" w:sz="0" w:space="0" w:color="auto"/>
          </w:divBdr>
        </w:div>
        <w:div w:id="586885335">
          <w:marLeft w:val="480"/>
          <w:marRight w:val="0"/>
          <w:marTop w:val="0"/>
          <w:marBottom w:val="0"/>
          <w:divBdr>
            <w:top w:val="none" w:sz="0" w:space="0" w:color="auto"/>
            <w:left w:val="none" w:sz="0" w:space="0" w:color="auto"/>
            <w:bottom w:val="none" w:sz="0" w:space="0" w:color="auto"/>
            <w:right w:val="none" w:sz="0" w:space="0" w:color="auto"/>
          </w:divBdr>
        </w:div>
        <w:div w:id="1154907851">
          <w:marLeft w:val="480"/>
          <w:marRight w:val="0"/>
          <w:marTop w:val="0"/>
          <w:marBottom w:val="0"/>
          <w:divBdr>
            <w:top w:val="none" w:sz="0" w:space="0" w:color="auto"/>
            <w:left w:val="none" w:sz="0" w:space="0" w:color="auto"/>
            <w:bottom w:val="none" w:sz="0" w:space="0" w:color="auto"/>
            <w:right w:val="none" w:sz="0" w:space="0" w:color="auto"/>
          </w:divBdr>
        </w:div>
        <w:div w:id="1755198860">
          <w:marLeft w:val="480"/>
          <w:marRight w:val="0"/>
          <w:marTop w:val="0"/>
          <w:marBottom w:val="0"/>
          <w:divBdr>
            <w:top w:val="none" w:sz="0" w:space="0" w:color="auto"/>
            <w:left w:val="none" w:sz="0" w:space="0" w:color="auto"/>
            <w:bottom w:val="none" w:sz="0" w:space="0" w:color="auto"/>
            <w:right w:val="none" w:sz="0" w:space="0" w:color="auto"/>
          </w:divBdr>
        </w:div>
        <w:div w:id="1638339221">
          <w:marLeft w:val="480"/>
          <w:marRight w:val="0"/>
          <w:marTop w:val="0"/>
          <w:marBottom w:val="0"/>
          <w:divBdr>
            <w:top w:val="none" w:sz="0" w:space="0" w:color="auto"/>
            <w:left w:val="none" w:sz="0" w:space="0" w:color="auto"/>
            <w:bottom w:val="none" w:sz="0" w:space="0" w:color="auto"/>
            <w:right w:val="none" w:sz="0" w:space="0" w:color="auto"/>
          </w:divBdr>
        </w:div>
      </w:divsChild>
    </w:div>
    <w:div w:id="1659262335">
      <w:bodyDiv w:val="1"/>
      <w:marLeft w:val="0"/>
      <w:marRight w:val="0"/>
      <w:marTop w:val="0"/>
      <w:marBottom w:val="0"/>
      <w:divBdr>
        <w:top w:val="none" w:sz="0" w:space="0" w:color="auto"/>
        <w:left w:val="none" w:sz="0" w:space="0" w:color="auto"/>
        <w:bottom w:val="none" w:sz="0" w:space="0" w:color="auto"/>
        <w:right w:val="none" w:sz="0" w:space="0" w:color="auto"/>
      </w:divBdr>
    </w:div>
    <w:div w:id="1660502138">
      <w:bodyDiv w:val="1"/>
      <w:marLeft w:val="0"/>
      <w:marRight w:val="0"/>
      <w:marTop w:val="0"/>
      <w:marBottom w:val="0"/>
      <w:divBdr>
        <w:top w:val="none" w:sz="0" w:space="0" w:color="auto"/>
        <w:left w:val="none" w:sz="0" w:space="0" w:color="auto"/>
        <w:bottom w:val="none" w:sz="0" w:space="0" w:color="auto"/>
        <w:right w:val="none" w:sz="0" w:space="0" w:color="auto"/>
      </w:divBdr>
    </w:div>
    <w:div w:id="1661614131">
      <w:bodyDiv w:val="1"/>
      <w:marLeft w:val="0"/>
      <w:marRight w:val="0"/>
      <w:marTop w:val="0"/>
      <w:marBottom w:val="0"/>
      <w:divBdr>
        <w:top w:val="none" w:sz="0" w:space="0" w:color="auto"/>
        <w:left w:val="none" w:sz="0" w:space="0" w:color="auto"/>
        <w:bottom w:val="none" w:sz="0" w:space="0" w:color="auto"/>
        <w:right w:val="none" w:sz="0" w:space="0" w:color="auto"/>
      </w:divBdr>
    </w:div>
    <w:div w:id="1662732812">
      <w:bodyDiv w:val="1"/>
      <w:marLeft w:val="0"/>
      <w:marRight w:val="0"/>
      <w:marTop w:val="0"/>
      <w:marBottom w:val="0"/>
      <w:divBdr>
        <w:top w:val="none" w:sz="0" w:space="0" w:color="auto"/>
        <w:left w:val="none" w:sz="0" w:space="0" w:color="auto"/>
        <w:bottom w:val="none" w:sz="0" w:space="0" w:color="auto"/>
        <w:right w:val="none" w:sz="0" w:space="0" w:color="auto"/>
      </w:divBdr>
    </w:div>
    <w:div w:id="1663467293">
      <w:bodyDiv w:val="1"/>
      <w:marLeft w:val="0"/>
      <w:marRight w:val="0"/>
      <w:marTop w:val="0"/>
      <w:marBottom w:val="0"/>
      <w:divBdr>
        <w:top w:val="none" w:sz="0" w:space="0" w:color="auto"/>
        <w:left w:val="none" w:sz="0" w:space="0" w:color="auto"/>
        <w:bottom w:val="none" w:sz="0" w:space="0" w:color="auto"/>
        <w:right w:val="none" w:sz="0" w:space="0" w:color="auto"/>
      </w:divBdr>
    </w:div>
    <w:div w:id="1663926072">
      <w:bodyDiv w:val="1"/>
      <w:marLeft w:val="0"/>
      <w:marRight w:val="0"/>
      <w:marTop w:val="0"/>
      <w:marBottom w:val="0"/>
      <w:divBdr>
        <w:top w:val="none" w:sz="0" w:space="0" w:color="auto"/>
        <w:left w:val="none" w:sz="0" w:space="0" w:color="auto"/>
        <w:bottom w:val="none" w:sz="0" w:space="0" w:color="auto"/>
        <w:right w:val="none" w:sz="0" w:space="0" w:color="auto"/>
      </w:divBdr>
    </w:div>
    <w:div w:id="1665620793">
      <w:bodyDiv w:val="1"/>
      <w:marLeft w:val="0"/>
      <w:marRight w:val="0"/>
      <w:marTop w:val="0"/>
      <w:marBottom w:val="0"/>
      <w:divBdr>
        <w:top w:val="none" w:sz="0" w:space="0" w:color="auto"/>
        <w:left w:val="none" w:sz="0" w:space="0" w:color="auto"/>
        <w:bottom w:val="none" w:sz="0" w:space="0" w:color="auto"/>
        <w:right w:val="none" w:sz="0" w:space="0" w:color="auto"/>
      </w:divBdr>
    </w:div>
    <w:div w:id="1666013001">
      <w:bodyDiv w:val="1"/>
      <w:marLeft w:val="0"/>
      <w:marRight w:val="0"/>
      <w:marTop w:val="0"/>
      <w:marBottom w:val="0"/>
      <w:divBdr>
        <w:top w:val="none" w:sz="0" w:space="0" w:color="auto"/>
        <w:left w:val="none" w:sz="0" w:space="0" w:color="auto"/>
        <w:bottom w:val="none" w:sz="0" w:space="0" w:color="auto"/>
        <w:right w:val="none" w:sz="0" w:space="0" w:color="auto"/>
      </w:divBdr>
    </w:div>
    <w:div w:id="1666281870">
      <w:bodyDiv w:val="1"/>
      <w:marLeft w:val="0"/>
      <w:marRight w:val="0"/>
      <w:marTop w:val="0"/>
      <w:marBottom w:val="0"/>
      <w:divBdr>
        <w:top w:val="none" w:sz="0" w:space="0" w:color="auto"/>
        <w:left w:val="none" w:sz="0" w:space="0" w:color="auto"/>
        <w:bottom w:val="none" w:sz="0" w:space="0" w:color="auto"/>
        <w:right w:val="none" w:sz="0" w:space="0" w:color="auto"/>
      </w:divBdr>
    </w:div>
    <w:div w:id="1667778932">
      <w:bodyDiv w:val="1"/>
      <w:marLeft w:val="0"/>
      <w:marRight w:val="0"/>
      <w:marTop w:val="0"/>
      <w:marBottom w:val="0"/>
      <w:divBdr>
        <w:top w:val="none" w:sz="0" w:space="0" w:color="auto"/>
        <w:left w:val="none" w:sz="0" w:space="0" w:color="auto"/>
        <w:bottom w:val="none" w:sz="0" w:space="0" w:color="auto"/>
        <w:right w:val="none" w:sz="0" w:space="0" w:color="auto"/>
      </w:divBdr>
    </w:div>
    <w:div w:id="1667787446">
      <w:bodyDiv w:val="1"/>
      <w:marLeft w:val="0"/>
      <w:marRight w:val="0"/>
      <w:marTop w:val="0"/>
      <w:marBottom w:val="0"/>
      <w:divBdr>
        <w:top w:val="none" w:sz="0" w:space="0" w:color="auto"/>
        <w:left w:val="none" w:sz="0" w:space="0" w:color="auto"/>
        <w:bottom w:val="none" w:sz="0" w:space="0" w:color="auto"/>
        <w:right w:val="none" w:sz="0" w:space="0" w:color="auto"/>
      </w:divBdr>
    </w:div>
    <w:div w:id="1667979881">
      <w:bodyDiv w:val="1"/>
      <w:marLeft w:val="0"/>
      <w:marRight w:val="0"/>
      <w:marTop w:val="0"/>
      <w:marBottom w:val="0"/>
      <w:divBdr>
        <w:top w:val="none" w:sz="0" w:space="0" w:color="auto"/>
        <w:left w:val="none" w:sz="0" w:space="0" w:color="auto"/>
        <w:bottom w:val="none" w:sz="0" w:space="0" w:color="auto"/>
        <w:right w:val="none" w:sz="0" w:space="0" w:color="auto"/>
      </w:divBdr>
    </w:div>
    <w:div w:id="1668248824">
      <w:bodyDiv w:val="1"/>
      <w:marLeft w:val="0"/>
      <w:marRight w:val="0"/>
      <w:marTop w:val="0"/>
      <w:marBottom w:val="0"/>
      <w:divBdr>
        <w:top w:val="none" w:sz="0" w:space="0" w:color="auto"/>
        <w:left w:val="none" w:sz="0" w:space="0" w:color="auto"/>
        <w:bottom w:val="none" w:sz="0" w:space="0" w:color="auto"/>
        <w:right w:val="none" w:sz="0" w:space="0" w:color="auto"/>
      </w:divBdr>
    </w:div>
    <w:div w:id="1668291755">
      <w:bodyDiv w:val="1"/>
      <w:marLeft w:val="0"/>
      <w:marRight w:val="0"/>
      <w:marTop w:val="0"/>
      <w:marBottom w:val="0"/>
      <w:divBdr>
        <w:top w:val="none" w:sz="0" w:space="0" w:color="auto"/>
        <w:left w:val="none" w:sz="0" w:space="0" w:color="auto"/>
        <w:bottom w:val="none" w:sz="0" w:space="0" w:color="auto"/>
        <w:right w:val="none" w:sz="0" w:space="0" w:color="auto"/>
      </w:divBdr>
    </w:div>
    <w:div w:id="1668896507">
      <w:bodyDiv w:val="1"/>
      <w:marLeft w:val="0"/>
      <w:marRight w:val="0"/>
      <w:marTop w:val="0"/>
      <w:marBottom w:val="0"/>
      <w:divBdr>
        <w:top w:val="none" w:sz="0" w:space="0" w:color="auto"/>
        <w:left w:val="none" w:sz="0" w:space="0" w:color="auto"/>
        <w:bottom w:val="none" w:sz="0" w:space="0" w:color="auto"/>
        <w:right w:val="none" w:sz="0" w:space="0" w:color="auto"/>
      </w:divBdr>
    </w:div>
    <w:div w:id="1669215590">
      <w:bodyDiv w:val="1"/>
      <w:marLeft w:val="0"/>
      <w:marRight w:val="0"/>
      <w:marTop w:val="0"/>
      <w:marBottom w:val="0"/>
      <w:divBdr>
        <w:top w:val="none" w:sz="0" w:space="0" w:color="auto"/>
        <w:left w:val="none" w:sz="0" w:space="0" w:color="auto"/>
        <w:bottom w:val="none" w:sz="0" w:space="0" w:color="auto"/>
        <w:right w:val="none" w:sz="0" w:space="0" w:color="auto"/>
      </w:divBdr>
    </w:div>
    <w:div w:id="1669359730">
      <w:bodyDiv w:val="1"/>
      <w:marLeft w:val="0"/>
      <w:marRight w:val="0"/>
      <w:marTop w:val="0"/>
      <w:marBottom w:val="0"/>
      <w:divBdr>
        <w:top w:val="none" w:sz="0" w:space="0" w:color="auto"/>
        <w:left w:val="none" w:sz="0" w:space="0" w:color="auto"/>
        <w:bottom w:val="none" w:sz="0" w:space="0" w:color="auto"/>
        <w:right w:val="none" w:sz="0" w:space="0" w:color="auto"/>
      </w:divBdr>
    </w:div>
    <w:div w:id="1670937892">
      <w:bodyDiv w:val="1"/>
      <w:marLeft w:val="0"/>
      <w:marRight w:val="0"/>
      <w:marTop w:val="0"/>
      <w:marBottom w:val="0"/>
      <w:divBdr>
        <w:top w:val="none" w:sz="0" w:space="0" w:color="auto"/>
        <w:left w:val="none" w:sz="0" w:space="0" w:color="auto"/>
        <w:bottom w:val="none" w:sz="0" w:space="0" w:color="auto"/>
        <w:right w:val="none" w:sz="0" w:space="0" w:color="auto"/>
      </w:divBdr>
      <w:divsChild>
        <w:div w:id="1315913149">
          <w:marLeft w:val="480"/>
          <w:marRight w:val="0"/>
          <w:marTop w:val="0"/>
          <w:marBottom w:val="0"/>
          <w:divBdr>
            <w:top w:val="none" w:sz="0" w:space="0" w:color="auto"/>
            <w:left w:val="none" w:sz="0" w:space="0" w:color="auto"/>
            <w:bottom w:val="none" w:sz="0" w:space="0" w:color="auto"/>
            <w:right w:val="none" w:sz="0" w:space="0" w:color="auto"/>
          </w:divBdr>
        </w:div>
        <w:div w:id="301885413">
          <w:marLeft w:val="480"/>
          <w:marRight w:val="0"/>
          <w:marTop w:val="0"/>
          <w:marBottom w:val="0"/>
          <w:divBdr>
            <w:top w:val="none" w:sz="0" w:space="0" w:color="auto"/>
            <w:left w:val="none" w:sz="0" w:space="0" w:color="auto"/>
            <w:bottom w:val="none" w:sz="0" w:space="0" w:color="auto"/>
            <w:right w:val="none" w:sz="0" w:space="0" w:color="auto"/>
          </w:divBdr>
        </w:div>
        <w:div w:id="1810902826">
          <w:marLeft w:val="480"/>
          <w:marRight w:val="0"/>
          <w:marTop w:val="0"/>
          <w:marBottom w:val="0"/>
          <w:divBdr>
            <w:top w:val="none" w:sz="0" w:space="0" w:color="auto"/>
            <w:left w:val="none" w:sz="0" w:space="0" w:color="auto"/>
            <w:bottom w:val="none" w:sz="0" w:space="0" w:color="auto"/>
            <w:right w:val="none" w:sz="0" w:space="0" w:color="auto"/>
          </w:divBdr>
        </w:div>
        <w:div w:id="1957055048">
          <w:marLeft w:val="480"/>
          <w:marRight w:val="0"/>
          <w:marTop w:val="0"/>
          <w:marBottom w:val="0"/>
          <w:divBdr>
            <w:top w:val="none" w:sz="0" w:space="0" w:color="auto"/>
            <w:left w:val="none" w:sz="0" w:space="0" w:color="auto"/>
            <w:bottom w:val="none" w:sz="0" w:space="0" w:color="auto"/>
            <w:right w:val="none" w:sz="0" w:space="0" w:color="auto"/>
          </w:divBdr>
        </w:div>
        <w:div w:id="1062094492">
          <w:marLeft w:val="480"/>
          <w:marRight w:val="0"/>
          <w:marTop w:val="0"/>
          <w:marBottom w:val="0"/>
          <w:divBdr>
            <w:top w:val="none" w:sz="0" w:space="0" w:color="auto"/>
            <w:left w:val="none" w:sz="0" w:space="0" w:color="auto"/>
            <w:bottom w:val="none" w:sz="0" w:space="0" w:color="auto"/>
            <w:right w:val="none" w:sz="0" w:space="0" w:color="auto"/>
          </w:divBdr>
        </w:div>
        <w:div w:id="1588076912">
          <w:marLeft w:val="480"/>
          <w:marRight w:val="0"/>
          <w:marTop w:val="0"/>
          <w:marBottom w:val="0"/>
          <w:divBdr>
            <w:top w:val="none" w:sz="0" w:space="0" w:color="auto"/>
            <w:left w:val="none" w:sz="0" w:space="0" w:color="auto"/>
            <w:bottom w:val="none" w:sz="0" w:space="0" w:color="auto"/>
            <w:right w:val="none" w:sz="0" w:space="0" w:color="auto"/>
          </w:divBdr>
        </w:div>
        <w:div w:id="1170636773">
          <w:marLeft w:val="480"/>
          <w:marRight w:val="0"/>
          <w:marTop w:val="0"/>
          <w:marBottom w:val="0"/>
          <w:divBdr>
            <w:top w:val="none" w:sz="0" w:space="0" w:color="auto"/>
            <w:left w:val="none" w:sz="0" w:space="0" w:color="auto"/>
            <w:bottom w:val="none" w:sz="0" w:space="0" w:color="auto"/>
            <w:right w:val="none" w:sz="0" w:space="0" w:color="auto"/>
          </w:divBdr>
        </w:div>
        <w:div w:id="489173404">
          <w:marLeft w:val="480"/>
          <w:marRight w:val="0"/>
          <w:marTop w:val="0"/>
          <w:marBottom w:val="0"/>
          <w:divBdr>
            <w:top w:val="none" w:sz="0" w:space="0" w:color="auto"/>
            <w:left w:val="none" w:sz="0" w:space="0" w:color="auto"/>
            <w:bottom w:val="none" w:sz="0" w:space="0" w:color="auto"/>
            <w:right w:val="none" w:sz="0" w:space="0" w:color="auto"/>
          </w:divBdr>
        </w:div>
        <w:div w:id="1021735279">
          <w:marLeft w:val="480"/>
          <w:marRight w:val="0"/>
          <w:marTop w:val="0"/>
          <w:marBottom w:val="0"/>
          <w:divBdr>
            <w:top w:val="none" w:sz="0" w:space="0" w:color="auto"/>
            <w:left w:val="none" w:sz="0" w:space="0" w:color="auto"/>
            <w:bottom w:val="none" w:sz="0" w:space="0" w:color="auto"/>
            <w:right w:val="none" w:sz="0" w:space="0" w:color="auto"/>
          </w:divBdr>
        </w:div>
        <w:div w:id="1394887285">
          <w:marLeft w:val="480"/>
          <w:marRight w:val="0"/>
          <w:marTop w:val="0"/>
          <w:marBottom w:val="0"/>
          <w:divBdr>
            <w:top w:val="none" w:sz="0" w:space="0" w:color="auto"/>
            <w:left w:val="none" w:sz="0" w:space="0" w:color="auto"/>
            <w:bottom w:val="none" w:sz="0" w:space="0" w:color="auto"/>
            <w:right w:val="none" w:sz="0" w:space="0" w:color="auto"/>
          </w:divBdr>
        </w:div>
        <w:div w:id="424956647">
          <w:marLeft w:val="480"/>
          <w:marRight w:val="0"/>
          <w:marTop w:val="0"/>
          <w:marBottom w:val="0"/>
          <w:divBdr>
            <w:top w:val="none" w:sz="0" w:space="0" w:color="auto"/>
            <w:left w:val="none" w:sz="0" w:space="0" w:color="auto"/>
            <w:bottom w:val="none" w:sz="0" w:space="0" w:color="auto"/>
            <w:right w:val="none" w:sz="0" w:space="0" w:color="auto"/>
          </w:divBdr>
        </w:div>
        <w:div w:id="175003904">
          <w:marLeft w:val="480"/>
          <w:marRight w:val="0"/>
          <w:marTop w:val="0"/>
          <w:marBottom w:val="0"/>
          <w:divBdr>
            <w:top w:val="none" w:sz="0" w:space="0" w:color="auto"/>
            <w:left w:val="none" w:sz="0" w:space="0" w:color="auto"/>
            <w:bottom w:val="none" w:sz="0" w:space="0" w:color="auto"/>
            <w:right w:val="none" w:sz="0" w:space="0" w:color="auto"/>
          </w:divBdr>
        </w:div>
        <w:div w:id="2135712981">
          <w:marLeft w:val="480"/>
          <w:marRight w:val="0"/>
          <w:marTop w:val="0"/>
          <w:marBottom w:val="0"/>
          <w:divBdr>
            <w:top w:val="none" w:sz="0" w:space="0" w:color="auto"/>
            <w:left w:val="none" w:sz="0" w:space="0" w:color="auto"/>
            <w:bottom w:val="none" w:sz="0" w:space="0" w:color="auto"/>
            <w:right w:val="none" w:sz="0" w:space="0" w:color="auto"/>
          </w:divBdr>
        </w:div>
        <w:div w:id="1939286494">
          <w:marLeft w:val="480"/>
          <w:marRight w:val="0"/>
          <w:marTop w:val="0"/>
          <w:marBottom w:val="0"/>
          <w:divBdr>
            <w:top w:val="none" w:sz="0" w:space="0" w:color="auto"/>
            <w:left w:val="none" w:sz="0" w:space="0" w:color="auto"/>
            <w:bottom w:val="none" w:sz="0" w:space="0" w:color="auto"/>
            <w:right w:val="none" w:sz="0" w:space="0" w:color="auto"/>
          </w:divBdr>
        </w:div>
        <w:div w:id="1135878980">
          <w:marLeft w:val="480"/>
          <w:marRight w:val="0"/>
          <w:marTop w:val="0"/>
          <w:marBottom w:val="0"/>
          <w:divBdr>
            <w:top w:val="none" w:sz="0" w:space="0" w:color="auto"/>
            <w:left w:val="none" w:sz="0" w:space="0" w:color="auto"/>
            <w:bottom w:val="none" w:sz="0" w:space="0" w:color="auto"/>
            <w:right w:val="none" w:sz="0" w:space="0" w:color="auto"/>
          </w:divBdr>
        </w:div>
        <w:div w:id="194273391">
          <w:marLeft w:val="480"/>
          <w:marRight w:val="0"/>
          <w:marTop w:val="0"/>
          <w:marBottom w:val="0"/>
          <w:divBdr>
            <w:top w:val="none" w:sz="0" w:space="0" w:color="auto"/>
            <w:left w:val="none" w:sz="0" w:space="0" w:color="auto"/>
            <w:bottom w:val="none" w:sz="0" w:space="0" w:color="auto"/>
            <w:right w:val="none" w:sz="0" w:space="0" w:color="auto"/>
          </w:divBdr>
        </w:div>
        <w:div w:id="642076192">
          <w:marLeft w:val="480"/>
          <w:marRight w:val="0"/>
          <w:marTop w:val="0"/>
          <w:marBottom w:val="0"/>
          <w:divBdr>
            <w:top w:val="none" w:sz="0" w:space="0" w:color="auto"/>
            <w:left w:val="none" w:sz="0" w:space="0" w:color="auto"/>
            <w:bottom w:val="none" w:sz="0" w:space="0" w:color="auto"/>
            <w:right w:val="none" w:sz="0" w:space="0" w:color="auto"/>
          </w:divBdr>
        </w:div>
        <w:div w:id="1269771343">
          <w:marLeft w:val="480"/>
          <w:marRight w:val="0"/>
          <w:marTop w:val="0"/>
          <w:marBottom w:val="0"/>
          <w:divBdr>
            <w:top w:val="none" w:sz="0" w:space="0" w:color="auto"/>
            <w:left w:val="none" w:sz="0" w:space="0" w:color="auto"/>
            <w:bottom w:val="none" w:sz="0" w:space="0" w:color="auto"/>
            <w:right w:val="none" w:sz="0" w:space="0" w:color="auto"/>
          </w:divBdr>
        </w:div>
        <w:div w:id="1505583695">
          <w:marLeft w:val="480"/>
          <w:marRight w:val="0"/>
          <w:marTop w:val="0"/>
          <w:marBottom w:val="0"/>
          <w:divBdr>
            <w:top w:val="none" w:sz="0" w:space="0" w:color="auto"/>
            <w:left w:val="none" w:sz="0" w:space="0" w:color="auto"/>
            <w:bottom w:val="none" w:sz="0" w:space="0" w:color="auto"/>
            <w:right w:val="none" w:sz="0" w:space="0" w:color="auto"/>
          </w:divBdr>
        </w:div>
        <w:div w:id="496503864">
          <w:marLeft w:val="480"/>
          <w:marRight w:val="0"/>
          <w:marTop w:val="0"/>
          <w:marBottom w:val="0"/>
          <w:divBdr>
            <w:top w:val="none" w:sz="0" w:space="0" w:color="auto"/>
            <w:left w:val="none" w:sz="0" w:space="0" w:color="auto"/>
            <w:bottom w:val="none" w:sz="0" w:space="0" w:color="auto"/>
            <w:right w:val="none" w:sz="0" w:space="0" w:color="auto"/>
          </w:divBdr>
        </w:div>
        <w:div w:id="1233348823">
          <w:marLeft w:val="480"/>
          <w:marRight w:val="0"/>
          <w:marTop w:val="0"/>
          <w:marBottom w:val="0"/>
          <w:divBdr>
            <w:top w:val="none" w:sz="0" w:space="0" w:color="auto"/>
            <w:left w:val="none" w:sz="0" w:space="0" w:color="auto"/>
            <w:bottom w:val="none" w:sz="0" w:space="0" w:color="auto"/>
            <w:right w:val="none" w:sz="0" w:space="0" w:color="auto"/>
          </w:divBdr>
        </w:div>
        <w:div w:id="427192377">
          <w:marLeft w:val="480"/>
          <w:marRight w:val="0"/>
          <w:marTop w:val="0"/>
          <w:marBottom w:val="0"/>
          <w:divBdr>
            <w:top w:val="none" w:sz="0" w:space="0" w:color="auto"/>
            <w:left w:val="none" w:sz="0" w:space="0" w:color="auto"/>
            <w:bottom w:val="none" w:sz="0" w:space="0" w:color="auto"/>
            <w:right w:val="none" w:sz="0" w:space="0" w:color="auto"/>
          </w:divBdr>
        </w:div>
        <w:div w:id="1545750365">
          <w:marLeft w:val="480"/>
          <w:marRight w:val="0"/>
          <w:marTop w:val="0"/>
          <w:marBottom w:val="0"/>
          <w:divBdr>
            <w:top w:val="none" w:sz="0" w:space="0" w:color="auto"/>
            <w:left w:val="none" w:sz="0" w:space="0" w:color="auto"/>
            <w:bottom w:val="none" w:sz="0" w:space="0" w:color="auto"/>
            <w:right w:val="none" w:sz="0" w:space="0" w:color="auto"/>
          </w:divBdr>
        </w:div>
        <w:div w:id="1434205951">
          <w:marLeft w:val="480"/>
          <w:marRight w:val="0"/>
          <w:marTop w:val="0"/>
          <w:marBottom w:val="0"/>
          <w:divBdr>
            <w:top w:val="none" w:sz="0" w:space="0" w:color="auto"/>
            <w:left w:val="none" w:sz="0" w:space="0" w:color="auto"/>
            <w:bottom w:val="none" w:sz="0" w:space="0" w:color="auto"/>
            <w:right w:val="none" w:sz="0" w:space="0" w:color="auto"/>
          </w:divBdr>
        </w:div>
        <w:div w:id="1479110020">
          <w:marLeft w:val="480"/>
          <w:marRight w:val="0"/>
          <w:marTop w:val="0"/>
          <w:marBottom w:val="0"/>
          <w:divBdr>
            <w:top w:val="none" w:sz="0" w:space="0" w:color="auto"/>
            <w:left w:val="none" w:sz="0" w:space="0" w:color="auto"/>
            <w:bottom w:val="none" w:sz="0" w:space="0" w:color="auto"/>
            <w:right w:val="none" w:sz="0" w:space="0" w:color="auto"/>
          </w:divBdr>
        </w:div>
        <w:div w:id="82386098">
          <w:marLeft w:val="480"/>
          <w:marRight w:val="0"/>
          <w:marTop w:val="0"/>
          <w:marBottom w:val="0"/>
          <w:divBdr>
            <w:top w:val="none" w:sz="0" w:space="0" w:color="auto"/>
            <w:left w:val="none" w:sz="0" w:space="0" w:color="auto"/>
            <w:bottom w:val="none" w:sz="0" w:space="0" w:color="auto"/>
            <w:right w:val="none" w:sz="0" w:space="0" w:color="auto"/>
          </w:divBdr>
        </w:div>
        <w:div w:id="1551649705">
          <w:marLeft w:val="480"/>
          <w:marRight w:val="0"/>
          <w:marTop w:val="0"/>
          <w:marBottom w:val="0"/>
          <w:divBdr>
            <w:top w:val="none" w:sz="0" w:space="0" w:color="auto"/>
            <w:left w:val="none" w:sz="0" w:space="0" w:color="auto"/>
            <w:bottom w:val="none" w:sz="0" w:space="0" w:color="auto"/>
            <w:right w:val="none" w:sz="0" w:space="0" w:color="auto"/>
          </w:divBdr>
        </w:div>
        <w:div w:id="821700520">
          <w:marLeft w:val="480"/>
          <w:marRight w:val="0"/>
          <w:marTop w:val="0"/>
          <w:marBottom w:val="0"/>
          <w:divBdr>
            <w:top w:val="none" w:sz="0" w:space="0" w:color="auto"/>
            <w:left w:val="none" w:sz="0" w:space="0" w:color="auto"/>
            <w:bottom w:val="none" w:sz="0" w:space="0" w:color="auto"/>
            <w:right w:val="none" w:sz="0" w:space="0" w:color="auto"/>
          </w:divBdr>
        </w:div>
        <w:div w:id="1601329065">
          <w:marLeft w:val="480"/>
          <w:marRight w:val="0"/>
          <w:marTop w:val="0"/>
          <w:marBottom w:val="0"/>
          <w:divBdr>
            <w:top w:val="none" w:sz="0" w:space="0" w:color="auto"/>
            <w:left w:val="none" w:sz="0" w:space="0" w:color="auto"/>
            <w:bottom w:val="none" w:sz="0" w:space="0" w:color="auto"/>
            <w:right w:val="none" w:sz="0" w:space="0" w:color="auto"/>
          </w:divBdr>
        </w:div>
        <w:div w:id="279343210">
          <w:marLeft w:val="480"/>
          <w:marRight w:val="0"/>
          <w:marTop w:val="0"/>
          <w:marBottom w:val="0"/>
          <w:divBdr>
            <w:top w:val="none" w:sz="0" w:space="0" w:color="auto"/>
            <w:left w:val="none" w:sz="0" w:space="0" w:color="auto"/>
            <w:bottom w:val="none" w:sz="0" w:space="0" w:color="auto"/>
            <w:right w:val="none" w:sz="0" w:space="0" w:color="auto"/>
          </w:divBdr>
        </w:div>
        <w:div w:id="1140919264">
          <w:marLeft w:val="480"/>
          <w:marRight w:val="0"/>
          <w:marTop w:val="0"/>
          <w:marBottom w:val="0"/>
          <w:divBdr>
            <w:top w:val="none" w:sz="0" w:space="0" w:color="auto"/>
            <w:left w:val="none" w:sz="0" w:space="0" w:color="auto"/>
            <w:bottom w:val="none" w:sz="0" w:space="0" w:color="auto"/>
            <w:right w:val="none" w:sz="0" w:space="0" w:color="auto"/>
          </w:divBdr>
        </w:div>
        <w:div w:id="187258274">
          <w:marLeft w:val="480"/>
          <w:marRight w:val="0"/>
          <w:marTop w:val="0"/>
          <w:marBottom w:val="0"/>
          <w:divBdr>
            <w:top w:val="none" w:sz="0" w:space="0" w:color="auto"/>
            <w:left w:val="none" w:sz="0" w:space="0" w:color="auto"/>
            <w:bottom w:val="none" w:sz="0" w:space="0" w:color="auto"/>
            <w:right w:val="none" w:sz="0" w:space="0" w:color="auto"/>
          </w:divBdr>
        </w:div>
        <w:div w:id="1082796867">
          <w:marLeft w:val="480"/>
          <w:marRight w:val="0"/>
          <w:marTop w:val="0"/>
          <w:marBottom w:val="0"/>
          <w:divBdr>
            <w:top w:val="none" w:sz="0" w:space="0" w:color="auto"/>
            <w:left w:val="none" w:sz="0" w:space="0" w:color="auto"/>
            <w:bottom w:val="none" w:sz="0" w:space="0" w:color="auto"/>
            <w:right w:val="none" w:sz="0" w:space="0" w:color="auto"/>
          </w:divBdr>
        </w:div>
        <w:div w:id="942614403">
          <w:marLeft w:val="480"/>
          <w:marRight w:val="0"/>
          <w:marTop w:val="0"/>
          <w:marBottom w:val="0"/>
          <w:divBdr>
            <w:top w:val="none" w:sz="0" w:space="0" w:color="auto"/>
            <w:left w:val="none" w:sz="0" w:space="0" w:color="auto"/>
            <w:bottom w:val="none" w:sz="0" w:space="0" w:color="auto"/>
            <w:right w:val="none" w:sz="0" w:space="0" w:color="auto"/>
          </w:divBdr>
        </w:div>
        <w:div w:id="1488521768">
          <w:marLeft w:val="480"/>
          <w:marRight w:val="0"/>
          <w:marTop w:val="0"/>
          <w:marBottom w:val="0"/>
          <w:divBdr>
            <w:top w:val="none" w:sz="0" w:space="0" w:color="auto"/>
            <w:left w:val="none" w:sz="0" w:space="0" w:color="auto"/>
            <w:bottom w:val="none" w:sz="0" w:space="0" w:color="auto"/>
            <w:right w:val="none" w:sz="0" w:space="0" w:color="auto"/>
          </w:divBdr>
        </w:div>
        <w:div w:id="535700663">
          <w:marLeft w:val="480"/>
          <w:marRight w:val="0"/>
          <w:marTop w:val="0"/>
          <w:marBottom w:val="0"/>
          <w:divBdr>
            <w:top w:val="none" w:sz="0" w:space="0" w:color="auto"/>
            <w:left w:val="none" w:sz="0" w:space="0" w:color="auto"/>
            <w:bottom w:val="none" w:sz="0" w:space="0" w:color="auto"/>
            <w:right w:val="none" w:sz="0" w:space="0" w:color="auto"/>
          </w:divBdr>
        </w:div>
        <w:div w:id="4871307">
          <w:marLeft w:val="480"/>
          <w:marRight w:val="0"/>
          <w:marTop w:val="0"/>
          <w:marBottom w:val="0"/>
          <w:divBdr>
            <w:top w:val="none" w:sz="0" w:space="0" w:color="auto"/>
            <w:left w:val="none" w:sz="0" w:space="0" w:color="auto"/>
            <w:bottom w:val="none" w:sz="0" w:space="0" w:color="auto"/>
            <w:right w:val="none" w:sz="0" w:space="0" w:color="auto"/>
          </w:divBdr>
        </w:div>
        <w:div w:id="127019357">
          <w:marLeft w:val="480"/>
          <w:marRight w:val="0"/>
          <w:marTop w:val="0"/>
          <w:marBottom w:val="0"/>
          <w:divBdr>
            <w:top w:val="none" w:sz="0" w:space="0" w:color="auto"/>
            <w:left w:val="none" w:sz="0" w:space="0" w:color="auto"/>
            <w:bottom w:val="none" w:sz="0" w:space="0" w:color="auto"/>
            <w:right w:val="none" w:sz="0" w:space="0" w:color="auto"/>
          </w:divBdr>
        </w:div>
        <w:div w:id="1747607843">
          <w:marLeft w:val="480"/>
          <w:marRight w:val="0"/>
          <w:marTop w:val="0"/>
          <w:marBottom w:val="0"/>
          <w:divBdr>
            <w:top w:val="none" w:sz="0" w:space="0" w:color="auto"/>
            <w:left w:val="none" w:sz="0" w:space="0" w:color="auto"/>
            <w:bottom w:val="none" w:sz="0" w:space="0" w:color="auto"/>
            <w:right w:val="none" w:sz="0" w:space="0" w:color="auto"/>
          </w:divBdr>
        </w:div>
        <w:div w:id="417872008">
          <w:marLeft w:val="480"/>
          <w:marRight w:val="0"/>
          <w:marTop w:val="0"/>
          <w:marBottom w:val="0"/>
          <w:divBdr>
            <w:top w:val="none" w:sz="0" w:space="0" w:color="auto"/>
            <w:left w:val="none" w:sz="0" w:space="0" w:color="auto"/>
            <w:bottom w:val="none" w:sz="0" w:space="0" w:color="auto"/>
            <w:right w:val="none" w:sz="0" w:space="0" w:color="auto"/>
          </w:divBdr>
        </w:div>
        <w:div w:id="1351761431">
          <w:marLeft w:val="480"/>
          <w:marRight w:val="0"/>
          <w:marTop w:val="0"/>
          <w:marBottom w:val="0"/>
          <w:divBdr>
            <w:top w:val="none" w:sz="0" w:space="0" w:color="auto"/>
            <w:left w:val="none" w:sz="0" w:space="0" w:color="auto"/>
            <w:bottom w:val="none" w:sz="0" w:space="0" w:color="auto"/>
            <w:right w:val="none" w:sz="0" w:space="0" w:color="auto"/>
          </w:divBdr>
        </w:div>
        <w:div w:id="392310039">
          <w:marLeft w:val="480"/>
          <w:marRight w:val="0"/>
          <w:marTop w:val="0"/>
          <w:marBottom w:val="0"/>
          <w:divBdr>
            <w:top w:val="none" w:sz="0" w:space="0" w:color="auto"/>
            <w:left w:val="none" w:sz="0" w:space="0" w:color="auto"/>
            <w:bottom w:val="none" w:sz="0" w:space="0" w:color="auto"/>
            <w:right w:val="none" w:sz="0" w:space="0" w:color="auto"/>
          </w:divBdr>
        </w:div>
        <w:div w:id="1936858394">
          <w:marLeft w:val="480"/>
          <w:marRight w:val="0"/>
          <w:marTop w:val="0"/>
          <w:marBottom w:val="0"/>
          <w:divBdr>
            <w:top w:val="none" w:sz="0" w:space="0" w:color="auto"/>
            <w:left w:val="none" w:sz="0" w:space="0" w:color="auto"/>
            <w:bottom w:val="none" w:sz="0" w:space="0" w:color="auto"/>
            <w:right w:val="none" w:sz="0" w:space="0" w:color="auto"/>
          </w:divBdr>
        </w:div>
        <w:div w:id="1934899120">
          <w:marLeft w:val="480"/>
          <w:marRight w:val="0"/>
          <w:marTop w:val="0"/>
          <w:marBottom w:val="0"/>
          <w:divBdr>
            <w:top w:val="none" w:sz="0" w:space="0" w:color="auto"/>
            <w:left w:val="none" w:sz="0" w:space="0" w:color="auto"/>
            <w:bottom w:val="none" w:sz="0" w:space="0" w:color="auto"/>
            <w:right w:val="none" w:sz="0" w:space="0" w:color="auto"/>
          </w:divBdr>
        </w:div>
        <w:div w:id="22756462">
          <w:marLeft w:val="480"/>
          <w:marRight w:val="0"/>
          <w:marTop w:val="0"/>
          <w:marBottom w:val="0"/>
          <w:divBdr>
            <w:top w:val="none" w:sz="0" w:space="0" w:color="auto"/>
            <w:left w:val="none" w:sz="0" w:space="0" w:color="auto"/>
            <w:bottom w:val="none" w:sz="0" w:space="0" w:color="auto"/>
            <w:right w:val="none" w:sz="0" w:space="0" w:color="auto"/>
          </w:divBdr>
        </w:div>
        <w:div w:id="1961840833">
          <w:marLeft w:val="480"/>
          <w:marRight w:val="0"/>
          <w:marTop w:val="0"/>
          <w:marBottom w:val="0"/>
          <w:divBdr>
            <w:top w:val="none" w:sz="0" w:space="0" w:color="auto"/>
            <w:left w:val="none" w:sz="0" w:space="0" w:color="auto"/>
            <w:bottom w:val="none" w:sz="0" w:space="0" w:color="auto"/>
            <w:right w:val="none" w:sz="0" w:space="0" w:color="auto"/>
          </w:divBdr>
        </w:div>
        <w:div w:id="789010105">
          <w:marLeft w:val="480"/>
          <w:marRight w:val="0"/>
          <w:marTop w:val="0"/>
          <w:marBottom w:val="0"/>
          <w:divBdr>
            <w:top w:val="none" w:sz="0" w:space="0" w:color="auto"/>
            <w:left w:val="none" w:sz="0" w:space="0" w:color="auto"/>
            <w:bottom w:val="none" w:sz="0" w:space="0" w:color="auto"/>
            <w:right w:val="none" w:sz="0" w:space="0" w:color="auto"/>
          </w:divBdr>
        </w:div>
        <w:div w:id="301086343">
          <w:marLeft w:val="480"/>
          <w:marRight w:val="0"/>
          <w:marTop w:val="0"/>
          <w:marBottom w:val="0"/>
          <w:divBdr>
            <w:top w:val="none" w:sz="0" w:space="0" w:color="auto"/>
            <w:left w:val="none" w:sz="0" w:space="0" w:color="auto"/>
            <w:bottom w:val="none" w:sz="0" w:space="0" w:color="auto"/>
            <w:right w:val="none" w:sz="0" w:space="0" w:color="auto"/>
          </w:divBdr>
        </w:div>
        <w:div w:id="2126271215">
          <w:marLeft w:val="480"/>
          <w:marRight w:val="0"/>
          <w:marTop w:val="0"/>
          <w:marBottom w:val="0"/>
          <w:divBdr>
            <w:top w:val="none" w:sz="0" w:space="0" w:color="auto"/>
            <w:left w:val="none" w:sz="0" w:space="0" w:color="auto"/>
            <w:bottom w:val="none" w:sz="0" w:space="0" w:color="auto"/>
            <w:right w:val="none" w:sz="0" w:space="0" w:color="auto"/>
          </w:divBdr>
        </w:div>
        <w:div w:id="981622255">
          <w:marLeft w:val="480"/>
          <w:marRight w:val="0"/>
          <w:marTop w:val="0"/>
          <w:marBottom w:val="0"/>
          <w:divBdr>
            <w:top w:val="none" w:sz="0" w:space="0" w:color="auto"/>
            <w:left w:val="none" w:sz="0" w:space="0" w:color="auto"/>
            <w:bottom w:val="none" w:sz="0" w:space="0" w:color="auto"/>
            <w:right w:val="none" w:sz="0" w:space="0" w:color="auto"/>
          </w:divBdr>
        </w:div>
        <w:div w:id="995451097">
          <w:marLeft w:val="480"/>
          <w:marRight w:val="0"/>
          <w:marTop w:val="0"/>
          <w:marBottom w:val="0"/>
          <w:divBdr>
            <w:top w:val="none" w:sz="0" w:space="0" w:color="auto"/>
            <w:left w:val="none" w:sz="0" w:space="0" w:color="auto"/>
            <w:bottom w:val="none" w:sz="0" w:space="0" w:color="auto"/>
            <w:right w:val="none" w:sz="0" w:space="0" w:color="auto"/>
          </w:divBdr>
        </w:div>
        <w:div w:id="79452589">
          <w:marLeft w:val="480"/>
          <w:marRight w:val="0"/>
          <w:marTop w:val="0"/>
          <w:marBottom w:val="0"/>
          <w:divBdr>
            <w:top w:val="none" w:sz="0" w:space="0" w:color="auto"/>
            <w:left w:val="none" w:sz="0" w:space="0" w:color="auto"/>
            <w:bottom w:val="none" w:sz="0" w:space="0" w:color="auto"/>
            <w:right w:val="none" w:sz="0" w:space="0" w:color="auto"/>
          </w:divBdr>
        </w:div>
        <w:div w:id="1598557871">
          <w:marLeft w:val="480"/>
          <w:marRight w:val="0"/>
          <w:marTop w:val="0"/>
          <w:marBottom w:val="0"/>
          <w:divBdr>
            <w:top w:val="none" w:sz="0" w:space="0" w:color="auto"/>
            <w:left w:val="none" w:sz="0" w:space="0" w:color="auto"/>
            <w:bottom w:val="none" w:sz="0" w:space="0" w:color="auto"/>
            <w:right w:val="none" w:sz="0" w:space="0" w:color="auto"/>
          </w:divBdr>
        </w:div>
        <w:div w:id="1322075093">
          <w:marLeft w:val="480"/>
          <w:marRight w:val="0"/>
          <w:marTop w:val="0"/>
          <w:marBottom w:val="0"/>
          <w:divBdr>
            <w:top w:val="none" w:sz="0" w:space="0" w:color="auto"/>
            <w:left w:val="none" w:sz="0" w:space="0" w:color="auto"/>
            <w:bottom w:val="none" w:sz="0" w:space="0" w:color="auto"/>
            <w:right w:val="none" w:sz="0" w:space="0" w:color="auto"/>
          </w:divBdr>
        </w:div>
        <w:div w:id="1370451760">
          <w:marLeft w:val="480"/>
          <w:marRight w:val="0"/>
          <w:marTop w:val="0"/>
          <w:marBottom w:val="0"/>
          <w:divBdr>
            <w:top w:val="none" w:sz="0" w:space="0" w:color="auto"/>
            <w:left w:val="none" w:sz="0" w:space="0" w:color="auto"/>
            <w:bottom w:val="none" w:sz="0" w:space="0" w:color="auto"/>
            <w:right w:val="none" w:sz="0" w:space="0" w:color="auto"/>
          </w:divBdr>
        </w:div>
        <w:div w:id="773332085">
          <w:marLeft w:val="480"/>
          <w:marRight w:val="0"/>
          <w:marTop w:val="0"/>
          <w:marBottom w:val="0"/>
          <w:divBdr>
            <w:top w:val="none" w:sz="0" w:space="0" w:color="auto"/>
            <w:left w:val="none" w:sz="0" w:space="0" w:color="auto"/>
            <w:bottom w:val="none" w:sz="0" w:space="0" w:color="auto"/>
            <w:right w:val="none" w:sz="0" w:space="0" w:color="auto"/>
          </w:divBdr>
        </w:div>
        <w:div w:id="907500313">
          <w:marLeft w:val="480"/>
          <w:marRight w:val="0"/>
          <w:marTop w:val="0"/>
          <w:marBottom w:val="0"/>
          <w:divBdr>
            <w:top w:val="none" w:sz="0" w:space="0" w:color="auto"/>
            <w:left w:val="none" w:sz="0" w:space="0" w:color="auto"/>
            <w:bottom w:val="none" w:sz="0" w:space="0" w:color="auto"/>
            <w:right w:val="none" w:sz="0" w:space="0" w:color="auto"/>
          </w:divBdr>
        </w:div>
      </w:divsChild>
    </w:div>
    <w:div w:id="1671903621">
      <w:bodyDiv w:val="1"/>
      <w:marLeft w:val="0"/>
      <w:marRight w:val="0"/>
      <w:marTop w:val="0"/>
      <w:marBottom w:val="0"/>
      <w:divBdr>
        <w:top w:val="none" w:sz="0" w:space="0" w:color="auto"/>
        <w:left w:val="none" w:sz="0" w:space="0" w:color="auto"/>
        <w:bottom w:val="none" w:sz="0" w:space="0" w:color="auto"/>
        <w:right w:val="none" w:sz="0" w:space="0" w:color="auto"/>
      </w:divBdr>
    </w:div>
    <w:div w:id="1671984297">
      <w:bodyDiv w:val="1"/>
      <w:marLeft w:val="0"/>
      <w:marRight w:val="0"/>
      <w:marTop w:val="0"/>
      <w:marBottom w:val="0"/>
      <w:divBdr>
        <w:top w:val="none" w:sz="0" w:space="0" w:color="auto"/>
        <w:left w:val="none" w:sz="0" w:space="0" w:color="auto"/>
        <w:bottom w:val="none" w:sz="0" w:space="0" w:color="auto"/>
        <w:right w:val="none" w:sz="0" w:space="0" w:color="auto"/>
      </w:divBdr>
    </w:div>
    <w:div w:id="1675259849">
      <w:bodyDiv w:val="1"/>
      <w:marLeft w:val="0"/>
      <w:marRight w:val="0"/>
      <w:marTop w:val="0"/>
      <w:marBottom w:val="0"/>
      <w:divBdr>
        <w:top w:val="none" w:sz="0" w:space="0" w:color="auto"/>
        <w:left w:val="none" w:sz="0" w:space="0" w:color="auto"/>
        <w:bottom w:val="none" w:sz="0" w:space="0" w:color="auto"/>
        <w:right w:val="none" w:sz="0" w:space="0" w:color="auto"/>
      </w:divBdr>
    </w:div>
    <w:div w:id="1675457604">
      <w:bodyDiv w:val="1"/>
      <w:marLeft w:val="0"/>
      <w:marRight w:val="0"/>
      <w:marTop w:val="0"/>
      <w:marBottom w:val="0"/>
      <w:divBdr>
        <w:top w:val="none" w:sz="0" w:space="0" w:color="auto"/>
        <w:left w:val="none" w:sz="0" w:space="0" w:color="auto"/>
        <w:bottom w:val="none" w:sz="0" w:space="0" w:color="auto"/>
        <w:right w:val="none" w:sz="0" w:space="0" w:color="auto"/>
      </w:divBdr>
    </w:div>
    <w:div w:id="1675646558">
      <w:bodyDiv w:val="1"/>
      <w:marLeft w:val="0"/>
      <w:marRight w:val="0"/>
      <w:marTop w:val="0"/>
      <w:marBottom w:val="0"/>
      <w:divBdr>
        <w:top w:val="none" w:sz="0" w:space="0" w:color="auto"/>
        <w:left w:val="none" w:sz="0" w:space="0" w:color="auto"/>
        <w:bottom w:val="none" w:sz="0" w:space="0" w:color="auto"/>
        <w:right w:val="none" w:sz="0" w:space="0" w:color="auto"/>
      </w:divBdr>
    </w:div>
    <w:div w:id="1676765771">
      <w:bodyDiv w:val="1"/>
      <w:marLeft w:val="0"/>
      <w:marRight w:val="0"/>
      <w:marTop w:val="0"/>
      <w:marBottom w:val="0"/>
      <w:divBdr>
        <w:top w:val="none" w:sz="0" w:space="0" w:color="auto"/>
        <w:left w:val="none" w:sz="0" w:space="0" w:color="auto"/>
        <w:bottom w:val="none" w:sz="0" w:space="0" w:color="auto"/>
        <w:right w:val="none" w:sz="0" w:space="0" w:color="auto"/>
      </w:divBdr>
    </w:div>
    <w:div w:id="1678539188">
      <w:bodyDiv w:val="1"/>
      <w:marLeft w:val="0"/>
      <w:marRight w:val="0"/>
      <w:marTop w:val="0"/>
      <w:marBottom w:val="0"/>
      <w:divBdr>
        <w:top w:val="none" w:sz="0" w:space="0" w:color="auto"/>
        <w:left w:val="none" w:sz="0" w:space="0" w:color="auto"/>
        <w:bottom w:val="none" w:sz="0" w:space="0" w:color="auto"/>
        <w:right w:val="none" w:sz="0" w:space="0" w:color="auto"/>
      </w:divBdr>
    </w:div>
    <w:div w:id="1678732281">
      <w:bodyDiv w:val="1"/>
      <w:marLeft w:val="0"/>
      <w:marRight w:val="0"/>
      <w:marTop w:val="0"/>
      <w:marBottom w:val="0"/>
      <w:divBdr>
        <w:top w:val="none" w:sz="0" w:space="0" w:color="auto"/>
        <w:left w:val="none" w:sz="0" w:space="0" w:color="auto"/>
        <w:bottom w:val="none" w:sz="0" w:space="0" w:color="auto"/>
        <w:right w:val="none" w:sz="0" w:space="0" w:color="auto"/>
      </w:divBdr>
    </w:div>
    <w:div w:id="1679231812">
      <w:bodyDiv w:val="1"/>
      <w:marLeft w:val="0"/>
      <w:marRight w:val="0"/>
      <w:marTop w:val="0"/>
      <w:marBottom w:val="0"/>
      <w:divBdr>
        <w:top w:val="none" w:sz="0" w:space="0" w:color="auto"/>
        <w:left w:val="none" w:sz="0" w:space="0" w:color="auto"/>
        <w:bottom w:val="none" w:sz="0" w:space="0" w:color="auto"/>
        <w:right w:val="none" w:sz="0" w:space="0" w:color="auto"/>
      </w:divBdr>
    </w:div>
    <w:div w:id="1680354609">
      <w:bodyDiv w:val="1"/>
      <w:marLeft w:val="0"/>
      <w:marRight w:val="0"/>
      <w:marTop w:val="0"/>
      <w:marBottom w:val="0"/>
      <w:divBdr>
        <w:top w:val="none" w:sz="0" w:space="0" w:color="auto"/>
        <w:left w:val="none" w:sz="0" w:space="0" w:color="auto"/>
        <w:bottom w:val="none" w:sz="0" w:space="0" w:color="auto"/>
        <w:right w:val="none" w:sz="0" w:space="0" w:color="auto"/>
      </w:divBdr>
    </w:div>
    <w:div w:id="1680429801">
      <w:bodyDiv w:val="1"/>
      <w:marLeft w:val="0"/>
      <w:marRight w:val="0"/>
      <w:marTop w:val="0"/>
      <w:marBottom w:val="0"/>
      <w:divBdr>
        <w:top w:val="none" w:sz="0" w:space="0" w:color="auto"/>
        <w:left w:val="none" w:sz="0" w:space="0" w:color="auto"/>
        <w:bottom w:val="none" w:sz="0" w:space="0" w:color="auto"/>
        <w:right w:val="none" w:sz="0" w:space="0" w:color="auto"/>
      </w:divBdr>
    </w:div>
    <w:div w:id="1681851592">
      <w:bodyDiv w:val="1"/>
      <w:marLeft w:val="0"/>
      <w:marRight w:val="0"/>
      <w:marTop w:val="0"/>
      <w:marBottom w:val="0"/>
      <w:divBdr>
        <w:top w:val="none" w:sz="0" w:space="0" w:color="auto"/>
        <w:left w:val="none" w:sz="0" w:space="0" w:color="auto"/>
        <w:bottom w:val="none" w:sz="0" w:space="0" w:color="auto"/>
        <w:right w:val="none" w:sz="0" w:space="0" w:color="auto"/>
      </w:divBdr>
      <w:divsChild>
        <w:div w:id="798231972">
          <w:marLeft w:val="480"/>
          <w:marRight w:val="0"/>
          <w:marTop w:val="0"/>
          <w:marBottom w:val="0"/>
          <w:divBdr>
            <w:top w:val="none" w:sz="0" w:space="0" w:color="auto"/>
            <w:left w:val="none" w:sz="0" w:space="0" w:color="auto"/>
            <w:bottom w:val="none" w:sz="0" w:space="0" w:color="auto"/>
            <w:right w:val="none" w:sz="0" w:space="0" w:color="auto"/>
          </w:divBdr>
        </w:div>
        <w:div w:id="1591113415">
          <w:marLeft w:val="480"/>
          <w:marRight w:val="0"/>
          <w:marTop w:val="0"/>
          <w:marBottom w:val="0"/>
          <w:divBdr>
            <w:top w:val="none" w:sz="0" w:space="0" w:color="auto"/>
            <w:left w:val="none" w:sz="0" w:space="0" w:color="auto"/>
            <w:bottom w:val="none" w:sz="0" w:space="0" w:color="auto"/>
            <w:right w:val="none" w:sz="0" w:space="0" w:color="auto"/>
          </w:divBdr>
        </w:div>
        <w:div w:id="1800950390">
          <w:marLeft w:val="480"/>
          <w:marRight w:val="0"/>
          <w:marTop w:val="0"/>
          <w:marBottom w:val="0"/>
          <w:divBdr>
            <w:top w:val="none" w:sz="0" w:space="0" w:color="auto"/>
            <w:left w:val="none" w:sz="0" w:space="0" w:color="auto"/>
            <w:bottom w:val="none" w:sz="0" w:space="0" w:color="auto"/>
            <w:right w:val="none" w:sz="0" w:space="0" w:color="auto"/>
          </w:divBdr>
        </w:div>
        <w:div w:id="214968938">
          <w:marLeft w:val="480"/>
          <w:marRight w:val="0"/>
          <w:marTop w:val="0"/>
          <w:marBottom w:val="0"/>
          <w:divBdr>
            <w:top w:val="none" w:sz="0" w:space="0" w:color="auto"/>
            <w:left w:val="none" w:sz="0" w:space="0" w:color="auto"/>
            <w:bottom w:val="none" w:sz="0" w:space="0" w:color="auto"/>
            <w:right w:val="none" w:sz="0" w:space="0" w:color="auto"/>
          </w:divBdr>
        </w:div>
        <w:div w:id="968123355">
          <w:marLeft w:val="480"/>
          <w:marRight w:val="0"/>
          <w:marTop w:val="0"/>
          <w:marBottom w:val="0"/>
          <w:divBdr>
            <w:top w:val="none" w:sz="0" w:space="0" w:color="auto"/>
            <w:left w:val="none" w:sz="0" w:space="0" w:color="auto"/>
            <w:bottom w:val="none" w:sz="0" w:space="0" w:color="auto"/>
            <w:right w:val="none" w:sz="0" w:space="0" w:color="auto"/>
          </w:divBdr>
        </w:div>
        <w:div w:id="1955206477">
          <w:marLeft w:val="480"/>
          <w:marRight w:val="0"/>
          <w:marTop w:val="0"/>
          <w:marBottom w:val="0"/>
          <w:divBdr>
            <w:top w:val="none" w:sz="0" w:space="0" w:color="auto"/>
            <w:left w:val="none" w:sz="0" w:space="0" w:color="auto"/>
            <w:bottom w:val="none" w:sz="0" w:space="0" w:color="auto"/>
            <w:right w:val="none" w:sz="0" w:space="0" w:color="auto"/>
          </w:divBdr>
        </w:div>
        <w:div w:id="1074548512">
          <w:marLeft w:val="480"/>
          <w:marRight w:val="0"/>
          <w:marTop w:val="0"/>
          <w:marBottom w:val="0"/>
          <w:divBdr>
            <w:top w:val="none" w:sz="0" w:space="0" w:color="auto"/>
            <w:left w:val="none" w:sz="0" w:space="0" w:color="auto"/>
            <w:bottom w:val="none" w:sz="0" w:space="0" w:color="auto"/>
            <w:right w:val="none" w:sz="0" w:space="0" w:color="auto"/>
          </w:divBdr>
        </w:div>
        <w:div w:id="816147388">
          <w:marLeft w:val="480"/>
          <w:marRight w:val="0"/>
          <w:marTop w:val="0"/>
          <w:marBottom w:val="0"/>
          <w:divBdr>
            <w:top w:val="none" w:sz="0" w:space="0" w:color="auto"/>
            <w:left w:val="none" w:sz="0" w:space="0" w:color="auto"/>
            <w:bottom w:val="none" w:sz="0" w:space="0" w:color="auto"/>
            <w:right w:val="none" w:sz="0" w:space="0" w:color="auto"/>
          </w:divBdr>
        </w:div>
        <w:div w:id="1137144830">
          <w:marLeft w:val="480"/>
          <w:marRight w:val="0"/>
          <w:marTop w:val="0"/>
          <w:marBottom w:val="0"/>
          <w:divBdr>
            <w:top w:val="none" w:sz="0" w:space="0" w:color="auto"/>
            <w:left w:val="none" w:sz="0" w:space="0" w:color="auto"/>
            <w:bottom w:val="none" w:sz="0" w:space="0" w:color="auto"/>
            <w:right w:val="none" w:sz="0" w:space="0" w:color="auto"/>
          </w:divBdr>
        </w:div>
        <w:div w:id="2124376400">
          <w:marLeft w:val="480"/>
          <w:marRight w:val="0"/>
          <w:marTop w:val="0"/>
          <w:marBottom w:val="0"/>
          <w:divBdr>
            <w:top w:val="none" w:sz="0" w:space="0" w:color="auto"/>
            <w:left w:val="none" w:sz="0" w:space="0" w:color="auto"/>
            <w:bottom w:val="none" w:sz="0" w:space="0" w:color="auto"/>
            <w:right w:val="none" w:sz="0" w:space="0" w:color="auto"/>
          </w:divBdr>
        </w:div>
        <w:div w:id="1310476412">
          <w:marLeft w:val="480"/>
          <w:marRight w:val="0"/>
          <w:marTop w:val="0"/>
          <w:marBottom w:val="0"/>
          <w:divBdr>
            <w:top w:val="none" w:sz="0" w:space="0" w:color="auto"/>
            <w:left w:val="none" w:sz="0" w:space="0" w:color="auto"/>
            <w:bottom w:val="none" w:sz="0" w:space="0" w:color="auto"/>
            <w:right w:val="none" w:sz="0" w:space="0" w:color="auto"/>
          </w:divBdr>
        </w:div>
        <w:div w:id="1562204437">
          <w:marLeft w:val="480"/>
          <w:marRight w:val="0"/>
          <w:marTop w:val="0"/>
          <w:marBottom w:val="0"/>
          <w:divBdr>
            <w:top w:val="none" w:sz="0" w:space="0" w:color="auto"/>
            <w:left w:val="none" w:sz="0" w:space="0" w:color="auto"/>
            <w:bottom w:val="none" w:sz="0" w:space="0" w:color="auto"/>
            <w:right w:val="none" w:sz="0" w:space="0" w:color="auto"/>
          </w:divBdr>
        </w:div>
        <w:div w:id="301160818">
          <w:marLeft w:val="480"/>
          <w:marRight w:val="0"/>
          <w:marTop w:val="0"/>
          <w:marBottom w:val="0"/>
          <w:divBdr>
            <w:top w:val="none" w:sz="0" w:space="0" w:color="auto"/>
            <w:left w:val="none" w:sz="0" w:space="0" w:color="auto"/>
            <w:bottom w:val="none" w:sz="0" w:space="0" w:color="auto"/>
            <w:right w:val="none" w:sz="0" w:space="0" w:color="auto"/>
          </w:divBdr>
        </w:div>
        <w:div w:id="528296633">
          <w:marLeft w:val="480"/>
          <w:marRight w:val="0"/>
          <w:marTop w:val="0"/>
          <w:marBottom w:val="0"/>
          <w:divBdr>
            <w:top w:val="none" w:sz="0" w:space="0" w:color="auto"/>
            <w:left w:val="none" w:sz="0" w:space="0" w:color="auto"/>
            <w:bottom w:val="none" w:sz="0" w:space="0" w:color="auto"/>
            <w:right w:val="none" w:sz="0" w:space="0" w:color="auto"/>
          </w:divBdr>
        </w:div>
        <w:div w:id="55201633">
          <w:marLeft w:val="480"/>
          <w:marRight w:val="0"/>
          <w:marTop w:val="0"/>
          <w:marBottom w:val="0"/>
          <w:divBdr>
            <w:top w:val="none" w:sz="0" w:space="0" w:color="auto"/>
            <w:left w:val="none" w:sz="0" w:space="0" w:color="auto"/>
            <w:bottom w:val="none" w:sz="0" w:space="0" w:color="auto"/>
            <w:right w:val="none" w:sz="0" w:space="0" w:color="auto"/>
          </w:divBdr>
        </w:div>
        <w:div w:id="1307509319">
          <w:marLeft w:val="480"/>
          <w:marRight w:val="0"/>
          <w:marTop w:val="0"/>
          <w:marBottom w:val="0"/>
          <w:divBdr>
            <w:top w:val="none" w:sz="0" w:space="0" w:color="auto"/>
            <w:left w:val="none" w:sz="0" w:space="0" w:color="auto"/>
            <w:bottom w:val="none" w:sz="0" w:space="0" w:color="auto"/>
            <w:right w:val="none" w:sz="0" w:space="0" w:color="auto"/>
          </w:divBdr>
        </w:div>
        <w:div w:id="1955745687">
          <w:marLeft w:val="480"/>
          <w:marRight w:val="0"/>
          <w:marTop w:val="0"/>
          <w:marBottom w:val="0"/>
          <w:divBdr>
            <w:top w:val="none" w:sz="0" w:space="0" w:color="auto"/>
            <w:left w:val="none" w:sz="0" w:space="0" w:color="auto"/>
            <w:bottom w:val="none" w:sz="0" w:space="0" w:color="auto"/>
            <w:right w:val="none" w:sz="0" w:space="0" w:color="auto"/>
          </w:divBdr>
        </w:div>
        <w:div w:id="2079209514">
          <w:marLeft w:val="480"/>
          <w:marRight w:val="0"/>
          <w:marTop w:val="0"/>
          <w:marBottom w:val="0"/>
          <w:divBdr>
            <w:top w:val="none" w:sz="0" w:space="0" w:color="auto"/>
            <w:left w:val="none" w:sz="0" w:space="0" w:color="auto"/>
            <w:bottom w:val="none" w:sz="0" w:space="0" w:color="auto"/>
            <w:right w:val="none" w:sz="0" w:space="0" w:color="auto"/>
          </w:divBdr>
        </w:div>
        <w:div w:id="1110196787">
          <w:marLeft w:val="480"/>
          <w:marRight w:val="0"/>
          <w:marTop w:val="0"/>
          <w:marBottom w:val="0"/>
          <w:divBdr>
            <w:top w:val="none" w:sz="0" w:space="0" w:color="auto"/>
            <w:left w:val="none" w:sz="0" w:space="0" w:color="auto"/>
            <w:bottom w:val="none" w:sz="0" w:space="0" w:color="auto"/>
            <w:right w:val="none" w:sz="0" w:space="0" w:color="auto"/>
          </w:divBdr>
        </w:div>
        <w:div w:id="1063333622">
          <w:marLeft w:val="480"/>
          <w:marRight w:val="0"/>
          <w:marTop w:val="0"/>
          <w:marBottom w:val="0"/>
          <w:divBdr>
            <w:top w:val="none" w:sz="0" w:space="0" w:color="auto"/>
            <w:left w:val="none" w:sz="0" w:space="0" w:color="auto"/>
            <w:bottom w:val="none" w:sz="0" w:space="0" w:color="auto"/>
            <w:right w:val="none" w:sz="0" w:space="0" w:color="auto"/>
          </w:divBdr>
        </w:div>
        <w:div w:id="762579183">
          <w:marLeft w:val="480"/>
          <w:marRight w:val="0"/>
          <w:marTop w:val="0"/>
          <w:marBottom w:val="0"/>
          <w:divBdr>
            <w:top w:val="none" w:sz="0" w:space="0" w:color="auto"/>
            <w:left w:val="none" w:sz="0" w:space="0" w:color="auto"/>
            <w:bottom w:val="none" w:sz="0" w:space="0" w:color="auto"/>
            <w:right w:val="none" w:sz="0" w:space="0" w:color="auto"/>
          </w:divBdr>
        </w:div>
        <w:div w:id="1182432748">
          <w:marLeft w:val="480"/>
          <w:marRight w:val="0"/>
          <w:marTop w:val="0"/>
          <w:marBottom w:val="0"/>
          <w:divBdr>
            <w:top w:val="none" w:sz="0" w:space="0" w:color="auto"/>
            <w:left w:val="none" w:sz="0" w:space="0" w:color="auto"/>
            <w:bottom w:val="none" w:sz="0" w:space="0" w:color="auto"/>
            <w:right w:val="none" w:sz="0" w:space="0" w:color="auto"/>
          </w:divBdr>
        </w:div>
        <w:div w:id="1976712938">
          <w:marLeft w:val="480"/>
          <w:marRight w:val="0"/>
          <w:marTop w:val="0"/>
          <w:marBottom w:val="0"/>
          <w:divBdr>
            <w:top w:val="none" w:sz="0" w:space="0" w:color="auto"/>
            <w:left w:val="none" w:sz="0" w:space="0" w:color="auto"/>
            <w:bottom w:val="none" w:sz="0" w:space="0" w:color="auto"/>
            <w:right w:val="none" w:sz="0" w:space="0" w:color="auto"/>
          </w:divBdr>
        </w:div>
        <w:div w:id="561675420">
          <w:marLeft w:val="480"/>
          <w:marRight w:val="0"/>
          <w:marTop w:val="0"/>
          <w:marBottom w:val="0"/>
          <w:divBdr>
            <w:top w:val="none" w:sz="0" w:space="0" w:color="auto"/>
            <w:left w:val="none" w:sz="0" w:space="0" w:color="auto"/>
            <w:bottom w:val="none" w:sz="0" w:space="0" w:color="auto"/>
            <w:right w:val="none" w:sz="0" w:space="0" w:color="auto"/>
          </w:divBdr>
        </w:div>
        <w:div w:id="575238642">
          <w:marLeft w:val="480"/>
          <w:marRight w:val="0"/>
          <w:marTop w:val="0"/>
          <w:marBottom w:val="0"/>
          <w:divBdr>
            <w:top w:val="none" w:sz="0" w:space="0" w:color="auto"/>
            <w:left w:val="none" w:sz="0" w:space="0" w:color="auto"/>
            <w:bottom w:val="none" w:sz="0" w:space="0" w:color="auto"/>
            <w:right w:val="none" w:sz="0" w:space="0" w:color="auto"/>
          </w:divBdr>
        </w:div>
        <w:div w:id="10227244">
          <w:marLeft w:val="480"/>
          <w:marRight w:val="0"/>
          <w:marTop w:val="0"/>
          <w:marBottom w:val="0"/>
          <w:divBdr>
            <w:top w:val="none" w:sz="0" w:space="0" w:color="auto"/>
            <w:left w:val="none" w:sz="0" w:space="0" w:color="auto"/>
            <w:bottom w:val="none" w:sz="0" w:space="0" w:color="auto"/>
            <w:right w:val="none" w:sz="0" w:space="0" w:color="auto"/>
          </w:divBdr>
        </w:div>
        <w:div w:id="757210954">
          <w:marLeft w:val="480"/>
          <w:marRight w:val="0"/>
          <w:marTop w:val="0"/>
          <w:marBottom w:val="0"/>
          <w:divBdr>
            <w:top w:val="none" w:sz="0" w:space="0" w:color="auto"/>
            <w:left w:val="none" w:sz="0" w:space="0" w:color="auto"/>
            <w:bottom w:val="none" w:sz="0" w:space="0" w:color="auto"/>
            <w:right w:val="none" w:sz="0" w:space="0" w:color="auto"/>
          </w:divBdr>
        </w:div>
        <w:div w:id="1780028603">
          <w:marLeft w:val="480"/>
          <w:marRight w:val="0"/>
          <w:marTop w:val="0"/>
          <w:marBottom w:val="0"/>
          <w:divBdr>
            <w:top w:val="none" w:sz="0" w:space="0" w:color="auto"/>
            <w:left w:val="none" w:sz="0" w:space="0" w:color="auto"/>
            <w:bottom w:val="none" w:sz="0" w:space="0" w:color="auto"/>
            <w:right w:val="none" w:sz="0" w:space="0" w:color="auto"/>
          </w:divBdr>
        </w:div>
        <w:div w:id="1639459143">
          <w:marLeft w:val="480"/>
          <w:marRight w:val="0"/>
          <w:marTop w:val="0"/>
          <w:marBottom w:val="0"/>
          <w:divBdr>
            <w:top w:val="none" w:sz="0" w:space="0" w:color="auto"/>
            <w:left w:val="none" w:sz="0" w:space="0" w:color="auto"/>
            <w:bottom w:val="none" w:sz="0" w:space="0" w:color="auto"/>
            <w:right w:val="none" w:sz="0" w:space="0" w:color="auto"/>
          </w:divBdr>
        </w:div>
        <w:div w:id="191649132">
          <w:marLeft w:val="480"/>
          <w:marRight w:val="0"/>
          <w:marTop w:val="0"/>
          <w:marBottom w:val="0"/>
          <w:divBdr>
            <w:top w:val="none" w:sz="0" w:space="0" w:color="auto"/>
            <w:left w:val="none" w:sz="0" w:space="0" w:color="auto"/>
            <w:bottom w:val="none" w:sz="0" w:space="0" w:color="auto"/>
            <w:right w:val="none" w:sz="0" w:space="0" w:color="auto"/>
          </w:divBdr>
        </w:div>
        <w:div w:id="960765970">
          <w:marLeft w:val="480"/>
          <w:marRight w:val="0"/>
          <w:marTop w:val="0"/>
          <w:marBottom w:val="0"/>
          <w:divBdr>
            <w:top w:val="none" w:sz="0" w:space="0" w:color="auto"/>
            <w:left w:val="none" w:sz="0" w:space="0" w:color="auto"/>
            <w:bottom w:val="none" w:sz="0" w:space="0" w:color="auto"/>
            <w:right w:val="none" w:sz="0" w:space="0" w:color="auto"/>
          </w:divBdr>
        </w:div>
        <w:div w:id="1833181463">
          <w:marLeft w:val="480"/>
          <w:marRight w:val="0"/>
          <w:marTop w:val="0"/>
          <w:marBottom w:val="0"/>
          <w:divBdr>
            <w:top w:val="none" w:sz="0" w:space="0" w:color="auto"/>
            <w:left w:val="none" w:sz="0" w:space="0" w:color="auto"/>
            <w:bottom w:val="none" w:sz="0" w:space="0" w:color="auto"/>
            <w:right w:val="none" w:sz="0" w:space="0" w:color="auto"/>
          </w:divBdr>
        </w:div>
        <w:div w:id="194468603">
          <w:marLeft w:val="480"/>
          <w:marRight w:val="0"/>
          <w:marTop w:val="0"/>
          <w:marBottom w:val="0"/>
          <w:divBdr>
            <w:top w:val="none" w:sz="0" w:space="0" w:color="auto"/>
            <w:left w:val="none" w:sz="0" w:space="0" w:color="auto"/>
            <w:bottom w:val="none" w:sz="0" w:space="0" w:color="auto"/>
            <w:right w:val="none" w:sz="0" w:space="0" w:color="auto"/>
          </w:divBdr>
        </w:div>
        <w:div w:id="80952529">
          <w:marLeft w:val="480"/>
          <w:marRight w:val="0"/>
          <w:marTop w:val="0"/>
          <w:marBottom w:val="0"/>
          <w:divBdr>
            <w:top w:val="none" w:sz="0" w:space="0" w:color="auto"/>
            <w:left w:val="none" w:sz="0" w:space="0" w:color="auto"/>
            <w:bottom w:val="none" w:sz="0" w:space="0" w:color="auto"/>
            <w:right w:val="none" w:sz="0" w:space="0" w:color="auto"/>
          </w:divBdr>
        </w:div>
        <w:div w:id="1170024069">
          <w:marLeft w:val="480"/>
          <w:marRight w:val="0"/>
          <w:marTop w:val="0"/>
          <w:marBottom w:val="0"/>
          <w:divBdr>
            <w:top w:val="none" w:sz="0" w:space="0" w:color="auto"/>
            <w:left w:val="none" w:sz="0" w:space="0" w:color="auto"/>
            <w:bottom w:val="none" w:sz="0" w:space="0" w:color="auto"/>
            <w:right w:val="none" w:sz="0" w:space="0" w:color="auto"/>
          </w:divBdr>
        </w:div>
        <w:div w:id="1462579930">
          <w:marLeft w:val="480"/>
          <w:marRight w:val="0"/>
          <w:marTop w:val="0"/>
          <w:marBottom w:val="0"/>
          <w:divBdr>
            <w:top w:val="none" w:sz="0" w:space="0" w:color="auto"/>
            <w:left w:val="none" w:sz="0" w:space="0" w:color="auto"/>
            <w:bottom w:val="none" w:sz="0" w:space="0" w:color="auto"/>
            <w:right w:val="none" w:sz="0" w:space="0" w:color="auto"/>
          </w:divBdr>
        </w:div>
        <w:div w:id="1964729228">
          <w:marLeft w:val="480"/>
          <w:marRight w:val="0"/>
          <w:marTop w:val="0"/>
          <w:marBottom w:val="0"/>
          <w:divBdr>
            <w:top w:val="none" w:sz="0" w:space="0" w:color="auto"/>
            <w:left w:val="none" w:sz="0" w:space="0" w:color="auto"/>
            <w:bottom w:val="none" w:sz="0" w:space="0" w:color="auto"/>
            <w:right w:val="none" w:sz="0" w:space="0" w:color="auto"/>
          </w:divBdr>
        </w:div>
        <w:div w:id="402727157">
          <w:marLeft w:val="480"/>
          <w:marRight w:val="0"/>
          <w:marTop w:val="0"/>
          <w:marBottom w:val="0"/>
          <w:divBdr>
            <w:top w:val="none" w:sz="0" w:space="0" w:color="auto"/>
            <w:left w:val="none" w:sz="0" w:space="0" w:color="auto"/>
            <w:bottom w:val="none" w:sz="0" w:space="0" w:color="auto"/>
            <w:right w:val="none" w:sz="0" w:space="0" w:color="auto"/>
          </w:divBdr>
        </w:div>
        <w:div w:id="1918048924">
          <w:marLeft w:val="480"/>
          <w:marRight w:val="0"/>
          <w:marTop w:val="0"/>
          <w:marBottom w:val="0"/>
          <w:divBdr>
            <w:top w:val="none" w:sz="0" w:space="0" w:color="auto"/>
            <w:left w:val="none" w:sz="0" w:space="0" w:color="auto"/>
            <w:bottom w:val="none" w:sz="0" w:space="0" w:color="auto"/>
            <w:right w:val="none" w:sz="0" w:space="0" w:color="auto"/>
          </w:divBdr>
        </w:div>
        <w:div w:id="1574511908">
          <w:marLeft w:val="480"/>
          <w:marRight w:val="0"/>
          <w:marTop w:val="0"/>
          <w:marBottom w:val="0"/>
          <w:divBdr>
            <w:top w:val="none" w:sz="0" w:space="0" w:color="auto"/>
            <w:left w:val="none" w:sz="0" w:space="0" w:color="auto"/>
            <w:bottom w:val="none" w:sz="0" w:space="0" w:color="auto"/>
            <w:right w:val="none" w:sz="0" w:space="0" w:color="auto"/>
          </w:divBdr>
        </w:div>
        <w:div w:id="1799303151">
          <w:marLeft w:val="480"/>
          <w:marRight w:val="0"/>
          <w:marTop w:val="0"/>
          <w:marBottom w:val="0"/>
          <w:divBdr>
            <w:top w:val="none" w:sz="0" w:space="0" w:color="auto"/>
            <w:left w:val="none" w:sz="0" w:space="0" w:color="auto"/>
            <w:bottom w:val="none" w:sz="0" w:space="0" w:color="auto"/>
            <w:right w:val="none" w:sz="0" w:space="0" w:color="auto"/>
          </w:divBdr>
        </w:div>
        <w:div w:id="50420278">
          <w:marLeft w:val="480"/>
          <w:marRight w:val="0"/>
          <w:marTop w:val="0"/>
          <w:marBottom w:val="0"/>
          <w:divBdr>
            <w:top w:val="none" w:sz="0" w:space="0" w:color="auto"/>
            <w:left w:val="none" w:sz="0" w:space="0" w:color="auto"/>
            <w:bottom w:val="none" w:sz="0" w:space="0" w:color="auto"/>
            <w:right w:val="none" w:sz="0" w:space="0" w:color="auto"/>
          </w:divBdr>
        </w:div>
        <w:div w:id="1788617874">
          <w:marLeft w:val="480"/>
          <w:marRight w:val="0"/>
          <w:marTop w:val="0"/>
          <w:marBottom w:val="0"/>
          <w:divBdr>
            <w:top w:val="none" w:sz="0" w:space="0" w:color="auto"/>
            <w:left w:val="none" w:sz="0" w:space="0" w:color="auto"/>
            <w:bottom w:val="none" w:sz="0" w:space="0" w:color="auto"/>
            <w:right w:val="none" w:sz="0" w:space="0" w:color="auto"/>
          </w:divBdr>
        </w:div>
        <w:div w:id="2073771602">
          <w:marLeft w:val="480"/>
          <w:marRight w:val="0"/>
          <w:marTop w:val="0"/>
          <w:marBottom w:val="0"/>
          <w:divBdr>
            <w:top w:val="none" w:sz="0" w:space="0" w:color="auto"/>
            <w:left w:val="none" w:sz="0" w:space="0" w:color="auto"/>
            <w:bottom w:val="none" w:sz="0" w:space="0" w:color="auto"/>
            <w:right w:val="none" w:sz="0" w:space="0" w:color="auto"/>
          </w:divBdr>
        </w:div>
        <w:div w:id="1631283235">
          <w:marLeft w:val="480"/>
          <w:marRight w:val="0"/>
          <w:marTop w:val="0"/>
          <w:marBottom w:val="0"/>
          <w:divBdr>
            <w:top w:val="none" w:sz="0" w:space="0" w:color="auto"/>
            <w:left w:val="none" w:sz="0" w:space="0" w:color="auto"/>
            <w:bottom w:val="none" w:sz="0" w:space="0" w:color="auto"/>
            <w:right w:val="none" w:sz="0" w:space="0" w:color="auto"/>
          </w:divBdr>
        </w:div>
        <w:div w:id="735398120">
          <w:marLeft w:val="480"/>
          <w:marRight w:val="0"/>
          <w:marTop w:val="0"/>
          <w:marBottom w:val="0"/>
          <w:divBdr>
            <w:top w:val="none" w:sz="0" w:space="0" w:color="auto"/>
            <w:left w:val="none" w:sz="0" w:space="0" w:color="auto"/>
            <w:bottom w:val="none" w:sz="0" w:space="0" w:color="auto"/>
            <w:right w:val="none" w:sz="0" w:space="0" w:color="auto"/>
          </w:divBdr>
        </w:div>
        <w:div w:id="204605832">
          <w:marLeft w:val="480"/>
          <w:marRight w:val="0"/>
          <w:marTop w:val="0"/>
          <w:marBottom w:val="0"/>
          <w:divBdr>
            <w:top w:val="none" w:sz="0" w:space="0" w:color="auto"/>
            <w:left w:val="none" w:sz="0" w:space="0" w:color="auto"/>
            <w:bottom w:val="none" w:sz="0" w:space="0" w:color="auto"/>
            <w:right w:val="none" w:sz="0" w:space="0" w:color="auto"/>
          </w:divBdr>
        </w:div>
        <w:div w:id="830872457">
          <w:marLeft w:val="480"/>
          <w:marRight w:val="0"/>
          <w:marTop w:val="0"/>
          <w:marBottom w:val="0"/>
          <w:divBdr>
            <w:top w:val="none" w:sz="0" w:space="0" w:color="auto"/>
            <w:left w:val="none" w:sz="0" w:space="0" w:color="auto"/>
            <w:bottom w:val="none" w:sz="0" w:space="0" w:color="auto"/>
            <w:right w:val="none" w:sz="0" w:space="0" w:color="auto"/>
          </w:divBdr>
        </w:div>
        <w:div w:id="1949312878">
          <w:marLeft w:val="480"/>
          <w:marRight w:val="0"/>
          <w:marTop w:val="0"/>
          <w:marBottom w:val="0"/>
          <w:divBdr>
            <w:top w:val="none" w:sz="0" w:space="0" w:color="auto"/>
            <w:left w:val="none" w:sz="0" w:space="0" w:color="auto"/>
            <w:bottom w:val="none" w:sz="0" w:space="0" w:color="auto"/>
            <w:right w:val="none" w:sz="0" w:space="0" w:color="auto"/>
          </w:divBdr>
        </w:div>
        <w:div w:id="745693090">
          <w:marLeft w:val="480"/>
          <w:marRight w:val="0"/>
          <w:marTop w:val="0"/>
          <w:marBottom w:val="0"/>
          <w:divBdr>
            <w:top w:val="none" w:sz="0" w:space="0" w:color="auto"/>
            <w:left w:val="none" w:sz="0" w:space="0" w:color="auto"/>
            <w:bottom w:val="none" w:sz="0" w:space="0" w:color="auto"/>
            <w:right w:val="none" w:sz="0" w:space="0" w:color="auto"/>
          </w:divBdr>
        </w:div>
        <w:div w:id="2034455624">
          <w:marLeft w:val="480"/>
          <w:marRight w:val="0"/>
          <w:marTop w:val="0"/>
          <w:marBottom w:val="0"/>
          <w:divBdr>
            <w:top w:val="none" w:sz="0" w:space="0" w:color="auto"/>
            <w:left w:val="none" w:sz="0" w:space="0" w:color="auto"/>
            <w:bottom w:val="none" w:sz="0" w:space="0" w:color="auto"/>
            <w:right w:val="none" w:sz="0" w:space="0" w:color="auto"/>
          </w:divBdr>
        </w:div>
      </w:divsChild>
    </w:div>
    <w:div w:id="1682780806">
      <w:bodyDiv w:val="1"/>
      <w:marLeft w:val="0"/>
      <w:marRight w:val="0"/>
      <w:marTop w:val="0"/>
      <w:marBottom w:val="0"/>
      <w:divBdr>
        <w:top w:val="none" w:sz="0" w:space="0" w:color="auto"/>
        <w:left w:val="none" w:sz="0" w:space="0" w:color="auto"/>
        <w:bottom w:val="none" w:sz="0" w:space="0" w:color="auto"/>
        <w:right w:val="none" w:sz="0" w:space="0" w:color="auto"/>
      </w:divBdr>
    </w:div>
    <w:div w:id="1683387680">
      <w:bodyDiv w:val="1"/>
      <w:marLeft w:val="0"/>
      <w:marRight w:val="0"/>
      <w:marTop w:val="0"/>
      <w:marBottom w:val="0"/>
      <w:divBdr>
        <w:top w:val="none" w:sz="0" w:space="0" w:color="auto"/>
        <w:left w:val="none" w:sz="0" w:space="0" w:color="auto"/>
        <w:bottom w:val="none" w:sz="0" w:space="0" w:color="auto"/>
        <w:right w:val="none" w:sz="0" w:space="0" w:color="auto"/>
      </w:divBdr>
    </w:div>
    <w:div w:id="1685739702">
      <w:bodyDiv w:val="1"/>
      <w:marLeft w:val="0"/>
      <w:marRight w:val="0"/>
      <w:marTop w:val="0"/>
      <w:marBottom w:val="0"/>
      <w:divBdr>
        <w:top w:val="none" w:sz="0" w:space="0" w:color="auto"/>
        <w:left w:val="none" w:sz="0" w:space="0" w:color="auto"/>
        <w:bottom w:val="none" w:sz="0" w:space="0" w:color="auto"/>
        <w:right w:val="none" w:sz="0" w:space="0" w:color="auto"/>
      </w:divBdr>
    </w:div>
    <w:div w:id="1686252368">
      <w:bodyDiv w:val="1"/>
      <w:marLeft w:val="0"/>
      <w:marRight w:val="0"/>
      <w:marTop w:val="0"/>
      <w:marBottom w:val="0"/>
      <w:divBdr>
        <w:top w:val="none" w:sz="0" w:space="0" w:color="auto"/>
        <w:left w:val="none" w:sz="0" w:space="0" w:color="auto"/>
        <w:bottom w:val="none" w:sz="0" w:space="0" w:color="auto"/>
        <w:right w:val="none" w:sz="0" w:space="0" w:color="auto"/>
      </w:divBdr>
    </w:div>
    <w:div w:id="1686327606">
      <w:bodyDiv w:val="1"/>
      <w:marLeft w:val="0"/>
      <w:marRight w:val="0"/>
      <w:marTop w:val="0"/>
      <w:marBottom w:val="0"/>
      <w:divBdr>
        <w:top w:val="none" w:sz="0" w:space="0" w:color="auto"/>
        <w:left w:val="none" w:sz="0" w:space="0" w:color="auto"/>
        <w:bottom w:val="none" w:sz="0" w:space="0" w:color="auto"/>
        <w:right w:val="none" w:sz="0" w:space="0" w:color="auto"/>
      </w:divBdr>
      <w:divsChild>
        <w:div w:id="571695481">
          <w:marLeft w:val="480"/>
          <w:marRight w:val="0"/>
          <w:marTop w:val="0"/>
          <w:marBottom w:val="0"/>
          <w:divBdr>
            <w:top w:val="none" w:sz="0" w:space="0" w:color="auto"/>
            <w:left w:val="none" w:sz="0" w:space="0" w:color="auto"/>
            <w:bottom w:val="none" w:sz="0" w:space="0" w:color="auto"/>
            <w:right w:val="none" w:sz="0" w:space="0" w:color="auto"/>
          </w:divBdr>
        </w:div>
        <w:div w:id="599066115">
          <w:marLeft w:val="480"/>
          <w:marRight w:val="0"/>
          <w:marTop w:val="0"/>
          <w:marBottom w:val="0"/>
          <w:divBdr>
            <w:top w:val="none" w:sz="0" w:space="0" w:color="auto"/>
            <w:left w:val="none" w:sz="0" w:space="0" w:color="auto"/>
            <w:bottom w:val="none" w:sz="0" w:space="0" w:color="auto"/>
            <w:right w:val="none" w:sz="0" w:space="0" w:color="auto"/>
          </w:divBdr>
        </w:div>
        <w:div w:id="1890189501">
          <w:marLeft w:val="480"/>
          <w:marRight w:val="0"/>
          <w:marTop w:val="0"/>
          <w:marBottom w:val="0"/>
          <w:divBdr>
            <w:top w:val="none" w:sz="0" w:space="0" w:color="auto"/>
            <w:left w:val="none" w:sz="0" w:space="0" w:color="auto"/>
            <w:bottom w:val="none" w:sz="0" w:space="0" w:color="auto"/>
            <w:right w:val="none" w:sz="0" w:space="0" w:color="auto"/>
          </w:divBdr>
        </w:div>
        <w:div w:id="1219322962">
          <w:marLeft w:val="480"/>
          <w:marRight w:val="0"/>
          <w:marTop w:val="0"/>
          <w:marBottom w:val="0"/>
          <w:divBdr>
            <w:top w:val="none" w:sz="0" w:space="0" w:color="auto"/>
            <w:left w:val="none" w:sz="0" w:space="0" w:color="auto"/>
            <w:bottom w:val="none" w:sz="0" w:space="0" w:color="auto"/>
            <w:right w:val="none" w:sz="0" w:space="0" w:color="auto"/>
          </w:divBdr>
        </w:div>
        <w:div w:id="775515462">
          <w:marLeft w:val="480"/>
          <w:marRight w:val="0"/>
          <w:marTop w:val="0"/>
          <w:marBottom w:val="0"/>
          <w:divBdr>
            <w:top w:val="none" w:sz="0" w:space="0" w:color="auto"/>
            <w:left w:val="none" w:sz="0" w:space="0" w:color="auto"/>
            <w:bottom w:val="none" w:sz="0" w:space="0" w:color="auto"/>
            <w:right w:val="none" w:sz="0" w:space="0" w:color="auto"/>
          </w:divBdr>
        </w:div>
        <w:div w:id="759714173">
          <w:marLeft w:val="480"/>
          <w:marRight w:val="0"/>
          <w:marTop w:val="0"/>
          <w:marBottom w:val="0"/>
          <w:divBdr>
            <w:top w:val="none" w:sz="0" w:space="0" w:color="auto"/>
            <w:left w:val="none" w:sz="0" w:space="0" w:color="auto"/>
            <w:bottom w:val="none" w:sz="0" w:space="0" w:color="auto"/>
            <w:right w:val="none" w:sz="0" w:space="0" w:color="auto"/>
          </w:divBdr>
        </w:div>
        <w:div w:id="852256522">
          <w:marLeft w:val="480"/>
          <w:marRight w:val="0"/>
          <w:marTop w:val="0"/>
          <w:marBottom w:val="0"/>
          <w:divBdr>
            <w:top w:val="none" w:sz="0" w:space="0" w:color="auto"/>
            <w:left w:val="none" w:sz="0" w:space="0" w:color="auto"/>
            <w:bottom w:val="none" w:sz="0" w:space="0" w:color="auto"/>
            <w:right w:val="none" w:sz="0" w:space="0" w:color="auto"/>
          </w:divBdr>
        </w:div>
        <w:div w:id="1174758031">
          <w:marLeft w:val="480"/>
          <w:marRight w:val="0"/>
          <w:marTop w:val="0"/>
          <w:marBottom w:val="0"/>
          <w:divBdr>
            <w:top w:val="none" w:sz="0" w:space="0" w:color="auto"/>
            <w:left w:val="none" w:sz="0" w:space="0" w:color="auto"/>
            <w:bottom w:val="none" w:sz="0" w:space="0" w:color="auto"/>
            <w:right w:val="none" w:sz="0" w:space="0" w:color="auto"/>
          </w:divBdr>
        </w:div>
        <w:div w:id="552274005">
          <w:marLeft w:val="480"/>
          <w:marRight w:val="0"/>
          <w:marTop w:val="0"/>
          <w:marBottom w:val="0"/>
          <w:divBdr>
            <w:top w:val="none" w:sz="0" w:space="0" w:color="auto"/>
            <w:left w:val="none" w:sz="0" w:space="0" w:color="auto"/>
            <w:bottom w:val="none" w:sz="0" w:space="0" w:color="auto"/>
            <w:right w:val="none" w:sz="0" w:space="0" w:color="auto"/>
          </w:divBdr>
        </w:div>
        <w:div w:id="1775199858">
          <w:marLeft w:val="480"/>
          <w:marRight w:val="0"/>
          <w:marTop w:val="0"/>
          <w:marBottom w:val="0"/>
          <w:divBdr>
            <w:top w:val="none" w:sz="0" w:space="0" w:color="auto"/>
            <w:left w:val="none" w:sz="0" w:space="0" w:color="auto"/>
            <w:bottom w:val="none" w:sz="0" w:space="0" w:color="auto"/>
            <w:right w:val="none" w:sz="0" w:space="0" w:color="auto"/>
          </w:divBdr>
        </w:div>
        <w:div w:id="1422339564">
          <w:marLeft w:val="480"/>
          <w:marRight w:val="0"/>
          <w:marTop w:val="0"/>
          <w:marBottom w:val="0"/>
          <w:divBdr>
            <w:top w:val="none" w:sz="0" w:space="0" w:color="auto"/>
            <w:left w:val="none" w:sz="0" w:space="0" w:color="auto"/>
            <w:bottom w:val="none" w:sz="0" w:space="0" w:color="auto"/>
            <w:right w:val="none" w:sz="0" w:space="0" w:color="auto"/>
          </w:divBdr>
        </w:div>
        <w:div w:id="832768447">
          <w:marLeft w:val="480"/>
          <w:marRight w:val="0"/>
          <w:marTop w:val="0"/>
          <w:marBottom w:val="0"/>
          <w:divBdr>
            <w:top w:val="none" w:sz="0" w:space="0" w:color="auto"/>
            <w:left w:val="none" w:sz="0" w:space="0" w:color="auto"/>
            <w:bottom w:val="none" w:sz="0" w:space="0" w:color="auto"/>
            <w:right w:val="none" w:sz="0" w:space="0" w:color="auto"/>
          </w:divBdr>
        </w:div>
        <w:div w:id="888614266">
          <w:marLeft w:val="480"/>
          <w:marRight w:val="0"/>
          <w:marTop w:val="0"/>
          <w:marBottom w:val="0"/>
          <w:divBdr>
            <w:top w:val="none" w:sz="0" w:space="0" w:color="auto"/>
            <w:left w:val="none" w:sz="0" w:space="0" w:color="auto"/>
            <w:bottom w:val="none" w:sz="0" w:space="0" w:color="auto"/>
            <w:right w:val="none" w:sz="0" w:space="0" w:color="auto"/>
          </w:divBdr>
        </w:div>
        <w:div w:id="1540052652">
          <w:marLeft w:val="480"/>
          <w:marRight w:val="0"/>
          <w:marTop w:val="0"/>
          <w:marBottom w:val="0"/>
          <w:divBdr>
            <w:top w:val="none" w:sz="0" w:space="0" w:color="auto"/>
            <w:left w:val="none" w:sz="0" w:space="0" w:color="auto"/>
            <w:bottom w:val="none" w:sz="0" w:space="0" w:color="auto"/>
            <w:right w:val="none" w:sz="0" w:space="0" w:color="auto"/>
          </w:divBdr>
        </w:div>
        <w:div w:id="1997955106">
          <w:marLeft w:val="480"/>
          <w:marRight w:val="0"/>
          <w:marTop w:val="0"/>
          <w:marBottom w:val="0"/>
          <w:divBdr>
            <w:top w:val="none" w:sz="0" w:space="0" w:color="auto"/>
            <w:left w:val="none" w:sz="0" w:space="0" w:color="auto"/>
            <w:bottom w:val="none" w:sz="0" w:space="0" w:color="auto"/>
            <w:right w:val="none" w:sz="0" w:space="0" w:color="auto"/>
          </w:divBdr>
        </w:div>
        <w:div w:id="776370626">
          <w:marLeft w:val="480"/>
          <w:marRight w:val="0"/>
          <w:marTop w:val="0"/>
          <w:marBottom w:val="0"/>
          <w:divBdr>
            <w:top w:val="none" w:sz="0" w:space="0" w:color="auto"/>
            <w:left w:val="none" w:sz="0" w:space="0" w:color="auto"/>
            <w:bottom w:val="none" w:sz="0" w:space="0" w:color="auto"/>
            <w:right w:val="none" w:sz="0" w:space="0" w:color="auto"/>
          </w:divBdr>
        </w:div>
        <w:div w:id="1051072381">
          <w:marLeft w:val="480"/>
          <w:marRight w:val="0"/>
          <w:marTop w:val="0"/>
          <w:marBottom w:val="0"/>
          <w:divBdr>
            <w:top w:val="none" w:sz="0" w:space="0" w:color="auto"/>
            <w:left w:val="none" w:sz="0" w:space="0" w:color="auto"/>
            <w:bottom w:val="none" w:sz="0" w:space="0" w:color="auto"/>
            <w:right w:val="none" w:sz="0" w:space="0" w:color="auto"/>
          </w:divBdr>
        </w:div>
      </w:divsChild>
    </w:div>
    <w:div w:id="1688167653">
      <w:bodyDiv w:val="1"/>
      <w:marLeft w:val="0"/>
      <w:marRight w:val="0"/>
      <w:marTop w:val="0"/>
      <w:marBottom w:val="0"/>
      <w:divBdr>
        <w:top w:val="none" w:sz="0" w:space="0" w:color="auto"/>
        <w:left w:val="none" w:sz="0" w:space="0" w:color="auto"/>
        <w:bottom w:val="none" w:sz="0" w:space="0" w:color="auto"/>
        <w:right w:val="none" w:sz="0" w:space="0" w:color="auto"/>
      </w:divBdr>
    </w:div>
    <w:div w:id="1689257959">
      <w:bodyDiv w:val="1"/>
      <w:marLeft w:val="0"/>
      <w:marRight w:val="0"/>
      <w:marTop w:val="0"/>
      <w:marBottom w:val="0"/>
      <w:divBdr>
        <w:top w:val="none" w:sz="0" w:space="0" w:color="auto"/>
        <w:left w:val="none" w:sz="0" w:space="0" w:color="auto"/>
        <w:bottom w:val="none" w:sz="0" w:space="0" w:color="auto"/>
        <w:right w:val="none" w:sz="0" w:space="0" w:color="auto"/>
      </w:divBdr>
    </w:div>
    <w:div w:id="1689336074">
      <w:bodyDiv w:val="1"/>
      <w:marLeft w:val="0"/>
      <w:marRight w:val="0"/>
      <w:marTop w:val="0"/>
      <w:marBottom w:val="0"/>
      <w:divBdr>
        <w:top w:val="none" w:sz="0" w:space="0" w:color="auto"/>
        <w:left w:val="none" w:sz="0" w:space="0" w:color="auto"/>
        <w:bottom w:val="none" w:sz="0" w:space="0" w:color="auto"/>
        <w:right w:val="none" w:sz="0" w:space="0" w:color="auto"/>
      </w:divBdr>
    </w:div>
    <w:div w:id="1690335451">
      <w:bodyDiv w:val="1"/>
      <w:marLeft w:val="0"/>
      <w:marRight w:val="0"/>
      <w:marTop w:val="0"/>
      <w:marBottom w:val="0"/>
      <w:divBdr>
        <w:top w:val="none" w:sz="0" w:space="0" w:color="auto"/>
        <w:left w:val="none" w:sz="0" w:space="0" w:color="auto"/>
        <w:bottom w:val="none" w:sz="0" w:space="0" w:color="auto"/>
        <w:right w:val="none" w:sz="0" w:space="0" w:color="auto"/>
      </w:divBdr>
    </w:div>
    <w:div w:id="1693258198">
      <w:bodyDiv w:val="1"/>
      <w:marLeft w:val="0"/>
      <w:marRight w:val="0"/>
      <w:marTop w:val="0"/>
      <w:marBottom w:val="0"/>
      <w:divBdr>
        <w:top w:val="none" w:sz="0" w:space="0" w:color="auto"/>
        <w:left w:val="none" w:sz="0" w:space="0" w:color="auto"/>
        <w:bottom w:val="none" w:sz="0" w:space="0" w:color="auto"/>
        <w:right w:val="none" w:sz="0" w:space="0" w:color="auto"/>
      </w:divBdr>
    </w:div>
    <w:div w:id="1695574015">
      <w:bodyDiv w:val="1"/>
      <w:marLeft w:val="0"/>
      <w:marRight w:val="0"/>
      <w:marTop w:val="0"/>
      <w:marBottom w:val="0"/>
      <w:divBdr>
        <w:top w:val="none" w:sz="0" w:space="0" w:color="auto"/>
        <w:left w:val="none" w:sz="0" w:space="0" w:color="auto"/>
        <w:bottom w:val="none" w:sz="0" w:space="0" w:color="auto"/>
        <w:right w:val="none" w:sz="0" w:space="0" w:color="auto"/>
      </w:divBdr>
    </w:div>
    <w:div w:id="1695694701">
      <w:bodyDiv w:val="1"/>
      <w:marLeft w:val="0"/>
      <w:marRight w:val="0"/>
      <w:marTop w:val="0"/>
      <w:marBottom w:val="0"/>
      <w:divBdr>
        <w:top w:val="none" w:sz="0" w:space="0" w:color="auto"/>
        <w:left w:val="none" w:sz="0" w:space="0" w:color="auto"/>
        <w:bottom w:val="none" w:sz="0" w:space="0" w:color="auto"/>
        <w:right w:val="none" w:sz="0" w:space="0" w:color="auto"/>
      </w:divBdr>
    </w:div>
    <w:div w:id="1697121150">
      <w:bodyDiv w:val="1"/>
      <w:marLeft w:val="0"/>
      <w:marRight w:val="0"/>
      <w:marTop w:val="0"/>
      <w:marBottom w:val="0"/>
      <w:divBdr>
        <w:top w:val="none" w:sz="0" w:space="0" w:color="auto"/>
        <w:left w:val="none" w:sz="0" w:space="0" w:color="auto"/>
        <w:bottom w:val="none" w:sz="0" w:space="0" w:color="auto"/>
        <w:right w:val="none" w:sz="0" w:space="0" w:color="auto"/>
      </w:divBdr>
    </w:div>
    <w:div w:id="1697272516">
      <w:bodyDiv w:val="1"/>
      <w:marLeft w:val="0"/>
      <w:marRight w:val="0"/>
      <w:marTop w:val="0"/>
      <w:marBottom w:val="0"/>
      <w:divBdr>
        <w:top w:val="none" w:sz="0" w:space="0" w:color="auto"/>
        <w:left w:val="none" w:sz="0" w:space="0" w:color="auto"/>
        <w:bottom w:val="none" w:sz="0" w:space="0" w:color="auto"/>
        <w:right w:val="none" w:sz="0" w:space="0" w:color="auto"/>
      </w:divBdr>
    </w:div>
    <w:div w:id="1699156711">
      <w:bodyDiv w:val="1"/>
      <w:marLeft w:val="0"/>
      <w:marRight w:val="0"/>
      <w:marTop w:val="0"/>
      <w:marBottom w:val="0"/>
      <w:divBdr>
        <w:top w:val="none" w:sz="0" w:space="0" w:color="auto"/>
        <w:left w:val="none" w:sz="0" w:space="0" w:color="auto"/>
        <w:bottom w:val="none" w:sz="0" w:space="0" w:color="auto"/>
        <w:right w:val="none" w:sz="0" w:space="0" w:color="auto"/>
      </w:divBdr>
    </w:div>
    <w:div w:id="1700937505">
      <w:bodyDiv w:val="1"/>
      <w:marLeft w:val="0"/>
      <w:marRight w:val="0"/>
      <w:marTop w:val="0"/>
      <w:marBottom w:val="0"/>
      <w:divBdr>
        <w:top w:val="none" w:sz="0" w:space="0" w:color="auto"/>
        <w:left w:val="none" w:sz="0" w:space="0" w:color="auto"/>
        <w:bottom w:val="none" w:sz="0" w:space="0" w:color="auto"/>
        <w:right w:val="none" w:sz="0" w:space="0" w:color="auto"/>
      </w:divBdr>
      <w:divsChild>
        <w:div w:id="2041737330">
          <w:marLeft w:val="480"/>
          <w:marRight w:val="0"/>
          <w:marTop w:val="0"/>
          <w:marBottom w:val="0"/>
          <w:divBdr>
            <w:top w:val="none" w:sz="0" w:space="0" w:color="auto"/>
            <w:left w:val="none" w:sz="0" w:space="0" w:color="auto"/>
            <w:bottom w:val="none" w:sz="0" w:space="0" w:color="auto"/>
            <w:right w:val="none" w:sz="0" w:space="0" w:color="auto"/>
          </w:divBdr>
        </w:div>
        <w:div w:id="292371576">
          <w:marLeft w:val="480"/>
          <w:marRight w:val="0"/>
          <w:marTop w:val="0"/>
          <w:marBottom w:val="0"/>
          <w:divBdr>
            <w:top w:val="none" w:sz="0" w:space="0" w:color="auto"/>
            <w:left w:val="none" w:sz="0" w:space="0" w:color="auto"/>
            <w:bottom w:val="none" w:sz="0" w:space="0" w:color="auto"/>
            <w:right w:val="none" w:sz="0" w:space="0" w:color="auto"/>
          </w:divBdr>
        </w:div>
        <w:div w:id="1256091298">
          <w:marLeft w:val="480"/>
          <w:marRight w:val="0"/>
          <w:marTop w:val="0"/>
          <w:marBottom w:val="0"/>
          <w:divBdr>
            <w:top w:val="none" w:sz="0" w:space="0" w:color="auto"/>
            <w:left w:val="none" w:sz="0" w:space="0" w:color="auto"/>
            <w:bottom w:val="none" w:sz="0" w:space="0" w:color="auto"/>
            <w:right w:val="none" w:sz="0" w:space="0" w:color="auto"/>
          </w:divBdr>
        </w:div>
        <w:div w:id="720204502">
          <w:marLeft w:val="480"/>
          <w:marRight w:val="0"/>
          <w:marTop w:val="0"/>
          <w:marBottom w:val="0"/>
          <w:divBdr>
            <w:top w:val="none" w:sz="0" w:space="0" w:color="auto"/>
            <w:left w:val="none" w:sz="0" w:space="0" w:color="auto"/>
            <w:bottom w:val="none" w:sz="0" w:space="0" w:color="auto"/>
            <w:right w:val="none" w:sz="0" w:space="0" w:color="auto"/>
          </w:divBdr>
        </w:div>
        <w:div w:id="695156732">
          <w:marLeft w:val="480"/>
          <w:marRight w:val="0"/>
          <w:marTop w:val="0"/>
          <w:marBottom w:val="0"/>
          <w:divBdr>
            <w:top w:val="none" w:sz="0" w:space="0" w:color="auto"/>
            <w:left w:val="none" w:sz="0" w:space="0" w:color="auto"/>
            <w:bottom w:val="none" w:sz="0" w:space="0" w:color="auto"/>
            <w:right w:val="none" w:sz="0" w:space="0" w:color="auto"/>
          </w:divBdr>
        </w:div>
        <w:div w:id="92287751">
          <w:marLeft w:val="480"/>
          <w:marRight w:val="0"/>
          <w:marTop w:val="0"/>
          <w:marBottom w:val="0"/>
          <w:divBdr>
            <w:top w:val="none" w:sz="0" w:space="0" w:color="auto"/>
            <w:left w:val="none" w:sz="0" w:space="0" w:color="auto"/>
            <w:bottom w:val="none" w:sz="0" w:space="0" w:color="auto"/>
            <w:right w:val="none" w:sz="0" w:space="0" w:color="auto"/>
          </w:divBdr>
        </w:div>
        <w:div w:id="1955817955">
          <w:marLeft w:val="480"/>
          <w:marRight w:val="0"/>
          <w:marTop w:val="0"/>
          <w:marBottom w:val="0"/>
          <w:divBdr>
            <w:top w:val="none" w:sz="0" w:space="0" w:color="auto"/>
            <w:left w:val="none" w:sz="0" w:space="0" w:color="auto"/>
            <w:bottom w:val="none" w:sz="0" w:space="0" w:color="auto"/>
            <w:right w:val="none" w:sz="0" w:space="0" w:color="auto"/>
          </w:divBdr>
        </w:div>
        <w:div w:id="1135831843">
          <w:marLeft w:val="480"/>
          <w:marRight w:val="0"/>
          <w:marTop w:val="0"/>
          <w:marBottom w:val="0"/>
          <w:divBdr>
            <w:top w:val="none" w:sz="0" w:space="0" w:color="auto"/>
            <w:left w:val="none" w:sz="0" w:space="0" w:color="auto"/>
            <w:bottom w:val="none" w:sz="0" w:space="0" w:color="auto"/>
            <w:right w:val="none" w:sz="0" w:space="0" w:color="auto"/>
          </w:divBdr>
        </w:div>
        <w:div w:id="1891187046">
          <w:marLeft w:val="480"/>
          <w:marRight w:val="0"/>
          <w:marTop w:val="0"/>
          <w:marBottom w:val="0"/>
          <w:divBdr>
            <w:top w:val="none" w:sz="0" w:space="0" w:color="auto"/>
            <w:left w:val="none" w:sz="0" w:space="0" w:color="auto"/>
            <w:bottom w:val="none" w:sz="0" w:space="0" w:color="auto"/>
            <w:right w:val="none" w:sz="0" w:space="0" w:color="auto"/>
          </w:divBdr>
        </w:div>
        <w:div w:id="83310510">
          <w:marLeft w:val="480"/>
          <w:marRight w:val="0"/>
          <w:marTop w:val="0"/>
          <w:marBottom w:val="0"/>
          <w:divBdr>
            <w:top w:val="none" w:sz="0" w:space="0" w:color="auto"/>
            <w:left w:val="none" w:sz="0" w:space="0" w:color="auto"/>
            <w:bottom w:val="none" w:sz="0" w:space="0" w:color="auto"/>
            <w:right w:val="none" w:sz="0" w:space="0" w:color="auto"/>
          </w:divBdr>
        </w:div>
        <w:div w:id="1834639734">
          <w:marLeft w:val="480"/>
          <w:marRight w:val="0"/>
          <w:marTop w:val="0"/>
          <w:marBottom w:val="0"/>
          <w:divBdr>
            <w:top w:val="none" w:sz="0" w:space="0" w:color="auto"/>
            <w:left w:val="none" w:sz="0" w:space="0" w:color="auto"/>
            <w:bottom w:val="none" w:sz="0" w:space="0" w:color="auto"/>
            <w:right w:val="none" w:sz="0" w:space="0" w:color="auto"/>
          </w:divBdr>
        </w:div>
        <w:div w:id="65884973">
          <w:marLeft w:val="480"/>
          <w:marRight w:val="0"/>
          <w:marTop w:val="0"/>
          <w:marBottom w:val="0"/>
          <w:divBdr>
            <w:top w:val="none" w:sz="0" w:space="0" w:color="auto"/>
            <w:left w:val="none" w:sz="0" w:space="0" w:color="auto"/>
            <w:bottom w:val="none" w:sz="0" w:space="0" w:color="auto"/>
            <w:right w:val="none" w:sz="0" w:space="0" w:color="auto"/>
          </w:divBdr>
        </w:div>
        <w:div w:id="459810491">
          <w:marLeft w:val="480"/>
          <w:marRight w:val="0"/>
          <w:marTop w:val="0"/>
          <w:marBottom w:val="0"/>
          <w:divBdr>
            <w:top w:val="none" w:sz="0" w:space="0" w:color="auto"/>
            <w:left w:val="none" w:sz="0" w:space="0" w:color="auto"/>
            <w:bottom w:val="none" w:sz="0" w:space="0" w:color="auto"/>
            <w:right w:val="none" w:sz="0" w:space="0" w:color="auto"/>
          </w:divBdr>
        </w:div>
        <w:div w:id="207884226">
          <w:marLeft w:val="480"/>
          <w:marRight w:val="0"/>
          <w:marTop w:val="0"/>
          <w:marBottom w:val="0"/>
          <w:divBdr>
            <w:top w:val="none" w:sz="0" w:space="0" w:color="auto"/>
            <w:left w:val="none" w:sz="0" w:space="0" w:color="auto"/>
            <w:bottom w:val="none" w:sz="0" w:space="0" w:color="auto"/>
            <w:right w:val="none" w:sz="0" w:space="0" w:color="auto"/>
          </w:divBdr>
        </w:div>
        <w:div w:id="940525035">
          <w:marLeft w:val="480"/>
          <w:marRight w:val="0"/>
          <w:marTop w:val="0"/>
          <w:marBottom w:val="0"/>
          <w:divBdr>
            <w:top w:val="none" w:sz="0" w:space="0" w:color="auto"/>
            <w:left w:val="none" w:sz="0" w:space="0" w:color="auto"/>
            <w:bottom w:val="none" w:sz="0" w:space="0" w:color="auto"/>
            <w:right w:val="none" w:sz="0" w:space="0" w:color="auto"/>
          </w:divBdr>
        </w:div>
        <w:div w:id="1734229213">
          <w:marLeft w:val="480"/>
          <w:marRight w:val="0"/>
          <w:marTop w:val="0"/>
          <w:marBottom w:val="0"/>
          <w:divBdr>
            <w:top w:val="none" w:sz="0" w:space="0" w:color="auto"/>
            <w:left w:val="none" w:sz="0" w:space="0" w:color="auto"/>
            <w:bottom w:val="none" w:sz="0" w:space="0" w:color="auto"/>
            <w:right w:val="none" w:sz="0" w:space="0" w:color="auto"/>
          </w:divBdr>
        </w:div>
        <w:div w:id="1392118839">
          <w:marLeft w:val="480"/>
          <w:marRight w:val="0"/>
          <w:marTop w:val="0"/>
          <w:marBottom w:val="0"/>
          <w:divBdr>
            <w:top w:val="none" w:sz="0" w:space="0" w:color="auto"/>
            <w:left w:val="none" w:sz="0" w:space="0" w:color="auto"/>
            <w:bottom w:val="none" w:sz="0" w:space="0" w:color="auto"/>
            <w:right w:val="none" w:sz="0" w:space="0" w:color="auto"/>
          </w:divBdr>
        </w:div>
        <w:div w:id="609122995">
          <w:marLeft w:val="480"/>
          <w:marRight w:val="0"/>
          <w:marTop w:val="0"/>
          <w:marBottom w:val="0"/>
          <w:divBdr>
            <w:top w:val="none" w:sz="0" w:space="0" w:color="auto"/>
            <w:left w:val="none" w:sz="0" w:space="0" w:color="auto"/>
            <w:bottom w:val="none" w:sz="0" w:space="0" w:color="auto"/>
            <w:right w:val="none" w:sz="0" w:space="0" w:color="auto"/>
          </w:divBdr>
        </w:div>
        <w:div w:id="1745564701">
          <w:marLeft w:val="480"/>
          <w:marRight w:val="0"/>
          <w:marTop w:val="0"/>
          <w:marBottom w:val="0"/>
          <w:divBdr>
            <w:top w:val="none" w:sz="0" w:space="0" w:color="auto"/>
            <w:left w:val="none" w:sz="0" w:space="0" w:color="auto"/>
            <w:bottom w:val="none" w:sz="0" w:space="0" w:color="auto"/>
            <w:right w:val="none" w:sz="0" w:space="0" w:color="auto"/>
          </w:divBdr>
        </w:div>
        <w:div w:id="705913022">
          <w:marLeft w:val="480"/>
          <w:marRight w:val="0"/>
          <w:marTop w:val="0"/>
          <w:marBottom w:val="0"/>
          <w:divBdr>
            <w:top w:val="none" w:sz="0" w:space="0" w:color="auto"/>
            <w:left w:val="none" w:sz="0" w:space="0" w:color="auto"/>
            <w:bottom w:val="none" w:sz="0" w:space="0" w:color="auto"/>
            <w:right w:val="none" w:sz="0" w:space="0" w:color="auto"/>
          </w:divBdr>
        </w:div>
        <w:div w:id="943422769">
          <w:marLeft w:val="480"/>
          <w:marRight w:val="0"/>
          <w:marTop w:val="0"/>
          <w:marBottom w:val="0"/>
          <w:divBdr>
            <w:top w:val="none" w:sz="0" w:space="0" w:color="auto"/>
            <w:left w:val="none" w:sz="0" w:space="0" w:color="auto"/>
            <w:bottom w:val="none" w:sz="0" w:space="0" w:color="auto"/>
            <w:right w:val="none" w:sz="0" w:space="0" w:color="auto"/>
          </w:divBdr>
        </w:div>
        <w:div w:id="379289098">
          <w:marLeft w:val="480"/>
          <w:marRight w:val="0"/>
          <w:marTop w:val="0"/>
          <w:marBottom w:val="0"/>
          <w:divBdr>
            <w:top w:val="none" w:sz="0" w:space="0" w:color="auto"/>
            <w:left w:val="none" w:sz="0" w:space="0" w:color="auto"/>
            <w:bottom w:val="none" w:sz="0" w:space="0" w:color="auto"/>
            <w:right w:val="none" w:sz="0" w:space="0" w:color="auto"/>
          </w:divBdr>
        </w:div>
        <w:div w:id="1558082592">
          <w:marLeft w:val="480"/>
          <w:marRight w:val="0"/>
          <w:marTop w:val="0"/>
          <w:marBottom w:val="0"/>
          <w:divBdr>
            <w:top w:val="none" w:sz="0" w:space="0" w:color="auto"/>
            <w:left w:val="none" w:sz="0" w:space="0" w:color="auto"/>
            <w:bottom w:val="none" w:sz="0" w:space="0" w:color="auto"/>
            <w:right w:val="none" w:sz="0" w:space="0" w:color="auto"/>
          </w:divBdr>
        </w:div>
        <w:div w:id="1405446600">
          <w:marLeft w:val="480"/>
          <w:marRight w:val="0"/>
          <w:marTop w:val="0"/>
          <w:marBottom w:val="0"/>
          <w:divBdr>
            <w:top w:val="none" w:sz="0" w:space="0" w:color="auto"/>
            <w:left w:val="none" w:sz="0" w:space="0" w:color="auto"/>
            <w:bottom w:val="none" w:sz="0" w:space="0" w:color="auto"/>
            <w:right w:val="none" w:sz="0" w:space="0" w:color="auto"/>
          </w:divBdr>
        </w:div>
        <w:div w:id="723717551">
          <w:marLeft w:val="480"/>
          <w:marRight w:val="0"/>
          <w:marTop w:val="0"/>
          <w:marBottom w:val="0"/>
          <w:divBdr>
            <w:top w:val="none" w:sz="0" w:space="0" w:color="auto"/>
            <w:left w:val="none" w:sz="0" w:space="0" w:color="auto"/>
            <w:bottom w:val="none" w:sz="0" w:space="0" w:color="auto"/>
            <w:right w:val="none" w:sz="0" w:space="0" w:color="auto"/>
          </w:divBdr>
        </w:div>
        <w:div w:id="547181926">
          <w:marLeft w:val="480"/>
          <w:marRight w:val="0"/>
          <w:marTop w:val="0"/>
          <w:marBottom w:val="0"/>
          <w:divBdr>
            <w:top w:val="none" w:sz="0" w:space="0" w:color="auto"/>
            <w:left w:val="none" w:sz="0" w:space="0" w:color="auto"/>
            <w:bottom w:val="none" w:sz="0" w:space="0" w:color="auto"/>
            <w:right w:val="none" w:sz="0" w:space="0" w:color="auto"/>
          </w:divBdr>
        </w:div>
        <w:div w:id="294214366">
          <w:marLeft w:val="480"/>
          <w:marRight w:val="0"/>
          <w:marTop w:val="0"/>
          <w:marBottom w:val="0"/>
          <w:divBdr>
            <w:top w:val="none" w:sz="0" w:space="0" w:color="auto"/>
            <w:left w:val="none" w:sz="0" w:space="0" w:color="auto"/>
            <w:bottom w:val="none" w:sz="0" w:space="0" w:color="auto"/>
            <w:right w:val="none" w:sz="0" w:space="0" w:color="auto"/>
          </w:divBdr>
        </w:div>
        <w:div w:id="1097942999">
          <w:marLeft w:val="480"/>
          <w:marRight w:val="0"/>
          <w:marTop w:val="0"/>
          <w:marBottom w:val="0"/>
          <w:divBdr>
            <w:top w:val="none" w:sz="0" w:space="0" w:color="auto"/>
            <w:left w:val="none" w:sz="0" w:space="0" w:color="auto"/>
            <w:bottom w:val="none" w:sz="0" w:space="0" w:color="auto"/>
            <w:right w:val="none" w:sz="0" w:space="0" w:color="auto"/>
          </w:divBdr>
        </w:div>
        <w:div w:id="637154073">
          <w:marLeft w:val="480"/>
          <w:marRight w:val="0"/>
          <w:marTop w:val="0"/>
          <w:marBottom w:val="0"/>
          <w:divBdr>
            <w:top w:val="none" w:sz="0" w:space="0" w:color="auto"/>
            <w:left w:val="none" w:sz="0" w:space="0" w:color="auto"/>
            <w:bottom w:val="none" w:sz="0" w:space="0" w:color="auto"/>
            <w:right w:val="none" w:sz="0" w:space="0" w:color="auto"/>
          </w:divBdr>
        </w:div>
        <w:div w:id="80296818">
          <w:marLeft w:val="480"/>
          <w:marRight w:val="0"/>
          <w:marTop w:val="0"/>
          <w:marBottom w:val="0"/>
          <w:divBdr>
            <w:top w:val="none" w:sz="0" w:space="0" w:color="auto"/>
            <w:left w:val="none" w:sz="0" w:space="0" w:color="auto"/>
            <w:bottom w:val="none" w:sz="0" w:space="0" w:color="auto"/>
            <w:right w:val="none" w:sz="0" w:space="0" w:color="auto"/>
          </w:divBdr>
        </w:div>
        <w:div w:id="1491604501">
          <w:marLeft w:val="480"/>
          <w:marRight w:val="0"/>
          <w:marTop w:val="0"/>
          <w:marBottom w:val="0"/>
          <w:divBdr>
            <w:top w:val="none" w:sz="0" w:space="0" w:color="auto"/>
            <w:left w:val="none" w:sz="0" w:space="0" w:color="auto"/>
            <w:bottom w:val="none" w:sz="0" w:space="0" w:color="auto"/>
            <w:right w:val="none" w:sz="0" w:space="0" w:color="auto"/>
          </w:divBdr>
        </w:div>
        <w:div w:id="64107444">
          <w:marLeft w:val="480"/>
          <w:marRight w:val="0"/>
          <w:marTop w:val="0"/>
          <w:marBottom w:val="0"/>
          <w:divBdr>
            <w:top w:val="none" w:sz="0" w:space="0" w:color="auto"/>
            <w:left w:val="none" w:sz="0" w:space="0" w:color="auto"/>
            <w:bottom w:val="none" w:sz="0" w:space="0" w:color="auto"/>
            <w:right w:val="none" w:sz="0" w:space="0" w:color="auto"/>
          </w:divBdr>
        </w:div>
        <w:div w:id="347799970">
          <w:marLeft w:val="480"/>
          <w:marRight w:val="0"/>
          <w:marTop w:val="0"/>
          <w:marBottom w:val="0"/>
          <w:divBdr>
            <w:top w:val="none" w:sz="0" w:space="0" w:color="auto"/>
            <w:left w:val="none" w:sz="0" w:space="0" w:color="auto"/>
            <w:bottom w:val="none" w:sz="0" w:space="0" w:color="auto"/>
            <w:right w:val="none" w:sz="0" w:space="0" w:color="auto"/>
          </w:divBdr>
        </w:div>
        <w:div w:id="500701570">
          <w:marLeft w:val="480"/>
          <w:marRight w:val="0"/>
          <w:marTop w:val="0"/>
          <w:marBottom w:val="0"/>
          <w:divBdr>
            <w:top w:val="none" w:sz="0" w:space="0" w:color="auto"/>
            <w:left w:val="none" w:sz="0" w:space="0" w:color="auto"/>
            <w:bottom w:val="none" w:sz="0" w:space="0" w:color="auto"/>
            <w:right w:val="none" w:sz="0" w:space="0" w:color="auto"/>
          </w:divBdr>
        </w:div>
        <w:div w:id="527527110">
          <w:marLeft w:val="480"/>
          <w:marRight w:val="0"/>
          <w:marTop w:val="0"/>
          <w:marBottom w:val="0"/>
          <w:divBdr>
            <w:top w:val="none" w:sz="0" w:space="0" w:color="auto"/>
            <w:left w:val="none" w:sz="0" w:space="0" w:color="auto"/>
            <w:bottom w:val="none" w:sz="0" w:space="0" w:color="auto"/>
            <w:right w:val="none" w:sz="0" w:space="0" w:color="auto"/>
          </w:divBdr>
        </w:div>
        <w:div w:id="550926817">
          <w:marLeft w:val="480"/>
          <w:marRight w:val="0"/>
          <w:marTop w:val="0"/>
          <w:marBottom w:val="0"/>
          <w:divBdr>
            <w:top w:val="none" w:sz="0" w:space="0" w:color="auto"/>
            <w:left w:val="none" w:sz="0" w:space="0" w:color="auto"/>
            <w:bottom w:val="none" w:sz="0" w:space="0" w:color="auto"/>
            <w:right w:val="none" w:sz="0" w:space="0" w:color="auto"/>
          </w:divBdr>
        </w:div>
        <w:div w:id="35207385">
          <w:marLeft w:val="480"/>
          <w:marRight w:val="0"/>
          <w:marTop w:val="0"/>
          <w:marBottom w:val="0"/>
          <w:divBdr>
            <w:top w:val="none" w:sz="0" w:space="0" w:color="auto"/>
            <w:left w:val="none" w:sz="0" w:space="0" w:color="auto"/>
            <w:bottom w:val="none" w:sz="0" w:space="0" w:color="auto"/>
            <w:right w:val="none" w:sz="0" w:space="0" w:color="auto"/>
          </w:divBdr>
        </w:div>
        <w:div w:id="1969508077">
          <w:marLeft w:val="480"/>
          <w:marRight w:val="0"/>
          <w:marTop w:val="0"/>
          <w:marBottom w:val="0"/>
          <w:divBdr>
            <w:top w:val="none" w:sz="0" w:space="0" w:color="auto"/>
            <w:left w:val="none" w:sz="0" w:space="0" w:color="auto"/>
            <w:bottom w:val="none" w:sz="0" w:space="0" w:color="auto"/>
            <w:right w:val="none" w:sz="0" w:space="0" w:color="auto"/>
          </w:divBdr>
        </w:div>
        <w:div w:id="185608104">
          <w:marLeft w:val="480"/>
          <w:marRight w:val="0"/>
          <w:marTop w:val="0"/>
          <w:marBottom w:val="0"/>
          <w:divBdr>
            <w:top w:val="none" w:sz="0" w:space="0" w:color="auto"/>
            <w:left w:val="none" w:sz="0" w:space="0" w:color="auto"/>
            <w:bottom w:val="none" w:sz="0" w:space="0" w:color="auto"/>
            <w:right w:val="none" w:sz="0" w:space="0" w:color="auto"/>
          </w:divBdr>
        </w:div>
      </w:divsChild>
    </w:div>
    <w:div w:id="1701541478">
      <w:bodyDiv w:val="1"/>
      <w:marLeft w:val="0"/>
      <w:marRight w:val="0"/>
      <w:marTop w:val="0"/>
      <w:marBottom w:val="0"/>
      <w:divBdr>
        <w:top w:val="none" w:sz="0" w:space="0" w:color="auto"/>
        <w:left w:val="none" w:sz="0" w:space="0" w:color="auto"/>
        <w:bottom w:val="none" w:sz="0" w:space="0" w:color="auto"/>
        <w:right w:val="none" w:sz="0" w:space="0" w:color="auto"/>
      </w:divBdr>
      <w:divsChild>
        <w:div w:id="1166290414">
          <w:marLeft w:val="480"/>
          <w:marRight w:val="0"/>
          <w:marTop w:val="0"/>
          <w:marBottom w:val="0"/>
          <w:divBdr>
            <w:top w:val="none" w:sz="0" w:space="0" w:color="auto"/>
            <w:left w:val="none" w:sz="0" w:space="0" w:color="auto"/>
            <w:bottom w:val="none" w:sz="0" w:space="0" w:color="auto"/>
            <w:right w:val="none" w:sz="0" w:space="0" w:color="auto"/>
          </w:divBdr>
        </w:div>
        <w:div w:id="212738676">
          <w:marLeft w:val="480"/>
          <w:marRight w:val="0"/>
          <w:marTop w:val="0"/>
          <w:marBottom w:val="0"/>
          <w:divBdr>
            <w:top w:val="none" w:sz="0" w:space="0" w:color="auto"/>
            <w:left w:val="none" w:sz="0" w:space="0" w:color="auto"/>
            <w:bottom w:val="none" w:sz="0" w:space="0" w:color="auto"/>
            <w:right w:val="none" w:sz="0" w:space="0" w:color="auto"/>
          </w:divBdr>
        </w:div>
        <w:div w:id="1023946396">
          <w:marLeft w:val="480"/>
          <w:marRight w:val="0"/>
          <w:marTop w:val="0"/>
          <w:marBottom w:val="0"/>
          <w:divBdr>
            <w:top w:val="none" w:sz="0" w:space="0" w:color="auto"/>
            <w:left w:val="none" w:sz="0" w:space="0" w:color="auto"/>
            <w:bottom w:val="none" w:sz="0" w:space="0" w:color="auto"/>
            <w:right w:val="none" w:sz="0" w:space="0" w:color="auto"/>
          </w:divBdr>
        </w:div>
        <w:div w:id="496116328">
          <w:marLeft w:val="480"/>
          <w:marRight w:val="0"/>
          <w:marTop w:val="0"/>
          <w:marBottom w:val="0"/>
          <w:divBdr>
            <w:top w:val="none" w:sz="0" w:space="0" w:color="auto"/>
            <w:left w:val="none" w:sz="0" w:space="0" w:color="auto"/>
            <w:bottom w:val="none" w:sz="0" w:space="0" w:color="auto"/>
            <w:right w:val="none" w:sz="0" w:space="0" w:color="auto"/>
          </w:divBdr>
        </w:div>
        <w:div w:id="71511811">
          <w:marLeft w:val="480"/>
          <w:marRight w:val="0"/>
          <w:marTop w:val="0"/>
          <w:marBottom w:val="0"/>
          <w:divBdr>
            <w:top w:val="none" w:sz="0" w:space="0" w:color="auto"/>
            <w:left w:val="none" w:sz="0" w:space="0" w:color="auto"/>
            <w:bottom w:val="none" w:sz="0" w:space="0" w:color="auto"/>
            <w:right w:val="none" w:sz="0" w:space="0" w:color="auto"/>
          </w:divBdr>
        </w:div>
        <w:div w:id="323824815">
          <w:marLeft w:val="480"/>
          <w:marRight w:val="0"/>
          <w:marTop w:val="0"/>
          <w:marBottom w:val="0"/>
          <w:divBdr>
            <w:top w:val="none" w:sz="0" w:space="0" w:color="auto"/>
            <w:left w:val="none" w:sz="0" w:space="0" w:color="auto"/>
            <w:bottom w:val="none" w:sz="0" w:space="0" w:color="auto"/>
            <w:right w:val="none" w:sz="0" w:space="0" w:color="auto"/>
          </w:divBdr>
        </w:div>
        <w:div w:id="1333221315">
          <w:marLeft w:val="480"/>
          <w:marRight w:val="0"/>
          <w:marTop w:val="0"/>
          <w:marBottom w:val="0"/>
          <w:divBdr>
            <w:top w:val="none" w:sz="0" w:space="0" w:color="auto"/>
            <w:left w:val="none" w:sz="0" w:space="0" w:color="auto"/>
            <w:bottom w:val="none" w:sz="0" w:space="0" w:color="auto"/>
            <w:right w:val="none" w:sz="0" w:space="0" w:color="auto"/>
          </w:divBdr>
        </w:div>
        <w:div w:id="2019506674">
          <w:marLeft w:val="480"/>
          <w:marRight w:val="0"/>
          <w:marTop w:val="0"/>
          <w:marBottom w:val="0"/>
          <w:divBdr>
            <w:top w:val="none" w:sz="0" w:space="0" w:color="auto"/>
            <w:left w:val="none" w:sz="0" w:space="0" w:color="auto"/>
            <w:bottom w:val="none" w:sz="0" w:space="0" w:color="auto"/>
            <w:right w:val="none" w:sz="0" w:space="0" w:color="auto"/>
          </w:divBdr>
        </w:div>
        <w:div w:id="592784493">
          <w:marLeft w:val="480"/>
          <w:marRight w:val="0"/>
          <w:marTop w:val="0"/>
          <w:marBottom w:val="0"/>
          <w:divBdr>
            <w:top w:val="none" w:sz="0" w:space="0" w:color="auto"/>
            <w:left w:val="none" w:sz="0" w:space="0" w:color="auto"/>
            <w:bottom w:val="none" w:sz="0" w:space="0" w:color="auto"/>
            <w:right w:val="none" w:sz="0" w:space="0" w:color="auto"/>
          </w:divBdr>
        </w:div>
        <w:div w:id="1803646756">
          <w:marLeft w:val="480"/>
          <w:marRight w:val="0"/>
          <w:marTop w:val="0"/>
          <w:marBottom w:val="0"/>
          <w:divBdr>
            <w:top w:val="none" w:sz="0" w:space="0" w:color="auto"/>
            <w:left w:val="none" w:sz="0" w:space="0" w:color="auto"/>
            <w:bottom w:val="none" w:sz="0" w:space="0" w:color="auto"/>
            <w:right w:val="none" w:sz="0" w:space="0" w:color="auto"/>
          </w:divBdr>
        </w:div>
        <w:div w:id="1004631981">
          <w:marLeft w:val="480"/>
          <w:marRight w:val="0"/>
          <w:marTop w:val="0"/>
          <w:marBottom w:val="0"/>
          <w:divBdr>
            <w:top w:val="none" w:sz="0" w:space="0" w:color="auto"/>
            <w:left w:val="none" w:sz="0" w:space="0" w:color="auto"/>
            <w:bottom w:val="none" w:sz="0" w:space="0" w:color="auto"/>
            <w:right w:val="none" w:sz="0" w:space="0" w:color="auto"/>
          </w:divBdr>
        </w:div>
        <w:div w:id="1635602952">
          <w:marLeft w:val="480"/>
          <w:marRight w:val="0"/>
          <w:marTop w:val="0"/>
          <w:marBottom w:val="0"/>
          <w:divBdr>
            <w:top w:val="none" w:sz="0" w:space="0" w:color="auto"/>
            <w:left w:val="none" w:sz="0" w:space="0" w:color="auto"/>
            <w:bottom w:val="none" w:sz="0" w:space="0" w:color="auto"/>
            <w:right w:val="none" w:sz="0" w:space="0" w:color="auto"/>
          </w:divBdr>
        </w:div>
        <w:div w:id="179316047">
          <w:marLeft w:val="480"/>
          <w:marRight w:val="0"/>
          <w:marTop w:val="0"/>
          <w:marBottom w:val="0"/>
          <w:divBdr>
            <w:top w:val="none" w:sz="0" w:space="0" w:color="auto"/>
            <w:left w:val="none" w:sz="0" w:space="0" w:color="auto"/>
            <w:bottom w:val="none" w:sz="0" w:space="0" w:color="auto"/>
            <w:right w:val="none" w:sz="0" w:space="0" w:color="auto"/>
          </w:divBdr>
        </w:div>
      </w:divsChild>
    </w:div>
    <w:div w:id="1702977253">
      <w:bodyDiv w:val="1"/>
      <w:marLeft w:val="0"/>
      <w:marRight w:val="0"/>
      <w:marTop w:val="0"/>
      <w:marBottom w:val="0"/>
      <w:divBdr>
        <w:top w:val="none" w:sz="0" w:space="0" w:color="auto"/>
        <w:left w:val="none" w:sz="0" w:space="0" w:color="auto"/>
        <w:bottom w:val="none" w:sz="0" w:space="0" w:color="auto"/>
        <w:right w:val="none" w:sz="0" w:space="0" w:color="auto"/>
      </w:divBdr>
    </w:div>
    <w:div w:id="1703553865">
      <w:bodyDiv w:val="1"/>
      <w:marLeft w:val="0"/>
      <w:marRight w:val="0"/>
      <w:marTop w:val="0"/>
      <w:marBottom w:val="0"/>
      <w:divBdr>
        <w:top w:val="none" w:sz="0" w:space="0" w:color="auto"/>
        <w:left w:val="none" w:sz="0" w:space="0" w:color="auto"/>
        <w:bottom w:val="none" w:sz="0" w:space="0" w:color="auto"/>
        <w:right w:val="none" w:sz="0" w:space="0" w:color="auto"/>
      </w:divBdr>
    </w:div>
    <w:div w:id="1704357152">
      <w:bodyDiv w:val="1"/>
      <w:marLeft w:val="0"/>
      <w:marRight w:val="0"/>
      <w:marTop w:val="0"/>
      <w:marBottom w:val="0"/>
      <w:divBdr>
        <w:top w:val="none" w:sz="0" w:space="0" w:color="auto"/>
        <w:left w:val="none" w:sz="0" w:space="0" w:color="auto"/>
        <w:bottom w:val="none" w:sz="0" w:space="0" w:color="auto"/>
        <w:right w:val="none" w:sz="0" w:space="0" w:color="auto"/>
      </w:divBdr>
    </w:div>
    <w:div w:id="1707288400">
      <w:bodyDiv w:val="1"/>
      <w:marLeft w:val="0"/>
      <w:marRight w:val="0"/>
      <w:marTop w:val="0"/>
      <w:marBottom w:val="0"/>
      <w:divBdr>
        <w:top w:val="none" w:sz="0" w:space="0" w:color="auto"/>
        <w:left w:val="none" w:sz="0" w:space="0" w:color="auto"/>
        <w:bottom w:val="none" w:sz="0" w:space="0" w:color="auto"/>
        <w:right w:val="none" w:sz="0" w:space="0" w:color="auto"/>
      </w:divBdr>
    </w:div>
    <w:div w:id="1707488816">
      <w:bodyDiv w:val="1"/>
      <w:marLeft w:val="0"/>
      <w:marRight w:val="0"/>
      <w:marTop w:val="0"/>
      <w:marBottom w:val="0"/>
      <w:divBdr>
        <w:top w:val="none" w:sz="0" w:space="0" w:color="auto"/>
        <w:left w:val="none" w:sz="0" w:space="0" w:color="auto"/>
        <w:bottom w:val="none" w:sz="0" w:space="0" w:color="auto"/>
        <w:right w:val="none" w:sz="0" w:space="0" w:color="auto"/>
      </w:divBdr>
    </w:div>
    <w:div w:id="1709841974">
      <w:bodyDiv w:val="1"/>
      <w:marLeft w:val="0"/>
      <w:marRight w:val="0"/>
      <w:marTop w:val="0"/>
      <w:marBottom w:val="0"/>
      <w:divBdr>
        <w:top w:val="none" w:sz="0" w:space="0" w:color="auto"/>
        <w:left w:val="none" w:sz="0" w:space="0" w:color="auto"/>
        <w:bottom w:val="none" w:sz="0" w:space="0" w:color="auto"/>
        <w:right w:val="none" w:sz="0" w:space="0" w:color="auto"/>
      </w:divBdr>
    </w:div>
    <w:div w:id="1710227516">
      <w:bodyDiv w:val="1"/>
      <w:marLeft w:val="0"/>
      <w:marRight w:val="0"/>
      <w:marTop w:val="0"/>
      <w:marBottom w:val="0"/>
      <w:divBdr>
        <w:top w:val="none" w:sz="0" w:space="0" w:color="auto"/>
        <w:left w:val="none" w:sz="0" w:space="0" w:color="auto"/>
        <w:bottom w:val="none" w:sz="0" w:space="0" w:color="auto"/>
        <w:right w:val="none" w:sz="0" w:space="0" w:color="auto"/>
      </w:divBdr>
    </w:div>
    <w:div w:id="1711106165">
      <w:bodyDiv w:val="1"/>
      <w:marLeft w:val="0"/>
      <w:marRight w:val="0"/>
      <w:marTop w:val="0"/>
      <w:marBottom w:val="0"/>
      <w:divBdr>
        <w:top w:val="none" w:sz="0" w:space="0" w:color="auto"/>
        <w:left w:val="none" w:sz="0" w:space="0" w:color="auto"/>
        <w:bottom w:val="none" w:sz="0" w:space="0" w:color="auto"/>
        <w:right w:val="none" w:sz="0" w:space="0" w:color="auto"/>
      </w:divBdr>
    </w:div>
    <w:div w:id="1712262011">
      <w:bodyDiv w:val="1"/>
      <w:marLeft w:val="0"/>
      <w:marRight w:val="0"/>
      <w:marTop w:val="0"/>
      <w:marBottom w:val="0"/>
      <w:divBdr>
        <w:top w:val="none" w:sz="0" w:space="0" w:color="auto"/>
        <w:left w:val="none" w:sz="0" w:space="0" w:color="auto"/>
        <w:bottom w:val="none" w:sz="0" w:space="0" w:color="auto"/>
        <w:right w:val="none" w:sz="0" w:space="0" w:color="auto"/>
      </w:divBdr>
    </w:div>
    <w:div w:id="1712874418">
      <w:bodyDiv w:val="1"/>
      <w:marLeft w:val="0"/>
      <w:marRight w:val="0"/>
      <w:marTop w:val="0"/>
      <w:marBottom w:val="0"/>
      <w:divBdr>
        <w:top w:val="none" w:sz="0" w:space="0" w:color="auto"/>
        <w:left w:val="none" w:sz="0" w:space="0" w:color="auto"/>
        <w:bottom w:val="none" w:sz="0" w:space="0" w:color="auto"/>
        <w:right w:val="none" w:sz="0" w:space="0" w:color="auto"/>
      </w:divBdr>
    </w:div>
    <w:div w:id="1713262944">
      <w:bodyDiv w:val="1"/>
      <w:marLeft w:val="0"/>
      <w:marRight w:val="0"/>
      <w:marTop w:val="0"/>
      <w:marBottom w:val="0"/>
      <w:divBdr>
        <w:top w:val="none" w:sz="0" w:space="0" w:color="auto"/>
        <w:left w:val="none" w:sz="0" w:space="0" w:color="auto"/>
        <w:bottom w:val="none" w:sz="0" w:space="0" w:color="auto"/>
        <w:right w:val="none" w:sz="0" w:space="0" w:color="auto"/>
      </w:divBdr>
    </w:div>
    <w:div w:id="1713309444">
      <w:bodyDiv w:val="1"/>
      <w:marLeft w:val="0"/>
      <w:marRight w:val="0"/>
      <w:marTop w:val="0"/>
      <w:marBottom w:val="0"/>
      <w:divBdr>
        <w:top w:val="none" w:sz="0" w:space="0" w:color="auto"/>
        <w:left w:val="none" w:sz="0" w:space="0" w:color="auto"/>
        <w:bottom w:val="none" w:sz="0" w:space="0" w:color="auto"/>
        <w:right w:val="none" w:sz="0" w:space="0" w:color="auto"/>
      </w:divBdr>
    </w:div>
    <w:div w:id="1713385568">
      <w:bodyDiv w:val="1"/>
      <w:marLeft w:val="0"/>
      <w:marRight w:val="0"/>
      <w:marTop w:val="0"/>
      <w:marBottom w:val="0"/>
      <w:divBdr>
        <w:top w:val="none" w:sz="0" w:space="0" w:color="auto"/>
        <w:left w:val="none" w:sz="0" w:space="0" w:color="auto"/>
        <w:bottom w:val="none" w:sz="0" w:space="0" w:color="auto"/>
        <w:right w:val="none" w:sz="0" w:space="0" w:color="auto"/>
      </w:divBdr>
    </w:div>
    <w:div w:id="1714691080">
      <w:bodyDiv w:val="1"/>
      <w:marLeft w:val="0"/>
      <w:marRight w:val="0"/>
      <w:marTop w:val="0"/>
      <w:marBottom w:val="0"/>
      <w:divBdr>
        <w:top w:val="none" w:sz="0" w:space="0" w:color="auto"/>
        <w:left w:val="none" w:sz="0" w:space="0" w:color="auto"/>
        <w:bottom w:val="none" w:sz="0" w:space="0" w:color="auto"/>
        <w:right w:val="none" w:sz="0" w:space="0" w:color="auto"/>
      </w:divBdr>
    </w:div>
    <w:div w:id="1716077260">
      <w:bodyDiv w:val="1"/>
      <w:marLeft w:val="0"/>
      <w:marRight w:val="0"/>
      <w:marTop w:val="0"/>
      <w:marBottom w:val="0"/>
      <w:divBdr>
        <w:top w:val="none" w:sz="0" w:space="0" w:color="auto"/>
        <w:left w:val="none" w:sz="0" w:space="0" w:color="auto"/>
        <w:bottom w:val="none" w:sz="0" w:space="0" w:color="auto"/>
        <w:right w:val="none" w:sz="0" w:space="0" w:color="auto"/>
      </w:divBdr>
    </w:div>
    <w:div w:id="1716154434">
      <w:bodyDiv w:val="1"/>
      <w:marLeft w:val="0"/>
      <w:marRight w:val="0"/>
      <w:marTop w:val="0"/>
      <w:marBottom w:val="0"/>
      <w:divBdr>
        <w:top w:val="none" w:sz="0" w:space="0" w:color="auto"/>
        <w:left w:val="none" w:sz="0" w:space="0" w:color="auto"/>
        <w:bottom w:val="none" w:sz="0" w:space="0" w:color="auto"/>
        <w:right w:val="none" w:sz="0" w:space="0" w:color="auto"/>
      </w:divBdr>
    </w:div>
    <w:div w:id="1717005085">
      <w:bodyDiv w:val="1"/>
      <w:marLeft w:val="0"/>
      <w:marRight w:val="0"/>
      <w:marTop w:val="0"/>
      <w:marBottom w:val="0"/>
      <w:divBdr>
        <w:top w:val="none" w:sz="0" w:space="0" w:color="auto"/>
        <w:left w:val="none" w:sz="0" w:space="0" w:color="auto"/>
        <w:bottom w:val="none" w:sz="0" w:space="0" w:color="auto"/>
        <w:right w:val="none" w:sz="0" w:space="0" w:color="auto"/>
      </w:divBdr>
    </w:div>
    <w:div w:id="1717044015">
      <w:bodyDiv w:val="1"/>
      <w:marLeft w:val="0"/>
      <w:marRight w:val="0"/>
      <w:marTop w:val="0"/>
      <w:marBottom w:val="0"/>
      <w:divBdr>
        <w:top w:val="none" w:sz="0" w:space="0" w:color="auto"/>
        <w:left w:val="none" w:sz="0" w:space="0" w:color="auto"/>
        <w:bottom w:val="none" w:sz="0" w:space="0" w:color="auto"/>
        <w:right w:val="none" w:sz="0" w:space="0" w:color="auto"/>
      </w:divBdr>
    </w:div>
    <w:div w:id="1718317848">
      <w:bodyDiv w:val="1"/>
      <w:marLeft w:val="0"/>
      <w:marRight w:val="0"/>
      <w:marTop w:val="0"/>
      <w:marBottom w:val="0"/>
      <w:divBdr>
        <w:top w:val="none" w:sz="0" w:space="0" w:color="auto"/>
        <w:left w:val="none" w:sz="0" w:space="0" w:color="auto"/>
        <w:bottom w:val="none" w:sz="0" w:space="0" w:color="auto"/>
        <w:right w:val="none" w:sz="0" w:space="0" w:color="auto"/>
      </w:divBdr>
    </w:div>
    <w:div w:id="1718430717">
      <w:bodyDiv w:val="1"/>
      <w:marLeft w:val="0"/>
      <w:marRight w:val="0"/>
      <w:marTop w:val="0"/>
      <w:marBottom w:val="0"/>
      <w:divBdr>
        <w:top w:val="none" w:sz="0" w:space="0" w:color="auto"/>
        <w:left w:val="none" w:sz="0" w:space="0" w:color="auto"/>
        <w:bottom w:val="none" w:sz="0" w:space="0" w:color="auto"/>
        <w:right w:val="none" w:sz="0" w:space="0" w:color="auto"/>
      </w:divBdr>
    </w:div>
    <w:div w:id="1718696528">
      <w:bodyDiv w:val="1"/>
      <w:marLeft w:val="0"/>
      <w:marRight w:val="0"/>
      <w:marTop w:val="0"/>
      <w:marBottom w:val="0"/>
      <w:divBdr>
        <w:top w:val="none" w:sz="0" w:space="0" w:color="auto"/>
        <w:left w:val="none" w:sz="0" w:space="0" w:color="auto"/>
        <w:bottom w:val="none" w:sz="0" w:space="0" w:color="auto"/>
        <w:right w:val="none" w:sz="0" w:space="0" w:color="auto"/>
      </w:divBdr>
    </w:div>
    <w:div w:id="1719282272">
      <w:bodyDiv w:val="1"/>
      <w:marLeft w:val="0"/>
      <w:marRight w:val="0"/>
      <w:marTop w:val="0"/>
      <w:marBottom w:val="0"/>
      <w:divBdr>
        <w:top w:val="none" w:sz="0" w:space="0" w:color="auto"/>
        <w:left w:val="none" w:sz="0" w:space="0" w:color="auto"/>
        <w:bottom w:val="none" w:sz="0" w:space="0" w:color="auto"/>
        <w:right w:val="none" w:sz="0" w:space="0" w:color="auto"/>
      </w:divBdr>
    </w:div>
    <w:div w:id="1726752725">
      <w:bodyDiv w:val="1"/>
      <w:marLeft w:val="0"/>
      <w:marRight w:val="0"/>
      <w:marTop w:val="0"/>
      <w:marBottom w:val="0"/>
      <w:divBdr>
        <w:top w:val="none" w:sz="0" w:space="0" w:color="auto"/>
        <w:left w:val="none" w:sz="0" w:space="0" w:color="auto"/>
        <w:bottom w:val="none" w:sz="0" w:space="0" w:color="auto"/>
        <w:right w:val="none" w:sz="0" w:space="0" w:color="auto"/>
      </w:divBdr>
    </w:div>
    <w:div w:id="1726829772">
      <w:bodyDiv w:val="1"/>
      <w:marLeft w:val="0"/>
      <w:marRight w:val="0"/>
      <w:marTop w:val="0"/>
      <w:marBottom w:val="0"/>
      <w:divBdr>
        <w:top w:val="none" w:sz="0" w:space="0" w:color="auto"/>
        <w:left w:val="none" w:sz="0" w:space="0" w:color="auto"/>
        <w:bottom w:val="none" w:sz="0" w:space="0" w:color="auto"/>
        <w:right w:val="none" w:sz="0" w:space="0" w:color="auto"/>
      </w:divBdr>
    </w:div>
    <w:div w:id="1727951014">
      <w:bodyDiv w:val="1"/>
      <w:marLeft w:val="0"/>
      <w:marRight w:val="0"/>
      <w:marTop w:val="0"/>
      <w:marBottom w:val="0"/>
      <w:divBdr>
        <w:top w:val="none" w:sz="0" w:space="0" w:color="auto"/>
        <w:left w:val="none" w:sz="0" w:space="0" w:color="auto"/>
        <w:bottom w:val="none" w:sz="0" w:space="0" w:color="auto"/>
        <w:right w:val="none" w:sz="0" w:space="0" w:color="auto"/>
      </w:divBdr>
      <w:divsChild>
        <w:div w:id="1715230632">
          <w:marLeft w:val="480"/>
          <w:marRight w:val="0"/>
          <w:marTop w:val="0"/>
          <w:marBottom w:val="0"/>
          <w:divBdr>
            <w:top w:val="none" w:sz="0" w:space="0" w:color="auto"/>
            <w:left w:val="none" w:sz="0" w:space="0" w:color="auto"/>
            <w:bottom w:val="none" w:sz="0" w:space="0" w:color="auto"/>
            <w:right w:val="none" w:sz="0" w:space="0" w:color="auto"/>
          </w:divBdr>
        </w:div>
        <w:div w:id="2016687552">
          <w:marLeft w:val="480"/>
          <w:marRight w:val="0"/>
          <w:marTop w:val="0"/>
          <w:marBottom w:val="0"/>
          <w:divBdr>
            <w:top w:val="none" w:sz="0" w:space="0" w:color="auto"/>
            <w:left w:val="none" w:sz="0" w:space="0" w:color="auto"/>
            <w:bottom w:val="none" w:sz="0" w:space="0" w:color="auto"/>
            <w:right w:val="none" w:sz="0" w:space="0" w:color="auto"/>
          </w:divBdr>
        </w:div>
        <w:div w:id="1033846949">
          <w:marLeft w:val="480"/>
          <w:marRight w:val="0"/>
          <w:marTop w:val="0"/>
          <w:marBottom w:val="0"/>
          <w:divBdr>
            <w:top w:val="none" w:sz="0" w:space="0" w:color="auto"/>
            <w:left w:val="none" w:sz="0" w:space="0" w:color="auto"/>
            <w:bottom w:val="none" w:sz="0" w:space="0" w:color="auto"/>
            <w:right w:val="none" w:sz="0" w:space="0" w:color="auto"/>
          </w:divBdr>
        </w:div>
        <w:div w:id="16346895">
          <w:marLeft w:val="480"/>
          <w:marRight w:val="0"/>
          <w:marTop w:val="0"/>
          <w:marBottom w:val="0"/>
          <w:divBdr>
            <w:top w:val="none" w:sz="0" w:space="0" w:color="auto"/>
            <w:left w:val="none" w:sz="0" w:space="0" w:color="auto"/>
            <w:bottom w:val="none" w:sz="0" w:space="0" w:color="auto"/>
            <w:right w:val="none" w:sz="0" w:space="0" w:color="auto"/>
          </w:divBdr>
        </w:div>
        <w:div w:id="1246186883">
          <w:marLeft w:val="480"/>
          <w:marRight w:val="0"/>
          <w:marTop w:val="0"/>
          <w:marBottom w:val="0"/>
          <w:divBdr>
            <w:top w:val="none" w:sz="0" w:space="0" w:color="auto"/>
            <w:left w:val="none" w:sz="0" w:space="0" w:color="auto"/>
            <w:bottom w:val="none" w:sz="0" w:space="0" w:color="auto"/>
            <w:right w:val="none" w:sz="0" w:space="0" w:color="auto"/>
          </w:divBdr>
        </w:div>
        <w:div w:id="485171146">
          <w:marLeft w:val="480"/>
          <w:marRight w:val="0"/>
          <w:marTop w:val="0"/>
          <w:marBottom w:val="0"/>
          <w:divBdr>
            <w:top w:val="none" w:sz="0" w:space="0" w:color="auto"/>
            <w:left w:val="none" w:sz="0" w:space="0" w:color="auto"/>
            <w:bottom w:val="none" w:sz="0" w:space="0" w:color="auto"/>
            <w:right w:val="none" w:sz="0" w:space="0" w:color="auto"/>
          </w:divBdr>
        </w:div>
        <w:div w:id="1155414972">
          <w:marLeft w:val="480"/>
          <w:marRight w:val="0"/>
          <w:marTop w:val="0"/>
          <w:marBottom w:val="0"/>
          <w:divBdr>
            <w:top w:val="none" w:sz="0" w:space="0" w:color="auto"/>
            <w:left w:val="none" w:sz="0" w:space="0" w:color="auto"/>
            <w:bottom w:val="none" w:sz="0" w:space="0" w:color="auto"/>
            <w:right w:val="none" w:sz="0" w:space="0" w:color="auto"/>
          </w:divBdr>
        </w:div>
        <w:div w:id="804199830">
          <w:marLeft w:val="480"/>
          <w:marRight w:val="0"/>
          <w:marTop w:val="0"/>
          <w:marBottom w:val="0"/>
          <w:divBdr>
            <w:top w:val="none" w:sz="0" w:space="0" w:color="auto"/>
            <w:left w:val="none" w:sz="0" w:space="0" w:color="auto"/>
            <w:bottom w:val="none" w:sz="0" w:space="0" w:color="auto"/>
            <w:right w:val="none" w:sz="0" w:space="0" w:color="auto"/>
          </w:divBdr>
        </w:div>
        <w:div w:id="39941547">
          <w:marLeft w:val="480"/>
          <w:marRight w:val="0"/>
          <w:marTop w:val="0"/>
          <w:marBottom w:val="0"/>
          <w:divBdr>
            <w:top w:val="none" w:sz="0" w:space="0" w:color="auto"/>
            <w:left w:val="none" w:sz="0" w:space="0" w:color="auto"/>
            <w:bottom w:val="none" w:sz="0" w:space="0" w:color="auto"/>
            <w:right w:val="none" w:sz="0" w:space="0" w:color="auto"/>
          </w:divBdr>
        </w:div>
        <w:div w:id="949553661">
          <w:marLeft w:val="480"/>
          <w:marRight w:val="0"/>
          <w:marTop w:val="0"/>
          <w:marBottom w:val="0"/>
          <w:divBdr>
            <w:top w:val="none" w:sz="0" w:space="0" w:color="auto"/>
            <w:left w:val="none" w:sz="0" w:space="0" w:color="auto"/>
            <w:bottom w:val="none" w:sz="0" w:space="0" w:color="auto"/>
            <w:right w:val="none" w:sz="0" w:space="0" w:color="auto"/>
          </w:divBdr>
        </w:div>
        <w:div w:id="189488511">
          <w:marLeft w:val="480"/>
          <w:marRight w:val="0"/>
          <w:marTop w:val="0"/>
          <w:marBottom w:val="0"/>
          <w:divBdr>
            <w:top w:val="none" w:sz="0" w:space="0" w:color="auto"/>
            <w:left w:val="none" w:sz="0" w:space="0" w:color="auto"/>
            <w:bottom w:val="none" w:sz="0" w:space="0" w:color="auto"/>
            <w:right w:val="none" w:sz="0" w:space="0" w:color="auto"/>
          </w:divBdr>
        </w:div>
        <w:div w:id="555968842">
          <w:marLeft w:val="480"/>
          <w:marRight w:val="0"/>
          <w:marTop w:val="0"/>
          <w:marBottom w:val="0"/>
          <w:divBdr>
            <w:top w:val="none" w:sz="0" w:space="0" w:color="auto"/>
            <w:left w:val="none" w:sz="0" w:space="0" w:color="auto"/>
            <w:bottom w:val="none" w:sz="0" w:space="0" w:color="auto"/>
            <w:right w:val="none" w:sz="0" w:space="0" w:color="auto"/>
          </w:divBdr>
        </w:div>
        <w:div w:id="717901357">
          <w:marLeft w:val="480"/>
          <w:marRight w:val="0"/>
          <w:marTop w:val="0"/>
          <w:marBottom w:val="0"/>
          <w:divBdr>
            <w:top w:val="none" w:sz="0" w:space="0" w:color="auto"/>
            <w:left w:val="none" w:sz="0" w:space="0" w:color="auto"/>
            <w:bottom w:val="none" w:sz="0" w:space="0" w:color="auto"/>
            <w:right w:val="none" w:sz="0" w:space="0" w:color="auto"/>
          </w:divBdr>
        </w:div>
        <w:div w:id="1739859166">
          <w:marLeft w:val="480"/>
          <w:marRight w:val="0"/>
          <w:marTop w:val="0"/>
          <w:marBottom w:val="0"/>
          <w:divBdr>
            <w:top w:val="none" w:sz="0" w:space="0" w:color="auto"/>
            <w:left w:val="none" w:sz="0" w:space="0" w:color="auto"/>
            <w:bottom w:val="none" w:sz="0" w:space="0" w:color="auto"/>
            <w:right w:val="none" w:sz="0" w:space="0" w:color="auto"/>
          </w:divBdr>
        </w:div>
        <w:div w:id="1590654988">
          <w:marLeft w:val="480"/>
          <w:marRight w:val="0"/>
          <w:marTop w:val="0"/>
          <w:marBottom w:val="0"/>
          <w:divBdr>
            <w:top w:val="none" w:sz="0" w:space="0" w:color="auto"/>
            <w:left w:val="none" w:sz="0" w:space="0" w:color="auto"/>
            <w:bottom w:val="none" w:sz="0" w:space="0" w:color="auto"/>
            <w:right w:val="none" w:sz="0" w:space="0" w:color="auto"/>
          </w:divBdr>
        </w:div>
        <w:div w:id="1884053253">
          <w:marLeft w:val="480"/>
          <w:marRight w:val="0"/>
          <w:marTop w:val="0"/>
          <w:marBottom w:val="0"/>
          <w:divBdr>
            <w:top w:val="none" w:sz="0" w:space="0" w:color="auto"/>
            <w:left w:val="none" w:sz="0" w:space="0" w:color="auto"/>
            <w:bottom w:val="none" w:sz="0" w:space="0" w:color="auto"/>
            <w:right w:val="none" w:sz="0" w:space="0" w:color="auto"/>
          </w:divBdr>
        </w:div>
        <w:div w:id="488057996">
          <w:marLeft w:val="480"/>
          <w:marRight w:val="0"/>
          <w:marTop w:val="0"/>
          <w:marBottom w:val="0"/>
          <w:divBdr>
            <w:top w:val="none" w:sz="0" w:space="0" w:color="auto"/>
            <w:left w:val="none" w:sz="0" w:space="0" w:color="auto"/>
            <w:bottom w:val="none" w:sz="0" w:space="0" w:color="auto"/>
            <w:right w:val="none" w:sz="0" w:space="0" w:color="auto"/>
          </w:divBdr>
        </w:div>
        <w:div w:id="174393181">
          <w:marLeft w:val="480"/>
          <w:marRight w:val="0"/>
          <w:marTop w:val="0"/>
          <w:marBottom w:val="0"/>
          <w:divBdr>
            <w:top w:val="none" w:sz="0" w:space="0" w:color="auto"/>
            <w:left w:val="none" w:sz="0" w:space="0" w:color="auto"/>
            <w:bottom w:val="none" w:sz="0" w:space="0" w:color="auto"/>
            <w:right w:val="none" w:sz="0" w:space="0" w:color="auto"/>
          </w:divBdr>
        </w:div>
        <w:div w:id="933393134">
          <w:marLeft w:val="480"/>
          <w:marRight w:val="0"/>
          <w:marTop w:val="0"/>
          <w:marBottom w:val="0"/>
          <w:divBdr>
            <w:top w:val="none" w:sz="0" w:space="0" w:color="auto"/>
            <w:left w:val="none" w:sz="0" w:space="0" w:color="auto"/>
            <w:bottom w:val="none" w:sz="0" w:space="0" w:color="auto"/>
            <w:right w:val="none" w:sz="0" w:space="0" w:color="auto"/>
          </w:divBdr>
        </w:div>
        <w:div w:id="1671445652">
          <w:marLeft w:val="480"/>
          <w:marRight w:val="0"/>
          <w:marTop w:val="0"/>
          <w:marBottom w:val="0"/>
          <w:divBdr>
            <w:top w:val="none" w:sz="0" w:space="0" w:color="auto"/>
            <w:left w:val="none" w:sz="0" w:space="0" w:color="auto"/>
            <w:bottom w:val="none" w:sz="0" w:space="0" w:color="auto"/>
            <w:right w:val="none" w:sz="0" w:space="0" w:color="auto"/>
          </w:divBdr>
        </w:div>
        <w:div w:id="836111607">
          <w:marLeft w:val="480"/>
          <w:marRight w:val="0"/>
          <w:marTop w:val="0"/>
          <w:marBottom w:val="0"/>
          <w:divBdr>
            <w:top w:val="none" w:sz="0" w:space="0" w:color="auto"/>
            <w:left w:val="none" w:sz="0" w:space="0" w:color="auto"/>
            <w:bottom w:val="none" w:sz="0" w:space="0" w:color="auto"/>
            <w:right w:val="none" w:sz="0" w:space="0" w:color="auto"/>
          </w:divBdr>
        </w:div>
        <w:div w:id="1210799384">
          <w:marLeft w:val="480"/>
          <w:marRight w:val="0"/>
          <w:marTop w:val="0"/>
          <w:marBottom w:val="0"/>
          <w:divBdr>
            <w:top w:val="none" w:sz="0" w:space="0" w:color="auto"/>
            <w:left w:val="none" w:sz="0" w:space="0" w:color="auto"/>
            <w:bottom w:val="none" w:sz="0" w:space="0" w:color="auto"/>
            <w:right w:val="none" w:sz="0" w:space="0" w:color="auto"/>
          </w:divBdr>
        </w:div>
        <w:div w:id="1369254209">
          <w:marLeft w:val="480"/>
          <w:marRight w:val="0"/>
          <w:marTop w:val="0"/>
          <w:marBottom w:val="0"/>
          <w:divBdr>
            <w:top w:val="none" w:sz="0" w:space="0" w:color="auto"/>
            <w:left w:val="none" w:sz="0" w:space="0" w:color="auto"/>
            <w:bottom w:val="none" w:sz="0" w:space="0" w:color="auto"/>
            <w:right w:val="none" w:sz="0" w:space="0" w:color="auto"/>
          </w:divBdr>
        </w:div>
        <w:div w:id="1280722154">
          <w:marLeft w:val="480"/>
          <w:marRight w:val="0"/>
          <w:marTop w:val="0"/>
          <w:marBottom w:val="0"/>
          <w:divBdr>
            <w:top w:val="none" w:sz="0" w:space="0" w:color="auto"/>
            <w:left w:val="none" w:sz="0" w:space="0" w:color="auto"/>
            <w:bottom w:val="none" w:sz="0" w:space="0" w:color="auto"/>
            <w:right w:val="none" w:sz="0" w:space="0" w:color="auto"/>
          </w:divBdr>
        </w:div>
        <w:div w:id="1726948556">
          <w:marLeft w:val="480"/>
          <w:marRight w:val="0"/>
          <w:marTop w:val="0"/>
          <w:marBottom w:val="0"/>
          <w:divBdr>
            <w:top w:val="none" w:sz="0" w:space="0" w:color="auto"/>
            <w:left w:val="none" w:sz="0" w:space="0" w:color="auto"/>
            <w:bottom w:val="none" w:sz="0" w:space="0" w:color="auto"/>
            <w:right w:val="none" w:sz="0" w:space="0" w:color="auto"/>
          </w:divBdr>
        </w:div>
        <w:div w:id="1091311613">
          <w:marLeft w:val="480"/>
          <w:marRight w:val="0"/>
          <w:marTop w:val="0"/>
          <w:marBottom w:val="0"/>
          <w:divBdr>
            <w:top w:val="none" w:sz="0" w:space="0" w:color="auto"/>
            <w:left w:val="none" w:sz="0" w:space="0" w:color="auto"/>
            <w:bottom w:val="none" w:sz="0" w:space="0" w:color="auto"/>
            <w:right w:val="none" w:sz="0" w:space="0" w:color="auto"/>
          </w:divBdr>
        </w:div>
        <w:div w:id="9381801">
          <w:marLeft w:val="480"/>
          <w:marRight w:val="0"/>
          <w:marTop w:val="0"/>
          <w:marBottom w:val="0"/>
          <w:divBdr>
            <w:top w:val="none" w:sz="0" w:space="0" w:color="auto"/>
            <w:left w:val="none" w:sz="0" w:space="0" w:color="auto"/>
            <w:bottom w:val="none" w:sz="0" w:space="0" w:color="auto"/>
            <w:right w:val="none" w:sz="0" w:space="0" w:color="auto"/>
          </w:divBdr>
        </w:div>
        <w:div w:id="1724602309">
          <w:marLeft w:val="480"/>
          <w:marRight w:val="0"/>
          <w:marTop w:val="0"/>
          <w:marBottom w:val="0"/>
          <w:divBdr>
            <w:top w:val="none" w:sz="0" w:space="0" w:color="auto"/>
            <w:left w:val="none" w:sz="0" w:space="0" w:color="auto"/>
            <w:bottom w:val="none" w:sz="0" w:space="0" w:color="auto"/>
            <w:right w:val="none" w:sz="0" w:space="0" w:color="auto"/>
          </w:divBdr>
        </w:div>
        <w:div w:id="670108768">
          <w:marLeft w:val="480"/>
          <w:marRight w:val="0"/>
          <w:marTop w:val="0"/>
          <w:marBottom w:val="0"/>
          <w:divBdr>
            <w:top w:val="none" w:sz="0" w:space="0" w:color="auto"/>
            <w:left w:val="none" w:sz="0" w:space="0" w:color="auto"/>
            <w:bottom w:val="none" w:sz="0" w:space="0" w:color="auto"/>
            <w:right w:val="none" w:sz="0" w:space="0" w:color="auto"/>
          </w:divBdr>
        </w:div>
        <w:div w:id="2048406302">
          <w:marLeft w:val="480"/>
          <w:marRight w:val="0"/>
          <w:marTop w:val="0"/>
          <w:marBottom w:val="0"/>
          <w:divBdr>
            <w:top w:val="none" w:sz="0" w:space="0" w:color="auto"/>
            <w:left w:val="none" w:sz="0" w:space="0" w:color="auto"/>
            <w:bottom w:val="none" w:sz="0" w:space="0" w:color="auto"/>
            <w:right w:val="none" w:sz="0" w:space="0" w:color="auto"/>
          </w:divBdr>
        </w:div>
      </w:divsChild>
    </w:div>
    <w:div w:id="1728452915">
      <w:bodyDiv w:val="1"/>
      <w:marLeft w:val="0"/>
      <w:marRight w:val="0"/>
      <w:marTop w:val="0"/>
      <w:marBottom w:val="0"/>
      <w:divBdr>
        <w:top w:val="none" w:sz="0" w:space="0" w:color="auto"/>
        <w:left w:val="none" w:sz="0" w:space="0" w:color="auto"/>
        <w:bottom w:val="none" w:sz="0" w:space="0" w:color="auto"/>
        <w:right w:val="none" w:sz="0" w:space="0" w:color="auto"/>
      </w:divBdr>
    </w:div>
    <w:div w:id="1729648656">
      <w:bodyDiv w:val="1"/>
      <w:marLeft w:val="0"/>
      <w:marRight w:val="0"/>
      <w:marTop w:val="0"/>
      <w:marBottom w:val="0"/>
      <w:divBdr>
        <w:top w:val="none" w:sz="0" w:space="0" w:color="auto"/>
        <w:left w:val="none" w:sz="0" w:space="0" w:color="auto"/>
        <w:bottom w:val="none" w:sz="0" w:space="0" w:color="auto"/>
        <w:right w:val="none" w:sz="0" w:space="0" w:color="auto"/>
      </w:divBdr>
    </w:div>
    <w:div w:id="1730029795">
      <w:bodyDiv w:val="1"/>
      <w:marLeft w:val="0"/>
      <w:marRight w:val="0"/>
      <w:marTop w:val="0"/>
      <w:marBottom w:val="0"/>
      <w:divBdr>
        <w:top w:val="none" w:sz="0" w:space="0" w:color="auto"/>
        <w:left w:val="none" w:sz="0" w:space="0" w:color="auto"/>
        <w:bottom w:val="none" w:sz="0" w:space="0" w:color="auto"/>
        <w:right w:val="none" w:sz="0" w:space="0" w:color="auto"/>
      </w:divBdr>
    </w:div>
    <w:div w:id="1730036076">
      <w:bodyDiv w:val="1"/>
      <w:marLeft w:val="0"/>
      <w:marRight w:val="0"/>
      <w:marTop w:val="0"/>
      <w:marBottom w:val="0"/>
      <w:divBdr>
        <w:top w:val="none" w:sz="0" w:space="0" w:color="auto"/>
        <w:left w:val="none" w:sz="0" w:space="0" w:color="auto"/>
        <w:bottom w:val="none" w:sz="0" w:space="0" w:color="auto"/>
        <w:right w:val="none" w:sz="0" w:space="0" w:color="auto"/>
      </w:divBdr>
    </w:div>
    <w:div w:id="1731462573">
      <w:bodyDiv w:val="1"/>
      <w:marLeft w:val="0"/>
      <w:marRight w:val="0"/>
      <w:marTop w:val="0"/>
      <w:marBottom w:val="0"/>
      <w:divBdr>
        <w:top w:val="none" w:sz="0" w:space="0" w:color="auto"/>
        <w:left w:val="none" w:sz="0" w:space="0" w:color="auto"/>
        <w:bottom w:val="none" w:sz="0" w:space="0" w:color="auto"/>
        <w:right w:val="none" w:sz="0" w:space="0" w:color="auto"/>
      </w:divBdr>
    </w:div>
    <w:div w:id="1734429529">
      <w:bodyDiv w:val="1"/>
      <w:marLeft w:val="0"/>
      <w:marRight w:val="0"/>
      <w:marTop w:val="0"/>
      <w:marBottom w:val="0"/>
      <w:divBdr>
        <w:top w:val="none" w:sz="0" w:space="0" w:color="auto"/>
        <w:left w:val="none" w:sz="0" w:space="0" w:color="auto"/>
        <w:bottom w:val="none" w:sz="0" w:space="0" w:color="auto"/>
        <w:right w:val="none" w:sz="0" w:space="0" w:color="auto"/>
      </w:divBdr>
    </w:div>
    <w:div w:id="1735003372">
      <w:bodyDiv w:val="1"/>
      <w:marLeft w:val="0"/>
      <w:marRight w:val="0"/>
      <w:marTop w:val="0"/>
      <w:marBottom w:val="0"/>
      <w:divBdr>
        <w:top w:val="none" w:sz="0" w:space="0" w:color="auto"/>
        <w:left w:val="none" w:sz="0" w:space="0" w:color="auto"/>
        <w:bottom w:val="none" w:sz="0" w:space="0" w:color="auto"/>
        <w:right w:val="none" w:sz="0" w:space="0" w:color="auto"/>
      </w:divBdr>
    </w:div>
    <w:div w:id="1735621018">
      <w:bodyDiv w:val="1"/>
      <w:marLeft w:val="0"/>
      <w:marRight w:val="0"/>
      <w:marTop w:val="0"/>
      <w:marBottom w:val="0"/>
      <w:divBdr>
        <w:top w:val="none" w:sz="0" w:space="0" w:color="auto"/>
        <w:left w:val="none" w:sz="0" w:space="0" w:color="auto"/>
        <w:bottom w:val="none" w:sz="0" w:space="0" w:color="auto"/>
        <w:right w:val="none" w:sz="0" w:space="0" w:color="auto"/>
      </w:divBdr>
    </w:div>
    <w:div w:id="1735664086">
      <w:bodyDiv w:val="1"/>
      <w:marLeft w:val="0"/>
      <w:marRight w:val="0"/>
      <w:marTop w:val="0"/>
      <w:marBottom w:val="0"/>
      <w:divBdr>
        <w:top w:val="none" w:sz="0" w:space="0" w:color="auto"/>
        <w:left w:val="none" w:sz="0" w:space="0" w:color="auto"/>
        <w:bottom w:val="none" w:sz="0" w:space="0" w:color="auto"/>
        <w:right w:val="none" w:sz="0" w:space="0" w:color="auto"/>
      </w:divBdr>
    </w:div>
    <w:div w:id="1736002249">
      <w:bodyDiv w:val="1"/>
      <w:marLeft w:val="0"/>
      <w:marRight w:val="0"/>
      <w:marTop w:val="0"/>
      <w:marBottom w:val="0"/>
      <w:divBdr>
        <w:top w:val="none" w:sz="0" w:space="0" w:color="auto"/>
        <w:left w:val="none" w:sz="0" w:space="0" w:color="auto"/>
        <w:bottom w:val="none" w:sz="0" w:space="0" w:color="auto"/>
        <w:right w:val="none" w:sz="0" w:space="0" w:color="auto"/>
      </w:divBdr>
    </w:div>
    <w:div w:id="1736708553">
      <w:bodyDiv w:val="1"/>
      <w:marLeft w:val="0"/>
      <w:marRight w:val="0"/>
      <w:marTop w:val="0"/>
      <w:marBottom w:val="0"/>
      <w:divBdr>
        <w:top w:val="none" w:sz="0" w:space="0" w:color="auto"/>
        <w:left w:val="none" w:sz="0" w:space="0" w:color="auto"/>
        <w:bottom w:val="none" w:sz="0" w:space="0" w:color="auto"/>
        <w:right w:val="none" w:sz="0" w:space="0" w:color="auto"/>
      </w:divBdr>
    </w:div>
    <w:div w:id="1738168360">
      <w:bodyDiv w:val="1"/>
      <w:marLeft w:val="0"/>
      <w:marRight w:val="0"/>
      <w:marTop w:val="0"/>
      <w:marBottom w:val="0"/>
      <w:divBdr>
        <w:top w:val="none" w:sz="0" w:space="0" w:color="auto"/>
        <w:left w:val="none" w:sz="0" w:space="0" w:color="auto"/>
        <w:bottom w:val="none" w:sz="0" w:space="0" w:color="auto"/>
        <w:right w:val="none" w:sz="0" w:space="0" w:color="auto"/>
      </w:divBdr>
    </w:div>
    <w:div w:id="1739665765">
      <w:bodyDiv w:val="1"/>
      <w:marLeft w:val="0"/>
      <w:marRight w:val="0"/>
      <w:marTop w:val="0"/>
      <w:marBottom w:val="0"/>
      <w:divBdr>
        <w:top w:val="none" w:sz="0" w:space="0" w:color="auto"/>
        <w:left w:val="none" w:sz="0" w:space="0" w:color="auto"/>
        <w:bottom w:val="none" w:sz="0" w:space="0" w:color="auto"/>
        <w:right w:val="none" w:sz="0" w:space="0" w:color="auto"/>
      </w:divBdr>
    </w:div>
    <w:div w:id="1740906544">
      <w:bodyDiv w:val="1"/>
      <w:marLeft w:val="0"/>
      <w:marRight w:val="0"/>
      <w:marTop w:val="0"/>
      <w:marBottom w:val="0"/>
      <w:divBdr>
        <w:top w:val="none" w:sz="0" w:space="0" w:color="auto"/>
        <w:left w:val="none" w:sz="0" w:space="0" w:color="auto"/>
        <w:bottom w:val="none" w:sz="0" w:space="0" w:color="auto"/>
        <w:right w:val="none" w:sz="0" w:space="0" w:color="auto"/>
      </w:divBdr>
    </w:div>
    <w:div w:id="1742630682">
      <w:bodyDiv w:val="1"/>
      <w:marLeft w:val="0"/>
      <w:marRight w:val="0"/>
      <w:marTop w:val="0"/>
      <w:marBottom w:val="0"/>
      <w:divBdr>
        <w:top w:val="none" w:sz="0" w:space="0" w:color="auto"/>
        <w:left w:val="none" w:sz="0" w:space="0" w:color="auto"/>
        <w:bottom w:val="none" w:sz="0" w:space="0" w:color="auto"/>
        <w:right w:val="none" w:sz="0" w:space="0" w:color="auto"/>
      </w:divBdr>
    </w:div>
    <w:div w:id="1745058933">
      <w:bodyDiv w:val="1"/>
      <w:marLeft w:val="0"/>
      <w:marRight w:val="0"/>
      <w:marTop w:val="0"/>
      <w:marBottom w:val="0"/>
      <w:divBdr>
        <w:top w:val="none" w:sz="0" w:space="0" w:color="auto"/>
        <w:left w:val="none" w:sz="0" w:space="0" w:color="auto"/>
        <w:bottom w:val="none" w:sz="0" w:space="0" w:color="auto"/>
        <w:right w:val="none" w:sz="0" w:space="0" w:color="auto"/>
      </w:divBdr>
    </w:div>
    <w:div w:id="1746100364">
      <w:bodyDiv w:val="1"/>
      <w:marLeft w:val="0"/>
      <w:marRight w:val="0"/>
      <w:marTop w:val="0"/>
      <w:marBottom w:val="0"/>
      <w:divBdr>
        <w:top w:val="none" w:sz="0" w:space="0" w:color="auto"/>
        <w:left w:val="none" w:sz="0" w:space="0" w:color="auto"/>
        <w:bottom w:val="none" w:sz="0" w:space="0" w:color="auto"/>
        <w:right w:val="none" w:sz="0" w:space="0" w:color="auto"/>
      </w:divBdr>
    </w:div>
    <w:div w:id="1746486890">
      <w:bodyDiv w:val="1"/>
      <w:marLeft w:val="0"/>
      <w:marRight w:val="0"/>
      <w:marTop w:val="0"/>
      <w:marBottom w:val="0"/>
      <w:divBdr>
        <w:top w:val="none" w:sz="0" w:space="0" w:color="auto"/>
        <w:left w:val="none" w:sz="0" w:space="0" w:color="auto"/>
        <w:bottom w:val="none" w:sz="0" w:space="0" w:color="auto"/>
        <w:right w:val="none" w:sz="0" w:space="0" w:color="auto"/>
      </w:divBdr>
    </w:div>
    <w:div w:id="1747261086">
      <w:bodyDiv w:val="1"/>
      <w:marLeft w:val="0"/>
      <w:marRight w:val="0"/>
      <w:marTop w:val="0"/>
      <w:marBottom w:val="0"/>
      <w:divBdr>
        <w:top w:val="none" w:sz="0" w:space="0" w:color="auto"/>
        <w:left w:val="none" w:sz="0" w:space="0" w:color="auto"/>
        <w:bottom w:val="none" w:sz="0" w:space="0" w:color="auto"/>
        <w:right w:val="none" w:sz="0" w:space="0" w:color="auto"/>
      </w:divBdr>
    </w:div>
    <w:div w:id="1747266981">
      <w:bodyDiv w:val="1"/>
      <w:marLeft w:val="0"/>
      <w:marRight w:val="0"/>
      <w:marTop w:val="0"/>
      <w:marBottom w:val="0"/>
      <w:divBdr>
        <w:top w:val="none" w:sz="0" w:space="0" w:color="auto"/>
        <w:left w:val="none" w:sz="0" w:space="0" w:color="auto"/>
        <w:bottom w:val="none" w:sz="0" w:space="0" w:color="auto"/>
        <w:right w:val="none" w:sz="0" w:space="0" w:color="auto"/>
      </w:divBdr>
    </w:div>
    <w:div w:id="1748305289">
      <w:bodyDiv w:val="1"/>
      <w:marLeft w:val="0"/>
      <w:marRight w:val="0"/>
      <w:marTop w:val="0"/>
      <w:marBottom w:val="0"/>
      <w:divBdr>
        <w:top w:val="none" w:sz="0" w:space="0" w:color="auto"/>
        <w:left w:val="none" w:sz="0" w:space="0" w:color="auto"/>
        <w:bottom w:val="none" w:sz="0" w:space="0" w:color="auto"/>
        <w:right w:val="none" w:sz="0" w:space="0" w:color="auto"/>
      </w:divBdr>
    </w:div>
    <w:div w:id="1748646553">
      <w:bodyDiv w:val="1"/>
      <w:marLeft w:val="0"/>
      <w:marRight w:val="0"/>
      <w:marTop w:val="0"/>
      <w:marBottom w:val="0"/>
      <w:divBdr>
        <w:top w:val="none" w:sz="0" w:space="0" w:color="auto"/>
        <w:left w:val="none" w:sz="0" w:space="0" w:color="auto"/>
        <w:bottom w:val="none" w:sz="0" w:space="0" w:color="auto"/>
        <w:right w:val="none" w:sz="0" w:space="0" w:color="auto"/>
      </w:divBdr>
    </w:div>
    <w:div w:id="1748763920">
      <w:bodyDiv w:val="1"/>
      <w:marLeft w:val="0"/>
      <w:marRight w:val="0"/>
      <w:marTop w:val="0"/>
      <w:marBottom w:val="0"/>
      <w:divBdr>
        <w:top w:val="none" w:sz="0" w:space="0" w:color="auto"/>
        <w:left w:val="none" w:sz="0" w:space="0" w:color="auto"/>
        <w:bottom w:val="none" w:sz="0" w:space="0" w:color="auto"/>
        <w:right w:val="none" w:sz="0" w:space="0" w:color="auto"/>
      </w:divBdr>
    </w:div>
    <w:div w:id="1753355534">
      <w:bodyDiv w:val="1"/>
      <w:marLeft w:val="0"/>
      <w:marRight w:val="0"/>
      <w:marTop w:val="0"/>
      <w:marBottom w:val="0"/>
      <w:divBdr>
        <w:top w:val="none" w:sz="0" w:space="0" w:color="auto"/>
        <w:left w:val="none" w:sz="0" w:space="0" w:color="auto"/>
        <w:bottom w:val="none" w:sz="0" w:space="0" w:color="auto"/>
        <w:right w:val="none" w:sz="0" w:space="0" w:color="auto"/>
      </w:divBdr>
    </w:div>
    <w:div w:id="1755929228">
      <w:bodyDiv w:val="1"/>
      <w:marLeft w:val="0"/>
      <w:marRight w:val="0"/>
      <w:marTop w:val="0"/>
      <w:marBottom w:val="0"/>
      <w:divBdr>
        <w:top w:val="none" w:sz="0" w:space="0" w:color="auto"/>
        <w:left w:val="none" w:sz="0" w:space="0" w:color="auto"/>
        <w:bottom w:val="none" w:sz="0" w:space="0" w:color="auto"/>
        <w:right w:val="none" w:sz="0" w:space="0" w:color="auto"/>
      </w:divBdr>
    </w:div>
    <w:div w:id="1757707227">
      <w:bodyDiv w:val="1"/>
      <w:marLeft w:val="0"/>
      <w:marRight w:val="0"/>
      <w:marTop w:val="0"/>
      <w:marBottom w:val="0"/>
      <w:divBdr>
        <w:top w:val="none" w:sz="0" w:space="0" w:color="auto"/>
        <w:left w:val="none" w:sz="0" w:space="0" w:color="auto"/>
        <w:bottom w:val="none" w:sz="0" w:space="0" w:color="auto"/>
        <w:right w:val="none" w:sz="0" w:space="0" w:color="auto"/>
      </w:divBdr>
    </w:div>
    <w:div w:id="1757828253">
      <w:bodyDiv w:val="1"/>
      <w:marLeft w:val="0"/>
      <w:marRight w:val="0"/>
      <w:marTop w:val="0"/>
      <w:marBottom w:val="0"/>
      <w:divBdr>
        <w:top w:val="none" w:sz="0" w:space="0" w:color="auto"/>
        <w:left w:val="none" w:sz="0" w:space="0" w:color="auto"/>
        <w:bottom w:val="none" w:sz="0" w:space="0" w:color="auto"/>
        <w:right w:val="none" w:sz="0" w:space="0" w:color="auto"/>
      </w:divBdr>
    </w:div>
    <w:div w:id="1758137789">
      <w:bodyDiv w:val="1"/>
      <w:marLeft w:val="0"/>
      <w:marRight w:val="0"/>
      <w:marTop w:val="0"/>
      <w:marBottom w:val="0"/>
      <w:divBdr>
        <w:top w:val="none" w:sz="0" w:space="0" w:color="auto"/>
        <w:left w:val="none" w:sz="0" w:space="0" w:color="auto"/>
        <w:bottom w:val="none" w:sz="0" w:space="0" w:color="auto"/>
        <w:right w:val="none" w:sz="0" w:space="0" w:color="auto"/>
      </w:divBdr>
    </w:div>
    <w:div w:id="1758165898">
      <w:bodyDiv w:val="1"/>
      <w:marLeft w:val="0"/>
      <w:marRight w:val="0"/>
      <w:marTop w:val="0"/>
      <w:marBottom w:val="0"/>
      <w:divBdr>
        <w:top w:val="none" w:sz="0" w:space="0" w:color="auto"/>
        <w:left w:val="none" w:sz="0" w:space="0" w:color="auto"/>
        <w:bottom w:val="none" w:sz="0" w:space="0" w:color="auto"/>
        <w:right w:val="none" w:sz="0" w:space="0" w:color="auto"/>
      </w:divBdr>
    </w:div>
    <w:div w:id="1758209041">
      <w:bodyDiv w:val="1"/>
      <w:marLeft w:val="0"/>
      <w:marRight w:val="0"/>
      <w:marTop w:val="0"/>
      <w:marBottom w:val="0"/>
      <w:divBdr>
        <w:top w:val="none" w:sz="0" w:space="0" w:color="auto"/>
        <w:left w:val="none" w:sz="0" w:space="0" w:color="auto"/>
        <w:bottom w:val="none" w:sz="0" w:space="0" w:color="auto"/>
        <w:right w:val="none" w:sz="0" w:space="0" w:color="auto"/>
      </w:divBdr>
    </w:div>
    <w:div w:id="1758864402">
      <w:bodyDiv w:val="1"/>
      <w:marLeft w:val="0"/>
      <w:marRight w:val="0"/>
      <w:marTop w:val="0"/>
      <w:marBottom w:val="0"/>
      <w:divBdr>
        <w:top w:val="none" w:sz="0" w:space="0" w:color="auto"/>
        <w:left w:val="none" w:sz="0" w:space="0" w:color="auto"/>
        <w:bottom w:val="none" w:sz="0" w:space="0" w:color="auto"/>
        <w:right w:val="none" w:sz="0" w:space="0" w:color="auto"/>
      </w:divBdr>
    </w:div>
    <w:div w:id="1760567169">
      <w:bodyDiv w:val="1"/>
      <w:marLeft w:val="0"/>
      <w:marRight w:val="0"/>
      <w:marTop w:val="0"/>
      <w:marBottom w:val="0"/>
      <w:divBdr>
        <w:top w:val="none" w:sz="0" w:space="0" w:color="auto"/>
        <w:left w:val="none" w:sz="0" w:space="0" w:color="auto"/>
        <w:bottom w:val="none" w:sz="0" w:space="0" w:color="auto"/>
        <w:right w:val="none" w:sz="0" w:space="0" w:color="auto"/>
      </w:divBdr>
    </w:div>
    <w:div w:id="1760832250">
      <w:bodyDiv w:val="1"/>
      <w:marLeft w:val="0"/>
      <w:marRight w:val="0"/>
      <w:marTop w:val="0"/>
      <w:marBottom w:val="0"/>
      <w:divBdr>
        <w:top w:val="none" w:sz="0" w:space="0" w:color="auto"/>
        <w:left w:val="none" w:sz="0" w:space="0" w:color="auto"/>
        <w:bottom w:val="none" w:sz="0" w:space="0" w:color="auto"/>
        <w:right w:val="none" w:sz="0" w:space="0" w:color="auto"/>
      </w:divBdr>
    </w:div>
    <w:div w:id="1761482340">
      <w:bodyDiv w:val="1"/>
      <w:marLeft w:val="0"/>
      <w:marRight w:val="0"/>
      <w:marTop w:val="0"/>
      <w:marBottom w:val="0"/>
      <w:divBdr>
        <w:top w:val="none" w:sz="0" w:space="0" w:color="auto"/>
        <w:left w:val="none" w:sz="0" w:space="0" w:color="auto"/>
        <w:bottom w:val="none" w:sz="0" w:space="0" w:color="auto"/>
        <w:right w:val="none" w:sz="0" w:space="0" w:color="auto"/>
      </w:divBdr>
    </w:div>
    <w:div w:id="1761833433">
      <w:bodyDiv w:val="1"/>
      <w:marLeft w:val="0"/>
      <w:marRight w:val="0"/>
      <w:marTop w:val="0"/>
      <w:marBottom w:val="0"/>
      <w:divBdr>
        <w:top w:val="none" w:sz="0" w:space="0" w:color="auto"/>
        <w:left w:val="none" w:sz="0" w:space="0" w:color="auto"/>
        <w:bottom w:val="none" w:sz="0" w:space="0" w:color="auto"/>
        <w:right w:val="none" w:sz="0" w:space="0" w:color="auto"/>
      </w:divBdr>
    </w:div>
    <w:div w:id="1762337592">
      <w:bodyDiv w:val="1"/>
      <w:marLeft w:val="0"/>
      <w:marRight w:val="0"/>
      <w:marTop w:val="0"/>
      <w:marBottom w:val="0"/>
      <w:divBdr>
        <w:top w:val="none" w:sz="0" w:space="0" w:color="auto"/>
        <w:left w:val="none" w:sz="0" w:space="0" w:color="auto"/>
        <w:bottom w:val="none" w:sz="0" w:space="0" w:color="auto"/>
        <w:right w:val="none" w:sz="0" w:space="0" w:color="auto"/>
      </w:divBdr>
    </w:div>
    <w:div w:id="1763182885">
      <w:bodyDiv w:val="1"/>
      <w:marLeft w:val="0"/>
      <w:marRight w:val="0"/>
      <w:marTop w:val="0"/>
      <w:marBottom w:val="0"/>
      <w:divBdr>
        <w:top w:val="none" w:sz="0" w:space="0" w:color="auto"/>
        <w:left w:val="none" w:sz="0" w:space="0" w:color="auto"/>
        <w:bottom w:val="none" w:sz="0" w:space="0" w:color="auto"/>
        <w:right w:val="none" w:sz="0" w:space="0" w:color="auto"/>
      </w:divBdr>
    </w:div>
    <w:div w:id="1763332187">
      <w:bodyDiv w:val="1"/>
      <w:marLeft w:val="0"/>
      <w:marRight w:val="0"/>
      <w:marTop w:val="0"/>
      <w:marBottom w:val="0"/>
      <w:divBdr>
        <w:top w:val="none" w:sz="0" w:space="0" w:color="auto"/>
        <w:left w:val="none" w:sz="0" w:space="0" w:color="auto"/>
        <w:bottom w:val="none" w:sz="0" w:space="0" w:color="auto"/>
        <w:right w:val="none" w:sz="0" w:space="0" w:color="auto"/>
      </w:divBdr>
    </w:div>
    <w:div w:id="1763381598">
      <w:bodyDiv w:val="1"/>
      <w:marLeft w:val="0"/>
      <w:marRight w:val="0"/>
      <w:marTop w:val="0"/>
      <w:marBottom w:val="0"/>
      <w:divBdr>
        <w:top w:val="none" w:sz="0" w:space="0" w:color="auto"/>
        <w:left w:val="none" w:sz="0" w:space="0" w:color="auto"/>
        <w:bottom w:val="none" w:sz="0" w:space="0" w:color="auto"/>
        <w:right w:val="none" w:sz="0" w:space="0" w:color="auto"/>
      </w:divBdr>
    </w:div>
    <w:div w:id="1764109771">
      <w:bodyDiv w:val="1"/>
      <w:marLeft w:val="0"/>
      <w:marRight w:val="0"/>
      <w:marTop w:val="0"/>
      <w:marBottom w:val="0"/>
      <w:divBdr>
        <w:top w:val="none" w:sz="0" w:space="0" w:color="auto"/>
        <w:left w:val="none" w:sz="0" w:space="0" w:color="auto"/>
        <w:bottom w:val="none" w:sz="0" w:space="0" w:color="auto"/>
        <w:right w:val="none" w:sz="0" w:space="0" w:color="auto"/>
      </w:divBdr>
      <w:divsChild>
        <w:div w:id="964967398">
          <w:marLeft w:val="480"/>
          <w:marRight w:val="0"/>
          <w:marTop w:val="0"/>
          <w:marBottom w:val="0"/>
          <w:divBdr>
            <w:top w:val="none" w:sz="0" w:space="0" w:color="auto"/>
            <w:left w:val="none" w:sz="0" w:space="0" w:color="auto"/>
            <w:bottom w:val="none" w:sz="0" w:space="0" w:color="auto"/>
            <w:right w:val="none" w:sz="0" w:space="0" w:color="auto"/>
          </w:divBdr>
        </w:div>
        <w:div w:id="2063211275">
          <w:marLeft w:val="480"/>
          <w:marRight w:val="0"/>
          <w:marTop w:val="0"/>
          <w:marBottom w:val="0"/>
          <w:divBdr>
            <w:top w:val="none" w:sz="0" w:space="0" w:color="auto"/>
            <w:left w:val="none" w:sz="0" w:space="0" w:color="auto"/>
            <w:bottom w:val="none" w:sz="0" w:space="0" w:color="auto"/>
            <w:right w:val="none" w:sz="0" w:space="0" w:color="auto"/>
          </w:divBdr>
        </w:div>
        <w:div w:id="730691960">
          <w:marLeft w:val="480"/>
          <w:marRight w:val="0"/>
          <w:marTop w:val="0"/>
          <w:marBottom w:val="0"/>
          <w:divBdr>
            <w:top w:val="none" w:sz="0" w:space="0" w:color="auto"/>
            <w:left w:val="none" w:sz="0" w:space="0" w:color="auto"/>
            <w:bottom w:val="none" w:sz="0" w:space="0" w:color="auto"/>
            <w:right w:val="none" w:sz="0" w:space="0" w:color="auto"/>
          </w:divBdr>
        </w:div>
        <w:div w:id="1788347718">
          <w:marLeft w:val="480"/>
          <w:marRight w:val="0"/>
          <w:marTop w:val="0"/>
          <w:marBottom w:val="0"/>
          <w:divBdr>
            <w:top w:val="none" w:sz="0" w:space="0" w:color="auto"/>
            <w:left w:val="none" w:sz="0" w:space="0" w:color="auto"/>
            <w:bottom w:val="none" w:sz="0" w:space="0" w:color="auto"/>
            <w:right w:val="none" w:sz="0" w:space="0" w:color="auto"/>
          </w:divBdr>
        </w:div>
        <w:div w:id="1908414241">
          <w:marLeft w:val="480"/>
          <w:marRight w:val="0"/>
          <w:marTop w:val="0"/>
          <w:marBottom w:val="0"/>
          <w:divBdr>
            <w:top w:val="none" w:sz="0" w:space="0" w:color="auto"/>
            <w:left w:val="none" w:sz="0" w:space="0" w:color="auto"/>
            <w:bottom w:val="none" w:sz="0" w:space="0" w:color="auto"/>
            <w:right w:val="none" w:sz="0" w:space="0" w:color="auto"/>
          </w:divBdr>
        </w:div>
        <w:div w:id="952905925">
          <w:marLeft w:val="480"/>
          <w:marRight w:val="0"/>
          <w:marTop w:val="0"/>
          <w:marBottom w:val="0"/>
          <w:divBdr>
            <w:top w:val="none" w:sz="0" w:space="0" w:color="auto"/>
            <w:left w:val="none" w:sz="0" w:space="0" w:color="auto"/>
            <w:bottom w:val="none" w:sz="0" w:space="0" w:color="auto"/>
            <w:right w:val="none" w:sz="0" w:space="0" w:color="auto"/>
          </w:divBdr>
        </w:div>
        <w:div w:id="802577811">
          <w:marLeft w:val="480"/>
          <w:marRight w:val="0"/>
          <w:marTop w:val="0"/>
          <w:marBottom w:val="0"/>
          <w:divBdr>
            <w:top w:val="none" w:sz="0" w:space="0" w:color="auto"/>
            <w:left w:val="none" w:sz="0" w:space="0" w:color="auto"/>
            <w:bottom w:val="none" w:sz="0" w:space="0" w:color="auto"/>
            <w:right w:val="none" w:sz="0" w:space="0" w:color="auto"/>
          </w:divBdr>
        </w:div>
        <w:div w:id="1463426470">
          <w:marLeft w:val="480"/>
          <w:marRight w:val="0"/>
          <w:marTop w:val="0"/>
          <w:marBottom w:val="0"/>
          <w:divBdr>
            <w:top w:val="none" w:sz="0" w:space="0" w:color="auto"/>
            <w:left w:val="none" w:sz="0" w:space="0" w:color="auto"/>
            <w:bottom w:val="none" w:sz="0" w:space="0" w:color="auto"/>
            <w:right w:val="none" w:sz="0" w:space="0" w:color="auto"/>
          </w:divBdr>
        </w:div>
        <w:div w:id="1546524967">
          <w:marLeft w:val="480"/>
          <w:marRight w:val="0"/>
          <w:marTop w:val="0"/>
          <w:marBottom w:val="0"/>
          <w:divBdr>
            <w:top w:val="none" w:sz="0" w:space="0" w:color="auto"/>
            <w:left w:val="none" w:sz="0" w:space="0" w:color="auto"/>
            <w:bottom w:val="none" w:sz="0" w:space="0" w:color="auto"/>
            <w:right w:val="none" w:sz="0" w:space="0" w:color="auto"/>
          </w:divBdr>
        </w:div>
        <w:div w:id="125196597">
          <w:marLeft w:val="480"/>
          <w:marRight w:val="0"/>
          <w:marTop w:val="0"/>
          <w:marBottom w:val="0"/>
          <w:divBdr>
            <w:top w:val="none" w:sz="0" w:space="0" w:color="auto"/>
            <w:left w:val="none" w:sz="0" w:space="0" w:color="auto"/>
            <w:bottom w:val="none" w:sz="0" w:space="0" w:color="auto"/>
            <w:right w:val="none" w:sz="0" w:space="0" w:color="auto"/>
          </w:divBdr>
        </w:div>
        <w:div w:id="1886134271">
          <w:marLeft w:val="480"/>
          <w:marRight w:val="0"/>
          <w:marTop w:val="0"/>
          <w:marBottom w:val="0"/>
          <w:divBdr>
            <w:top w:val="none" w:sz="0" w:space="0" w:color="auto"/>
            <w:left w:val="none" w:sz="0" w:space="0" w:color="auto"/>
            <w:bottom w:val="none" w:sz="0" w:space="0" w:color="auto"/>
            <w:right w:val="none" w:sz="0" w:space="0" w:color="auto"/>
          </w:divBdr>
        </w:div>
        <w:div w:id="1674869057">
          <w:marLeft w:val="480"/>
          <w:marRight w:val="0"/>
          <w:marTop w:val="0"/>
          <w:marBottom w:val="0"/>
          <w:divBdr>
            <w:top w:val="none" w:sz="0" w:space="0" w:color="auto"/>
            <w:left w:val="none" w:sz="0" w:space="0" w:color="auto"/>
            <w:bottom w:val="none" w:sz="0" w:space="0" w:color="auto"/>
            <w:right w:val="none" w:sz="0" w:space="0" w:color="auto"/>
          </w:divBdr>
        </w:div>
        <w:div w:id="948514174">
          <w:marLeft w:val="480"/>
          <w:marRight w:val="0"/>
          <w:marTop w:val="0"/>
          <w:marBottom w:val="0"/>
          <w:divBdr>
            <w:top w:val="none" w:sz="0" w:space="0" w:color="auto"/>
            <w:left w:val="none" w:sz="0" w:space="0" w:color="auto"/>
            <w:bottom w:val="none" w:sz="0" w:space="0" w:color="auto"/>
            <w:right w:val="none" w:sz="0" w:space="0" w:color="auto"/>
          </w:divBdr>
        </w:div>
        <w:div w:id="578709210">
          <w:marLeft w:val="480"/>
          <w:marRight w:val="0"/>
          <w:marTop w:val="0"/>
          <w:marBottom w:val="0"/>
          <w:divBdr>
            <w:top w:val="none" w:sz="0" w:space="0" w:color="auto"/>
            <w:left w:val="none" w:sz="0" w:space="0" w:color="auto"/>
            <w:bottom w:val="none" w:sz="0" w:space="0" w:color="auto"/>
            <w:right w:val="none" w:sz="0" w:space="0" w:color="auto"/>
          </w:divBdr>
        </w:div>
        <w:div w:id="1116170287">
          <w:marLeft w:val="480"/>
          <w:marRight w:val="0"/>
          <w:marTop w:val="0"/>
          <w:marBottom w:val="0"/>
          <w:divBdr>
            <w:top w:val="none" w:sz="0" w:space="0" w:color="auto"/>
            <w:left w:val="none" w:sz="0" w:space="0" w:color="auto"/>
            <w:bottom w:val="none" w:sz="0" w:space="0" w:color="auto"/>
            <w:right w:val="none" w:sz="0" w:space="0" w:color="auto"/>
          </w:divBdr>
        </w:div>
        <w:div w:id="865215193">
          <w:marLeft w:val="480"/>
          <w:marRight w:val="0"/>
          <w:marTop w:val="0"/>
          <w:marBottom w:val="0"/>
          <w:divBdr>
            <w:top w:val="none" w:sz="0" w:space="0" w:color="auto"/>
            <w:left w:val="none" w:sz="0" w:space="0" w:color="auto"/>
            <w:bottom w:val="none" w:sz="0" w:space="0" w:color="auto"/>
            <w:right w:val="none" w:sz="0" w:space="0" w:color="auto"/>
          </w:divBdr>
        </w:div>
        <w:div w:id="824933871">
          <w:marLeft w:val="480"/>
          <w:marRight w:val="0"/>
          <w:marTop w:val="0"/>
          <w:marBottom w:val="0"/>
          <w:divBdr>
            <w:top w:val="none" w:sz="0" w:space="0" w:color="auto"/>
            <w:left w:val="none" w:sz="0" w:space="0" w:color="auto"/>
            <w:bottom w:val="none" w:sz="0" w:space="0" w:color="auto"/>
            <w:right w:val="none" w:sz="0" w:space="0" w:color="auto"/>
          </w:divBdr>
        </w:div>
        <w:div w:id="35400012">
          <w:marLeft w:val="480"/>
          <w:marRight w:val="0"/>
          <w:marTop w:val="0"/>
          <w:marBottom w:val="0"/>
          <w:divBdr>
            <w:top w:val="none" w:sz="0" w:space="0" w:color="auto"/>
            <w:left w:val="none" w:sz="0" w:space="0" w:color="auto"/>
            <w:bottom w:val="none" w:sz="0" w:space="0" w:color="auto"/>
            <w:right w:val="none" w:sz="0" w:space="0" w:color="auto"/>
          </w:divBdr>
        </w:div>
        <w:div w:id="1924952880">
          <w:marLeft w:val="480"/>
          <w:marRight w:val="0"/>
          <w:marTop w:val="0"/>
          <w:marBottom w:val="0"/>
          <w:divBdr>
            <w:top w:val="none" w:sz="0" w:space="0" w:color="auto"/>
            <w:left w:val="none" w:sz="0" w:space="0" w:color="auto"/>
            <w:bottom w:val="none" w:sz="0" w:space="0" w:color="auto"/>
            <w:right w:val="none" w:sz="0" w:space="0" w:color="auto"/>
          </w:divBdr>
        </w:div>
        <w:div w:id="542406355">
          <w:marLeft w:val="480"/>
          <w:marRight w:val="0"/>
          <w:marTop w:val="0"/>
          <w:marBottom w:val="0"/>
          <w:divBdr>
            <w:top w:val="none" w:sz="0" w:space="0" w:color="auto"/>
            <w:left w:val="none" w:sz="0" w:space="0" w:color="auto"/>
            <w:bottom w:val="none" w:sz="0" w:space="0" w:color="auto"/>
            <w:right w:val="none" w:sz="0" w:space="0" w:color="auto"/>
          </w:divBdr>
        </w:div>
        <w:div w:id="1734814753">
          <w:marLeft w:val="480"/>
          <w:marRight w:val="0"/>
          <w:marTop w:val="0"/>
          <w:marBottom w:val="0"/>
          <w:divBdr>
            <w:top w:val="none" w:sz="0" w:space="0" w:color="auto"/>
            <w:left w:val="none" w:sz="0" w:space="0" w:color="auto"/>
            <w:bottom w:val="none" w:sz="0" w:space="0" w:color="auto"/>
            <w:right w:val="none" w:sz="0" w:space="0" w:color="auto"/>
          </w:divBdr>
        </w:div>
        <w:div w:id="1063137121">
          <w:marLeft w:val="480"/>
          <w:marRight w:val="0"/>
          <w:marTop w:val="0"/>
          <w:marBottom w:val="0"/>
          <w:divBdr>
            <w:top w:val="none" w:sz="0" w:space="0" w:color="auto"/>
            <w:left w:val="none" w:sz="0" w:space="0" w:color="auto"/>
            <w:bottom w:val="none" w:sz="0" w:space="0" w:color="auto"/>
            <w:right w:val="none" w:sz="0" w:space="0" w:color="auto"/>
          </w:divBdr>
        </w:div>
        <w:div w:id="1877697126">
          <w:marLeft w:val="480"/>
          <w:marRight w:val="0"/>
          <w:marTop w:val="0"/>
          <w:marBottom w:val="0"/>
          <w:divBdr>
            <w:top w:val="none" w:sz="0" w:space="0" w:color="auto"/>
            <w:left w:val="none" w:sz="0" w:space="0" w:color="auto"/>
            <w:bottom w:val="none" w:sz="0" w:space="0" w:color="auto"/>
            <w:right w:val="none" w:sz="0" w:space="0" w:color="auto"/>
          </w:divBdr>
        </w:div>
        <w:div w:id="1811939857">
          <w:marLeft w:val="480"/>
          <w:marRight w:val="0"/>
          <w:marTop w:val="0"/>
          <w:marBottom w:val="0"/>
          <w:divBdr>
            <w:top w:val="none" w:sz="0" w:space="0" w:color="auto"/>
            <w:left w:val="none" w:sz="0" w:space="0" w:color="auto"/>
            <w:bottom w:val="none" w:sz="0" w:space="0" w:color="auto"/>
            <w:right w:val="none" w:sz="0" w:space="0" w:color="auto"/>
          </w:divBdr>
        </w:div>
        <w:div w:id="74321176">
          <w:marLeft w:val="480"/>
          <w:marRight w:val="0"/>
          <w:marTop w:val="0"/>
          <w:marBottom w:val="0"/>
          <w:divBdr>
            <w:top w:val="none" w:sz="0" w:space="0" w:color="auto"/>
            <w:left w:val="none" w:sz="0" w:space="0" w:color="auto"/>
            <w:bottom w:val="none" w:sz="0" w:space="0" w:color="auto"/>
            <w:right w:val="none" w:sz="0" w:space="0" w:color="auto"/>
          </w:divBdr>
        </w:div>
        <w:div w:id="514878494">
          <w:marLeft w:val="480"/>
          <w:marRight w:val="0"/>
          <w:marTop w:val="0"/>
          <w:marBottom w:val="0"/>
          <w:divBdr>
            <w:top w:val="none" w:sz="0" w:space="0" w:color="auto"/>
            <w:left w:val="none" w:sz="0" w:space="0" w:color="auto"/>
            <w:bottom w:val="none" w:sz="0" w:space="0" w:color="auto"/>
            <w:right w:val="none" w:sz="0" w:space="0" w:color="auto"/>
          </w:divBdr>
        </w:div>
        <w:div w:id="859927634">
          <w:marLeft w:val="480"/>
          <w:marRight w:val="0"/>
          <w:marTop w:val="0"/>
          <w:marBottom w:val="0"/>
          <w:divBdr>
            <w:top w:val="none" w:sz="0" w:space="0" w:color="auto"/>
            <w:left w:val="none" w:sz="0" w:space="0" w:color="auto"/>
            <w:bottom w:val="none" w:sz="0" w:space="0" w:color="auto"/>
            <w:right w:val="none" w:sz="0" w:space="0" w:color="auto"/>
          </w:divBdr>
        </w:div>
        <w:div w:id="163473528">
          <w:marLeft w:val="480"/>
          <w:marRight w:val="0"/>
          <w:marTop w:val="0"/>
          <w:marBottom w:val="0"/>
          <w:divBdr>
            <w:top w:val="none" w:sz="0" w:space="0" w:color="auto"/>
            <w:left w:val="none" w:sz="0" w:space="0" w:color="auto"/>
            <w:bottom w:val="none" w:sz="0" w:space="0" w:color="auto"/>
            <w:right w:val="none" w:sz="0" w:space="0" w:color="auto"/>
          </w:divBdr>
        </w:div>
        <w:div w:id="79496236">
          <w:marLeft w:val="480"/>
          <w:marRight w:val="0"/>
          <w:marTop w:val="0"/>
          <w:marBottom w:val="0"/>
          <w:divBdr>
            <w:top w:val="none" w:sz="0" w:space="0" w:color="auto"/>
            <w:left w:val="none" w:sz="0" w:space="0" w:color="auto"/>
            <w:bottom w:val="none" w:sz="0" w:space="0" w:color="auto"/>
            <w:right w:val="none" w:sz="0" w:space="0" w:color="auto"/>
          </w:divBdr>
        </w:div>
        <w:div w:id="1130635878">
          <w:marLeft w:val="480"/>
          <w:marRight w:val="0"/>
          <w:marTop w:val="0"/>
          <w:marBottom w:val="0"/>
          <w:divBdr>
            <w:top w:val="none" w:sz="0" w:space="0" w:color="auto"/>
            <w:left w:val="none" w:sz="0" w:space="0" w:color="auto"/>
            <w:bottom w:val="none" w:sz="0" w:space="0" w:color="auto"/>
            <w:right w:val="none" w:sz="0" w:space="0" w:color="auto"/>
          </w:divBdr>
        </w:div>
        <w:div w:id="1289971132">
          <w:marLeft w:val="480"/>
          <w:marRight w:val="0"/>
          <w:marTop w:val="0"/>
          <w:marBottom w:val="0"/>
          <w:divBdr>
            <w:top w:val="none" w:sz="0" w:space="0" w:color="auto"/>
            <w:left w:val="none" w:sz="0" w:space="0" w:color="auto"/>
            <w:bottom w:val="none" w:sz="0" w:space="0" w:color="auto"/>
            <w:right w:val="none" w:sz="0" w:space="0" w:color="auto"/>
          </w:divBdr>
        </w:div>
        <w:div w:id="495415185">
          <w:marLeft w:val="480"/>
          <w:marRight w:val="0"/>
          <w:marTop w:val="0"/>
          <w:marBottom w:val="0"/>
          <w:divBdr>
            <w:top w:val="none" w:sz="0" w:space="0" w:color="auto"/>
            <w:left w:val="none" w:sz="0" w:space="0" w:color="auto"/>
            <w:bottom w:val="none" w:sz="0" w:space="0" w:color="auto"/>
            <w:right w:val="none" w:sz="0" w:space="0" w:color="auto"/>
          </w:divBdr>
        </w:div>
        <w:div w:id="1587811247">
          <w:marLeft w:val="480"/>
          <w:marRight w:val="0"/>
          <w:marTop w:val="0"/>
          <w:marBottom w:val="0"/>
          <w:divBdr>
            <w:top w:val="none" w:sz="0" w:space="0" w:color="auto"/>
            <w:left w:val="none" w:sz="0" w:space="0" w:color="auto"/>
            <w:bottom w:val="none" w:sz="0" w:space="0" w:color="auto"/>
            <w:right w:val="none" w:sz="0" w:space="0" w:color="auto"/>
          </w:divBdr>
        </w:div>
        <w:div w:id="1198081918">
          <w:marLeft w:val="480"/>
          <w:marRight w:val="0"/>
          <w:marTop w:val="0"/>
          <w:marBottom w:val="0"/>
          <w:divBdr>
            <w:top w:val="none" w:sz="0" w:space="0" w:color="auto"/>
            <w:left w:val="none" w:sz="0" w:space="0" w:color="auto"/>
            <w:bottom w:val="none" w:sz="0" w:space="0" w:color="auto"/>
            <w:right w:val="none" w:sz="0" w:space="0" w:color="auto"/>
          </w:divBdr>
        </w:div>
        <w:div w:id="242104174">
          <w:marLeft w:val="480"/>
          <w:marRight w:val="0"/>
          <w:marTop w:val="0"/>
          <w:marBottom w:val="0"/>
          <w:divBdr>
            <w:top w:val="none" w:sz="0" w:space="0" w:color="auto"/>
            <w:left w:val="none" w:sz="0" w:space="0" w:color="auto"/>
            <w:bottom w:val="none" w:sz="0" w:space="0" w:color="auto"/>
            <w:right w:val="none" w:sz="0" w:space="0" w:color="auto"/>
          </w:divBdr>
        </w:div>
        <w:div w:id="732043420">
          <w:marLeft w:val="480"/>
          <w:marRight w:val="0"/>
          <w:marTop w:val="0"/>
          <w:marBottom w:val="0"/>
          <w:divBdr>
            <w:top w:val="none" w:sz="0" w:space="0" w:color="auto"/>
            <w:left w:val="none" w:sz="0" w:space="0" w:color="auto"/>
            <w:bottom w:val="none" w:sz="0" w:space="0" w:color="auto"/>
            <w:right w:val="none" w:sz="0" w:space="0" w:color="auto"/>
          </w:divBdr>
        </w:div>
        <w:div w:id="297801599">
          <w:marLeft w:val="480"/>
          <w:marRight w:val="0"/>
          <w:marTop w:val="0"/>
          <w:marBottom w:val="0"/>
          <w:divBdr>
            <w:top w:val="none" w:sz="0" w:space="0" w:color="auto"/>
            <w:left w:val="none" w:sz="0" w:space="0" w:color="auto"/>
            <w:bottom w:val="none" w:sz="0" w:space="0" w:color="auto"/>
            <w:right w:val="none" w:sz="0" w:space="0" w:color="auto"/>
          </w:divBdr>
        </w:div>
        <w:div w:id="1938249888">
          <w:marLeft w:val="480"/>
          <w:marRight w:val="0"/>
          <w:marTop w:val="0"/>
          <w:marBottom w:val="0"/>
          <w:divBdr>
            <w:top w:val="none" w:sz="0" w:space="0" w:color="auto"/>
            <w:left w:val="none" w:sz="0" w:space="0" w:color="auto"/>
            <w:bottom w:val="none" w:sz="0" w:space="0" w:color="auto"/>
            <w:right w:val="none" w:sz="0" w:space="0" w:color="auto"/>
          </w:divBdr>
        </w:div>
        <w:div w:id="1010715107">
          <w:marLeft w:val="480"/>
          <w:marRight w:val="0"/>
          <w:marTop w:val="0"/>
          <w:marBottom w:val="0"/>
          <w:divBdr>
            <w:top w:val="none" w:sz="0" w:space="0" w:color="auto"/>
            <w:left w:val="none" w:sz="0" w:space="0" w:color="auto"/>
            <w:bottom w:val="none" w:sz="0" w:space="0" w:color="auto"/>
            <w:right w:val="none" w:sz="0" w:space="0" w:color="auto"/>
          </w:divBdr>
        </w:div>
        <w:div w:id="1691641450">
          <w:marLeft w:val="480"/>
          <w:marRight w:val="0"/>
          <w:marTop w:val="0"/>
          <w:marBottom w:val="0"/>
          <w:divBdr>
            <w:top w:val="none" w:sz="0" w:space="0" w:color="auto"/>
            <w:left w:val="none" w:sz="0" w:space="0" w:color="auto"/>
            <w:bottom w:val="none" w:sz="0" w:space="0" w:color="auto"/>
            <w:right w:val="none" w:sz="0" w:space="0" w:color="auto"/>
          </w:divBdr>
        </w:div>
        <w:div w:id="1102801051">
          <w:marLeft w:val="480"/>
          <w:marRight w:val="0"/>
          <w:marTop w:val="0"/>
          <w:marBottom w:val="0"/>
          <w:divBdr>
            <w:top w:val="none" w:sz="0" w:space="0" w:color="auto"/>
            <w:left w:val="none" w:sz="0" w:space="0" w:color="auto"/>
            <w:bottom w:val="none" w:sz="0" w:space="0" w:color="auto"/>
            <w:right w:val="none" w:sz="0" w:space="0" w:color="auto"/>
          </w:divBdr>
        </w:div>
      </w:divsChild>
    </w:div>
    <w:div w:id="1764759058">
      <w:bodyDiv w:val="1"/>
      <w:marLeft w:val="0"/>
      <w:marRight w:val="0"/>
      <w:marTop w:val="0"/>
      <w:marBottom w:val="0"/>
      <w:divBdr>
        <w:top w:val="none" w:sz="0" w:space="0" w:color="auto"/>
        <w:left w:val="none" w:sz="0" w:space="0" w:color="auto"/>
        <w:bottom w:val="none" w:sz="0" w:space="0" w:color="auto"/>
        <w:right w:val="none" w:sz="0" w:space="0" w:color="auto"/>
      </w:divBdr>
    </w:div>
    <w:div w:id="1765031641">
      <w:bodyDiv w:val="1"/>
      <w:marLeft w:val="0"/>
      <w:marRight w:val="0"/>
      <w:marTop w:val="0"/>
      <w:marBottom w:val="0"/>
      <w:divBdr>
        <w:top w:val="none" w:sz="0" w:space="0" w:color="auto"/>
        <w:left w:val="none" w:sz="0" w:space="0" w:color="auto"/>
        <w:bottom w:val="none" w:sz="0" w:space="0" w:color="auto"/>
        <w:right w:val="none" w:sz="0" w:space="0" w:color="auto"/>
      </w:divBdr>
    </w:div>
    <w:div w:id="1766069319">
      <w:bodyDiv w:val="1"/>
      <w:marLeft w:val="0"/>
      <w:marRight w:val="0"/>
      <w:marTop w:val="0"/>
      <w:marBottom w:val="0"/>
      <w:divBdr>
        <w:top w:val="none" w:sz="0" w:space="0" w:color="auto"/>
        <w:left w:val="none" w:sz="0" w:space="0" w:color="auto"/>
        <w:bottom w:val="none" w:sz="0" w:space="0" w:color="auto"/>
        <w:right w:val="none" w:sz="0" w:space="0" w:color="auto"/>
      </w:divBdr>
    </w:div>
    <w:div w:id="1766999370">
      <w:bodyDiv w:val="1"/>
      <w:marLeft w:val="0"/>
      <w:marRight w:val="0"/>
      <w:marTop w:val="0"/>
      <w:marBottom w:val="0"/>
      <w:divBdr>
        <w:top w:val="none" w:sz="0" w:space="0" w:color="auto"/>
        <w:left w:val="none" w:sz="0" w:space="0" w:color="auto"/>
        <w:bottom w:val="none" w:sz="0" w:space="0" w:color="auto"/>
        <w:right w:val="none" w:sz="0" w:space="0" w:color="auto"/>
      </w:divBdr>
      <w:divsChild>
        <w:div w:id="36704653">
          <w:marLeft w:val="480"/>
          <w:marRight w:val="0"/>
          <w:marTop w:val="0"/>
          <w:marBottom w:val="0"/>
          <w:divBdr>
            <w:top w:val="none" w:sz="0" w:space="0" w:color="auto"/>
            <w:left w:val="none" w:sz="0" w:space="0" w:color="auto"/>
            <w:bottom w:val="none" w:sz="0" w:space="0" w:color="auto"/>
            <w:right w:val="none" w:sz="0" w:space="0" w:color="auto"/>
          </w:divBdr>
        </w:div>
        <w:div w:id="899633611">
          <w:marLeft w:val="480"/>
          <w:marRight w:val="0"/>
          <w:marTop w:val="0"/>
          <w:marBottom w:val="0"/>
          <w:divBdr>
            <w:top w:val="none" w:sz="0" w:space="0" w:color="auto"/>
            <w:left w:val="none" w:sz="0" w:space="0" w:color="auto"/>
            <w:bottom w:val="none" w:sz="0" w:space="0" w:color="auto"/>
            <w:right w:val="none" w:sz="0" w:space="0" w:color="auto"/>
          </w:divBdr>
        </w:div>
        <w:div w:id="2070222970">
          <w:marLeft w:val="480"/>
          <w:marRight w:val="0"/>
          <w:marTop w:val="0"/>
          <w:marBottom w:val="0"/>
          <w:divBdr>
            <w:top w:val="none" w:sz="0" w:space="0" w:color="auto"/>
            <w:left w:val="none" w:sz="0" w:space="0" w:color="auto"/>
            <w:bottom w:val="none" w:sz="0" w:space="0" w:color="auto"/>
            <w:right w:val="none" w:sz="0" w:space="0" w:color="auto"/>
          </w:divBdr>
        </w:div>
        <w:div w:id="300503648">
          <w:marLeft w:val="480"/>
          <w:marRight w:val="0"/>
          <w:marTop w:val="0"/>
          <w:marBottom w:val="0"/>
          <w:divBdr>
            <w:top w:val="none" w:sz="0" w:space="0" w:color="auto"/>
            <w:left w:val="none" w:sz="0" w:space="0" w:color="auto"/>
            <w:bottom w:val="none" w:sz="0" w:space="0" w:color="auto"/>
            <w:right w:val="none" w:sz="0" w:space="0" w:color="auto"/>
          </w:divBdr>
        </w:div>
        <w:div w:id="1317108210">
          <w:marLeft w:val="480"/>
          <w:marRight w:val="0"/>
          <w:marTop w:val="0"/>
          <w:marBottom w:val="0"/>
          <w:divBdr>
            <w:top w:val="none" w:sz="0" w:space="0" w:color="auto"/>
            <w:left w:val="none" w:sz="0" w:space="0" w:color="auto"/>
            <w:bottom w:val="none" w:sz="0" w:space="0" w:color="auto"/>
            <w:right w:val="none" w:sz="0" w:space="0" w:color="auto"/>
          </w:divBdr>
        </w:div>
        <w:div w:id="1783112675">
          <w:marLeft w:val="480"/>
          <w:marRight w:val="0"/>
          <w:marTop w:val="0"/>
          <w:marBottom w:val="0"/>
          <w:divBdr>
            <w:top w:val="none" w:sz="0" w:space="0" w:color="auto"/>
            <w:left w:val="none" w:sz="0" w:space="0" w:color="auto"/>
            <w:bottom w:val="none" w:sz="0" w:space="0" w:color="auto"/>
            <w:right w:val="none" w:sz="0" w:space="0" w:color="auto"/>
          </w:divBdr>
        </w:div>
        <w:div w:id="1094210123">
          <w:marLeft w:val="480"/>
          <w:marRight w:val="0"/>
          <w:marTop w:val="0"/>
          <w:marBottom w:val="0"/>
          <w:divBdr>
            <w:top w:val="none" w:sz="0" w:space="0" w:color="auto"/>
            <w:left w:val="none" w:sz="0" w:space="0" w:color="auto"/>
            <w:bottom w:val="none" w:sz="0" w:space="0" w:color="auto"/>
            <w:right w:val="none" w:sz="0" w:space="0" w:color="auto"/>
          </w:divBdr>
        </w:div>
        <w:div w:id="136728306">
          <w:marLeft w:val="480"/>
          <w:marRight w:val="0"/>
          <w:marTop w:val="0"/>
          <w:marBottom w:val="0"/>
          <w:divBdr>
            <w:top w:val="none" w:sz="0" w:space="0" w:color="auto"/>
            <w:left w:val="none" w:sz="0" w:space="0" w:color="auto"/>
            <w:bottom w:val="none" w:sz="0" w:space="0" w:color="auto"/>
            <w:right w:val="none" w:sz="0" w:space="0" w:color="auto"/>
          </w:divBdr>
        </w:div>
        <w:div w:id="744648211">
          <w:marLeft w:val="480"/>
          <w:marRight w:val="0"/>
          <w:marTop w:val="0"/>
          <w:marBottom w:val="0"/>
          <w:divBdr>
            <w:top w:val="none" w:sz="0" w:space="0" w:color="auto"/>
            <w:left w:val="none" w:sz="0" w:space="0" w:color="auto"/>
            <w:bottom w:val="none" w:sz="0" w:space="0" w:color="auto"/>
            <w:right w:val="none" w:sz="0" w:space="0" w:color="auto"/>
          </w:divBdr>
        </w:div>
        <w:div w:id="826631547">
          <w:marLeft w:val="480"/>
          <w:marRight w:val="0"/>
          <w:marTop w:val="0"/>
          <w:marBottom w:val="0"/>
          <w:divBdr>
            <w:top w:val="none" w:sz="0" w:space="0" w:color="auto"/>
            <w:left w:val="none" w:sz="0" w:space="0" w:color="auto"/>
            <w:bottom w:val="none" w:sz="0" w:space="0" w:color="auto"/>
            <w:right w:val="none" w:sz="0" w:space="0" w:color="auto"/>
          </w:divBdr>
        </w:div>
        <w:div w:id="1135566642">
          <w:marLeft w:val="480"/>
          <w:marRight w:val="0"/>
          <w:marTop w:val="0"/>
          <w:marBottom w:val="0"/>
          <w:divBdr>
            <w:top w:val="none" w:sz="0" w:space="0" w:color="auto"/>
            <w:left w:val="none" w:sz="0" w:space="0" w:color="auto"/>
            <w:bottom w:val="none" w:sz="0" w:space="0" w:color="auto"/>
            <w:right w:val="none" w:sz="0" w:space="0" w:color="auto"/>
          </w:divBdr>
        </w:div>
        <w:div w:id="1899365658">
          <w:marLeft w:val="480"/>
          <w:marRight w:val="0"/>
          <w:marTop w:val="0"/>
          <w:marBottom w:val="0"/>
          <w:divBdr>
            <w:top w:val="none" w:sz="0" w:space="0" w:color="auto"/>
            <w:left w:val="none" w:sz="0" w:space="0" w:color="auto"/>
            <w:bottom w:val="none" w:sz="0" w:space="0" w:color="auto"/>
            <w:right w:val="none" w:sz="0" w:space="0" w:color="auto"/>
          </w:divBdr>
        </w:div>
        <w:div w:id="1127552348">
          <w:marLeft w:val="480"/>
          <w:marRight w:val="0"/>
          <w:marTop w:val="0"/>
          <w:marBottom w:val="0"/>
          <w:divBdr>
            <w:top w:val="none" w:sz="0" w:space="0" w:color="auto"/>
            <w:left w:val="none" w:sz="0" w:space="0" w:color="auto"/>
            <w:bottom w:val="none" w:sz="0" w:space="0" w:color="auto"/>
            <w:right w:val="none" w:sz="0" w:space="0" w:color="auto"/>
          </w:divBdr>
        </w:div>
        <w:div w:id="1094279140">
          <w:marLeft w:val="480"/>
          <w:marRight w:val="0"/>
          <w:marTop w:val="0"/>
          <w:marBottom w:val="0"/>
          <w:divBdr>
            <w:top w:val="none" w:sz="0" w:space="0" w:color="auto"/>
            <w:left w:val="none" w:sz="0" w:space="0" w:color="auto"/>
            <w:bottom w:val="none" w:sz="0" w:space="0" w:color="auto"/>
            <w:right w:val="none" w:sz="0" w:space="0" w:color="auto"/>
          </w:divBdr>
        </w:div>
        <w:div w:id="2018188981">
          <w:marLeft w:val="480"/>
          <w:marRight w:val="0"/>
          <w:marTop w:val="0"/>
          <w:marBottom w:val="0"/>
          <w:divBdr>
            <w:top w:val="none" w:sz="0" w:space="0" w:color="auto"/>
            <w:left w:val="none" w:sz="0" w:space="0" w:color="auto"/>
            <w:bottom w:val="none" w:sz="0" w:space="0" w:color="auto"/>
            <w:right w:val="none" w:sz="0" w:space="0" w:color="auto"/>
          </w:divBdr>
        </w:div>
        <w:div w:id="1446003506">
          <w:marLeft w:val="480"/>
          <w:marRight w:val="0"/>
          <w:marTop w:val="0"/>
          <w:marBottom w:val="0"/>
          <w:divBdr>
            <w:top w:val="none" w:sz="0" w:space="0" w:color="auto"/>
            <w:left w:val="none" w:sz="0" w:space="0" w:color="auto"/>
            <w:bottom w:val="none" w:sz="0" w:space="0" w:color="auto"/>
            <w:right w:val="none" w:sz="0" w:space="0" w:color="auto"/>
          </w:divBdr>
        </w:div>
        <w:div w:id="1247106950">
          <w:marLeft w:val="480"/>
          <w:marRight w:val="0"/>
          <w:marTop w:val="0"/>
          <w:marBottom w:val="0"/>
          <w:divBdr>
            <w:top w:val="none" w:sz="0" w:space="0" w:color="auto"/>
            <w:left w:val="none" w:sz="0" w:space="0" w:color="auto"/>
            <w:bottom w:val="none" w:sz="0" w:space="0" w:color="auto"/>
            <w:right w:val="none" w:sz="0" w:space="0" w:color="auto"/>
          </w:divBdr>
        </w:div>
        <w:div w:id="6298709">
          <w:marLeft w:val="480"/>
          <w:marRight w:val="0"/>
          <w:marTop w:val="0"/>
          <w:marBottom w:val="0"/>
          <w:divBdr>
            <w:top w:val="none" w:sz="0" w:space="0" w:color="auto"/>
            <w:left w:val="none" w:sz="0" w:space="0" w:color="auto"/>
            <w:bottom w:val="none" w:sz="0" w:space="0" w:color="auto"/>
            <w:right w:val="none" w:sz="0" w:space="0" w:color="auto"/>
          </w:divBdr>
        </w:div>
        <w:div w:id="1040520458">
          <w:marLeft w:val="480"/>
          <w:marRight w:val="0"/>
          <w:marTop w:val="0"/>
          <w:marBottom w:val="0"/>
          <w:divBdr>
            <w:top w:val="none" w:sz="0" w:space="0" w:color="auto"/>
            <w:left w:val="none" w:sz="0" w:space="0" w:color="auto"/>
            <w:bottom w:val="none" w:sz="0" w:space="0" w:color="auto"/>
            <w:right w:val="none" w:sz="0" w:space="0" w:color="auto"/>
          </w:divBdr>
        </w:div>
        <w:div w:id="1681851351">
          <w:marLeft w:val="480"/>
          <w:marRight w:val="0"/>
          <w:marTop w:val="0"/>
          <w:marBottom w:val="0"/>
          <w:divBdr>
            <w:top w:val="none" w:sz="0" w:space="0" w:color="auto"/>
            <w:left w:val="none" w:sz="0" w:space="0" w:color="auto"/>
            <w:bottom w:val="none" w:sz="0" w:space="0" w:color="auto"/>
            <w:right w:val="none" w:sz="0" w:space="0" w:color="auto"/>
          </w:divBdr>
        </w:div>
        <w:div w:id="546797275">
          <w:marLeft w:val="480"/>
          <w:marRight w:val="0"/>
          <w:marTop w:val="0"/>
          <w:marBottom w:val="0"/>
          <w:divBdr>
            <w:top w:val="none" w:sz="0" w:space="0" w:color="auto"/>
            <w:left w:val="none" w:sz="0" w:space="0" w:color="auto"/>
            <w:bottom w:val="none" w:sz="0" w:space="0" w:color="auto"/>
            <w:right w:val="none" w:sz="0" w:space="0" w:color="auto"/>
          </w:divBdr>
        </w:div>
        <w:div w:id="994138653">
          <w:marLeft w:val="480"/>
          <w:marRight w:val="0"/>
          <w:marTop w:val="0"/>
          <w:marBottom w:val="0"/>
          <w:divBdr>
            <w:top w:val="none" w:sz="0" w:space="0" w:color="auto"/>
            <w:left w:val="none" w:sz="0" w:space="0" w:color="auto"/>
            <w:bottom w:val="none" w:sz="0" w:space="0" w:color="auto"/>
            <w:right w:val="none" w:sz="0" w:space="0" w:color="auto"/>
          </w:divBdr>
        </w:div>
        <w:div w:id="110516615">
          <w:marLeft w:val="480"/>
          <w:marRight w:val="0"/>
          <w:marTop w:val="0"/>
          <w:marBottom w:val="0"/>
          <w:divBdr>
            <w:top w:val="none" w:sz="0" w:space="0" w:color="auto"/>
            <w:left w:val="none" w:sz="0" w:space="0" w:color="auto"/>
            <w:bottom w:val="none" w:sz="0" w:space="0" w:color="auto"/>
            <w:right w:val="none" w:sz="0" w:space="0" w:color="auto"/>
          </w:divBdr>
        </w:div>
        <w:div w:id="1739208684">
          <w:marLeft w:val="480"/>
          <w:marRight w:val="0"/>
          <w:marTop w:val="0"/>
          <w:marBottom w:val="0"/>
          <w:divBdr>
            <w:top w:val="none" w:sz="0" w:space="0" w:color="auto"/>
            <w:left w:val="none" w:sz="0" w:space="0" w:color="auto"/>
            <w:bottom w:val="none" w:sz="0" w:space="0" w:color="auto"/>
            <w:right w:val="none" w:sz="0" w:space="0" w:color="auto"/>
          </w:divBdr>
        </w:div>
        <w:div w:id="2048334016">
          <w:marLeft w:val="480"/>
          <w:marRight w:val="0"/>
          <w:marTop w:val="0"/>
          <w:marBottom w:val="0"/>
          <w:divBdr>
            <w:top w:val="none" w:sz="0" w:space="0" w:color="auto"/>
            <w:left w:val="none" w:sz="0" w:space="0" w:color="auto"/>
            <w:bottom w:val="none" w:sz="0" w:space="0" w:color="auto"/>
            <w:right w:val="none" w:sz="0" w:space="0" w:color="auto"/>
          </w:divBdr>
        </w:div>
        <w:div w:id="1891189448">
          <w:marLeft w:val="480"/>
          <w:marRight w:val="0"/>
          <w:marTop w:val="0"/>
          <w:marBottom w:val="0"/>
          <w:divBdr>
            <w:top w:val="none" w:sz="0" w:space="0" w:color="auto"/>
            <w:left w:val="none" w:sz="0" w:space="0" w:color="auto"/>
            <w:bottom w:val="none" w:sz="0" w:space="0" w:color="auto"/>
            <w:right w:val="none" w:sz="0" w:space="0" w:color="auto"/>
          </w:divBdr>
        </w:div>
        <w:div w:id="1945527966">
          <w:marLeft w:val="480"/>
          <w:marRight w:val="0"/>
          <w:marTop w:val="0"/>
          <w:marBottom w:val="0"/>
          <w:divBdr>
            <w:top w:val="none" w:sz="0" w:space="0" w:color="auto"/>
            <w:left w:val="none" w:sz="0" w:space="0" w:color="auto"/>
            <w:bottom w:val="none" w:sz="0" w:space="0" w:color="auto"/>
            <w:right w:val="none" w:sz="0" w:space="0" w:color="auto"/>
          </w:divBdr>
        </w:div>
        <w:div w:id="727916794">
          <w:marLeft w:val="480"/>
          <w:marRight w:val="0"/>
          <w:marTop w:val="0"/>
          <w:marBottom w:val="0"/>
          <w:divBdr>
            <w:top w:val="none" w:sz="0" w:space="0" w:color="auto"/>
            <w:left w:val="none" w:sz="0" w:space="0" w:color="auto"/>
            <w:bottom w:val="none" w:sz="0" w:space="0" w:color="auto"/>
            <w:right w:val="none" w:sz="0" w:space="0" w:color="auto"/>
          </w:divBdr>
        </w:div>
        <w:div w:id="834761009">
          <w:marLeft w:val="480"/>
          <w:marRight w:val="0"/>
          <w:marTop w:val="0"/>
          <w:marBottom w:val="0"/>
          <w:divBdr>
            <w:top w:val="none" w:sz="0" w:space="0" w:color="auto"/>
            <w:left w:val="none" w:sz="0" w:space="0" w:color="auto"/>
            <w:bottom w:val="none" w:sz="0" w:space="0" w:color="auto"/>
            <w:right w:val="none" w:sz="0" w:space="0" w:color="auto"/>
          </w:divBdr>
        </w:div>
      </w:divsChild>
    </w:div>
    <w:div w:id="1768189591">
      <w:bodyDiv w:val="1"/>
      <w:marLeft w:val="0"/>
      <w:marRight w:val="0"/>
      <w:marTop w:val="0"/>
      <w:marBottom w:val="0"/>
      <w:divBdr>
        <w:top w:val="none" w:sz="0" w:space="0" w:color="auto"/>
        <w:left w:val="none" w:sz="0" w:space="0" w:color="auto"/>
        <w:bottom w:val="none" w:sz="0" w:space="0" w:color="auto"/>
        <w:right w:val="none" w:sz="0" w:space="0" w:color="auto"/>
      </w:divBdr>
    </w:div>
    <w:div w:id="1769035492">
      <w:bodyDiv w:val="1"/>
      <w:marLeft w:val="0"/>
      <w:marRight w:val="0"/>
      <w:marTop w:val="0"/>
      <w:marBottom w:val="0"/>
      <w:divBdr>
        <w:top w:val="none" w:sz="0" w:space="0" w:color="auto"/>
        <w:left w:val="none" w:sz="0" w:space="0" w:color="auto"/>
        <w:bottom w:val="none" w:sz="0" w:space="0" w:color="auto"/>
        <w:right w:val="none" w:sz="0" w:space="0" w:color="auto"/>
      </w:divBdr>
    </w:div>
    <w:div w:id="1770199256">
      <w:bodyDiv w:val="1"/>
      <w:marLeft w:val="0"/>
      <w:marRight w:val="0"/>
      <w:marTop w:val="0"/>
      <w:marBottom w:val="0"/>
      <w:divBdr>
        <w:top w:val="none" w:sz="0" w:space="0" w:color="auto"/>
        <w:left w:val="none" w:sz="0" w:space="0" w:color="auto"/>
        <w:bottom w:val="none" w:sz="0" w:space="0" w:color="auto"/>
        <w:right w:val="none" w:sz="0" w:space="0" w:color="auto"/>
      </w:divBdr>
    </w:div>
    <w:div w:id="1770655380">
      <w:bodyDiv w:val="1"/>
      <w:marLeft w:val="0"/>
      <w:marRight w:val="0"/>
      <w:marTop w:val="0"/>
      <w:marBottom w:val="0"/>
      <w:divBdr>
        <w:top w:val="none" w:sz="0" w:space="0" w:color="auto"/>
        <w:left w:val="none" w:sz="0" w:space="0" w:color="auto"/>
        <w:bottom w:val="none" w:sz="0" w:space="0" w:color="auto"/>
        <w:right w:val="none" w:sz="0" w:space="0" w:color="auto"/>
      </w:divBdr>
    </w:div>
    <w:div w:id="1771512656">
      <w:bodyDiv w:val="1"/>
      <w:marLeft w:val="0"/>
      <w:marRight w:val="0"/>
      <w:marTop w:val="0"/>
      <w:marBottom w:val="0"/>
      <w:divBdr>
        <w:top w:val="none" w:sz="0" w:space="0" w:color="auto"/>
        <w:left w:val="none" w:sz="0" w:space="0" w:color="auto"/>
        <w:bottom w:val="none" w:sz="0" w:space="0" w:color="auto"/>
        <w:right w:val="none" w:sz="0" w:space="0" w:color="auto"/>
      </w:divBdr>
    </w:div>
    <w:div w:id="1771927982">
      <w:bodyDiv w:val="1"/>
      <w:marLeft w:val="0"/>
      <w:marRight w:val="0"/>
      <w:marTop w:val="0"/>
      <w:marBottom w:val="0"/>
      <w:divBdr>
        <w:top w:val="none" w:sz="0" w:space="0" w:color="auto"/>
        <w:left w:val="none" w:sz="0" w:space="0" w:color="auto"/>
        <w:bottom w:val="none" w:sz="0" w:space="0" w:color="auto"/>
        <w:right w:val="none" w:sz="0" w:space="0" w:color="auto"/>
      </w:divBdr>
    </w:div>
    <w:div w:id="1772583687">
      <w:bodyDiv w:val="1"/>
      <w:marLeft w:val="0"/>
      <w:marRight w:val="0"/>
      <w:marTop w:val="0"/>
      <w:marBottom w:val="0"/>
      <w:divBdr>
        <w:top w:val="none" w:sz="0" w:space="0" w:color="auto"/>
        <w:left w:val="none" w:sz="0" w:space="0" w:color="auto"/>
        <w:bottom w:val="none" w:sz="0" w:space="0" w:color="auto"/>
        <w:right w:val="none" w:sz="0" w:space="0" w:color="auto"/>
      </w:divBdr>
    </w:div>
    <w:div w:id="1773012340">
      <w:bodyDiv w:val="1"/>
      <w:marLeft w:val="0"/>
      <w:marRight w:val="0"/>
      <w:marTop w:val="0"/>
      <w:marBottom w:val="0"/>
      <w:divBdr>
        <w:top w:val="none" w:sz="0" w:space="0" w:color="auto"/>
        <w:left w:val="none" w:sz="0" w:space="0" w:color="auto"/>
        <w:bottom w:val="none" w:sz="0" w:space="0" w:color="auto"/>
        <w:right w:val="none" w:sz="0" w:space="0" w:color="auto"/>
      </w:divBdr>
    </w:div>
    <w:div w:id="1775131949">
      <w:bodyDiv w:val="1"/>
      <w:marLeft w:val="0"/>
      <w:marRight w:val="0"/>
      <w:marTop w:val="0"/>
      <w:marBottom w:val="0"/>
      <w:divBdr>
        <w:top w:val="none" w:sz="0" w:space="0" w:color="auto"/>
        <w:left w:val="none" w:sz="0" w:space="0" w:color="auto"/>
        <w:bottom w:val="none" w:sz="0" w:space="0" w:color="auto"/>
        <w:right w:val="none" w:sz="0" w:space="0" w:color="auto"/>
      </w:divBdr>
    </w:div>
    <w:div w:id="1776824517">
      <w:bodyDiv w:val="1"/>
      <w:marLeft w:val="0"/>
      <w:marRight w:val="0"/>
      <w:marTop w:val="0"/>
      <w:marBottom w:val="0"/>
      <w:divBdr>
        <w:top w:val="none" w:sz="0" w:space="0" w:color="auto"/>
        <w:left w:val="none" w:sz="0" w:space="0" w:color="auto"/>
        <w:bottom w:val="none" w:sz="0" w:space="0" w:color="auto"/>
        <w:right w:val="none" w:sz="0" w:space="0" w:color="auto"/>
      </w:divBdr>
    </w:div>
    <w:div w:id="1777364755">
      <w:bodyDiv w:val="1"/>
      <w:marLeft w:val="0"/>
      <w:marRight w:val="0"/>
      <w:marTop w:val="0"/>
      <w:marBottom w:val="0"/>
      <w:divBdr>
        <w:top w:val="none" w:sz="0" w:space="0" w:color="auto"/>
        <w:left w:val="none" w:sz="0" w:space="0" w:color="auto"/>
        <w:bottom w:val="none" w:sz="0" w:space="0" w:color="auto"/>
        <w:right w:val="none" w:sz="0" w:space="0" w:color="auto"/>
      </w:divBdr>
    </w:div>
    <w:div w:id="1778135041">
      <w:bodyDiv w:val="1"/>
      <w:marLeft w:val="0"/>
      <w:marRight w:val="0"/>
      <w:marTop w:val="0"/>
      <w:marBottom w:val="0"/>
      <w:divBdr>
        <w:top w:val="none" w:sz="0" w:space="0" w:color="auto"/>
        <w:left w:val="none" w:sz="0" w:space="0" w:color="auto"/>
        <w:bottom w:val="none" w:sz="0" w:space="0" w:color="auto"/>
        <w:right w:val="none" w:sz="0" w:space="0" w:color="auto"/>
      </w:divBdr>
    </w:div>
    <w:div w:id="1779327933">
      <w:bodyDiv w:val="1"/>
      <w:marLeft w:val="0"/>
      <w:marRight w:val="0"/>
      <w:marTop w:val="0"/>
      <w:marBottom w:val="0"/>
      <w:divBdr>
        <w:top w:val="none" w:sz="0" w:space="0" w:color="auto"/>
        <w:left w:val="none" w:sz="0" w:space="0" w:color="auto"/>
        <w:bottom w:val="none" w:sz="0" w:space="0" w:color="auto"/>
        <w:right w:val="none" w:sz="0" w:space="0" w:color="auto"/>
      </w:divBdr>
    </w:div>
    <w:div w:id="1779593504">
      <w:bodyDiv w:val="1"/>
      <w:marLeft w:val="0"/>
      <w:marRight w:val="0"/>
      <w:marTop w:val="0"/>
      <w:marBottom w:val="0"/>
      <w:divBdr>
        <w:top w:val="none" w:sz="0" w:space="0" w:color="auto"/>
        <w:left w:val="none" w:sz="0" w:space="0" w:color="auto"/>
        <w:bottom w:val="none" w:sz="0" w:space="0" w:color="auto"/>
        <w:right w:val="none" w:sz="0" w:space="0" w:color="auto"/>
      </w:divBdr>
    </w:div>
    <w:div w:id="1780681855">
      <w:bodyDiv w:val="1"/>
      <w:marLeft w:val="0"/>
      <w:marRight w:val="0"/>
      <w:marTop w:val="0"/>
      <w:marBottom w:val="0"/>
      <w:divBdr>
        <w:top w:val="none" w:sz="0" w:space="0" w:color="auto"/>
        <w:left w:val="none" w:sz="0" w:space="0" w:color="auto"/>
        <w:bottom w:val="none" w:sz="0" w:space="0" w:color="auto"/>
        <w:right w:val="none" w:sz="0" w:space="0" w:color="auto"/>
      </w:divBdr>
    </w:div>
    <w:div w:id="1781139787">
      <w:bodyDiv w:val="1"/>
      <w:marLeft w:val="0"/>
      <w:marRight w:val="0"/>
      <w:marTop w:val="0"/>
      <w:marBottom w:val="0"/>
      <w:divBdr>
        <w:top w:val="none" w:sz="0" w:space="0" w:color="auto"/>
        <w:left w:val="none" w:sz="0" w:space="0" w:color="auto"/>
        <w:bottom w:val="none" w:sz="0" w:space="0" w:color="auto"/>
        <w:right w:val="none" w:sz="0" w:space="0" w:color="auto"/>
      </w:divBdr>
    </w:div>
    <w:div w:id="1781413882">
      <w:bodyDiv w:val="1"/>
      <w:marLeft w:val="0"/>
      <w:marRight w:val="0"/>
      <w:marTop w:val="0"/>
      <w:marBottom w:val="0"/>
      <w:divBdr>
        <w:top w:val="none" w:sz="0" w:space="0" w:color="auto"/>
        <w:left w:val="none" w:sz="0" w:space="0" w:color="auto"/>
        <w:bottom w:val="none" w:sz="0" w:space="0" w:color="auto"/>
        <w:right w:val="none" w:sz="0" w:space="0" w:color="auto"/>
      </w:divBdr>
    </w:div>
    <w:div w:id="1785153563">
      <w:bodyDiv w:val="1"/>
      <w:marLeft w:val="0"/>
      <w:marRight w:val="0"/>
      <w:marTop w:val="0"/>
      <w:marBottom w:val="0"/>
      <w:divBdr>
        <w:top w:val="none" w:sz="0" w:space="0" w:color="auto"/>
        <w:left w:val="none" w:sz="0" w:space="0" w:color="auto"/>
        <w:bottom w:val="none" w:sz="0" w:space="0" w:color="auto"/>
        <w:right w:val="none" w:sz="0" w:space="0" w:color="auto"/>
      </w:divBdr>
    </w:div>
    <w:div w:id="1786001146">
      <w:bodyDiv w:val="1"/>
      <w:marLeft w:val="0"/>
      <w:marRight w:val="0"/>
      <w:marTop w:val="0"/>
      <w:marBottom w:val="0"/>
      <w:divBdr>
        <w:top w:val="none" w:sz="0" w:space="0" w:color="auto"/>
        <w:left w:val="none" w:sz="0" w:space="0" w:color="auto"/>
        <w:bottom w:val="none" w:sz="0" w:space="0" w:color="auto"/>
        <w:right w:val="none" w:sz="0" w:space="0" w:color="auto"/>
      </w:divBdr>
    </w:div>
    <w:div w:id="1786147151">
      <w:bodyDiv w:val="1"/>
      <w:marLeft w:val="0"/>
      <w:marRight w:val="0"/>
      <w:marTop w:val="0"/>
      <w:marBottom w:val="0"/>
      <w:divBdr>
        <w:top w:val="none" w:sz="0" w:space="0" w:color="auto"/>
        <w:left w:val="none" w:sz="0" w:space="0" w:color="auto"/>
        <w:bottom w:val="none" w:sz="0" w:space="0" w:color="auto"/>
        <w:right w:val="none" w:sz="0" w:space="0" w:color="auto"/>
      </w:divBdr>
    </w:div>
    <w:div w:id="1786802034">
      <w:bodyDiv w:val="1"/>
      <w:marLeft w:val="0"/>
      <w:marRight w:val="0"/>
      <w:marTop w:val="0"/>
      <w:marBottom w:val="0"/>
      <w:divBdr>
        <w:top w:val="none" w:sz="0" w:space="0" w:color="auto"/>
        <w:left w:val="none" w:sz="0" w:space="0" w:color="auto"/>
        <w:bottom w:val="none" w:sz="0" w:space="0" w:color="auto"/>
        <w:right w:val="none" w:sz="0" w:space="0" w:color="auto"/>
      </w:divBdr>
    </w:div>
    <w:div w:id="1788155763">
      <w:bodyDiv w:val="1"/>
      <w:marLeft w:val="0"/>
      <w:marRight w:val="0"/>
      <w:marTop w:val="0"/>
      <w:marBottom w:val="0"/>
      <w:divBdr>
        <w:top w:val="none" w:sz="0" w:space="0" w:color="auto"/>
        <w:left w:val="none" w:sz="0" w:space="0" w:color="auto"/>
        <w:bottom w:val="none" w:sz="0" w:space="0" w:color="auto"/>
        <w:right w:val="none" w:sz="0" w:space="0" w:color="auto"/>
      </w:divBdr>
    </w:div>
    <w:div w:id="1788234853">
      <w:bodyDiv w:val="1"/>
      <w:marLeft w:val="0"/>
      <w:marRight w:val="0"/>
      <w:marTop w:val="0"/>
      <w:marBottom w:val="0"/>
      <w:divBdr>
        <w:top w:val="none" w:sz="0" w:space="0" w:color="auto"/>
        <w:left w:val="none" w:sz="0" w:space="0" w:color="auto"/>
        <w:bottom w:val="none" w:sz="0" w:space="0" w:color="auto"/>
        <w:right w:val="none" w:sz="0" w:space="0" w:color="auto"/>
      </w:divBdr>
    </w:div>
    <w:div w:id="1788625038">
      <w:bodyDiv w:val="1"/>
      <w:marLeft w:val="0"/>
      <w:marRight w:val="0"/>
      <w:marTop w:val="0"/>
      <w:marBottom w:val="0"/>
      <w:divBdr>
        <w:top w:val="none" w:sz="0" w:space="0" w:color="auto"/>
        <w:left w:val="none" w:sz="0" w:space="0" w:color="auto"/>
        <w:bottom w:val="none" w:sz="0" w:space="0" w:color="auto"/>
        <w:right w:val="none" w:sz="0" w:space="0" w:color="auto"/>
      </w:divBdr>
    </w:div>
    <w:div w:id="1789004058">
      <w:bodyDiv w:val="1"/>
      <w:marLeft w:val="0"/>
      <w:marRight w:val="0"/>
      <w:marTop w:val="0"/>
      <w:marBottom w:val="0"/>
      <w:divBdr>
        <w:top w:val="none" w:sz="0" w:space="0" w:color="auto"/>
        <w:left w:val="none" w:sz="0" w:space="0" w:color="auto"/>
        <w:bottom w:val="none" w:sz="0" w:space="0" w:color="auto"/>
        <w:right w:val="none" w:sz="0" w:space="0" w:color="auto"/>
      </w:divBdr>
    </w:div>
    <w:div w:id="1789812990">
      <w:bodyDiv w:val="1"/>
      <w:marLeft w:val="0"/>
      <w:marRight w:val="0"/>
      <w:marTop w:val="0"/>
      <w:marBottom w:val="0"/>
      <w:divBdr>
        <w:top w:val="none" w:sz="0" w:space="0" w:color="auto"/>
        <w:left w:val="none" w:sz="0" w:space="0" w:color="auto"/>
        <w:bottom w:val="none" w:sz="0" w:space="0" w:color="auto"/>
        <w:right w:val="none" w:sz="0" w:space="0" w:color="auto"/>
      </w:divBdr>
    </w:div>
    <w:div w:id="1790003669">
      <w:bodyDiv w:val="1"/>
      <w:marLeft w:val="0"/>
      <w:marRight w:val="0"/>
      <w:marTop w:val="0"/>
      <w:marBottom w:val="0"/>
      <w:divBdr>
        <w:top w:val="none" w:sz="0" w:space="0" w:color="auto"/>
        <w:left w:val="none" w:sz="0" w:space="0" w:color="auto"/>
        <w:bottom w:val="none" w:sz="0" w:space="0" w:color="auto"/>
        <w:right w:val="none" w:sz="0" w:space="0" w:color="auto"/>
      </w:divBdr>
    </w:div>
    <w:div w:id="1791241070">
      <w:bodyDiv w:val="1"/>
      <w:marLeft w:val="0"/>
      <w:marRight w:val="0"/>
      <w:marTop w:val="0"/>
      <w:marBottom w:val="0"/>
      <w:divBdr>
        <w:top w:val="none" w:sz="0" w:space="0" w:color="auto"/>
        <w:left w:val="none" w:sz="0" w:space="0" w:color="auto"/>
        <w:bottom w:val="none" w:sz="0" w:space="0" w:color="auto"/>
        <w:right w:val="none" w:sz="0" w:space="0" w:color="auto"/>
      </w:divBdr>
      <w:divsChild>
        <w:div w:id="572617793">
          <w:marLeft w:val="480"/>
          <w:marRight w:val="0"/>
          <w:marTop w:val="0"/>
          <w:marBottom w:val="0"/>
          <w:divBdr>
            <w:top w:val="none" w:sz="0" w:space="0" w:color="auto"/>
            <w:left w:val="none" w:sz="0" w:space="0" w:color="auto"/>
            <w:bottom w:val="none" w:sz="0" w:space="0" w:color="auto"/>
            <w:right w:val="none" w:sz="0" w:space="0" w:color="auto"/>
          </w:divBdr>
        </w:div>
        <w:div w:id="44916888">
          <w:marLeft w:val="480"/>
          <w:marRight w:val="0"/>
          <w:marTop w:val="0"/>
          <w:marBottom w:val="0"/>
          <w:divBdr>
            <w:top w:val="none" w:sz="0" w:space="0" w:color="auto"/>
            <w:left w:val="none" w:sz="0" w:space="0" w:color="auto"/>
            <w:bottom w:val="none" w:sz="0" w:space="0" w:color="auto"/>
            <w:right w:val="none" w:sz="0" w:space="0" w:color="auto"/>
          </w:divBdr>
        </w:div>
        <w:div w:id="1144422340">
          <w:marLeft w:val="480"/>
          <w:marRight w:val="0"/>
          <w:marTop w:val="0"/>
          <w:marBottom w:val="0"/>
          <w:divBdr>
            <w:top w:val="none" w:sz="0" w:space="0" w:color="auto"/>
            <w:left w:val="none" w:sz="0" w:space="0" w:color="auto"/>
            <w:bottom w:val="none" w:sz="0" w:space="0" w:color="auto"/>
            <w:right w:val="none" w:sz="0" w:space="0" w:color="auto"/>
          </w:divBdr>
        </w:div>
        <w:div w:id="734623821">
          <w:marLeft w:val="480"/>
          <w:marRight w:val="0"/>
          <w:marTop w:val="0"/>
          <w:marBottom w:val="0"/>
          <w:divBdr>
            <w:top w:val="none" w:sz="0" w:space="0" w:color="auto"/>
            <w:left w:val="none" w:sz="0" w:space="0" w:color="auto"/>
            <w:bottom w:val="none" w:sz="0" w:space="0" w:color="auto"/>
            <w:right w:val="none" w:sz="0" w:space="0" w:color="auto"/>
          </w:divBdr>
        </w:div>
        <w:div w:id="1027296316">
          <w:marLeft w:val="480"/>
          <w:marRight w:val="0"/>
          <w:marTop w:val="0"/>
          <w:marBottom w:val="0"/>
          <w:divBdr>
            <w:top w:val="none" w:sz="0" w:space="0" w:color="auto"/>
            <w:left w:val="none" w:sz="0" w:space="0" w:color="auto"/>
            <w:bottom w:val="none" w:sz="0" w:space="0" w:color="auto"/>
            <w:right w:val="none" w:sz="0" w:space="0" w:color="auto"/>
          </w:divBdr>
        </w:div>
        <w:div w:id="1251768587">
          <w:marLeft w:val="480"/>
          <w:marRight w:val="0"/>
          <w:marTop w:val="0"/>
          <w:marBottom w:val="0"/>
          <w:divBdr>
            <w:top w:val="none" w:sz="0" w:space="0" w:color="auto"/>
            <w:left w:val="none" w:sz="0" w:space="0" w:color="auto"/>
            <w:bottom w:val="none" w:sz="0" w:space="0" w:color="auto"/>
            <w:right w:val="none" w:sz="0" w:space="0" w:color="auto"/>
          </w:divBdr>
        </w:div>
        <w:div w:id="899486680">
          <w:marLeft w:val="480"/>
          <w:marRight w:val="0"/>
          <w:marTop w:val="0"/>
          <w:marBottom w:val="0"/>
          <w:divBdr>
            <w:top w:val="none" w:sz="0" w:space="0" w:color="auto"/>
            <w:left w:val="none" w:sz="0" w:space="0" w:color="auto"/>
            <w:bottom w:val="none" w:sz="0" w:space="0" w:color="auto"/>
            <w:right w:val="none" w:sz="0" w:space="0" w:color="auto"/>
          </w:divBdr>
        </w:div>
        <w:div w:id="1541893195">
          <w:marLeft w:val="480"/>
          <w:marRight w:val="0"/>
          <w:marTop w:val="0"/>
          <w:marBottom w:val="0"/>
          <w:divBdr>
            <w:top w:val="none" w:sz="0" w:space="0" w:color="auto"/>
            <w:left w:val="none" w:sz="0" w:space="0" w:color="auto"/>
            <w:bottom w:val="none" w:sz="0" w:space="0" w:color="auto"/>
            <w:right w:val="none" w:sz="0" w:space="0" w:color="auto"/>
          </w:divBdr>
        </w:div>
        <w:div w:id="810293199">
          <w:marLeft w:val="480"/>
          <w:marRight w:val="0"/>
          <w:marTop w:val="0"/>
          <w:marBottom w:val="0"/>
          <w:divBdr>
            <w:top w:val="none" w:sz="0" w:space="0" w:color="auto"/>
            <w:left w:val="none" w:sz="0" w:space="0" w:color="auto"/>
            <w:bottom w:val="none" w:sz="0" w:space="0" w:color="auto"/>
            <w:right w:val="none" w:sz="0" w:space="0" w:color="auto"/>
          </w:divBdr>
        </w:div>
        <w:div w:id="1554342347">
          <w:marLeft w:val="480"/>
          <w:marRight w:val="0"/>
          <w:marTop w:val="0"/>
          <w:marBottom w:val="0"/>
          <w:divBdr>
            <w:top w:val="none" w:sz="0" w:space="0" w:color="auto"/>
            <w:left w:val="none" w:sz="0" w:space="0" w:color="auto"/>
            <w:bottom w:val="none" w:sz="0" w:space="0" w:color="auto"/>
            <w:right w:val="none" w:sz="0" w:space="0" w:color="auto"/>
          </w:divBdr>
        </w:div>
        <w:div w:id="1417628369">
          <w:marLeft w:val="480"/>
          <w:marRight w:val="0"/>
          <w:marTop w:val="0"/>
          <w:marBottom w:val="0"/>
          <w:divBdr>
            <w:top w:val="none" w:sz="0" w:space="0" w:color="auto"/>
            <w:left w:val="none" w:sz="0" w:space="0" w:color="auto"/>
            <w:bottom w:val="none" w:sz="0" w:space="0" w:color="auto"/>
            <w:right w:val="none" w:sz="0" w:space="0" w:color="auto"/>
          </w:divBdr>
        </w:div>
        <w:div w:id="1488981337">
          <w:marLeft w:val="480"/>
          <w:marRight w:val="0"/>
          <w:marTop w:val="0"/>
          <w:marBottom w:val="0"/>
          <w:divBdr>
            <w:top w:val="none" w:sz="0" w:space="0" w:color="auto"/>
            <w:left w:val="none" w:sz="0" w:space="0" w:color="auto"/>
            <w:bottom w:val="none" w:sz="0" w:space="0" w:color="auto"/>
            <w:right w:val="none" w:sz="0" w:space="0" w:color="auto"/>
          </w:divBdr>
        </w:div>
        <w:div w:id="346517342">
          <w:marLeft w:val="480"/>
          <w:marRight w:val="0"/>
          <w:marTop w:val="0"/>
          <w:marBottom w:val="0"/>
          <w:divBdr>
            <w:top w:val="none" w:sz="0" w:space="0" w:color="auto"/>
            <w:left w:val="none" w:sz="0" w:space="0" w:color="auto"/>
            <w:bottom w:val="none" w:sz="0" w:space="0" w:color="auto"/>
            <w:right w:val="none" w:sz="0" w:space="0" w:color="auto"/>
          </w:divBdr>
        </w:div>
        <w:div w:id="241450620">
          <w:marLeft w:val="480"/>
          <w:marRight w:val="0"/>
          <w:marTop w:val="0"/>
          <w:marBottom w:val="0"/>
          <w:divBdr>
            <w:top w:val="none" w:sz="0" w:space="0" w:color="auto"/>
            <w:left w:val="none" w:sz="0" w:space="0" w:color="auto"/>
            <w:bottom w:val="none" w:sz="0" w:space="0" w:color="auto"/>
            <w:right w:val="none" w:sz="0" w:space="0" w:color="auto"/>
          </w:divBdr>
        </w:div>
        <w:div w:id="809205503">
          <w:marLeft w:val="480"/>
          <w:marRight w:val="0"/>
          <w:marTop w:val="0"/>
          <w:marBottom w:val="0"/>
          <w:divBdr>
            <w:top w:val="none" w:sz="0" w:space="0" w:color="auto"/>
            <w:left w:val="none" w:sz="0" w:space="0" w:color="auto"/>
            <w:bottom w:val="none" w:sz="0" w:space="0" w:color="auto"/>
            <w:right w:val="none" w:sz="0" w:space="0" w:color="auto"/>
          </w:divBdr>
        </w:div>
        <w:div w:id="654840123">
          <w:marLeft w:val="480"/>
          <w:marRight w:val="0"/>
          <w:marTop w:val="0"/>
          <w:marBottom w:val="0"/>
          <w:divBdr>
            <w:top w:val="none" w:sz="0" w:space="0" w:color="auto"/>
            <w:left w:val="none" w:sz="0" w:space="0" w:color="auto"/>
            <w:bottom w:val="none" w:sz="0" w:space="0" w:color="auto"/>
            <w:right w:val="none" w:sz="0" w:space="0" w:color="auto"/>
          </w:divBdr>
        </w:div>
        <w:div w:id="4552988">
          <w:marLeft w:val="480"/>
          <w:marRight w:val="0"/>
          <w:marTop w:val="0"/>
          <w:marBottom w:val="0"/>
          <w:divBdr>
            <w:top w:val="none" w:sz="0" w:space="0" w:color="auto"/>
            <w:left w:val="none" w:sz="0" w:space="0" w:color="auto"/>
            <w:bottom w:val="none" w:sz="0" w:space="0" w:color="auto"/>
            <w:right w:val="none" w:sz="0" w:space="0" w:color="auto"/>
          </w:divBdr>
        </w:div>
        <w:div w:id="1659184968">
          <w:marLeft w:val="480"/>
          <w:marRight w:val="0"/>
          <w:marTop w:val="0"/>
          <w:marBottom w:val="0"/>
          <w:divBdr>
            <w:top w:val="none" w:sz="0" w:space="0" w:color="auto"/>
            <w:left w:val="none" w:sz="0" w:space="0" w:color="auto"/>
            <w:bottom w:val="none" w:sz="0" w:space="0" w:color="auto"/>
            <w:right w:val="none" w:sz="0" w:space="0" w:color="auto"/>
          </w:divBdr>
        </w:div>
        <w:div w:id="164322408">
          <w:marLeft w:val="480"/>
          <w:marRight w:val="0"/>
          <w:marTop w:val="0"/>
          <w:marBottom w:val="0"/>
          <w:divBdr>
            <w:top w:val="none" w:sz="0" w:space="0" w:color="auto"/>
            <w:left w:val="none" w:sz="0" w:space="0" w:color="auto"/>
            <w:bottom w:val="none" w:sz="0" w:space="0" w:color="auto"/>
            <w:right w:val="none" w:sz="0" w:space="0" w:color="auto"/>
          </w:divBdr>
        </w:div>
        <w:div w:id="853685243">
          <w:marLeft w:val="480"/>
          <w:marRight w:val="0"/>
          <w:marTop w:val="0"/>
          <w:marBottom w:val="0"/>
          <w:divBdr>
            <w:top w:val="none" w:sz="0" w:space="0" w:color="auto"/>
            <w:left w:val="none" w:sz="0" w:space="0" w:color="auto"/>
            <w:bottom w:val="none" w:sz="0" w:space="0" w:color="auto"/>
            <w:right w:val="none" w:sz="0" w:space="0" w:color="auto"/>
          </w:divBdr>
        </w:div>
        <w:div w:id="1052651280">
          <w:marLeft w:val="480"/>
          <w:marRight w:val="0"/>
          <w:marTop w:val="0"/>
          <w:marBottom w:val="0"/>
          <w:divBdr>
            <w:top w:val="none" w:sz="0" w:space="0" w:color="auto"/>
            <w:left w:val="none" w:sz="0" w:space="0" w:color="auto"/>
            <w:bottom w:val="none" w:sz="0" w:space="0" w:color="auto"/>
            <w:right w:val="none" w:sz="0" w:space="0" w:color="auto"/>
          </w:divBdr>
        </w:div>
        <w:div w:id="506363333">
          <w:marLeft w:val="480"/>
          <w:marRight w:val="0"/>
          <w:marTop w:val="0"/>
          <w:marBottom w:val="0"/>
          <w:divBdr>
            <w:top w:val="none" w:sz="0" w:space="0" w:color="auto"/>
            <w:left w:val="none" w:sz="0" w:space="0" w:color="auto"/>
            <w:bottom w:val="none" w:sz="0" w:space="0" w:color="auto"/>
            <w:right w:val="none" w:sz="0" w:space="0" w:color="auto"/>
          </w:divBdr>
        </w:div>
        <w:div w:id="196162954">
          <w:marLeft w:val="480"/>
          <w:marRight w:val="0"/>
          <w:marTop w:val="0"/>
          <w:marBottom w:val="0"/>
          <w:divBdr>
            <w:top w:val="none" w:sz="0" w:space="0" w:color="auto"/>
            <w:left w:val="none" w:sz="0" w:space="0" w:color="auto"/>
            <w:bottom w:val="none" w:sz="0" w:space="0" w:color="auto"/>
            <w:right w:val="none" w:sz="0" w:space="0" w:color="auto"/>
          </w:divBdr>
        </w:div>
        <w:div w:id="30349250">
          <w:marLeft w:val="480"/>
          <w:marRight w:val="0"/>
          <w:marTop w:val="0"/>
          <w:marBottom w:val="0"/>
          <w:divBdr>
            <w:top w:val="none" w:sz="0" w:space="0" w:color="auto"/>
            <w:left w:val="none" w:sz="0" w:space="0" w:color="auto"/>
            <w:bottom w:val="none" w:sz="0" w:space="0" w:color="auto"/>
            <w:right w:val="none" w:sz="0" w:space="0" w:color="auto"/>
          </w:divBdr>
        </w:div>
        <w:div w:id="194074983">
          <w:marLeft w:val="480"/>
          <w:marRight w:val="0"/>
          <w:marTop w:val="0"/>
          <w:marBottom w:val="0"/>
          <w:divBdr>
            <w:top w:val="none" w:sz="0" w:space="0" w:color="auto"/>
            <w:left w:val="none" w:sz="0" w:space="0" w:color="auto"/>
            <w:bottom w:val="none" w:sz="0" w:space="0" w:color="auto"/>
            <w:right w:val="none" w:sz="0" w:space="0" w:color="auto"/>
          </w:divBdr>
        </w:div>
        <w:div w:id="1951083922">
          <w:marLeft w:val="480"/>
          <w:marRight w:val="0"/>
          <w:marTop w:val="0"/>
          <w:marBottom w:val="0"/>
          <w:divBdr>
            <w:top w:val="none" w:sz="0" w:space="0" w:color="auto"/>
            <w:left w:val="none" w:sz="0" w:space="0" w:color="auto"/>
            <w:bottom w:val="none" w:sz="0" w:space="0" w:color="auto"/>
            <w:right w:val="none" w:sz="0" w:space="0" w:color="auto"/>
          </w:divBdr>
        </w:div>
        <w:div w:id="1340623997">
          <w:marLeft w:val="480"/>
          <w:marRight w:val="0"/>
          <w:marTop w:val="0"/>
          <w:marBottom w:val="0"/>
          <w:divBdr>
            <w:top w:val="none" w:sz="0" w:space="0" w:color="auto"/>
            <w:left w:val="none" w:sz="0" w:space="0" w:color="auto"/>
            <w:bottom w:val="none" w:sz="0" w:space="0" w:color="auto"/>
            <w:right w:val="none" w:sz="0" w:space="0" w:color="auto"/>
          </w:divBdr>
        </w:div>
        <w:div w:id="1850871023">
          <w:marLeft w:val="480"/>
          <w:marRight w:val="0"/>
          <w:marTop w:val="0"/>
          <w:marBottom w:val="0"/>
          <w:divBdr>
            <w:top w:val="none" w:sz="0" w:space="0" w:color="auto"/>
            <w:left w:val="none" w:sz="0" w:space="0" w:color="auto"/>
            <w:bottom w:val="none" w:sz="0" w:space="0" w:color="auto"/>
            <w:right w:val="none" w:sz="0" w:space="0" w:color="auto"/>
          </w:divBdr>
        </w:div>
        <w:div w:id="667946756">
          <w:marLeft w:val="480"/>
          <w:marRight w:val="0"/>
          <w:marTop w:val="0"/>
          <w:marBottom w:val="0"/>
          <w:divBdr>
            <w:top w:val="none" w:sz="0" w:space="0" w:color="auto"/>
            <w:left w:val="none" w:sz="0" w:space="0" w:color="auto"/>
            <w:bottom w:val="none" w:sz="0" w:space="0" w:color="auto"/>
            <w:right w:val="none" w:sz="0" w:space="0" w:color="auto"/>
          </w:divBdr>
        </w:div>
        <w:div w:id="186262502">
          <w:marLeft w:val="480"/>
          <w:marRight w:val="0"/>
          <w:marTop w:val="0"/>
          <w:marBottom w:val="0"/>
          <w:divBdr>
            <w:top w:val="none" w:sz="0" w:space="0" w:color="auto"/>
            <w:left w:val="none" w:sz="0" w:space="0" w:color="auto"/>
            <w:bottom w:val="none" w:sz="0" w:space="0" w:color="auto"/>
            <w:right w:val="none" w:sz="0" w:space="0" w:color="auto"/>
          </w:divBdr>
        </w:div>
        <w:div w:id="872612309">
          <w:marLeft w:val="480"/>
          <w:marRight w:val="0"/>
          <w:marTop w:val="0"/>
          <w:marBottom w:val="0"/>
          <w:divBdr>
            <w:top w:val="none" w:sz="0" w:space="0" w:color="auto"/>
            <w:left w:val="none" w:sz="0" w:space="0" w:color="auto"/>
            <w:bottom w:val="none" w:sz="0" w:space="0" w:color="auto"/>
            <w:right w:val="none" w:sz="0" w:space="0" w:color="auto"/>
          </w:divBdr>
        </w:div>
        <w:div w:id="1480877805">
          <w:marLeft w:val="480"/>
          <w:marRight w:val="0"/>
          <w:marTop w:val="0"/>
          <w:marBottom w:val="0"/>
          <w:divBdr>
            <w:top w:val="none" w:sz="0" w:space="0" w:color="auto"/>
            <w:left w:val="none" w:sz="0" w:space="0" w:color="auto"/>
            <w:bottom w:val="none" w:sz="0" w:space="0" w:color="auto"/>
            <w:right w:val="none" w:sz="0" w:space="0" w:color="auto"/>
          </w:divBdr>
        </w:div>
        <w:div w:id="870142005">
          <w:marLeft w:val="480"/>
          <w:marRight w:val="0"/>
          <w:marTop w:val="0"/>
          <w:marBottom w:val="0"/>
          <w:divBdr>
            <w:top w:val="none" w:sz="0" w:space="0" w:color="auto"/>
            <w:left w:val="none" w:sz="0" w:space="0" w:color="auto"/>
            <w:bottom w:val="none" w:sz="0" w:space="0" w:color="auto"/>
            <w:right w:val="none" w:sz="0" w:space="0" w:color="auto"/>
          </w:divBdr>
        </w:div>
        <w:div w:id="821000020">
          <w:marLeft w:val="480"/>
          <w:marRight w:val="0"/>
          <w:marTop w:val="0"/>
          <w:marBottom w:val="0"/>
          <w:divBdr>
            <w:top w:val="none" w:sz="0" w:space="0" w:color="auto"/>
            <w:left w:val="none" w:sz="0" w:space="0" w:color="auto"/>
            <w:bottom w:val="none" w:sz="0" w:space="0" w:color="auto"/>
            <w:right w:val="none" w:sz="0" w:space="0" w:color="auto"/>
          </w:divBdr>
        </w:div>
        <w:div w:id="170413630">
          <w:marLeft w:val="480"/>
          <w:marRight w:val="0"/>
          <w:marTop w:val="0"/>
          <w:marBottom w:val="0"/>
          <w:divBdr>
            <w:top w:val="none" w:sz="0" w:space="0" w:color="auto"/>
            <w:left w:val="none" w:sz="0" w:space="0" w:color="auto"/>
            <w:bottom w:val="none" w:sz="0" w:space="0" w:color="auto"/>
            <w:right w:val="none" w:sz="0" w:space="0" w:color="auto"/>
          </w:divBdr>
        </w:div>
        <w:div w:id="1311204344">
          <w:marLeft w:val="480"/>
          <w:marRight w:val="0"/>
          <w:marTop w:val="0"/>
          <w:marBottom w:val="0"/>
          <w:divBdr>
            <w:top w:val="none" w:sz="0" w:space="0" w:color="auto"/>
            <w:left w:val="none" w:sz="0" w:space="0" w:color="auto"/>
            <w:bottom w:val="none" w:sz="0" w:space="0" w:color="auto"/>
            <w:right w:val="none" w:sz="0" w:space="0" w:color="auto"/>
          </w:divBdr>
        </w:div>
        <w:div w:id="1138112903">
          <w:marLeft w:val="480"/>
          <w:marRight w:val="0"/>
          <w:marTop w:val="0"/>
          <w:marBottom w:val="0"/>
          <w:divBdr>
            <w:top w:val="none" w:sz="0" w:space="0" w:color="auto"/>
            <w:left w:val="none" w:sz="0" w:space="0" w:color="auto"/>
            <w:bottom w:val="none" w:sz="0" w:space="0" w:color="auto"/>
            <w:right w:val="none" w:sz="0" w:space="0" w:color="auto"/>
          </w:divBdr>
        </w:div>
        <w:div w:id="241179287">
          <w:marLeft w:val="480"/>
          <w:marRight w:val="0"/>
          <w:marTop w:val="0"/>
          <w:marBottom w:val="0"/>
          <w:divBdr>
            <w:top w:val="none" w:sz="0" w:space="0" w:color="auto"/>
            <w:left w:val="none" w:sz="0" w:space="0" w:color="auto"/>
            <w:bottom w:val="none" w:sz="0" w:space="0" w:color="auto"/>
            <w:right w:val="none" w:sz="0" w:space="0" w:color="auto"/>
          </w:divBdr>
        </w:div>
        <w:div w:id="514004146">
          <w:marLeft w:val="480"/>
          <w:marRight w:val="0"/>
          <w:marTop w:val="0"/>
          <w:marBottom w:val="0"/>
          <w:divBdr>
            <w:top w:val="none" w:sz="0" w:space="0" w:color="auto"/>
            <w:left w:val="none" w:sz="0" w:space="0" w:color="auto"/>
            <w:bottom w:val="none" w:sz="0" w:space="0" w:color="auto"/>
            <w:right w:val="none" w:sz="0" w:space="0" w:color="auto"/>
          </w:divBdr>
        </w:div>
        <w:div w:id="2134521196">
          <w:marLeft w:val="480"/>
          <w:marRight w:val="0"/>
          <w:marTop w:val="0"/>
          <w:marBottom w:val="0"/>
          <w:divBdr>
            <w:top w:val="none" w:sz="0" w:space="0" w:color="auto"/>
            <w:left w:val="none" w:sz="0" w:space="0" w:color="auto"/>
            <w:bottom w:val="none" w:sz="0" w:space="0" w:color="auto"/>
            <w:right w:val="none" w:sz="0" w:space="0" w:color="auto"/>
          </w:divBdr>
        </w:div>
        <w:div w:id="242106260">
          <w:marLeft w:val="480"/>
          <w:marRight w:val="0"/>
          <w:marTop w:val="0"/>
          <w:marBottom w:val="0"/>
          <w:divBdr>
            <w:top w:val="none" w:sz="0" w:space="0" w:color="auto"/>
            <w:left w:val="none" w:sz="0" w:space="0" w:color="auto"/>
            <w:bottom w:val="none" w:sz="0" w:space="0" w:color="auto"/>
            <w:right w:val="none" w:sz="0" w:space="0" w:color="auto"/>
          </w:divBdr>
        </w:div>
        <w:div w:id="478572463">
          <w:marLeft w:val="480"/>
          <w:marRight w:val="0"/>
          <w:marTop w:val="0"/>
          <w:marBottom w:val="0"/>
          <w:divBdr>
            <w:top w:val="none" w:sz="0" w:space="0" w:color="auto"/>
            <w:left w:val="none" w:sz="0" w:space="0" w:color="auto"/>
            <w:bottom w:val="none" w:sz="0" w:space="0" w:color="auto"/>
            <w:right w:val="none" w:sz="0" w:space="0" w:color="auto"/>
          </w:divBdr>
        </w:div>
        <w:div w:id="656303763">
          <w:marLeft w:val="480"/>
          <w:marRight w:val="0"/>
          <w:marTop w:val="0"/>
          <w:marBottom w:val="0"/>
          <w:divBdr>
            <w:top w:val="none" w:sz="0" w:space="0" w:color="auto"/>
            <w:left w:val="none" w:sz="0" w:space="0" w:color="auto"/>
            <w:bottom w:val="none" w:sz="0" w:space="0" w:color="auto"/>
            <w:right w:val="none" w:sz="0" w:space="0" w:color="auto"/>
          </w:divBdr>
        </w:div>
        <w:div w:id="960693387">
          <w:marLeft w:val="480"/>
          <w:marRight w:val="0"/>
          <w:marTop w:val="0"/>
          <w:marBottom w:val="0"/>
          <w:divBdr>
            <w:top w:val="none" w:sz="0" w:space="0" w:color="auto"/>
            <w:left w:val="none" w:sz="0" w:space="0" w:color="auto"/>
            <w:bottom w:val="none" w:sz="0" w:space="0" w:color="auto"/>
            <w:right w:val="none" w:sz="0" w:space="0" w:color="auto"/>
          </w:divBdr>
        </w:div>
        <w:div w:id="1330255651">
          <w:marLeft w:val="480"/>
          <w:marRight w:val="0"/>
          <w:marTop w:val="0"/>
          <w:marBottom w:val="0"/>
          <w:divBdr>
            <w:top w:val="none" w:sz="0" w:space="0" w:color="auto"/>
            <w:left w:val="none" w:sz="0" w:space="0" w:color="auto"/>
            <w:bottom w:val="none" w:sz="0" w:space="0" w:color="auto"/>
            <w:right w:val="none" w:sz="0" w:space="0" w:color="auto"/>
          </w:divBdr>
        </w:div>
        <w:div w:id="879362964">
          <w:marLeft w:val="480"/>
          <w:marRight w:val="0"/>
          <w:marTop w:val="0"/>
          <w:marBottom w:val="0"/>
          <w:divBdr>
            <w:top w:val="none" w:sz="0" w:space="0" w:color="auto"/>
            <w:left w:val="none" w:sz="0" w:space="0" w:color="auto"/>
            <w:bottom w:val="none" w:sz="0" w:space="0" w:color="auto"/>
            <w:right w:val="none" w:sz="0" w:space="0" w:color="auto"/>
          </w:divBdr>
        </w:div>
        <w:div w:id="1476794055">
          <w:marLeft w:val="480"/>
          <w:marRight w:val="0"/>
          <w:marTop w:val="0"/>
          <w:marBottom w:val="0"/>
          <w:divBdr>
            <w:top w:val="none" w:sz="0" w:space="0" w:color="auto"/>
            <w:left w:val="none" w:sz="0" w:space="0" w:color="auto"/>
            <w:bottom w:val="none" w:sz="0" w:space="0" w:color="auto"/>
            <w:right w:val="none" w:sz="0" w:space="0" w:color="auto"/>
          </w:divBdr>
        </w:div>
        <w:div w:id="1652363367">
          <w:marLeft w:val="480"/>
          <w:marRight w:val="0"/>
          <w:marTop w:val="0"/>
          <w:marBottom w:val="0"/>
          <w:divBdr>
            <w:top w:val="none" w:sz="0" w:space="0" w:color="auto"/>
            <w:left w:val="none" w:sz="0" w:space="0" w:color="auto"/>
            <w:bottom w:val="none" w:sz="0" w:space="0" w:color="auto"/>
            <w:right w:val="none" w:sz="0" w:space="0" w:color="auto"/>
          </w:divBdr>
        </w:div>
        <w:div w:id="1441952729">
          <w:marLeft w:val="480"/>
          <w:marRight w:val="0"/>
          <w:marTop w:val="0"/>
          <w:marBottom w:val="0"/>
          <w:divBdr>
            <w:top w:val="none" w:sz="0" w:space="0" w:color="auto"/>
            <w:left w:val="none" w:sz="0" w:space="0" w:color="auto"/>
            <w:bottom w:val="none" w:sz="0" w:space="0" w:color="auto"/>
            <w:right w:val="none" w:sz="0" w:space="0" w:color="auto"/>
          </w:divBdr>
        </w:div>
        <w:div w:id="2116096569">
          <w:marLeft w:val="480"/>
          <w:marRight w:val="0"/>
          <w:marTop w:val="0"/>
          <w:marBottom w:val="0"/>
          <w:divBdr>
            <w:top w:val="none" w:sz="0" w:space="0" w:color="auto"/>
            <w:left w:val="none" w:sz="0" w:space="0" w:color="auto"/>
            <w:bottom w:val="none" w:sz="0" w:space="0" w:color="auto"/>
            <w:right w:val="none" w:sz="0" w:space="0" w:color="auto"/>
          </w:divBdr>
        </w:div>
        <w:div w:id="638457910">
          <w:marLeft w:val="480"/>
          <w:marRight w:val="0"/>
          <w:marTop w:val="0"/>
          <w:marBottom w:val="0"/>
          <w:divBdr>
            <w:top w:val="none" w:sz="0" w:space="0" w:color="auto"/>
            <w:left w:val="none" w:sz="0" w:space="0" w:color="auto"/>
            <w:bottom w:val="none" w:sz="0" w:space="0" w:color="auto"/>
            <w:right w:val="none" w:sz="0" w:space="0" w:color="auto"/>
          </w:divBdr>
        </w:div>
        <w:div w:id="1784423897">
          <w:marLeft w:val="480"/>
          <w:marRight w:val="0"/>
          <w:marTop w:val="0"/>
          <w:marBottom w:val="0"/>
          <w:divBdr>
            <w:top w:val="none" w:sz="0" w:space="0" w:color="auto"/>
            <w:left w:val="none" w:sz="0" w:space="0" w:color="auto"/>
            <w:bottom w:val="none" w:sz="0" w:space="0" w:color="auto"/>
            <w:right w:val="none" w:sz="0" w:space="0" w:color="auto"/>
          </w:divBdr>
        </w:div>
        <w:div w:id="196508151">
          <w:marLeft w:val="480"/>
          <w:marRight w:val="0"/>
          <w:marTop w:val="0"/>
          <w:marBottom w:val="0"/>
          <w:divBdr>
            <w:top w:val="none" w:sz="0" w:space="0" w:color="auto"/>
            <w:left w:val="none" w:sz="0" w:space="0" w:color="auto"/>
            <w:bottom w:val="none" w:sz="0" w:space="0" w:color="auto"/>
            <w:right w:val="none" w:sz="0" w:space="0" w:color="auto"/>
          </w:divBdr>
        </w:div>
        <w:div w:id="441269322">
          <w:marLeft w:val="480"/>
          <w:marRight w:val="0"/>
          <w:marTop w:val="0"/>
          <w:marBottom w:val="0"/>
          <w:divBdr>
            <w:top w:val="none" w:sz="0" w:space="0" w:color="auto"/>
            <w:left w:val="none" w:sz="0" w:space="0" w:color="auto"/>
            <w:bottom w:val="none" w:sz="0" w:space="0" w:color="auto"/>
            <w:right w:val="none" w:sz="0" w:space="0" w:color="auto"/>
          </w:divBdr>
        </w:div>
      </w:divsChild>
    </w:div>
    <w:div w:id="1791511334">
      <w:bodyDiv w:val="1"/>
      <w:marLeft w:val="0"/>
      <w:marRight w:val="0"/>
      <w:marTop w:val="0"/>
      <w:marBottom w:val="0"/>
      <w:divBdr>
        <w:top w:val="none" w:sz="0" w:space="0" w:color="auto"/>
        <w:left w:val="none" w:sz="0" w:space="0" w:color="auto"/>
        <w:bottom w:val="none" w:sz="0" w:space="0" w:color="auto"/>
        <w:right w:val="none" w:sz="0" w:space="0" w:color="auto"/>
      </w:divBdr>
    </w:div>
    <w:div w:id="1792047228">
      <w:bodyDiv w:val="1"/>
      <w:marLeft w:val="0"/>
      <w:marRight w:val="0"/>
      <w:marTop w:val="0"/>
      <w:marBottom w:val="0"/>
      <w:divBdr>
        <w:top w:val="none" w:sz="0" w:space="0" w:color="auto"/>
        <w:left w:val="none" w:sz="0" w:space="0" w:color="auto"/>
        <w:bottom w:val="none" w:sz="0" w:space="0" w:color="auto"/>
        <w:right w:val="none" w:sz="0" w:space="0" w:color="auto"/>
      </w:divBdr>
    </w:div>
    <w:div w:id="1792283665">
      <w:bodyDiv w:val="1"/>
      <w:marLeft w:val="0"/>
      <w:marRight w:val="0"/>
      <w:marTop w:val="0"/>
      <w:marBottom w:val="0"/>
      <w:divBdr>
        <w:top w:val="none" w:sz="0" w:space="0" w:color="auto"/>
        <w:left w:val="none" w:sz="0" w:space="0" w:color="auto"/>
        <w:bottom w:val="none" w:sz="0" w:space="0" w:color="auto"/>
        <w:right w:val="none" w:sz="0" w:space="0" w:color="auto"/>
      </w:divBdr>
    </w:div>
    <w:div w:id="1793405084">
      <w:bodyDiv w:val="1"/>
      <w:marLeft w:val="0"/>
      <w:marRight w:val="0"/>
      <w:marTop w:val="0"/>
      <w:marBottom w:val="0"/>
      <w:divBdr>
        <w:top w:val="none" w:sz="0" w:space="0" w:color="auto"/>
        <w:left w:val="none" w:sz="0" w:space="0" w:color="auto"/>
        <w:bottom w:val="none" w:sz="0" w:space="0" w:color="auto"/>
        <w:right w:val="none" w:sz="0" w:space="0" w:color="auto"/>
      </w:divBdr>
    </w:div>
    <w:div w:id="1793550431">
      <w:bodyDiv w:val="1"/>
      <w:marLeft w:val="0"/>
      <w:marRight w:val="0"/>
      <w:marTop w:val="0"/>
      <w:marBottom w:val="0"/>
      <w:divBdr>
        <w:top w:val="none" w:sz="0" w:space="0" w:color="auto"/>
        <w:left w:val="none" w:sz="0" w:space="0" w:color="auto"/>
        <w:bottom w:val="none" w:sz="0" w:space="0" w:color="auto"/>
        <w:right w:val="none" w:sz="0" w:space="0" w:color="auto"/>
      </w:divBdr>
      <w:divsChild>
        <w:div w:id="733041411">
          <w:marLeft w:val="480"/>
          <w:marRight w:val="0"/>
          <w:marTop w:val="0"/>
          <w:marBottom w:val="0"/>
          <w:divBdr>
            <w:top w:val="none" w:sz="0" w:space="0" w:color="auto"/>
            <w:left w:val="none" w:sz="0" w:space="0" w:color="auto"/>
            <w:bottom w:val="none" w:sz="0" w:space="0" w:color="auto"/>
            <w:right w:val="none" w:sz="0" w:space="0" w:color="auto"/>
          </w:divBdr>
        </w:div>
        <w:div w:id="1089737672">
          <w:marLeft w:val="480"/>
          <w:marRight w:val="0"/>
          <w:marTop w:val="0"/>
          <w:marBottom w:val="0"/>
          <w:divBdr>
            <w:top w:val="none" w:sz="0" w:space="0" w:color="auto"/>
            <w:left w:val="none" w:sz="0" w:space="0" w:color="auto"/>
            <w:bottom w:val="none" w:sz="0" w:space="0" w:color="auto"/>
            <w:right w:val="none" w:sz="0" w:space="0" w:color="auto"/>
          </w:divBdr>
        </w:div>
        <w:div w:id="1915503332">
          <w:marLeft w:val="480"/>
          <w:marRight w:val="0"/>
          <w:marTop w:val="0"/>
          <w:marBottom w:val="0"/>
          <w:divBdr>
            <w:top w:val="none" w:sz="0" w:space="0" w:color="auto"/>
            <w:left w:val="none" w:sz="0" w:space="0" w:color="auto"/>
            <w:bottom w:val="none" w:sz="0" w:space="0" w:color="auto"/>
            <w:right w:val="none" w:sz="0" w:space="0" w:color="auto"/>
          </w:divBdr>
        </w:div>
        <w:div w:id="741872180">
          <w:marLeft w:val="480"/>
          <w:marRight w:val="0"/>
          <w:marTop w:val="0"/>
          <w:marBottom w:val="0"/>
          <w:divBdr>
            <w:top w:val="none" w:sz="0" w:space="0" w:color="auto"/>
            <w:left w:val="none" w:sz="0" w:space="0" w:color="auto"/>
            <w:bottom w:val="none" w:sz="0" w:space="0" w:color="auto"/>
            <w:right w:val="none" w:sz="0" w:space="0" w:color="auto"/>
          </w:divBdr>
        </w:div>
        <w:div w:id="605309016">
          <w:marLeft w:val="480"/>
          <w:marRight w:val="0"/>
          <w:marTop w:val="0"/>
          <w:marBottom w:val="0"/>
          <w:divBdr>
            <w:top w:val="none" w:sz="0" w:space="0" w:color="auto"/>
            <w:left w:val="none" w:sz="0" w:space="0" w:color="auto"/>
            <w:bottom w:val="none" w:sz="0" w:space="0" w:color="auto"/>
            <w:right w:val="none" w:sz="0" w:space="0" w:color="auto"/>
          </w:divBdr>
        </w:div>
        <w:div w:id="169108288">
          <w:marLeft w:val="480"/>
          <w:marRight w:val="0"/>
          <w:marTop w:val="0"/>
          <w:marBottom w:val="0"/>
          <w:divBdr>
            <w:top w:val="none" w:sz="0" w:space="0" w:color="auto"/>
            <w:left w:val="none" w:sz="0" w:space="0" w:color="auto"/>
            <w:bottom w:val="none" w:sz="0" w:space="0" w:color="auto"/>
            <w:right w:val="none" w:sz="0" w:space="0" w:color="auto"/>
          </w:divBdr>
        </w:div>
        <w:div w:id="1916744267">
          <w:marLeft w:val="480"/>
          <w:marRight w:val="0"/>
          <w:marTop w:val="0"/>
          <w:marBottom w:val="0"/>
          <w:divBdr>
            <w:top w:val="none" w:sz="0" w:space="0" w:color="auto"/>
            <w:left w:val="none" w:sz="0" w:space="0" w:color="auto"/>
            <w:bottom w:val="none" w:sz="0" w:space="0" w:color="auto"/>
            <w:right w:val="none" w:sz="0" w:space="0" w:color="auto"/>
          </w:divBdr>
        </w:div>
        <w:div w:id="1184636816">
          <w:marLeft w:val="480"/>
          <w:marRight w:val="0"/>
          <w:marTop w:val="0"/>
          <w:marBottom w:val="0"/>
          <w:divBdr>
            <w:top w:val="none" w:sz="0" w:space="0" w:color="auto"/>
            <w:left w:val="none" w:sz="0" w:space="0" w:color="auto"/>
            <w:bottom w:val="none" w:sz="0" w:space="0" w:color="auto"/>
            <w:right w:val="none" w:sz="0" w:space="0" w:color="auto"/>
          </w:divBdr>
        </w:div>
        <w:div w:id="1978803481">
          <w:marLeft w:val="480"/>
          <w:marRight w:val="0"/>
          <w:marTop w:val="0"/>
          <w:marBottom w:val="0"/>
          <w:divBdr>
            <w:top w:val="none" w:sz="0" w:space="0" w:color="auto"/>
            <w:left w:val="none" w:sz="0" w:space="0" w:color="auto"/>
            <w:bottom w:val="none" w:sz="0" w:space="0" w:color="auto"/>
            <w:right w:val="none" w:sz="0" w:space="0" w:color="auto"/>
          </w:divBdr>
        </w:div>
        <w:div w:id="1607620206">
          <w:marLeft w:val="480"/>
          <w:marRight w:val="0"/>
          <w:marTop w:val="0"/>
          <w:marBottom w:val="0"/>
          <w:divBdr>
            <w:top w:val="none" w:sz="0" w:space="0" w:color="auto"/>
            <w:left w:val="none" w:sz="0" w:space="0" w:color="auto"/>
            <w:bottom w:val="none" w:sz="0" w:space="0" w:color="auto"/>
            <w:right w:val="none" w:sz="0" w:space="0" w:color="auto"/>
          </w:divBdr>
        </w:div>
        <w:div w:id="1160535579">
          <w:marLeft w:val="480"/>
          <w:marRight w:val="0"/>
          <w:marTop w:val="0"/>
          <w:marBottom w:val="0"/>
          <w:divBdr>
            <w:top w:val="none" w:sz="0" w:space="0" w:color="auto"/>
            <w:left w:val="none" w:sz="0" w:space="0" w:color="auto"/>
            <w:bottom w:val="none" w:sz="0" w:space="0" w:color="auto"/>
            <w:right w:val="none" w:sz="0" w:space="0" w:color="auto"/>
          </w:divBdr>
        </w:div>
        <w:div w:id="83696117">
          <w:marLeft w:val="480"/>
          <w:marRight w:val="0"/>
          <w:marTop w:val="0"/>
          <w:marBottom w:val="0"/>
          <w:divBdr>
            <w:top w:val="none" w:sz="0" w:space="0" w:color="auto"/>
            <w:left w:val="none" w:sz="0" w:space="0" w:color="auto"/>
            <w:bottom w:val="none" w:sz="0" w:space="0" w:color="auto"/>
            <w:right w:val="none" w:sz="0" w:space="0" w:color="auto"/>
          </w:divBdr>
        </w:div>
        <w:div w:id="1292981749">
          <w:marLeft w:val="480"/>
          <w:marRight w:val="0"/>
          <w:marTop w:val="0"/>
          <w:marBottom w:val="0"/>
          <w:divBdr>
            <w:top w:val="none" w:sz="0" w:space="0" w:color="auto"/>
            <w:left w:val="none" w:sz="0" w:space="0" w:color="auto"/>
            <w:bottom w:val="none" w:sz="0" w:space="0" w:color="auto"/>
            <w:right w:val="none" w:sz="0" w:space="0" w:color="auto"/>
          </w:divBdr>
        </w:div>
        <w:div w:id="293294306">
          <w:marLeft w:val="480"/>
          <w:marRight w:val="0"/>
          <w:marTop w:val="0"/>
          <w:marBottom w:val="0"/>
          <w:divBdr>
            <w:top w:val="none" w:sz="0" w:space="0" w:color="auto"/>
            <w:left w:val="none" w:sz="0" w:space="0" w:color="auto"/>
            <w:bottom w:val="none" w:sz="0" w:space="0" w:color="auto"/>
            <w:right w:val="none" w:sz="0" w:space="0" w:color="auto"/>
          </w:divBdr>
        </w:div>
        <w:div w:id="1210147189">
          <w:marLeft w:val="480"/>
          <w:marRight w:val="0"/>
          <w:marTop w:val="0"/>
          <w:marBottom w:val="0"/>
          <w:divBdr>
            <w:top w:val="none" w:sz="0" w:space="0" w:color="auto"/>
            <w:left w:val="none" w:sz="0" w:space="0" w:color="auto"/>
            <w:bottom w:val="none" w:sz="0" w:space="0" w:color="auto"/>
            <w:right w:val="none" w:sz="0" w:space="0" w:color="auto"/>
          </w:divBdr>
        </w:div>
        <w:div w:id="2025400334">
          <w:marLeft w:val="480"/>
          <w:marRight w:val="0"/>
          <w:marTop w:val="0"/>
          <w:marBottom w:val="0"/>
          <w:divBdr>
            <w:top w:val="none" w:sz="0" w:space="0" w:color="auto"/>
            <w:left w:val="none" w:sz="0" w:space="0" w:color="auto"/>
            <w:bottom w:val="none" w:sz="0" w:space="0" w:color="auto"/>
            <w:right w:val="none" w:sz="0" w:space="0" w:color="auto"/>
          </w:divBdr>
        </w:div>
        <w:div w:id="1896156880">
          <w:marLeft w:val="480"/>
          <w:marRight w:val="0"/>
          <w:marTop w:val="0"/>
          <w:marBottom w:val="0"/>
          <w:divBdr>
            <w:top w:val="none" w:sz="0" w:space="0" w:color="auto"/>
            <w:left w:val="none" w:sz="0" w:space="0" w:color="auto"/>
            <w:bottom w:val="none" w:sz="0" w:space="0" w:color="auto"/>
            <w:right w:val="none" w:sz="0" w:space="0" w:color="auto"/>
          </w:divBdr>
        </w:div>
      </w:divsChild>
    </w:div>
    <w:div w:id="1794015090">
      <w:bodyDiv w:val="1"/>
      <w:marLeft w:val="0"/>
      <w:marRight w:val="0"/>
      <w:marTop w:val="0"/>
      <w:marBottom w:val="0"/>
      <w:divBdr>
        <w:top w:val="none" w:sz="0" w:space="0" w:color="auto"/>
        <w:left w:val="none" w:sz="0" w:space="0" w:color="auto"/>
        <w:bottom w:val="none" w:sz="0" w:space="0" w:color="auto"/>
        <w:right w:val="none" w:sz="0" w:space="0" w:color="auto"/>
      </w:divBdr>
    </w:div>
    <w:div w:id="1795513477">
      <w:bodyDiv w:val="1"/>
      <w:marLeft w:val="0"/>
      <w:marRight w:val="0"/>
      <w:marTop w:val="0"/>
      <w:marBottom w:val="0"/>
      <w:divBdr>
        <w:top w:val="none" w:sz="0" w:space="0" w:color="auto"/>
        <w:left w:val="none" w:sz="0" w:space="0" w:color="auto"/>
        <w:bottom w:val="none" w:sz="0" w:space="0" w:color="auto"/>
        <w:right w:val="none" w:sz="0" w:space="0" w:color="auto"/>
      </w:divBdr>
    </w:div>
    <w:div w:id="1796213018">
      <w:bodyDiv w:val="1"/>
      <w:marLeft w:val="0"/>
      <w:marRight w:val="0"/>
      <w:marTop w:val="0"/>
      <w:marBottom w:val="0"/>
      <w:divBdr>
        <w:top w:val="none" w:sz="0" w:space="0" w:color="auto"/>
        <w:left w:val="none" w:sz="0" w:space="0" w:color="auto"/>
        <w:bottom w:val="none" w:sz="0" w:space="0" w:color="auto"/>
        <w:right w:val="none" w:sz="0" w:space="0" w:color="auto"/>
      </w:divBdr>
    </w:div>
    <w:div w:id="1796606409">
      <w:bodyDiv w:val="1"/>
      <w:marLeft w:val="0"/>
      <w:marRight w:val="0"/>
      <w:marTop w:val="0"/>
      <w:marBottom w:val="0"/>
      <w:divBdr>
        <w:top w:val="none" w:sz="0" w:space="0" w:color="auto"/>
        <w:left w:val="none" w:sz="0" w:space="0" w:color="auto"/>
        <w:bottom w:val="none" w:sz="0" w:space="0" w:color="auto"/>
        <w:right w:val="none" w:sz="0" w:space="0" w:color="auto"/>
      </w:divBdr>
    </w:div>
    <w:div w:id="1797672316">
      <w:bodyDiv w:val="1"/>
      <w:marLeft w:val="0"/>
      <w:marRight w:val="0"/>
      <w:marTop w:val="0"/>
      <w:marBottom w:val="0"/>
      <w:divBdr>
        <w:top w:val="none" w:sz="0" w:space="0" w:color="auto"/>
        <w:left w:val="none" w:sz="0" w:space="0" w:color="auto"/>
        <w:bottom w:val="none" w:sz="0" w:space="0" w:color="auto"/>
        <w:right w:val="none" w:sz="0" w:space="0" w:color="auto"/>
      </w:divBdr>
    </w:div>
    <w:div w:id="1798402833">
      <w:bodyDiv w:val="1"/>
      <w:marLeft w:val="0"/>
      <w:marRight w:val="0"/>
      <w:marTop w:val="0"/>
      <w:marBottom w:val="0"/>
      <w:divBdr>
        <w:top w:val="none" w:sz="0" w:space="0" w:color="auto"/>
        <w:left w:val="none" w:sz="0" w:space="0" w:color="auto"/>
        <w:bottom w:val="none" w:sz="0" w:space="0" w:color="auto"/>
        <w:right w:val="none" w:sz="0" w:space="0" w:color="auto"/>
      </w:divBdr>
    </w:div>
    <w:div w:id="1799301191">
      <w:bodyDiv w:val="1"/>
      <w:marLeft w:val="0"/>
      <w:marRight w:val="0"/>
      <w:marTop w:val="0"/>
      <w:marBottom w:val="0"/>
      <w:divBdr>
        <w:top w:val="none" w:sz="0" w:space="0" w:color="auto"/>
        <w:left w:val="none" w:sz="0" w:space="0" w:color="auto"/>
        <w:bottom w:val="none" w:sz="0" w:space="0" w:color="auto"/>
        <w:right w:val="none" w:sz="0" w:space="0" w:color="auto"/>
      </w:divBdr>
    </w:div>
    <w:div w:id="1800606404">
      <w:bodyDiv w:val="1"/>
      <w:marLeft w:val="0"/>
      <w:marRight w:val="0"/>
      <w:marTop w:val="0"/>
      <w:marBottom w:val="0"/>
      <w:divBdr>
        <w:top w:val="none" w:sz="0" w:space="0" w:color="auto"/>
        <w:left w:val="none" w:sz="0" w:space="0" w:color="auto"/>
        <w:bottom w:val="none" w:sz="0" w:space="0" w:color="auto"/>
        <w:right w:val="none" w:sz="0" w:space="0" w:color="auto"/>
      </w:divBdr>
    </w:div>
    <w:div w:id="1801068826">
      <w:bodyDiv w:val="1"/>
      <w:marLeft w:val="0"/>
      <w:marRight w:val="0"/>
      <w:marTop w:val="0"/>
      <w:marBottom w:val="0"/>
      <w:divBdr>
        <w:top w:val="none" w:sz="0" w:space="0" w:color="auto"/>
        <w:left w:val="none" w:sz="0" w:space="0" w:color="auto"/>
        <w:bottom w:val="none" w:sz="0" w:space="0" w:color="auto"/>
        <w:right w:val="none" w:sz="0" w:space="0" w:color="auto"/>
      </w:divBdr>
    </w:div>
    <w:div w:id="1801072442">
      <w:bodyDiv w:val="1"/>
      <w:marLeft w:val="0"/>
      <w:marRight w:val="0"/>
      <w:marTop w:val="0"/>
      <w:marBottom w:val="0"/>
      <w:divBdr>
        <w:top w:val="none" w:sz="0" w:space="0" w:color="auto"/>
        <w:left w:val="none" w:sz="0" w:space="0" w:color="auto"/>
        <w:bottom w:val="none" w:sz="0" w:space="0" w:color="auto"/>
        <w:right w:val="none" w:sz="0" w:space="0" w:color="auto"/>
      </w:divBdr>
    </w:div>
    <w:div w:id="1801335256">
      <w:bodyDiv w:val="1"/>
      <w:marLeft w:val="0"/>
      <w:marRight w:val="0"/>
      <w:marTop w:val="0"/>
      <w:marBottom w:val="0"/>
      <w:divBdr>
        <w:top w:val="none" w:sz="0" w:space="0" w:color="auto"/>
        <w:left w:val="none" w:sz="0" w:space="0" w:color="auto"/>
        <w:bottom w:val="none" w:sz="0" w:space="0" w:color="auto"/>
        <w:right w:val="none" w:sz="0" w:space="0" w:color="auto"/>
      </w:divBdr>
    </w:div>
    <w:div w:id="1802264177">
      <w:bodyDiv w:val="1"/>
      <w:marLeft w:val="0"/>
      <w:marRight w:val="0"/>
      <w:marTop w:val="0"/>
      <w:marBottom w:val="0"/>
      <w:divBdr>
        <w:top w:val="none" w:sz="0" w:space="0" w:color="auto"/>
        <w:left w:val="none" w:sz="0" w:space="0" w:color="auto"/>
        <w:bottom w:val="none" w:sz="0" w:space="0" w:color="auto"/>
        <w:right w:val="none" w:sz="0" w:space="0" w:color="auto"/>
      </w:divBdr>
    </w:div>
    <w:div w:id="1802728222">
      <w:bodyDiv w:val="1"/>
      <w:marLeft w:val="0"/>
      <w:marRight w:val="0"/>
      <w:marTop w:val="0"/>
      <w:marBottom w:val="0"/>
      <w:divBdr>
        <w:top w:val="none" w:sz="0" w:space="0" w:color="auto"/>
        <w:left w:val="none" w:sz="0" w:space="0" w:color="auto"/>
        <w:bottom w:val="none" w:sz="0" w:space="0" w:color="auto"/>
        <w:right w:val="none" w:sz="0" w:space="0" w:color="auto"/>
      </w:divBdr>
    </w:div>
    <w:div w:id="1802961446">
      <w:bodyDiv w:val="1"/>
      <w:marLeft w:val="0"/>
      <w:marRight w:val="0"/>
      <w:marTop w:val="0"/>
      <w:marBottom w:val="0"/>
      <w:divBdr>
        <w:top w:val="none" w:sz="0" w:space="0" w:color="auto"/>
        <w:left w:val="none" w:sz="0" w:space="0" w:color="auto"/>
        <w:bottom w:val="none" w:sz="0" w:space="0" w:color="auto"/>
        <w:right w:val="none" w:sz="0" w:space="0" w:color="auto"/>
      </w:divBdr>
    </w:div>
    <w:div w:id="1804469219">
      <w:bodyDiv w:val="1"/>
      <w:marLeft w:val="0"/>
      <w:marRight w:val="0"/>
      <w:marTop w:val="0"/>
      <w:marBottom w:val="0"/>
      <w:divBdr>
        <w:top w:val="none" w:sz="0" w:space="0" w:color="auto"/>
        <w:left w:val="none" w:sz="0" w:space="0" w:color="auto"/>
        <w:bottom w:val="none" w:sz="0" w:space="0" w:color="auto"/>
        <w:right w:val="none" w:sz="0" w:space="0" w:color="auto"/>
      </w:divBdr>
    </w:div>
    <w:div w:id="1804539327">
      <w:bodyDiv w:val="1"/>
      <w:marLeft w:val="0"/>
      <w:marRight w:val="0"/>
      <w:marTop w:val="0"/>
      <w:marBottom w:val="0"/>
      <w:divBdr>
        <w:top w:val="none" w:sz="0" w:space="0" w:color="auto"/>
        <w:left w:val="none" w:sz="0" w:space="0" w:color="auto"/>
        <w:bottom w:val="none" w:sz="0" w:space="0" w:color="auto"/>
        <w:right w:val="none" w:sz="0" w:space="0" w:color="auto"/>
      </w:divBdr>
      <w:divsChild>
        <w:div w:id="1873808358">
          <w:marLeft w:val="480"/>
          <w:marRight w:val="0"/>
          <w:marTop w:val="0"/>
          <w:marBottom w:val="0"/>
          <w:divBdr>
            <w:top w:val="none" w:sz="0" w:space="0" w:color="auto"/>
            <w:left w:val="none" w:sz="0" w:space="0" w:color="auto"/>
            <w:bottom w:val="none" w:sz="0" w:space="0" w:color="auto"/>
            <w:right w:val="none" w:sz="0" w:space="0" w:color="auto"/>
          </w:divBdr>
        </w:div>
        <w:div w:id="2147383485">
          <w:marLeft w:val="480"/>
          <w:marRight w:val="0"/>
          <w:marTop w:val="0"/>
          <w:marBottom w:val="0"/>
          <w:divBdr>
            <w:top w:val="none" w:sz="0" w:space="0" w:color="auto"/>
            <w:left w:val="none" w:sz="0" w:space="0" w:color="auto"/>
            <w:bottom w:val="none" w:sz="0" w:space="0" w:color="auto"/>
            <w:right w:val="none" w:sz="0" w:space="0" w:color="auto"/>
          </w:divBdr>
        </w:div>
        <w:div w:id="557516840">
          <w:marLeft w:val="480"/>
          <w:marRight w:val="0"/>
          <w:marTop w:val="0"/>
          <w:marBottom w:val="0"/>
          <w:divBdr>
            <w:top w:val="none" w:sz="0" w:space="0" w:color="auto"/>
            <w:left w:val="none" w:sz="0" w:space="0" w:color="auto"/>
            <w:bottom w:val="none" w:sz="0" w:space="0" w:color="auto"/>
            <w:right w:val="none" w:sz="0" w:space="0" w:color="auto"/>
          </w:divBdr>
        </w:div>
        <w:div w:id="2087805234">
          <w:marLeft w:val="480"/>
          <w:marRight w:val="0"/>
          <w:marTop w:val="0"/>
          <w:marBottom w:val="0"/>
          <w:divBdr>
            <w:top w:val="none" w:sz="0" w:space="0" w:color="auto"/>
            <w:left w:val="none" w:sz="0" w:space="0" w:color="auto"/>
            <w:bottom w:val="none" w:sz="0" w:space="0" w:color="auto"/>
            <w:right w:val="none" w:sz="0" w:space="0" w:color="auto"/>
          </w:divBdr>
        </w:div>
        <w:div w:id="1297906017">
          <w:marLeft w:val="480"/>
          <w:marRight w:val="0"/>
          <w:marTop w:val="0"/>
          <w:marBottom w:val="0"/>
          <w:divBdr>
            <w:top w:val="none" w:sz="0" w:space="0" w:color="auto"/>
            <w:left w:val="none" w:sz="0" w:space="0" w:color="auto"/>
            <w:bottom w:val="none" w:sz="0" w:space="0" w:color="auto"/>
            <w:right w:val="none" w:sz="0" w:space="0" w:color="auto"/>
          </w:divBdr>
        </w:div>
        <w:div w:id="1028334128">
          <w:marLeft w:val="480"/>
          <w:marRight w:val="0"/>
          <w:marTop w:val="0"/>
          <w:marBottom w:val="0"/>
          <w:divBdr>
            <w:top w:val="none" w:sz="0" w:space="0" w:color="auto"/>
            <w:left w:val="none" w:sz="0" w:space="0" w:color="auto"/>
            <w:bottom w:val="none" w:sz="0" w:space="0" w:color="auto"/>
            <w:right w:val="none" w:sz="0" w:space="0" w:color="auto"/>
          </w:divBdr>
        </w:div>
        <w:div w:id="732310922">
          <w:marLeft w:val="480"/>
          <w:marRight w:val="0"/>
          <w:marTop w:val="0"/>
          <w:marBottom w:val="0"/>
          <w:divBdr>
            <w:top w:val="none" w:sz="0" w:space="0" w:color="auto"/>
            <w:left w:val="none" w:sz="0" w:space="0" w:color="auto"/>
            <w:bottom w:val="none" w:sz="0" w:space="0" w:color="auto"/>
            <w:right w:val="none" w:sz="0" w:space="0" w:color="auto"/>
          </w:divBdr>
        </w:div>
        <w:div w:id="789082403">
          <w:marLeft w:val="480"/>
          <w:marRight w:val="0"/>
          <w:marTop w:val="0"/>
          <w:marBottom w:val="0"/>
          <w:divBdr>
            <w:top w:val="none" w:sz="0" w:space="0" w:color="auto"/>
            <w:left w:val="none" w:sz="0" w:space="0" w:color="auto"/>
            <w:bottom w:val="none" w:sz="0" w:space="0" w:color="auto"/>
            <w:right w:val="none" w:sz="0" w:space="0" w:color="auto"/>
          </w:divBdr>
        </w:div>
        <w:div w:id="2020961096">
          <w:marLeft w:val="480"/>
          <w:marRight w:val="0"/>
          <w:marTop w:val="0"/>
          <w:marBottom w:val="0"/>
          <w:divBdr>
            <w:top w:val="none" w:sz="0" w:space="0" w:color="auto"/>
            <w:left w:val="none" w:sz="0" w:space="0" w:color="auto"/>
            <w:bottom w:val="none" w:sz="0" w:space="0" w:color="auto"/>
            <w:right w:val="none" w:sz="0" w:space="0" w:color="auto"/>
          </w:divBdr>
        </w:div>
        <w:div w:id="1503623937">
          <w:marLeft w:val="480"/>
          <w:marRight w:val="0"/>
          <w:marTop w:val="0"/>
          <w:marBottom w:val="0"/>
          <w:divBdr>
            <w:top w:val="none" w:sz="0" w:space="0" w:color="auto"/>
            <w:left w:val="none" w:sz="0" w:space="0" w:color="auto"/>
            <w:bottom w:val="none" w:sz="0" w:space="0" w:color="auto"/>
            <w:right w:val="none" w:sz="0" w:space="0" w:color="auto"/>
          </w:divBdr>
        </w:div>
        <w:div w:id="204221647">
          <w:marLeft w:val="480"/>
          <w:marRight w:val="0"/>
          <w:marTop w:val="0"/>
          <w:marBottom w:val="0"/>
          <w:divBdr>
            <w:top w:val="none" w:sz="0" w:space="0" w:color="auto"/>
            <w:left w:val="none" w:sz="0" w:space="0" w:color="auto"/>
            <w:bottom w:val="none" w:sz="0" w:space="0" w:color="auto"/>
            <w:right w:val="none" w:sz="0" w:space="0" w:color="auto"/>
          </w:divBdr>
        </w:div>
        <w:div w:id="458646780">
          <w:marLeft w:val="480"/>
          <w:marRight w:val="0"/>
          <w:marTop w:val="0"/>
          <w:marBottom w:val="0"/>
          <w:divBdr>
            <w:top w:val="none" w:sz="0" w:space="0" w:color="auto"/>
            <w:left w:val="none" w:sz="0" w:space="0" w:color="auto"/>
            <w:bottom w:val="none" w:sz="0" w:space="0" w:color="auto"/>
            <w:right w:val="none" w:sz="0" w:space="0" w:color="auto"/>
          </w:divBdr>
        </w:div>
        <w:div w:id="1205942866">
          <w:marLeft w:val="480"/>
          <w:marRight w:val="0"/>
          <w:marTop w:val="0"/>
          <w:marBottom w:val="0"/>
          <w:divBdr>
            <w:top w:val="none" w:sz="0" w:space="0" w:color="auto"/>
            <w:left w:val="none" w:sz="0" w:space="0" w:color="auto"/>
            <w:bottom w:val="none" w:sz="0" w:space="0" w:color="auto"/>
            <w:right w:val="none" w:sz="0" w:space="0" w:color="auto"/>
          </w:divBdr>
        </w:div>
        <w:div w:id="1982029095">
          <w:marLeft w:val="480"/>
          <w:marRight w:val="0"/>
          <w:marTop w:val="0"/>
          <w:marBottom w:val="0"/>
          <w:divBdr>
            <w:top w:val="none" w:sz="0" w:space="0" w:color="auto"/>
            <w:left w:val="none" w:sz="0" w:space="0" w:color="auto"/>
            <w:bottom w:val="none" w:sz="0" w:space="0" w:color="auto"/>
            <w:right w:val="none" w:sz="0" w:space="0" w:color="auto"/>
          </w:divBdr>
        </w:div>
        <w:div w:id="1161434368">
          <w:marLeft w:val="480"/>
          <w:marRight w:val="0"/>
          <w:marTop w:val="0"/>
          <w:marBottom w:val="0"/>
          <w:divBdr>
            <w:top w:val="none" w:sz="0" w:space="0" w:color="auto"/>
            <w:left w:val="none" w:sz="0" w:space="0" w:color="auto"/>
            <w:bottom w:val="none" w:sz="0" w:space="0" w:color="auto"/>
            <w:right w:val="none" w:sz="0" w:space="0" w:color="auto"/>
          </w:divBdr>
        </w:div>
        <w:div w:id="494996496">
          <w:marLeft w:val="480"/>
          <w:marRight w:val="0"/>
          <w:marTop w:val="0"/>
          <w:marBottom w:val="0"/>
          <w:divBdr>
            <w:top w:val="none" w:sz="0" w:space="0" w:color="auto"/>
            <w:left w:val="none" w:sz="0" w:space="0" w:color="auto"/>
            <w:bottom w:val="none" w:sz="0" w:space="0" w:color="auto"/>
            <w:right w:val="none" w:sz="0" w:space="0" w:color="auto"/>
          </w:divBdr>
        </w:div>
        <w:div w:id="1580289177">
          <w:marLeft w:val="480"/>
          <w:marRight w:val="0"/>
          <w:marTop w:val="0"/>
          <w:marBottom w:val="0"/>
          <w:divBdr>
            <w:top w:val="none" w:sz="0" w:space="0" w:color="auto"/>
            <w:left w:val="none" w:sz="0" w:space="0" w:color="auto"/>
            <w:bottom w:val="none" w:sz="0" w:space="0" w:color="auto"/>
            <w:right w:val="none" w:sz="0" w:space="0" w:color="auto"/>
          </w:divBdr>
        </w:div>
        <w:div w:id="740979003">
          <w:marLeft w:val="480"/>
          <w:marRight w:val="0"/>
          <w:marTop w:val="0"/>
          <w:marBottom w:val="0"/>
          <w:divBdr>
            <w:top w:val="none" w:sz="0" w:space="0" w:color="auto"/>
            <w:left w:val="none" w:sz="0" w:space="0" w:color="auto"/>
            <w:bottom w:val="none" w:sz="0" w:space="0" w:color="auto"/>
            <w:right w:val="none" w:sz="0" w:space="0" w:color="auto"/>
          </w:divBdr>
        </w:div>
        <w:div w:id="456267219">
          <w:marLeft w:val="480"/>
          <w:marRight w:val="0"/>
          <w:marTop w:val="0"/>
          <w:marBottom w:val="0"/>
          <w:divBdr>
            <w:top w:val="none" w:sz="0" w:space="0" w:color="auto"/>
            <w:left w:val="none" w:sz="0" w:space="0" w:color="auto"/>
            <w:bottom w:val="none" w:sz="0" w:space="0" w:color="auto"/>
            <w:right w:val="none" w:sz="0" w:space="0" w:color="auto"/>
          </w:divBdr>
        </w:div>
        <w:div w:id="1264535969">
          <w:marLeft w:val="480"/>
          <w:marRight w:val="0"/>
          <w:marTop w:val="0"/>
          <w:marBottom w:val="0"/>
          <w:divBdr>
            <w:top w:val="none" w:sz="0" w:space="0" w:color="auto"/>
            <w:left w:val="none" w:sz="0" w:space="0" w:color="auto"/>
            <w:bottom w:val="none" w:sz="0" w:space="0" w:color="auto"/>
            <w:right w:val="none" w:sz="0" w:space="0" w:color="auto"/>
          </w:divBdr>
        </w:div>
        <w:div w:id="1225601331">
          <w:marLeft w:val="480"/>
          <w:marRight w:val="0"/>
          <w:marTop w:val="0"/>
          <w:marBottom w:val="0"/>
          <w:divBdr>
            <w:top w:val="none" w:sz="0" w:space="0" w:color="auto"/>
            <w:left w:val="none" w:sz="0" w:space="0" w:color="auto"/>
            <w:bottom w:val="none" w:sz="0" w:space="0" w:color="auto"/>
            <w:right w:val="none" w:sz="0" w:space="0" w:color="auto"/>
          </w:divBdr>
        </w:div>
        <w:div w:id="1988582764">
          <w:marLeft w:val="480"/>
          <w:marRight w:val="0"/>
          <w:marTop w:val="0"/>
          <w:marBottom w:val="0"/>
          <w:divBdr>
            <w:top w:val="none" w:sz="0" w:space="0" w:color="auto"/>
            <w:left w:val="none" w:sz="0" w:space="0" w:color="auto"/>
            <w:bottom w:val="none" w:sz="0" w:space="0" w:color="auto"/>
            <w:right w:val="none" w:sz="0" w:space="0" w:color="auto"/>
          </w:divBdr>
        </w:div>
        <w:div w:id="241185472">
          <w:marLeft w:val="480"/>
          <w:marRight w:val="0"/>
          <w:marTop w:val="0"/>
          <w:marBottom w:val="0"/>
          <w:divBdr>
            <w:top w:val="none" w:sz="0" w:space="0" w:color="auto"/>
            <w:left w:val="none" w:sz="0" w:space="0" w:color="auto"/>
            <w:bottom w:val="none" w:sz="0" w:space="0" w:color="auto"/>
            <w:right w:val="none" w:sz="0" w:space="0" w:color="auto"/>
          </w:divBdr>
        </w:div>
        <w:div w:id="375661629">
          <w:marLeft w:val="480"/>
          <w:marRight w:val="0"/>
          <w:marTop w:val="0"/>
          <w:marBottom w:val="0"/>
          <w:divBdr>
            <w:top w:val="none" w:sz="0" w:space="0" w:color="auto"/>
            <w:left w:val="none" w:sz="0" w:space="0" w:color="auto"/>
            <w:bottom w:val="none" w:sz="0" w:space="0" w:color="auto"/>
            <w:right w:val="none" w:sz="0" w:space="0" w:color="auto"/>
          </w:divBdr>
        </w:div>
        <w:div w:id="1502969418">
          <w:marLeft w:val="480"/>
          <w:marRight w:val="0"/>
          <w:marTop w:val="0"/>
          <w:marBottom w:val="0"/>
          <w:divBdr>
            <w:top w:val="none" w:sz="0" w:space="0" w:color="auto"/>
            <w:left w:val="none" w:sz="0" w:space="0" w:color="auto"/>
            <w:bottom w:val="none" w:sz="0" w:space="0" w:color="auto"/>
            <w:right w:val="none" w:sz="0" w:space="0" w:color="auto"/>
          </w:divBdr>
        </w:div>
        <w:div w:id="443888489">
          <w:marLeft w:val="480"/>
          <w:marRight w:val="0"/>
          <w:marTop w:val="0"/>
          <w:marBottom w:val="0"/>
          <w:divBdr>
            <w:top w:val="none" w:sz="0" w:space="0" w:color="auto"/>
            <w:left w:val="none" w:sz="0" w:space="0" w:color="auto"/>
            <w:bottom w:val="none" w:sz="0" w:space="0" w:color="auto"/>
            <w:right w:val="none" w:sz="0" w:space="0" w:color="auto"/>
          </w:divBdr>
        </w:div>
        <w:div w:id="1370102408">
          <w:marLeft w:val="480"/>
          <w:marRight w:val="0"/>
          <w:marTop w:val="0"/>
          <w:marBottom w:val="0"/>
          <w:divBdr>
            <w:top w:val="none" w:sz="0" w:space="0" w:color="auto"/>
            <w:left w:val="none" w:sz="0" w:space="0" w:color="auto"/>
            <w:bottom w:val="none" w:sz="0" w:space="0" w:color="auto"/>
            <w:right w:val="none" w:sz="0" w:space="0" w:color="auto"/>
          </w:divBdr>
        </w:div>
        <w:div w:id="1446803593">
          <w:marLeft w:val="480"/>
          <w:marRight w:val="0"/>
          <w:marTop w:val="0"/>
          <w:marBottom w:val="0"/>
          <w:divBdr>
            <w:top w:val="none" w:sz="0" w:space="0" w:color="auto"/>
            <w:left w:val="none" w:sz="0" w:space="0" w:color="auto"/>
            <w:bottom w:val="none" w:sz="0" w:space="0" w:color="auto"/>
            <w:right w:val="none" w:sz="0" w:space="0" w:color="auto"/>
          </w:divBdr>
        </w:div>
        <w:div w:id="1385255426">
          <w:marLeft w:val="480"/>
          <w:marRight w:val="0"/>
          <w:marTop w:val="0"/>
          <w:marBottom w:val="0"/>
          <w:divBdr>
            <w:top w:val="none" w:sz="0" w:space="0" w:color="auto"/>
            <w:left w:val="none" w:sz="0" w:space="0" w:color="auto"/>
            <w:bottom w:val="none" w:sz="0" w:space="0" w:color="auto"/>
            <w:right w:val="none" w:sz="0" w:space="0" w:color="auto"/>
          </w:divBdr>
        </w:div>
        <w:div w:id="1092555630">
          <w:marLeft w:val="480"/>
          <w:marRight w:val="0"/>
          <w:marTop w:val="0"/>
          <w:marBottom w:val="0"/>
          <w:divBdr>
            <w:top w:val="none" w:sz="0" w:space="0" w:color="auto"/>
            <w:left w:val="none" w:sz="0" w:space="0" w:color="auto"/>
            <w:bottom w:val="none" w:sz="0" w:space="0" w:color="auto"/>
            <w:right w:val="none" w:sz="0" w:space="0" w:color="auto"/>
          </w:divBdr>
        </w:div>
        <w:div w:id="1852453353">
          <w:marLeft w:val="480"/>
          <w:marRight w:val="0"/>
          <w:marTop w:val="0"/>
          <w:marBottom w:val="0"/>
          <w:divBdr>
            <w:top w:val="none" w:sz="0" w:space="0" w:color="auto"/>
            <w:left w:val="none" w:sz="0" w:space="0" w:color="auto"/>
            <w:bottom w:val="none" w:sz="0" w:space="0" w:color="auto"/>
            <w:right w:val="none" w:sz="0" w:space="0" w:color="auto"/>
          </w:divBdr>
        </w:div>
        <w:div w:id="1118333016">
          <w:marLeft w:val="480"/>
          <w:marRight w:val="0"/>
          <w:marTop w:val="0"/>
          <w:marBottom w:val="0"/>
          <w:divBdr>
            <w:top w:val="none" w:sz="0" w:space="0" w:color="auto"/>
            <w:left w:val="none" w:sz="0" w:space="0" w:color="auto"/>
            <w:bottom w:val="none" w:sz="0" w:space="0" w:color="auto"/>
            <w:right w:val="none" w:sz="0" w:space="0" w:color="auto"/>
          </w:divBdr>
        </w:div>
        <w:div w:id="530268298">
          <w:marLeft w:val="480"/>
          <w:marRight w:val="0"/>
          <w:marTop w:val="0"/>
          <w:marBottom w:val="0"/>
          <w:divBdr>
            <w:top w:val="none" w:sz="0" w:space="0" w:color="auto"/>
            <w:left w:val="none" w:sz="0" w:space="0" w:color="auto"/>
            <w:bottom w:val="none" w:sz="0" w:space="0" w:color="auto"/>
            <w:right w:val="none" w:sz="0" w:space="0" w:color="auto"/>
          </w:divBdr>
        </w:div>
        <w:div w:id="88619292">
          <w:marLeft w:val="480"/>
          <w:marRight w:val="0"/>
          <w:marTop w:val="0"/>
          <w:marBottom w:val="0"/>
          <w:divBdr>
            <w:top w:val="none" w:sz="0" w:space="0" w:color="auto"/>
            <w:left w:val="none" w:sz="0" w:space="0" w:color="auto"/>
            <w:bottom w:val="none" w:sz="0" w:space="0" w:color="auto"/>
            <w:right w:val="none" w:sz="0" w:space="0" w:color="auto"/>
          </w:divBdr>
        </w:div>
        <w:div w:id="2024892769">
          <w:marLeft w:val="480"/>
          <w:marRight w:val="0"/>
          <w:marTop w:val="0"/>
          <w:marBottom w:val="0"/>
          <w:divBdr>
            <w:top w:val="none" w:sz="0" w:space="0" w:color="auto"/>
            <w:left w:val="none" w:sz="0" w:space="0" w:color="auto"/>
            <w:bottom w:val="none" w:sz="0" w:space="0" w:color="auto"/>
            <w:right w:val="none" w:sz="0" w:space="0" w:color="auto"/>
          </w:divBdr>
        </w:div>
        <w:div w:id="1635401361">
          <w:marLeft w:val="480"/>
          <w:marRight w:val="0"/>
          <w:marTop w:val="0"/>
          <w:marBottom w:val="0"/>
          <w:divBdr>
            <w:top w:val="none" w:sz="0" w:space="0" w:color="auto"/>
            <w:left w:val="none" w:sz="0" w:space="0" w:color="auto"/>
            <w:bottom w:val="none" w:sz="0" w:space="0" w:color="auto"/>
            <w:right w:val="none" w:sz="0" w:space="0" w:color="auto"/>
          </w:divBdr>
        </w:div>
        <w:div w:id="1790735427">
          <w:marLeft w:val="480"/>
          <w:marRight w:val="0"/>
          <w:marTop w:val="0"/>
          <w:marBottom w:val="0"/>
          <w:divBdr>
            <w:top w:val="none" w:sz="0" w:space="0" w:color="auto"/>
            <w:left w:val="none" w:sz="0" w:space="0" w:color="auto"/>
            <w:bottom w:val="none" w:sz="0" w:space="0" w:color="auto"/>
            <w:right w:val="none" w:sz="0" w:space="0" w:color="auto"/>
          </w:divBdr>
        </w:div>
        <w:div w:id="1654722990">
          <w:marLeft w:val="480"/>
          <w:marRight w:val="0"/>
          <w:marTop w:val="0"/>
          <w:marBottom w:val="0"/>
          <w:divBdr>
            <w:top w:val="none" w:sz="0" w:space="0" w:color="auto"/>
            <w:left w:val="none" w:sz="0" w:space="0" w:color="auto"/>
            <w:bottom w:val="none" w:sz="0" w:space="0" w:color="auto"/>
            <w:right w:val="none" w:sz="0" w:space="0" w:color="auto"/>
          </w:divBdr>
        </w:div>
        <w:div w:id="1049497152">
          <w:marLeft w:val="480"/>
          <w:marRight w:val="0"/>
          <w:marTop w:val="0"/>
          <w:marBottom w:val="0"/>
          <w:divBdr>
            <w:top w:val="none" w:sz="0" w:space="0" w:color="auto"/>
            <w:left w:val="none" w:sz="0" w:space="0" w:color="auto"/>
            <w:bottom w:val="none" w:sz="0" w:space="0" w:color="auto"/>
            <w:right w:val="none" w:sz="0" w:space="0" w:color="auto"/>
          </w:divBdr>
        </w:div>
        <w:div w:id="817310202">
          <w:marLeft w:val="480"/>
          <w:marRight w:val="0"/>
          <w:marTop w:val="0"/>
          <w:marBottom w:val="0"/>
          <w:divBdr>
            <w:top w:val="none" w:sz="0" w:space="0" w:color="auto"/>
            <w:left w:val="none" w:sz="0" w:space="0" w:color="auto"/>
            <w:bottom w:val="none" w:sz="0" w:space="0" w:color="auto"/>
            <w:right w:val="none" w:sz="0" w:space="0" w:color="auto"/>
          </w:divBdr>
        </w:div>
        <w:div w:id="1851410176">
          <w:marLeft w:val="480"/>
          <w:marRight w:val="0"/>
          <w:marTop w:val="0"/>
          <w:marBottom w:val="0"/>
          <w:divBdr>
            <w:top w:val="none" w:sz="0" w:space="0" w:color="auto"/>
            <w:left w:val="none" w:sz="0" w:space="0" w:color="auto"/>
            <w:bottom w:val="none" w:sz="0" w:space="0" w:color="auto"/>
            <w:right w:val="none" w:sz="0" w:space="0" w:color="auto"/>
          </w:divBdr>
        </w:div>
        <w:div w:id="1749229872">
          <w:marLeft w:val="480"/>
          <w:marRight w:val="0"/>
          <w:marTop w:val="0"/>
          <w:marBottom w:val="0"/>
          <w:divBdr>
            <w:top w:val="none" w:sz="0" w:space="0" w:color="auto"/>
            <w:left w:val="none" w:sz="0" w:space="0" w:color="auto"/>
            <w:bottom w:val="none" w:sz="0" w:space="0" w:color="auto"/>
            <w:right w:val="none" w:sz="0" w:space="0" w:color="auto"/>
          </w:divBdr>
        </w:div>
        <w:div w:id="987788786">
          <w:marLeft w:val="480"/>
          <w:marRight w:val="0"/>
          <w:marTop w:val="0"/>
          <w:marBottom w:val="0"/>
          <w:divBdr>
            <w:top w:val="none" w:sz="0" w:space="0" w:color="auto"/>
            <w:left w:val="none" w:sz="0" w:space="0" w:color="auto"/>
            <w:bottom w:val="none" w:sz="0" w:space="0" w:color="auto"/>
            <w:right w:val="none" w:sz="0" w:space="0" w:color="auto"/>
          </w:divBdr>
        </w:div>
        <w:div w:id="1650791288">
          <w:marLeft w:val="480"/>
          <w:marRight w:val="0"/>
          <w:marTop w:val="0"/>
          <w:marBottom w:val="0"/>
          <w:divBdr>
            <w:top w:val="none" w:sz="0" w:space="0" w:color="auto"/>
            <w:left w:val="none" w:sz="0" w:space="0" w:color="auto"/>
            <w:bottom w:val="none" w:sz="0" w:space="0" w:color="auto"/>
            <w:right w:val="none" w:sz="0" w:space="0" w:color="auto"/>
          </w:divBdr>
        </w:div>
        <w:div w:id="29302654">
          <w:marLeft w:val="480"/>
          <w:marRight w:val="0"/>
          <w:marTop w:val="0"/>
          <w:marBottom w:val="0"/>
          <w:divBdr>
            <w:top w:val="none" w:sz="0" w:space="0" w:color="auto"/>
            <w:left w:val="none" w:sz="0" w:space="0" w:color="auto"/>
            <w:bottom w:val="none" w:sz="0" w:space="0" w:color="auto"/>
            <w:right w:val="none" w:sz="0" w:space="0" w:color="auto"/>
          </w:divBdr>
        </w:div>
        <w:div w:id="961615393">
          <w:marLeft w:val="480"/>
          <w:marRight w:val="0"/>
          <w:marTop w:val="0"/>
          <w:marBottom w:val="0"/>
          <w:divBdr>
            <w:top w:val="none" w:sz="0" w:space="0" w:color="auto"/>
            <w:left w:val="none" w:sz="0" w:space="0" w:color="auto"/>
            <w:bottom w:val="none" w:sz="0" w:space="0" w:color="auto"/>
            <w:right w:val="none" w:sz="0" w:space="0" w:color="auto"/>
          </w:divBdr>
        </w:div>
        <w:div w:id="1867324352">
          <w:marLeft w:val="480"/>
          <w:marRight w:val="0"/>
          <w:marTop w:val="0"/>
          <w:marBottom w:val="0"/>
          <w:divBdr>
            <w:top w:val="none" w:sz="0" w:space="0" w:color="auto"/>
            <w:left w:val="none" w:sz="0" w:space="0" w:color="auto"/>
            <w:bottom w:val="none" w:sz="0" w:space="0" w:color="auto"/>
            <w:right w:val="none" w:sz="0" w:space="0" w:color="auto"/>
          </w:divBdr>
        </w:div>
        <w:div w:id="672075260">
          <w:marLeft w:val="480"/>
          <w:marRight w:val="0"/>
          <w:marTop w:val="0"/>
          <w:marBottom w:val="0"/>
          <w:divBdr>
            <w:top w:val="none" w:sz="0" w:space="0" w:color="auto"/>
            <w:left w:val="none" w:sz="0" w:space="0" w:color="auto"/>
            <w:bottom w:val="none" w:sz="0" w:space="0" w:color="auto"/>
            <w:right w:val="none" w:sz="0" w:space="0" w:color="auto"/>
          </w:divBdr>
        </w:div>
        <w:div w:id="125121951">
          <w:marLeft w:val="480"/>
          <w:marRight w:val="0"/>
          <w:marTop w:val="0"/>
          <w:marBottom w:val="0"/>
          <w:divBdr>
            <w:top w:val="none" w:sz="0" w:space="0" w:color="auto"/>
            <w:left w:val="none" w:sz="0" w:space="0" w:color="auto"/>
            <w:bottom w:val="none" w:sz="0" w:space="0" w:color="auto"/>
            <w:right w:val="none" w:sz="0" w:space="0" w:color="auto"/>
          </w:divBdr>
        </w:div>
        <w:div w:id="710497848">
          <w:marLeft w:val="480"/>
          <w:marRight w:val="0"/>
          <w:marTop w:val="0"/>
          <w:marBottom w:val="0"/>
          <w:divBdr>
            <w:top w:val="none" w:sz="0" w:space="0" w:color="auto"/>
            <w:left w:val="none" w:sz="0" w:space="0" w:color="auto"/>
            <w:bottom w:val="none" w:sz="0" w:space="0" w:color="auto"/>
            <w:right w:val="none" w:sz="0" w:space="0" w:color="auto"/>
          </w:divBdr>
        </w:div>
        <w:div w:id="1167090836">
          <w:marLeft w:val="480"/>
          <w:marRight w:val="0"/>
          <w:marTop w:val="0"/>
          <w:marBottom w:val="0"/>
          <w:divBdr>
            <w:top w:val="none" w:sz="0" w:space="0" w:color="auto"/>
            <w:left w:val="none" w:sz="0" w:space="0" w:color="auto"/>
            <w:bottom w:val="none" w:sz="0" w:space="0" w:color="auto"/>
            <w:right w:val="none" w:sz="0" w:space="0" w:color="auto"/>
          </w:divBdr>
        </w:div>
        <w:div w:id="597561814">
          <w:marLeft w:val="480"/>
          <w:marRight w:val="0"/>
          <w:marTop w:val="0"/>
          <w:marBottom w:val="0"/>
          <w:divBdr>
            <w:top w:val="none" w:sz="0" w:space="0" w:color="auto"/>
            <w:left w:val="none" w:sz="0" w:space="0" w:color="auto"/>
            <w:bottom w:val="none" w:sz="0" w:space="0" w:color="auto"/>
            <w:right w:val="none" w:sz="0" w:space="0" w:color="auto"/>
          </w:divBdr>
        </w:div>
        <w:div w:id="1395621386">
          <w:marLeft w:val="480"/>
          <w:marRight w:val="0"/>
          <w:marTop w:val="0"/>
          <w:marBottom w:val="0"/>
          <w:divBdr>
            <w:top w:val="none" w:sz="0" w:space="0" w:color="auto"/>
            <w:left w:val="none" w:sz="0" w:space="0" w:color="auto"/>
            <w:bottom w:val="none" w:sz="0" w:space="0" w:color="auto"/>
            <w:right w:val="none" w:sz="0" w:space="0" w:color="auto"/>
          </w:divBdr>
        </w:div>
        <w:div w:id="1973554771">
          <w:marLeft w:val="480"/>
          <w:marRight w:val="0"/>
          <w:marTop w:val="0"/>
          <w:marBottom w:val="0"/>
          <w:divBdr>
            <w:top w:val="none" w:sz="0" w:space="0" w:color="auto"/>
            <w:left w:val="none" w:sz="0" w:space="0" w:color="auto"/>
            <w:bottom w:val="none" w:sz="0" w:space="0" w:color="auto"/>
            <w:right w:val="none" w:sz="0" w:space="0" w:color="auto"/>
          </w:divBdr>
        </w:div>
        <w:div w:id="329648891">
          <w:marLeft w:val="480"/>
          <w:marRight w:val="0"/>
          <w:marTop w:val="0"/>
          <w:marBottom w:val="0"/>
          <w:divBdr>
            <w:top w:val="none" w:sz="0" w:space="0" w:color="auto"/>
            <w:left w:val="none" w:sz="0" w:space="0" w:color="auto"/>
            <w:bottom w:val="none" w:sz="0" w:space="0" w:color="auto"/>
            <w:right w:val="none" w:sz="0" w:space="0" w:color="auto"/>
          </w:divBdr>
        </w:div>
        <w:div w:id="1184904152">
          <w:marLeft w:val="480"/>
          <w:marRight w:val="0"/>
          <w:marTop w:val="0"/>
          <w:marBottom w:val="0"/>
          <w:divBdr>
            <w:top w:val="none" w:sz="0" w:space="0" w:color="auto"/>
            <w:left w:val="none" w:sz="0" w:space="0" w:color="auto"/>
            <w:bottom w:val="none" w:sz="0" w:space="0" w:color="auto"/>
            <w:right w:val="none" w:sz="0" w:space="0" w:color="auto"/>
          </w:divBdr>
        </w:div>
        <w:div w:id="117922226">
          <w:marLeft w:val="480"/>
          <w:marRight w:val="0"/>
          <w:marTop w:val="0"/>
          <w:marBottom w:val="0"/>
          <w:divBdr>
            <w:top w:val="none" w:sz="0" w:space="0" w:color="auto"/>
            <w:left w:val="none" w:sz="0" w:space="0" w:color="auto"/>
            <w:bottom w:val="none" w:sz="0" w:space="0" w:color="auto"/>
            <w:right w:val="none" w:sz="0" w:space="0" w:color="auto"/>
          </w:divBdr>
        </w:div>
        <w:div w:id="704058425">
          <w:marLeft w:val="480"/>
          <w:marRight w:val="0"/>
          <w:marTop w:val="0"/>
          <w:marBottom w:val="0"/>
          <w:divBdr>
            <w:top w:val="none" w:sz="0" w:space="0" w:color="auto"/>
            <w:left w:val="none" w:sz="0" w:space="0" w:color="auto"/>
            <w:bottom w:val="none" w:sz="0" w:space="0" w:color="auto"/>
            <w:right w:val="none" w:sz="0" w:space="0" w:color="auto"/>
          </w:divBdr>
        </w:div>
      </w:divsChild>
    </w:div>
    <w:div w:id="1804541291">
      <w:bodyDiv w:val="1"/>
      <w:marLeft w:val="0"/>
      <w:marRight w:val="0"/>
      <w:marTop w:val="0"/>
      <w:marBottom w:val="0"/>
      <w:divBdr>
        <w:top w:val="none" w:sz="0" w:space="0" w:color="auto"/>
        <w:left w:val="none" w:sz="0" w:space="0" w:color="auto"/>
        <w:bottom w:val="none" w:sz="0" w:space="0" w:color="auto"/>
        <w:right w:val="none" w:sz="0" w:space="0" w:color="auto"/>
      </w:divBdr>
    </w:div>
    <w:div w:id="1809129115">
      <w:bodyDiv w:val="1"/>
      <w:marLeft w:val="0"/>
      <w:marRight w:val="0"/>
      <w:marTop w:val="0"/>
      <w:marBottom w:val="0"/>
      <w:divBdr>
        <w:top w:val="none" w:sz="0" w:space="0" w:color="auto"/>
        <w:left w:val="none" w:sz="0" w:space="0" w:color="auto"/>
        <w:bottom w:val="none" w:sz="0" w:space="0" w:color="auto"/>
        <w:right w:val="none" w:sz="0" w:space="0" w:color="auto"/>
      </w:divBdr>
    </w:div>
    <w:div w:id="1811092791">
      <w:bodyDiv w:val="1"/>
      <w:marLeft w:val="0"/>
      <w:marRight w:val="0"/>
      <w:marTop w:val="0"/>
      <w:marBottom w:val="0"/>
      <w:divBdr>
        <w:top w:val="none" w:sz="0" w:space="0" w:color="auto"/>
        <w:left w:val="none" w:sz="0" w:space="0" w:color="auto"/>
        <w:bottom w:val="none" w:sz="0" w:space="0" w:color="auto"/>
        <w:right w:val="none" w:sz="0" w:space="0" w:color="auto"/>
      </w:divBdr>
    </w:div>
    <w:div w:id="1814374272">
      <w:bodyDiv w:val="1"/>
      <w:marLeft w:val="0"/>
      <w:marRight w:val="0"/>
      <w:marTop w:val="0"/>
      <w:marBottom w:val="0"/>
      <w:divBdr>
        <w:top w:val="none" w:sz="0" w:space="0" w:color="auto"/>
        <w:left w:val="none" w:sz="0" w:space="0" w:color="auto"/>
        <w:bottom w:val="none" w:sz="0" w:space="0" w:color="auto"/>
        <w:right w:val="none" w:sz="0" w:space="0" w:color="auto"/>
      </w:divBdr>
    </w:div>
    <w:div w:id="1814448297">
      <w:bodyDiv w:val="1"/>
      <w:marLeft w:val="0"/>
      <w:marRight w:val="0"/>
      <w:marTop w:val="0"/>
      <w:marBottom w:val="0"/>
      <w:divBdr>
        <w:top w:val="none" w:sz="0" w:space="0" w:color="auto"/>
        <w:left w:val="none" w:sz="0" w:space="0" w:color="auto"/>
        <w:bottom w:val="none" w:sz="0" w:space="0" w:color="auto"/>
        <w:right w:val="none" w:sz="0" w:space="0" w:color="auto"/>
      </w:divBdr>
    </w:div>
    <w:div w:id="1815295401">
      <w:bodyDiv w:val="1"/>
      <w:marLeft w:val="0"/>
      <w:marRight w:val="0"/>
      <w:marTop w:val="0"/>
      <w:marBottom w:val="0"/>
      <w:divBdr>
        <w:top w:val="none" w:sz="0" w:space="0" w:color="auto"/>
        <w:left w:val="none" w:sz="0" w:space="0" w:color="auto"/>
        <w:bottom w:val="none" w:sz="0" w:space="0" w:color="auto"/>
        <w:right w:val="none" w:sz="0" w:space="0" w:color="auto"/>
      </w:divBdr>
    </w:div>
    <w:div w:id="1816293655">
      <w:bodyDiv w:val="1"/>
      <w:marLeft w:val="0"/>
      <w:marRight w:val="0"/>
      <w:marTop w:val="0"/>
      <w:marBottom w:val="0"/>
      <w:divBdr>
        <w:top w:val="none" w:sz="0" w:space="0" w:color="auto"/>
        <w:left w:val="none" w:sz="0" w:space="0" w:color="auto"/>
        <w:bottom w:val="none" w:sz="0" w:space="0" w:color="auto"/>
        <w:right w:val="none" w:sz="0" w:space="0" w:color="auto"/>
      </w:divBdr>
    </w:div>
    <w:div w:id="1816989801">
      <w:bodyDiv w:val="1"/>
      <w:marLeft w:val="0"/>
      <w:marRight w:val="0"/>
      <w:marTop w:val="0"/>
      <w:marBottom w:val="0"/>
      <w:divBdr>
        <w:top w:val="none" w:sz="0" w:space="0" w:color="auto"/>
        <w:left w:val="none" w:sz="0" w:space="0" w:color="auto"/>
        <w:bottom w:val="none" w:sz="0" w:space="0" w:color="auto"/>
        <w:right w:val="none" w:sz="0" w:space="0" w:color="auto"/>
      </w:divBdr>
    </w:div>
    <w:div w:id="1818103556">
      <w:bodyDiv w:val="1"/>
      <w:marLeft w:val="0"/>
      <w:marRight w:val="0"/>
      <w:marTop w:val="0"/>
      <w:marBottom w:val="0"/>
      <w:divBdr>
        <w:top w:val="none" w:sz="0" w:space="0" w:color="auto"/>
        <w:left w:val="none" w:sz="0" w:space="0" w:color="auto"/>
        <w:bottom w:val="none" w:sz="0" w:space="0" w:color="auto"/>
        <w:right w:val="none" w:sz="0" w:space="0" w:color="auto"/>
      </w:divBdr>
    </w:div>
    <w:div w:id="1818186509">
      <w:bodyDiv w:val="1"/>
      <w:marLeft w:val="0"/>
      <w:marRight w:val="0"/>
      <w:marTop w:val="0"/>
      <w:marBottom w:val="0"/>
      <w:divBdr>
        <w:top w:val="none" w:sz="0" w:space="0" w:color="auto"/>
        <w:left w:val="none" w:sz="0" w:space="0" w:color="auto"/>
        <w:bottom w:val="none" w:sz="0" w:space="0" w:color="auto"/>
        <w:right w:val="none" w:sz="0" w:space="0" w:color="auto"/>
      </w:divBdr>
    </w:div>
    <w:div w:id="1821195516">
      <w:bodyDiv w:val="1"/>
      <w:marLeft w:val="0"/>
      <w:marRight w:val="0"/>
      <w:marTop w:val="0"/>
      <w:marBottom w:val="0"/>
      <w:divBdr>
        <w:top w:val="none" w:sz="0" w:space="0" w:color="auto"/>
        <w:left w:val="none" w:sz="0" w:space="0" w:color="auto"/>
        <w:bottom w:val="none" w:sz="0" w:space="0" w:color="auto"/>
        <w:right w:val="none" w:sz="0" w:space="0" w:color="auto"/>
      </w:divBdr>
      <w:divsChild>
        <w:div w:id="1115096881">
          <w:marLeft w:val="480"/>
          <w:marRight w:val="0"/>
          <w:marTop w:val="0"/>
          <w:marBottom w:val="0"/>
          <w:divBdr>
            <w:top w:val="none" w:sz="0" w:space="0" w:color="auto"/>
            <w:left w:val="none" w:sz="0" w:space="0" w:color="auto"/>
            <w:bottom w:val="none" w:sz="0" w:space="0" w:color="auto"/>
            <w:right w:val="none" w:sz="0" w:space="0" w:color="auto"/>
          </w:divBdr>
        </w:div>
        <w:div w:id="1818304725">
          <w:marLeft w:val="480"/>
          <w:marRight w:val="0"/>
          <w:marTop w:val="0"/>
          <w:marBottom w:val="0"/>
          <w:divBdr>
            <w:top w:val="none" w:sz="0" w:space="0" w:color="auto"/>
            <w:left w:val="none" w:sz="0" w:space="0" w:color="auto"/>
            <w:bottom w:val="none" w:sz="0" w:space="0" w:color="auto"/>
            <w:right w:val="none" w:sz="0" w:space="0" w:color="auto"/>
          </w:divBdr>
        </w:div>
        <w:div w:id="378362418">
          <w:marLeft w:val="480"/>
          <w:marRight w:val="0"/>
          <w:marTop w:val="0"/>
          <w:marBottom w:val="0"/>
          <w:divBdr>
            <w:top w:val="none" w:sz="0" w:space="0" w:color="auto"/>
            <w:left w:val="none" w:sz="0" w:space="0" w:color="auto"/>
            <w:bottom w:val="none" w:sz="0" w:space="0" w:color="auto"/>
            <w:right w:val="none" w:sz="0" w:space="0" w:color="auto"/>
          </w:divBdr>
        </w:div>
        <w:div w:id="1485581507">
          <w:marLeft w:val="480"/>
          <w:marRight w:val="0"/>
          <w:marTop w:val="0"/>
          <w:marBottom w:val="0"/>
          <w:divBdr>
            <w:top w:val="none" w:sz="0" w:space="0" w:color="auto"/>
            <w:left w:val="none" w:sz="0" w:space="0" w:color="auto"/>
            <w:bottom w:val="none" w:sz="0" w:space="0" w:color="auto"/>
            <w:right w:val="none" w:sz="0" w:space="0" w:color="auto"/>
          </w:divBdr>
        </w:div>
        <w:div w:id="1438671102">
          <w:marLeft w:val="480"/>
          <w:marRight w:val="0"/>
          <w:marTop w:val="0"/>
          <w:marBottom w:val="0"/>
          <w:divBdr>
            <w:top w:val="none" w:sz="0" w:space="0" w:color="auto"/>
            <w:left w:val="none" w:sz="0" w:space="0" w:color="auto"/>
            <w:bottom w:val="none" w:sz="0" w:space="0" w:color="auto"/>
            <w:right w:val="none" w:sz="0" w:space="0" w:color="auto"/>
          </w:divBdr>
        </w:div>
        <w:div w:id="651132594">
          <w:marLeft w:val="480"/>
          <w:marRight w:val="0"/>
          <w:marTop w:val="0"/>
          <w:marBottom w:val="0"/>
          <w:divBdr>
            <w:top w:val="none" w:sz="0" w:space="0" w:color="auto"/>
            <w:left w:val="none" w:sz="0" w:space="0" w:color="auto"/>
            <w:bottom w:val="none" w:sz="0" w:space="0" w:color="auto"/>
            <w:right w:val="none" w:sz="0" w:space="0" w:color="auto"/>
          </w:divBdr>
        </w:div>
        <w:div w:id="242884670">
          <w:marLeft w:val="480"/>
          <w:marRight w:val="0"/>
          <w:marTop w:val="0"/>
          <w:marBottom w:val="0"/>
          <w:divBdr>
            <w:top w:val="none" w:sz="0" w:space="0" w:color="auto"/>
            <w:left w:val="none" w:sz="0" w:space="0" w:color="auto"/>
            <w:bottom w:val="none" w:sz="0" w:space="0" w:color="auto"/>
            <w:right w:val="none" w:sz="0" w:space="0" w:color="auto"/>
          </w:divBdr>
        </w:div>
        <w:div w:id="1787457437">
          <w:marLeft w:val="480"/>
          <w:marRight w:val="0"/>
          <w:marTop w:val="0"/>
          <w:marBottom w:val="0"/>
          <w:divBdr>
            <w:top w:val="none" w:sz="0" w:space="0" w:color="auto"/>
            <w:left w:val="none" w:sz="0" w:space="0" w:color="auto"/>
            <w:bottom w:val="none" w:sz="0" w:space="0" w:color="auto"/>
            <w:right w:val="none" w:sz="0" w:space="0" w:color="auto"/>
          </w:divBdr>
        </w:div>
        <w:div w:id="275336601">
          <w:marLeft w:val="480"/>
          <w:marRight w:val="0"/>
          <w:marTop w:val="0"/>
          <w:marBottom w:val="0"/>
          <w:divBdr>
            <w:top w:val="none" w:sz="0" w:space="0" w:color="auto"/>
            <w:left w:val="none" w:sz="0" w:space="0" w:color="auto"/>
            <w:bottom w:val="none" w:sz="0" w:space="0" w:color="auto"/>
            <w:right w:val="none" w:sz="0" w:space="0" w:color="auto"/>
          </w:divBdr>
        </w:div>
        <w:div w:id="299502375">
          <w:marLeft w:val="480"/>
          <w:marRight w:val="0"/>
          <w:marTop w:val="0"/>
          <w:marBottom w:val="0"/>
          <w:divBdr>
            <w:top w:val="none" w:sz="0" w:space="0" w:color="auto"/>
            <w:left w:val="none" w:sz="0" w:space="0" w:color="auto"/>
            <w:bottom w:val="none" w:sz="0" w:space="0" w:color="auto"/>
            <w:right w:val="none" w:sz="0" w:space="0" w:color="auto"/>
          </w:divBdr>
        </w:div>
        <w:div w:id="1806659501">
          <w:marLeft w:val="480"/>
          <w:marRight w:val="0"/>
          <w:marTop w:val="0"/>
          <w:marBottom w:val="0"/>
          <w:divBdr>
            <w:top w:val="none" w:sz="0" w:space="0" w:color="auto"/>
            <w:left w:val="none" w:sz="0" w:space="0" w:color="auto"/>
            <w:bottom w:val="none" w:sz="0" w:space="0" w:color="auto"/>
            <w:right w:val="none" w:sz="0" w:space="0" w:color="auto"/>
          </w:divBdr>
        </w:div>
        <w:div w:id="1445349443">
          <w:marLeft w:val="480"/>
          <w:marRight w:val="0"/>
          <w:marTop w:val="0"/>
          <w:marBottom w:val="0"/>
          <w:divBdr>
            <w:top w:val="none" w:sz="0" w:space="0" w:color="auto"/>
            <w:left w:val="none" w:sz="0" w:space="0" w:color="auto"/>
            <w:bottom w:val="none" w:sz="0" w:space="0" w:color="auto"/>
            <w:right w:val="none" w:sz="0" w:space="0" w:color="auto"/>
          </w:divBdr>
        </w:div>
        <w:div w:id="1080059464">
          <w:marLeft w:val="480"/>
          <w:marRight w:val="0"/>
          <w:marTop w:val="0"/>
          <w:marBottom w:val="0"/>
          <w:divBdr>
            <w:top w:val="none" w:sz="0" w:space="0" w:color="auto"/>
            <w:left w:val="none" w:sz="0" w:space="0" w:color="auto"/>
            <w:bottom w:val="none" w:sz="0" w:space="0" w:color="auto"/>
            <w:right w:val="none" w:sz="0" w:space="0" w:color="auto"/>
          </w:divBdr>
        </w:div>
        <w:div w:id="1893273991">
          <w:marLeft w:val="480"/>
          <w:marRight w:val="0"/>
          <w:marTop w:val="0"/>
          <w:marBottom w:val="0"/>
          <w:divBdr>
            <w:top w:val="none" w:sz="0" w:space="0" w:color="auto"/>
            <w:left w:val="none" w:sz="0" w:space="0" w:color="auto"/>
            <w:bottom w:val="none" w:sz="0" w:space="0" w:color="auto"/>
            <w:right w:val="none" w:sz="0" w:space="0" w:color="auto"/>
          </w:divBdr>
        </w:div>
        <w:div w:id="74859931">
          <w:marLeft w:val="480"/>
          <w:marRight w:val="0"/>
          <w:marTop w:val="0"/>
          <w:marBottom w:val="0"/>
          <w:divBdr>
            <w:top w:val="none" w:sz="0" w:space="0" w:color="auto"/>
            <w:left w:val="none" w:sz="0" w:space="0" w:color="auto"/>
            <w:bottom w:val="none" w:sz="0" w:space="0" w:color="auto"/>
            <w:right w:val="none" w:sz="0" w:space="0" w:color="auto"/>
          </w:divBdr>
        </w:div>
        <w:div w:id="1504011645">
          <w:marLeft w:val="480"/>
          <w:marRight w:val="0"/>
          <w:marTop w:val="0"/>
          <w:marBottom w:val="0"/>
          <w:divBdr>
            <w:top w:val="none" w:sz="0" w:space="0" w:color="auto"/>
            <w:left w:val="none" w:sz="0" w:space="0" w:color="auto"/>
            <w:bottom w:val="none" w:sz="0" w:space="0" w:color="auto"/>
            <w:right w:val="none" w:sz="0" w:space="0" w:color="auto"/>
          </w:divBdr>
        </w:div>
        <w:div w:id="318770910">
          <w:marLeft w:val="480"/>
          <w:marRight w:val="0"/>
          <w:marTop w:val="0"/>
          <w:marBottom w:val="0"/>
          <w:divBdr>
            <w:top w:val="none" w:sz="0" w:space="0" w:color="auto"/>
            <w:left w:val="none" w:sz="0" w:space="0" w:color="auto"/>
            <w:bottom w:val="none" w:sz="0" w:space="0" w:color="auto"/>
            <w:right w:val="none" w:sz="0" w:space="0" w:color="auto"/>
          </w:divBdr>
        </w:div>
        <w:div w:id="1618175227">
          <w:marLeft w:val="480"/>
          <w:marRight w:val="0"/>
          <w:marTop w:val="0"/>
          <w:marBottom w:val="0"/>
          <w:divBdr>
            <w:top w:val="none" w:sz="0" w:space="0" w:color="auto"/>
            <w:left w:val="none" w:sz="0" w:space="0" w:color="auto"/>
            <w:bottom w:val="none" w:sz="0" w:space="0" w:color="auto"/>
            <w:right w:val="none" w:sz="0" w:space="0" w:color="auto"/>
          </w:divBdr>
        </w:div>
        <w:div w:id="656306385">
          <w:marLeft w:val="480"/>
          <w:marRight w:val="0"/>
          <w:marTop w:val="0"/>
          <w:marBottom w:val="0"/>
          <w:divBdr>
            <w:top w:val="none" w:sz="0" w:space="0" w:color="auto"/>
            <w:left w:val="none" w:sz="0" w:space="0" w:color="auto"/>
            <w:bottom w:val="none" w:sz="0" w:space="0" w:color="auto"/>
            <w:right w:val="none" w:sz="0" w:space="0" w:color="auto"/>
          </w:divBdr>
        </w:div>
        <w:div w:id="1026297927">
          <w:marLeft w:val="480"/>
          <w:marRight w:val="0"/>
          <w:marTop w:val="0"/>
          <w:marBottom w:val="0"/>
          <w:divBdr>
            <w:top w:val="none" w:sz="0" w:space="0" w:color="auto"/>
            <w:left w:val="none" w:sz="0" w:space="0" w:color="auto"/>
            <w:bottom w:val="none" w:sz="0" w:space="0" w:color="auto"/>
            <w:right w:val="none" w:sz="0" w:space="0" w:color="auto"/>
          </w:divBdr>
        </w:div>
        <w:div w:id="158540125">
          <w:marLeft w:val="480"/>
          <w:marRight w:val="0"/>
          <w:marTop w:val="0"/>
          <w:marBottom w:val="0"/>
          <w:divBdr>
            <w:top w:val="none" w:sz="0" w:space="0" w:color="auto"/>
            <w:left w:val="none" w:sz="0" w:space="0" w:color="auto"/>
            <w:bottom w:val="none" w:sz="0" w:space="0" w:color="auto"/>
            <w:right w:val="none" w:sz="0" w:space="0" w:color="auto"/>
          </w:divBdr>
        </w:div>
        <w:div w:id="1853107578">
          <w:marLeft w:val="480"/>
          <w:marRight w:val="0"/>
          <w:marTop w:val="0"/>
          <w:marBottom w:val="0"/>
          <w:divBdr>
            <w:top w:val="none" w:sz="0" w:space="0" w:color="auto"/>
            <w:left w:val="none" w:sz="0" w:space="0" w:color="auto"/>
            <w:bottom w:val="none" w:sz="0" w:space="0" w:color="auto"/>
            <w:right w:val="none" w:sz="0" w:space="0" w:color="auto"/>
          </w:divBdr>
        </w:div>
        <w:div w:id="776755189">
          <w:marLeft w:val="480"/>
          <w:marRight w:val="0"/>
          <w:marTop w:val="0"/>
          <w:marBottom w:val="0"/>
          <w:divBdr>
            <w:top w:val="none" w:sz="0" w:space="0" w:color="auto"/>
            <w:left w:val="none" w:sz="0" w:space="0" w:color="auto"/>
            <w:bottom w:val="none" w:sz="0" w:space="0" w:color="auto"/>
            <w:right w:val="none" w:sz="0" w:space="0" w:color="auto"/>
          </w:divBdr>
        </w:div>
        <w:div w:id="27033064">
          <w:marLeft w:val="480"/>
          <w:marRight w:val="0"/>
          <w:marTop w:val="0"/>
          <w:marBottom w:val="0"/>
          <w:divBdr>
            <w:top w:val="none" w:sz="0" w:space="0" w:color="auto"/>
            <w:left w:val="none" w:sz="0" w:space="0" w:color="auto"/>
            <w:bottom w:val="none" w:sz="0" w:space="0" w:color="auto"/>
            <w:right w:val="none" w:sz="0" w:space="0" w:color="auto"/>
          </w:divBdr>
        </w:div>
        <w:div w:id="1376008721">
          <w:marLeft w:val="480"/>
          <w:marRight w:val="0"/>
          <w:marTop w:val="0"/>
          <w:marBottom w:val="0"/>
          <w:divBdr>
            <w:top w:val="none" w:sz="0" w:space="0" w:color="auto"/>
            <w:left w:val="none" w:sz="0" w:space="0" w:color="auto"/>
            <w:bottom w:val="none" w:sz="0" w:space="0" w:color="auto"/>
            <w:right w:val="none" w:sz="0" w:space="0" w:color="auto"/>
          </w:divBdr>
        </w:div>
        <w:div w:id="629363940">
          <w:marLeft w:val="480"/>
          <w:marRight w:val="0"/>
          <w:marTop w:val="0"/>
          <w:marBottom w:val="0"/>
          <w:divBdr>
            <w:top w:val="none" w:sz="0" w:space="0" w:color="auto"/>
            <w:left w:val="none" w:sz="0" w:space="0" w:color="auto"/>
            <w:bottom w:val="none" w:sz="0" w:space="0" w:color="auto"/>
            <w:right w:val="none" w:sz="0" w:space="0" w:color="auto"/>
          </w:divBdr>
        </w:div>
        <w:div w:id="1284727433">
          <w:marLeft w:val="480"/>
          <w:marRight w:val="0"/>
          <w:marTop w:val="0"/>
          <w:marBottom w:val="0"/>
          <w:divBdr>
            <w:top w:val="none" w:sz="0" w:space="0" w:color="auto"/>
            <w:left w:val="none" w:sz="0" w:space="0" w:color="auto"/>
            <w:bottom w:val="none" w:sz="0" w:space="0" w:color="auto"/>
            <w:right w:val="none" w:sz="0" w:space="0" w:color="auto"/>
          </w:divBdr>
        </w:div>
        <w:div w:id="973870333">
          <w:marLeft w:val="480"/>
          <w:marRight w:val="0"/>
          <w:marTop w:val="0"/>
          <w:marBottom w:val="0"/>
          <w:divBdr>
            <w:top w:val="none" w:sz="0" w:space="0" w:color="auto"/>
            <w:left w:val="none" w:sz="0" w:space="0" w:color="auto"/>
            <w:bottom w:val="none" w:sz="0" w:space="0" w:color="auto"/>
            <w:right w:val="none" w:sz="0" w:space="0" w:color="auto"/>
          </w:divBdr>
        </w:div>
        <w:div w:id="872573349">
          <w:marLeft w:val="480"/>
          <w:marRight w:val="0"/>
          <w:marTop w:val="0"/>
          <w:marBottom w:val="0"/>
          <w:divBdr>
            <w:top w:val="none" w:sz="0" w:space="0" w:color="auto"/>
            <w:left w:val="none" w:sz="0" w:space="0" w:color="auto"/>
            <w:bottom w:val="none" w:sz="0" w:space="0" w:color="auto"/>
            <w:right w:val="none" w:sz="0" w:space="0" w:color="auto"/>
          </w:divBdr>
        </w:div>
        <w:div w:id="1971355268">
          <w:marLeft w:val="480"/>
          <w:marRight w:val="0"/>
          <w:marTop w:val="0"/>
          <w:marBottom w:val="0"/>
          <w:divBdr>
            <w:top w:val="none" w:sz="0" w:space="0" w:color="auto"/>
            <w:left w:val="none" w:sz="0" w:space="0" w:color="auto"/>
            <w:bottom w:val="none" w:sz="0" w:space="0" w:color="auto"/>
            <w:right w:val="none" w:sz="0" w:space="0" w:color="auto"/>
          </w:divBdr>
        </w:div>
        <w:div w:id="877468127">
          <w:marLeft w:val="480"/>
          <w:marRight w:val="0"/>
          <w:marTop w:val="0"/>
          <w:marBottom w:val="0"/>
          <w:divBdr>
            <w:top w:val="none" w:sz="0" w:space="0" w:color="auto"/>
            <w:left w:val="none" w:sz="0" w:space="0" w:color="auto"/>
            <w:bottom w:val="none" w:sz="0" w:space="0" w:color="auto"/>
            <w:right w:val="none" w:sz="0" w:space="0" w:color="auto"/>
          </w:divBdr>
        </w:div>
        <w:div w:id="471214597">
          <w:marLeft w:val="480"/>
          <w:marRight w:val="0"/>
          <w:marTop w:val="0"/>
          <w:marBottom w:val="0"/>
          <w:divBdr>
            <w:top w:val="none" w:sz="0" w:space="0" w:color="auto"/>
            <w:left w:val="none" w:sz="0" w:space="0" w:color="auto"/>
            <w:bottom w:val="none" w:sz="0" w:space="0" w:color="auto"/>
            <w:right w:val="none" w:sz="0" w:space="0" w:color="auto"/>
          </w:divBdr>
        </w:div>
        <w:div w:id="640888745">
          <w:marLeft w:val="480"/>
          <w:marRight w:val="0"/>
          <w:marTop w:val="0"/>
          <w:marBottom w:val="0"/>
          <w:divBdr>
            <w:top w:val="none" w:sz="0" w:space="0" w:color="auto"/>
            <w:left w:val="none" w:sz="0" w:space="0" w:color="auto"/>
            <w:bottom w:val="none" w:sz="0" w:space="0" w:color="auto"/>
            <w:right w:val="none" w:sz="0" w:space="0" w:color="auto"/>
          </w:divBdr>
        </w:div>
        <w:div w:id="218366453">
          <w:marLeft w:val="480"/>
          <w:marRight w:val="0"/>
          <w:marTop w:val="0"/>
          <w:marBottom w:val="0"/>
          <w:divBdr>
            <w:top w:val="none" w:sz="0" w:space="0" w:color="auto"/>
            <w:left w:val="none" w:sz="0" w:space="0" w:color="auto"/>
            <w:bottom w:val="none" w:sz="0" w:space="0" w:color="auto"/>
            <w:right w:val="none" w:sz="0" w:space="0" w:color="auto"/>
          </w:divBdr>
        </w:div>
        <w:div w:id="576785548">
          <w:marLeft w:val="480"/>
          <w:marRight w:val="0"/>
          <w:marTop w:val="0"/>
          <w:marBottom w:val="0"/>
          <w:divBdr>
            <w:top w:val="none" w:sz="0" w:space="0" w:color="auto"/>
            <w:left w:val="none" w:sz="0" w:space="0" w:color="auto"/>
            <w:bottom w:val="none" w:sz="0" w:space="0" w:color="auto"/>
            <w:right w:val="none" w:sz="0" w:space="0" w:color="auto"/>
          </w:divBdr>
        </w:div>
        <w:div w:id="1879658647">
          <w:marLeft w:val="480"/>
          <w:marRight w:val="0"/>
          <w:marTop w:val="0"/>
          <w:marBottom w:val="0"/>
          <w:divBdr>
            <w:top w:val="none" w:sz="0" w:space="0" w:color="auto"/>
            <w:left w:val="none" w:sz="0" w:space="0" w:color="auto"/>
            <w:bottom w:val="none" w:sz="0" w:space="0" w:color="auto"/>
            <w:right w:val="none" w:sz="0" w:space="0" w:color="auto"/>
          </w:divBdr>
        </w:div>
        <w:div w:id="1658875082">
          <w:marLeft w:val="480"/>
          <w:marRight w:val="0"/>
          <w:marTop w:val="0"/>
          <w:marBottom w:val="0"/>
          <w:divBdr>
            <w:top w:val="none" w:sz="0" w:space="0" w:color="auto"/>
            <w:left w:val="none" w:sz="0" w:space="0" w:color="auto"/>
            <w:bottom w:val="none" w:sz="0" w:space="0" w:color="auto"/>
            <w:right w:val="none" w:sz="0" w:space="0" w:color="auto"/>
          </w:divBdr>
        </w:div>
        <w:div w:id="499128067">
          <w:marLeft w:val="480"/>
          <w:marRight w:val="0"/>
          <w:marTop w:val="0"/>
          <w:marBottom w:val="0"/>
          <w:divBdr>
            <w:top w:val="none" w:sz="0" w:space="0" w:color="auto"/>
            <w:left w:val="none" w:sz="0" w:space="0" w:color="auto"/>
            <w:bottom w:val="none" w:sz="0" w:space="0" w:color="auto"/>
            <w:right w:val="none" w:sz="0" w:space="0" w:color="auto"/>
          </w:divBdr>
        </w:div>
        <w:div w:id="1550721115">
          <w:marLeft w:val="480"/>
          <w:marRight w:val="0"/>
          <w:marTop w:val="0"/>
          <w:marBottom w:val="0"/>
          <w:divBdr>
            <w:top w:val="none" w:sz="0" w:space="0" w:color="auto"/>
            <w:left w:val="none" w:sz="0" w:space="0" w:color="auto"/>
            <w:bottom w:val="none" w:sz="0" w:space="0" w:color="auto"/>
            <w:right w:val="none" w:sz="0" w:space="0" w:color="auto"/>
          </w:divBdr>
        </w:div>
        <w:div w:id="1293436846">
          <w:marLeft w:val="480"/>
          <w:marRight w:val="0"/>
          <w:marTop w:val="0"/>
          <w:marBottom w:val="0"/>
          <w:divBdr>
            <w:top w:val="none" w:sz="0" w:space="0" w:color="auto"/>
            <w:left w:val="none" w:sz="0" w:space="0" w:color="auto"/>
            <w:bottom w:val="none" w:sz="0" w:space="0" w:color="auto"/>
            <w:right w:val="none" w:sz="0" w:space="0" w:color="auto"/>
          </w:divBdr>
        </w:div>
        <w:div w:id="184751141">
          <w:marLeft w:val="480"/>
          <w:marRight w:val="0"/>
          <w:marTop w:val="0"/>
          <w:marBottom w:val="0"/>
          <w:divBdr>
            <w:top w:val="none" w:sz="0" w:space="0" w:color="auto"/>
            <w:left w:val="none" w:sz="0" w:space="0" w:color="auto"/>
            <w:bottom w:val="none" w:sz="0" w:space="0" w:color="auto"/>
            <w:right w:val="none" w:sz="0" w:space="0" w:color="auto"/>
          </w:divBdr>
        </w:div>
        <w:div w:id="1625766141">
          <w:marLeft w:val="480"/>
          <w:marRight w:val="0"/>
          <w:marTop w:val="0"/>
          <w:marBottom w:val="0"/>
          <w:divBdr>
            <w:top w:val="none" w:sz="0" w:space="0" w:color="auto"/>
            <w:left w:val="none" w:sz="0" w:space="0" w:color="auto"/>
            <w:bottom w:val="none" w:sz="0" w:space="0" w:color="auto"/>
            <w:right w:val="none" w:sz="0" w:space="0" w:color="auto"/>
          </w:divBdr>
        </w:div>
        <w:div w:id="1312297104">
          <w:marLeft w:val="480"/>
          <w:marRight w:val="0"/>
          <w:marTop w:val="0"/>
          <w:marBottom w:val="0"/>
          <w:divBdr>
            <w:top w:val="none" w:sz="0" w:space="0" w:color="auto"/>
            <w:left w:val="none" w:sz="0" w:space="0" w:color="auto"/>
            <w:bottom w:val="none" w:sz="0" w:space="0" w:color="auto"/>
            <w:right w:val="none" w:sz="0" w:space="0" w:color="auto"/>
          </w:divBdr>
        </w:div>
        <w:div w:id="1964383916">
          <w:marLeft w:val="480"/>
          <w:marRight w:val="0"/>
          <w:marTop w:val="0"/>
          <w:marBottom w:val="0"/>
          <w:divBdr>
            <w:top w:val="none" w:sz="0" w:space="0" w:color="auto"/>
            <w:left w:val="none" w:sz="0" w:space="0" w:color="auto"/>
            <w:bottom w:val="none" w:sz="0" w:space="0" w:color="auto"/>
            <w:right w:val="none" w:sz="0" w:space="0" w:color="auto"/>
          </w:divBdr>
        </w:div>
        <w:div w:id="1118908399">
          <w:marLeft w:val="480"/>
          <w:marRight w:val="0"/>
          <w:marTop w:val="0"/>
          <w:marBottom w:val="0"/>
          <w:divBdr>
            <w:top w:val="none" w:sz="0" w:space="0" w:color="auto"/>
            <w:left w:val="none" w:sz="0" w:space="0" w:color="auto"/>
            <w:bottom w:val="none" w:sz="0" w:space="0" w:color="auto"/>
            <w:right w:val="none" w:sz="0" w:space="0" w:color="auto"/>
          </w:divBdr>
        </w:div>
        <w:div w:id="91173324">
          <w:marLeft w:val="480"/>
          <w:marRight w:val="0"/>
          <w:marTop w:val="0"/>
          <w:marBottom w:val="0"/>
          <w:divBdr>
            <w:top w:val="none" w:sz="0" w:space="0" w:color="auto"/>
            <w:left w:val="none" w:sz="0" w:space="0" w:color="auto"/>
            <w:bottom w:val="none" w:sz="0" w:space="0" w:color="auto"/>
            <w:right w:val="none" w:sz="0" w:space="0" w:color="auto"/>
          </w:divBdr>
        </w:div>
        <w:div w:id="2096439957">
          <w:marLeft w:val="480"/>
          <w:marRight w:val="0"/>
          <w:marTop w:val="0"/>
          <w:marBottom w:val="0"/>
          <w:divBdr>
            <w:top w:val="none" w:sz="0" w:space="0" w:color="auto"/>
            <w:left w:val="none" w:sz="0" w:space="0" w:color="auto"/>
            <w:bottom w:val="none" w:sz="0" w:space="0" w:color="auto"/>
            <w:right w:val="none" w:sz="0" w:space="0" w:color="auto"/>
          </w:divBdr>
        </w:div>
        <w:div w:id="884830032">
          <w:marLeft w:val="480"/>
          <w:marRight w:val="0"/>
          <w:marTop w:val="0"/>
          <w:marBottom w:val="0"/>
          <w:divBdr>
            <w:top w:val="none" w:sz="0" w:space="0" w:color="auto"/>
            <w:left w:val="none" w:sz="0" w:space="0" w:color="auto"/>
            <w:bottom w:val="none" w:sz="0" w:space="0" w:color="auto"/>
            <w:right w:val="none" w:sz="0" w:space="0" w:color="auto"/>
          </w:divBdr>
        </w:div>
        <w:div w:id="1742021383">
          <w:marLeft w:val="480"/>
          <w:marRight w:val="0"/>
          <w:marTop w:val="0"/>
          <w:marBottom w:val="0"/>
          <w:divBdr>
            <w:top w:val="none" w:sz="0" w:space="0" w:color="auto"/>
            <w:left w:val="none" w:sz="0" w:space="0" w:color="auto"/>
            <w:bottom w:val="none" w:sz="0" w:space="0" w:color="auto"/>
            <w:right w:val="none" w:sz="0" w:space="0" w:color="auto"/>
          </w:divBdr>
        </w:div>
        <w:div w:id="1244491261">
          <w:marLeft w:val="480"/>
          <w:marRight w:val="0"/>
          <w:marTop w:val="0"/>
          <w:marBottom w:val="0"/>
          <w:divBdr>
            <w:top w:val="none" w:sz="0" w:space="0" w:color="auto"/>
            <w:left w:val="none" w:sz="0" w:space="0" w:color="auto"/>
            <w:bottom w:val="none" w:sz="0" w:space="0" w:color="auto"/>
            <w:right w:val="none" w:sz="0" w:space="0" w:color="auto"/>
          </w:divBdr>
        </w:div>
        <w:div w:id="817499461">
          <w:marLeft w:val="480"/>
          <w:marRight w:val="0"/>
          <w:marTop w:val="0"/>
          <w:marBottom w:val="0"/>
          <w:divBdr>
            <w:top w:val="none" w:sz="0" w:space="0" w:color="auto"/>
            <w:left w:val="none" w:sz="0" w:space="0" w:color="auto"/>
            <w:bottom w:val="none" w:sz="0" w:space="0" w:color="auto"/>
            <w:right w:val="none" w:sz="0" w:space="0" w:color="auto"/>
          </w:divBdr>
        </w:div>
        <w:div w:id="400373474">
          <w:marLeft w:val="480"/>
          <w:marRight w:val="0"/>
          <w:marTop w:val="0"/>
          <w:marBottom w:val="0"/>
          <w:divBdr>
            <w:top w:val="none" w:sz="0" w:space="0" w:color="auto"/>
            <w:left w:val="none" w:sz="0" w:space="0" w:color="auto"/>
            <w:bottom w:val="none" w:sz="0" w:space="0" w:color="auto"/>
            <w:right w:val="none" w:sz="0" w:space="0" w:color="auto"/>
          </w:divBdr>
        </w:div>
        <w:div w:id="462114892">
          <w:marLeft w:val="480"/>
          <w:marRight w:val="0"/>
          <w:marTop w:val="0"/>
          <w:marBottom w:val="0"/>
          <w:divBdr>
            <w:top w:val="none" w:sz="0" w:space="0" w:color="auto"/>
            <w:left w:val="none" w:sz="0" w:space="0" w:color="auto"/>
            <w:bottom w:val="none" w:sz="0" w:space="0" w:color="auto"/>
            <w:right w:val="none" w:sz="0" w:space="0" w:color="auto"/>
          </w:divBdr>
        </w:div>
        <w:div w:id="355664626">
          <w:marLeft w:val="480"/>
          <w:marRight w:val="0"/>
          <w:marTop w:val="0"/>
          <w:marBottom w:val="0"/>
          <w:divBdr>
            <w:top w:val="none" w:sz="0" w:space="0" w:color="auto"/>
            <w:left w:val="none" w:sz="0" w:space="0" w:color="auto"/>
            <w:bottom w:val="none" w:sz="0" w:space="0" w:color="auto"/>
            <w:right w:val="none" w:sz="0" w:space="0" w:color="auto"/>
          </w:divBdr>
        </w:div>
        <w:div w:id="338701840">
          <w:marLeft w:val="480"/>
          <w:marRight w:val="0"/>
          <w:marTop w:val="0"/>
          <w:marBottom w:val="0"/>
          <w:divBdr>
            <w:top w:val="none" w:sz="0" w:space="0" w:color="auto"/>
            <w:left w:val="none" w:sz="0" w:space="0" w:color="auto"/>
            <w:bottom w:val="none" w:sz="0" w:space="0" w:color="auto"/>
            <w:right w:val="none" w:sz="0" w:space="0" w:color="auto"/>
          </w:divBdr>
        </w:div>
        <w:div w:id="952325720">
          <w:marLeft w:val="480"/>
          <w:marRight w:val="0"/>
          <w:marTop w:val="0"/>
          <w:marBottom w:val="0"/>
          <w:divBdr>
            <w:top w:val="none" w:sz="0" w:space="0" w:color="auto"/>
            <w:left w:val="none" w:sz="0" w:space="0" w:color="auto"/>
            <w:bottom w:val="none" w:sz="0" w:space="0" w:color="auto"/>
            <w:right w:val="none" w:sz="0" w:space="0" w:color="auto"/>
          </w:divBdr>
        </w:div>
        <w:div w:id="228031293">
          <w:marLeft w:val="480"/>
          <w:marRight w:val="0"/>
          <w:marTop w:val="0"/>
          <w:marBottom w:val="0"/>
          <w:divBdr>
            <w:top w:val="none" w:sz="0" w:space="0" w:color="auto"/>
            <w:left w:val="none" w:sz="0" w:space="0" w:color="auto"/>
            <w:bottom w:val="none" w:sz="0" w:space="0" w:color="auto"/>
            <w:right w:val="none" w:sz="0" w:space="0" w:color="auto"/>
          </w:divBdr>
        </w:div>
        <w:div w:id="289364099">
          <w:marLeft w:val="480"/>
          <w:marRight w:val="0"/>
          <w:marTop w:val="0"/>
          <w:marBottom w:val="0"/>
          <w:divBdr>
            <w:top w:val="none" w:sz="0" w:space="0" w:color="auto"/>
            <w:left w:val="none" w:sz="0" w:space="0" w:color="auto"/>
            <w:bottom w:val="none" w:sz="0" w:space="0" w:color="auto"/>
            <w:right w:val="none" w:sz="0" w:space="0" w:color="auto"/>
          </w:divBdr>
        </w:div>
        <w:div w:id="1198853400">
          <w:marLeft w:val="480"/>
          <w:marRight w:val="0"/>
          <w:marTop w:val="0"/>
          <w:marBottom w:val="0"/>
          <w:divBdr>
            <w:top w:val="none" w:sz="0" w:space="0" w:color="auto"/>
            <w:left w:val="none" w:sz="0" w:space="0" w:color="auto"/>
            <w:bottom w:val="none" w:sz="0" w:space="0" w:color="auto"/>
            <w:right w:val="none" w:sz="0" w:space="0" w:color="auto"/>
          </w:divBdr>
        </w:div>
      </w:divsChild>
    </w:div>
    <w:div w:id="1822499895">
      <w:bodyDiv w:val="1"/>
      <w:marLeft w:val="0"/>
      <w:marRight w:val="0"/>
      <w:marTop w:val="0"/>
      <w:marBottom w:val="0"/>
      <w:divBdr>
        <w:top w:val="none" w:sz="0" w:space="0" w:color="auto"/>
        <w:left w:val="none" w:sz="0" w:space="0" w:color="auto"/>
        <w:bottom w:val="none" w:sz="0" w:space="0" w:color="auto"/>
        <w:right w:val="none" w:sz="0" w:space="0" w:color="auto"/>
      </w:divBdr>
    </w:div>
    <w:div w:id="1824200126">
      <w:bodyDiv w:val="1"/>
      <w:marLeft w:val="0"/>
      <w:marRight w:val="0"/>
      <w:marTop w:val="0"/>
      <w:marBottom w:val="0"/>
      <w:divBdr>
        <w:top w:val="none" w:sz="0" w:space="0" w:color="auto"/>
        <w:left w:val="none" w:sz="0" w:space="0" w:color="auto"/>
        <w:bottom w:val="none" w:sz="0" w:space="0" w:color="auto"/>
        <w:right w:val="none" w:sz="0" w:space="0" w:color="auto"/>
      </w:divBdr>
    </w:div>
    <w:div w:id="1824465940">
      <w:bodyDiv w:val="1"/>
      <w:marLeft w:val="0"/>
      <w:marRight w:val="0"/>
      <w:marTop w:val="0"/>
      <w:marBottom w:val="0"/>
      <w:divBdr>
        <w:top w:val="none" w:sz="0" w:space="0" w:color="auto"/>
        <w:left w:val="none" w:sz="0" w:space="0" w:color="auto"/>
        <w:bottom w:val="none" w:sz="0" w:space="0" w:color="auto"/>
        <w:right w:val="none" w:sz="0" w:space="0" w:color="auto"/>
      </w:divBdr>
      <w:divsChild>
        <w:div w:id="1676029035">
          <w:marLeft w:val="480"/>
          <w:marRight w:val="0"/>
          <w:marTop w:val="0"/>
          <w:marBottom w:val="0"/>
          <w:divBdr>
            <w:top w:val="none" w:sz="0" w:space="0" w:color="auto"/>
            <w:left w:val="none" w:sz="0" w:space="0" w:color="auto"/>
            <w:bottom w:val="none" w:sz="0" w:space="0" w:color="auto"/>
            <w:right w:val="none" w:sz="0" w:space="0" w:color="auto"/>
          </w:divBdr>
        </w:div>
        <w:div w:id="135267658">
          <w:marLeft w:val="480"/>
          <w:marRight w:val="0"/>
          <w:marTop w:val="0"/>
          <w:marBottom w:val="0"/>
          <w:divBdr>
            <w:top w:val="none" w:sz="0" w:space="0" w:color="auto"/>
            <w:left w:val="none" w:sz="0" w:space="0" w:color="auto"/>
            <w:bottom w:val="none" w:sz="0" w:space="0" w:color="auto"/>
            <w:right w:val="none" w:sz="0" w:space="0" w:color="auto"/>
          </w:divBdr>
        </w:div>
        <w:div w:id="25642401">
          <w:marLeft w:val="480"/>
          <w:marRight w:val="0"/>
          <w:marTop w:val="0"/>
          <w:marBottom w:val="0"/>
          <w:divBdr>
            <w:top w:val="none" w:sz="0" w:space="0" w:color="auto"/>
            <w:left w:val="none" w:sz="0" w:space="0" w:color="auto"/>
            <w:bottom w:val="none" w:sz="0" w:space="0" w:color="auto"/>
            <w:right w:val="none" w:sz="0" w:space="0" w:color="auto"/>
          </w:divBdr>
        </w:div>
        <w:div w:id="1372417219">
          <w:marLeft w:val="480"/>
          <w:marRight w:val="0"/>
          <w:marTop w:val="0"/>
          <w:marBottom w:val="0"/>
          <w:divBdr>
            <w:top w:val="none" w:sz="0" w:space="0" w:color="auto"/>
            <w:left w:val="none" w:sz="0" w:space="0" w:color="auto"/>
            <w:bottom w:val="none" w:sz="0" w:space="0" w:color="auto"/>
            <w:right w:val="none" w:sz="0" w:space="0" w:color="auto"/>
          </w:divBdr>
        </w:div>
        <w:div w:id="589393471">
          <w:marLeft w:val="480"/>
          <w:marRight w:val="0"/>
          <w:marTop w:val="0"/>
          <w:marBottom w:val="0"/>
          <w:divBdr>
            <w:top w:val="none" w:sz="0" w:space="0" w:color="auto"/>
            <w:left w:val="none" w:sz="0" w:space="0" w:color="auto"/>
            <w:bottom w:val="none" w:sz="0" w:space="0" w:color="auto"/>
            <w:right w:val="none" w:sz="0" w:space="0" w:color="auto"/>
          </w:divBdr>
        </w:div>
        <w:div w:id="72431444">
          <w:marLeft w:val="480"/>
          <w:marRight w:val="0"/>
          <w:marTop w:val="0"/>
          <w:marBottom w:val="0"/>
          <w:divBdr>
            <w:top w:val="none" w:sz="0" w:space="0" w:color="auto"/>
            <w:left w:val="none" w:sz="0" w:space="0" w:color="auto"/>
            <w:bottom w:val="none" w:sz="0" w:space="0" w:color="auto"/>
            <w:right w:val="none" w:sz="0" w:space="0" w:color="auto"/>
          </w:divBdr>
        </w:div>
        <w:div w:id="676270455">
          <w:marLeft w:val="480"/>
          <w:marRight w:val="0"/>
          <w:marTop w:val="0"/>
          <w:marBottom w:val="0"/>
          <w:divBdr>
            <w:top w:val="none" w:sz="0" w:space="0" w:color="auto"/>
            <w:left w:val="none" w:sz="0" w:space="0" w:color="auto"/>
            <w:bottom w:val="none" w:sz="0" w:space="0" w:color="auto"/>
            <w:right w:val="none" w:sz="0" w:space="0" w:color="auto"/>
          </w:divBdr>
        </w:div>
        <w:div w:id="494994887">
          <w:marLeft w:val="480"/>
          <w:marRight w:val="0"/>
          <w:marTop w:val="0"/>
          <w:marBottom w:val="0"/>
          <w:divBdr>
            <w:top w:val="none" w:sz="0" w:space="0" w:color="auto"/>
            <w:left w:val="none" w:sz="0" w:space="0" w:color="auto"/>
            <w:bottom w:val="none" w:sz="0" w:space="0" w:color="auto"/>
            <w:right w:val="none" w:sz="0" w:space="0" w:color="auto"/>
          </w:divBdr>
        </w:div>
        <w:div w:id="741830880">
          <w:marLeft w:val="480"/>
          <w:marRight w:val="0"/>
          <w:marTop w:val="0"/>
          <w:marBottom w:val="0"/>
          <w:divBdr>
            <w:top w:val="none" w:sz="0" w:space="0" w:color="auto"/>
            <w:left w:val="none" w:sz="0" w:space="0" w:color="auto"/>
            <w:bottom w:val="none" w:sz="0" w:space="0" w:color="auto"/>
            <w:right w:val="none" w:sz="0" w:space="0" w:color="auto"/>
          </w:divBdr>
        </w:div>
        <w:div w:id="1762599429">
          <w:marLeft w:val="480"/>
          <w:marRight w:val="0"/>
          <w:marTop w:val="0"/>
          <w:marBottom w:val="0"/>
          <w:divBdr>
            <w:top w:val="none" w:sz="0" w:space="0" w:color="auto"/>
            <w:left w:val="none" w:sz="0" w:space="0" w:color="auto"/>
            <w:bottom w:val="none" w:sz="0" w:space="0" w:color="auto"/>
            <w:right w:val="none" w:sz="0" w:space="0" w:color="auto"/>
          </w:divBdr>
        </w:div>
        <w:div w:id="607591591">
          <w:marLeft w:val="480"/>
          <w:marRight w:val="0"/>
          <w:marTop w:val="0"/>
          <w:marBottom w:val="0"/>
          <w:divBdr>
            <w:top w:val="none" w:sz="0" w:space="0" w:color="auto"/>
            <w:left w:val="none" w:sz="0" w:space="0" w:color="auto"/>
            <w:bottom w:val="none" w:sz="0" w:space="0" w:color="auto"/>
            <w:right w:val="none" w:sz="0" w:space="0" w:color="auto"/>
          </w:divBdr>
        </w:div>
        <w:div w:id="990717627">
          <w:marLeft w:val="480"/>
          <w:marRight w:val="0"/>
          <w:marTop w:val="0"/>
          <w:marBottom w:val="0"/>
          <w:divBdr>
            <w:top w:val="none" w:sz="0" w:space="0" w:color="auto"/>
            <w:left w:val="none" w:sz="0" w:space="0" w:color="auto"/>
            <w:bottom w:val="none" w:sz="0" w:space="0" w:color="auto"/>
            <w:right w:val="none" w:sz="0" w:space="0" w:color="auto"/>
          </w:divBdr>
        </w:div>
        <w:div w:id="1946767540">
          <w:marLeft w:val="480"/>
          <w:marRight w:val="0"/>
          <w:marTop w:val="0"/>
          <w:marBottom w:val="0"/>
          <w:divBdr>
            <w:top w:val="none" w:sz="0" w:space="0" w:color="auto"/>
            <w:left w:val="none" w:sz="0" w:space="0" w:color="auto"/>
            <w:bottom w:val="none" w:sz="0" w:space="0" w:color="auto"/>
            <w:right w:val="none" w:sz="0" w:space="0" w:color="auto"/>
          </w:divBdr>
        </w:div>
        <w:div w:id="604457372">
          <w:marLeft w:val="480"/>
          <w:marRight w:val="0"/>
          <w:marTop w:val="0"/>
          <w:marBottom w:val="0"/>
          <w:divBdr>
            <w:top w:val="none" w:sz="0" w:space="0" w:color="auto"/>
            <w:left w:val="none" w:sz="0" w:space="0" w:color="auto"/>
            <w:bottom w:val="none" w:sz="0" w:space="0" w:color="auto"/>
            <w:right w:val="none" w:sz="0" w:space="0" w:color="auto"/>
          </w:divBdr>
        </w:div>
        <w:div w:id="132986207">
          <w:marLeft w:val="480"/>
          <w:marRight w:val="0"/>
          <w:marTop w:val="0"/>
          <w:marBottom w:val="0"/>
          <w:divBdr>
            <w:top w:val="none" w:sz="0" w:space="0" w:color="auto"/>
            <w:left w:val="none" w:sz="0" w:space="0" w:color="auto"/>
            <w:bottom w:val="none" w:sz="0" w:space="0" w:color="auto"/>
            <w:right w:val="none" w:sz="0" w:space="0" w:color="auto"/>
          </w:divBdr>
        </w:div>
        <w:div w:id="651834197">
          <w:marLeft w:val="480"/>
          <w:marRight w:val="0"/>
          <w:marTop w:val="0"/>
          <w:marBottom w:val="0"/>
          <w:divBdr>
            <w:top w:val="none" w:sz="0" w:space="0" w:color="auto"/>
            <w:left w:val="none" w:sz="0" w:space="0" w:color="auto"/>
            <w:bottom w:val="none" w:sz="0" w:space="0" w:color="auto"/>
            <w:right w:val="none" w:sz="0" w:space="0" w:color="auto"/>
          </w:divBdr>
        </w:div>
        <w:div w:id="1768573609">
          <w:marLeft w:val="480"/>
          <w:marRight w:val="0"/>
          <w:marTop w:val="0"/>
          <w:marBottom w:val="0"/>
          <w:divBdr>
            <w:top w:val="none" w:sz="0" w:space="0" w:color="auto"/>
            <w:left w:val="none" w:sz="0" w:space="0" w:color="auto"/>
            <w:bottom w:val="none" w:sz="0" w:space="0" w:color="auto"/>
            <w:right w:val="none" w:sz="0" w:space="0" w:color="auto"/>
          </w:divBdr>
        </w:div>
        <w:div w:id="1180509167">
          <w:marLeft w:val="480"/>
          <w:marRight w:val="0"/>
          <w:marTop w:val="0"/>
          <w:marBottom w:val="0"/>
          <w:divBdr>
            <w:top w:val="none" w:sz="0" w:space="0" w:color="auto"/>
            <w:left w:val="none" w:sz="0" w:space="0" w:color="auto"/>
            <w:bottom w:val="none" w:sz="0" w:space="0" w:color="auto"/>
            <w:right w:val="none" w:sz="0" w:space="0" w:color="auto"/>
          </w:divBdr>
        </w:div>
        <w:div w:id="403458151">
          <w:marLeft w:val="480"/>
          <w:marRight w:val="0"/>
          <w:marTop w:val="0"/>
          <w:marBottom w:val="0"/>
          <w:divBdr>
            <w:top w:val="none" w:sz="0" w:space="0" w:color="auto"/>
            <w:left w:val="none" w:sz="0" w:space="0" w:color="auto"/>
            <w:bottom w:val="none" w:sz="0" w:space="0" w:color="auto"/>
            <w:right w:val="none" w:sz="0" w:space="0" w:color="auto"/>
          </w:divBdr>
        </w:div>
        <w:div w:id="993146925">
          <w:marLeft w:val="480"/>
          <w:marRight w:val="0"/>
          <w:marTop w:val="0"/>
          <w:marBottom w:val="0"/>
          <w:divBdr>
            <w:top w:val="none" w:sz="0" w:space="0" w:color="auto"/>
            <w:left w:val="none" w:sz="0" w:space="0" w:color="auto"/>
            <w:bottom w:val="none" w:sz="0" w:space="0" w:color="auto"/>
            <w:right w:val="none" w:sz="0" w:space="0" w:color="auto"/>
          </w:divBdr>
        </w:div>
        <w:div w:id="1042092631">
          <w:marLeft w:val="480"/>
          <w:marRight w:val="0"/>
          <w:marTop w:val="0"/>
          <w:marBottom w:val="0"/>
          <w:divBdr>
            <w:top w:val="none" w:sz="0" w:space="0" w:color="auto"/>
            <w:left w:val="none" w:sz="0" w:space="0" w:color="auto"/>
            <w:bottom w:val="none" w:sz="0" w:space="0" w:color="auto"/>
            <w:right w:val="none" w:sz="0" w:space="0" w:color="auto"/>
          </w:divBdr>
        </w:div>
        <w:div w:id="708342645">
          <w:marLeft w:val="480"/>
          <w:marRight w:val="0"/>
          <w:marTop w:val="0"/>
          <w:marBottom w:val="0"/>
          <w:divBdr>
            <w:top w:val="none" w:sz="0" w:space="0" w:color="auto"/>
            <w:left w:val="none" w:sz="0" w:space="0" w:color="auto"/>
            <w:bottom w:val="none" w:sz="0" w:space="0" w:color="auto"/>
            <w:right w:val="none" w:sz="0" w:space="0" w:color="auto"/>
          </w:divBdr>
        </w:div>
        <w:div w:id="2007203446">
          <w:marLeft w:val="480"/>
          <w:marRight w:val="0"/>
          <w:marTop w:val="0"/>
          <w:marBottom w:val="0"/>
          <w:divBdr>
            <w:top w:val="none" w:sz="0" w:space="0" w:color="auto"/>
            <w:left w:val="none" w:sz="0" w:space="0" w:color="auto"/>
            <w:bottom w:val="none" w:sz="0" w:space="0" w:color="auto"/>
            <w:right w:val="none" w:sz="0" w:space="0" w:color="auto"/>
          </w:divBdr>
        </w:div>
        <w:div w:id="647780225">
          <w:marLeft w:val="480"/>
          <w:marRight w:val="0"/>
          <w:marTop w:val="0"/>
          <w:marBottom w:val="0"/>
          <w:divBdr>
            <w:top w:val="none" w:sz="0" w:space="0" w:color="auto"/>
            <w:left w:val="none" w:sz="0" w:space="0" w:color="auto"/>
            <w:bottom w:val="none" w:sz="0" w:space="0" w:color="auto"/>
            <w:right w:val="none" w:sz="0" w:space="0" w:color="auto"/>
          </w:divBdr>
        </w:div>
        <w:div w:id="2128694348">
          <w:marLeft w:val="480"/>
          <w:marRight w:val="0"/>
          <w:marTop w:val="0"/>
          <w:marBottom w:val="0"/>
          <w:divBdr>
            <w:top w:val="none" w:sz="0" w:space="0" w:color="auto"/>
            <w:left w:val="none" w:sz="0" w:space="0" w:color="auto"/>
            <w:bottom w:val="none" w:sz="0" w:space="0" w:color="auto"/>
            <w:right w:val="none" w:sz="0" w:space="0" w:color="auto"/>
          </w:divBdr>
        </w:div>
        <w:div w:id="583759068">
          <w:marLeft w:val="480"/>
          <w:marRight w:val="0"/>
          <w:marTop w:val="0"/>
          <w:marBottom w:val="0"/>
          <w:divBdr>
            <w:top w:val="none" w:sz="0" w:space="0" w:color="auto"/>
            <w:left w:val="none" w:sz="0" w:space="0" w:color="auto"/>
            <w:bottom w:val="none" w:sz="0" w:space="0" w:color="auto"/>
            <w:right w:val="none" w:sz="0" w:space="0" w:color="auto"/>
          </w:divBdr>
        </w:div>
        <w:div w:id="882332917">
          <w:marLeft w:val="480"/>
          <w:marRight w:val="0"/>
          <w:marTop w:val="0"/>
          <w:marBottom w:val="0"/>
          <w:divBdr>
            <w:top w:val="none" w:sz="0" w:space="0" w:color="auto"/>
            <w:left w:val="none" w:sz="0" w:space="0" w:color="auto"/>
            <w:bottom w:val="none" w:sz="0" w:space="0" w:color="auto"/>
            <w:right w:val="none" w:sz="0" w:space="0" w:color="auto"/>
          </w:divBdr>
        </w:div>
        <w:div w:id="1819220609">
          <w:marLeft w:val="480"/>
          <w:marRight w:val="0"/>
          <w:marTop w:val="0"/>
          <w:marBottom w:val="0"/>
          <w:divBdr>
            <w:top w:val="none" w:sz="0" w:space="0" w:color="auto"/>
            <w:left w:val="none" w:sz="0" w:space="0" w:color="auto"/>
            <w:bottom w:val="none" w:sz="0" w:space="0" w:color="auto"/>
            <w:right w:val="none" w:sz="0" w:space="0" w:color="auto"/>
          </w:divBdr>
        </w:div>
        <w:div w:id="1333948568">
          <w:marLeft w:val="480"/>
          <w:marRight w:val="0"/>
          <w:marTop w:val="0"/>
          <w:marBottom w:val="0"/>
          <w:divBdr>
            <w:top w:val="none" w:sz="0" w:space="0" w:color="auto"/>
            <w:left w:val="none" w:sz="0" w:space="0" w:color="auto"/>
            <w:bottom w:val="none" w:sz="0" w:space="0" w:color="auto"/>
            <w:right w:val="none" w:sz="0" w:space="0" w:color="auto"/>
          </w:divBdr>
        </w:div>
        <w:div w:id="296180996">
          <w:marLeft w:val="480"/>
          <w:marRight w:val="0"/>
          <w:marTop w:val="0"/>
          <w:marBottom w:val="0"/>
          <w:divBdr>
            <w:top w:val="none" w:sz="0" w:space="0" w:color="auto"/>
            <w:left w:val="none" w:sz="0" w:space="0" w:color="auto"/>
            <w:bottom w:val="none" w:sz="0" w:space="0" w:color="auto"/>
            <w:right w:val="none" w:sz="0" w:space="0" w:color="auto"/>
          </w:divBdr>
        </w:div>
        <w:div w:id="393895197">
          <w:marLeft w:val="480"/>
          <w:marRight w:val="0"/>
          <w:marTop w:val="0"/>
          <w:marBottom w:val="0"/>
          <w:divBdr>
            <w:top w:val="none" w:sz="0" w:space="0" w:color="auto"/>
            <w:left w:val="none" w:sz="0" w:space="0" w:color="auto"/>
            <w:bottom w:val="none" w:sz="0" w:space="0" w:color="auto"/>
            <w:right w:val="none" w:sz="0" w:space="0" w:color="auto"/>
          </w:divBdr>
        </w:div>
        <w:div w:id="1152792636">
          <w:marLeft w:val="480"/>
          <w:marRight w:val="0"/>
          <w:marTop w:val="0"/>
          <w:marBottom w:val="0"/>
          <w:divBdr>
            <w:top w:val="none" w:sz="0" w:space="0" w:color="auto"/>
            <w:left w:val="none" w:sz="0" w:space="0" w:color="auto"/>
            <w:bottom w:val="none" w:sz="0" w:space="0" w:color="auto"/>
            <w:right w:val="none" w:sz="0" w:space="0" w:color="auto"/>
          </w:divBdr>
        </w:div>
        <w:div w:id="1790203120">
          <w:marLeft w:val="480"/>
          <w:marRight w:val="0"/>
          <w:marTop w:val="0"/>
          <w:marBottom w:val="0"/>
          <w:divBdr>
            <w:top w:val="none" w:sz="0" w:space="0" w:color="auto"/>
            <w:left w:val="none" w:sz="0" w:space="0" w:color="auto"/>
            <w:bottom w:val="none" w:sz="0" w:space="0" w:color="auto"/>
            <w:right w:val="none" w:sz="0" w:space="0" w:color="auto"/>
          </w:divBdr>
        </w:div>
        <w:div w:id="641270993">
          <w:marLeft w:val="480"/>
          <w:marRight w:val="0"/>
          <w:marTop w:val="0"/>
          <w:marBottom w:val="0"/>
          <w:divBdr>
            <w:top w:val="none" w:sz="0" w:space="0" w:color="auto"/>
            <w:left w:val="none" w:sz="0" w:space="0" w:color="auto"/>
            <w:bottom w:val="none" w:sz="0" w:space="0" w:color="auto"/>
            <w:right w:val="none" w:sz="0" w:space="0" w:color="auto"/>
          </w:divBdr>
        </w:div>
        <w:div w:id="1271468494">
          <w:marLeft w:val="480"/>
          <w:marRight w:val="0"/>
          <w:marTop w:val="0"/>
          <w:marBottom w:val="0"/>
          <w:divBdr>
            <w:top w:val="none" w:sz="0" w:space="0" w:color="auto"/>
            <w:left w:val="none" w:sz="0" w:space="0" w:color="auto"/>
            <w:bottom w:val="none" w:sz="0" w:space="0" w:color="auto"/>
            <w:right w:val="none" w:sz="0" w:space="0" w:color="auto"/>
          </w:divBdr>
        </w:div>
        <w:div w:id="105196723">
          <w:marLeft w:val="480"/>
          <w:marRight w:val="0"/>
          <w:marTop w:val="0"/>
          <w:marBottom w:val="0"/>
          <w:divBdr>
            <w:top w:val="none" w:sz="0" w:space="0" w:color="auto"/>
            <w:left w:val="none" w:sz="0" w:space="0" w:color="auto"/>
            <w:bottom w:val="none" w:sz="0" w:space="0" w:color="auto"/>
            <w:right w:val="none" w:sz="0" w:space="0" w:color="auto"/>
          </w:divBdr>
        </w:div>
        <w:div w:id="1768499887">
          <w:marLeft w:val="480"/>
          <w:marRight w:val="0"/>
          <w:marTop w:val="0"/>
          <w:marBottom w:val="0"/>
          <w:divBdr>
            <w:top w:val="none" w:sz="0" w:space="0" w:color="auto"/>
            <w:left w:val="none" w:sz="0" w:space="0" w:color="auto"/>
            <w:bottom w:val="none" w:sz="0" w:space="0" w:color="auto"/>
            <w:right w:val="none" w:sz="0" w:space="0" w:color="auto"/>
          </w:divBdr>
        </w:div>
        <w:div w:id="567153965">
          <w:marLeft w:val="480"/>
          <w:marRight w:val="0"/>
          <w:marTop w:val="0"/>
          <w:marBottom w:val="0"/>
          <w:divBdr>
            <w:top w:val="none" w:sz="0" w:space="0" w:color="auto"/>
            <w:left w:val="none" w:sz="0" w:space="0" w:color="auto"/>
            <w:bottom w:val="none" w:sz="0" w:space="0" w:color="auto"/>
            <w:right w:val="none" w:sz="0" w:space="0" w:color="auto"/>
          </w:divBdr>
        </w:div>
        <w:div w:id="1941832486">
          <w:marLeft w:val="480"/>
          <w:marRight w:val="0"/>
          <w:marTop w:val="0"/>
          <w:marBottom w:val="0"/>
          <w:divBdr>
            <w:top w:val="none" w:sz="0" w:space="0" w:color="auto"/>
            <w:left w:val="none" w:sz="0" w:space="0" w:color="auto"/>
            <w:bottom w:val="none" w:sz="0" w:space="0" w:color="auto"/>
            <w:right w:val="none" w:sz="0" w:space="0" w:color="auto"/>
          </w:divBdr>
        </w:div>
        <w:div w:id="1051684789">
          <w:marLeft w:val="480"/>
          <w:marRight w:val="0"/>
          <w:marTop w:val="0"/>
          <w:marBottom w:val="0"/>
          <w:divBdr>
            <w:top w:val="none" w:sz="0" w:space="0" w:color="auto"/>
            <w:left w:val="none" w:sz="0" w:space="0" w:color="auto"/>
            <w:bottom w:val="none" w:sz="0" w:space="0" w:color="auto"/>
            <w:right w:val="none" w:sz="0" w:space="0" w:color="auto"/>
          </w:divBdr>
        </w:div>
        <w:div w:id="222452420">
          <w:marLeft w:val="480"/>
          <w:marRight w:val="0"/>
          <w:marTop w:val="0"/>
          <w:marBottom w:val="0"/>
          <w:divBdr>
            <w:top w:val="none" w:sz="0" w:space="0" w:color="auto"/>
            <w:left w:val="none" w:sz="0" w:space="0" w:color="auto"/>
            <w:bottom w:val="none" w:sz="0" w:space="0" w:color="auto"/>
            <w:right w:val="none" w:sz="0" w:space="0" w:color="auto"/>
          </w:divBdr>
        </w:div>
        <w:div w:id="623344993">
          <w:marLeft w:val="480"/>
          <w:marRight w:val="0"/>
          <w:marTop w:val="0"/>
          <w:marBottom w:val="0"/>
          <w:divBdr>
            <w:top w:val="none" w:sz="0" w:space="0" w:color="auto"/>
            <w:left w:val="none" w:sz="0" w:space="0" w:color="auto"/>
            <w:bottom w:val="none" w:sz="0" w:space="0" w:color="auto"/>
            <w:right w:val="none" w:sz="0" w:space="0" w:color="auto"/>
          </w:divBdr>
        </w:div>
        <w:div w:id="844201472">
          <w:marLeft w:val="480"/>
          <w:marRight w:val="0"/>
          <w:marTop w:val="0"/>
          <w:marBottom w:val="0"/>
          <w:divBdr>
            <w:top w:val="none" w:sz="0" w:space="0" w:color="auto"/>
            <w:left w:val="none" w:sz="0" w:space="0" w:color="auto"/>
            <w:bottom w:val="none" w:sz="0" w:space="0" w:color="auto"/>
            <w:right w:val="none" w:sz="0" w:space="0" w:color="auto"/>
          </w:divBdr>
        </w:div>
        <w:div w:id="1827625838">
          <w:marLeft w:val="480"/>
          <w:marRight w:val="0"/>
          <w:marTop w:val="0"/>
          <w:marBottom w:val="0"/>
          <w:divBdr>
            <w:top w:val="none" w:sz="0" w:space="0" w:color="auto"/>
            <w:left w:val="none" w:sz="0" w:space="0" w:color="auto"/>
            <w:bottom w:val="none" w:sz="0" w:space="0" w:color="auto"/>
            <w:right w:val="none" w:sz="0" w:space="0" w:color="auto"/>
          </w:divBdr>
        </w:div>
        <w:div w:id="599877022">
          <w:marLeft w:val="480"/>
          <w:marRight w:val="0"/>
          <w:marTop w:val="0"/>
          <w:marBottom w:val="0"/>
          <w:divBdr>
            <w:top w:val="none" w:sz="0" w:space="0" w:color="auto"/>
            <w:left w:val="none" w:sz="0" w:space="0" w:color="auto"/>
            <w:bottom w:val="none" w:sz="0" w:space="0" w:color="auto"/>
            <w:right w:val="none" w:sz="0" w:space="0" w:color="auto"/>
          </w:divBdr>
        </w:div>
        <w:div w:id="2013795806">
          <w:marLeft w:val="480"/>
          <w:marRight w:val="0"/>
          <w:marTop w:val="0"/>
          <w:marBottom w:val="0"/>
          <w:divBdr>
            <w:top w:val="none" w:sz="0" w:space="0" w:color="auto"/>
            <w:left w:val="none" w:sz="0" w:space="0" w:color="auto"/>
            <w:bottom w:val="none" w:sz="0" w:space="0" w:color="auto"/>
            <w:right w:val="none" w:sz="0" w:space="0" w:color="auto"/>
          </w:divBdr>
        </w:div>
        <w:div w:id="1672414120">
          <w:marLeft w:val="480"/>
          <w:marRight w:val="0"/>
          <w:marTop w:val="0"/>
          <w:marBottom w:val="0"/>
          <w:divBdr>
            <w:top w:val="none" w:sz="0" w:space="0" w:color="auto"/>
            <w:left w:val="none" w:sz="0" w:space="0" w:color="auto"/>
            <w:bottom w:val="none" w:sz="0" w:space="0" w:color="auto"/>
            <w:right w:val="none" w:sz="0" w:space="0" w:color="auto"/>
          </w:divBdr>
        </w:div>
        <w:div w:id="1456944359">
          <w:marLeft w:val="480"/>
          <w:marRight w:val="0"/>
          <w:marTop w:val="0"/>
          <w:marBottom w:val="0"/>
          <w:divBdr>
            <w:top w:val="none" w:sz="0" w:space="0" w:color="auto"/>
            <w:left w:val="none" w:sz="0" w:space="0" w:color="auto"/>
            <w:bottom w:val="none" w:sz="0" w:space="0" w:color="auto"/>
            <w:right w:val="none" w:sz="0" w:space="0" w:color="auto"/>
          </w:divBdr>
        </w:div>
        <w:div w:id="231627924">
          <w:marLeft w:val="480"/>
          <w:marRight w:val="0"/>
          <w:marTop w:val="0"/>
          <w:marBottom w:val="0"/>
          <w:divBdr>
            <w:top w:val="none" w:sz="0" w:space="0" w:color="auto"/>
            <w:left w:val="none" w:sz="0" w:space="0" w:color="auto"/>
            <w:bottom w:val="none" w:sz="0" w:space="0" w:color="auto"/>
            <w:right w:val="none" w:sz="0" w:space="0" w:color="auto"/>
          </w:divBdr>
        </w:div>
        <w:div w:id="1240601472">
          <w:marLeft w:val="480"/>
          <w:marRight w:val="0"/>
          <w:marTop w:val="0"/>
          <w:marBottom w:val="0"/>
          <w:divBdr>
            <w:top w:val="none" w:sz="0" w:space="0" w:color="auto"/>
            <w:left w:val="none" w:sz="0" w:space="0" w:color="auto"/>
            <w:bottom w:val="none" w:sz="0" w:space="0" w:color="auto"/>
            <w:right w:val="none" w:sz="0" w:space="0" w:color="auto"/>
          </w:divBdr>
        </w:div>
        <w:div w:id="695815900">
          <w:marLeft w:val="480"/>
          <w:marRight w:val="0"/>
          <w:marTop w:val="0"/>
          <w:marBottom w:val="0"/>
          <w:divBdr>
            <w:top w:val="none" w:sz="0" w:space="0" w:color="auto"/>
            <w:left w:val="none" w:sz="0" w:space="0" w:color="auto"/>
            <w:bottom w:val="none" w:sz="0" w:space="0" w:color="auto"/>
            <w:right w:val="none" w:sz="0" w:space="0" w:color="auto"/>
          </w:divBdr>
        </w:div>
      </w:divsChild>
    </w:div>
    <w:div w:id="1825465151">
      <w:bodyDiv w:val="1"/>
      <w:marLeft w:val="0"/>
      <w:marRight w:val="0"/>
      <w:marTop w:val="0"/>
      <w:marBottom w:val="0"/>
      <w:divBdr>
        <w:top w:val="none" w:sz="0" w:space="0" w:color="auto"/>
        <w:left w:val="none" w:sz="0" w:space="0" w:color="auto"/>
        <w:bottom w:val="none" w:sz="0" w:space="0" w:color="auto"/>
        <w:right w:val="none" w:sz="0" w:space="0" w:color="auto"/>
      </w:divBdr>
    </w:div>
    <w:div w:id="1825900387">
      <w:bodyDiv w:val="1"/>
      <w:marLeft w:val="0"/>
      <w:marRight w:val="0"/>
      <w:marTop w:val="0"/>
      <w:marBottom w:val="0"/>
      <w:divBdr>
        <w:top w:val="none" w:sz="0" w:space="0" w:color="auto"/>
        <w:left w:val="none" w:sz="0" w:space="0" w:color="auto"/>
        <w:bottom w:val="none" w:sz="0" w:space="0" w:color="auto"/>
        <w:right w:val="none" w:sz="0" w:space="0" w:color="auto"/>
      </w:divBdr>
    </w:div>
    <w:div w:id="1826775951">
      <w:bodyDiv w:val="1"/>
      <w:marLeft w:val="0"/>
      <w:marRight w:val="0"/>
      <w:marTop w:val="0"/>
      <w:marBottom w:val="0"/>
      <w:divBdr>
        <w:top w:val="none" w:sz="0" w:space="0" w:color="auto"/>
        <w:left w:val="none" w:sz="0" w:space="0" w:color="auto"/>
        <w:bottom w:val="none" w:sz="0" w:space="0" w:color="auto"/>
        <w:right w:val="none" w:sz="0" w:space="0" w:color="auto"/>
      </w:divBdr>
    </w:div>
    <w:div w:id="1827042951">
      <w:bodyDiv w:val="1"/>
      <w:marLeft w:val="0"/>
      <w:marRight w:val="0"/>
      <w:marTop w:val="0"/>
      <w:marBottom w:val="0"/>
      <w:divBdr>
        <w:top w:val="none" w:sz="0" w:space="0" w:color="auto"/>
        <w:left w:val="none" w:sz="0" w:space="0" w:color="auto"/>
        <w:bottom w:val="none" w:sz="0" w:space="0" w:color="auto"/>
        <w:right w:val="none" w:sz="0" w:space="0" w:color="auto"/>
      </w:divBdr>
    </w:div>
    <w:div w:id="1827671881">
      <w:bodyDiv w:val="1"/>
      <w:marLeft w:val="0"/>
      <w:marRight w:val="0"/>
      <w:marTop w:val="0"/>
      <w:marBottom w:val="0"/>
      <w:divBdr>
        <w:top w:val="none" w:sz="0" w:space="0" w:color="auto"/>
        <w:left w:val="none" w:sz="0" w:space="0" w:color="auto"/>
        <w:bottom w:val="none" w:sz="0" w:space="0" w:color="auto"/>
        <w:right w:val="none" w:sz="0" w:space="0" w:color="auto"/>
      </w:divBdr>
    </w:div>
    <w:div w:id="1828130898">
      <w:bodyDiv w:val="1"/>
      <w:marLeft w:val="0"/>
      <w:marRight w:val="0"/>
      <w:marTop w:val="0"/>
      <w:marBottom w:val="0"/>
      <w:divBdr>
        <w:top w:val="none" w:sz="0" w:space="0" w:color="auto"/>
        <w:left w:val="none" w:sz="0" w:space="0" w:color="auto"/>
        <w:bottom w:val="none" w:sz="0" w:space="0" w:color="auto"/>
        <w:right w:val="none" w:sz="0" w:space="0" w:color="auto"/>
      </w:divBdr>
    </w:div>
    <w:div w:id="1829662344">
      <w:bodyDiv w:val="1"/>
      <w:marLeft w:val="0"/>
      <w:marRight w:val="0"/>
      <w:marTop w:val="0"/>
      <w:marBottom w:val="0"/>
      <w:divBdr>
        <w:top w:val="none" w:sz="0" w:space="0" w:color="auto"/>
        <w:left w:val="none" w:sz="0" w:space="0" w:color="auto"/>
        <w:bottom w:val="none" w:sz="0" w:space="0" w:color="auto"/>
        <w:right w:val="none" w:sz="0" w:space="0" w:color="auto"/>
      </w:divBdr>
    </w:div>
    <w:div w:id="1830560658">
      <w:bodyDiv w:val="1"/>
      <w:marLeft w:val="0"/>
      <w:marRight w:val="0"/>
      <w:marTop w:val="0"/>
      <w:marBottom w:val="0"/>
      <w:divBdr>
        <w:top w:val="none" w:sz="0" w:space="0" w:color="auto"/>
        <w:left w:val="none" w:sz="0" w:space="0" w:color="auto"/>
        <w:bottom w:val="none" w:sz="0" w:space="0" w:color="auto"/>
        <w:right w:val="none" w:sz="0" w:space="0" w:color="auto"/>
      </w:divBdr>
    </w:div>
    <w:div w:id="1831366944">
      <w:bodyDiv w:val="1"/>
      <w:marLeft w:val="0"/>
      <w:marRight w:val="0"/>
      <w:marTop w:val="0"/>
      <w:marBottom w:val="0"/>
      <w:divBdr>
        <w:top w:val="none" w:sz="0" w:space="0" w:color="auto"/>
        <w:left w:val="none" w:sz="0" w:space="0" w:color="auto"/>
        <w:bottom w:val="none" w:sz="0" w:space="0" w:color="auto"/>
        <w:right w:val="none" w:sz="0" w:space="0" w:color="auto"/>
      </w:divBdr>
    </w:div>
    <w:div w:id="1831480419">
      <w:bodyDiv w:val="1"/>
      <w:marLeft w:val="0"/>
      <w:marRight w:val="0"/>
      <w:marTop w:val="0"/>
      <w:marBottom w:val="0"/>
      <w:divBdr>
        <w:top w:val="none" w:sz="0" w:space="0" w:color="auto"/>
        <w:left w:val="none" w:sz="0" w:space="0" w:color="auto"/>
        <w:bottom w:val="none" w:sz="0" w:space="0" w:color="auto"/>
        <w:right w:val="none" w:sz="0" w:space="0" w:color="auto"/>
      </w:divBdr>
    </w:div>
    <w:div w:id="1833057688">
      <w:bodyDiv w:val="1"/>
      <w:marLeft w:val="0"/>
      <w:marRight w:val="0"/>
      <w:marTop w:val="0"/>
      <w:marBottom w:val="0"/>
      <w:divBdr>
        <w:top w:val="none" w:sz="0" w:space="0" w:color="auto"/>
        <w:left w:val="none" w:sz="0" w:space="0" w:color="auto"/>
        <w:bottom w:val="none" w:sz="0" w:space="0" w:color="auto"/>
        <w:right w:val="none" w:sz="0" w:space="0" w:color="auto"/>
      </w:divBdr>
    </w:div>
    <w:div w:id="1833833382">
      <w:bodyDiv w:val="1"/>
      <w:marLeft w:val="0"/>
      <w:marRight w:val="0"/>
      <w:marTop w:val="0"/>
      <w:marBottom w:val="0"/>
      <w:divBdr>
        <w:top w:val="none" w:sz="0" w:space="0" w:color="auto"/>
        <w:left w:val="none" w:sz="0" w:space="0" w:color="auto"/>
        <w:bottom w:val="none" w:sz="0" w:space="0" w:color="auto"/>
        <w:right w:val="none" w:sz="0" w:space="0" w:color="auto"/>
      </w:divBdr>
    </w:div>
    <w:div w:id="1836604158">
      <w:bodyDiv w:val="1"/>
      <w:marLeft w:val="0"/>
      <w:marRight w:val="0"/>
      <w:marTop w:val="0"/>
      <w:marBottom w:val="0"/>
      <w:divBdr>
        <w:top w:val="none" w:sz="0" w:space="0" w:color="auto"/>
        <w:left w:val="none" w:sz="0" w:space="0" w:color="auto"/>
        <w:bottom w:val="none" w:sz="0" w:space="0" w:color="auto"/>
        <w:right w:val="none" w:sz="0" w:space="0" w:color="auto"/>
      </w:divBdr>
    </w:div>
    <w:div w:id="1836922359">
      <w:bodyDiv w:val="1"/>
      <w:marLeft w:val="0"/>
      <w:marRight w:val="0"/>
      <w:marTop w:val="0"/>
      <w:marBottom w:val="0"/>
      <w:divBdr>
        <w:top w:val="none" w:sz="0" w:space="0" w:color="auto"/>
        <w:left w:val="none" w:sz="0" w:space="0" w:color="auto"/>
        <w:bottom w:val="none" w:sz="0" w:space="0" w:color="auto"/>
        <w:right w:val="none" w:sz="0" w:space="0" w:color="auto"/>
      </w:divBdr>
    </w:div>
    <w:div w:id="1838032805">
      <w:bodyDiv w:val="1"/>
      <w:marLeft w:val="0"/>
      <w:marRight w:val="0"/>
      <w:marTop w:val="0"/>
      <w:marBottom w:val="0"/>
      <w:divBdr>
        <w:top w:val="none" w:sz="0" w:space="0" w:color="auto"/>
        <w:left w:val="none" w:sz="0" w:space="0" w:color="auto"/>
        <w:bottom w:val="none" w:sz="0" w:space="0" w:color="auto"/>
        <w:right w:val="none" w:sz="0" w:space="0" w:color="auto"/>
      </w:divBdr>
    </w:div>
    <w:div w:id="1838301735">
      <w:bodyDiv w:val="1"/>
      <w:marLeft w:val="0"/>
      <w:marRight w:val="0"/>
      <w:marTop w:val="0"/>
      <w:marBottom w:val="0"/>
      <w:divBdr>
        <w:top w:val="none" w:sz="0" w:space="0" w:color="auto"/>
        <w:left w:val="none" w:sz="0" w:space="0" w:color="auto"/>
        <w:bottom w:val="none" w:sz="0" w:space="0" w:color="auto"/>
        <w:right w:val="none" w:sz="0" w:space="0" w:color="auto"/>
      </w:divBdr>
    </w:div>
    <w:div w:id="1839878769">
      <w:bodyDiv w:val="1"/>
      <w:marLeft w:val="0"/>
      <w:marRight w:val="0"/>
      <w:marTop w:val="0"/>
      <w:marBottom w:val="0"/>
      <w:divBdr>
        <w:top w:val="none" w:sz="0" w:space="0" w:color="auto"/>
        <w:left w:val="none" w:sz="0" w:space="0" w:color="auto"/>
        <w:bottom w:val="none" w:sz="0" w:space="0" w:color="auto"/>
        <w:right w:val="none" w:sz="0" w:space="0" w:color="auto"/>
      </w:divBdr>
    </w:div>
    <w:div w:id="1839879041">
      <w:bodyDiv w:val="1"/>
      <w:marLeft w:val="0"/>
      <w:marRight w:val="0"/>
      <w:marTop w:val="0"/>
      <w:marBottom w:val="0"/>
      <w:divBdr>
        <w:top w:val="none" w:sz="0" w:space="0" w:color="auto"/>
        <w:left w:val="none" w:sz="0" w:space="0" w:color="auto"/>
        <w:bottom w:val="none" w:sz="0" w:space="0" w:color="auto"/>
        <w:right w:val="none" w:sz="0" w:space="0" w:color="auto"/>
      </w:divBdr>
    </w:div>
    <w:div w:id="1840002836">
      <w:bodyDiv w:val="1"/>
      <w:marLeft w:val="0"/>
      <w:marRight w:val="0"/>
      <w:marTop w:val="0"/>
      <w:marBottom w:val="0"/>
      <w:divBdr>
        <w:top w:val="none" w:sz="0" w:space="0" w:color="auto"/>
        <w:left w:val="none" w:sz="0" w:space="0" w:color="auto"/>
        <w:bottom w:val="none" w:sz="0" w:space="0" w:color="auto"/>
        <w:right w:val="none" w:sz="0" w:space="0" w:color="auto"/>
      </w:divBdr>
    </w:div>
    <w:div w:id="1840195706">
      <w:bodyDiv w:val="1"/>
      <w:marLeft w:val="0"/>
      <w:marRight w:val="0"/>
      <w:marTop w:val="0"/>
      <w:marBottom w:val="0"/>
      <w:divBdr>
        <w:top w:val="none" w:sz="0" w:space="0" w:color="auto"/>
        <w:left w:val="none" w:sz="0" w:space="0" w:color="auto"/>
        <w:bottom w:val="none" w:sz="0" w:space="0" w:color="auto"/>
        <w:right w:val="none" w:sz="0" w:space="0" w:color="auto"/>
      </w:divBdr>
    </w:div>
    <w:div w:id="1840999937">
      <w:bodyDiv w:val="1"/>
      <w:marLeft w:val="0"/>
      <w:marRight w:val="0"/>
      <w:marTop w:val="0"/>
      <w:marBottom w:val="0"/>
      <w:divBdr>
        <w:top w:val="none" w:sz="0" w:space="0" w:color="auto"/>
        <w:left w:val="none" w:sz="0" w:space="0" w:color="auto"/>
        <w:bottom w:val="none" w:sz="0" w:space="0" w:color="auto"/>
        <w:right w:val="none" w:sz="0" w:space="0" w:color="auto"/>
      </w:divBdr>
    </w:div>
    <w:div w:id="1842237482">
      <w:bodyDiv w:val="1"/>
      <w:marLeft w:val="0"/>
      <w:marRight w:val="0"/>
      <w:marTop w:val="0"/>
      <w:marBottom w:val="0"/>
      <w:divBdr>
        <w:top w:val="none" w:sz="0" w:space="0" w:color="auto"/>
        <w:left w:val="none" w:sz="0" w:space="0" w:color="auto"/>
        <w:bottom w:val="none" w:sz="0" w:space="0" w:color="auto"/>
        <w:right w:val="none" w:sz="0" w:space="0" w:color="auto"/>
      </w:divBdr>
    </w:div>
    <w:div w:id="1845972035">
      <w:bodyDiv w:val="1"/>
      <w:marLeft w:val="0"/>
      <w:marRight w:val="0"/>
      <w:marTop w:val="0"/>
      <w:marBottom w:val="0"/>
      <w:divBdr>
        <w:top w:val="none" w:sz="0" w:space="0" w:color="auto"/>
        <w:left w:val="none" w:sz="0" w:space="0" w:color="auto"/>
        <w:bottom w:val="none" w:sz="0" w:space="0" w:color="auto"/>
        <w:right w:val="none" w:sz="0" w:space="0" w:color="auto"/>
      </w:divBdr>
    </w:div>
    <w:div w:id="1847163789">
      <w:bodyDiv w:val="1"/>
      <w:marLeft w:val="0"/>
      <w:marRight w:val="0"/>
      <w:marTop w:val="0"/>
      <w:marBottom w:val="0"/>
      <w:divBdr>
        <w:top w:val="none" w:sz="0" w:space="0" w:color="auto"/>
        <w:left w:val="none" w:sz="0" w:space="0" w:color="auto"/>
        <w:bottom w:val="none" w:sz="0" w:space="0" w:color="auto"/>
        <w:right w:val="none" w:sz="0" w:space="0" w:color="auto"/>
      </w:divBdr>
    </w:div>
    <w:div w:id="1850101332">
      <w:bodyDiv w:val="1"/>
      <w:marLeft w:val="0"/>
      <w:marRight w:val="0"/>
      <w:marTop w:val="0"/>
      <w:marBottom w:val="0"/>
      <w:divBdr>
        <w:top w:val="none" w:sz="0" w:space="0" w:color="auto"/>
        <w:left w:val="none" w:sz="0" w:space="0" w:color="auto"/>
        <w:bottom w:val="none" w:sz="0" w:space="0" w:color="auto"/>
        <w:right w:val="none" w:sz="0" w:space="0" w:color="auto"/>
      </w:divBdr>
    </w:div>
    <w:div w:id="1850172087">
      <w:bodyDiv w:val="1"/>
      <w:marLeft w:val="0"/>
      <w:marRight w:val="0"/>
      <w:marTop w:val="0"/>
      <w:marBottom w:val="0"/>
      <w:divBdr>
        <w:top w:val="none" w:sz="0" w:space="0" w:color="auto"/>
        <w:left w:val="none" w:sz="0" w:space="0" w:color="auto"/>
        <w:bottom w:val="none" w:sz="0" w:space="0" w:color="auto"/>
        <w:right w:val="none" w:sz="0" w:space="0" w:color="auto"/>
      </w:divBdr>
    </w:div>
    <w:div w:id="1851330506">
      <w:bodyDiv w:val="1"/>
      <w:marLeft w:val="0"/>
      <w:marRight w:val="0"/>
      <w:marTop w:val="0"/>
      <w:marBottom w:val="0"/>
      <w:divBdr>
        <w:top w:val="none" w:sz="0" w:space="0" w:color="auto"/>
        <w:left w:val="none" w:sz="0" w:space="0" w:color="auto"/>
        <w:bottom w:val="none" w:sz="0" w:space="0" w:color="auto"/>
        <w:right w:val="none" w:sz="0" w:space="0" w:color="auto"/>
      </w:divBdr>
    </w:div>
    <w:div w:id="1851411182">
      <w:bodyDiv w:val="1"/>
      <w:marLeft w:val="0"/>
      <w:marRight w:val="0"/>
      <w:marTop w:val="0"/>
      <w:marBottom w:val="0"/>
      <w:divBdr>
        <w:top w:val="none" w:sz="0" w:space="0" w:color="auto"/>
        <w:left w:val="none" w:sz="0" w:space="0" w:color="auto"/>
        <w:bottom w:val="none" w:sz="0" w:space="0" w:color="auto"/>
        <w:right w:val="none" w:sz="0" w:space="0" w:color="auto"/>
      </w:divBdr>
    </w:div>
    <w:div w:id="1854371915">
      <w:bodyDiv w:val="1"/>
      <w:marLeft w:val="0"/>
      <w:marRight w:val="0"/>
      <w:marTop w:val="0"/>
      <w:marBottom w:val="0"/>
      <w:divBdr>
        <w:top w:val="none" w:sz="0" w:space="0" w:color="auto"/>
        <w:left w:val="none" w:sz="0" w:space="0" w:color="auto"/>
        <w:bottom w:val="none" w:sz="0" w:space="0" w:color="auto"/>
        <w:right w:val="none" w:sz="0" w:space="0" w:color="auto"/>
      </w:divBdr>
    </w:div>
    <w:div w:id="1856652936">
      <w:bodyDiv w:val="1"/>
      <w:marLeft w:val="0"/>
      <w:marRight w:val="0"/>
      <w:marTop w:val="0"/>
      <w:marBottom w:val="0"/>
      <w:divBdr>
        <w:top w:val="none" w:sz="0" w:space="0" w:color="auto"/>
        <w:left w:val="none" w:sz="0" w:space="0" w:color="auto"/>
        <w:bottom w:val="none" w:sz="0" w:space="0" w:color="auto"/>
        <w:right w:val="none" w:sz="0" w:space="0" w:color="auto"/>
      </w:divBdr>
    </w:div>
    <w:div w:id="1857032792">
      <w:bodyDiv w:val="1"/>
      <w:marLeft w:val="0"/>
      <w:marRight w:val="0"/>
      <w:marTop w:val="0"/>
      <w:marBottom w:val="0"/>
      <w:divBdr>
        <w:top w:val="none" w:sz="0" w:space="0" w:color="auto"/>
        <w:left w:val="none" w:sz="0" w:space="0" w:color="auto"/>
        <w:bottom w:val="none" w:sz="0" w:space="0" w:color="auto"/>
        <w:right w:val="none" w:sz="0" w:space="0" w:color="auto"/>
      </w:divBdr>
    </w:div>
    <w:div w:id="1857887066">
      <w:bodyDiv w:val="1"/>
      <w:marLeft w:val="0"/>
      <w:marRight w:val="0"/>
      <w:marTop w:val="0"/>
      <w:marBottom w:val="0"/>
      <w:divBdr>
        <w:top w:val="none" w:sz="0" w:space="0" w:color="auto"/>
        <w:left w:val="none" w:sz="0" w:space="0" w:color="auto"/>
        <w:bottom w:val="none" w:sz="0" w:space="0" w:color="auto"/>
        <w:right w:val="none" w:sz="0" w:space="0" w:color="auto"/>
      </w:divBdr>
    </w:div>
    <w:div w:id="1858274423">
      <w:bodyDiv w:val="1"/>
      <w:marLeft w:val="0"/>
      <w:marRight w:val="0"/>
      <w:marTop w:val="0"/>
      <w:marBottom w:val="0"/>
      <w:divBdr>
        <w:top w:val="none" w:sz="0" w:space="0" w:color="auto"/>
        <w:left w:val="none" w:sz="0" w:space="0" w:color="auto"/>
        <w:bottom w:val="none" w:sz="0" w:space="0" w:color="auto"/>
        <w:right w:val="none" w:sz="0" w:space="0" w:color="auto"/>
      </w:divBdr>
    </w:div>
    <w:div w:id="1858690244">
      <w:bodyDiv w:val="1"/>
      <w:marLeft w:val="0"/>
      <w:marRight w:val="0"/>
      <w:marTop w:val="0"/>
      <w:marBottom w:val="0"/>
      <w:divBdr>
        <w:top w:val="none" w:sz="0" w:space="0" w:color="auto"/>
        <w:left w:val="none" w:sz="0" w:space="0" w:color="auto"/>
        <w:bottom w:val="none" w:sz="0" w:space="0" w:color="auto"/>
        <w:right w:val="none" w:sz="0" w:space="0" w:color="auto"/>
      </w:divBdr>
    </w:div>
    <w:div w:id="1859193233">
      <w:bodyDiv w:val="1"/>
      <w:marLeft w:val="0"/>
      <w:marRight w:val="0"/>
      <w:marTop w:val="0"/>
      <w:marBottom w:val="0"/>
      <w:divBdr>
        <w:top w:val="none" w:sz="0" w:space="0" w:color="auto"/>
        <w:left w:val="none" w:sz="0" w:space="0" w:color="auto"/>
        <w:bottom w:val="none" w:sz="0" w:space="0" w:color="auto"/>
        <w:right w:val="none" w:sz="0" w:space="0" w:color="auto"/>
      </w:divBdr>
    </w:div>
    <w:div w:id="1860242240">
      <w:bodyDiv w:val="1"/>
      <w:marLeft w:val="0"/>
      <w:marRight w:val="0"/>
      <w:marTop w:val="0"/>
      <w:marBottom w:val="0"/>
      <w:divBdr>
        <w:top w:val="none" w:sz="0" w:space="0" w:color="auto"/>
        <w:left w:val="none" w:sz="0" w:space="0" w:color="auto"/>
        <w:bottom w:val="none" w:sz="0" w:space="0" w:color="auto"/>
        <w:right w:val="none" w:sz="0" w:space="0" w:color="auto"/>
      </w:divBdr>
      <w:divsChild>
        <w:div w:id="1251307410">
          <w:marLeft w:val="480"/>
          <w:marRight w:val="0"/>
          <w:marTop w:val="0"/>
          <w:marBottom w:val="0"/>
          <w:divBdr>
            <w:top w:val="none" w:sz="0" w:space="0" w:color="auto"/>
            <w:left w:val="none" w:sz="0" w:space="0" w:color="auto"/>
            <w:bottom w:val="none" w:sz="0" w:space="0" w:color="auto"/>
            <w:right w:val="none" w:sz="0" w:space="0" w:color="auto"/>
          </w:divBdr>
        </w:div>
        <w:div w:id="150409428">
          <w:marLeft w:val="480"/>
          <w:marRight w:val="0"/>
          <w:marTop w:val="0"/>
          <w:marBottom w:val="0"/>
          <w:divBdr>
            <w:top w:val="none" w:sz="0" w:space="0" w:color="auto"/>
            <w:left w:val="none" w:sz="0" w:space="0" w:color="auto"/>
            <w:bottom w:val="none" w:sz="0" w:space="0" w:color="auto"/>
            <w:right w:val="none" w:sz="0" w:space="0" w:color="auto"/>
          </w:divBdr>
        </w:div>
        <w:div w:id="252711862">
          <w:marLeft w:val="480"/>
          <w:marRight w:val="0"/>
          <w:marTop w:val="0"/>
          <w:marBottom w:val="0"/>
          <w:divBdr>
            <w:top w:val="none" w:sz="0" w:space="0" w:color="auto"/>
            <w:left w:val="none" w:sz="0" w:space="0" w:color="auto"/>
            <w:bottom w:val="none" w:sz="0" w:space="0" w:color="auto"/>
            <w:right w:val="none" w:sz="0" w:space="0" w:color="auto"/>
          </w:divBdr>
        </w:div>
        <w:div w:id="673339631">
          <w:marLeft w:val="480"/>
          <w:marRight w:val="0"/>
          <w:marTop w:val="0"/>
          <w:marBottom w:val="0"/>
          <w:divBdr>
            <w:top w:val="none" w:sz="0" w:space="0" w:color="auto"/>
            <w:left w:val="none" w:sz="0" w:space="0" w:color="auto"/>
            <w:bottom w:val="none" w:sz="0" w:space="0" w:color="auto"/>
            <w:right w:val="none" w:sz="0" w:space="0" w:color="auto"/>
          </w:divBdr>
        </w:div>
        <w:div w:id="423696569">
          <w:marLeft w:val="480"/>
          <w:marRight w:val="0"/>
          <w:marTop w:val="0"/>
          <w:marBottom w:val="0"/>
          <w:divBdr>
            <w:top w:val="none" w:sz="0" w:space="0" w:color="auto"/>
            <w:left w:val="none" w:sz="0" w:space="0" w:color="auto"/>
            <w:bottom w:val="none" w:sz="0" w:space="0" w:color="auto"/>
            <w:right w:val="none" w:sz="0" w:space="0" w:color="auto"/>
          </w:divBdr>
        </w:div>
        <w:div w:id="267540797">
          <w:marLeft w:val="480"/>
          <w:marRight w:val="0"/>
          <w:marTop w:val="0"/>
          <w:marBottom w:val="0"/>
          <w:divBdr>
            <w:top w:val="none" w:sz="0" w:space="0" w:color="auto"/>
            <w:left w:val="none" w:sz="0" w:space="0" w:color="auto"/>
            <w:bottom w:val="none" w:sz="0" w:space="0" w:color="auto"/>
            <w:right w:val="none" w:sz="0" w:space="0" w:color="auto"/>
          </w:divBdr>
        </w:div>
        <w:div w:id="1390306162">
          <w:marLeft w:val="480"/>
          <w:marRight w:val="0"/>
          <w:marTop w:val="0"/>
          <w:marBottom w:val="0"/>
          <w:divBdr>
            <w:top w:val="none" w:sz="0" w:space="0" w:color="auto"/>
            <w:left w:val="none" w:sz="0" w:space="0" w:color="auto"/>
            <w:bottom w:val="none" w:sz="0" w:space="0" w:color="auto"/>
            <w:right w:val="none" w:sz="0" w:space="0" w:color="auto"/>
          </w:divBdr>
        </w:div>
        <w:div w:id="1203010832">
          <w:marLeft w:val="480"/>
          <w:marRight w:val="0"/>
          <w:marTop w:val="0"/>
          <w:marBottom w:val="0"/>
          <w:divBdr>
            <w:top w:val="none" w:sz="0" w:space="0" w:color="auto"/>
            <w:left w:val="none" w:sz="0" w:space="0" w:color="auto"/>
            <w:bottom w:val="none" w:sz="0" w:space="0" w:color="auto"/>
            <w:right w:val="none" w:sz="0" w:space="0" w:color="auto"/>
          </w:divBdr>
        </w:div>
        <w:div w:id="1222864777">
          <w:marLeft w:val="480"/>
          <w:marRight w:val="0"/>
          <w:marTop w:val="0"/>
          <w:marBottom w:val="0"/>
          <w:divBdr>
            <w:top w:val="none" w:sz="0" w:space="0" w:color="auto"/>
            <w:left w:val="none" w:sz="0" w:space="0" w:color="auto"/>
            <w:bottom w:val="none" w:sz="0" w:space="0" w:color="auto"/>
            <w:right w:val="none" w:sz="0" w:space="0" w:color="auto"/>
          </w:divBdr>
        </w:div>
        <w:div w:id="173228420">
          <w:marLeft w:val="480"/>
          <w:marRight w:val="0"/>
          <w:marTop w:val="0"/>
          <w:marBottom w:val="0"/>
          <w:divBdr>
            <w:top w:val="none" w:sz="0" w:space="0" w:color="auto"/>
            <w:left w:val="none" w:sz="0" w:space="0" w:color="auto"/>
            <w:bottom w:val="none" w:sz="0" w:space="0" w:color="auto"/>
            <w:right w:val="none" w:sz="0" w:space="0" w:color="auto"/>
          </w:divBdr>
        </w:div>
        <w:div w:id="1383485643">
          <w:marLeft w:val="480"/>
          <w:marRight w:val="0"/>
          <w:marTop w:val="0"/>
          <w:marBottom w:val="0"/>
          <w:divBdr>
            <w:top w:val="none" w:sz="0" w:space="0" w:color="auto"/>
            <w:left w:val="none" w:sz="0" w:space="0" w:color="auto"/>
            <w:bottom w:val="none" w:sz="0" w:space="0" w:color="auto"/>
            <w:right w:val="none" w:sz="0" w:space="0" w:color="auto"/>
          </w:divBdr>
        </w:div>
        <w:div w:id="1673069943">
          <w:marLeft w:val="480"/>
          <w:marRight w:val="0"/>
          <w:marTop w:val="0"/>
          <w:marBottom w:val="0"/>
          <w:divBdr>
            <w:top w:val="none" w:sz="0" w:space="0" w:color="auto"/>
            <w:left w:val="none" w:sz="0" w:space="0" w:color="auto"/>
            <w:bottom w:val="none" w:sz="0" w:space="0" w:color="auto"/>
            <w:right w:val="none" w:sz="0" w:space="0" w:color="auto"/>
          </w:divBdr>
        </w:div>
        <w:div w:id="1448767742">
          <w:marLeft w:val="480"/>
          <w:marRight w:val="0"/>
          <w:marTop w:val="0"/>
          <w:marBottom w:val="0"/>
          <w:divBdr>
            <w:top w:val="none" w:sz="0" w:space="0" w:color="auto"/>
            <w:left w:val="none" w:sz="0" w:space="0" w:color="auto"/>
            <w:bottom w:val="none" w:sz="0" w:space="0" w:color="auto"/>
            <w:right w:val="none" w:sz="0" w:space="0" w:color="auto"/>
          </w:divBdr>
        </w:div>
        <w:div w:id="143350795">
          <w:marLeft w:val="480"/>
          <w:marRight w:val="0"/>
          <w:marTop w:val="0"/>
          <w:marBottom w:val="0"/>
          <w:divBdr>
            <w:top w:val="none" w:sz="0" w:space="0" w:color="auto"/>
            <w:left w:val="none" w:sz="0" w:space="0" w:color="auto"/>
            <w:bottom w:val="none" w:sz="0" w:space="0" w:color="auto"/>
            <w:right w:val="none" w:sz="0" w:space="0" w:color="auto"/>
          </w:divBdr>
        </w:div>
        <w:div w:id="994333302">
          <w:marLeft w:val="480"/>
          <w:marRight w:val="0"/>
          <w:marTop w:val="0"/>
          <w:marBottom w:val="0"/>
          <w:divBdr>
            <w:top w:val="none" w:sz="0" w:space="0" w:color="auto"/>
            <w:left w:val="none" w:sz="0" w:space="0" w:color="auto"/>
            <w:bottom w:val="none" w:sz="0" w:space="0" w:color="auto"/>
            <w:right w:val="none" w:sz="0" w:space="0" w:color="auto"/>
          </w:divBdr>
        </w:div>
        <w:div w:id="1035346898">
          <w:marLeft w:val="480"/>
          <w:marRight w:val="0"/>
          <w:marTop w:val="0"/>
          <w:marBottom w:val="0"/>
          <w:divBdr>
            <w:top w:val="none" w:sz="0" w:space="0" w:color="auto"/>
            <w:left w:val="none" w:sz="0" w:space="0" w:color="auto"/>
            <w:bottom w:val="none" w:sz="0" w:space="0" w:color="auto"/>
            <w:right w:val="none" w:sz="0" w:space="0" w:color="auto"/>
          </w:divBdr>
        </w:div>
        <w:div w:id="1394355548">
          <w:marLeft w:val="480"/>
          <w:marRight w:val="0"/>
          <w:marTop w:val="0"/>
          <w:marBottom w:val="0"/>
          <w:divBdr>
            <w:top w:val="none" w:sz="0" w:space="0" w:color="auto"/>
            <w:left w:val="none" w:sz="0" w:space="0" w:color="auto"/>
            <w:bottom w:val="none" w:sz="0" w:space="0" w:color="auto"/>
            <w:right w:val="none" w:sz="0" w:space="0" w:color="auto"/>
          </w:divBdr>
        </w:div>
        <w:div w:id="1107769007">
          <w:marLeft w:val="480"/>
          <w:marRight w:val="0"/>
          <w:marTop w:val="0"/>
          <w:marBottom w:val="0"/>
          <w:divBdr>
            <w:top w:val="none" w:sz="0" w:space="0" w:color="auto"/>
            <w:left w:val="none" w:sz="0" w:space="0" w:color="auto"/>
            <w:bottom w:val="none" w:sz="0" w:space="0" w:color="auto"/>
            <w:right w:val="none" w:sz="0" w:space="0" w:color="auto"/>
          </w:divBdr>
        </w:div>
        <w:div w:id="797799855">
          <w:marLeft w:val="480"/>
          <w:marRight w:val="0"/>
          <w:marTop w:val="0"/>
          <w:marBottom w:val="0"/>
          <w:divBdr>
            <w:top w:val="none" w:sz="0" w:space="0" w:color="auto"/>
            <w:left w:val="none" w:sz="0" w:space="0" w:color="auto"/>
            <w:bottom w:val="none" w:sz="0" w:space="0" w:color="auto"/>
            <w:right w:val="none" w:sz="0" w:space="0" w:color="auto"/>
          </w:divBdr>
        </w:div>
        <w:div w:id="43216411">
          <w:marLeft w:val="480"/>
          <w:marRight w:val="0"/>
          <w:marTop w:val="0"/>
          <w:marBottom w:val="0"/>
          <w:divBdr>
            <w:top w:val="none" w:sz="0" w:space="0" w:color="auto"/>
            <w:left w:val="none" w:sz="0" w:space="0" w:color="auto"/>
            <w:bottom w:val="none" w:sz="0" w:space="0" w:color="auto"/>
            <w:right w:val="none" w:sz="0" w:space="0" w:color="auto"/>
          </w:divBdr>
        </w:div>
        <w:div w:id="947547249">
          <w:marLeft w:val="480"/>
          <w:marRight w:val="0"/>
          <w:marTop w:val="0"/>
          <w:marBottom w:val="0"/>
          <w:divBdr>
            <w:top w:val="none" w:sz="0" w:space="0" w:color="auto"/>
            <w:left w:val="none" w:sz="0" w:space="0" w:color="auto"/>
            <w:bottom w:val="none" w:sz="0" w:space="0" w:color="auto"/>
            <w:right w:val="none" w:sz="0" w:space="0" w:color="auto"/>
          </w:divBdr>
        </w:div>
        <w:div w:id="878666879">
          <w:marLeft w:val="480"/>
          <w:marRight w:val="0"/>
          <w:marTop w:val="0"/>
          <w:marBottom w:val="0"/>
          <w:divBdr>
            <w:top w:val="none" w:sz="0" w:space="0" w:color="auto"/>
            <w:left w:val="none" w:sz="0" w:space="0" w:color="auto"/>
            <w:bottom w:val="none" w:sz="0" w:space="0" w:color="auto"/>
            <w:right w:val="none" w:sz="0" w:space="0" w:color="auto"/>
          </w:divBdr>
        </w:div>
        <w:div w:id="1001543255">
          <w:marLeft w:val="480"/>
          <w:marRight w:val="0"/>
          <w:marTop w:val="0"/>
          <w:marBottom w:val="0"/>
          <w:divBdr>
            <w:top w:val="none" w:sz="0" w:space="0" w:color="auto"/>
            <w:left w:val="none" w:sz="0" w:space="0" w:color="auto"/>
            <w:bottom w:val="none" w:sz="0" w:space="0" w:color="auto"/>
            <w:right w:val="none" w:sz="0" w:space="0" w:color="auto"/>
          </w:divBdr>
        </w:div>
        <w:div w:id="33189913">
          <w:marLeft w:val="480"/>
          <w:marRight w:val="0"/>
          <w:marTop w:val="0"/>
          <w:marBottom w:val="0"/>
          <w:divBdr>
            <w:top w:val="none" w:sz="0" w:space="0" w:color="auto"/>
            <w:left w:val="none" w:sz="0" w:space="0" w:color="auto"/>
            <w:bottom w:val="none" w:sz="0" w:space="0" w:color="auto"/>
            <w:right w:val="none" w:sz="0" w:space="0" w:color="auto"/>
          </w:divBdr>
        </w:div>
        <w:div w:id="164826792">
          <w:marLeft w:val="480"/>
          <w:marRight w:val="0"/>
          <w:marTop w:val="0"/>
          <w:marBottom w:val="0"/>
          <w:divBdr>
            <w:top w:val="none" w:sz="0" w:space="0" w:color="auto"/>
            <w:left w:val="none" w:sz="0" w:space="0" w:color="auto"/>
            <w:bottom w:val="none" w:sz="0" w:space="0" w:color="auto"/>
            <w:right w:val="none" w:sz="0" w:space="0" w:color="auto"/>
          </w:divBdr>
        </w:div>
      </w:divsChild>
    </w:div>
    <w:div w:id="1862890923">
      <w:bodyDiv w:val="1"/>
      <w:marLeft w:val="0"/>
      <w:marRight w:val="0"/>
      <w:marTop w:val="0"/>
      <w:marBottom w:val="0"/>
      <w:divBdr>
        <w:top w:val="none" w:sz="0" w:space="0" w:color="auto"/>
        <w:left w:val="none" w:sz="0" w:space="0" w:color="auto"/>
        <w:bottom w:val="none" w:sz="0" w:space="0" w:color="auto"/>
        <w:right w:val="none" w:sz="0" w:space="0" w:color="auto"/>
      </w:divBdr>
    </w:div>
    <w:div w:id="1863125826">
      <w:bodyDiv w:val="1"/>
      <w:marLeft w:val="0"/>
      <w:marRight w:val="0"/>
      <w:marTop w:val="0"/>
      <w:marBottom w:val="0"/>
      <w:divBdr>
        <w:top w:val="none" w:sz="0" w:space="0" w:color="auto"/>
        <w:left w:val="none" w:sz="0" w:space="0" w:color="auto"/>
        <w:bottom w:val="none" w:sz="0" w:space="0" w:color="auto"/>
        <w:right w:val="none" w:sz="0" w:space="0" w:color="auto"/>
      </w:divBdr>
    </w:div>
    <w:div w:id="1863127937">
      <w:bodyDiv w:val="1"/>
      <w:marLeft w:val="0"/>
      <w:marRight w:val="0"/>
      <w:marTop w:val="0"/>
      <w:marBottom w:val="0"/>
      <w:divBdr>
        <w:top w:val="none" w:sz="0" w:space="0" w:color="auto"/>
        <w:left w:val="none" w:sz="0" w:space="0" w:color="auto"/>
        <w:bottom w:val="none" w:sz="0" w:space="0" w:color="auto"/>
        <w:right w:val="none" w:sz="0" w:space="0" w:color="auto"/>
      </w:divBdr>
    </w:div>
    <w:div w:id="1864660124">
      <w:bodyDiv w:val="1"/>
      <w:marLeft w:val="0"/>
      <w:marRight w:val="0"/>
      <w:marTop w:val="0"/>
      <w:marBottom w:val="0"/>
      <w:divBdr>
        <w:top w:val="none" w:sz="0" w:space="0" w:color="auto"/>
        <w:left w:val="none" w:sz="0" w:space="0" w:color="auto"/>
        <w:bottom w:val="none" w:sz="0" w:space="0" w:color="auto"/>
        <w:right w:val="none" w:sz="0" w:space="0" w:color="auto"/>
      </w:divBdr>
    </w:div>
    <w:div w:id="1864972191">
      <w:bodyDiv w:val="1"/>
      <w:marLeft w:val="0"/>
      <w:marRight w:val="0"/>
      <w:marTop w:val="0"/>
      <w:marBottom w:val="0"/>
      <w:divBdr>
        <w:top w:val="none" w:sz="0" w:space="0" w:color="auto"/>
        <w:left w:val="none" w:sz="0" w:space="0" w:color="auto"/>
        <w:bottom w:val="none" w:sz="0" w:space="0" w:color="auto"/>
        <w:right w:val="none" w:sz="0" w:space="0" w:color="auto"/>
      </w:divBdr>
    </w:div>
    <w:div w:id="1865315689">
      <w:bodyDiv w:val="1"/>
      <w:marLeft w:val="0"/>
      <w:marRight w:val="0"/>
      <w:marTop w:val="0"/>
      <w:marBottom w:val="0"/>
      <w:divBdr>
        <w:top w:val="none" w:sz="0" w:space="0" w:color="auto"/>
        <w:left w:val="none" w:sz="0" w:space="0" w:color="auto"/>
        <w:bottom w:val="none" w:sz="0" w:space="0" w:color="auto"/>
        <w:right w:val="none" w:sz="0" w:space="0" w:color="auto"/>
      </w:divBdr>
    </w:div>
    <w:div w:id="1866748692">
      <w:bodyDiv w:val="1"/>
      <w:marLeft w:val="0"/>
      <w:marRight w:val="0"/>
      <w:marTop w:val="0"/>
      <w:marBottom w:val="0"/>
      <w:divBdr>
        <w:top w:val="none" w:sz="0" w:space="0" w:color="auto"/>
        <w:left w:val="none" w:sz="0" w:space="0" w:color="auto"/>
        <w:bottom w:val="none" w:sz="0" w:space="0" w:color="auto"/>
        <w:right w:val="none" w:sz="0" w:space="0" w:color="auto"/>
      </w:divBdr>
    </w:div>
    <w:div w:id="1867479918">
      <w:bodyDiv w:val="1"/>
      <w:marLeft w:val="0"/>
      <w:marRight w:val="0"/>
      <w:marTop w:val="0"/>
      <w:marBottom w:val="0"/>
      <w:divBdr>
        <w:top w:val="none" w:sz="0" w:space="0" w:color="auto"/>
        <w:left w:val="none" w:sz="0" w:space="0" w:color="auto"/>
        <w:bottom w:val="none" w:sz="0" w:space="0" w:color="auto"/>
        <w:right w:val="none" w:sz="0" w:space="0" w:color="auto"/>
      </w:divBdr>
    </w:div>
    <w:div w:id="1867985638">
      <w:bodyDiv w:val="1"/>
      <w:marLeft w:val="0"/>
      <w:marRight w:val="0"/>
      <w:marTop w:val="0"/>
      <w:marBottom w:val="0"/>
      <w:divBdr>
        <w:top w:val="none" w:sz="0" w:space="0" w:color="auto"/>
        <w:left w:val="none" w:sz="0" w:space="0" w:color="auto"/>
        <w:bottom w:val="none" w:sz="0" w:space="0" w:color="auto"/>
        <w:right w:val="none" w:sz="0" w:space="0" w:color="auto"/>
      </w:divBdr>
    </w:div>
    <w:div w:id="1868248107">
      <w:bodyDiv w:val="1"/>
      <w:marLeft w:val="0"/>
      <w:marRight w:val="0"/>
      <w:marTop w:val="0"/>
      <w:marBottom w:val="0"/>
      <w:divBdr>
        <w:top w:val="none" w:sz="0" w:space="0" w:color="auto"/>
        <w:left w:val="none" w:sz="0" w:space="0" w:color="auto"/>
        <w:bottom w:val="none" w:sz="0" w:space="0" w:color="auto"/>
        <w:right w:val="none" w:sz="0" w:space="0" w:color="auto"/>
      </w:divBdr>
    </w:div>
    <w:div w:id="1868785466">
      <w:bodyDiv w:val="1"/>
      <w:marLeft w:val="0"/>
      <w:marRight w:val="0"/>
      <w:marTop w:val="0"/>
      <w:marBottom w:val="0"/>
      <w:divBdr>
        <w:top w:val="none" w:sz="0" w:space="0" w:color="auto"/>
        <w:left w:val="none" w:sz="0" w:space="0" w:color="auto"/>
        <w:bottom w:val="none" w:sz="0" w:space="0" w:color="auto"/>
        <w:right w:val="none" w:sz="0" w:space="0" w:color="auto"/>
      </w:divBdr>
    </w:div>
    <w:div w:id="1868832897">
      <w:bodyDiv w:val="1"/>
      <w:marLeft w:val="0"/>
      <w:marRight w:val="0"/>
      <w:marTop w:val="0"/>
      <w:marBottom w:val="0"/>
      <w:divBdr>
        <w:top w:val="none" w:sz="0" w:space="0" w:color="auto"/>
        <w:left w:val="none" w:sz="0" w:space="0" w:color="auto"/>
        <w:bottom w:val="none" w:sz="0" w:space="0" w:color="auto"/>
        <w:right w:val="none" w:sz="0" w:space="0" w:color="auto"/>
      </w:divBdr>
    </w:div>
    <w:div w:id="1870101954">
      <w:bodyDiv w:val="1"/>
      <w:marLeft w:val="0"/>
      <w:marRight w:val="0"/>
      <w:marTop w:val="0"/>
      <w:marBottom w:val="0"/>
      <w:divBdr>
        <w:top w:val="none" w:sz="0" w:space="0" w:color="auto"/>
        <w:left w:val="none" w:sz="0" w:space="0" w:color="auto"/>
        <w:bottom w:val="none" w:sz="0" w:space="0" w:color="auto"/>
        <w:right w:val="none" w:sz="0" w:space="0" w:color="auto"/>
      </w:divBdr>
    </w:div>
    <w:div w:id="1870873994">
      <w:bodyDiv w:val="1"/>
      <w:marLeft w:val="0"/>
      <w:marRight w:val="0"/>
      <w:marTop w:val="0"/>
      <w:marBottom w:val="0"/>
      <w:divBdr>
        <w:top w:val="none" w:sz="0" w:space="0" w:color="auto"/>
        <w:left w:val="none" w:sz="0" w:space="0" w:color="auto"/>
        <w:bottom w:val="none" w:sz="0" w:space="0" w:color="auto"/>
        <w:right w:val="none" w:sz="0" w:space="0" w:color="auto"/>
      </w:divBdr>
    </w:div>
    <w:div w:id="1872259105">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3610946">
      <w:bodyDiv w:val="1"/>
      <w:marLeft w:val="0"/>
      <w:marRight w:val="0"/>
      <w:marTop w:val="0"/>
      <w:marBottom w:val="0"/>
      <w:divBdr>
        <w:top w:val="none" w:sz="0" w:space="0" w:color="auto"/>
        <w:left w:val="none" w:sz="0" w:space="0" w:color="auto"/>
        <w:bottom w:val="none" w:sz="0" w:space="0" w:color="auto"/>
        <w:right w:val="none" w:sz="0" w:space="0" w:color="auto"/>
      </w:divBdr>
    </w:div>
    <w:div w:id="1876504419">
      <w:bodyDiv w:val="1"/>
      <w:marLeft w:val="0"/>
      <w:marRight w:val="0"/>
      <w:marTop w:val="0"/>
      <w:marBottom w:val="0"/>
      <w:divBdr>
        <w:top w:val="none" w:sz="0" w:space="0" w:color="auto"/>
        <w:left w:val="none" w:sz="0" w:space="0" w:color="auto"/>
        <w:bottom w:val="none" w:sz="0" w:space="0" w:color="auto"/>
        <w:right w:val="none" w:sz="0" w:space="0" w:color="auto"/>
      </w:divBdr>
    </w:div>
    <w:div w:id="1877501441">
      <w:bodyDiv w:val="1"/>
      <w:marLeft w:val="0"/>
      <w:marRight w:val="0"/>
      <w:marTop w:val="0"/>
      <w:marBottom w:val="0"/>
      <w:divBdr>
        <w:top w:val="none" w:sz="0" w:space="0" w:color="auto"/>
        <w:left w:val="none" w:sz="0" w:space="0" w:color="auto"/>
        <w:bottom w:val="none" w:sz="0" w:space="0" w:color="auto"/>
        <w:right w:val="none" w:sz="0" w:space="0" w:color="auto"/>
      </w:divBdr>
    </w:div>
    <w:div w:id="1877960409">
      <w:bodyDiv w:val="1"/>
      <w:marLeft w:val="0"/>
      <w:marRight w:val="0"/>
      <w:marTop w:val="0"/>
      <w:marBottom w:val="0"/>
      <w:divBdr>
        <w:top w:val="none" w:sz="0" w:space="0" w:color="auto"/>
        <w:left w:val="none" w:sz="0" w:space="0" w:color="auto"/>
        <w:bottom w:val="none" w:sz="0" w:space="0" w:color="auto"/>
        <w:right w:val="none" w:sz="0" w:space="0" w:color="auto"/>
      </w:divBdr>
    </w:div>
    <w:div w:id="1877963931">
      <w:bodyDiv w:val="1"/>
      <w:marLeft w:val="0"/>
      <w:marRight w:val="0"/>
      <w:marTop w:val="0"/>
      <w:marBottom w:val="0"/>
      <w:divBdr>
        <w:top w:val="none" w:sz="0" w:space="0" w:color="auto"/>
        <w:left w:val="none" w:sz="0" w:space="0" w:color="auto"/>
        <w:bottom w:val="none" w:sz="0" w:space="0" w:color="auto"/>
        <w:right w:val="none" w:sz="0" w:space="0" w:color="auto"/>
      </w:divBdr>
    </w:div>
    <w:div w:id="1878543733">
      <w:bodyDiv w:val="1"/>
      <w:marLeft w:val="0"/>
      <w:marRight w:val="0"/>
      <w:marTop w:val="0"/>
      <w:marBottom w:val="0"/>
      <w:divBdr>
        <w:top w:val="none" w:sz="0" w:space="0" w:color="auto"/>
        <w:left w:val="none" w:sz="0" w:space="0" w:color="auto"/>
        <w:bottom w:val="none" w:sz="0" w:space="0" w:color="auto"/>
        <w:right w:val="none" w:sz="0" w:space="0" w:color="auto"/>
      </w:divBdr>
      <w:divsChild>
        <w:div w:id="2047219799">
          <w:marLeft w:val="480"/>
          <w:marRight w:val="0"/>
          <w:marTop w:val="0"/>
          <w:marBottom w:val="0"/>
          <w:divBdr>
            <w:top w:val="none" w:sz="0" w:space="0" w:color="auto"/>
            <w:left w:val="none" w:sz="0" w:space="0" w:color="auto"/>
            <w:bottom w:val="none" w:sz="0" w:space="0" w:color="auto"/>
            <w:right w:val="none" w:sz="0" w:space="0" w:color="auto"/>
          </w:divBdr>
        </w:div>
        <w:div w:id="1167817992">
          <w:marLeft w:val="480"/>
          <w:marRight w:val="0"/>
          <w:marTop w:val="0"/>
          <w:marBottom w:val="0"/>
          <w:divBdr>
            <w:top w:val="none" w:sz="0" w:space="0" w:color="auto"/>
            <w:left w:val="none" w:sz="0" w:space="0" w:color="auto"/>
            <w:bottom w:val="none" w:sz="0" w:space="0" w:color="auto"/>
            <w:right w:val="none" w:sz="0" w:space="0" w:color="auto"/>
          </w:divBdr>
        </w:div>
        <w:div w:id="1205875424">
          <w:marLeft w:val="480"/>
          <w:marRight w:val="0"/>
          <w:marTop w:val="0"/>
          <w:marBottom w:val="0"/>
          <w:divBdr>
            <w:top w:val="none" w:sz="0" w:space="0" w:color="auto"/>
            <w:left w:val="none" w:sz="0" w:space="0" w:color="auto"/>
            <w:bottom w:val="none" w:sz="0" w:space="0" w:color="auto"/>
            <w:right w:val="none" w:sz="0" w:space="0" w:color="auto"/>
          </w:divBdr>
        </w:div>
        <w:div w:id="1548224495">
          <w:marLeft w:val="480"/>
          <w:marRight w:val="0"/>
          <w:marTop w:val="0"/>
          <w:marBottom w:val="0"/>
          <w:divBdr>
            <w:top w:val="none" w:sz="0" w:space="0" w:color="auto"/>
            <w:left w:val="none" w:sz="0" w:space="0" w:color="auto"/>
            <w:bottom w:val="none" w:sz="0" w:space="0" w:color="auto"/>
            <w:right w:val="none" w:sz="0" w:space="0" w:color="auto"/>
          </w:divBdr>
        </w:div>
        <w:div w:id="1678189205">
          <w:marLeft w:val="480"/>
          <w:marRight w:val="0"/>
          <w:marTop w:val="0"/>
          <w:marBottom w:val="0"/>
          <w:divBdr>
            <w:top w:val="none" w:sz="0" w:space="0" w:color="auto"/>
            <w:left w:val="none" w:sz="0" w:space="0" w:color="auto"/>
            <w:bottom w:val="none" w:sz="0" w:space="0" w:color="auto"/>
            <w:right w:val="none" w:sz="0" w:space="0" w:color="auto"/>
          </w:divBdr>
        </w:div>
        <w:div w:id="1331442019">
          <w:marLeft w:val="480"/>
          <w:marRight w:val="0"/>
          <w:marTop w:val="0"/>
          <w:marBottom w:val="0"/>
          <w:divBdr>
            <w:top w:val="none" w:sz="0" w:space="0" w:color="auto"/>
            <w:left w:val="none" w:sz="0" w:space="0" w:color="auto"/>
            <w:bottom w:val="none" w:sz="0" w:space="0" w:color="auto"/>
            <w:right w:val="none" w:sz="0" w:space="0" w:color="auto"/>
          </w:divBdr>
        </w:div>
        <w:div w:id="1070955953">
          <w:marLeft w:val="480"/>
          <w:marRight w:val="0"/>
          <w:marTop w:val="0"/>
          <w:marBottom w:val="0"/>
          <w:divBdr>
            <w:top w:val="none" w:sz="0" w:space="0" w:color="auto"/>
            <w:left w:val="none" w:sz="0" w:space="0" w:color="auto"/>
            <w:bottom w:val="none" w:sz="0" w:space="0" w:color="auto"/>
            <w:right w:val="none" w:sz="0" w:space="0" w:color="auto"/>
          </w:divBdr>
        </w:div>
        <w:div w:id="166217387">
          <w:marLeft w:val="480"/>
          <w:marRight w:val="0"/>
          <w:marTop w:val="0"/>
          <w:marBottom w:val="0"/>
          <w:divBdr>
            <w:top w:val="none" w:sz="0" w:space="0" w:color="auto"/>
            <w:left w:val="none" w:sz="0" w:space="0" w:color="auto"/>
            <w:bottom w:val="none" w:sz="0" w:space="0" w:color="auto"/>
            <w:right w:val="none" w:sz="0" w:space="0" w:color="auto"/>
          </w:divBdr>
        </w:div>
        <w:div w:id="984892953">
          <w:marLeft w:val="480"/>
          <w:marRight w:val="0"/>
          <w:marTop w:val="0"/>
          <w:marBottom w:val="0"/>
          <w:divBdr>
            <w:top w:val="none" w:sz="0" w:space="0" w:color="auto"/>
            <w:left w:val="none" w:sz="0" w:space="0" w:color="auto"/>
            <w:bottom w:val="none" w:sz="0" w:space="0" w:color="auto"/>
            <w:right w:val="none" w:sz="0" w:space="0" w:color="auto"/>
          </w:divBdr>
        </w:div>
        <w:div w:id="1240140268">
          <w:marLeft w:val="480"/>
          <w:marRight w:val="0"/>
          <w:marTop w:val="0"/>
          <w:marBottom w:val="0"/>
          <w:divBdr>
            <w:top w:val="none" w:sz="0" w:space="0" w:color="auto"/>
            <w:left w:val="none" w:sz="0" w:space="0" w:color="auto"/>
            <w:bottom w:val="none" w:sz="0" w:space="0" w:color="auto"/>
            <w:right w:val="none" w:sz="0" w:space="0" w:color="auto"/>
          </w:divBdr>
        </w:div>
        <w:div w:id="673609754">
          <w:marLeft w:val="480"/>
          <w:marRight w:val="0"/>
          <w:marTop w:val="0"/>
          <w:marBottom w:val="0"/>
          <w:divBdr>
            <w:top w:val="none" w:sz="0" w:space="0" w:color="auto"/>
            <w:left w:val="none" w:sz="0" w:space="0" w:color="auto"/>
            <w:bottom w:val="none" w:sz="0" w:space="0" w:color="auto"/>
            <w:right w:val="none" w:sz="0" w:space="0" w:color="auto"/>
          </w:divBdr>
        </w:div>
        <w:div w:id="372464810">
          <w:marLeft w:val="480"/>
          <w:marRight w:val="0"/>
          <w:marTop w:val="0"/>
          <w:marBottom w:val="0"/>
          <w:divBdr>
            <w:top w:val="none" w:sz="0" w:space="0" w:color="auto"/>
            <w:left w:val="none" w:sz="0" w:space="0" w:color="auto"/>
            <w:bottom w:val="none" w:sz="0" w:space="0" w:color="auto"/>
            <w:right w:val="none" w:sz="0" w:space="0" w:color="auto"/>
          </w:divBdr>
        </w:div>
        <w:div w:id="318926428">
          <w:marLeft w:val="480"/>
          <w:marRight w:val="0"/>
          <w:marTop w:val="0"/>
          <w:marBottom w:val="0"/>
          <w:divBdr>
            <w:top w:val="none" w:sz="0" w:space="0" w:color="auto"/>
            <w:left w:val="none" w:sz="0" w:space="0" w:color="auto"/>
            <w:bottom w:val="none" w:sz="0" w:space="0" w:color="auto"/>
            <w:right w:val="none" w:sz="0" w:space="0" w:color="auto"/>
          </w:divBdr>
        </w:div>
        <w:div w:id="1456561909">
          <w:marLeft w:val="480"/>
          <w:marRight w:val="0"/>
          <w:marTop w:val="0"/>
          <w:marBottom w:val="0"/>
          <w:divBdr>
            <w:top w:val="none" w:sz="0" w:space="0" w:color="auto"/>
            <w:left w:val="none" w:sz="0" w:space="0" w:color="auto"/>
            <w:bottom w:val="none" w:sz="0" w:space="0" w:color="auto"/>
            <w:right w:val="none" w:sz="0" w:space="0" w:color="auto"/>
          </w:divBdr>
        </w:div>
        <w:div w:id="304819812">
          <w:marLeft w:val="480"/>
          <w:marRight w:val="0"/>
          <w:marTop w:val="0"/>
          <w:marBottom w:val="0"/>
          <w:divBdr>
            <w:top w:val="none" w:sz="0" w:space="0" w:color="auto"/>
            <w:left w:val="none" w:sz="0" w:space="0" w:color="auto"/>
            <w:bottom w:val="none" w:sz="0" w:space="0" w:color="auto"/>
            <w:right w:val="none" w:sz="0" w:space="0" w:color="auto"/>
          </w:divBdr>
        </w:div>
        <w:div w:id="1228689391">
          <w:marLeft w:val="480"/>
          <w:marRight w:val="0"/>
          <w:marTop w:val="0"/>
          <w:marBottom w:val="0"/>
          <w:divBdr>
            <w:top w:val="none" w:sz="0" w:space="0" w:color="auto"/>
            <w:left w:val="none" w:sz="0" w:space="0" w:color="auto"/>
            <w:bottom w:val="none" w:sz="0" w:space="0" w:color="auto"/>
            <w:right w:val="none" w:sz="0" w:space="0" w:color="auto"/>
          </w:divBdr>
        </w:div>
        <w:div w:id="527984639">
          <w:marLeft w:val="480"/>
          <w:marRight w:val="0"/>
          <w:marTop w:val="0"/>
          <w:marBottom w:val="0"/>
          <w:divBdr>
            <w:top w:val="none" w:sz="0" w:space="0" w:color="auto"/>
            <w:left w:val="none" w:sz="0" w:space="0" w:color="auto"/>
            <w:bottom w:val="none" w:sz="0" w:space="0" w:color="auto"/>
            <w:right w:val="none" w:sz="0" w:space="0" w:color="auto"/>
          </w:divBdr>
        </w:div>
        <w:div w:id="1494877826">
          <w:marLeft w:val="480"/>
          <w:marRight w:val="0"/>
          <w:marTop w:val="0"/>
          <w:marBottom w:val="0"/>
          <w:divBdr>
            <w:top w:val="none" w:sz="0" w:space="0" w:color="auto"/>
            <w:left w:val="none" w:sz="0" w:space="0" w:color="auto"/>
            <w:bottom w:val="none" w:sz="0" w:space="0" w:color="auto"/>
            <w:right w:val="none" w:sz="0" w:space="0" w:color="auto"/>
          </w:divBdr>
        </w:div>
        <w:div w:id="754784225">
          <w:marLeft w:val="480"/>
          <w:marRight w:val="0"/>
          <w:marTop w:val="0"/>
          <w:marBottom w:val="0"/>
          <w:divBdr>
            <w:top w:val="none" w:sz="0" w:space="0" w:color="auto"/>
            <w:left w:val="none" w:sz="0" w:space="0" w:color="auto"/>
            <w:bottom w:val="none" w:sz="0" w:space="0" w:color="auto"/>
            <w:right w:val="none" w:sz="0" w:space="0" w:color="auto"/>
          </w:divBdr>
        </w:div>
        <w:div w:id="504902368">
          <w:marLeft w:val="480"/>
          <w:marRight w:val="0"/>
          <w:marTop w:val="0"/>
          <w:marBottom w:val="0"/>
          <w:divBdr>
            <w:top w:val="none" w:sz="0" w:space="0" w:color="auto"/>
            <w:left w:val="none" w:sz="0" w:space="0" w:color="auto"/>
            <w:bottom w:val="none" w:sz="0" w:space="0" w:color="auto"/>
            <w:right w:val="none" w:sz="0" w:space="0" w:color="auto"/>
          </w:divBdr>
        </w:div>
        <w:div w:id="1390422098">
          <w:marLeft w:val="480"/>
          <w:marRight w:val="0"/>
          <w:marTop w:val="0"/>
          <w:marBottom w:val="0"/>
          <w:divBdr>
            <w:top w:val="none" w:sz="0" w:space="0" w:color="auto"/>
            <w:left w:val="none" w:sz="0" w:space="0" w:color="auto"/>
            <w:bottom w:val="none" w:sz="0" w:space="0" w:color="auto"/>
            <w:right w:val="none" w:sz="0" w:space="0" w:color="auto"/>
          </w:divBdr>
        </w:div>
        <w:div w:id="1454589882">
          <w:marLeft w:val="480"/>
          <w:marRight w:val="0"/>
          <w:marTop w:val="0"/>
          <w:marBottom w:val="0"/>
          <w:divBdr>
            <w:top w:val="none" w:sz="0" w:space="0" w:color="auto"/>
            <w:left w:val="none" w:sz="0" w:space="0" w:color="auto"/>
            <w:bottom w:val="none" w:sz="0" w:space="0" w:color="auto"/>
            <w:right w:val="none" w:sz="0" w:space="0" w:color="auto"/>
          </w:divBdr>
        </w:div>
        <w:div w:id="1287346116">
          <w:marLeft w:val="480"/>
          <w:marRight w:val="0"/>
          <w:marTop w:val="0"/>
          <w:marBottom w:val="0"/>
          <w:divBdr>
            <w:top w:val="none" w:sz="0" w:space="0" w:color="auto"/>
            <w:left w:val="none" w:sz="0" w:space="0" w:color="auto"/>
            <w:bottom w:val="none" w:sz="0" w:space="0" w:color="auto"/>
            <w:right w:val="none" w:sz="0" w:space="0" w:color="auto"/>
          </w:divBdr>
        </w:div>
        <w:div w:id="177352240">
          <w:marLeft w:val="480"/>
          <w:marRight w:val="0"/>
          <w:marTop w:val="0"/>
          <w:marBottom w:val="0"/>
          <w:divBdr>
            <w:top w:val="none" w:sz="0" w:space="0" w:color="auto"/>
            <w:left w:val="none" w:sz="0" w:space="0" w:color="auto"/>
            <w:bottom w:val="none" w:sz="0" w:space="0" w:color="auto"/>
            <w:right w:val="none" w:sz="0" w:space="0" w:color="auto"/>
          </w:divBdr>
        </w:div>
        <w:div w:id="2099595788">
          <w:marLeft w:val="480"/>
          <w:marRight w:val="0"/>
          <w:marTop w:val="0"/>
          <w:marBottom w:val="0"/>
          <w:divBdr>
            <w:top w:val="none" w:sz="0" w:space="0" w:color="auto"/>
            <w:left w:val="none" w:sz="0" w:space="0" w:color="auto"/>
            <w:bottom w:val="none" w:sz="0" w:space="0" w:color="auto"/>
            <w:right w:val="none" w:sz="0" w:space="0" w:color="auto"/>
          </w:divBdr>
        </w:div>
        <w:div w:id="1402168752">
          <w:marLeft w:val="480"/>
          <w:marRight w:val="0"/>
          <w:marTop w:val="0"/>
          <w:marBottom w:val="0"/>
          <w:divBdr>
            <w:top w:val="none" w:sz="0" w:space="0" w:color="auto"/>
            <w:left w:val="none" w:sz="0" w:space="0" w:color="auto"/>
            <w:bottom w:val="none" w:sz="0" w:space="0" w:color="auto"/>
            <w:right w:val="none" w:sz="0" w:space="0" w:color="auto"/>
          </w:divBdr>
        </w:div>
        <w:div w:id="771969942">
          <w:marLeft w:val="480"/>
          <w:marRight w:val="0"/>
          <w:marTop w:val="0"/>
          <w:marBottom w:val="0"/>
          <w:divBdr>
            <w:top w:val="none" w:sz="0" w:space="0" w:color="auto"/>
            <w:left w:val="none" w:sz="0" w:space="0" w:color="auto"/>
            <w:bottom w:val="none" w:sz="0" w:space="0" w:color="auto"/>
            <w:right w:val="none" w:sz="0" w:space="0" w:color="auto"/>
          </w:divBdr>
        </w:div>
        <w:div w:id="1242452321">
          <w:marLeft w:val="480"/>
          <w:marRight w:val="0"/>
          <w:marTop w:val="0"/>
          <w:marBottom w:val="0"/>
          <w:divBdr>
            <w:top w:val="none" w:sz="0" w:space="0" w:color="auto"/>
            <w:left w:val="none" w:sz="0" w:space="0" w:color="auto"/>
            <w:bottom w:val="none" w:sz="0" w:space="0" w:color="auto"/>
            <w:right w:val="none" w:sz="0" w:space="0" w:color="auto"/>
          </w:divBdr>
        </w:div>
        <w:div w:id="276959137">
          <w:marLeft w:val="480"/>
          <w:marRight w:val="0"/>
          <w:marTop w:val="0"/>
          <w:marBottom w:val="0"/>
          <w:divBdr>
            <w:top w:val="none" w:sz="0" w:space="0" w:color="auto"/>
            <w:left w:val="none" w:sz="0" w:space="0" w:color="auto"/>
            <w:bottom w:val="none" w:sz="0" w:space="0" w:color="auto"/>
            <w:right w:val="none" w:sz="0" w:space="0" w:color="auto"/>
          </w:divBdr>
        </w:div>
        <w:div w:id="749545414">
          <w:marLeft w:val="480"/>
          <w:marRight w:val="0"/>
          <w:marTop w:val="0"/>
          <w:marBottom w:val="0"/>
          <w:divBdr>
            <w:top w:val="none" w:sz="0" w:space="0" w:color="auto"/>
            <w:left w:val="none" w:sz="0" w:space="0" w:color="auto"/>
            <w:bottom w:val="none" w:sz="0" w:space="0" w:color="auto"/>
            <w:right w:val="none" w:sz="0" w:space="0" w:color="auto"/>
          </w:divBdr>
        </w:div>
        <w:div w:id="1943490162">
          <w:marLeft w:val="480"/>
          <w:marRight w:val="0"/>
          <w:marTop w:val="0"/>
          <w:marBottom w:val="0"/>
          <w:divBdr>
            <w:top w:val="none" w:sz="0" w:space="0" w:color="auto"/>
            <w:left w:val="none" w:sz="0" w:space="0" w:color="auto"/>
            <w:bottom w:val="none" w:sz="0" w:space="0" w:color="auto"/>
            <w:right w:val="none" w:sz="0" w:space="0" w:color="auto"/>
          </w:divBdr>
        </w:div>
        <w:div w:id="228536612">
          <w:marLeft w:val="480"/>
          <w:marRight w:val="0"/>
          <w:marTop w:val="0"/>
          <w:marBottom w:val="0"/>
          <w:divBdr>
            <w:top w:val="none" w:sz="0" w:space="0" w:color="auto"/>
            <w:left w:val="none" w:sz="0" w:space="0" w:color="auto"/>
            <w:bottom w:val="none" w:sz="0" w:space="0" w:color="auto"/>
            <w:right w:val="none" w:sz="0" w:space="0" w:color="auto"/>
          </w:divBdr>
        </w:div>
        <w:div w:id="1403215849">
          <w:marLeft w:val="480"/>
          <w:marRight w:val="0"/>
          <w:marTop w:val="0"/>
          <w:marBottom w:val="0"/>
          <w:divBdr>
            <w:top w:val="none" w:sz="0" w:space="0" w:color="auto"/>
            <w:left w:val="none" w:sz="0" w:space="0" w:color="auto"/>
            <w:bottom w:val="none" w:sz="0" w:space="0" w:color="auto"/>
            <w:right w:val="none" w:sz="0" w:space="0" w:color="auto"/>
          </w:divBdr>
        </w:div>
        <w:div w:id="574514855">
          <w:marLeft w:val="480"/>
          <w:marRight w:val="0"/>
          <w:marTop w:val="0"/>
          <w:marBottom w:val="0"/>
          <w:divBdr>
            <w:top w:val="none" w:sz="0" w:space="0" w:color="auto"/>
            <w:left w:val="none" w:sz="0" w:space="0" w:color="auto"/>
            <w:bottom w:val="none" w:sz="0" w:space="0" w:color="auto"/>
            <w:right w:val="none" w:sz="0" w:space="0" w:color="auto"/>
          </w:divBdr>
        </w:div>
        <w:div w:id="1022784948">
          <w:marLeft w:val="480"/>
          <w:marRight w:val="0"/>
          <w:marTop w:val="0"/>
          <w:marBottom w:val="0"/>
          <w:divBdr>
            <w:top w:val="none" w:sz="0" w:space="0" w:color="auto"/>
            <w:left w:val="none" w:sz="0" w:space="0" w:color="auto"/>
            <w:bottom w:val="none" w:sz="0" w:space="0" w:color="auto"/>
            <w:right w:val="none" w:sz="0" w:space="0" w:color="auto"/>
          </w:divBdr>
        </w:div>
        <w:div w:id="695231435">
          <w:marLeft w:val="480"/>
          <w:marRight w:val="0"/>
          <w:marTop w:val="0"/>
          <w:marBottom w:val="0"/>
          <w:divBdr>
            <w:top w:val="none" w:sz="0" w:space="0" w:color="auto"/>
            <w:left w:val="none" w:sz="0" w:space="0" w:color="auto"/>
            <w:bottom w:val="none" w:sz="0" w:space="0" w:color="auto"/>
            <w:right w:val="none" w:sz="0" w:space="0" w:color="auto"/>
          </w:divBdr>
        </w:div>
        <w:div w:id="2127119889">
          <w:marLeft w:val="480"/>
          <w:marRight w:val="0"/>
          <w:marTop w:val="0"/>
          <w:marBottom w:val="0"/>
          <w:divBdr>
            <w:top w:val="none" w:sz="0" w:space="0" w:color="auto"/>
            <w:left w:val="none" w:sz="0" w:space="0" w:color="auto"/>
            <w:bottom w:val="none" w:sz="0" w:space="0" w:color="auto"/>
            <w:right w:val="none" w:sz="0" w:space="0" w:color="auto"/>
          </w:divBdr>
        </w:div>
        <w:div w:id="299387198">
          <w:marLeft w:val="480"/>
          <w:marRight w:val="0"/>
          <w:marTop w:val="0"/>
          <w:marBottom w:val="0"/>
          <w:divBdr>
            <w:top w:val="none" w:sz="0" w:space="0" w:color="auto"/>
            <w:left w:val="none" w:sz="0" w:space="0" w:color="auto"/>
            <w:bottom w:val="none" w:sz="0" w:space="0" w:color="auto"/>
            <w:right w:val="none" w:sz="0" w:space="0" w:color="auto"/>
          </w:divBdr>
        </w:div>
        <w:div w:id="2117827298">
          <w:marLeft w:val="480"/>
          <w:marRight w:val="0"/>
          <w:marTop w:val="0"/>
          <w:marBottom w:val="0"/>
          <w:divBdr>
            <w:top w:val="none" w:sz="0" w:space="0" w:color="auto"/>
            <w:left w:val="none" w:sz="0" w:space="0" w:color="auto"/>
            <w:bottom w:val="none" w:sz="0" w:space="0" w:color="auto"/>
            <w:right w:val="none" w:sz="0" w:space="0" w:color="auto"/>
          </w:divBdr>
        </w:div>
        <w:div w:id="1850950128">
          <w:marLeft w:val="480"/>
          <w:marRight w:val="0"/>
          <w:marTop w:val="0"/>
          <w:marBottom w:val="0"/>
          <w:divBdr>
            <w:top w:val="none" w:sz="0" w:space="0" w:color="auto"/>
            <w:left w:val="none" w:sz="0" w:space="0" w:color="auto"/>
            <w:bottom w:val="none" w:sz="0" w:space="0" w:color="auto"/>
            <w:right w:val="none" w:sz="0" w:space="0" w:color="auto"/>
          </w:divBdr>
        </w:div>
        <w:div w:id="688801549">
          <w:marLeft w:val="480"/>
          <w:marRight w:val="0"/>
          <w:marTop w:val="0"/>
          <w:marBottom w:val="0"/>
          <w:divBdr>
            <w:top w:val="none" w:sz="0" w:space="0" w:color="auto"/>
            <w:left w:val="none" w:sz="0" w:space="0" w:color="auto"/>
            <w:bottom w:val="none" w:sz="0" w:space="0" w:color="auto"/>
            <w:right w:val="none" w:sz="0" w:space="0" w:color="auto"/>
          </w:divBdr>
        </w:div>
        <w:div w:id="1359162018">
          <w:marLeft w:val="480"/>
          <w:marRight w:val="0"/>
          <w:marTop w:val="0"/>
          <w:marBottom w:val="0"/>
          <w:divBdr>
            <w:top w:val="none" w:sz="0" w:space="0" w:color="auto"/>
            <w:left w:val="none" w:sz="0" w:space="0" w:color="auto"/>
            <w:bottom w:val="none" w:sz="0" w:space="0" w:color="auto"/>
            <w:right w:val="none" w:sz="0" w:space="0" w:color="auto"/>
          </w:divBdr>
        </w:div>
        <w:div w:id="460000892">
          <w:marLeft w:val="480"/>
          <w:marRight w:val="0"/>
          <w:marTop w:val="0"/>
          <w:marBottom w:val="0"/>
          <w:divBdr>
            <w:top w:val="none" w:sz="0" w:space="0" w:color="auto"/>
            <w:left w:val="none" w:sz="0" w:space="0" w:color="auto"/>
            <w:bottom w:val="none" w:sz="0" w:space="0" w:color="auto"/>
            <w:right w:val="none" w:sz="0" w:space="0" w:color="auto"/>
          </w:divBdr>
        </w:div>
        <w:div w:id="1005279078">
          <w:marLeft w:val="480"/>
          <w:marRight w:val="0"/>
          <w:marTop w:val="0"/>
          <w:marBottom w:val="0"/>
          <w:divBdr>
            <w:top w:val="none" w:sz="0" w:space="0" w:color="auto"/>
            <w:left w:val="none" w:sz="0" w:space="0" w:color="auto"/>
            <w:bottom w:val="none" w:sz="0" w:space="0" w:color="auto"/>
            <w:right w:val="none" w:sz="0" w:space="0" w:color="auto"/>
          </w:divBdr>
        </w:div>
        <w:div w:id="2015258069">
          <w:marLeft w:val="480"/>
          <w:marRight w:val="0"/>
          <w:marTop w:val="0"/>
          <w:marBottom w:val="0"/>
          <w:divBdr>
            <w:top w:val="none" w:sz="0" w:space="0" w:color="auto"/>
            <w:left w:val="none" w:sz="0" w:space="0" w:color="auto"/>
            <w:bottom w:val="none" w:sz="0" w:space="0" w:color="auto"/>
            <w:right w:val="none" w:sz="0" w:space="0" w:color="auto"/>
          </w:divBdr>
        </w:div>
        <w:div w:id="984092847">
          <w:marLeft w:val="480"/>
          <w:marRight w:val="0"/>
          <w:marTop w:val="0"/>
          <w:marBottom w:val="0"/>
          <w:divBdr>
            <w:top w:val="none" w:sz="0" w:space="0" w:color="auto"/>
            <w:left w:val="none" w:sz="0" w:space="0" w:color="auto"/>
            <w:bottom w:val="none" w:sz="0" w:space="0" w:color="auto"/>
            <w:right w:val="none" w:sz="0" w:space="0" w:color="auto"/>
          </w:divBdr>
        </w:div>
        <w:div w:id="604268363">
          <w:marLeft w:val="480"/>
          <w:marRight w:val="0"/>
          <w:marTop w:val="0"/>
          <w:marBottom w:val="0"/>
          <w:divBdr>
            <w:top w:val="none" w:sz="0" w:space="0" w:color="auto"/>
            <w:left w:val="none" w:sz="0" w:space="0" w:color="auto"/>
            <w:bottom w:val="none" w:sz="0" w:space="0" w:color="auto"/>
            <w:right w:val="none" w:sz="0" w:space="0" w:color="auto"/>
          </w:divBdr>
        </w:div>
        <w:div w:id="1600673647">
          <w:marLeft w:val="480"/>
          <w:marRight w:val="0"/>
          <w:marTop w:val="0"/>
          <w:marBottom w:val="0"/>
          <w:divBdr>
            <w:top w:val="none" w:sz="0" w:space="0" w:color="auto"/>
            <w:left w:val="none" w:sz="0" w:space="0" w:color="auto"/>
            <w:bottom w:val="none" w:sz="0" w:space="0" w:color="auto"/>
            <w:right w:val="none" w:sz="0" w:space="0" w:color="auto"/>
          </w:divBdr>
        </w:div>
        <w:div w:id="1321035815">
          <w:marLeft w:val="480"/>
          <w:marRight w:val="0"/>
          <w:marTop w:val="0"/>
          <w:marBottom w:val="0"/>
          <w:divBdr>
            <w:top w:val="none" w:sz="0" w:space="0" w:color="auto"/>
            <w:left w:val="none" w:sz="0" w:space="0" w:color="auto"/>
            <w:bottom w:val="none" w:sz="0" w:space="0" w:color="auto"/>
            <w:right w:val="none" w:sz="0" w:space="0" w:color="auto"/>
          </w:divBdr>
        </w:div>
        <w:div w:id="1478567597">
          <w:marLeft w:val="480"/>
          <w:marRight w:val="0"/>
          <w:marTop w:val="0"/>
          <w:marBottom w:val="0"/>
          <w:divBdr>
            <w:top w:val="none" w:sz="0" w:space="0" w:color="auto"/>
            <w:left w:val="none" w:sz="0" w:space="0" w:color="auto"/>
            <w:bottom w:val="none" w:sz="0" w:space="0" w:color="auto"/>
            <w:right w:val="none" w:sz="0" w:space="0" w:color="auto"/>
          </w:divBdr>
        </w:div>
        <w:div w:id="1124617444">
          <w:marLeft w:val="480"/>
          <w:marRight w:val="0"/>
          <w:marTop w:val="0"/>
          <w:marBottom w:val="0"/>
          <w:divBdr>
            <w:top w:val="none" w:sz="0" w:space="0" w:color="auto"/>
            <w:left w:val="none" w:sz="0" w:space="0" w:color="auto"/>
            <w:bottom w:val="none" w:sz="0" w:space="0" w:color="auto"/>
            <w:right w:val="none" w:sz="0" w:space="0" w:color="auto"/>
          </w:divBdr>
        </w:div>
        <w:div w:id="1399864351">
          <w:marLeft w:val="480"/>
          <w:marRight w:val="0"/>
          <w:marTop w:val="0"/>
          <w:marBottom w:val="0"/>
          <w:divBdr>
            <w:top w:val="none" w:sz="0" w:space="0" w:color="auto"/>
            <w:left w:val="none" w:sz="0" w:space="0" w:color="auto"/>
            <w:bottom w:val="none" w:sz="0" w:space="0" w:color="auto"/>
            <w:right w:val="none" w:sz="0" w:space="0" w:color="auto"/>
          </w:divBdr>
        </w:div>
        <w:div w:id="461266906">
          <w:marLeft w:val="480"/>
          <w:marRight w:val="0"/>
          <w:marTop w:val="0"/>
          <w:marBottom w:val="0"/>
          <w:divBdr>
            <w:top w:val="none" w:sz="0" w:space="0" w:color="auto"/>
            <w:left w:val="none" w:sz="0" w:space="0" w:color="auto"/>
            <w:bottom w:val="none" w:sz="0" w:space="0" w:color="auto"/>
            <w:right w:val="none" w:sz="0" w:space="0" w:color="auto"/>
          </w:divBdr>
        </w:div>
        <w:div w:id="1385836102">
          <w:marLeft w:val="480"/>
          <w:marRight w:val="0"/>
          <w:marTop w:val="0"/>
          <w:marBottom w:val="0"/>
          <w:divBdr>
            <w:top w:val="none" w:sz="0" w:space="0" w:color="auto"/>
            <w:left w:val="none" w:sz="0" w:space="0" w:color="auto"/>
            <w:bottom w:val="none" w:sz="0" w:space="0" w:color="auto"/>
            <w:right w:val="none" w:sz="0" w:space="0" w:color="auto"/>
          </w:divBdr>
        </w:div>
        <w:div w:id="1289045844">
          <w:marLeft w:val="480"/>
          <w:marRight w:val="0"/>
          <w:marTop w:val="0"/>
          <w:marBottom w:val="0"/>
          <w:divBdr>
            <w:top w:val="none" w:sz="0" w:space="0" w:color="auto"/>
            <w:left w:val="none" w:sz="0" w:space="0" w:color="auto"/>
            <w:bottom w:val="none" w:sz="0" w:space="0" w:color="auto"/>
            <w:right w:val="none" w:sz="0" w:space="0" w:color="auto"/>
          </w:divBdr>
        </w:div>
        <w:div w:id="1814908395">
          <w:marLeft w:val="480"/>
          <w:marRight w:val="0"/>
          <w:marTop w:val="0"/>
          <w:marBottom w:val="0"/>
          <w:divBdr>
            <w:top w:val="none" w:sz="0" w:space="0" w:color="auto"/>
            <w:left w:val="none" w:sz="0" w:space="0" w:color="auto"/>
            <w:bottom w:val="none" w:sz="0" w:space="0" w:color="auto"/>
            <w:right w:val="none" w:sz="0" w:space="0" w:color="auto"/>
          </w:divBdr>
        </w:div>
        <w:div w:id="1488206601">
          <w:marLeft w:val="480"/>
          <w:marRight w:val="0"/>
          <w:marTop w:val="0"/>
          <w:marBottom w:val="0"/>
          <w:divBdr>
            <w:top w:val="none" w:sz="0" w:space="0" w:color="auto"/>
            <w:left w:val="none" w:sz="0" w:space="0" w:color="auto"/>
            <w:bottom w:val="none" w:sz="0" w:space="0" w:color="auto"/>
            <w:right w:val="none" w:sz="0" w:space="0" w:color="auto"/>
          </w:divBdr>
        </w:div>
        <w:div w:id="1429807516">
          <w:marLeft w:val="480"/>
          <w:marRight w:val="0"/>
          <w:marTop w:val="0"/>
          <w:marBottom w:val="0"/>
          <w:divBdr>
            <w:top w:val="none" w:sz="0" w:space="0" w:color="auto"/>
            <w:left w:val="none" w:sz="0" w:space="0" w:color="auto"/>
            <w:bottom w:val="none" w:sz="0" w:space="0" w:color="auto"/>
            <w:right w:val="none" w:sz="0" w:space="0" w:color="auto"/>
          </w:divBdr>
        </w:div>
      </w:divsChild>
    </w:div>
    <w:div w:id="1878739420">
      <w:bodyDiv w:val="1"/>
      <w:marLeft w:val="0"/>
      <w:marRight w:val="0"/>
      <w:marTop w:val="0"/>
      <w:marBottom w:val="0"/>
      <w:divBdr>
        <w:top w:val="none" w:sz="0" w:space="0" w:color="auto"/>
        <w:left w:val="none" w:sz="0" w:space="0" w:color="auto"/>
        <w:bottom w:val="none" w:sz="0" w:space="0" w:color="auto"/>
        <w:right w:val="none" w:sz="0" w:space="0" w:color="auto"/>
      </w:divBdr>
    </w:div>
    <w:div w:id="1879925024">
      <w:bodyDiv w:val="1"/>
      <w:marLeft w:val="0"/>
      <w:marRight w:val="0"/>
      <w:marTop w:val="0"/>
      <w:marBottom w:val="0"/>
      <w:divBdr>
        <w:top w:val="none" w:sz="0" w:space="0" w:color="auto"/>
        <w:left w:val="none" w:sz="0" w:space="0" w:color="auto"/>
        <w:bottom w:val="none" w:sz="0" w:space="0" w:color="auto"/>
        <w:right w:val="none" w:sz="0" w:space="0" w:color="auto"/>
      </w:divBdr>
    </w:div>
    <w:div w:id="1881042647">
      <w:bodyDiv w:val="1"/>
      <w:marLeft w:val="0"/>
      <w:marRight w:val="0"/>
      <w:marTop w:val="0"/>
      <w:marBottom w:val="0"/>
      <w:divBdr>
        <w:top w:val="none" w:sz="0" w:space="0" w:color="auto"/>
        <w:left w:val="none" w:sz="0" w:space="0" w:color="auto"/>
        <w:bottom w:val="none" w:sz="0" w:space="0" w:color="auto"/>
        <w:right w:val="none" w:sz="0" w:space="0" w:color="auto"/>
      </w:divBdr>
    </w:div>
    <w:div w:id="1881278114">
      <w:bodyDiv w:val="1"/>
      <w:marLeft w:val="0"/>
      <w:marRight w:val="0"/>
      <w:marTop w:val="0"/>
      <w:marBottom w:val="0"/>
      <w:divBdr>
        <w:top w:val="none" w:sz="0" w:space="0" w:color="auto"/>
        <w:left w:val="none" w:sz="0" w:space="0" w:color="auto"/>
        <w:bottom w:val="none" w:sz="0" w:space="0" w:color="auto"/>
        <w:right w:val="none" w:sz="0" w:space="0" w:color="auto"/>
      </w:divBdr>
    </w:div>
    <w:div w:id="1882010466">
      <w:bodyDiv w:val="1"/>
      <w:marLeft w:val="0"/>
      <w:marRight w:val="0"/>
      <w:marTop w:val="0"/>
      <w:marBottom w:val="0"/>
      <w:divBdr>
        <w:top w:val="none" w:sz="0" w:space="0" w:color="auto"/>
        <w:left w:val="none" w:sz="0" w:space="0" w:color="auto"/>
        <w:bottom w:val="none" w:sz="0" w:space="0" w:color="auto"/>
        <w:right w:val="none" w:sz="0" w:space="0" w:color="auto"/>
      </w:divBdr>
    </w:div>
    <w:div w:id="1882209536">
      <w:bodyDiv w:val="1"/>
      <w:marLeft w:val="0"/>
      <w:marRight w:val="0"/>
      <w:marTop w:val="0"/>
      <w:marBottom w:val="0"/>
      <w:divBdr>
        <w:top w:val="none" w:sz="0" w:space="0" w:color="auto"/>
        <w:left w:val="none" w:sz="0" w:space="0" w:color="auto"/>
        <w:bottom w:val="none" w:sz="0" w:space="0" w:color="auto"/>
        <w:right w:val="none" w:sz="0" w:space="0" w:color="auto"/>
      </w:divBdr>
    </w:div>
    <w:div w:id="1882354467">
      <w:bodyDiv w:val="1"/>
      <w:marLeft w:val="0"/>
      <w:marRight w:val="0"/>
      <w:marTop w:val="0"/>
      <w:marBottom w:val="0"/>
      <w:divBdr>
        <w:top w:val="none" w:sz="0" w:space="0" w:color="auto"/>
        <w:left w:val="none" w:sz="0" w:space="0" w:color="auto"/>
        <w:bottom w:val="none" w:sz="0" w:space="0" w:color="auto"/>
        <w:right w:val="none" w:sz="0" w:space="0" w:color="auto"/>
      </w:divBdr>
    </w:div>
    <w:div w:id="1882478746">
      <w:bodyDiv w:val="1"/>
      <w:marLeft w:val="0"/>
      <w:marRight w:val="0"/>
      <w:marTop w:val="0"/>
      <w:marBottom w:val="0"/>
      <w:divBdr>
        <w:top w:val="none" w:sz="0" w:space="0" w:color="auto"/>
        <w:left w:val="none" w:sz="0" w:space="0" w:color="auto"/>
        <w:bottom w:val="none" w:sz="0" w:space="0" w:color="auto"/>
        <w:right w:val="none" w:sz="0" w:space="0" w:color="auto"/>
      </w:divBdr>
    </w:div>
    <w:div w:id="1882596474">
      <w:bodyDiv w:val="1"/>
      <w:marLeft w:val="0"/>
      <w:marRight w:val="0"/>
      <w:marTop w:val="0"/>
      <w:marBottom w:val="0"/>
      <w:divBdr>
        <w:top w:val="none" w:sz="0" w:space="0" w:color="auto"/>
        <w:left w:val="none" w:sz="0" w:space="0" w:color="auto"/>
        <w:bottom w:val="none" w:sz="0" w:space="0" w:color="auto"/>
        <w:right w:val="none" w:sz="0" w:space="0" w:color="auto"/>
      </w:divBdr>
    </w:div>
    <w:div w:id="1883713423">
      <w:bodyDiv w:val="1"/>
      <w:marLeft w:val="0"/>
      <w:marRight w:val="0"/>
      <w:marTop w:val="0"/>
      <w:marBottom w:val="0"/>
      <w:divBdr>
        <w:top w:val="none" w:sz="0" w:space="0" w:color="auto"/>
        <w:left w:val="none" w:sz="0" w:space="0" w:color="auto"/>
        <w:bottom w:val="none" w:sz="0" w:space="0" w:color="auto"/>
        <w:right w:val="none" w:sz="0" w:space="0" w:color="auto"/>
      </w:divBdr>
    </w:div>
    <w:div w:id="1884248451">
      <w:bodyDiv w:val="1"/>
      <w:marLeft w:val="0"/>
      <w:marRight w:val="0"/>
      <w:marTop w:val="0"/>
      <w:marBottom w:val="0"/>
      <w:divBdr>
        <w:top w:val="none" w:sz="0" w:space="0" w:color="auto"/>
        <w:left w:val="none" w:sz="0" w:space="0" w:color="auto"/>
        <w:bottom w:val="none" w:sz="0" w:space="0" w:color="auto"/>
        <w:right w:val="none" w:sz="0" w:space="0" w:color="auto"/>
      </w:divBdr>
    </w:div>
    <w:div w:id="1884634027">
      <w:bodyDiv w:val="1"/>
      <w:marLeft w:val="0"/>
      <w:marRight w:val="0"/>
      <w:marTop w:val="0"/>
      <w:marBottom w:val="0"/>
      <w:divBdr>
        <w:top w:val="none" w:sz="0" w:space="0" w:color="auto"/>
        <w:left w:val="none" w:sz="0" w:space="0" w:color="auto"/>
        <w:bottom w:val="none" w:sz="0" w:space="0" w:color="auto"/>
        <w:right w:val="none" w:sz="0" w:space="0" w:color="auto"/>
      </w:divBdr>
    </w:div>
    <w:div w:id="1884755802">
      <w:bodyDiv w:val="1"/>
      <w:marLeft w:val="0"/>
      <w:marRight w:val="0"/>
      <w:marTop w:val="0"/>
      <w:marBottom w:val="0"/>
      <w:divBdr>
        <w:top w:val="none" w:sz="0" w:space="0" w:color="auto"/>
        <w:left w:val="none" w:sz="0" w:space="0" w:color="auto"/>
        <w:bottom w:val="none" w:sz="0" w:space="0" w:color="auto"/>
        <w:right w:val="none" w:sz="0" w:space="0" w:color="auto"/>
      </w:divBdr>
    </w:div>
    <w:div w:id="1885408086">
      <w:bodyDiv w:val="1"/>
      <w:marLeft w:val="0"/>
      <w:marRight w:val="0"/>
      <w:marTop w:val="0"/>
      <w:marBottom w:val="0"/>
      <w:divBdr>
        <w:top w:val="none" w:sz="0" w:space="0" w:color="auto"/>
        <w:left w:val="none" w:sz="0" w:space="0" w:color="auto"/>
        <w:bottom w:val="none" w:sz="0" w:space="0" w:color="auto"/>
        <w:right w:val="none" w:sz="0" w:space="0" w:color="auto"/>
      </w:divBdr>
    </w:div>
    <w:div w:id="1886601077">
      <w:bodyDiv w:val="1"/>
      <w:marLeft w:val="0"/>
      <w:marRight w:val="0"/>
      <w:marTop w:val="0"/>
      <w:marBottom w:val="0"/>
      <w:divBdr>
        <w:top w:val="none" w:sz="0" w:space="0" w:color="auto"/>
        <w:left w:val="none" w:sz="0" w:space="0" w:color="auto"/>
        <w:bottom w:val="none" w:sz="0" w:space="0" w:color="auto"/>
        <w:right w:val="none" w:sz="0" w:space="0" w:color="auto"/>
      </w:divBdr>
    </w:div>
    <w:div w:id="1887258016">
      <w:bodyDiv w:val="1"/>
      <w:marLeft w:val="0"/>
      <w:marRight w:val="0"/>
      <w:marTop w:val="0"/>
      <w:marBottom w:val="0"/>
      <w:divBdr>
        <w:top w:val="none" w:sz="0" w:space="0" w:color="auto"/>
        <w:left w:val="none" w:sz="0" w:space="0" w:color="auto"/>
        <w:bottom w:val="none" w:sz="0" w:space="0" w:color="auto"/>
        <w:right w:val="none" w:sz="0" w:space="0" w:color="auto"/>
      </w:divBdr>
    </w:div>
    <w:div w:id="1888298880">
      <w:bodyDiv w:val="1"/>
      <w:marLeft w:val="0"/>
      <w:marRight w:val="0"/>
      <w:marTop w:val="0"/>
      <w:marBottom w:val="0"/>
      <w:divBdr>
        <w:top w:val="none" w:sz="0" w:space="0" w:color="auto"/>
        <w:left w:val="none" w:sz="0" w:space="0" w:color="auto"/>
        <w:bottom w:val="none" w:sz="0" w:space="0" w:color="auto"/>
        <w:right w:val="none" w:sz="0" w:space="0" w:color="auto"/>
      </w:divBdr>
    </w:div>
    <w:div w:id="1888881142">
      <w:bodyDiv w:val="1"/>
      <w:marLeft w:val="0"/>
      <w:marRight w:val="0"/>
      <w:marTop w:val="0"/>
      <w:marBottom w:val="0"/>
      <w:divBdr>
        <w:top w:val="none" w:sz="0" w:space="0" w:color="auto"/>
        <w:left w:val="none" w:sz="0" w:space="0" w:color="auto"/>
        <w:bottom w:val="none" w:sz="0" w:space="0" w:color="auto"/>
        <w:right w:val="none" w:sz="0" w:space="0" w:color="auto"/>
      </w:divBdr>
    </w:div>
    <w:div w:id="1888906333">
      <w:bodyDiv w:val="1"/>
      <w:marLeft w:val="0"/>
      <w:marRight w:val="0"/>
      <w:marTop w:val="0"/>
      <w:marBottom w:val="0"/>
      <w:divBdr>
        <w:top w:val="none" w:sz="0" w:space="0" w:color="auto"/>
        <w:left w:val="none" w:sz="0" w:space="0" w:color="auto"/>
        <w:bottom w:val="none" w:sz="0" w:space="0" w:color="auto"/>
        <w:right w:val="none" w:sz="0" w:space="0" w:color="auto"/>
      </w:divBdr>
    </w:div>
    <w:div w:id="1889339979">
      <w:bodyDiv w:val="1"/>
      <w:marLeft w:val="0"/>
      <w:marRight w:val="0"/>
      <w:marTop w:val="0"/>
      <w:marBottom w:val="0"/>
      <w:divBdr>
        <w:top w:val="none" w:sz="0" w:space="0" w:color="auto"/>
        <w:left w:val="none" w:sz="0" w:space="0" w:color="auto"/>
        <w:bottom w:val="none" w:sz="0" w:space="0" w:color="auto"/>
        <w:right w:val="none" w:sz="0" w:space="0" w:color="auto"/>
      </w:divBdr>
    </w:div>
    <w:div w:id="1890530082">
      <w:bodyDiv w:val="1"/>
      <w:marLeft w:val="0"/>
      <w:marRight w:val="0"/>
      <w:marTop w:val="0"/>
      <w:marBottom w:val="0"/>
      <w:divBdr>
        <w:top w:val="none" w:sz="0" w:space="0" w:color="auto"/>
        <w:left w:val="none" w:sz="0" w:space="0" w:color="auto"/>
        <w:bottom w:val="none" w:sz="0" w:space="0" w:color="auto"/>
        <w:right w:val="none" w:sz="0" w:space="0" w:color="auto"/>
      </w:divBdr>
    </w:div>
    <w:div w:id="1893466697">
      <w:bodyDiv w:val="1"/>
      <w:marLeft w:val="0"/>
      <w:marRight w:val="0"/>
      <w:marTop w:val="0"/>
      <w:marBottom w:val="0"/>
      <w:divBdr>
        <w:top w:val="none" w:sz="0" w:space="0" w:color="auto"/>
        <w:left w:val="none" w:sz="0" w:space="0" w:color="auto"/>
        <w:bottom w:val="none" w:sz="0" w:space="0" w:color="auto"/>
        <w:right w:val="none" w:sz="0" w:space="0" w:color="auto"/>
      </w:divBdr>
    </w:div>
    <w:div w:id="1895391270">
      <w:bodyDiv w:val="1"/>
      <w:marLeft w:val="0"/>
      <w:marRight w:val="0"/>
      <w:marTop w:val="0"/>
      <w:marBottom w:val="0"/>
      <w:divBdr>
        <w:top w:val="none" w:sz="0" w:space="0" w:color="auto"/>
        <w:left w:val="none" w:sz="0" w:space="0" w:color="auto"/>
        <w:bottom w:val="none" w:sz="0" w:space="0" w:color="auto"/>
        <w:right w:val="none" w:sz="0" w:space="0" w:color="auto"/>
      </w:divBdr>
    </w:div>
    <w:div w:id="1895463539">
      <w:bodyDiv w:val="1"/>
      <w:marLeft w:val="0"/>
      <w:marRight w:val="0"/>
      <w:marTop w:val="0"/>
      <w:marBottom w:val="0"/>
      <w:divBdr>
        <w:top w:val="none" w:sz="0" w:space="0" w:color="auto"/>
        <w:left w:val="none" w:sz="0" w:space="0" w:color="auto"/>
        <w:bottom w:val="none" w:sz="0" w:space="0" w:color="auto"/>
        <w:right w:val="none" w:sz="0" w:space="0" w:color="auto"/>
      </w:divBdr>
      <w:divsChild>
        <w:div w:id="2099868758">
          <w:marLeft w:val="480"/>
          <w:marRight w:val="0"/>
          <w:marTop w:val="0"/>
          <w:marBottom w:val="0"/>
          <w:divBdr>
            <w:top w:val="none" w:sz="0" w:space="0" w:color="auto"/>
            <w:left w:val="none" w:sz="0" w:space="0" w:color="auto"/>
            <w:bottom w:val="none" w:sz="0" w:space="0" w:color="auto"/>
            <w:right w:val="none" w:sz="0" w:space="0" w:color="auto"/>
          </w:divBdr>
        </w:div>
        <w:div w:id="872158211">
          <w:marLeft w:val="480"/>
          <w:marRight w:val="0"/>
          <w:marTop w:val="0"/>
          <w:marBottom w:val="0"/>
          <w:divBdr>
            <w:top w:val="none" w:sz="0" w:space="0" w:color="auto"/>
            <w:left w:val="none" w:sz="0" w:space="0" w:color="auto"/>
            <w:bottom w:val="none" w:sz="0" w:space="0" w:color="auto"/>
            <w:right w:val="none" w:sz="0" w:space="0" w:color="auto"/>
          </w:divBdr>
        </w:div>
        <w:div w:id="897281591">
          <w:marLeft w:val="480"/>
          <w:marRight w:val="0"/>
          <w:marTop w:val="0"/>
          <w:marBottom w:val="0"/>
          <w:divBdr>
            <w:top w:val="none" w:sz="0" w:space="0" w:color="auto"/>
            <w:left w:val="none" w:sz="0" w:space="0" w:color="auto"/>
            <w:bottom w:val="none" w:sz="0" w:space="0" w:color="auto"/>
            <w:right w:val="none" w:sz="0" w:space="0" w:color="auto"/>
          </w:divBdr>
        </w:div>
        <w:div w:id="2003466738">
          <w:marLeft w:val="480"/>
          <w:marRight w:val="0"/>
          <w:marTop w:val="0"/>
          <w:marBottom w:val="0"/>
          <w:divBdr>
            <w:top w:val="none" w:sz="0" w:space="0" w:color="auto"/>
            <w:left w:val="none" w:sz="0" w:space="0" w:color="auto"/>
            <w:bottom w:val="none" w:sz="0" w:space="0" w:color="auto"/>
            <w:right w:val="none" w:sz="0" w:space="0" w:color="auto"/>
          </w:divBdr>
        </w:div>
        <w:div w:id="1027831222">
          <w:marLeft w:val="480"/>
          <w:marRight w:val="0"/>
          <w:marTop w:val="0"/>
          <w:marBottom w:val="0"/>
          <w:divBdr>
            <w:top w:val="none" w:sz="0" w:space="0" w:color="auto"/>
            <w:left w:val="none" w:sz="0" w:space="0" w:color="auto"/>
            <w:bottom w:val="none" w:sz="0" w:space="0" w:color="auto"/>
            <w:right w:val="none" w:sz="0" w:space="0" w:color="auto"/>
          </w:divBdr>
        </w:div>
        <w:div w:id="614018407">
          <w:marLeft w:val="480"/>
          <w:marRight w:val="0"/>
          <w:marTop w:val="0"/>
          <w:marBottom w:val="0"/>
          <w:divBdr>
            <w:top w:val="none" w:sz="0" w:space="0" w:color="auto"/>
            <w:left w:val="none" w:sz="0" w:space="0" w:color="auto"/>
            <w:bottom w:val="none" w:sz="0" w:space="0" w:color="auto"/>
            <w:right w:val="none" w:sz="0" w:space="0" w:color="auto"/>
          </w:divBdr>
        </w:div>
        <w:div w:id="528183494">
          <w:marLeft w:val="480"/>
          <w:marRight w:val="0"/>
          <w:marTop w:val="0"/>
          <w:marBottom w:val="0"/>
          <w:divBdr>
            <w:top w:val="none" w:sz="0" w:space="0" w:color="auto"/>
            <w:left w:val="none" w:sz="0" w:space="0" w:color="auto"/>
            <w:bottom w:val="none" w:sz="0" w:space="0" w:color="auto"/>
            <w:right w:val="none" w:sz="0" w:space="0" w:color="auto"/>
          </w:divBdr>
        </w:div>
        <w:div w:id="766117466">
          <w:marLeft w:val="480"/>
          <w:marRight w:val="0"/>
          <w:marTop w:val="0"/>
          <w:marBottom w:val="0"/>
          <w:divBdr>
            <w:top w:val="none" w:sz="0" w:space="0" w:color="auto"/>
            <w:left w:val="none" w:sz="0" w:space="0" w:color="auto"/>
            <w:bottom w:val="none" w:sz="0" w:space="0" w:color="auto"/>
            <w:right w:val="none" w:sz="0" w:space="0" w:color="auto"/>
          </w:divBdr>
        </w:div>
        <w:div w:id="764689786">
          <w:marLeft w:val="480"/>
          <w:marRight w:val="0"/>
          <w:marTop w:val="0"/>
          <w:marBottom w:val="0"/>
          <w:divBdr>
            <w:top w:val="none" w:sz="0" w:space="0" w:color="auto"/>
            <w:left w:val="none" w:sz="0" w:space="0" w:color="auto"/>
            <w:bottom w:val="none" w:sz="0" w:space="0" w:color="auto"/>
            <w:right w:val="none" w:sz="0" w:space="0" w:color="auto"/>
          </w:divBdr>
        </w:div>
        <w:div w:id="1166939883">
          <w:marLeft w:val="480"/>
          <w:marRight w:val="0"/>
          <w:marTop w:val="0"/>
          <w:marBottom w:val="0"/>
          <w:divBdr>
            <w:top w:val="none" w:sz="0" w:space="0" w:color="auto"/>
            <w:left w:val="none" w:sz="0" w:space="0" w:color="auto"/>
            <w:bottom w:val="none" w:sz="0" w:space="0" w:color="auto"/>
            <w:right w:val="none" w:sz="0" w:space="0" w:color="auto"/>
          </w:divBdr>
        </w:div>
        <w:div w:id="807864359">
          <w:marLeft w:val="480"/>
          <w:marRight w:val="0"/>
          <w:marTop w:val="0"/>
          <w:marBottom w:val="0"/>
          <w:divBdr>
            <w:top w:val="none" w:sz="0" w:space="0" w:color="auto"/>
            <w:left w:val="none" w:sz="0" w:space="0" w:color="auto"/>
            <w:bottom w:val="none" w:sz="0" w:space="0" w:color="auto"/>
            <w:right w:val="none" w:sz="0" w:space="0" w:color="auto"/>
          </w:divBdr>
        </w:div>
        <w:div w:id="727731293">
          <w:marLeft w:val="480"/>
          <w:marRight w:val="0"/>
          <w:marTop w:val="0"/>
          <w:marBottom w:val="0"/>
          <w:divBdr>
            <w:top w:val="none" w:sz="0" w:space="0" w:color="auto"/>
            <w:left w:val="none" w:sz="0" w:space="0" w:color="auto"/>
            <w:bottom w:val="none" w:sz="0" w:space="0" w:color="auto"/>
            <w:right w:val="none" w:sz="0" w:space="0" w:color="auto"/>
          </w:divBdr>
        </w:div>
        <w:div w:id="1591044798">
          <w:marLeft w:val="480"/>
          <w:marRight w:val="0"/>
          <w:marTop w:val="0"/>
          <w:marBottom w:val="0"/>
          <w:divBdr>
            <w:top w:val="none" w:sz="0" w:space="0" w:color="auto"/>
            <w:left w:val="none" w:sz="0" w:space="0" w:color="auto"/>
            <w:bottom w:val="none" w:sz="0" w:space="0" w:color="auto"/>
            <w:right w:val="none" w:sz="0" w:space="0" w:color="auto"/>
          </w:divBdr>
        </w:div>
        <w:div w:id="1627930678">
          <w:marLeft w:val="480"/>
          <w:marRight w:val="0"/>
          <w:marTop w:val="0"/>
          <w:marBottom w:val="0"/>
          <w:divBdr>
            <w:top w:val="none" w:sz="0" w:space="0" w:color="auto"/>
            <w:left w:val="none" w:sz="0" w:space="0" w:color="auto"/>
            <w:bottom w:val="none" w:sz="0" w:space="0" w:color="auto"/>
            <w:right w:val="none" w:sz="0" w:space="0" w:color="auto"/>
          </w:divBdr>
        </w:div>
        <w:div w:id="77530216">
          <w:marLeft w:val="480"/>
          <w:marRight w:val="0"/>
          <w:marTop w:val="0"/>
          <w:marBottom w:val="0"/>
          <w:divBdr>
            <w:top w:val="none" w:sz="0" w:space="0" w:color="auto"/>
            <w:left w:val="none" w:sz="0" w:space="0" w:color="auto"/>
            <w:bottom w:val="none" w:sz="0" w:space="0" w:color="auto"/>
            <w:right w:val="none" w:sz="0" w:space="0" w:color="auto"/>
          </w:divBdr>
        </w:div>
        <w:div w:id="504903946">
          <w:marLeft w:val="480"/>
          <w:marRight w:val="0"/>
          <w:marTop w:val="0"/>
          <w:marBottom w:val="0"/>
          <w:divBdr>
            <w:top w:val="none" w:sz="0" w:space="0" w:color="auto"/>
            <w:left w:val="none" w:sz="0" w:space="0" w:color="auto"/>
            <w:bottom w:val="none" w:sz="0" w:space="0" w:color="auto"/>
            <w:right w:val="none" w:sz="0" w:space="0" w:color="auto"/>
          </w:divBdr>
        </w:div>
        <w:div w:id="387581614">
          <w:marLeft w:val="480"/>
          <w:marRight w:val="0"/>
          <w:marTop w:val="0"/>
          <w:marBottom w:val="0"/>
          <w:divBdr>
            <w:top w:val="none" w:sz="0" w:space="0" w:color="auto"/>
            <w:left w:val="none" w:sz="0" w:space="0" w:color="auto"/>
            <w:bottom w:val="none" w:sz="0" w:space="0" w:color="auto"/>
            <w:right w:val="none" w:sz="0" w:space="0" w:color="auto"/>
          </w:divBdr>
        </w:div>
        <w:div w:id="1097481725">
          <w:marLeft w:val="480"/>
          <w:marRight w:val="0"/>
          <w:marTop w:val="0"/>
          <w:marBottom w:val="0"/>
          <w:divBdr>
            <w:top w:val="none" w:sz="0" w:space="0" w:color="auto"/>
            <w:left w:val="none" w:sz="0" w:space="0" w:color="auto"/>
            <w:bottom w:val="none" w:sz="0" w:space="0" w:color="auto"/>
            <w:right w:val="none" w:sz="0" w:space="0" w:color="auto"/>
          </w:divBdr>
        </w:div>
        <w:div w:id="828207775">
          <w:marLeft w:val="480"/>
          <w:marRight w:val="0"/>
          <w:marTop w:val="0"/>
          <w:marBottom w:val="0"/>
          <w:divBdr>
            <w:top w:val="none" w:sz="0" w:space="0" w:color="auto"/>
            <w:left w:val="none" w:sz="0" w:space="0" w:color="auto"/>
            <w:bottom w:val="none" w:sz="0" w:space="0" w:color="auto"/>
            <w:right w:val="none" w:sz="0" w:space="0" w:color="auto"/>
          </w:divBdr>
        </w:div>
        <w:div w:id="288979119">
          <w:marLeft w:val="480"/>
          <w:marRight w:val="0"/>
          <w:marTop w:val="0"/>
          <w:marBottom w:val="0"/>
          <w:divBdr>
            <w:top w:val="none" w:sz="0" w:space="0" w:color="auto"/>
            <w:left w:val="none" w:sz="0" w:space="0" w:color="auto"/>
            <w:bottom w:val="none" w:sz="0" w:space="0" w:color="auto"/>
            <w:right w:val="none" w:sz="0" w:space="0" w:color="auto"/>
          </w:divBdr>
        </w:div>
        <w:div w:id="1451508415">
          <w:marLeft w:val="480"/>
          <w:marRight w:val="0"/>
          <w:marTop w:val="0"/>
          <w:marBottom w:val="0"/>
          <w:divBdr>
            <w:top w:val="none" w:sz="0" w:space="0" w:color="auto"/>
            <w:left w:val="none" w:sz="0" w:space="0" w:color="auto"/>
            <w:bottom w:val="none" w:sz="0" w:space="0" w:color="auto"/>
            <w:right w:val="none" w:sz="0" w:space="0" w:color="auto"/>
          </w:divBdr>
        </w:div>
        <w:div w:id="1772777645">
          <w:marLeft w:val="480"/>
          <w:marRight w:val="0"/>
          <w:marTop w:val="0"/>
          <w:marBottom w:val="0"/>
          <w:divBdr>
            <w:top w:val="none" w:sz="0" w:space="0" w:color="auto"/>
            <w:left w:val="none" w:sz="0" w:space="0" w:color="auto"/>
            <w:bottom w:val="none" w:sz="0" w:space="0" w:color="auto"/>
            <w:right w:val="none" w:sz="0" w:space="0" w:color="auto"/>
          </w:divBdr>
        </w:div>
        <w:div w:id="960457257">
          <w:marLeft w:val="480"/>
          <w:marRight w:val="0"/>
          <w:marTop w:val="0"/>
          <w:marBottom w:val="0"/>
          <w:divBdr>
            <w:top w:val="none" w:sz="0" w:space="0" w:color="auto"/>
            <w:left w:val="none" w:sz="0" w:space="0" w:color="auto"/>
            <w:bottom w:val="none" w:sz="0" w:space="0" w:color="auto"/>
            <w:right w:val="none" w:sz="0" w:space="0" w:color="auto"/>
          </w:divBdr>
        </w:div>
        <w:div w:id="834877944">
          <w:marLeft w:val="480"/>
          <w:marRight w:val="0"/>
          <w:marTop w:val="0"/>
          <w:marBottom w:val="0"/>
          <w:divBdr>
            <w:top w:val="none" w:sz="0" w:space="0" w:color="auto"/>
            <w:left w:val="none" w:sz="0" w:space="0" w:color="auto"/>
            <w:bottom w:val="none" w:sz="0" w:space="0" w:color="auto"/>
            <w:right w:val="none" w:sz="0" w:space="0" w:color="auto"/>
          </w:divBdr>
        </w:div>
        <w:div w:id="809637589">
          <w:marLeft w:val="480"/>
          <w:marRight w:val="0"/>
          <w:marTop w:val="0"/>
          <w:marBottom w:val="0"/>
          <w:divBdr>
            <w:top w:val="none" w:sz="0" w:space="0" w:color="auto"/>
            <w:left w:val="none" w:sz="0" w:space="0" w:color="auto"/>
            <w:bottom w:val="none" w:sz="0" w:space="0" w:color="auto"/>
            <w:right w:val="none" w:sz="0" w:space="0" w:color="auto"/>
          </w:divBdr>
        </w:div>
        <w:div w:id="1214195732">
          <w:marLeft w:val="480"/>
          <w:marRight w:val="0"/>
          <w:marTop w:val="0"/>
          <w:marBottom w:val="0"/>
          <w:divBdr>
            <w:top w:val="none" w:sz="0" w:space="0" w:color="auto"/>
            <w:left w:val="none" w:sz="0" w:space="0" w:color="auto"/>
            <w:bottom w:val="none" w:sz="0" w:space="0" w:color="auto"/>
            <w:right w:val="none" w:sz="0" w:space="0" w:color="auto"/>
          </w:divBdr>
        </w:div>
        <w:div w:id="942299965">
          <w:marLeft w:val="480"/>
          <w:marRight w:val="0"/>
          <w:marTop w:val="0"/>
          <w:marBottom w:val="0"/>
          <w:divBdr>
            <w:top w:val="none" w:sz="0" w:space="0" w:color="auto"/>
            <w:left w:val="none" w:sz="0" w:space="0" w:color="auto"/>
            <w:bottom w:val="none" w:sz="0" w:space="0" w:color="auto"/>
            <w:right w:val="none" w:sz="0" w:space="0" w:color="auto"/>
          </w:divBdr>
        </w:div>
        <w:div w:id="1901135507">
          <w:marLeft w:val="480"/>
          <w:marRight w:val="0"/>
          <w:marTop w:val="0"/>
          <w:marBottom w:val="0"/>
          <w:divBdr>
            <w:top w:val="none" w:sz="0" w:space="0" w:color="auto"/>
            <w:left w:val="none" w:sz="0" w:space="0" w:color="auto"/>
            <w:bottom w:val="none" w:sz="0" w:space="0" w:color="auto"/>
            <w:right w:val="none" w:sz="0" w:space="0" w:color="auto"/>
          </w:divBdr>
        </w:div>
        <w:div w:id="1052970190">
          <w:marLeft w:val="480"/>
          <w:marRight w:val="0"/>
          <w:marTop w:val="0"/>
          <w:marBottom w:val="0"/>
          <w:divBdr>
            <w:top w:val="none" w:sz="0" w:space="0" w:color="auto"/>
            <w:left w:val="none" w:sz="0" w:space="0" w:color="auto"/>
            <w:bottom w:val="none" w:sz="0" w:space="0" w:color="auto"/>
            <w:right w:val="none" w:sz="0" w:space="0" w:color="auto"/>
          </w:divBdr>
        </w:div>
        <w:div w:id="2109352999">
          <w:marLeft w:val="480"/>
          <w:marRight w:val="0"/>
          <w:marTop w:val="0"/>
          <w:marBottom w:val="0"/>
          <w:divBdr>
            <w:top w:val="none" w:sz="0" w:space="0" w:color="auto"/>
            <w:left w:val="none" w:sz="0" w:space="0" w:color="auto"/>
            <w:bottom w:val="none" w:sz="0" w:space="0" w:color="auto"/>
            <w:right w:val="none" w:sz="0" w:space="0" w:color="auto"/>
          </w:divBdr>
        </w:div>
        <w:div w:id="596406851">
          <w:marLeft w:val="480"/>
          <w:marRight w:val="0"/>
          <w:marTop w:val="0"/>
          <w:marBottom w:val="0"/>
          <w:divBdr>
            <w:top w:val="none" w:sz="0" w:space="0" w:color="auto"/>
            <w:left w:val="none" w:sz="0" w:space="0" w:color="auto"/>
            <w:bottom w:val="none" w:sz="0" w:space="0" w:color="auto"/>
            <w:right w:val="none" w:sz="0" w:space="0" w:color="auto"/>
          </w:divBdr>
        </w:div>
        <w:div w:id="334307867">
          <w:marLeft w:val="480"/>
          <w:marRight w:val="0"/>
          <w:marTop w:val="0"/>
          <w:marBottom w:val="0"/>
          <w:divBdr>
            <w:top w:val="none" w:sz="0" w:space="0" w:color="auto"/>
            <w:left w:val="none" w:sz="0" w:space="0" w:color="auto"/>
            <w:bottom w:val="none" w:sz="0" w:space="0" w:color="auto"/>
            <w:right w:val="none" w:sz="0" w:space="0" w:color="auto"/>
          </w:divBdr>
        </w:div>
        <w:div w:id="223151442">
          <w:marLeft w:val="480"/>
          <w:marRight w:val="0"/>
          <w:marTop w:val="0"/>
          <w:marBottom w:val="0"/>
          <w:divBdr>
            <w:top w:val="none" w:sz="0" w:space="0" w:color="auto"/>
            <w:left w:val="none" w:sz="0" w:space="0" w:color="auto"/>
            <w:bottom w:val="none" w:sz="0" w:space="0" w:color="auto"/>
            <w:right w:val="none" w:sz="0" w:space="0" w:color="auto"/>
          </w:divBdr>
        </w:div>
        <w:div w:id="240532431">
          <w:marLeft w:val="480"/>
          <w:marRight w:val="0"/>
          <w:marTop w:val="0"/>
          <w:marBottom w:val="0"/>
          <w:divBdr>
            <w:top w:val="none" w:sz="0" w:space="0" w:color="auto"/>
            <w:left w:val="none" w:sz="0" w:space="0" w:color="auto"/>
            <w:bottom w:val="none" w:sz="0" w:space="0" w:color="auto"/>
            <w:right w:val="none" w:sz="0" w:space="0" w:color="auto"/>
          </w:divBdr>
        </w:div>
        <w:div w:id="1554610365">
          <w:marLeft w:val="480"/>
          <w:marRight w:val="0"/>
          <w:marTop w:val="0"/>
          <w:marBottom w:val="0"/>
          <w:divBdr>
            <w:top w:val="none" w:sz="0" w:space="0" w:color="auto"/>
            <w:left w:val="none" w:sz="0" w:space="0" w:color="auto"/>
            <w:bottom w:val="none" w:sz="0" w:space="0" w:color="auto"/>
            <w:right w:val="none" w:sz="0" w:space="0" w:color="auto"/>
          </w:divBdr>
        </w:div>
        <w:div w:id="797332001">
          <w:marLeft w:val="480"/>
          <w:marRight w:val="0"/>
          <w:marTop w:val="0"/>
          <w:marBottom w:val="0"/>
          <w:divBdr>
            <w:top w:val="none" w:sz="0" w:space="0" w:color="auto"/>
            <w:left w:val="none" w:sz="0" w:space="0" w:color="auto"/>
            <w:bottom w:val="none" w:sz="0" w:space="0" w:color="auto"/>
            <w:right w:val="none" w:sz="0" w:space="0" w:color="auto"/>
          </w:divBdr>
        </w:div>
        <w:div w:id="2050639095">
          <w:marLeft w:val="480"/>
          <w:marRight w:val="0"/>
          <w:marTop w:val="0"/>
          <w:marBottom w:val="0"/>
          <w:divBdr>
            <w:top w:val="none" w:sz="0" w:space="0" w:color="auto"/>
            <w:left w:val="none" w:sz="0" w:space="0" w:color="auto"/>
            <w:bottom w:val="none" w:sz="0" w:space="0" w:color="auto"/>
            <w:right w:val="none" w:sz="0" w:space="0" w:color="auto"/>
          </w:divBdr>
        </w:div>
        <w:div w:id="120153755">
          <w:marLeft w:val="480"/>
          <w:marRight w:val="0"/>
          <w:marTop w:val="0"/>
          <w:marBottom w:val="0"/>
          <w:divBdr>
            <w:top w:val="none" w:sz="0" w:space="0" w:color="auto"/>
            <w:left w:val="none" w:sz="0" w:space="0" w:color="auto"/>
            <w:bottom w:val="none" w:sz="0" w:space="0" w:color="auto"/>
            <w:right w:val="none" w:sz="0" w:space="0" w:color="auto"/>
          </w:divBdr>
        </w:div>
        <w:div w:id="745802867">
          <w:marLeft w:val="480"/>
          <w:marRight w:val="0"/>
          <w:marTop w:val="0"/>
          <w:marBottom w:val="0"/>
          <w:divBdr>
            <w:top w:val="none" w:sz="0" w:space="0" w:color="auto"/>
            <w:left w:val="none" w:sz="0" w:space="0" w:color="auto"/>
            <w:bottom w:val="none" w:sz="0" w:space="0" w:color="auto"/>
            <w:right w:val="none" w:sz="0" w:space="0" w:color="auto"/>
          </w:divBdr>
        </w:div>
        <w:div w:id="743726541">
          <w:marLeft w:val="480"/>
          <w:marRight w:val="0"/>
          <w:marTop w:val="0"/>
          <w:marBottom w:val="0"/>
          <w:divBdr>
            <w:top w:val="none" w:sz="0" w:space="0" w:color="auto"/>
            <w:left w:val="none" w:sz="0" w:space="0" w:color="auto"/>
            <w:bottom w:val="none" w:sz="0" w:space="0" w:color="auto"/>
            <w:right w:val="none" w:sz="0" w:space="0" w:color="auto"/>
          </w:divBdr>
        </w:div>
        <w:div w:id="1272085618">
          <w:marLeft w:val="480"/>
          <w:marRight w:val="0"/>
          <w:marTop w:val="0"/>
          <w:marBottom w:val="0"/>
          <w:divBdr>
            <w:top w:val="none" w:sz="0" w:space="0" w:color="auto"/>
            <w:left w:val="none" w:sz="0" w:space="0" w:color="auto"/>
            <w:bottom w:val="none" w:sz="0" w:space="0" w:color="auto"/>
            <w:right w:val="none" w:sz="0" w:space="0" w:color="auto"/>
          </w:divBdr>
        </w:div>
      </w:divsChild>
    </w:div>
    <w:div w:id="1895576886">
      <w:bodyDiv w:val="1"/>
      <w:marLeft w:val="0"/>
      <w:marRight w:val="0"/>
      <w:marTop w:val="0"/>
      <w:marBottom w:val="0"/>
      <w:divBdr>
        <w:top w:val="none" w:sz="0" w:space="0" w:color="auto"/>
        <w:left w:val="none" w:sz="0" w:space="0" w:color="auto"/>
        <w:bottom w:val="none" w:sz="0" w:space="0" w:color="auto"/>
        <w:right w:val="none" w:sz="0" w:space="0" w:color="auto"/>
      </w:divBdr>
    </w:div>
    <w:div w:id="1895849707">
      <w:bodyDiv w:val="1"/>
      <w:marLeft w:val="0"/>
      <w:marRight w:val="0"/>
      <w:marTop w:val="0"/>
      <w:marBottom w:val="0"/>
      <w:divBdr>
        <w:top w:val="none" w:sz="0" w:space="0" w:color="auto"/>
        <w:left w:val="none" w:sz="0" w:space="0" w:color="auto"/>
        <w:bottom w:val="none" w:sz="0" w:space="0" w:color="auto"/>
        <w:right w:val="none" w:sz="0" w:space="0" w:color="auto"/>
      </w:divBdr>
    </w:div>
    <w:div w:id="1896355074">
      <w:bodyDiv w:val="1"/>
      <w:marLeft w:val="0"/>
      <w:marRight w:val="0"/>
      <w:marTop w:val="0"/>
      <w:marBottom w:val="0"/>
      <w:divBdr>
        <w:top w:val="none" w:sz="0" w:space="0" w:color="auto"/>
        <w:left w:val="none" w:sz="0" w:space="0" w:color="auto"/>
        <w:bottom w:val="none" w:sz="0" w:space="0" w:color="auto"/>
        <w:right w:val="none" w:sz="0" w:space="0" w:color="auto"/>
      </w:divBdr>
    </w:div>
    <w:div w:id="1897736536">
      <w:bodyDiv w:val="1"/>
      <w:marLeft w:val="0"/>
      <w:marRight w:val="0"/>
      <w:marTop w:val="0"/>
      <w:marBottom w:val="0"/>
      <w:divBdr>
        <w:top w:val="none" w:sz="0" w:space="0" w:color="auto"/>
        <w:left w:val="none" w:sz="0" w:space="0" w:color="auto"/>
        <w:bottom w:val="none" w:sz="0" w:space="0" w:color="auto"/>
        <w:right w:val="none" w:sz="0" w:space="0" w:color="auto"/>
      </w:divBdr>
    </w:div>
    <w:div w:id="1898204216">
      <w:bodyDiv w:val="1"/>
      <w:marLeft w:val="0"/>
      <w:marRight w:val="0"/>
      <w:marTop w:val="0"/>
      <w:marBottom w:val="0"/>
      <w:divBdr>
        <w:top w:val="none" w:sz="0" w:space="0" w:color="auto"/>
        <w:left w:val="none" w:sz="0" w:space="0" w:color="auto"/>
        <w:bottom w:val="none" w:sz="0" w:space="0" w:color="auto"/>
        <w:right w:val="none" w:sz="0" w:space="0" w:color="auto"/>
      </w:divBdr>
    </w:div>
    <w:div w:id="1899634924">
      <w:bodyDiv w:val="1"/>
      <w:marLeft w:val="0"/>
      <w:marRight w:val="0"/>
      <w:marTop w:val="0"/>
      <w:marBottom w:val="0"/>
      <w:divBdr>
        <w:top w:val="none" w:sz="0" w:space="0" w:color="auto"/>
        <w:left w:val="none" w:sz="0" w:space="0" w:color="auto"/>
        <w:bottom w:val="none" w:sz="0" w:space="0" w:color="auto"/>
        <w:right w:val="none" w:sz="0" w:space="0" w:color="auto"/>
      </w:divBdr>
    </w:div>
    <w:div w:id="1900552791">
      <w:bodyDiv w:val="1"/>
      <w:marLeft w:val="0"/>
      <w:marRight w:val="0"/>
      <w:marTop w:val="0"/>
      <w:marBottom w:val="0"/>
      <w:divBdr>
        <w:top w:val="none" w:sz="0" w:space="0" w:color="auto"/>
        <w:left w:val="none" w:sz="0" w:space="0" w:color="auto"/>
        <w:bottom w:val="none" w:sz="0" w:space="0" w:color="auto"/>
        <w:right w:val="none" w:sz="0" w:space="0" w:color="auto"/>
      </w:divBdr>
    </w:div>
    <w:div w:id="1900699955">
      <w:bodyDiv w:val="1"/>
      <w:marLeft w:val="0"/>
      <w:marRight w:val="0"/>
      <w:marTop w:val="0"/>
      <w:marBottom w:val="0"/>
      <w:divBdr>
        <w:top w:val="none" w:sz="0" w:space="0" w:color="auto"/>
        <w:left w:val="none" w:sz="0" w:space="0" w:color="auto"/>
        <w:bottom w:val="none" w:sz="0" w:space="0" w:color="auto"/>
        <w:right w:val="none" w:sz="0" w:space="0" w:color="auto"/>
      </w:divBdr>
    </w:div>
    <w:div w:id="1900893376">
      <w:bodyDiv w:val="1"/>
      <w:marLeft w:val="0"/>
      <w:marRight w:val="0"/>
      <w:marTop w:val="0"/>
      <w:marBottom w:val="0"/>
      <w:divBdr>
        <w:top w:val="none" w:sz="0" w:space="0" w:color="auto"/>
        <w:left w:val="none" w:sz="0" w:space="0" w:color="auto"/>
        <w:bottom w:val="none" w:sz="0" w:space="0" w:color="auto"/>
        <w:right w:val="none" w:sz="0" w:space="0" w:color="auto"/>
      </w:divBdr>
    </w:div>
    <w:div w:id="1901359166">
      <w:bodyDiv w:val="1"/>
      <w:marLeft w:val="0"/>
      <w:marRight w:val="0"/>
      <w:marTop w:val="0"/>
      <w:marBottom w:val="0"/>
      <w:divBdr>
        <w:top w:val="none" w:sz="0" w:space="0" w:color="auto"/>
        <w:left w:val="none" w:sz="0" w:space="0" w:color="auto"/>
        <w:bottom w:val="none" w:sz="0" w:space="0" w:color="auto"/>
        <w:right w:val="none" w:sz="0" w:space="0" w:color="auto"/>
      </w:divBdr>
      <w:divsChild>
        <w:div w:id="1892693171">
          <w:marLeft w:val="480"/>
          <w:marRight w:val="0"/>
          <w:marTop w:val="0"/>
          <w:marBottom w:val="0"/>
          <w:divBdr>
            <w:top w:val="none" w:sz="0" w:space="0" w:color="auto"/>
            <w:left w:val="none" w:sz="0" w:space="0" w:color="auto"/>
            <w:bottom w:val="none" w:sz="0" w:space="0" w:color="auto"/>
            <w:right w:val="none" w:sz="0" w:space="0" w:color="auto"/>
          </w:divBdr>
        </w:div>
        <w:div w:id="1386953005">
          <w:marLeft w:val="480"/>
          <w:marRight w:val="0"/>
          <w:marTop w:val="0"/>
          <w:marBottom w:val="0"/>
          <w:divBdr>
            <w:top w:val="none" w:sz="0" w:space="0" w:color="auto"/>
            <w:left w:val="none" w:sz="0" w:space="0" w:color="auto"/>
            <w:bottom w:val="none" w:sz="0" w:space="0" w:color="auto"/>
            <w:right w:val="none" w:sz="0" w:space="0" w:color="auto"/>
          </w:divBdr>
        </w:div>
        <w:div w:id="860053658">
          <w:marLeft w:val="480"/>
          <w:marRight w:val="0"/>
          <w:marTop w:val="0"/>
          <w:marBottom w:val="0"/>
          <w:divBdr>
            <w:top w:val="none" w:sz="0" w:space="0" w:color="auto"/>
            <w:left w:val="none" w:sz="0" w:space="0" w:color="auto"/>
            <w:bottom w:val="none" w:sz="0" w:space="0" w:color="auto"/>
            <w:right w:val="none" w:sz="0" w:space="0" w:color="auto"/>
          </w:divBdr>
        </w:div>
        <w:div w:id="172763893">
          <w:marLeft w:val="480"/>
          <w:marRight w:val="0"/>
          <w:marTop w:val="0"/>
          <w:marBottom w:val="0"/>
          <w:divBdr>
            <w:top w:val="none" w:sz="0" w:space="0" w:color="auto"/>
            <w:left w:val="none" w:sz="0" w:space="0" w:color="auto"/>
            <w:bottom w:val="none" w:sz="0" w:space="0" w:color="auto"/>
            <w:right w:val="none" w:sz="0" w:space="0" w:color="auto"/>
          </w:divBdr>
        </w:div>
        <w:div w:id="367413817">
          <w:marLeft w:val="480"/>
          <w:marRight w:val="0"/>
          <w:marTop w:val="0"/>
          <w:marBottom w:val="0"/>
          <w:divBdr>
            <w:top w:val="none" w:sz="0" w:space="0" w:color="auto"/>
            <w:left w:val="none" w:sz="0" w:space="0" w:color="auto"/>
            <w:bottom w:val="none" w:sz="0" w:space="0" w:color="auto"/>
            <w:right w:val="none" w:sz="0" w:space="0" w:color="auto"/>
          </w:divBdr>
        </w:div>
        <w:div w:id="913316969">
          <w:marLeft w:val="480"/>
          <w:marRight w:val="0"/>
          <w:marTop w:val="0"/>
          <w:marBottom w:val="0"/>
          <w:divBdr>
            <w:top w:val="none" w:sz="0" w:space="0" w:color="auto"/>
            <w:left w:val="none" w:sz="0" w:space="0" w:color="auto"/>
            <w:bottom w:val="none" w:sz="0" w:space="0" w:color="auto"/>
            <w:right w:val="none" w:sz="0" w:space="0" w:color="auto"/>
          </w:divBdr>
        </w:div>
        <w:div w:id="1131748847">
          <w:marLeft w:val="480"/>
          <w:marRight w:val="0"/>
          <w:marTop w:val="0"/>
          <w:marBottom w:val="0"/>
          <w:divBdr>
            <w:top w:val="none" w:sz="0" w:space="0" w:color="auto"/>
            <w:left w:val="none" w:sz="0" w:space="0" w:color="auto"/>
            <w:bottom w:val="none" w:sz="0" w:space="0" w:color="auto"/>
            <w:right w:val="none" w:sz="0" w:space="0" w:color="auto"/>
          </w:divBdr>
        </w:div>
        <w:div w:id="1508403435">
          <w:marLeft w:val="480"/>
          <w:marRight w:val="0"/>
          <w:marTop w:val="0"/>
          <w:marBottom w:val="0"/>
          <w:divBdr>
            <w:top w:val="none" w:sz="0" w:space="0" w:color="auto"/>
            <w:left w:val="none" w:sz="0" w:space="0" w:color="auto"/>
            <w:bottom w:val="none" w:sz="0" w:space="0" w:color="auto"/>
            <w:right w:val="none" w:sz="0" w:space="0" w:color="auto"/>
          </w:divBdr>
        </w:div>
        <w:div w:id="5862702">
          <w:marLeft w:val="480"/>
          <w:marRight w:val="0"/>
          <w:marTop w:val="0"/>
          <w:marBottom w:val="0"/>
          <w:divBdr>
            <w:top w:val="none" w:sz="0" w:space="0" w:color="auto"/>
            <w:left w:val="none" w:sz="0" w:space="0" w:color="auto"/>
            <w:bottom w:val="none" w:sz="0" w:space="0" w:color="auto"/>
            <w:right w:val="none" w:sz="0" w:space="0" w:color="auto"/>
          </w:divBdr>
        </w:div>
        <w:div w:id="482042392">
          <w:marLeft w:val="480"/>
          <w:marRight w:val="0"/>
          <w:marTop w:val="0"/>
          <w:marBottom w:val="0"/>
          <w:divBdr>
            <w:top w:val="none" w:sz="0" w:space="0" w:color="auto"/>
            <w:left w:val="none" w:sz="0" w:space="0" w:color="auto"/>
            <w:bottom w:val="none" w:sz="0" w:space="0" w:color="auto"/>
            <w:right w:val="none" w:sz="0" w:space="0" w:color="auto"/>
          </w:divBdr>
        </w:div>
        <w:div w:id="854004262">
          <w:marLeft w:val="480"/>
          <w:marRight w:val="0"/>
          <w:marTop w:val="0"/>
          <w:marBottom w:val="0"/>
          <w:divBdr>
            <w:top w:val="none" w:sz="0" w:space="0" w:color="auto"/>
            <w:left w:val="none" w:sz="0" w:space="0" w:color="auto"/>
            <w:bottom w:val="none" w:sz="0" w:space="0" w:color="auto"/>
            <w:right w:val="none" w:sz="0" w:space="0" w:color="auto"/>
          </w:divBdr>
        </w:div>
        <w:div w:id="1283341790">
          <w:marLeft w:val="480"/>
          <w:marRight w:val="0"/>
          <w:marTop w:val="0"/>
          <w:marBottom w:val="0"/>
          <w:divBdr>
            <w:top w:val="none" w:sz="0" w:space="0" w:color="auto"/>
            <w:left w:val="none" w:sz="0" w:space="0" w:color="auto"/>
            <w:bottom w:val="none" w:sz="0" w:space="0" w:color="auto"/>
            <w:right w:val="none" w:sz="0" w:space="0" w:color="auto"/>
          </w:divBdr>
        </w:div>
        <w:div w:id="669332083">
          <w:marLeft w:val="480"/>
          <w:marRight w:val="0"/>
          <w:marTop w:val="0"/>
          <w:marBottom w:val="0"/>
          <w:divBdr>
            <w:top w:val="none" w:sz="0" w:space="0" w:color="auto"/>
            <w:left w:val="none" w:sz="0" w:space="0" w:color="auto"/>
            <w:bottom w:val="none" w:sz="0" w:space="0" w:color="auto"/>
            <w:right w:val="none" w:sz="0" w:space="0" w:color="auto"/>
          </w:divBdr>
        </w:div>
        <w:div w:id="2070036489">
          <w:marLeft w:val="480"/>
          <w:marRight w:val="0"/>
          <w:marTop w:val="0"/>
          <w:marBottom w:val="0"/>
          <w:divBdr>
            <w:top w:val="none" w:sz="0" w:space="0" w:color="auto"/>
            <w:left w:val="none" w:sz="0" w:space="0" w:color="auto"/>
            <w:bottom w:val="none" w:sz="0" w:space="0" w:color="auto"/>
            <w:right w:val="none" w:sz="0" w:space="0" w:color="auto"/>
          </w:divBdr>
        </w:div>
        <w:div w:id="2129008696">
          <w:marLeft w:val="480"/>
          <w:marRight w:val="0"/>
          <w:marTop w:val="0"/>
          <w:marBottom w:val="0"/>
          <w:divBdr>
            <w:top w:val="none" w:sz="0" w:space="0" w:color="auto"/>
            <w:left w:val="none" w:sz="0" w:space="0" w:color="auto"/>
            <w:bottom w:val="none" w:sz="0" w:space="0" w:color="auto"/>
            <w:right w:val="none" w:sz="0" w:space="0" w:color="auto"/>
          </w:divBdr>
        </w:div>
        <w:div w:id="1559054829">
          <w:marLeft w:val="480"/>
          <w:marRight w:val="0"/>
          <w:marTop w:val="0"/>
          <w:marBottom w:val="0"/>
          <w:divBdr>
            <w:top w:val="none" w:sz="0" w:space="0" w:color="auto"/>
            <w:left w:val="none" w:sz="0" w:space="0" w:color="auto"/>
            <w:bottom w:val="none" w:sz="0" w:space="0" w:color="auto"/>
            <w:right w:val="none" w:sz="0" w:space="0" w:color="auto"/>
          </w:divBdr>
        </w:div>
        <w:div w:id="1052774810">
          <w:marLeft w:val="480"/>
          <w:marRight w:val="0"/>
          <w:marTop w:val="0"/>
          <w:marBottom w:val="0"/>
          <w:divBdr>
            <w:top w:val="none" w:sz="0" w:space="0" w:color="auto"/>
            <w:left w:val="none" w:sz="0" w:space="0" w:color="auto"/>
            <w:bottom w:val="none" w:sz="0" w:space="0" w:color="auto"/>
            <w:right w:val="none" w:sz="0" w:space="0" w:color="auto"/>
          </w:divBdr>
        </w:div>
        <w:div w:id="1509170544">
          <w:marLeft w:val="480"/>
          <w:marRight w:val="0"/>
          <w:marTop w:val="0"/>
          <w:marBottom w:val="0"/>
          <w:divBdr>
            <w:top w:val="none" w:sz="0" w:space="0" w:color="auto"/>
            <w:left w:val="none" w:sz="0" w:space="0" w:color="auto"/>
            <w:bottom w:val="none" w:sz="0" w:space="0" w:color="auto"/>
            <w:right w:val="none" w:sz="0" w:space="0" w:color="auto"/>
          </w:divBdr>
        </w:div>
        <w:div w:id="1769423329">
          <w:marLeft w:val="480"/>
          <w:marRight w:val="0"/>
          <w:marTop w:val="0"/>
          <w:marBottom w:val="0"/>
          <w:divBdr>
            <w:top w:val="none" w:sz="0" w:space="0" w:color="auto"/>
            <w:left w:val="none" w:sz="0" w:space="0" w:color="auto"/>
            <w:bottom w:val="none" w:sz="0" w:space="0" w:color="auto"/>
            <w:right w:val="none" w:sz="0" w:space="0" w:color="auto"/>
          </w:divBdr>
        </w:div>
        <w:div w:id="989482730">
          <w:marLeft w:val="480"/>
          <w:marRight w:val="0"/>
          <w:marTop w:val="0"/>
          <w:marBottom w:val="0"/>
          <w:divBdr>
            <w:top w:val="none" w:sz="0" w:space="0" w:color="auto"/>
            <w:left w:val="none" w:sz="0" w:space="0" w:color="auto"/>
            <w:bottom w:val="none" w:sz="0" w:space="0" w:color="auto"/>
            <w:right w:val="none" w:sz="0" w:space="0" w:color="auto"/>
          </w:divBdr>
        </w:div>
        <w:div w:id="1745836841">
          <w:marLeft w:val="480"/>
          <w:marRight w:val="0"/>
          <w:marTop w:val="0"/>
          <w:marBottom w:val="0"/>
          <w:divBdr>
            <w:top w:val="none" w:sz="0" w:space="0" w:color="auto"/>
            <w:left w:val="none" w:sz="0" w:space="0" w:color="auto"/>
            <w:bottom w:val="none" w:sz="0" w:space="0" w:color="auto"/>
            <w:right w:val="none" w:sz="0" w:space="0" w:color="auto"/>
          </w:divBdr>
        </w:div>
        <w:div w:id="203367165">
          <w:marLeft w:val="480"/>
          <w:marRight w:val="0"/>
          <w:marTop w:val="0"/>
          <w:marBottom w:val="0"/>
          <w:divBdr>
            <w:top w:val="none" w:sz="0" w:space="0" w:color="auto"/>
            <w:left w:val="none" w:sz="0" w:space="0" w:color="auto"/>
            <w:bottom w:val="none" w:sz="0" w:space="0" w:color="auto"/>
            <w:right w:val="none" w:sz="0" w:space="0" w:color="auto"/>
          </w:divBdr>
        </w:div>
        <w:div w:id="1616326059">
          <w:marLeft w:val="480"/>
          <w:marRight w:val="0"/>
          <w:marTop w:val="0"/>
          <w:marBottom w:val="0"/>
          <w:divBdr>
            <w:top w:val="none" w:sz="0" w:space="0" w:color="auto"/>
            <w:left w:val="none" w:sz="0" w:space="0" w:color="auto"/>
            <w:bottom w:val="none" w:sz="0" w:space="0" w:color="auto"/>
            <w:right w:val="none" w:sz="0" w:space="0" w:color="auto"/>
          </w:divBdr>
        </w:div>
      </w:divsChild>
    </w:div>
    <w:div w:id="1901405662">
      <w:bodyDiv w:val="1"/>
      <w:marLeft w:val="0"/>
      <w:marRight w:val="0"/>
      <w:marTop w:val="0"/>
      <w:marBottom w:val="0"/>
      <w:divBdr>
        <w:top w:val="none" w:sz="0" w:space="0" w:color="auto"/>
        <w:left w:val="none" w:sz="0" w:space="0" w:color="auto"/>
        <w:bottom w:val="none" w:sz="0" w:space="0" w:color="auto"/>
        <w:right w:val="none" w:sz="0" w:space="0" w:color="auto"/>
      </w:divBdr>
    </w:div>
    <w:div w:id="1901817443">
      <w:bodyDiv w:val="1"/>
      <w:marLeft w:val="0"/>
      <w:marRight w:val="0"/>
      <w:marTop w:val="0"/>
      <w:marBottom w:val="0"/>
      <w:divBdr>
        <w:top w:val="none" w:sz="0" w:space="0" w:color="auto"/>
        <w:left w:val="none" w:sz="0" w:space="0" w:color="auto"/>
        <w:bottom w:val="none" w:sz="0" w:space="0" w:color="auto"/>
        <w:right w:val="none" w:sz="0" w:space="0" w:color="auto"/>
      </w:divBdr>
    </w:div>
    <w:div w:id="1903707823">
      <w:bodyDiv w:val="1"/>
      <w:marLeft w:val="0"/>
      <w:marRight w:val="0"/>
      <w:marTop w:val="0"/>
      <w:marBottom w:val="0"/>
      <w:divBdr>
        <w:top w:val="none" w:sz="0" w:space="0" w:color="auto"/>
        <w:left w:val="none" w:sz="0" w:space="0" w:color="auto"/>
        <w:bottom w:val="none" w:sz="0" w:space="0" w:color="auto"/>
        <w:right w:val="none" w:sz="0" w:space="0" w:color="auto"/>
      </w:divBdr>
      <w:divsChild>
        <w:div w:id="702360956">
          <w:marLeft w:val="480"/>
          <w:marRight w:val="0"/>
          <w:marTop w:val="0"/>
          <w:marBottom w:val="0"/>
          <w:divBdr>
            <w:top w:val="none" w:sz="0" w:space="0" w:color="auto"/>
            <w:left w:val="none" w:sz="0" w:space="0" w:color="auto"/>
            <w:bottom w:val="none" w:sz="0" w:space="0" w:color="auto"/>
            <w:right w:val="none" w:sz="0" w:space="0" w:color="auto"/>
          </w:divBdr>
        </w:div>
        <w:div w:id="110713977">
          <w:marLeft w:val="480"/>
          <w:marRight w:val="0"/>
          <w:marTop w:val="0"/>
          <w:marBottom w:val="0"/>
          <w:divBdr>
            <w:top w:val="none" w:sz="0" w:space="0" w:color="auto"/>
            <w:left w:val="none" w:sz="0" w:space="0" w:color="auto"/>
            <w:bottom w:val="none" w:sz="0" w:space="0" w:color="auto"/>
            <w:right w:val="none" w:sz="0" w:space="0" w:color="auto"/>
          </w:divBdr>
        </w:div>
        <w:div w:id="480970851">
          <w:marLeft w:val="480"/>
          <w:marRight w:val="0"/>
          <w:marTop w:val="0"/>
          <w:marBottom w:val="0"/>
          <w:divBdr>
            <w:top w:val="none" w:sz="0" w:space="0" w:color="auto"/>
            <w:left w:val="none" w:sz="0" w:space="0" w:color="auto"/>
            <w:bottom w:val="none" w:sz="0" w:space="0" w:color="auto"/>
            <w:right w:val="none" w:sz="0" w:space="0" w:color="auto"/>
          </w:divBdr>
        </w:div>
        <w:div w:id="794447359">
          <w:marLeft w:val="480"/>
          <w:marRight w:val="0"/>
          <w:marTop w:val="0"/>
          <w:marBottom w:val="0"/>
          <w:divBdr>
            <w:top w:val="none" w:sz="0" w:space="0" w:color="auto"/>
            <w:left w:val="none" w:sz="0" w:space="0" w:color="auto"/>
            <w:bottom w:val="none" w:sz="0" w:space="0" w:color="auto"/>
            <w:right w:val="none" w:sz="0" w:space="0" w:color="auto"/>
          </w:divBdr>
        </w:div>
        <w:div w:id="263848241">
          <w:marLeft w:val="480"/>
          <w:marRight w:val="0"/>
          <w:marTop w:val="0"/>
          <w:marBottom w:val="0"/>
          <w:divBdr>
            <w:top w:val="none" w:sz="0" w:space="0" w:color="auto"/>
            <w:left w:val="none" w:sz="0" w:space="0" w:color="auto"/>
            <w:bottom w:val="none" w:sz="0" w:space="0" w:color="auto"/>
            <w:right w:val="none" w:sz="0" w:space="0" w:color="auto"/>
          </w:divBdr>
        </w:div>
        <w:div w:id="1182553731">
          <w:marLeft w:val="480"/>
          <w:marRight w:val="0"/>
          <w:marTop w:val="0"/>
          <w:marBottom w:val="0"/>
          <w:divBdr>
            <w:top w:val="none" w:sz="0" w:space="0" w:color="auto"/>
            <w:left w:val="none" w:sz="0" w:space="0" w:color="auto"/>
            <w:bottom w:val="none" w:sz="0" w:space="0" w:color="auto"/>
            <w:right w:val="none" w:sz="0" w:space="0" w:color="auto"/>
          </w:divBdr>
        </w:div>
        <w:div w:id="272442357">
          <w:marLeft w:val="480"/>
          <w:marRight w:val="0"/>
          <w:marTop w:val="0"/>
          <w:marBottom w:val="0"/>
          <w:divBdr>
            <w:top w:val="none" w:sz="0" w:space="0" w:color="auto"/>
            <w:left w:val="none" w:sz="0" w:space="0" w:color="auto"/>
            <w:bottom w:val="none" w:sz="0" w:space="0" w:color="auto"/>
            <w:right w:val="none" w:sz="0" w:space="0" w:color="auto"/>
          </w:divBdr>
        </w:div>
        <w:div w:id="813134365">
          <w:marLeft w:val="480"/>
          <w:marRight w:val="0"/>
          <w:marTop w:val="0"/>
          <w:marBottom w:val="0"/>
          <w:divBdr>
            <w:top w:val="none" w:sz="0" w:space="0" w:color="auto"/>
            <w:left w:val="none" w:sz="0" w:space="0" w:color="auto"/>
            <w:bottom w:val="none" w:sz="0" w:space="0" w:color="auto"/>
            <w:right w:val="none" w:sz="0" w:space="0" w:color="auto"/>
          </w:divBdr>
        </w:div>
        <w:div w:id="2040662736">
          <w:marLeft w:val="480"/>
          <w:marRight w:val="0"/>
          <w:marTop w:val="0"/>
          <w:marBottom w:val="0"/>
          <w:divBdr>
            <w:top w:val="none" w:sz="0" w:space="0" w:color="auto"/>
            <w:left w:val="none" w:sz="0" w:space="0" w:color="auto"/>
            <w:bottom w:val="none" w:sz="0" w:space="0" w:color="auto"/>
            <w:right w:val="none" w:sz="0" w:space="0" w:color="auto"/>
          </w:divBdr>
        </w:div>
        <w:div w:id="2002586025">
          <w:marLeft w:val="480"/>
          <w:marRight w:val="0"/>
          <w:marTop w:val="0"/>
          <w:marBottom w:val="0"/>
          <w:divBdr>
            <w:top w:val="none" w:sz="0" w:space="0" w:color="auto"/>
            <w:left w:val="none" w:sz="0" w:space="0" w:color="auto"/>
            <w:bottom w:val="none" w:sz="0" w:space="0" w:color="auto"/>
            <w:right w:val="none" w:sz="0" w:space="0" w:color="auto"/>
          </w:divBdr>
        </w:div>
        <w:div w:id="308487888">
          <w:marLeft w:val="480"/>
          <w:marRight w:val="0"/>
          <w:marTop w:val="0"/>
          <w:marBottom w:val="0"/>
          <w:divBdr>
            <w:top w:val="none" w:sz="0" w:space="0" w:color="auto"/>
            <w:left w:val="none" w:sz="0" w:space="0" w:color="auto"/>
            <w:bottom w:val="none" w:sz="0" w:space="0" w:color="auto"/>
            <w:right w:val="none" w:sz="0" w:space="0" w:color="auto"/>
          </w:divBdr>
        </w:div>
        <w:div w:id="1433739419">
          <w:marLeft w:val="480"/>
          <w:marRight w:val="0"/>
          <w:marTop w:val="0"/>
          <w:marBottom w:val="0"/>
          <w:divBdr>
            <w:top w:val="none" w:sz="0" w:space="0" w:color="auto"/>
            <w:left w:val="none" w:sz="0" w:space="0" w:color="auto"/>
            <w:bottom w:val="none" w:sz="0" w:space="0" w:color="auto"/>
            <w:right w:val="none" w:sz="0" w:space="0" w:color="auto"/>
          </w:divBdr>
        </w:div>
        <w:div w:id="1113473463">
          <w:marLeft w:val="480"/>
          <w:marRight w:val="0"/>
          <w:marTop w:val="0"/>
          <w:marBottom w:val="0"/>
          <w:divBdr>
            <w:top w:val="none" w:sz="0" w:space="0" w:color="auto"/>
            <w:left w:val="none" w:sz="0" w:space="0" w:color="auto"/>
            <w:bottom w:val="none" w:sz="0" w:space="0" w:color="auto"/>
            <w:right w:val="none" w:sz="0" w:space="0" w:color="auto"/>
          </w:divBdr>
        </w:div>
        <w:div w:id="1357385019">
          <w:marLeft w:val="480"/>
          <w:marRight w:val="0"/>
          <w:marTop w:val="0"/>
          <w:marBottom w:val="0"/>
          <w:divBdr>
            <w:top w:val="none" w:sz="0" w:space="0" w:color="auto"/>
            <w:left w:val="none" w:sz="0" w:space="0" w:color="auto"/>
            <w:bottom w:val="none" w:sz="0" w:space="0" w:color="auto"/>
            <w:right w:val="none" w:sz="0" w:space="0" w:color="auto"/>
          </w:divBdr>
        </w:div>
        <w:div w:id="2012172379">
          <w:marLeft w:val="480"/>
          <w:marRight w:val="0"/>
          <w:marTop w:val="0"/>
          <w:marBottom w:val="0"/>
          <w:divBdr>
            <w:top w:val="none" w:sz="0" w:space="0" w:color="auto"/>
            <w:left w:val="none" w:sz="0" w:space="0" w:color="auto"/>
            <w:bottom w:val="none" w:sz="0" w:space="0" w:color="auto"/>
            <w:right w:val="none" w:sz="0" w:space="0" w:color="auto"/>
          </w:divBdr>
        </w:div>
        <w:div w:id="1508985734">
          <w:marLeft w:val="480"/>
          <w:marRight w:val="0"/>
          <w:marTop w:val="0"/>
          <w:marBottom w:val="0"/>
          <w:divBdr>
            <w:top w:val="none" w:sz="0" w:space="0" w:color="auto"/>
            <w:left w:val="none" w:sz="0" w:space="0" w:color="auto"/>
            <w:bottom w:val="none" w:sz="0" w:space="0" w:color="auto"/>
            <w:right w:val="none" w:sz="0" w:space="0" w:color="auto"/>
          </w:divBdr>
        </w:div>
        <w:div w:id="1250308098">
          <w:marLeft w:val="480"/>
          <w:marRight w:val="0"/>
          <w:marTop w:val="0"/>
          <w:marBottom w:val="0"/>
          <w:divBdr>
            <w:top w:val="none" w:sz="0" w:space="0" w:color="auto"/>
            <w:left w:val="none" w:sz="0" w:space="0" w:color="auto"/>
            <w:bottom w:val="none" w:sz="0" w:space="0" w:color="auto"/>
            <w:right w:val="none" w:sz="0" w:space="0" w:color="auto"/>
          </w:divBdr>
        </w:div>
        <w:div w:id="1969160510">
          <w:marLeft w:val="480"/>
          <w:marRight w:val="0"/>
          <w:marTop w:val="0"/>
          <w:marBottom w:val="0"/>
          <w:divBdr>
            <w:top w:val="none" w:sz="0" w:space="0" w:color="auto"/>
            <w:left w:val="none" w:sz="0" w:space="0" w:color="auto"/>
            <w:bottom w:val="none" w:sz="0" w:space="0" w:color="auto"/>
            <w:right w:val="none" w:sz="0" w:space="0" w:color="auto"/>
          </w:divBdr>
        </w:div>
        <w:div w:id="664164652">
          <w:marLeft w:val="480"/>
          <w:marRight w:val="0"/>
          <w:marTop w:val="0"/>
          <w:marBottom w:val="0"/>
          <w:divBdr>
            <w:top w:val="none" w:sz="0" w:space="0" w:color="auto"/>
            <w:left w:val="none" w:sz="0" w:space="0" w:color="auto"/>
            <w:bottom w:val="none" w:sz="0" w:space="0" w:color="auto"/>
            <w:right w:val="none" w:sz="0" w:space="0" w:color="auto"/>
          </w:divBdr>
        </w:div>
        <w:div w:id="83381105">
          <w:marLeft w:val="480"/>
          <w:marRight w:val="0"/>
          <w:marTop w:val="0"/>
          <w:marBottom w:val="0"/>
          <w:divBdr>
            <w:top w:val="none" w:sz="0" w:space="0" w:color="auto"/>
            <w:left w:val="none" w:sz="0" w:space="0" w:color="auto"/>
            <w:bottom w:val="none" w:sz="0" w:space="0" w:color="auto"/>
            <w:right w:val="none" w:sz="0" w:space="0" w:color="auto"/>
          </w:divBdr>
        </w:div>
        <w:div w:id="1765805449">
          <w:marLeft w:val="480"/>
          <w:marRight w:val="0"/>
          <w:marTop w:val="0"/>
          <w:marBottom w:val="0"/>
          <w:divBdr>
            <w:top w:val="none" w:sz="0" w:space="0" w:color="auto"/>
            <w:left w:val="none" w:sz="0" w:space="0" w:color="auto"/>
            <w:bottom w:val="none" w:sz="0" w:space="0" w:color="auto"/>
            <w:right w:val="none" w:sz="0" w:space="0" w:color="auto"/>
          </w:divBdr>
        </w:div>
        <w:div w:id="1121025023">
          <w:marLeft w:val="480"/>
          <w:marRight w:val="0"/>
          <w:marTop w:val="0"/>
          <w:marBottom w:val="0"/>
          <w:divBdr>
            <w:top w:val="none" w:sz="0" w:space="0" w:color="auto"/>
            <w:left w:val="none" w:sz="0" w:space="0" w:color="auto"/>
            <w:bottom w:val="none" w:sz="0" w:space="0" w:color="auto"/>
            <w:right w:val="none" w:sz="0" w:space="0" w:color="auto"/>
          </w:divBdr>
        </w:div>
        <w:div w:id="1360355362">
          <w:marLeft w:val="480"/>
          <w:marRight w:val="0"/>
          <w:marTop w:val="0"/>
          <w:marBottom w:val="0"/>
          <w:divBdr>
            <w:top w:val="none" w:sz="0" w:space="0" w:color="auto"/>
            <w:left w:val="none" w:sz="0" w:space="0" w:color="auto"/>
            <w:bottom w:val="none" w:sz="0" w:space="0" w:color="auto"/>
            <w:right w:val="none" w:sz="0" w:space="0" w:color="auto"/>
          </w:divBdr>
        </w:div>
        <w:div w:id="884219323">
          <w:marLeft w:val="480"/>
          <w:marRight w:val="0"/>
          <w:marTop w:val="0"/>
          <w:marBottom w:val="0"/>
          <w:divBdr>
            <w:top w:val="none" w:sz="0" w:space="0" w:color="auto"/>
            <w:left w:val="none" w:sz="0" w:space="0" w:color="auto"/>
            <w:bottom w:val="none" w:sz="0" w:space="0" w:color="auto"/>
            <w:right w:val="none" w:sz="0" w:space="0" w:color="auto"/>
          </w:divBdr>
        </w:div>
        <w:div w:id="1075778838">
          <w:marLeft w:val="480"/>
          <w:marRight w:val="0"/>
          <w:marTop w:val="0"/>
          <w:marBottom w:val="0"/>
          <w:divBdr>
            <w:top w:val="none" w:sz="0" w:space="0" w:color="auto"/>
            <w:left w:val="none" w:sz="0" w:space="0" w:color="auto"/>
            <w:bottom w:val="none" w:sz="0" w:space="0" w:color="auto"/>
            <w:right w:val="none" w:sz="0" w:space="0" w:color="auto"/>
          </w:divBdr>
        </w:div>
        <w:div w:id="693960807">
          <w:marLeft w:val="480"/>
          <w:marRight w:val="0"/>
          <w:marTop w:val="0"/>
          <w:marBottom w:val="0"/>
          <w:divBdr>
            <w:top w:val="none" w:sz="0" w:space="0" w:color="auto"/>
            <w:left w:val="none" w:sz="0" w:space="0" w:color="auto"/>
            <w:bottom w:val="none" w:sz="0" w:space="0" w:color="auto"/>
            <w:right w:val="none" w:sz="0" w:space="0" w:color="auto"/>
          </w:divBdr>
        </w:div>
        <w:div w:id="1732195510">
          <w:marLeft w:val="480"/>
          <w:marRight w:val="0"/>
          <w:marTop w:val="0"/>
          <w:marBottom w:val="0"/>
          <w:divBdr>
            <w:top w:val="none" w:sz="0" w:space="0" w:color="auto"/>
            <w:left w:val="none" w:sz="0" w:space="0" w:color="auto"/>
            <w:bottom w:val="none" w:sz="0" w:space="0" w:color="auto"/>
            <w:right w:val="none" w:sz="0" w:space="0" w:color="auto"/>
          </w:divBdr>
        </w:div>
        <w:div w:id="546185759">
          <w:marLeft w:val="480"/>
          <w:marRight w:val="0"/>
          <w:marTop w:val="0"/>
          <w:marBottom w:val="0"/>
          <w:divBdr>
            <w:top w:val="none" w:sz="0" w:space="0" w:color="auto"/>
            <w:left w:val="none" w:sz="0" w:space="0" w:color="auto"/>
            <w:bottom w:val="none" w:sz="0" w:space="0" w:color="auto"/>
            <w:right w:val="none" w:sz="0" w:space="0" w:color="auto"/>
          </w:divBdr>
        </w:div>
        <w:div w:id="121584077">
          <w:marLeft w:val="480"/>
          <w:marRight w:val="0"/>
          <w:marTop w:val="0"/>
          <w:marBottom w:val="0"/>
          <w:divBdr>
            <w:top w:val="none" w:sz="0" w:space="0" w:color="auto"/>
            <w:left w:val="none" w:sz="0" w:space="0" w:color="auto"/>
            <w:bottom w:val="none" w:sz="0" w:space="0" w:color="auto"/>
            <w:right w:val="none" w:sz="0" w:space="0" w:color="auto"/>
          </w:divBdr>
        </w:div>
        <w:div w:id="2075734702">
          <w:marLeft w:val="480"/>
          <w:marRight w:val="0"/>
          <w:marTop w:val="0"/>
          <w:marBottom w:val="0"/>
          <w:divBdr>
            <w:top w:val="none" w:sz="0" w:space="0" w:color="auto"/>
            <w:left w:val="none" w:sz="0" w:space="0" w:color="auto"/>
            <w:bottom w:val="none" w:sz="0" w:space="0" w:color="auto"/>
            <w:right w:val="none" w:sz="0" w:space="0" w:color="auto"/>
          </w:divBdr>
        </w:div>
        <w:div w:id="1181236629">
          <w:marLeft w:val="480"/>
          <w:marRight w:val="0"/>
          <w:marTop w:val="0"/>
          <w:marBottom w:val="0"/>
          <w:divBdr>
            <w:top w:val="none" w:sz="0" w:space="0" w:color="auto"/>
            <w:left w:val="none" w:sz="0" w:space="0" w:color="auto"/>
            <w:bottom w:val="none" w:sz="0" w:space="0" w:color="auto"/>
            <w:right w:val="none" w:sz="0" w:space="0" w:color="auto"/>
          </w:divBdr>
        </w:div>
        <w:div w:id="1858546263">
          <w:marLeft w:val="480"/>
          <w:marRight w:val="0"/>
          <w:marTop w:val="0"/>
          <w:marBottom w:val="0"/>
          <w:divBdr>
            <w:top w:val="none" w:sz="0" w:space="0" w:color="auto"/>
            <w:left w:val="none" w:sz="0" w:space="0" w:color="auto"/>
            <w:bottom w:val="none" w:sz="0" w:space="0" w:color="auto"/>
            <w:right w:val="none" w:sz="0" w:space="0" w:color="auto"/>
          </w:divBdr>
        </w:div>
        <w:div w:id="959725270">
          <w:marLeft w:val="480"/>
          <w:marRight w:val="0"/>
          <w:marTop w:val="0"/>
          <w:marBottom w:val="0"/>
          <w:divBdr>
            <w:top w:val="none" w:sz="0" w:space="0" w:color="auto"/>
            <w:left w:val="none" w:sz="0" w:space="0" w:color="auto"/>
            <w:bottom w:val="none" w:sz="0" w:space="0" w:color="auto"/>
            <w:right w:val="none" w:sz="0" w:space="0" w:color="auto"/>
          </w:divBdr>
        </w:div>
      </w:divsChild>
    </w:div>
    <w:div w:id="1903710107">
      <w:bodyDiv w:val="1"/>
      <w:marLeft w:val="0"/>
      <w:marRight w:val="0"/>
      <w:marTop w:val="0"/>
      <w:marBottom w:val="0"/>
      <w:divBdr>
        <w:top w:val="none" w:sz="0" w:space="0" w:color="auto"/>
        <w:left w:val="none" w:sz="0" w:space="0" w:color="auto"/>
        <w:bottom w:val="none" w:sz="0" w:space="0" w:color="auto"/>
        <w:right w:val="none" w:sz="0" w:space="0" w:color="auto"/>
      </w:divBdr>
    </w:div>
    <w:div w:id="1903758485">
      <w:bodyDiv w:val="1"/>
      <w:marLeft w:val="0"/>
      <w:marRight w:val="0"/>
      <w:marTop w:val="0"/>
      <w:marBottom w:val="0"/>
      <w:divBdr>
        <w:top w:val="none" w:sz="0" w:space="0" w:color="auto"/>
        <w:left w:val="none" w:sz="0" w:space="0" w:color="auto"/>
        <w:bottom w:val="none" w:sz="0" w:space="0" w:color="auto"/>
        <w:right w:val="none" w:sz="0" w:space="0" w:color="auto"/>
      </w:divBdr>
    </w:div>
    <w:div w:id="1904676098">
      <w:bodyDiv w:val="1"/>
      <w:marLeft w:val="0"/>
      <w:marRight w:val="0"/>
      <w:marTop w:val="0"/>
      <w:marBottom w:val="0"/>
      <w:divBdr>
        <w:top w:val="none" w:sz="0" w:space="0" w:color="auto"/>
        <w:left w:val="none" w:sz="0" w:space="0" w:color="auto"/>
        <w:bottom w:val="none" w:sz="0" w:space="0" w:color="auto"/>
        <w:right w:val="none" w:sz="0" w:space="0" w:color="auto"/>
      </w:divBdr>
    </w:div>
    <w:div w:id="1904901860">
      <w:bodyDiv w:val="1"/>
      <w:marLeft w:val="0"/>
      <w:marRight w:val="0"/>
      <w:marTop w:val="0"/>
      <w:marBottom w:val="0"/>
      <w:divBdr>
        <w:top w:val="none" w:sz="0" w:space="0" w:color="auto"/>
        <w:left w:val="none" w:sz="0" w:space="0" w:color="auto"/>
        <w:bottom w:val="none" w:sz="0" w:space="0" w:color="auto"/>
        <w:right w:val="none" w:sz="0" w:space="0" w:color="auto"/>
      </w:divBdr>
    </w:div>
    <w:div w:id="1905411632">
      <w:bodyDiv w:val="1"/>
      <w:marLeft w:val="0"/>
      <w:marRight w:val="0"/>
      <w:marTop w:val="0"/>
      <w:marBottom w:val="0"/>
      <w:divBdr>
        <w:top w:val="none" w:sz="0" w:space="0" w:color="auto"/>
        <w:left w:val="none" w:sz="0" w:space="0" w:color="auto"/>
        <w:bottom w:val="none" w:sz="0" w:space="0" w:color="auto"/>
        <w:right w:val="none" w:sz="0" w:space="0" w:color="auto"/>
      </w:divBdr>
    </w:div>
    <w:div w:id="1905876151">
      <w:bodyDiv w:val="1"/>
      <w:marLeft w:val="0"/>
      <w:marRight w:val="0"/>
      <w:marTop w:val="0"/>
      <w:marBottom w:val="0"/>
      <w:divBdr>
        <w:top w:val="none" w:sz="0" w:space="0" w:color="auto"/>
        <w:left w:val="none" w:sz="0" w:space="0" w:color="auto"/>
        <w:bottom w:val="none" w:sz="0" w:space="0" w:color="auto"/>
        <w:right w:val="none" w:sz="0" w:space="0" w:color="auto"/>
      </w:divBdr>
    </w:div>
    <w:div w:id="1906065193">
      <w:bodyDiv w:val="1"/>
      <w:marLeft w:val="0"/>
      <w:marRight w:val="0"/>
      <w:marTop w:val="0"/>
      <w:marBottom w:val="0"/>
      <w:divBdr>
        <w:top w:val="none" w:sz="0" w:space="0" w:color="auto"/>
        <w:left w:val="none" w:sz="0" w:space="0" w:color="auto"/>
        <w:bottom w:val="none" w:sz="0" w:space="0" w:color="auto"/>
        <w:right w:val="none" w:sz="0" w:space="0" w:color="auto"/>
      </w:divBdr>
    </w:div>
    <w:div w:id="1906986628">
      <w:bodyDiv w:val="1"/>
      <w:marLeft w:val="0"/>
      <w:marRight w:val="0"/>
      <w:marTop w:val="0"/>
      <w:marBottom w:val="0"/>
      <w:divBdr>
        <w:top w:val="none" w:sz="0" w:space="0" w:color="auto"/>
        <w:left w:val="none" w:sz="0" w:space="0" w:color="auto"/>
        <w:bottom w:val="none" w:sz="0" w:space="0" w:color="auto"/>
        <w:right w:val="none" w:sz="0" w:space="0" w:color="auto"/>
      </w:divBdr>
      <w:divsChild>
        <w:div w:id="1242104673">
          <w:marLeft w:val="480"/>
          <w:marRight w:val="0"/>
          <w:marTop w:val="0"/>
          <w:marBottom w:val="0"/>
          <w:divBdr>
            <w:top w:val="none" w:sz="0" w:space="0" w:color="auto"/>
            <w:left w:val="none" w:sz="0" w:space="0" w:color="auto"/>
            <w:bottom w:val="none" w:sz="0" w:space="0" w:color="auto"/>
            <w:right w:val="none" w:sz="0" w:space="0" w:color="auto"/>
          </w:divBdr>
        </w:div>
        <w:div w:id="582253907">
          <w:marLeft w:val="480"/>
          <w:marRight w:val="0"/>
          <w:marTop w:val="0"/>
          <w:marBottom w:val="0"/>
          <w:divBdr>
            <w:top w:val="none" w:sz="0" w:space="0" w:color="auto"/>
            <w:left w:val="none" w:sz="0" w:space="0" w:color="auto"/>
            <w:bottom w:val="none" w:sz="0" w:space="0" w:color="auto"/>
            <w:right w:val="none" w:sz="0" w:space="0" w:color="auto"/>
          </w:divBdr>
        </w:div>
        <w:div w:id="32464351">
          <w:marLeft w:val="480"/>
          <w:marRight w:val="0"/>
          <w:marTop w:val="0"/>
          <w:marBottom w:val="0"/>
          <w:divBdr>
            <w:top w:val="none" w:sz="0" w:space="0" w:color="auto"/>
            <w:left w:val="none" w:sz="0" w:space="0" w:color="auto"/>
            <w:bottom w:val="none" w:sz="0" w:space="0" w:color="auto"/>
            <w:right w:val="none" w:sz="0" w:space="0" w:color="auto"/>
          </w:divBdr>
        </w:div>
        <w:div w:id="1478378589">
          <w:marLeft w:val="480"/>
          <w:marRight w:val="0"/>
          <w:marTop w:val="0"/>
          <w:marBottom w:val="0"/>
          <w:divBdr>
            <w:top w:val="none" w:sz="0" w:space="0" w:color="auto"/>
            <w:left w:val="none" w:sz="0" w:space="0" w:color="auto"/>
            <w:bottom w:val="none" w:sz="0" w:space="0" w:color="auto"/>
            <w:right w:val="none" w:sz="0" w:space="0" w:color="auto"/>
          </w:divBdr>
        </w:div>
        <w:div w:id="1133526493">
          <w:marLeft w:val="480"/>
          <w:marRight w:val="0"/>
          <w:marTop w:val="0"/>
          <w:marBottom w:val="0"/>
          <w:divBdr>
            <w:top w:val="none" w:sz="0" w:space="0" w:color="auto"/>
            <w:left w:val="none" w:sz="0" w:space="0" w:color="auto"/>
            <w:bottom w:val="none" w:sz="0" w:space="0" w:color="auto"/>
            <w:right w:val="none" w:sz="0" w:space="0" w:color="auto"/>
          </w:divBdr>
        </w:div>
        <w:div w:id="1952349736">
          <w:marLeft w:val="480"/>
          <w:marRight w:val="0"/>
          <w:marTop w:val="0"/>
          <w:marBottom w:val="0"/>
          <w:divBdr>
            <w:top w:val="none" w:sz="0" w:space="0" w:color="auto"/>
            <w:left w:val="none" w:sz="0" w:space="0" w:color="auto"/>
            <w:bottom w:val="none" w:sz="0" w:space="0" w:color="auto"/>
            <w:right w:val="none" w:sz="0" w:space="0" w:color="auto"/>
          </w:divBdr>
        </w:div>
        <w:div w:id="3746346">
          <w:marLeft w:val="480"/>
          <w:marRight w:val="0"/>
          <w:marTop w:val="0"/>
          <w:marBottom w:val="0"/>
          <w:divBdr>
            <w:top w:val="none" w:sz="0" w:space="0" w:color="auto"/>
            <w:left w:val="none" w:sz="0" w:space="0" w:color="auto"/>
            <w:bottom w:val="none" w:sz="0" w:space="0" w:color="auto"/>
            <w:right w:val="none" w:sz="0" w:space="0" w:color="auto"/>
          </w:divBdr>
        </w:div>
        <w:div w:id="1746611521">
          <w:marLeft w:val="480"/>
          <w:marRight w:val="0"/>
          <w:marTop w:val="0"/>
          <w:marBottom w:val="0"/>
          <w:divBdr>
            <w:top w:val="none" w:sz="0" w:space="0" w:color="auto"/>
            <w:left w:val="none" w:sz="0" w:space="0" w:color="auto"/>
            <w:bottom w:val="none" w:sz="0" w:space="0" w:color="auto"/>
            <w:right w:val="none" w:sz="0" w:space="0" w:color="auto"/>
          </w:divBdr>
        </w:div>
        <w:div w:id="793985063">
          <w:marLeft w:val="480"/>
          <w:marRight w:val="0"/>
          <w:marTop w:val="0"/>
          <w:marBottom w:val="0"/>
          <w:divBdr>
            <w:top w:val="none" w:sz="0" w:space="0" w:color="auto"/>
            <w:left w:val="none" w:sz="0" w:space="0" w:color="auto"/>
            <w:bottom w:val="none" w:sz="0" w:space="0" w:color="auto"/>
            <w:right w:val="none" w:sz="0" w:space="0" w:color="auto"/>
          </w:divBdr>
        </w:div>
        <w:div w:id="2009285140">
          <w:marLeft w:val="480"/>
          <w:marRight w:val="0"/>
          <w:marTop w:val="0"/>
          <w:marBottom w:val="0"/>
          <w:divBdr>
            <w:top w:val="none" w:sz="0" w:space="0" w:color="auto"/>
            <w:left w:val="none" w:sz="0" w:space="0" w:color="auto"/>
            <w:bottom w:val="none" w:sz="0" w:space="0" w:color="auto"/>
            <w:right w:val="none" w:sz="0" w:space="0" w:color="auto"/>
          </w:divBdr>
        </w:div>
        <w:div w:id="1871411498">
          <w:marLeft w:val="480"/>
          <w:marRight w:val="0"/>
          <w:marTop w:val="0"/>
          <w:marBottom w:val="0"/>
          <w:divBdr>
            <w:top w:val="none" w:sz="0" w:space="0" w:color="auto"/>
            <w:left w:val="none" w:sz="0" w:space="0" w:color="auto"/>
            <w:bottom w:val="none" w:sz="0" w:space="0" w:color="auto"/>
            <w:right w:val="none" w:sz="0" w:space="0" w:color="auto"/>
          </w:divBdr>
        </w:div>
        <w:div w:id="690762864">
          <w:marLeft w:val="480"/>
          <w:marRight w:val="0"/>
          <w:marTop w:val="0"/>
          <w:marBottom w:val="0"/>
          <w:divBdr>
            <w:top w:val="none" w:sz="0" w:space="0" w:color="auto"/>
            <w:left w:val="none" w:sz="0" w:space="0" w:color="auto"/>
            <w:bottom w:val="none" w:sz="0" w:space="0" w:color="auto"/>
            <w:right w:val="none" w:sz="0" w:space="0" w:color="auto"/>
          </w:divBdr>
        </w:div>
        <w:div w:id="605037260">
          <w:marLeft w:val="480"/>
          <w:marRight w:val="0"/>
          <w:marTop w:val="0"/>
          <w:marBottom w:val="0"/>
          <w:divBdr>
            <w:top w:val="none" w:sz="0" w:space="0" w:color="auto"/>
            <w:left w:val="none" w:sz="0" w:space="0" w:color="auto"/>
            <w:bottom w:val="none" w:sz="0" w:space="0" w:color="auto"/>
            <w:right w:val="none" w:sz="0" w:space="0" w:color="auto"/>
          </w:divBdr>
        </w:div>
        <w:div w:id="101925567">
          <w:marLeft w:val="480"/>
          <w:marRight w:val="0"/>
          <w:marTop w:val="0"/>
          <w:marBottom w:val="0"/>
          <w:divBdr>
            <w:top w:val="none" w:sz="0" w:space="0" w:color="auto"/>
            <w:left w:val="none" w:sz="0" w:space="0" w:color="auto"/>
            <w:bottom w:val="none" w:sz="0" w:space="0" w:color="auto"/>
            <w:right w:val="none" w:sz="0" w:space="0" w:color="auto"/>
          </w:divBdr>
        </w:div>
        <w:div w:id="1164202500">
          <w:marLeft w:val="480"/>
          <w:marRight w:val="0"/>
          <w:marTop w:val="0"/>
          <w:marBottom w:val="0"/>
          <w:divBdr>
            <w:top w:val="none" w:sz="0" w:space="0" w:color="auto"/>
            <w:left w:val="none" w:sz="0" w:space="0" w:color="auto"/>
            <w:bottom w:val="none" w:sz="0" w:space="0" w:color="auto"/>
            <w:right w:val="none" w:sz="0" w:space="0" w:color="auto"/>
          </w:divBdr>
        </w:div>
        <w:div w:id="1680426486">
          <w:marLeft w:val="480"/>
          <w:marRight w:val="0"/>
          <w:marTop w:val="0"/>
          <w:marBottom w:val="0"/>
          <w:divBdr>
            <w:top w:val="none" w:sz="0" w:space="0" w:color="auto"/>
            <w:left w:val="none" w:sz="0" w:space="0" w:color="auto"/>
            <w:bottom w:val="none" w:sz="0" w:space="0" w:color="auto"/>
            <w:right w:val="none" w:sz="0" w:space="0" w:color="auto"/>
          </w:divBdr>
        </w:div>
        <w:div w:id="688412895">
          <w:marLeft w:val="480"/>
          <w:marRight w:val="0"/>
          <w:marTop w:val="0"/>
          <w:marBottom w:val="0"/>
          <w:divBdr>
            <w:top w:val="none" w:sz="0" w:space="0" w:color="auto"/>
            <w:left w:val="none" w:sz="0" w:space="0" w:color="auto"/>
            <w:bottom w:val="none" w:sz="0" w:space="0" w:color="auto"/>
            <w:right w:val="none" w:sz="0" w:space="0" w:color="auto"/>
          </w:divBdr>
        </w:div>
        <w:div w:id="1011105866">
          <w:marLeft w:val="480"/>
          <w:marRight w:val="0"/>
          <w:marTop w:val="0"/>
          <w:marBottom w:val="0"/>
          <w:divBdr>
            <w:top w:val="none" w:sz="0" w:space="0" w:color="auto"/>
            <w:left w:val="none" w:sz="0" w:space="0" w:color="auto"/>
            <w:bottom w:val="none" w:sz="0" w:space="0" w:color="auto"/>
            <w:right w:val="none" w:sz="0" w:space="0" w:color="auto"/>
          </w:divBdr>
        </w:div>
        <w:div w:id="2034920558">
          <w:marLeft w:val="480"/>
          <w:marRight w:val="0"/>
          <w:marTop w:val="0"/>
          <w:marBottom w:val="0"/>
          <w:divBdr>
            <w:top w:val="none" w:sz="0" w:space="0" w:color="auto"/>
            <w:left w:val="none" w:sz="0" w:space="0" w:color="auto"/>
            <w:bottom w:val="none" w:sz="0" w:space="0" w:color="auto"/>
            <w:right w:val="none" w:sz="0" w:space="0" w:color="auto"/>
          </w:divBdr>
        </w:div>
        <w:div w:id="1069688427">
          <w:marLeft w:val="480"/>
          <w:marRight w:val="0"/>
          <w:marTop w:val="0"/>
          <w:marBottom w:val="0"/>
          <w:divBdr>
            <w:top w:val="none" w:sz="0" w:space="0" w:color="auto"/>
            <w:left w:val="none" w:sz="0" w:space="0" w:color="auto"/>
            <w:bottom w:val="none" w:sz="0" w:space="0" w:color="auto"/>
            <w:right w:val="none" w:sz="0" w:space="0" w:color="auto"/>
          </w:divBdr>
        </w:div>
        <w:div w:id="1116558701">
          <w:marLeft w:val="480"/>
          <w:marRight w:val="0"/>
          <w:marTop w:val="0"/>
          <w:marBottom w:val="0"/>
          <w:divBdr>
            <w:top w:val="none" w:sz="0" w:space="0" w:color="auto"/>
            <w:left w:val="none" w:sz="0" w:space="0" w:color="auto"/>
            <w:bottom w:val="none" w:sz="0" w:space="0" w:color="auto"/>
            <w:right w:val="none" w:sz="0" w:space="0" w:color="auto"/>
          </w:divBdr>
        </w:div>
        <w:div w:id="1391272347">
          <w:marLeft w:val="480"/>
          <w:marRight w:val="0"/>
          <w:marTop w:val="0"/>
          <w:marBottom w:val="0"/>
          <w:divBdr>
            <w:top w:val="none" w:sz="0" w:space="0" w:color="auto"/>
            <w:left w:val="none" w:sz="0" w:space="0" w:color="auto"/>
            <w:bottom w:val="none" w:sz="0" w:space="0" w:color="auto"/>
            <w:right w:val="none" w:sz="0" w:space="0" w:color="auto"/>
          </w:divBdr>
        </w:div>
        <w:div w:id="769007675">
          <w:marLeft w:val="480"/>
          <w:marRight w:val="0"/>
          <w:marTop w:val="0"/>
          <w:marBottom w:val="0"/>
          <w:divBdr>
            <w:top w:val="none" w:sz="0" w:space="0" w:color="auto"/>
            <w:left w:val="none" w:sz="0" w:space="0" w:color="auto"/>
            <w:bottom w:val="none" w:sz="0" w:space="0" w:color="auto"/>
            <w:right w:val="none" w:sz="0" w:space="0" w:color="auto"/>
          </w:divBdr>
        </w:div>
        <w:div w:id="51737224">
          <w:marLeft w:val="480"/>
          <w:marRight w:val="0"/>
          <w:marTop w:val="0"/>
          <w:marBottom w:val="0"/>
          <w:divBdr>
            <w:top w:val="none" w:sz="0" w:space="0" w:color="auto"/>
            <w:left w:val="none" w:sz="0" w:space="0" w:color="auto"/>
            <w:bottom w:val="none" w:sz="0" w:space="0" w:color="auto"/>
            <w:right w:val="none" w:sz="0" w:space="0" w:color="auto"/>
          </w:divBdr>
        </w:div>
        <w:div w:id="479658159">
          <w:marLeft w:val="480"/>
          <w:marRight w:val="0"/>
          <w:marTop w:val="0"/>
          <w:marBottom w:val="0"/>
          <w:divBdr>
            <w:top w:val="none" w:sz="0" w:space="0" w:color="auto"/>
            <w:left w:val="none" w:sz="0" w:space="0" w:color="auto"/>
            <w:bottom w:val="none" w:sz="0" w:space="0" w:color="auto"/>
            <w:right w:val="none" w:sz="0" w:space="0" w:color="auto"/>
          </w:divBdr>
        </w:div>
        <w:div w:id="509099525">
          <w:marLeft w:val="480"/>
          <w:marRight w:val="0"/>
          <w:marTop w:val="0"/>
          <w:marBottom w:val="0"/>
          <w:divBdr>
            <w:top w:val="none" w:sz="0" w:space="0" w:color="auto"/>
            <w:left w:val="none" w:sz="0" w:space="0" w:color="auto"/>
            <w:bottom w:val="none" w:sz="0" w:space="0" w:color="auto"/>
            <w:right w:val="none" w:sz="0" w:space="0" w:color="auto"/>
          </w:divBdr>
        </w:div>
        <w:div w:id="295375329">
          <w:marLeft w:val="480"/>
          <w:marRight w:val="0"/>
          <w:marTop w:val="0"/>
          <w:marBottom w:val="0"/>
          <w:divBdr>
            <w:top w:val="none" w:sz="0" w:space="0" w:color="auto"/>
            <w:left w:val="none" w:sz="0" w:space="0" w:color="auto"/>
            <w:bottom w:val="none" w:sz="0" w:space="0" w:color="auto"/>
            <w:right w:val="none" w:sz="0" w:space="0" w:color="auto"/>
          </w:divBdr>
        </w:div>
        <w:div w:id="1845700096">
          <w:marLeft w:val="480"/>
          <w:marRight w:val="0"/>
          <w:marTop w:val="0"/>
          <w:marBottom w:val="0"/>
          <w:divBdr>
            <w:top w:val="none" w:sz="0" w:space="0" w:color="auto"/>
            <w:left w:val="none" w:sz="0" w:space="0" w:color="auto"/>
            <w:bottom w:val="none" w:sz="0" w:space="0" w:color="auto"/>
            <w:right w:val="none" w:sz="0" w:space="0" w:color="auto"/>
          </w:divBdr>
        </w:div>
        <w:div w:id="522788283">
          <w:marLeft w:val="480"/>
          <w:marRight w:val="0"/>
          <w:marTop w:val="0"/>
          <w:marBottom w:val="0"/>
          <w:divBdr>
            <w:top w:val="none" w:sz="0" w:space="0" w:color="auto"/>
            <w:left w:val="none" w:sz="0" w:space="0" w:color="auto"/>
            <w:bottom w:val="none" w:sz="0" w:space="0" w:color="auto"/>
            <w:right w:val="none" w:sz="0" w:space="0" w:color="auto"/>
          </w:divBdr>
        </w:div>
        <w:div w:id="331758067">
          <w:marLeft w:val="480"/>
          <w:marRight w:val="0"/>
          <w:marTop w:val="0"/>
          <w:marBottom w:val="0"/>
          <w:divBdr>
            <w:top w:val="none" w:sz="0" w:space="0" w:color="auto"/>
            <w:left w:val="none" w:sz="0" w:space="0" w:color="auto"/>
            <w:bottom w:val="none" w:sz="0" w:space="0" w:color="auto"/>
            <w:right w:val="none" w:sz="0" w:space="0" w:color="auto"/>
          </w:divBdr>
        </w:div>
        <w:div w:id="1162701775">
          <w:marLeft w:val="480"/>
          <w:marRight w:val="0"/>
          <w:marTop w:val="0"/>
          <w:marBottom w:val="0"/>
          <w:divBdr>
            <w:top w:val="none" w:sz="0" w:space="0" w:color="auto"/>
            <w:left w:val="none" w:sz="0" w:space="0" w:color="auto"/>
            <w:bottom w:val="none" w:sz="0" w:space="0" w:color="auto"/>
            <w:right w:val="none" w:sz="0" w:space="0" w:color="auto"/>
          </w:divBdr>
        </w:div>
        <w:div w:id="1177110193">
          <w:marLeft w:val="480"/>
          <w:marRight w:val="0"/>
          <w:marTop w:val="0"/>
          <w:marBottom w:val="0"/>
          <w:divBdr>
            <w:top w:val="none" w:sz="0" w:space="0" w:color="auto"/>
            <w:left w:val="none" w:sz="0" w:space="0" w:color="auto"/>
            <w:bottom w:val="none" w:sz="0" w:space="0" w:color="auto"/>
            <w:right w:val="none" w:sz="0" w:space="0" w:color="auto"/>
          </w:divBdr>
        </w:div>
        <w:div w:id="330790792">
          <w:marLeft w:val="480"/>
          <w:marRight w:val="0"/>
          <w:marTop w:val="0"/>
          <w:marBottom w:val="0"/>
          <w:divBdr>
            <w:top w:val="none" w:sz="0" w:space="0" w:color="auto"/>
            <w:left w:val="none" w:sz="0" w:space="0" w:color="auto"/>
            <w:bottom w:val="none" w:sz="0" w:space="0" w:color="auto"/>
            <w:right w:val="none" w:sz="0" w:space="0" w:color="auto"/>
          </w:divBdr>
        </w:div>
        <w:div w:id="54159181">
          <w:marLeft w:val="480"/>
          <w:marRight w:val="0"/>
          <w:marTop w:val="0"/>
          <w:marBottom w:val="0"/>
          <w:divBdr>
            <w:top w:val="none" w:sz="0" w:space="0" w:color="auto"/>
            <w:left w:val="none" w:sz="0" w:space="0" w:color="auto"/>
            <w:bottom w:val="none" w:sz="0" w:space="0" w:color="auto"/>
            <w:right w:val="none" w:sz="0" w:space="0" w:color="auto"/>
          </w:divBdr>
        </w:div>
        <w:div w:id="2139059017">
          <w:marLeft w:val="480"/>
          <w:marRight w:val="0"/>
          <w:marTop w:val="0"/>
          <w:marBottom w:val="0"/>
          <w:divBdr>
            <w:top w:val="none" w:sz="0" w:space="0" w:color="auto"/>
            <w:left w:val="none" w:sz="0" w:space="0" w:color="auto"/>
            <w:bottom w:val="none" w:sz="0" w:space="0" w:color="auto"/>
            <w:right w:val="none" w:sz="0" w:space="0" w:color="auto"/>
          </w:divBdr>
        </w:div>
        <w:div w:id="24407194">
          <w:marLeft w:val="480"/>
          <w:marRight w:val="0"/>
          <w:marTop w:val="0"/>
          <w:marBottom w:val="0"/>
          <w:divBdr>
            <w:top w:val="none" w:sz="0" w:space="0" w:color="auto"/>
            <w:left w:val="none" w:sz="0" w:space="0" w:color="auto"/>
            <w:bottom w:val="none" w:sz="0" w:space="0" w:color="auto"/>
            <w:right w:val="none" w:sz="0" w:space="0" w:color="auto"/>
          </w:divBdr>
        </w:div>
        <w:div w:id="808136421">
          <w:marLeft w:val="480"/>
          <w:marRight w:val="0"/>
          <w:marTop w:val="0"/>
          <w:marBottom w:val="0"/>
          <w:divBdr>
            <w:top w:val="none" w:sz="0" w:space="0" w:color="auto"/>
            <w:left w:val="none" w:sz="0" w:space="0" w:color="auto"/>
            <w:bottom w:val="none" w:sz="0" w:space="0" w:color="auto"/>
            <w:right w:val="none" w:sz="0" w:space="0" w:color="auto"/>
          </w:divBdr>
        </w:div>
        <w:div w:id="1084107105">
          <w:marLeft w:val="480"/>
          <w:marRight w:val="0"/>
          <w:marTop w:val="0"/>
          <w:marBottom w:val="0"/>
          <w:divBdr>
            <w:top w:val="none" w:sz="0" w:space="0" w:color="auto"/>
            <w:left w:val="none" w:sz="0" w:space="0" w:color="auto"/>
            <w:bottom w:val="none" w:sz="0" w:space="0" w:color="auto"/>
            <w:right w:val="none" w:sz="0" w:space="0" w:color="auto"/>
          </w:divBdr>
        </w:div>
        <w:div w:id="945622718">
          <w:marLeft w:val="480"/>
          <w:marRight w:val="0"/>
          <w:marTop w:val="0"/>
          <w:marBottom w:val="0"/>
          <w:divBdr>
            <w:top w:val="none" w:sz="0" w:space="0" w:color="auto"/>
            <w:left w:val="none" w:sz="0" w:space="0" w:color="auto"/>
            <w:bottom w:val="none" w:sz="0" w:space="0" w:color="auto"/>
            <w:right w:val="none" w:sz="0" w:space="0" w:color="auto"/>
          </w:divBdr>
        </w:div>
        <w:div w:id="1888564795">
          <w:marLeft w:val="480"/>
          <w:marRight w:val="0"/>
          <w:marTop w:val="0"/>
          <w:marBottom w:val="0"/>
          <w:divBdr>
            <w:top w:val="none" w:sz="0" w:space="0" w:color="auto"/>
            <w:left w:val="none" w:sz="0" w:space="0" w:color="auto"/>
            <w:bottom w:val="none" w:sz="0" w:space="0" w:color="auto"/>
            <w:right w:val="none" w:sz="0" w:space="0" w:color="auto"/>
          </w:divBdr>
        </w:div>
        <w:div w:id="466630280">
          <w:marLeft w:val="480"/>
          <w:marRight w:val="0"/>
          <w:marTop w:val="0"/>
          <w:marBottom w:val="0"/>
          <w:divBdr>
            <w:top w:val="none" w:sz="0" w:space="0" w:color="auto"/>
            <w:left w:val="none" w:sz="0" w:space="0" w:color="auto"/>
            <w:bottom w:val="none" w:sz="0" w:space="0" w:color="auto"/>
            <w:right w:val="none" w:sz="0" w:space="0" w:color="auto"/>
          </w:divBdr>
        </w:div>
        <w:div w:id="1716153887">
          <w:marLeft w:val="480"/>
          <w:marRight w:val="0"/>
          <w:marTop w:val="0"/>
          <w:marBottom w:val="0"/>
          <w:divBdr>
            <w:top w:val="none" w:sz="0" w:space="0" w:color="auto"/>
            <w:left w:val="none" w:sz="0" w:space="0" w:color="auto"/>
            <w:bottom w:val="none" w:sz="0" w:space="0" w:color="auto"/>
            <w:right w:val="none" w:sz="0" w:space="0" w:color="auto"/>
          </w:divBdr>
        </w:div>
        <w:div w:id="536698945">
          <w:marLeft w:val="480"/>
          <w:marRight w:val="0"/>
          <w:marTop w:val="0"/>
          <w:marBottom w:val="0"/>
          <w:divBdr>
            <w:top w:val="none" w:sz="0" w:space="0" w:color="auto"/>
            <w:left w:val="none" w:sz="0" w:space="0" w:color="auto"/>
            <w:bottom w:val="none" w:sz="0" w:space="0" w:color="auto"/>
            <w:right w:val="none" w:sz="0" w:space="0" w:color="auto"/>
          </w:divBdr>
        </w:div>
        <w:div w:id="2130321453">
          <w:marLeft w:val="480"/>
          <w:marRight w:val="0"/>
          <w:marTop w:val="0"/>
          <w:marBottom w:val="0"/>
          <w:divBdr>
            <w:top w:val="none" w:sz="0" w:space="0" w:color="auto"/>
            <w:left w:val="none" w:sz="0" w:space="0" w:color="auto"/>
            <w:bottom w:val="none" w:sz="0" w:space="0" w:color="auto"/>
            <w:right w:val="none" w:sz="0" w:space="0" w:color="auto"/>
          </w:divBdr>
        </w:div>
        <w:div w:id="724915898">
          <w:marLeft w:val="480"/>
          <w:marRight w:val="0"/>
          <w:marTop w:val="0"/>
          <w:marBottom w:val="0"/>
          <w:divBdr>
            <w:top w:val="none" w:sz="0" w:space="0" w:color="auto"/>
            <w:left w:val="none" w:sz="0" w:space="0" w:color="auto"/>
            <w:bottom w:val="none" w:sz="0" w:space="0" w:color="auto"/>
            <w:right w:val="none" w:sz="0" w:space="0" w:color="auto"/>
          </w:divBdr>
        </w:div>
        <w:div w:id="980496490">
          <w:marLeft w:val="480"/>
          <w:marRight w:val="0"/>
          <w:marTop w:val="0"/>
          <w:marBottom w:val="0"/>
          <w:divBdr>
            <w:top w:val="none" w:sz="0" w:space="0" w:color="auto"/>
            <w:left w:val="none" w:sz="0" w:space="0" w:color="auto"/>
            <w:bottom w:val="none" w:sz="0" w:space="0" w:color="auto"/>
            <w:right w:val="none" w:sz="0" w:space="0" w:color="auto"/>
          </w:divBdr>
        </w:div>
      </w:divsChild>
    </w:div>
    <w:div w:id="1907375666">
      <w:bodyDiv w:val="1"/>
      <w:marLeft w:val="0"/>
      <w:marRight w:val="0"/>
      <w:marTop w:val="0"/>
      <w:marBottom w:val="0"/>
      <w:divBdr>
        <w:top w:val="none" w:sz="0" w:space="0" w:color="auto"/>
        <w:left w:val="none" w:sz="0" w:space="0" w:color="auto"/>
        <w:bottom w:val="none" w:sz="0" w:space="0" w:color="auto"/>
        <w:right w:val="none" w:sz="0" w:space="0" w:color="auto"/>
      </w:divBdr>
    </w:div>
    <w:div w:id="1907909977">
      <w:bodyDiv w:val="1"/>
      <w:marLeft w:val="0"/>
      <w:marRight w:val="0"/>
      <w:marTop w:val="0"/>
      <w:marBottom w:val="0"/>
      <w:divBdr>
        <w:top w:val="none" w:sz="0" w:space="0" w:color="auto"/>
        <w:left w:val="none" w:sz="0" w:space="0" w:color="auto"/>
        <w:bottom w:val="none" w:sz="0" w:space="0" w:color="auto"/>
        <w:right w:val="none" w:sz="0" w:space="0" w:color="auto"/>
      </w:divBdr>
    </w:div>
    <w:div w:id="1907956836">
      <w:bodyDiv w:val="1"/>
      <w:marLeft w:val="0"/>
      <w:marRight w:val="0"/>
      <w:marTop w:val="0"/>
      <w:marBottom w:val="0"/>
      <w:divBdr>
        <w:top w:val="none" w:sz="0" w:space="0" w:color="auto"/>
        <w:left w:val="none" w:sz="0" w:space="0" w:color="auto"/>
        <w:bottom w:val="none" w:sz="0" w:space="0" w:color="auto"/>
        <w:right w:val="none" w:sz="0" w:space="0" w:color="auto"/>
      </w:divBdr>
    </w:div>
    <w:div w:id="1908227521">
      <w:bodyDiv w:val="1"/>
      <w:marLeft w:val="0"/>
      <w:marRight w:val="0"/>
      <w:marTop w:val="0"/>
      <w:marBottom w:val="0"/>
      <w:divBdr>
        <w:top w:val="none" w:sz="0" w:space="0" w:color="auto"/>
        <w:left w:val="none" w:sz="0" w:space="0" w:color="auto"/>
        <w:bottom w:val="none" w:sz="0" w:space="0" w:color="auto"/>
        <w:right w:val="none" w:sz="0" w:space="0" w:color="auto"/>
      </w:divBdr>
    </w:div>
    <w:div w:id="1908606801">
      <w:bodyDiv w:val="1"/>
      <w:marLeft w:val="0"/>
      <w:marRight w:val="0"/>
      <w:marTop w:val="0"/>
      <w:marBottom w:val="0"/>
      <w:divBdr>
        <w:top w:val="none" w:sz="0" w:space="0" w:color="auto"/>
        <w:left w:val="none" w:sz="0" w:space="0" w:color="auto"/>
        <w:bottom w:val="none" w:sz="0" w:space="0" w:color="auto"/>
        <w:right w:val="none" w:sz="0" w:space="0" w:color="auto"/>
      </w:divBdr>
    </w:div>
    <w:div w:id="1908687815">
      <w:bodyDiv w:val="1"/>
      <w:marLeft w:val="0"/>
      <w:marRight w:val="0"/>
      <w:marTop w:val="0"/>
      <w:marBottom w:val="0"/>
      <w:divBdr>
        <w:top w:val="none" w:sz="0" w:space="0" w:color="auto"/>
        <w:left w:val="none" w:sz="0" w:space="0" w:color="auto"/>
        <w:bottom w:val="none" w:sz="0" w:space="0" w:color="auto"/>
        <w:right w:val="none" w:sz="0" w:space="0" w:color="auto"/>
      </w:divBdr>
    </w:div>
    <w:div w:id="1909656807">
      <w:bodyDiv w:val="1"/>
      <w:marLeft w:val="0"/>
      <w:marRight w:val="0"/>
      <w:marTop w:val="0"/>
      <w:marBottom w:val="0"/>
      <w:divBdr>
        <w:top w:val="none" w:sz="0" w:space="0" w:color="auto"/>
        <w:left w:val="none" w:sz="0" w:space="0" w:color="auto"/>
        <w:bottom w:val="none" w:sz="0" w:space="0" w:color="auto"/>
        <w:right w:val="none" w:sz="0" w:space="0" w:color="auto"/>
      </w:divBdr>
    </w:div>
    <w:div w:id="1910312114">
      <w:bodyDiv w:val="1"/>
      <w:marLeft w:val="0"/>
      <w:marRight w:val="0"/>
      <w:marTop w:val="0"/>
      <w:marBottom w:val="0"/>
      <w:divBdr>
        <w:top w:val="none" w:sz="0" w:space="0" w:color="auto"/>
        <w:left w:val="none" w:sz="0" w:space="0" w:color="auto"/>
        <w:bottom w:val="none" w:sz="0" w:space="0" w:color="auto"/>
        <w:right w:val="none" w:sz="0" w:space="0" w:color="auto"/>
      </w:divBdr>
    </w:div>
    <w:div w:id="1911576887">
      <w:bodyDiv w:val="1"/>
      <w:marLeft w:val="0"/>
      <w:marRight w:val="0"/>
      <w:marTop w:val="0"/>
      <w:marBottom w:val="0"/>
      <w:divBdr>
        <w:top w:val="none" w:sz="0" w:space="0" w:color="auto"/>
        <w:left w:val="none" w:sz="0" w:space="0" w:color="auto"/>
        <w:bottom w:val="none" w:sz="0" w:space="0" w:color="auto"/>
        <w:right w:val="none" w:sz="0" w:space="0" w:color="auto"/>
      </w:divBdr>
    </w:div>
    <w:div w:id="1912737417">
      <w:bodyDiv w:val="1"/>
      <w:marLeft w:val="0"/>
      <w:marRight w:val="0"/>
      <w:marTop w:val="0"/>
      <w:marBottom w:val="0"/>
      <w:divBdr>
        <w:top w:val="none" w:sz="0" w:space="0" w:color="auto"/>
        <w:left w:val="none" w:sz="0" w:space="0" w:color="auto"/>
        <w:bottom w:val="none" w:sz="0" w:space="0" w:color="auto"/>
        <w:right w:val="none" w:sz="0" w:space="0" w:color="auto"/>
      </w:divBdr>
    </w:div>
    <w:div w:id="1914048502">
      <w:bodyDiv w:val="1"/>
      <w:marLeft w:val="0"/>
      <w:marRight w:val="0"/>
      <w:marTop w:val="0"/>
      <w:marBottom w:val="0"/>
      <w:divBdr>
        <w:top w:val="none" w:sz="0" w:space="0" w:color="auto"/>
        <w:left w:val="none" w:sz="0" w:space="0" w:color="auto"/>
        <w:bottom w:val="none" w:sz="0" w:space="0" w:color="auto"/>
        <w:right w:val="none" w:sz="0" w:space="0" w:color="auto"/>
      </w:divBdr>
    </w:div>
    <w:div w:id="1918124663">
      <w:bodyDiv w:val="1"/>
      <w:marLeft w:val="0"/>
      <w:marRight w:val="0"/>
      <w:marTop w:val="0"/>
      <w:marBottom w:val="0"/>
      <w:divBdr>
        <w:top w:val="none" w:sz="0" w:space="0" w:color="auto"/>
        <w:left w:val="none" w:sz="0" w:space="0" w:color="auto"/>
        <w:bottom w:val="none" w:sz="0" w:space="0" w:color="auto"/>
        <w:right w:val="none" w:sz="0" w:space="0" w:color="auto"/>
      </w:divBdr>
    </w:div>
    <w:div w:id="1919434814">
      <w:bodyDiv w:val="1"/>
      <w:marLeft w:val="0"/>
      <w:marRight w:val="0"/>
      <w:marTop w:val="0"/>
      <w:marBottom w:val="0"/>
      <w:divBdr>
        <w:top w:val="none" w:sz="0" w:space="0" w:color="auto"/>
        <w:left w:val="none" w:sz="0" w:space="0" w:color="auto"/>
        <w:bottom w:val="none" w:sz="0" w:space="0" w:color="auto"/>
        <w:right w:val="none" w:sz="0" w:space="0" w:color="auto"/>
      </w:divBdr>
    </w:div>
    <w:div w:id="1922330313">
      <w:bodyDiv w:val="1"/>
      <w:marLeft w:val="0"/>
      <w:marRight w:val="0"/>
      <w:marTop w:val="0"/>
      <w:marBottom w:val="0"/>
      <w:divBdr>
        <w:top w:val="none" w:sz="0" w:space="0" w:color="auto"/>
        <w:left w:val="none" w:sz="0" w:space="0" w:color="auto"/>
        <w:bottom w:val="none" w:sz="0" w:space="0" w:color="auto"/>
        <w:right w:val="none" w:sz="0" w:space="0" w:color="auto"/>
      </w:divBdr>
    </w:div>
    <w:div w:id="1922713369">
      <w:bodyDiv w:val="1"/>
      <w:marLeft w:val="0"/>
      <w:marRight w:val="0"/>
      <w:marTop w:val="0"/>
      <w:marBottom w:val="0"/>
      <w:divBdr>
        <w:top w:val="none" w:sz="0" w:space="0" w:color="auto"/>
        <w:left w:val="none" w:sz="0" w:space="0" w:color="auto"/>
        <w:bottom w:val="none" w:sz="0" w:space="0" w:color="auto"/>
        <w:right w:val="none" w:sz="0" w:space="0" w:color="auto"/>
      </w:divBdr>
    </w:div>
    <w:div w:id="1923250375">
      <w:bodyDiv w:val="1"/>
      <w:marLeft w:val="0"/>
      <w:marRight w:val="0"/>
      <w:marTop w:val="0"/>
      <w:marBottom w:val="0"/>
      <w:divBdr>
        <w:top w:val="none" w:sz="0" w:space="0" w:color="auto"/>
        <w:left w:val="none" w:sz="0" w:space="0" w:color="auto"/>
        <w:bottom w:val="none" w:sz="0" w:space="0" w:color="auto"/>
        <w:right w:val="none" w:sz="0" w:space="0" w:color="auto"/>
      </w:divBdr>
    </w:div>
    <w:div w:id="1924870376">
      <w:bodyDiv w:val="1"/>
      <w:marLeft w:val="0"/>
      <w:marRight w:val="0"/>
      <w:marTop w:val="0"/>
      <w:marBottom w:val="0"/>
      <w:divBdr>
        <w:top w:val="none" w:sz="0" w:space="0" w:color="auto"/>
        <w:left w:val="none" w:sz="0" w:space="0" w:color="auto"/>
        <w:bottom w:val="none" w:sz="0" w:space="0" w:color="auto"/>
        <w:right w:val="none" w:sz="0" w:space="0" w:color="auto"/>
      </w:divBdr>
    </w:div>
    <w:div w:id="1926526326">
      <w:bodyDiv w:val="1"/>
      <w:marLeft w:val="0"/>
      <w:marRight w:val="0"/>
      <w:marTop w:val="0"/>
      <w:marBottom w:val="0"/>
      <w:divBdr>
        <w:top w:val="none" w:sz="0" w:space="0" w:color="auto"/>
        <w:left w:val="none" w:sz="0" w:space="0" w:color="auto"/>
        <w:bottom w:val="none" w:sz="0" w:space="0" w:color="auto"/>
        <w:right w:val="none" w:sz="0" w:space="0" w:color="auto"/>
      </w:divBdr>
    </w:div>
    <w:div w:id="1927614288">
      <w:bodyDiv w:val="1"/>
      <w:marLeft w:val="0"/>
      <w:marRight w:val="0"/>
      <w:marTop w:val="0"/>
      <w:marBottom w:val="0"/>
      <w:divBdr>
        <w:top w:val="none" w:sz="0" w:space="0" w:color="auto"/>
        <w:left w:val="none" w:sz="0" w:space="0" w:color="auto"/>
        <w:bottom w:val="none" w:sz="0" w:space="0" w:color="auto"/>
        <w:right w:val="none" w:sz="0" w:space="0" w:color="auto"/>
      </w:divBdr>
    </w:div>
    <w:div w:id="1933052814">
      <w:bodyDiv w:val="1"/>
      <w:marLeft w:val="0"/>
      <w:marRight w:val="0"/>
      <w:marTop w:val="0"/>
      <w:marBottom w:val="0"/>
      <w:divBdr>
        <w:top w:val="none" w:sz="0" w:space="0" w:color="auto"/>
        <w:left w:val="none" w:sz="0" w:space="0" w:color="auto"/>
        <w:bottom w:val="none" w:sz="0" w:space="0" w:color="auto"/>
        <w:right w:val="none" w:sz="0" w:space="0" w:color="auto"/>
      </w:divBdr>
    </w:div>
    <w:div w:id="1933277214">
      <w:bodyDiv w:val="1"/>
      <w:marLeft w:val="0"/>
      <w:marRight w:val="0"/>
      <w:marTop w:val="0"/>
      <w:marBottom w:val="0"/>
      <w:divBdr>
        <w:top w:val="none" w:sz="0" w:space="0" w:color="auto"/>
        <w:left w:val="none" w:sz="0" w:space="0" w:color="auto"/>
        <w:bottom w:val="none" w:sz="0" w:space="0" w:color="auto"/>
        <w:right w:val="none" w:sz="0" w:space="0" w:color="auto"/>
      </w:divBdr>
      <w:divsChild>
        <w:div w:id="519507973">
          <w:marLeft w:val="480"/>
          <w:marRight w:val="0"/>
          <w:marTop w:val="0"/>
          <w:marBottom w:val="0"/>
          <w:divBdr>
            <w:top w:val="none" w:sz="0" w:space="0" w:color="auto"/>
            <w:left w:val="none" w:sz="0" w:space="0" w:color="auto"/>
            <w:bottom w:val="none" w:sz="0" w:space="0" w:color="auto"/>
            <w:right w:val="none" w:sz="0" w:space="0" w:color="auto"/>
          </w:divBdr>
          <w:divsChild>
            <w:div w:id="393941495">
              <w:marLeft w:val="0"/>
              <w:marRight w:val="0"/>
              <w:marTop w:val="0"/>
              <w:marBottom w:val="0"/>
              <w:divBdr>
                <w:top w:val="none" w:sz="0" w:space="0" w:color="auto"/>
                <w:left w:val="none" w:sz="0" w:space="0" w:color="auto"/>
                <w:bottom w:val="none" w:sz="0" w:space="0" w:color="auto"/>
                <w:right w:val="none" w:sz="0" w:space="0" w:color="auto"/>
              </w:divBdr>
              <w:divsChild>
                <w:div w:id="1494419430">
                  <w:marLeft w:val="480"/>
                  <w:marRight w:val="0"/>
                  <w:marTop w:val="0"/>
                  <w:marBottom w:val="0"/>
                  <w:divBdr>
                    <w:top w:val="none" w:sz="0" w:space="0" w:color="auto"/>
                    <w:left w:val="none" w:sz="0" w:space="0" w:color="auto"/>
                    <w:bottom w:val="none" w:sz="0" w:space="0" w:color="auto"/>
                    <w:right w:val="none" w:sz="0" w:space="0" w:color="auto"/>
                  </w:divBdr>
                </w:div>
                <w:div w:id="311253822">
                  <w:marLeft w:val="480"/>
                  <w:marRight w:val="0"/>
                  <w:marTop w:val="0"/>
                  <w:marBottom w:val="0"/>
                  <w:divBdr>
                    <w:top w:val="none" w:sz="0" w:space="0" w:color="auto"/>
                    <w:left w:val="none" w:sz="0" w:space="0" w:color="auto"/>
                    <w:bottom w:val="none" w:sz="0" w:space="0" w:color="auto"/>
                    <w:right w:val="none" w:sz="0" w:space="0" w:color="auto"/>
                  </w:divBdr>
                </w:div>
                <w:div w:id="121193515">
                  <w:marLeft w:val="480"/>
                  <w:marRight w:val="0"/>
                  <w:marTop w:val="0"/>
                  <w:marBottom w:val="0"/>
                  <w:divBdr>
                    <w:top w:val="none" w:sz="0" w:space="0" w:color="auto"/>
                    <w:left w:val="none" w:sz="0" w:space="0" w:color="auto"/>
                    <w:bottom w:val="none" w:sz="0" w:space="0" w:color="auto"/>
                    <w:right w:val="none" w:sz="0" w:space="0" w:color="auto"/>
                  </w:divBdr>
                </w:div>
                <w:div w:id="980694873">
                  <w:marLeft w:val="480"/>
                  <w:marRight w:val="0"/>
                  <w:marTop w:val="0"/>
                  <w:marBottom w:val="0"/>
                  <w:divBdr>
                    <w:top w:val="none" w:sz="0" w:space="0" w:color="auto"/>
                    <w:left w:val="none" w:sz="0" w:space="0" w:color="auto"/>
                    <w:bottom w:val="none" w:sz="0" w:space="0" w:color="auto"/>
                    <w:right w:val="none" w:sz="0" w:space="0" w:color="auto"/>
                  </w:divBdr>
                </w:div>
                <w:div w:id="2037610658">
                  <w:marLeft w:val="480"/>
                  <w:marRight w:val="0"/>
                  <w:marTop w:val="0"/>
                  <w:marBottom w:val="0"/>
                  <w:divBdr>
                    <w:top w:val="none" w:sz="0" w:space="0" w:color="auto"/>
                    <w:left w:val="none" w:sz="0" w:space="0" w:color="auto"/>
                    <w:bottom w:val="none" w:sz="0" w:space="0" w:color="auto"/>
                    <w:right w:val="none" w:sz="0" w:space="0" w:color="auto"/>
                  </w:divBdr>
                </w:div>
                <w:div w:id="311328358">
                  <w:marLeft w:val="480"/>
                  <w:marRight w:val="0"/>
                  <w:marTop w:val="0"/>
                  <w:marBottom w:val="0"/>
                  <w:divBdr>
                    <w:top w:val="none" w:sz="0" w:space="0" w:color="auto"/>
                    <w:left w:val="none" w:sz="0" w:space="0" w:color="auto"/>
                    <w:bottom w:val="none" w:sz="0" w:space="0" w:color="auto"/>
                    <w:right w:val="none" w:sz="0" w:space="0" w:color="auto"/>
                  </w:divBdr>
                </w:div>
                <w:div w:id="743454497">
                  <w:marLeft w:val="480"/>
                  <w:marRight w:val="0"/>
                  <w:marTop w:val="0"/>
                  <w:marBottom w:val="0"/>
                  <w:divBdr>
                    <w:top w:val="none" w:sz="0" w:space="0" w:color="auto"/>
                    <w:left w:val="none" w:sz="0" w:space="0" w:color="auto"/>
                    <w:bottom w:val="none" w:sz="0" w:space="0" w:color="auto"/>
                    <w:right w:val="none" w:sz="0" w:space="0" w:color="auto"/>
                  </w:divBdr>
                </w:div>
                <w:div w:id="119230926">
                  <w:marLeft w:val="480"/>
                  <w:marRight w:val="0"/>
                  <w:marTop w:val="0"/>
                  <w:marBottom w:val="0"/>
                  <w:divBdr>
                    <w:top w:val="none" w:sz="0" w:space="0" w:color="auto"/>
                    <w:left w:val="none" w:sz="0" w:space="0" w:color="auto"/>
                    <w:bottom w:val="none" w:sz="0" w:space="0" w:color="auto"/>
                    <w:right w:val="none" w:sz="0" w:space="0" w:color="auto"/>
                  </w:divBdr>
                </w:div>
                <w:div w:id="1927809011">
                  <w:marLeft w:val="480"/>
                  <w:marRight w:val="0"/>
                  <w:marTop w:val="0"/>
                  <w:marBottom w:val="0"/>
                  <w:divBdr>
                    <w:top w:val="none" w:sz="0" w:space="0" w:color="auto"/>
                    <w:left w:val="none" w:sz="0" w:space="0" w:color="auto"/>
                    <w:bottom w:val="none" w:sz="0" w:space="0" w:color="auto"/>
                    <w:right w:val="none" w:sz="0" w:space="0" w:color="auto"/>
                  </w:divBdr>
                </w:div>
                <w:div w:id="1959992532">
                  <w:marLeft w:val="480"/>
                  <w:marRight w:val="0"/>
                  <w:marTop w:val="0"/>
                  <w:marBottom w:val="0"/>
                  <w:divBdr>
                    <w:top w:val="none" w:sz="0" w:space="0" w:color="auto"/>
                    <w:left w:val="none" w:sz="0" w:space="0" w:color="auto"/>
                    <w:bottom w:val="none" w:sz="0" w:space="0" w:color="auto"/>
                    <w:right w:val="none" w:sz="0" w:space="0" w:color="auto"/>
                  </w:divBdr>
                </w:div>
                <w:div w:id="2031904985">
                  <w:marLeft w:val="480"/>
                  <w:marRight w:val="0"/>
                  <w:marTop w:val="0"/>
                  <w:marBottom w:val="0"/>
                  <w:divBdr>
                    <w:top w:val="none" w:sz="0" w:space="0" w:color="auto"/>
                    <w:left w:val="none" w:sz="0" w:space="0" w:color="auto"/>
                    <w:bottom w:val="none" w:sz="0" w:space="0" w:color="auto"/>
                    <w:right w:val="none" w:sz="0" w:space="0" w:color="auto"/>
                  </w:divBdr>
                </w:div>
                <w:div w:id="1048885">
                  <w:marLeft w:val="480"/>
                  <w:marRight w:val="0"/>
                  <w:marTop w:val="0"/>
                  <w:marBottom w:val="0"/>
                  <w:divBdr>
                    <w:top w:val="none" w:sz="0" w:space="0" w:color="auto"/>
                    <w:left w:val="none" w:sz="0" w:space="0" w:color="auto"/>
                    <w:bottom w:val="none" w:sz="0" w:space="0" w:color="auto"/>
                    <w:right w:val="none" w:sz="0" w:space="0" w:color="auto"/>
                  </w:divBdr>
                </w:div>
                <w:div w:id="1564869550">
                  <w:marLeft w:val="480"/>
                  <w:marRight w:val="0"/>
                  <w:marTop w:val="0"/>
                  <w:marBottom w:val="0"/>
                  <w:divBdr>
                    <w:top w:val="none" w:sz="0" w:space="0" w:color="auto"/>
                    <w:left w:val="none" w:sz="0" w:space="0" w:color="auto"/>
                    <w:bottom w:val="none" w:sz="0" w:space="0" w:color="auto"/>
                    <w:right w:val="none" w:sz="0" w:space="0" w:color="auto"/>
                  </w:divBdr>
                </w:div>
                <w:div w:id="1125389477">
                  <w:marLeft w:val="480"/>
                  <w:marRight w:val="0"/>
                  <w:marTop w:val="0"/>
                  <w:marBottom w:val="0"/>
                  <w:divBdr>
                    <w:top w:val="none" w:sz="0" w:space="0" w:color="auto"/>
                    <w:left w:val="none" w:sz="0" w:space="0" w:color="auto"/>
                    <w:bottom w:val="none" w:sz="0" w:space="0" w:color="auto"/>
                    <w:right w:val="none" w:sz="0" w:space="0" w:color="auto"/>
                  </w:divBdr>
                </w:div>
                <w:div w:id="325863372">
                  <w:marLeft w:val="480"/>
                  <w:marRight w:val="0"/>
                  <w:marTop w:val="0"/>
                  <w:marBottom w:val="0"/>
                  <w:divBdr>
                    <w:top w:val="none" w:sz="0" w:space="0" w:color="auto"/>
                    <w:left w:val="none" w:sz="0" w:space="0" w:color="auto"/>
                    <w:bottom w:val="none" w:sz="0" w:space="0" w:color="auto"/>
                    <w:right w:val="none" w:sz="0" w:space="0" w:color="auto"/>
                  </w:divBdr>
                </w:div>
                <w:div w:id="1770932774">
                  <w:marLeft w:val="480"/>
                  <w:marRight w:val="0"/>
                  <w:marTop w:val="0"/>
                  <w:marBottom w:val="0"/>
                  <w:divBdr>
                    <w:top w:val="none" w:sz="0" w:space="0" w:color="auto"/>
                    <w:left w:val="none" w:sz="0" w:space="0" w:color="auto"/>
                    <w:bottom w:val="none" w:sz="0" w:space="0" w:color="auto"/>
                    <w:right w:val="none" w:sz="0" w:space="0" w:color="auto"/>
                  </w:divBdr>
                </w:div>
                <w:div w:id="539558292">
                  <w:marLeft w:val="480"/>
                  <w:marRight w:val="0"/>
                  <w:marTop w:val="0"/>
                  <w:marBottom w:val="0"/>
                  <w:divBdr>
                    <w:top w:val="none" w:sz="0" w:space="0" w:color="auto"/>
                    <w:left w:val="none" w:sz="0" w:space="0" w:color="auto"/>
                    <w:bottom w:val="none" w:sz="0" w:space="0" w:color="auto"/>
                    <w:right w:val="none" w:sz="0" w:space="0" w:color="auto"/>
                  </w:divBdr>
                </w:div>
                <w:div w:id="341051142">
                  <w:marLeft w:val="480"/>
                  <w:marRight w:val="0"/>
                  <w:marTop w:val="0"/>
                  <w:marBottom w:val="0"/>
                  <w:divBdr>
                    <w:top w:val="none" w:sz="0" w:space="0" w:color="auto"/>
                    <w:left w:val="none" w:sz="0" w:space="0" w:color="auto"/>
                    <w:bottom w:val="none" w:sz="0" w:space="0" w:color="auto"/>
                    <w:right w:val="none" w:sz="0" w:space="0" w:color="auto"/>
                  </w:divBdr>
                </w:div>
                <w:div w:id="1778910126">
                  <w:marLeft w:val="480"/>
                  <w:marRight w:val="0"/>
                  <w:marTop w:val="0"/>
                  <w:marBottom w:val="0"/>
                  <w:divBdr>
                    <w:top w:val="none" w:sz="0" w:space="0" w:color="auto"/>
                    <w:left w:val="none" w:sz="0" w:space="0" w:color="auto"/>
                    <w:bottom w:val="none" w:sz="0" w:space="0" w:color="auto"/>
                    <w:right w:val="none" w:sz="0" w:space="0" w:color="auto"/>
                  </w:divBdr>
                </w:div>
                <w:div w:id="799884738">
                  <w:marLeft w:val="480"/>
                  <w:marRight w:val="0"/>
                  <w:marTop w:val="0"/>
                  <w:marBottom w:val="0"/>
                  <w:divBdr>
                    <w:top w:val="none" w:sz="0" w:space="0" w:color="auto"/>
                    <w:left w:val="none" w:sz="0" w:space="0" w:color="auto"/>
                    <w:bottom w:val="none" w:sz="0" w:space="0" w:color="auto"/>
                    <w:right w:val="none" w:sz="0" w:space="0" w:color="auto"/>
                  </w:divBdr>
                </w:div>
                <w:div w:id="1312638596">
                  <w:marLeft w:val="480"/>
                  <w:marRight w:val="0"/>
                  <w:marTop w:val="0"/>
                  <w:marBottom w:val="0"/>
                  <w:divBdr>
                    <w:top w:val="none" w:sz="0" w:space="0" w:color="auto"/>
                    <w:left w:val="none" w:sz="0" w:space="0" w:color="auto"/>
                    <w:bottom w:val="none" w:sz="0" w:space="0" w:color="auto"/>
                    <w:right w:val="none" w:sz="0" w:space="0" w:color="auto"/>
                  </w:divBdr>
                </w:div>
                <w:div w:id="1401782139">
                  <w:marLeft w:val="480"/>
                  <w:marRight w:val="0"/>
                  <w:marTop w:val="0"/>
                  <w:marBottom w:val="0"/>
                  <w:divBdr>
                    <w:top w:val="none" w:sz="0" w:space="0" w:color="auto"/>
                    <w:left w:val="none" w:sz="0" w:space="0" w:color="auto"/>
                    <w:bottom w:val="none" w:sz="0" w:space="0" w:color="auto"/>
                    <w:right w:val="none" w:sz="0" w:space="0" w:color="auto"/>
                  </w:divBdr>
                </w:div>
                <w:div w:id="988482862">
                  <w:marLeft w:val="480"/>
                  <w:marRight w:val="0"/>
                  <w:marTop w:val="0"/>
                  <w:marBottom w:val="0"/>
                  <w:divBdr>
                    <w:top w:val="none" w:sz="0" w:space="0" w:color="auto"/>
                    <w:left w:val="none" w:sz="0" w:space="0" w:color="auto"/>
                    <w:bottom w:val="none" w:sz="0" w:space="0" w:color="auto"/>
                    <w:right w:val="none" w:sz="0" w:space="0" w:color="auto"/>
                  </w:divBdr>
                </w:div>
                <w:div w:id="833687735">
                  <w:marLeft w:val="480"/>
                  <w:marRight w:val="0"/>
                  <w:marTop w:val="0"/>
                  <w:marBottom w:val="0"/>
                  <w:divBdr>
                    <w:top w:val="none" w:sz="0" w:space="0" w:color="auto"/>
                    <w:left w:val="none" w:sz="0" w:space="0" w:color="auto"/>
                    <w:bottom w:val="none" w:sz="0" w:space="0" w:color="auto"/>
                    <w:right w:val="none" w:sz="0" w:space="0" w:color="auto"/>
                  </w:divBdr>
                </w:div>
                <w:div w:id="1303346334">
                  <w:marLeft w:val="480"/>
                  <w:marRight w:val="0"/>
                  <w:marTop w:val="0"/>
                  <w:marBottom w:val="0"/>
                  <w:divBdr>
                    <w:top w:val="none" w:sz="0" w:space="0" w:color="auto"/>
                    <w:left w:val="none" w:sz="0" w:space="0" w:color="auto"/>
                    <w:bottom w:val="none" w:sz="0" w:space="0" w:color="auto"/>
                    <w:right w:val="none" w:sz="0" w:space="0" w:color="auto"/>
                  </w:divBdr>
                </w:div>
                <w:div w:id="1486165334">
                  <w:marLeft w:val="480"/>
                  <w:marRight w:val="0"/>
                  <w:marTop w:val="0"/>
                  <w:marBottom w:val="0"/>
                  <w:divBdr>
                    <w:top w:val="none" w:sz="0" w:space="0" w:color="auto"/>
                    <w:left w:val="none" w:sz="0" w:space="0" w:color="auto"/>
                    <w:bottom w:val="none" w:sz="0" w:space="0" w:color="auto"/>
                    <w:right w:val="none" w:sz="0" w:space="0" w:color="auto"/>
                  </w:divBdr>
                </w:div>
                <w:div w:id="241069589">
                  <w:marLeft w:val="480"/>
                  <w:marRight w:val="0"/>
                  <w:marTop w:val="0"/>
                  <w:marBottom w:val="0"/>
                  <w:divBdr>
                    <w:top w:val="none" w:sz="0" w:space="0" w:color="auto"/>
                    <w:left w:val="none" w:sz="0" w:space="0" w:color="auto"/>
                    <w:bottom w:val="none" w:sz="0" w:space="0" w:color="auto"/>
                    <w:right w:val="none" w:sz="0" w:space="0" w:color="auto"/>
                  </w:divBdr>
                </w:div>
                <w:div w:id="1062875401">
                  <w:marLeft w:val="480"/>
                  <w:marRight w:val="0"/>
                  <w:marTop w:val="0"/>
                  <w:marBottom w:val="0"/>
                  <w:divBdr>
                    <w:top w:val="none" w:sz="0" w:space="0" w:color="auto"/>
                    <w:left w:val="none" w:sz="0" w:space="0" w:color="auto"/>
                    <w:bottom w:val="none" w:sz="0" w:space="0" w:color="auto"/>
                    <w:right w:val="none" w:sz="0" w:space="0" w:color="auto"/>
                  </w:divBdr>
                </w:div>
                <w:div w:id="990207376">
                  <w:marLeft w:val="480"/>
                  <w:marRight w:val="0"/>
                  <w:marTop w:val="0"/>
                  <w:marBottom w:val="0"/>
                  <w:divBdr>
                    <w:top w:val="none" w:sz="0" w:space="0" w:color="auto"/>
                    <w:left w:val="none" w:sz="0" w:space="0" w:color="auto"/>
                    <w:bottom w:val="none" w:sz="0" w:space="0" w:color="auto"/>
                    <w:right w:val="none" w:sz="0" w:space="0" w:color="auto"/>
                  </w:divBdr>
                </w:div>
                <w:div w:id="1943492467">
                  <w:marLeft w:val="480"/>
                  <w:marRight w:val="0"/>
                  <w:marTop w:val="0"/>
                  <w:marBottom w:val="0"/>
                  <w:divBdr>
                    <w:top w:val="none" w:sz="0" w:space="0" w:color="auto"/>
                    <w:left w:val="none" w:sz="0" w:space="0" w:color="auto"/>
                    <w:bottom w:val="none" w:sz="0" w:space="0" w:color="auto"/>
                    <w:right w:val="none" w:sz="0" w:space="0" w:color="auto"/>
                  </w:divBdr>
                </w:div>
                <w:div w:id="40786819">
                  <w:marLeft w:val="480"/>
                  <w:marRight w:val="0"/>
                  <w:marTop w:val="0"/>
                  <w:marBottom w:val="0"/>
                  <w:divBdr>
                    <w:top w:val="none" w:sz="0" w:space="0" w:color="auto"/>
                    <w:left w:val="none" w:sz="0" w:space="0" w:color="auto"/>
                    <w:bottom w:val="none" w:sz="0" w:space="0" w:color="auto"/>
                    <w:right w:val="none" w:sz="0" w:space="0" w:color="auto"/>
                  </w:divBdr>
                </w:div>
                <w:div w:id="1372222271">
                  <w:marLeft w:val="480"/>
                  <w:marRight w:val="0"/>
                  <w:marTop w:val="0"/>
                  <w:marBottom w:val="0"/>
                  <w:divBdr>
                    <w:top w:val="none" w:sz="0" w:space="0" w:color="auto"/>
                    <w:left w:val="none" w:sz="0" w:space="0" w:color="auto"/>
                    <w:bottom w:val="none" w:sz="0" w:space="0" w:color="auto"/>
                    <w:right w:val="none" w:sz="0" w:space="0" w:color="auto"/>
                  </w:divBdr>
                </w:div>
                <w:div w:id="1735622012">
                  <w:marLeft w:val="480"/>
                  <w:marRight w:val="0"/>
                  <w:marTop w:val="0"/>
                  <w:marBottom w:val="0"/>
                  <w:divBdr>
                    <w:top w:val="none" w:sz="0" w:space="0" w:color="auto"/>
                    <w:left w:val="none" w:sz="0" w:space="0" w:color="auto"/>
                    <w:bottom w:val="none" w:sz="0" w:space="0" w:color="auto"/>
                    <w:right w:val="none" w:sz="0" w:space="0" w:color="auto"/>
                  </w:divBdr>
                </w:div>
                <w:div w:id="970014304">
                  <w:marLeft w:val="480"/>
                  <w:marRight w:val="0"/>
                  <w:marTop w:val="0"/>
                  <w:marBottom w:val="0"/>
                  <w:divBdr>
                    <w:top w:val="none" w:sz="0" w:space="0" w:color="auto"/>
                    <w:left w:val="none" w:sz="0" w:space="0" w:color="auto"/>
                    <w:bottom w:val="none" w:sz="0" w:space="0" w:color="auto"/>
                    <w:right w:val="none" w:sz="0" w:space="0" w:color="auto"/>
                  </w:divBdr>
                </w:div>
                <w:div w:id="81336106">
                  <w:marLeft w:val="480"/>
                  <w:marRight w:val="0"/>
                  <w:marTop w:val="0"/>
                  <w:marBottom w:val="0"/>
                  <w:divBdr>
                    <w:top w:val="none" w:sz="0" w:space="0" w:color="auto"/>
                    <w:left w:val="none" w:sz="0" w:space="0" w:color="auto"/>
                    <w:bottom w:val="none" w:sz="0" w:space="0" w:color="auto"/>
                    <w:right w:val="none" w:sz="0" w:space="0" w:color="auto"/>
                  </w:divBdr>
                </w:div>
                <w:div w:id="616520294">
                  <w:marLeft w:val="480"/>
                  <w:marRight w:val="0"/>
                  <w:marTop w:val="0"/>
                  <w:marBottom w:val="0"/>
                  <w:divBdr>
                    <w:top w:val="none" w:sz="0" w:space="0" w:color="auto"/>
                    <w:left w:val="none" w:sz="0" w:space="0" w:color="auto"/>
                    <w:bottom w:val="none" w:sz="0" w:space="0" w:color="auto"/>
                    <w:right w:val="none" w:sz="0" w:space="0" w:color="auto"/>
                  </w:divBdr>
                </w:div>
                <w:div w:id="645937463">
                  <w:marLeft w:val="480"/>
                  <w:marRight w:val="0"/>
                  <w:marTop w:val="0"/>
                  <w:marBottom w:val="0"/>
                  <w:divBdr>
                    <w:top w:val="none" w:sz="0" w:space="0" w:color="auto"/>
                    <w:left w:val="none" w:sz="0" w:space="0" w:color="auto"/>
                    <w:bottom w:val="none" w:sz="0" w:space="0" w:color="auto"/>
                    <w:right w:val="none" w:sz="0" w:space="0" w:color="auto"/>
                  </w:divBdr>
                </w:div>
                <w:div w:id="55857378">
                  <w:marLeft w:val="480"/>
                  <w:marRight w:val="0"/>
                  <w:marTop w:val="0"/>
                  <w:marBottom w:val="0"/>
                  <w:divBdr>
                    <w:top w:val="none" w:sz="0" w:space="0" w:color="auto"/>
                    <w:left w:val="none" w:sz="0" w:space="0" w:color="auto"/>
                    <w:bottom w:val="none" w:sz="0" w:space="0" w:color="auto"/>
                    <w:right w:val="none" w:sz="0" w:space="0" w:color="auto"/>
                  </w:divBdr>
                </w:div>
                <w:div w:id="51124975">
                  <w:marLeft w:val="480"/>
                  <w:marRight w:val="0"/>
                  <w:marTop w:val="0"/>
                  <w:marBottom w:val="0"/>
                  <w:divBdr>
                    <w:top w:val="none" w:sz="0" w:space="0" w:color="auto"/>
                    <w:left w:val="none" w:sz="0" w:space="0" w:color="auto"/>
                    <w:bottom w:val="none" w:sz="0" w:space="0" w:color="auto"/>
                    <w:right w:val="none" w:sz="0" w:space="0" w:color="auto"/>
                  </w:divBdr>
                </w:div>
                <w:div w:id="1108499347">
                  <w:marLeft w:val="480"/>
                  <w:marRight w:val="0"/>
                  <w:marTop w:val="0"/>
                  <w:marBottom w:val="0"/>
                  <w:divBdr>
                    <w:top w:val="none" w:sz="0" w:space="0" w:color="auto"/>
                    <w:left w:val="none" w:sz="0" w:space="0" w:color="auto"/>
                    <w:bottom w:val="none" w:sz="0" w:space="0" w:color="auto"/>
                    <w:right w:val="none" w:sz="0" w:space="0" w:color="auto"/>
                  </w:divBdr>
                </w:div>
                <w:div w:id="1111704185">
                  <w:marLeft w:val="480"/>
                  <w:marRight w:val="0"/>
                  <w:marTop w:val="0"/>
                  <w:marBottom w:val="0"/>
                  <w:divBdr>
                    <w:top w:val="none" w:sz="0" w:space="0" w:color="auto"/>
                    <w:left w:val="none" w:sz="0" w:space="0" w:color="auto"/>
                    <w:bottom w:val="none" w:sz="0" w:space="0" w:color="auto"/>
                    <w:right w:val="none" w:sz="0" w:space="0" w:color="auto"/>
                  </w:divBdr>
                </w:div>
                <w:div w:id="891766948">
                  <w:marLeft w:val="480"/>
                  <w:marRight w:val="0"/>
                  <w:marTop w:val="0"/>
                  <w:marBottom w:val="0"/>
                  <w:divBdr>
                    <w:top w:val="none" w:sz="0" w:space="0" w:color="auto"/>
                    <w:left w:val="none" w:sz="0" w:space="0" w:color="auto"/>
                    <w:bottom w:val="none" w:sz="0" w:space="0" w:color="auto"/>
                    <w:right w:val="none" w:sz="0" w:space="0" w:color="auto"/>
                  </w:divBdr>
                </w:div>
                <w:div w:id="1560675972">
                  <w:marLeft w:val="480"/>
                  <w:marRight w:val="0"/>
                  <w:marTop w:val="0"/>
                  <w:marBottom w:val="0"/>
                  <w:divBdr>
                    <w:top w:val="none" w:sz="0" w:space="0" w:color="auto"/>
                    <w:left w:val="none" w:sz="0" w:space="0" w:color="auto"/>
                    <w:bottom w:val="none" w:sz="0" w:space="0" w:color="auto"/>
                    <w:right w:val="none" w:sz="0" w:space="0" w:color="auto"/>
                  </w:divBdr>
                </w:div>
                <w:div w:id="170292238">
                  <w:marLeft w:val="480"/>
                  <w:marRight w:val="0"/>
                  <w:marTop w:val="0"/>
                  <w:marBottom w:val="0"/>
                  <w:divBdr>
                    <w:top w:val="none" w:sz="0" w:space="0" w:color="auto"/>
                    <w:left w:val="none" w:sz="0" w:space="0" w:color="auto"/>
                    <w:bottom w:val="none" w:sz="0" w:space="0" w:color="auto"/>
                    <w:right w:val="none" w:sz="0" w:space="0" w:color="auto"/>
                  </w:divBdr>
                </w:div>
                <w:div w:id="1881283662">
                  <w:marLeft w:val="480"/>
                  <w:marRight w:val="0"/>
                  <w:marTop w:val="0"/>
                  <w:marBottom w:val="0"/>
                  <w:divBdr>
                    <w:top w:val="none" w:sz="0" w:space="0" w:color="auto"/>
                    <w:left w:val="none" w:sz="0" w:space="0" w:color="auto"/>
                    <w:bottom w:val="none" w:sz="0" w:space="0" w:color="auto"/>
                    <w:right w:val="none" w:sz="0" w:space="0" w:color="auto"/>
                  </w:divBdr>
                </w:div>
                <w:div w:id="2092046536">
                  <w:marLeft w:val="480"/>
                  <w:marRight w:val="0"/>
                  <w:marTop w:val="0"/>
                  <w:marBottom w:val="0"/>
                  <w:divBdr>
                    <w:top w:val="none" w:sz="0" w:space="0" w:color="auto"/>
                    <w:left w:val="none" w:sz="0" w:space="0" w:color="auto"/>
                    <w:bottom w:val="none" w:sz="0" w:space="0" w:color="auto"/>
                    <w:right w:val="none" w:sz="0" w:space="0" w:color="auto"/>
                  </w:divBdr>
                </w:div>
                <w:div w:id="869798726">
                  <w:marLeft w:val="480"/>
                  <w:marRight w:val="0"/>
                  <w:marTop w:val="0"/>
                  <w:marBottom w:val="0"/>
                  <w:divBdr>
                    <w:top w:val="none" w:sz="0" w:space="0" w:color="auto"/>
                    <w:left w:val="none" w:sz="0" w:space="0" w:color="auto"/>
                    <w:bottom w:val="none" w:sz="0" w:space="0" w:color="auto"/>
                    <w:right w:val="none" w:sz="0" w:space="0" w:color="auto"/>
                  </w:divBdr>
                </w:div>
                <w:div w:id="2057898826">
                  <w:marLeft w:val="480"/>
                  <w:marRight w:val="0"/>
                  <w:marTop w:val="0"/>
                  <w:marBottom w:val="0"/>
                  <w:divBdr>
                    <w:top w:val="none" w:sz="0" w:space="0" w:color="auto"/>
                    <w:left w:val="none" w:sz="0" w:space="0" w:color="auto"/>
                    <w:bottom w:val="none" w:sz="0" w:space="0" w:color="auto"/>
                    <w:right w:val="none" w:sz="0" w:space="0" w:color="auto"/>
                  </w:divBdr>
                </w:div>
                <w:div w:id="739718390">
                  <w:marLeft w:val="480"/>
                  <w:marRight w:val="0"/>
                  <w:marTop w:val="0"/>
                  <w:marBottom w:val="0"/>
                  <w:divBdr>
                    <w:top w:val="none" w:sz="0" w:space="0" w:color="auto"/>
                    <w:left w:val="none" w:sz="0" w:space="0" w:color="auto"/>
                    <w:bottom w:val="none" w:sz="0" w:space="0" w:color="auto"/>
                    <w:right w:val="none" w:sz="0" w:space="0" w:color="auto"/>
                  </w:divBdr>
                </w:div>
                <w:div w:id="1799834803">
                  <w:marLeft w:val="480"/>
                  <w:marRight w:val="0"/>
                  <w:marTop w:val="0"/>
                  <w:marBottom w:val="0"/>
                  <w:divBdr>
                    <w:top w:val="none" w:sz="0" w:space="0" w:color="auto"/>
                    <w:left w:val="none" w:sz="0" w:space="0" w:color="auto"/>
                    <w:bottom w:val="none" w:sz="0" w:space="0" w:color="auto"/>
                    <w:right w:val="none" w:sz="0" w:space="0" w:color="auto"/>
                  </w:divBdr>
                </w:div>
                <w:div w:id="213204813">
                  <w:marLeft w:val="480"/>
                  <w:marRight w:val="0"/>
                  <w:marTop w:val="0"/>
                  <w:marBottom w:val="0"/>
                  <w:divBdr>
                    <w:top w:val="none" w:sz="0" w:space="0" w:color="auto"/>
                    <w:left w:val="none" w:sz="0" w:space="0" w:color="auto"/>
                    <w:bottom w:val="none" w:sz="0" w:space="0" w:color="auto"/>
                    <w:right w:val="none" w:sz="0" w:space="0" w:color="auto"/>
                  </w:divBdr>
                </w:div>
                <w:div w:id="260797942">
                  <w:marLeft w:val="480"/>
                  <w:marRight w:val="0"/>
                  <w:marTop w:val="0"/>
                  <w:marBottom w:val="0"/>
                  <w:divBdr>
                    <w:top w:val="none" w:sz="0" w:space="0" w:color="auto"/>
                    <w:left w:val="none" w:sz="0" w:space="0" w:color="auto"/>
                    <w:bottom w:val="none" w:sz="0" w:space="0" w:color="auto"/>
                    <w:right w:val="none" w:sz="0" w:space="0" w:color="auto"/>
                  </w:divBdr>
                </w:div>
                <w:div w:id="2003779713">
                  <w:marLeft w:val="480"/>
                  <w:marRight w:val="0"/>
                  <w:marTop w:val="0"/>
                  <w:marBottom w:val="0"/>
                  <w:divBdr>
                    <w:top w:val="none" w:sz="0" w:space="0" w:color="auto"/>
                    <w:left w:val="none" w:sz="0" w:space="0" w:color="auto"/>
                    <w:bottom w:val="none" w:sz="0" w:space="0" w:color="auto"/>
                    <w:right w:val="none" w:sz="0" w:space="0" w:color="auto"/>
                  </w:divBdr>
                </w:div>
                <w:div w:id="593825422">
                  <w:marLeft w:val="480"/>
                  <w:marRight w:val="0"/>
                  <w:marTop w:val="0"/>
                  <w:marBottom w:val="0"/>
                  <w:divBdr>
                    <w:top w:val="none" w:sz="0" w:space="0" w:color="auto"/>
                    <w:left w:val="none" w:sz="0" w:space="0" w:color="auto"/>
                    <w:bottom w:val="none" w:sz="0" w:space="0" w:color="auto"/>
                    <w:right w:val="none" w:sz="0" w:space="0" w:color="auto"/>
                  </w:divBdr>
                </w:div>
                <w:div w:id="1873616528">
                  <w:marLeft w:val="480"/>
                  <w:marRight w:val="0"/>
                  <w:marTop w:val="0"/>
                  <w:marBottom w:val="0"/>
                  <w:divBdr>
                    <w:top w:val="none" w:sz="0" w:space="0" w:color="auto"/>
                    <w:left w:val="none" w:sz="0" w:space="0" w:color="auto"/>
                    <w:bottom w:val="none" w:sz="0" w:space="0" w:color="auto"/>
                    <w:right w:val="none" w:sz="0" w:space="0" w:color="auto"/>
                  </w:divBdr>
                </w:div>
                <w:div w:id="2024429196">
                  <w:marLeft w:val="480"/>
                  <w:marRight w:val="0"/>
                  <w:marTop w:val="0"/>
                  <w:marBottom w:val="0"/>
                  <w:divBdr>
                    <w:top w:val="none" w:sz="0" w:space="0" w:color="auto"/>
                    <w:left w:val="none" w:sz="0" w:space="0" w:color="auto"/>
                    <w:bottom w:val="none" w:sz="0" w:space="0" w:color="auto"/>
                    <w:right w:val="none" w:sz="0" w:space="0" w:color="auto"/>
                  </w:divBdr>
                </w:div>
                <w:div w:id="1808425501">
                  <w:marLeft w:val="480"/>
                  <w:marRight w:val="0"/>
                  <w:marTop w:val="0"/>
                  <w:marBottom w:val="0"/>
                  <w:divBdr>
                    <w:top w:val="none" w:sz="0" w:space="0" w:color="auto"/>
                    <w:left w:val="none" w:sz="0" w:space="0" w:color="auto"/>
                    <w:bottom w:val="none" w:sz="0" w:space="0" w:color="auto"/>
                    <w:right w:val="none" w:sz="0" w:space="0" w:color="auto"/>
                  </w:divBdr>
                </w:div>
                <w:div w:id="577516593">
                  <w:marLeft w:val="480"/>
                  <w:marRight w:val="0"/>
                  <w:marTop w:val="0"/>
                  <w:marBottom w:val="0"/>
                  <w:divBdr>
                    <w:top w:val="none" w:sz="0" w:space="0" w:color="auto"/>
                    <w:left w:val="none" w:sz="0" w:space="0" w:color="auto"/>
                    <w:bottom w:val="none" w:sz="0" w:space="0" w:color="auto"/>
                    <w:right w:val="none" w:sz="0" w:space="0" w:color="auto"/>
                  </w:divBdr>
                </w:div>
                <w:div w:id="109559158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541405156">
          <w:marLeft w:val="480"/>
          <w:marRight w:val="0"/>
          <w:marTop w:val="0"/>
          <w:marBottom w:val="0"/>
          <w:divBdr>
            <w:top w:val="none" w:sz="0" w:space="0" w:color="auto"/>
            <w:left w:val="none" w:sz="0" w:space="0" w:color="auto"/>
            <w:bottom w:val="none" w:sz="0" w:space="0" w:color="auto"/>
            <w:right w:val="none" w:sz="0" w:space="0" w:color="auto"/>
          </w:divBdr>
        </w:div>
        <w:div w:id="1104112843">
          <w:marLeft w:val="480"/>
          <w:marRight w:val="0"/>
          <w:marTop w:val="0"/>
          <w:marBottom w:val="0"/>
          <w:divBdr>
            <w:top w:val="none" w:sz="0" w:space="0" w:color="auto"/>
            <w:left w:val="none" w:sz="0" w:space="0" w:color="auto"/>
            <w:bottom w:val="none" w:sz="0" w:space="0" w:color="auto"/>
            <w:right w:val="none" w:sz="0" w:space="0" w:color="auto"/>
          </w:divBdr>
        </w:div>
        <w:div w:id="1411587035">
          <w:marLeft w:val="480"/>
          <w:marRight w:val="0"/>
          <w:marTop w:val="0"/>
          <w:marBottom w:val="0"/>
          <w:divBdr>
            <w:top w:val="none" w:sz="0" w:space="0" w:color="auto"/>
            <w:left w:val="none" w:sz="0" w:space="0" w:color="auto"/>
            <w:bottom w:val="none" w:sz="0" w:space="0" w:color="auto"/>
            <w:right w:val="none" w:sz="0" w:space="0" w:color="auto"/>
          </w:divBdr>
        </w:div>
        <w:div w:id="1081414030">
          <w:marLeft w:val="480"/>
          <w:marRight w:val="0"/>
          <w:marTop w:val="0"/>
          <w:marBottom w:val="0"/>
          <w:divBdr>
            <w:top w:val="none" w:sz="0" w:space="0" w:color="auto"/>
            <w:left w:val="none" w:sz="0" w:space="0" w:color="auto"/>
            <w:bottom w:val="none" w:sz="0" w:space="0" w:color="auto"/>
            <w:right w:val="none" w:sz="0" w:space="0" w:color="auto"/>
          </w:divBdr>
        </w:div>
        <w:div w:id="74547163">
          <w:marLeft w:val="480"/>
          <w:marRight w:val="0"/>
          <w:marTop w:val="0"/>
          <w:marBottom w:val="0"/>
          <w:divBdr>
            <w:top w:val="none" w:sz="0" w:space="0" w:color="auto"/>
            <w:left w:val="none" w:sz="0" w:space="0" w:color="auto"/>
            <w:bottom w:val="none" w:sz="0" w:space="0" w:color="auto"/>
            <w:right w:val="none" w:sz="0" w:space="0" w:color="auto"/>
          </w:divBdr>
        </w:div>
        <w:div w:id="333649849">
          <w:marLeft w:val="480"/>
          <w:marRight w:val="0"/>
          <w:marTop w:val="0"/>
          <w:marBottom w:val="0"/>
          <w:divBdr>
            <w:top w:val="none" w:sz="0" w:space="0" w:color="auto"/>
            <w:left w:val="none" w:sz="0" w:space="0" w:color="auto"/>
            <w:bottom w:val="none" w:sz="0" w:space="0" w:color="auto"/>
            <w:right w:val="none" w:sz="0" w:space="0" w:color="auto"/>
          </w:divBdr>
        </w:div>
        <w:div w:id="470680896">
          <w:marLeft w:val="480"/>
          <w:marRight w:val="0"/>
          <w:marTop w:val="0"/>
          <w:marBottom w:val="0"/>
          <w:divBdr>
            <w:top w:val="none" w:sz="0" w:space="0" w:color="auto"/>
            <w:left w:val="none" w:sz="0" w:space="0" w:color="auto"/>
            <w:bottom w:val="none" w:sz="0" w:space="0" w:color="auto"/>
            <w:right w:val="none" w:sz="0" w:space="0" w:color="auto"/>
          </w:divBdr>
        </w:div>
        <w:div w:id="1598631251">
          <w:marLeft w:val="480"/>
          <w:marRight w:val="0"/>
          <w:marTop w:val="0"/>
          <w:marBottom w:val="0"/>
          <w:divBdr>
            <w:top w:val="none" w:sz="0" w:space="0" w:color="auto"/>
            <w:left w:val="none" w:sz="0" w:space="0" w:color="auto"/>
            <w:bottom w:val="none" w:sz="0" w:space="0" w:color="auto"/>
            <w:right w:val="none" w:sz="0" w:space="0" w:color="auto"/>
          </w:divBdr>
        </w:div>
        <w:div w:id="1540166066">
          <w:marLeft w:val="480"/>
          <w:marRight w:val="0"/>
          <w:marTop w:val="0"/>
          <w:marBottom w:val="0"/>
          <w:divBdr>
            <w:top w:val="none" w:sz="0" w:space="0" w:color="auto"/>
            <w:left w:val="none" w:sz="0" w:space="0" w:color="auto"/>
            <w:bottom w:val="none" w:sz="0" w:space="0" w:color="auto"/>
            <w:right w:val="none" w:sz="0" w:space="0" w:color="auto"/>
          </w:divBdr>
        </w:div>
        <w:div w:id="1785273005">
          <w:marLeft w:val="480"/>
          <w:marRight w:val="0"/>
          <w:marTop w:val="0"/>
          <w:marBottom w:val="0"/>
          <w:divBdr>
            <w:top w:val="none" w:sz="0" w:space="0" w:color="auto"/>
            <w:left w:val="none" w:sz="0" w:space="0" w:color="auto"/>
            <w:bottom w:val="none" w:sz="0" w:space="0" w:color="auto"/>
            <w:right w:val="none" w:sz="0" w:space="0" w:color="auto"/>
          </w:divBdr>
        </w:div>
        <w:div w:id="1541480272">
          <w:marLeft w:val="480"/>
          <w:marRight w:val="0"/>
          <w:marTop w:val="0"/>
          <w:marBottom w:val="0"/>
          <w:divBdr>
            <w:top w:val="none" w:sz="0" w:space="0" w:color="auto"/>
            <w:left w:val="none" w:sz="0" w:space="0" w:color="auto"/>
            <w:bottom w:val="none" w:sz="0" w:space="0" w:color="auto"/>
            <w:right w:val="none" w:sz="0" w:space="0" w:color="auto"/>
          </w:divBdr>
        </w:div>
        <w:div w:id="1685547839">
          <w:marLeft w:val="480"/>
          <w:marRight w:val="0"/>
          <w:marTop w:val="0"/>
          <w:marBottom w:val="0"/>
          <w:divBdr>
            <w:top w:val="none" w:sz="0" w:space="0" w:color="auto"/>
            <w:left w:val="none" w:sz="0" w:space="0" w:color="auto"/>
            <w:bottom w:val="none" w:sz="0" w:space="0" w:color="auto"/>
            <w:right w:val="none" w:sz="0" w:space="0" w:color="auto"/>
          </w:divBdr>
        </w:div>
        <w:div w:id="98378056">
          <w:marLeft w:val="480"/>
          <w:marRight w:val="0"/>
          <w:marTop w:val="0"/>
          <w:marBottom w:val="0"/>
          <w:divBdr>
            <w:top w:val="none" w:sz="0" w:space="0" w:color="auto"/>
            <w:left w:val="none" w:sz="0" w:space="0" w:color="auto"/>
            <w:bottom w:val="none" w:sz="0" w:space="0" w:color="auto"/>
            <w:right w:val="none" w:sz="0" w:space="0" w:color="auto"/>
          </w:divBdr>
        </w:div>
        <w:div w:id="1596396323">
          <w:marLeft w:val="480"/>
          <w:marRight w:val="0"/>
          <w:marTop w:val="0"/>
          <w:marBottom w:val="0"/>
          <w:divBdr>
            <w:top w:val="none" w:sz="0" w:space="0" w:color="auto"/>
            <w:left w:val="none" w:sz="0" w:space="0" w:color="auto"/>
            <w:bottom w:val="none" w:sz="0" w:space="0" w:color="auto"/>
            <w:right w:val="none" w:sz="0" w:space="0" w:color="auto"/>
          </w:divBdr>
        </w:div>
        <w:div w:id="549343549">
          <w:marLeft w:val="480"/>
          <w:marRight w:val="0"/>
          <w:marTop w:val="0"/>
          <w:marBottom w:val="0"/>
          <w:divBdr>
            <w:top w:val="none" w:sz="0" w:space="0" w:color="auto"/>
            <w:left w:val="none" w:sz="0" w:space="0" w:color="auto"/>
            <w:bottom w:val="none" w:sz="0" w:space="0" w:color="auto"/>
            <w:right w:val="none" w:sz="0" w:space="0" w:color="auto"/>
          </w:divBdr>
        </w:div>
        <w:div w:id="667944431">
          <w:marLeft w:val="480"/>
          <w:marRight w:val="0"/>
          <w:marTop w:val="0"/>
          <w:marBottom w:val="0"/>
          <w:divBdr>
            <w:top w:val="none" w:sz="0" w:space="0" w:color="auto"/>
            <w:left w:val="none" w:sz="0" w:space="0" w:color="auto"/>
            <w:bottom w:val="none" w:sz="0" w:space="0" w:color="auto"/>
            <w:right w:val="none" w:sz="0" w:space="0" w:color="auto"/>
          </w:divBdr>
        </w:div>
        <w:div w:id="888958058">
          <w:marLeft w:val="480"/>
          <w:marRight w:val="0"/>
          <w:marTop w:val="0"/>
          <w:marBottom w:val="0"/>
          <w:divBdr>
            <w:top w:val="none" w:sz="0" w:space="0" w:color="auto"/>
            <w:left w:val="none" w:sz="0" w:space="0" w:color="auto"/>
            <w:bottom w:val="none" w:sz="0" w:space="0" w:color="auto"/>
            <w:right w:val="none" w:sz="0" w:space="0" w:color="auto"/>
          </w:divBdr>
        </w:div>
        <w:div w:id="1362707304">
          <w:marLeft w:val="480"/>
          <w:marRight w:val="0"/>
          <w:marTop w:val="0"/>
          <w:marBottom w:val="0"/>
          <w:divBdr>
            <w:top w:val="none" w:sz="0" w:space="0" w:color="auto"/>
            <w:left w:val="none" w:sz="0" w:space="0" w:color="auto"/>
            <w:bottom w:val="none" w:sz="0" w:space="0" w:color="auto"/>
            <w:right w:val="none" w:sz="0" w:space="0" w:color="auto"/>
          </w:divBdr>
        </w:div>
        <w:div w:id="433936423">
          <w:marLeft w:val="480"/>
          <w:marRight w:val="0"/>
          <w:marTop w:val="0"/>
          <w:marBottom w:val="0"/>
          <w:divBdr>
            <w:top w:val="none" w:sz="0" w:space="0" w:color="auto"/>
            <w:left w:val="none" w:sz="0" w:space="0" w:color="auto"/>
            <w:bottom w:val="none" w:sz="0" w:space="0" w:color="auto"/>
            <w:right w:val="none" w:sz="0" w:space="0" w:color="auto"/>
          </w:divBdr>
        </w:div>
        <w:div w:id="38601082">
          <w:marLeft w:val="480"/>
          <w:marRight w:val="0"/>
          <w:marTop w:val="0"/>
          <w:marBottom w:val="0"/>
          <w:divBdr>
            <w:top w:val="none" w:sz="0" w:space="0" w:color="auto"/>
            <w:left w:val="none" w:sz="0" w:space="0" w:color="auto"/>
            <w:bottom w:val="none" w:sz="0" w:space="0" w:color="auto"/>
            <w:right w:val="none" w:sz="0" w:space="0" w:color="auto"/>
          </w:divBdr>
        </w:div>
        <w:div w:id="778449603">
          <w:marLeft w:val="480"/>
          <w:marRight w:val="0"/>
          <w:marTop w:val="0"/>
          <w:marBottom w:val="0"/>
          <w:divBdr>
            <w:top w:val="none" w:sz="0" w:space="0" w:color="auto"/>
            <w:left w:val="none" w:sz="0" w:space="0" w:color="auto"/>
            <w:bottom w:val="none" w:sz="0" w:space="0" w:color="auto"/>
            <w:right w:val="none" w:sz="0" w:space="0" w:color="auto"/>
          </w:divBdr>
        </w:div>
        <w:div w:id="2126732465">
          <w:marLeft w:val="480"/>
          <w:marRight w:val="0"/>
          <w:marTop w:val="0"/>
          <w:marBottom w:val="0"/>
          <w:divBdr>
            <w:top w:val="none" w:sz="0" w:space="0" w:color="auto"/>
            <w:left w:val="none" w:sz="0" w:space="0" w:color="auto"/>
            <w:bottom w:val="none" w:sz="0" w:space="0" w:color="auto"/>
            <w:right w:val="none" w:sz="0" w:space="0" w:color="auto"/>
          </w:divBdr>
        </w:div>
        <w:div w:id="319233761">
          <w:marLeft w:val="480"/>
          <w:marRight w:val="0"/>
          <w:marTop w:val="0"/>
          <w:marBottom w:val="0"/>
          <w:divBdr>
            <w:top w:val="none" w:sz="0" w:space="0" w:color="auto"/>
            <w:left w:val="none" w:sz="0" w:space="0" w:color="auto"/>
            <w:bottom w:val="none" w:sz="0" w:space="0" w:color="auto"/>
            <w:right w:val="none" w:sz="0" w:space="0" w:color="auto"/>
          </w:divBdr>
        </w:div>
        <w:div w:id="958561643">
          <w:marLeft w:val="480"/>
          <w:marRight w:val="0"/>
          <w:marTop w:val="0"/>
          <w:marBottom w:val="0"/>
          <w:divBdr>
            <w:top w:val="none" w:sz="0" w:space="0" w:color="auto"/>
            <w:left w:val="none" w:sz="0" w:space="0" w:color="auto"/>
            <w:bottom w:val="none" w:sz="0" w:space="0" w:color="auto"/>
            <w:right w:val="none" w:sz="0" w:space="0" w:color="auto"/>
          </w:divBdr>
        </w:div>
        <w:div w:id="557673208">
          <w:marLeft w:val="480"/>
          <w:marRight w:val="0"/>
          <w:marTop w:val="0"/>
          <w:marBottom w:val="0"/>
          <w:divBdr>
            <w:top w:val="none" w:sz="0" w:space="0" w:color="auto"/>
            <w:left w:val="none" w:sz="0" w:space="0" w:color="auto"/>
            <w:bottom w:val="none" w:sz="0" w:space="0" w:color="auto"/>
            <w:right w:val="none" w:sz="0" w:space="0" w:color="auto"/>
          </w:divBdr>
        </w:div>
        <w:div w:id="1262956106">
          <w:marLeft w:val="480"/>
          <w:marRight w:val="0"/>
          <w:marTop w:val="0"/>
          <w:marBottom w:val="0"/>
          <w:divBdr>
            <w:top w:val="none" w:sz="0" w:space="0" w:color="auto"/>
            <w:left w:val="none" w:sz="0" w:space="0" w:color="auto"/>
            <w:bottom w:val="none" w:sz="0" w:space="0" w:color="auto"/>
            <w:right w:val="none" w:sz="0" w:space="0" w:color="auto"/>
          </w:divBdr>
        </w:div>
        <w:div w:id="1715231839">
          <w:marLeft w:val="480"/>
          <w:marRight w:val="0"/>
          <w:marTop w:val="0"/>
          <w:marBottom w:val="0"/>
          <w:divBdr>
            <w:top w:val="none" w:sz="0" w:space="0" w:color="auto"/>
            <w:left w:val="none" w:sz="0" w:space="0" w:color="auto"/>
            <w:bottom w:val="none" w:sz="0" w:space="0" w:color="auto"/>
            <w:right w:val="none" w:sz="0" w:space="0" w:color="auto"/>
          </w:divBdr>
        </w:div>
        <w:div w:id="1222134096">
          <w:marLeft w:val="480"/>
          <w:marRight w:val="0"/>
          <w:marTop w:val="0"/>
          <w:marBottom w:val="0"/>
          <w:divBdr>
            <w:top w:val="none" w:sz="0" w:space="0" w:color="auto"/>
            <w:left w:val="none" w:sz="0" w:space="0" w:color="auto"/>
            <w:bottom w:val="none" w:sz="0" w:space="0" w:color="auto"/>
            <w:right w:val="none" w:sz="0" w:space="0" w:color="auto"/>
          </w:divBdr>
        </w:div>
        <w:div w:id="586155176">
          <w:marLeft w:val="480"/>
          <w:marRight w:val="0"/>
          <w:marTop w:val="0"/>
          <w:marBottom w:val="0"/>
          <w:divBdr>
            <w:top w:val="none" w:sz="0" w:space="0" w:color="auto"/>
            <w:left w:val="none" w:sz="0" w:space="0" w:color="auto"/>
            <w:bottom w:val="none" w:sz="0" w:space="0" w:color="auto"/>
            <w:right w:val="none" w:sz="0" w:space="0" w:color="auto"/>
          </w:divBdr>
        </w:div>
        <w:div w:id="802233221">
          <w:marLeft w:val="480"/>
          <w:marRight w:val="0"/>
          <w:marTop w:val="0"/>
          <w:marBottom w:val="0"/>
          <w:divBdr>
            <w:top w:val="none" w:sz="0" w:space="0" w:color="auto"/>
            <w:left w:val="none" w:sz="0" w:space="0" w:color="auto"/>
            <w:bottom w:val="none" w:sz="0" w:space="0" w:color="auto"/>
            <w:right w:val="none" w:sz="0" w:space="0" w:color="auto"/>
          </w:divBdr>
        </w:div>
        <w:div w:id="1079641547">
          <w:marLeft w:val="480"/>
          <w:marRight w:val="0"/>
          <w:marTop w:val="0"/>
          <w:marBottom w:val="0"/>
          <w:divBdr>
            <w:top w:val="none" w:sz="0" w:space="0" w:color="auto"/>
            <w:left w:val="none" w:sz="0" w:space="0" w:color="auto"/>
            <w:bottom w:val="none" w:sz="0" w:space="0" w:color="auto"/>
            <w:right w:val="none" w:sz="0" w:space="0" w:color="auto"/>
          </w:divBdr>
        </w:div>
        <w:div w:id="884374322">
          <w:marLeft w:val="480"/>
          <w:marRight w:val="0"/>
          <w:marTop w:val="0"/>
          <w:marBottom w:val="0"/>
          <w:divBdr>
            <w:top w:val="none" w:sz="0" w:space="0" w:color="auto"/>
            <w:left w:val="none" w:sz="0" w:space="0" w:color="auto"/>
            <w:bottom w:val="none" w:sz="0" w:space="0" w:color="auto"/>
            <w:right w:val="none" w:sz="0" w:space="0" w:color="auto"/>
          </w:divBdr>
        </w:div>
        <w:div w:id="1820926328">
          <w:marLeft w:val="480"/>
          <w:marRight w:val="0"/>
          <w:marTop w:val="0"/>
          <w:marBottom w:val="0"/>
          <w:divBdr>
            <w:top w:val="none" w:sz="0" w:space="0" w:color="auto"/>
            <w:left w:val="none" w:sz="0" w:space="0" w:color="auto"/>
            <w:bottom w:val="none" w:sz="0" w:space="0" w:color="auto"/>
            <w:right w:val="none" w:sz="0" w:space="0" w:color="auto"/>
          </w:divBdr>
        </w:div>
        <w:div w:id="288048356">
          <w:marLeft w:val="480"/>
          <w:marRight w:val="0"/>
          <w:marTop w:val="0"/>
          <w:marBottom w:val="0"/>
          <w:divBdr>
            <w:top w:val="none" w:sz="0" w:space="0" w:color="auto"/>
            <w:left w:val="none" w:sz="0" w:space="0" w:color="auto"/>
            <w:bottom w:val="none" w:sz="0" w:space="0" w:color="auto"/>
            <w:right w:val="none" w:sz="0" w:space="0" w:color="auto"/>
          </w:divBdr>
        </w:div>
        <w:div w:id="147748189">
          <w:marLeft w:val="480"/>
          <w:marRight w:val="0"/>
          <w:marTop w:val="0"/>
          <w:marBottom w:val="0"/>
          <w:divBdr>
            <w:top w:val="none" w:sz="0" w:space="0" w:color="auto"/>
            <w:left w:val="none" w:sz="0" w:space="0" w:color="auto"/>
            <w:bottom w:val="none" w:sz="0" w:space="0" w:color="auto"/>
            <w:right w:val="none" w:sz="0" w:space="0" w:color="auto"/>
          </w:divBdr>
        </w:div>
        <w:div w:id="493642244">
          <w:marLeft w:val="480"/>
          <w:marRight w:val="0"/>
          <w:marTop w:val="0"/>
          <w:marBottom w:val="0"/>
          <w:divBdr>
            <w:top w:val="none" w:sz="0" w:space="0" w:color="auto"/>
            <w:left w:val="none" w:sz="0" w:space="0" w:color="auto"/>
            <w:bottom w:val="none" w:sz="0" w:space="0" w:color="auto"/>
            <w:right w:val="none" w:sz="0" w:space="0" w:color="auto"/>
          </w:divBdr>
        </w:div>
        <w:div w:id="1329595890">
          <w:marLeft w:val="480"/>
          <w:marRight w:val="0"/>
          <w:marTop w:val="0"/>
          <w:marBottom w:val="0"/>
          <w:divBdr>
            <w:top w:val="none" w:sz="0" w:space="0" w:color="auto"/>
            <w:left w:val="none" w:sz="0" w:space="0" w:color="auto"/>
            <w:bottom w:val="none" w:sz="0" w:space="0" w:color="auto"/>
            <w:right w:val="none" w:sz="0" w:space="0" w:color="auto"/>
          </w:divBdr>
        </w:div>
        <w:div w:id="228155142">
          <w:marLeft w:val="480"/>
          <w:marRight w:val="0"/>
          <w:marTop w:val="0"/>
          <w:marBottom w:val="0"/>
          <w:divBdr>
            <w:top w:val="none" w:sz="0" w:space="0" w:color="auto"/>
            <w:left w:val="none" w:sz="0" w:space="0" w:color="auto"/>
            <w:bottom w:val="none" w:sz="0" w:space="0" w:color="auto"/>
            <w:right w:val="none" w:sz="0" w:space="0" w:color="auto"/>
          </w:divBdr>
        </w:div>
        <w:div w:id="53166408">
          <w:marLeft w:val="480"/>
          <w:marRight w:val="0"/>
          <w:marTop w:val="0"/>
          <w:marBottom w:val="0"/>
          <w:divBdr>
            <w:top w:val="none" w:sz="0" w:space="0" w:color="auto"/>
            <w:left w:val="none" w:sz="0" w:space="0" w:color="auto"/>
            <w:bottom w:val="none" w:sz="0" w:space="0" w:color="auto"/>
            <w:right w:val="none" w:sz="0" w:space="0" w:color="auto"/>
          </w:divBdr>
        </w:div>
        <w:div w:id="2104951004">
          <w:marLeft w:val="480"/>
          <w:marRight w:val="0"/>
          <w:marTop w:val="0"/>
          <w:marBottom w:val="0"/>
          <w:divBdr>
            <w:top w:val="none" w:sz="0" w:space="0" w:color="auto"/>
            <w:left w:val="none" w:sz="0" w:space="0" w:color="auto"/>
            <w:bottom w:val="none" w:sz="0" w:space="0" w:color="auto"/>
            <w:right w:val="none" w:sz="0" w:space="0" w:color="auto"/>
          </w:divBdr>
        </w:div>
        <w:div w:id="1922248555">
          <w:marLeft w:val="480"/>
          <w:marRight w:val="0"/>
          <w:marTop w:val="0"/>
          <w:marBottom w:val="0"/>
          <w:divBdr>
            <w:top w:val="none" w:sz="0" w:space="0" w:color="auto"/>
            <w:left w:val="none" w:sz="0" w:space="0" w:color="auto"/>
            <w:bottom w:val="none" w:sz="0" w:space="0" w:color="auto"/>
            <w:right w:val="none" w:sz="0" w:space="0" w:color="auto"/>
          </w:divBdr>
        </w:div>
        <w:div w:id="885987123">
          <w:marLeft w:val="480"/>
          <w:marRight w:val="0"/>
          <w:marTop w:val="0"/>
          <w:marBottom w:val="0"/>
          <w:divBdr>
            <w:top w:val="none" w:sz="0" w:space="0" w:color="auto"/>
            <w:left w:val="none" w:sz="0" w:space="0" w:color="auto"/>
            <w:bottom w:val="none" w:sz="0" w:space="0" w:color="auto"/>
            <w:right w:val="none" w:sz="0" w:space="0" w:color="auto"/>
          </w:divBdr>
        </w:div>
        <w:div w:id="139463155">
          <w:marLeft w:val="480"/>
          <w:marRight w:val="0"/>
          <w:marTop w:val="0"/>
          <w:marBottom w:val="0"/>
          <w:divBdr>
            <w:top w:val="none" w:sz="0" w:space="0" w:color="auto"/>
            <w:left w:val="none" w:sz="0" w:space="0" w:color="auto"/>
            <w:bottom w:val="none" w:sz="0" w:space="0" w:color="auto"/>
            <w:right w:val="none" w:sz="0" w:space="0" w:color="auto"/>
          </w:divBdr>
        </w:div>
        <w:div w:id="1037504279">
          <w:marLeft w:val="480"/>
          <w:marRight w:val="0"/>
          <w:marTop w:val="0"/>
          <w:marBottom w:val="0"/>
          <w:divBdr>
            <w:top w:val="none" w:sz="0" w:space="0" w:color="auto"/>
            <w:left w:val="none" w:sz="0" w:space="0" w:color="auto"/>
            <w:bottom w:val="none" w:sz="0" w:space="0" w:color="auto"/>
            <w:right w:val="none" w:sz="0" w:space="0" w:color="auto"/>
          </w:divBdr>
        </w:div>
        <w:div w:id="1683238869">
          <w:marLeft w:val="480"/>
          <w:marRight w:val="0"/>
          <w:marTop w:val="0"/>
          <w:marBottom w:val="0"/>
          <w:divBdr>
            <w:top w:val="none" w:sz="0" w:space="0" w:color="auto"/>
            <w:left w:val="none" w:sz="0" w:space="0" w:color="auto"/>
            <w:bottom w:val="none" w:sz="0" w:space="0" w:color="auto"/>
            <w:right w:val="none" w:sz="0" w:space="0" w:color="auto"/>
          </w:divBdr>
        </w:div>
        <w:div w:id="50615350">
          <w:marLeft w:val="480"/>
          <w:marRight w:val="0"/>
          <w:marTop w:val="0"/>
          <w:marBottom w:val="0"/>
          <w:divBdr>
            <w:top w:val="none" w:sz="0" w:space="0" w:color="auto"/>
            <w:left w:val="none" w:sz="0" w:space="0" w:color="auto"/>
            <w:bottom w:val="none" w:sz="0" w:space="0" w:color="auto"/>
            <w:right w:val="none" w:sz="0" w:space="0" w:color="auto"/>
          </w:divBdr>
        </w:div>
        <w:div w:id="905725675">
          <w:marLeft w:val="480"/>
          <w:marRight w:val="0"/>
          <w:marTop w:val="0"/>
          <w:marBottom w:val="0"/>
          <w:divBdr>
            <w:top w:val="none" w:sz="0" w:space="0" w:color="auto"/>
            <w:left w:val="none" w:sz="0" w:space="0" w:color="auto"/>
            <w:bottom w:val="none" w:sz="0" w:space="0" w:color="auto"/>
            <w:right w:val="none" w:sz="0" w:space="0" w:color="auto"/>
          </w:divBdr>
        </w:div>
        <w:div w:id="908885827">
          <w:marLeft w:val="480"/>
          <w:marRight w:val="0"/>
          <w:marTop w:val="0"/>
          <w:marBottom w:val="0"/>
          <w:divBdr>
            <w:top w:val="none" w:sz="0" w:space="0" w:color="auto"/>
            <w:left w:val="none" w:sz="0" w:space="0" w:color="auto"/>
            <w:bottom w:val="none" w:sz="0" w:space="0" w:color="auto"/>
            <w:right w:val="none" w:sz="0" w:space="0" w:color="auto"/>
          </w:divBdr>
        </w:div>
        <w:div w:id="1323771794">
          <w:marLeft w:val="480"/>
          <w:marRight w:val="0"/>
          <w:marTop w:val="0"/>
          <w:marBottom w:val="0"/>
          <w:divBdr>
            <w:top w:val="none" w:sz="0" w:space="0" w:color="auto"/>
            <w:left w:val="none" w:sz="0" w:space="0" w:color="auto"/>
            <w:bottom w:val="none" w:sz="0" w:space="0" w:color="auto"/>
            <w:right w:val="none" w:sz="0" w:space="0" w:color="auto"/>
          </w:divBdr>
        </w:div>
        <w:div w:id="428545034">
          <w:marLeft w:val="480"/>
          <w:marRight w:val="0"/>
          <w:marTop w:val="0"/>
          <w:marBottom w:val="0"/>
          <w:divBdr>
            <w:top w:val="none" w:sz="0" w:space="0" w:color="auto"/>
            <w:left w:val="none" w:sz="0" w:space="0" w:color="auto"/>
            <w:bottom w:val="none" w:sz="0" w:space="0" w:color="auto"/>
            <w:right w:val="none" w:sz="0" w:space="0" w:color="auto"/>
          </w:divBdr>
        </w:div>
        <w:div w:id="1455053835">
          <w:marLeft w:val="480"/>
          <w:marRight w:val="0"/>
          <w:marTop w:val="0"/>
          <w:marBottom w:val="0"/>
          <w:divBdr>
            <w:top w:val="none" w:sz="0" w:space="0" w:color="auto"/>
            <w:left w:val="none" w:sz="0" w:space="0" w:color="auto"/>
            <w:bottom w:val="none" w:sz="0" w:space="0" w:color="auto"/>
            <w:right w:val="none" w:sz="0" w:space="0" w:color="auto"/>
          </w:divBdr>
        </w:div>
        <w:div w:id="592708701">
          <w:marLeft w:val="480"/>
          <w:marRight w:val="0"/>
          <w:marTop w:val="0"/>
          <w:marBottom w:val="0"/>
          <w:divBdr>
            <w:top w:val="none" w:sz="0" w:space="0" w:color="auto"/>
            <w:left w:val="none" w:sz="0" w:space="0" w:color="auto"/>
            <w:bottom w:val="none" w:sz="0" w:space="0" w:color="auto"/>
            <w:right w:val="none" w:sz="0" w:space="0" w:color="auto"/>
          </w:divBdr>
        </w:div>
        <w:div w:id="1654023989">
          <w:marLeft w:val="480"/>
          <w:marRight w:val="0"/>
          <w:marTop w:val="0"/>
          <w:marBottom w:val="0"/>
          <w:divBdr>
            <w:top w:val="none" w:sz="0" w:space="0" w:color="auto"/>
            <w:left w:val="none" w:sz="0" w:space="0" w:color="auto"/>
            <w:bottom w:val="none" w:sz="0" w:space="0" w:color="auto"/>
            <w:right w:val="none" w:sz="0" w:space="0" w:color="auto"/>
          </w:divBdr>
        </w:div>
        <w:div w:id="1925341132">
          <w:marLeft w:val="480"/>
          <w:marRight w:val="0"/>
          <w:marTop w:val="0"/>
          <w:marBottom w:val="0"/>
          <w:divBdr>
            <w:top w:val="none" w:sz="0" w:space="0" w:color="auto"/>
            <w:left w:val="none" w:sz="0" w:space="0" w:color="auto"/>
            <w:bottom w:val="none" w:sz="0" w:space="0" w:color="auto"/>
            <w:right w:val="none" w:sz="0" w:space="0" w:color="auto"/>
          </w:divBdr>
        </w:div>
        <w:div w:id="1158618300">
          <w:marLeft w:val="480"/>
          <w:marRight w:val="0"/>
          <w:marTop w:val="0"/>
          <w:marBottom w:val="0"/>
          <w:divBdr>
            <w:top w:val="none" w:sz="0" w:space="0" w:color="auto"/>
            <w:left w:val="none" w:sz="0" w:space="0" w:color="auto"/>
            <w:bottom w:val="none" w:sz="0" w:space="0" w:color="auto"/>
            <w:right w:val="none" w:sz="0" w:space="0" w:color="auto"/>
          </w:divBdr>
        </w:div>
        <w:div w:id="1982033442">
          <w:marLeft w:val="480"/>
          <w:marRight w:val="0"/>
          <w:marTop w:val="0"/>
          <w:marBottom w:val="0"/>
          <w:divBdr>
            <w:top w:val="none" w:sz="0" w:space="0" w:color="auto"/>
            <w:left w:val="none" w:sz="0" w:space="0" w:color="auto"/>
            <w:bottom w:val="none" w:sz="0" w:space="0" w:color="auto"/>
            <w:right w:val="none" w:sz="0" w:space="0" w:color="auto"/>
          </w:divBdr>
        </w:div>
        <w:div w:id="891618934">
          <w:marLeft w:val="480"/>
          <w:marRight w:val="0"/>
          <w:marTop w:val="0"/>
          <w:marBottom w:val="0"/>
          <w:divBdr>
            <w:top w:val="none" w:sz="0" w:space="0" w:color="auto"/>
            <w:left w:val="none" w:sz="0" w:space="0" w:color="auto"/>
            <w:bottom w:val="none" w:sz="0" w:space="0" w:color="auto"/>
            <w:right w:val="none" w:sz="0" w:space="0" w:color="auto"/>
          </w:divBdr>
        </w:div>
      </w:divsChild>
    </w:div>
    <w:div w:id="1934431747">
      <w:bodyDiv w:val="1"/>
      <w:marLeft w:val="0"/>
      <w:marRight w:val="0"/>
      <w:marTop w:val="0"/>
      <w:marBottom w:val="0"/>
      <w:divBdr>
        <w:top w:val="none" w:sz="0" w:space="0" w:color="auto"/>
        <w:left w:val="none" w:sz="0" w:space="0" w:color="auto"/>
        <w:bottom w:val="none" w:sz="0" w:space="0" w:color="auto"/>
        <w:right w:val="none" w:sz="0" w:space="0" w:color="auto"/>
      </w:divBdr>
    </w:div>
    <w:div w:id="1935359282">
      <w:bodyDiv w:val="1"/>
      <w:marLeft w:val="0"/>
      <w:marRight w:val="0"/>
      <w:marTop w:val="0"/>
      <w:marBottom w:val="0"/>
      <w:divBdr>
        <w:top w:val="none" w:sz="0" w:space="0" w:color="auto"/>
        <w:left w:val="none" w:sz="0" w:space="0" w:color="auto"/>
        <w:bottom w:val="none" w:sz="0" w:space="0" w:color="auto"/>
        <w:right w:val="none" w:sz="0" w:space="0" w:color="auto"/>
      </w:divBdr>
    </w:div>
    <w:div w:id="1937055542">
      <w:bodyDiv w:val="1"/>
      <w:marLeft w:val="0"/>
      <w:marRight w:val="0"/>
      <w:marTop w:val="0"/>
      <w:marBottom w:val="0"/>
      <w:divBdr>
        <w:top w:val="none" w:sz="0" w:space="0" w:color="auto"/>
        <w:left w:val="none" w:sz="0" w:space="0" w:color="auto"/>
        <w:bottom w:val="none" w:sz="0" w:space="0" w:color="auto"/>
        <w:right w:val="none" w:sz="0" w:space="0" w:color="auto"/>
      </w:divBdr>
    </w:div>
    <w:div w:id="1937715833">
      <w:bodyDiv w:val="1"/>
      <w:marLeft w:val="0"/>
      <w:marRight w:val="0"/>
      <w:marTop w:val="0"/>
      <w:marBottom w:val="0"/>
      <w:divBdr>
        <w:top w:val="none" w:sz="0" w:space="0" w:color="auto"/>
        <w:left w:val="none" w:sz="0" w:space="0" w:color="auto"/>
        <w:bottom w:val="none" w:sz="0" w:space="0" w:color="auto"/>
        <w:right w:val="none" w:sz="0" w:space="0" w:color="auto"/>
      </w:divBdr>
    </w:div>
    <w:div w:id="1938711823">
      <w:bodyDiv w:val="1"/>
      <w:marLeft w:val="0"/>
      <w:marRight w:val="0"/>
      <w:marTop w:val="0"/>
      <w:marBottom w:val="0"/>
      <w:divBdr>
        <w:top w:val="none" w:sz="0" w:space="0" w:color="auto"/>
        <w:left w:val="none" w:sz="0" w:space="0" w:color="auto"/>
        <w:bottom w:val="none" w:sz="0" w:space="0" w:color="auto"/>
        <w:right w:val="none" w:sz="0" w:space="0" w:color="auto"/>
      </w:divBdr>
    </w:div>
    <w:div w:id="1939173125">
      <w:bodyDiv w:val="1"/>
      <w:marLeft w:val="0"/>
      <w:marRight w:val="0"/>
      <w:marTop w:val="0"/>
      <w:marBottom w:val="0"/>
      <w:divBdr>
        <w:top w:val="none" w:sz="0" w:space="0" w:color="auto"/>
        <w:left w:val="none" w:sz="0" w:space="0" w:color="auto"/>
        <w:bottom w:val="none" w:sz="0" w:space="0" w:color="auto"/>
        <w:right w:val="none" w:sz="0" w:space="0" w:color="auto"/>
      </w:divBdr>
    </w:div>
    <w:div w:id="1940411947">
      <w:bodyDiv w:val="1"/>
      <w:marLeft w:val="0"/>
      <w:marRight w:val="0"/>
      <w:marTop w:val="0"/>
      <w:marBottom w:val="0"/>
      <w:divBdr>
        <w:top w:val="none" w:sz="0" w:space="0" w:color="auto"/>
        <w:left w:val="none" w:sz="0" w:space="0" w:color="auto"/>
        <w:bottom w:val="none" w:sz="0" w:space="0" w:color="auto"/>
        <w:right w:val="none" w:sz="0" w:space="0" w:color="auto"/>
      </w:divBdr>
    </w:div>
    <w:div w:id="1942452233">
      <w:bodyDiv w:val="1"/>
      <w:marLeft w:val="0"/>
      <w:marRight w:val="0"/>
      <w:marTop w:val="0"/>
      <w:marBottom w:val="0"/>
      <w:divBdr>
        <w:top w:val="none" w:sz="0" w:space="0" w:color="auto"/>
        <w:left w:val="none" w:sz="0" w:space="0" w:color="auto"/>
        <w:bottom w:val="none" w:sz="0" w:space="0" w:color="auto"/>
        <w:right w:val="none" w:sz="0" w:space="0" w:color="auto"/>
      </w:divBdr>
    </w:div>
    <w:div w:id="1943683153">
      <w:bodyDiv w:val="1"/>
      <w:marLeft w:val="0"/>
      <w:marRight w:val="0"/>
      <w:marTop w:val="0"/>
      <w:marBottom w:val="0"/>
      <w:divBdr>
        <w:top w:val="none" w:sz="0" w:space="0" w:color="auto"/>
        <w:left w:val="none" w:sz="0" w:space="0" w:color="auto"/>
        <w:bottom w:val="none" w:sz="0" w:space="0" w:color="auto"/>
        <w:right w:val="none" w:sz="0" w:space="0" w:color="auto"/>
      </w:divBdr>
    </w:div>
    <w:div w:id="1943756678">
      <w:bodyDiv w:val="1"/>
      <w:marLeft w:val="0"/>
      <w:marRight w:val="0"/>
      <w:marTop w:val="0"/>
      <w:marBottom w:val="0"/>
      <w:divBdr>
        <w:top w:val="none" w:sz="0" w:space="0" w:color="auto"/>
        <w:left w:val="none" w:sz="0" w:space="0" w:color="auto"/>
        <w:bottom w:val="none" w:sz="0" w:space="0" w:color="auto"/>
        <w:right w:val="none" w:sz="0" w:space="0" w:color="auto"/>
      </w:divBdr>
    </w:div>
    <w:div w:id="1943873934">
      <w:bodyDiv w:val="1"/>
      <w:marLeft w:val="0"/>
      <w:marRight w:val="0"/>
      <w:marTop w:val="0"/>
      <w:marBottom w:val="0"/>
      <w:divBdr>
        <w:top w:val="none" w:sz="0" w:space="0" w:color="auto"/>
        <w:left w:val="none" w:sz="0" w:space="0" w:color="auto"/>
        <w:bottom w:val="none" w:sz="0" w:space="0" w:color="auto"/>
        <w:right w:val="none" w:sz="0" w:space="0" w:color="auto"/>
      </w:divBdr>
    </w:div>
    <w:div w:id="1944722758">
      <w:bodyDiv w:val="1"/>
      <w:marLeft w:val="0"/>
      <w:marRight w:val="0"/>
      <w:marTop w:val="0"/>
      <w:marBottom w:val="0"/>
      <w:divBdr>
        <w:top w:val="none" w:sz="0" w:space="0" w:color="auto"/>
        <w:left w:val="none" w:sz="0" w:space="0" w:color="auto"/>
        <w:bottom w:val="none" w:sz="0" w:space="0" w:color="auto"/>
        <w:right w:val="none" w:sz="0" w:space="0" w:color="auto"/>
      </w:divBdr>
    </w:div>
    <w:div w:id="1945572258">
      <w:bodyDiv w:val="1"/>
      <w:marLeft w:val="0"/>
      <w:marRight w:val="0"/>
      <w:marTop w:val="0"/>
      <w:marBottom w:val="0"/>
      <w:divBdr>
        <w:top w:val="none" w:sz="0" w:space="0" w:color="auto"/>
        <w:left w:val="none" w:sz="0" w:space="0" w:color="auto"/>
        <w:bottom w:val="none" w:sz="0" w:space="0" w:color="auto"/>
        <w:right w:val="none" w:sz="0" w:space="0" w:color="auto"/>
      </w:divBdr>
      <w:divsChild>
        <w:div w:id="1345136244">
          <w:marLeft w:val="480"/>
          <w:marRight w:val="0"/>
          <w:marTop w:val="0"/>
          <w:marBottom w:val="0"/>
          <w:divBdr>
            <w:top w:val="none" w:sz="0" w:space="0" w:color="auto"/>
            <w:left w:val="none" w:sz="0" w:space="0" w:color="auto"/>
            <w:bottom w:val="none" w:sz="0" w:space="0" w:color="auto"/>
            <w:right w:val="none" w:sz="0" w:space="0" w:color="auto"/>
          </w:divBdr>
        </w:div>
        <w:div w:id="1272006758">
          <w:marLeft w:val="480"/>
          <w:marRight w:val="0"/>
          <w:marTop w:val="0"/>
          <w:marBottom w:val="0"/>
          <w:divBdr>
            <w:top w:val="none" w:sz="0" w:space="0" w:color="auto"/>
            <w:left w:val="none" w:sz="0" w:space="0" w:color="auto"/>
            <w:bottom w:val="none" w:sz="0" w:space="0" w:color="auto"/>
            <w:right w:val="none" w:sz="0" w:space="0" w:color="auto"/>
          </w:divBdr>
        </w:div>
        <w:div w:id="1092509898">
          <w:marLeft w:val="480"/>
          <w:marRight w:val="0"/>
          <w:marTop w:val="0"/>
          <w:marBottom w:val="0"/>
          <w:divBdr>
            <w:top w:val="none" w:sz="0" w:space="0" w:color="auto"/>
            <w:left w:val="none" w:sz="0" w:space="0" w:color="auto"/>
            <w:bottom w:val="none" w:sz="0" w:space="0" w:color="auto"/>
            <w:right w:val="none" w:sz="0" w:space="0" w:color="auto"/>
          </w:divBdr>
        </w:div>
        <w:div w:id="980302800">
          <w:marLeft w:val="480"/>
          <w:marRight w:val="0"/>
          <w:marTop w:val="0"/>
          <w:marBottom w:val="0"/>
          <w:divBdr>
            <w:top w:val="none" w:sz="0" w:space="0" w:color="auto"/>
            <w:left w:val="none" w:sz="0" w:space="0" w:color="auto"/>
            <w:bottom w:val="none" w:sz="0" w:space="0" w:color="auto"/>
            <w:right w:val="none" w:sz="0" w:space="0" w:color="auto"/>
          </w:divBdr>
        </w:div>
        <w:div w:id="1038699642">
          <w:marLeft w:val="480"/>
          <w:marRight w:val="0"/>
          <w:marTop w:val="0"/>
          <w:marBottom w:val="0"/>
          <w:divBdr>
            <w:top w:val="none" w:sz="0" w:space="0" w:color="auto"/>
            <w:left w:val="none" w:sz="0" w:space="0" w:color="auto"/>
            <w:bottom w:val="none" w:sz="0" w:space="0" w:color="auto"/>
            <w:right w:val="none" w:sz="0" w:space="0" w:color="auto"/>
          </w:divBdr>
        </w:div>
        <w:div w:id="932786460">
          <w:marLeft w:val="480"/>
          <w:marRight w:val="0"/>
          <w:marTop w:val="0"/>
          <w:marBottom w:val="0"/>
          <w:divBdr>
            <w:top w:val="none" w:sz="0" w:space="0" w:color="auto"/>
            <w:left w:val="none" w:sz="0" w:space="0" w:color="auto"/>
            <w:bottom w:val="none" w:sz="0" w:space="0" w:color="auto"/>
            <w:right w:val="none" w:sz="0" w:space="0" w:color="auto"/>
          </w:divBdr>
        </w:div>
        <w:div w:id="1146120934">
          <w:marLeft w:val="480"/>
          <w:marRight w:val="0"/>
          <w:marTop w:val="0"/>
          <w:marBottom w:val="0"/>
          <w:divBdr>
            <w:top w:val="none" w:sz="0" w:space="0" w:color="auto"/>
            <w:left w:val="none" w:sz="0" w:space="0" w:color="auto"/>
            <w:bottom w:val="none" w:sz="0" w:space="0" w:color="auto"/>
            <w:right w:val="none" w:sz="0" w:space="0" w:color="auto"/>
          </w:divBdr>
        </w:div>
        <w:div w:id="347367295">
          <w:marLeft w:val="480"/>
          <w:marRight w:val="0"/>
          <w:marTop w:val="0"/>
          <w:marBottom w:val="0"/>
          <w:divBdr>
            <w:top w:val="none" w:sz="0" w:space="0" w:color="auto"/>
            <w:left w:val="none" w:sz="0" w:space="0" w:color="auto"/>
            <w:bottom w:val="none" w:sz="0" w:space="0" w:color="auto"/>
            <w:right w:val="none" w:sz="0" w:space="0" w:color="auto"/>
          </w:divBdr>
        </w:div>
        <w:div w:id="629822395">
          <w:marLeft w:val="480"/>
          <w:marRight w:val="0"/>
          <w:marTop w:val="0"/>
          <w:marBottom w:val="0"/>
          <w:divBdr>
            <w:top w:val="none" w:sz="0" w:space="0" w:color="auto"/>
            <w:left w:val="none" w:sz="0" w:space="0" w:color="auto"/>
            <w:bottom w:val="none" w:sz="0" w:space="0" w:color="auto"/>
            <w:right w:val="none" w:sz="0" w:space="0" w:color="auto"/>
          </w:divBdr>
        </w:div>
        <w:div w:id="606230526">
          <w:marLeft w:val="480"/>
          <w:marRight w:val="0"/>
          <w:marTop w:val="0"/>
          <w:marBottom w:val="0"/>
          <w:divBdr>
            <w:top w:val="none" w:sz="0" w:space="0" w:color="auto"/>
            <w:left w:val="none" w:sz="0" w:space="0" w:color="auto"/>
            <w:bottom w:val="none" w:sz="0" w:space="0" w:color="auto"/>
            <w:right w:val="none" w:sz="0" w:space="0" w:color="auto"/>
          </w:divBdr>
        </w:div>
        <w:div w:id="371000408">
          <w:marLeft w:val="480"/>
          <w:marRight w:val="0"/>
          <w:marTop w:val="0"/>
          <w:marBottom w:val="0"/>
          <w:divBdr>
            <w:top w:val="none" w:sz="0" w:space="0" w:color="auto"/>
            <w:left w:val="none" w:sz="0" w:space="0" w:color="auto"/>
            <w:bottom w:val="none" w:sz="0" w:space="0" w:color="auto"/>
            <w:right w:val="none" w:sz="0" w:space="0" w:color="auto"/>
          </w:divBdr>
        </w:div>
        <w:div w:id="1768772003">
          <w:marLeft w:val="480"/>
          <w:marRight w:val="0"/>
          <w:marTop w:val="0"/>
          <w:marBottom w:val="0"/>
          <w:divBdr>
            <w:top w:val="none" w:sz="0" w:space="0" w:color="auto"/>
            <w:left w:val="none" w:sz="0" w:space="0" w:color="auto"/>
            <w:bottom w:val="none" w:sz="0" w:space="0" w:color="auto"/>
            <w:right w:val="none" w:sz="0" w:space="0" w:color="auto"/>
          </w:divBdr>
        </w:div>
        <w:div w:id="2079207374">
          <w:marLeft w:val="480"/>
          <w:marRight w:val="0"/>
          <w:marTop w:val="0"/>
          <w:marBottom w:val="0"/>
          <w:divBdr>
            <w:top w:val="none" w:sz="0" w:space="0" w:color="auto"/>
            <w:left w:val="none" w:sz="0" w:space="0" w:color="auto"/>
            <w:bottom w:val="none" w:sz="0" w:space="0" w:color="auto"/>
            <w:right w:val="none" w:sz="0" w:space="0" w:color="auto"/>
          </w:divBdr>
        </w:div>
        <w:div w:id="2077971289">
          <w:marLeft w:val="480"/>
          <w:marRight w:val="0"/>
          <w:marTop w:val="0"/>
          <w:marBottom w:val="0"/>
          <w:divBdr>
            <w:top w:val="none" w:sz="0" w:space="0" w:color="auto"/>
            <w:left w:val="none" w:sz="0" w:space="0" w:color="auto"/>
            <w:bottom w:val="none" w:sz="0" w:space="0" w:color="auto"/>
            <w:right w:val="none" w:sz="0" w:space="0" w:color="auto"/>
          </w:divBdr>
        </w:div>
        <w:div w:id="1829709033">
          <w:marLeft w:val="480"/>
          <w:marRight w:val="0"/>
          <w:marTop w:val="0"/>
          <w:marBottom w:val="0"/>
          <w:divBdr>
            <w:top w:val="none" w:sz="0" w:space="0" w:color="auto"/>
            <w:left w:val="none" w:sz="0" w:space="0" w:color="auto"/>
            <w:bottom w:val="none" w:sz="0" w:space="0" w:color="auto"/>
            <w:right w:val="none" w:sz="0" w:space="0" w:color="auto"/>
          </w:divBdr>
        </w:div>
        <w:div w:id="2028823595">
          <w:marLeft w:val="480"/>
          <w:marRight w:val="0"/>
          <w:marTop w:val="0"/>
          <w:marBottom w:val="0"/>
          <w:divBdr>
            <w:top w:val="none" w:sz="0" w:space="0" w:color="auto"/>
            <w:left w:val="none" w:sz="0" w:space="0" w:color="auto"/>
            <w:bottom w:val="none" w:sz="0" w:space="0" w:color="auto"/>
            <w:right w:val="none" w:sz="0" w:space="0" w:color="auto"/>
          </w:divBdr>
        </w:div>
        <w:div w:id="1992899564">
          <w:marLeft w:val="480"/>
          <w:marRight w:val="0"/>
          <w:marTop w:val="0"/>
          <w:marBottom w:val="0"/>
          <w:divBdr>
            <w:top w:val="none" w:sz="0" w:space="0" w:color="auto"/>
            <w:left w:val="none" w:sz="0" w:space="0" w:color="auto"/>
            <w:bottom w:val="none" w:sz="0" w:space="0" w:color="auto"/>
            <w:right w:val="none" w:sz="0" w:space="0" w:color="auto"/>
          </w:divBdr>
        </w:div>
        <w:div w:id="1471511848">
          <w:marLeft w:val="480"/>
          <w:marRight w:val="0"/>
          <w:marTop w:val="0"/>
          <w:marBottom w:val="0"/>
          <w:divBdr>
            <w:top w:val="none" w:sz="0" w:space="0" w:color="auto"/>
            <w:left w:val="none" w:sz="0" w:space="0" w:color="auto"/>
            <w:bottom w:val="none" w:sz="0" w:space="0" w:color="auto"/>
            <w:right w:val="none" w:sz="0" w:space="0" w:color="auto"/>
          </w:divBdr>
        </w:div>
        <w:div w:id="2119712776">
          <w:marLeft w:val="480"/>
          <w:marRight w:val="0"/>
          <w:marTop w:val="0"/>
          <w:marBottom w:val="0"/>
          <w:divBdr>
            <w:top w:val="none" w:sz="0" w:space="0" w:color="auto"/>
            <w:left w:val="none" w:sz="0" w:space="0" w:color="auto"/>
            <w:bottom w:val="none" w:sz="0" w:space="0" w:color="auto"/>
            <w:right w:val="none" w:sz="0" w:space="0" w:color="auto"/>
          </w:divBdr>
        </w:div>
        <w:div w:id="1592592231">
          <w:marLeft w:val="480"/>
          <w:marRight w:val="0"/>
          <w:marTop w:val="0"/>
          <w:marBottom w:val="0"/>
          <w:divBdr>
            <w:top w:val="none" w:sz="0" w:space="0" w:color="auto"/>
            <w:left w:val="none" w:sz="0" w:space="0" w:color="auto"/>
            <w:bottom w:val="none" w:sz="0" w:space="0" w:color="auto"/>
            <w:right w:val="none" w:sz="0" w:space="0" w:color="auto"/>
          </w:divBdr>
        </w:div>
        <w:div w:id="1770930683">
          <w:marLeft w:val="480"/>
          <w:marRight w:val="0"/>
          <w:marTop w:val="0"/>
          <w:marBottom w:val="0"/>
          <w:divBdr>
            <w:top w:val="none" w:sz="0" w:space="0" w:color="auto"/>
            <w:left w:val="none" w:sz="0" w:space="0" w:color="auto"/>
            <w:bottom w:val="none" w:sz="0" w:space="0" w:color="auto"/>
            <w:right w:val="none" w:sz="0" w:space="0" w:color="auto"/>
          </w:divBdr>
        </w:div>
        <w:div w:id="495342003">
          <w:marLeft w:val="480"/>
          <w:marRight w:val="0"/>
          <w:marTop w:val="0"/>
          <w:marBottom w:val="0"/>
          <w:divBdr>
            <w:top w:val="none" w:sz="0" w:space="0" w:color="auto"/>
            <w:left w:val="none" w:sz="0" w:space="0" w:color="auto"/>
            <w:bottom w:val="none" w:sz="0" w:space="0" w:color="auto"/>
            <w:right w:val="none" w:sz="0" w:space="0" w:color="auto"/>
          </w:divBdr>
        </w:div>
        <w:div w:id="768307019">
          <w:marLeft w:val="480"/>
          <w:marRight w:val="0"/>
          <w:marTop w:val="0"/>
          <w:marBottom w:val="0"/>
          <w:divBdr>
            <w:top w:val="none" w:sz="0" w:space="0" w:color="auto"/>
            <w:left w:val="none" w:sz="0" w:space="0" w:color="auto"/>
            <w:bottom w:val="none" w:sz="0" w:space="0" w:color="auto"/>
            <w:right w:val="none" w:sz="0" w:space="0" w:color="auto"/>
          </w:divBdr>
        </w:div>
      </w:divsChild>
    </w:div>
    <w:div w:id="1945844702">
      <w:bodyDiv w:val="1"/>
      <w:marLeft w:val="0"/>
      <w:marRight w:val="0"/>
      <w:marTop w:val="0"/>
      <w:marBottom w:val="0"/>
      <w:divBdr>
        <w:top w:val="none" w:sz="0" w:space="0" w:color="auto"/>
        <w:left w:val="none" w:sz="0" w:space="0" w:color="auto"/>
        <w:bottom w:val="none" w:sz="0" w:space="0" w:color="auto"/>
        <w:right w:val="none" w:sz="0" w:space="0" w:color="auto"/>
      </w:divBdr>
    </w:div>
    <w:div w:id="1946036722">
      <w:bodyDiv w:val="1"/>
      <w:marLeft w:val="0"/>
      <w:marRight w:val="0"/>
      <w:marTop w:val="0"/>
      <w:marBottom w:val="0"/>
      <w:divBdr>
        <w:top w:val="none" w:sz="0" w:space="0" w:color="auto"/>
        <w:left w:val="none" w:sz="0" w:space="0" w:color="auto"/>
        <w:bottom w:val="none" w:sz="0" w:space="0" w:color="auto"/>
        <w:right w:val="none" w:sz="0" w:space="0" w:color="auto"/>
      </w:divBdr>
    </w:div>
    <w:div w:id="1946378568">
      <w:bodyDiv w:val="1"/>
      <w:marLeft w:val="0"/>
      <w:marRight w:val="0"/>
      <w:marTop w:val="0"/>
      <w:marBottom w:val="0"/>
      <w:divBdr>
        <w:top w:val="none" w:sz="0" w:space="0" w:color="auto"/>
        <w:left w:val="none" w:sz="0" w:space="0" w:color="auto"/>
        <w:bottom w:val="none" w:sz="0" w:space="0" w:color="auto"/>
        <w:right w:val="none" w:sz="0" w:space="0" w:color="auto"/>
      </w:divBdr>
    </w:div>
    <w:div w:id="1947030723">
      <w:bodyDiv w:val="1"/>
      <w:marLeft w:val="0"/>
      <w:marRight w:val="0"/>
      <w:marTop w:val="0"/>
      <w:marBottom w:val="0"/>
      <w:divBdr>
        <w:top w:val="none" w:sz="0" w:space="0" w:color="auto"/>
        <w:left w:val="none" w:sz="0" w:space="0" w:color="auto"/>
        <w:bottom w:val="none" w:sz="0" w:space="0" w:color="auto"/>
        <w:right w:val="none" w:sz="0" w:space="0" w:color="auto"/>
      </w:divBdr>
    </w:div>
    <w:div w:id="1947039952">
      <w:bodyDiv w:val="1"/>
      <w:marLeft w:val="0"/>
      <w:marRight w:val="0"/>
      <w:marTop w:val="0"/>
      <w:marBottom w:val="0"/>
      <w:divBdr>
        <w:top w:val="none" w:sz="0" w:space="0" w:color="auto"/>
        <w:left w:val="none" w:sz="0" w:space="0" w:color="auto"/>
        <w:bottom w:val="none" w:sz="0" w:space="0" w:color="auto"/>
        <w:right w:val="none" w:sz="0" w:space="0" w:color="auto"/>
      </w:divBdr>
    </w:div>
    <w:div w:id="1948390108">
      <w:bodyDiv w:val="1"/>
      <w:marLeft w:val="0"/>
      <w:marRight w:val="0"/>
      <w:marTop w:val="0"/>
      <w:marBottom w:val="0"/>
      <w:divBdr>
        <w:top w:val="none" w:sz="0" w:space="0" w:color="auto"/>
        <w:left w:val="none" w:sz="0" w:space="0" w:color="auto"/>
        <w:bottom w:val="none" w:sz="0" w:space="0" w:color="auto"/>
        <w:right w:val="none" w:sz="0" w:space="0" w:color="auto"/>
      </w:divBdr>
    </w:div>
    <w:div w:id="1949728549">
      <w:bodyDiv w:val="1"/>
      <w:marLeft w:val="0"/>
      <w:marRight w:val="0"/>
      <w:marTop w:val="0"/>
      <w:marBottom w:val="0"/>
      <w:divBdr>
        <w:top w:val="none" w:sz="0" w:space="0" w:color="auto"/>
        <w:left w:val="none" w:sz="0" w:space="0" w:color="auto"/>
        <w:bottom w:val="none" w:sz="0" w:space="0" w:color="auto"/>
        <w:right w:val="none" w:sz="0" w:space="0" w:color="auto"/>
      </w:divBdr>
    </w:div>
    <w:div w:id="1950426548">
      <w:bodyDiv w:val="1"/>
      <w:marLeft w:val="0"/>
      <w:marRight w:val="0"/>
      <w:marTop w:val="0"/>
      <w:marBottom w:val="0"/>
      <w:divBdr>
        <w:top w:val="none" w:sz="0" w:space="0" w:color="auto"/>
        <w:left w:val="none" w:sz="0" w:space="0" w:color="auto"/>
        <w:bottom w:val="none" w:sz="0" w:space="0" w:color="auto"/>
        <w:right w:val="none" w:sz="0" w:space="0" w:color="auto"/>
      </w:divBdr>
    </w:div>
    <w:div w:id="1953709159">
      <w:bodyDiv w:val="1"/>
      <w:marLeft w:val="0"/>
      <w:marRight w:val="0"/>
      <w:marTop w:val="0"/>
      <w:marBottom w:val="0"/>
      <w:divBdr>
        <w:top w:val="none" w:sz="0" w:space="0" w:color="auto"/>
        <w:left w:val="none" w:sz="0" w:space="0" w:color="auto"/>
        <w:bottom w:val="none" w:sz="0" w:space="0" w:color="auto"/>
        <w:right w:val="none" w:sz="0" w:space="0" w:color="auto"/>
      </w:divBdr>
    </w:div>
    <w:div w:id="1955094980">
      <w:bodyDiv w:val="1"/>
      <w:marLeft w:val="0"/>
      <w:marRight w:val="0"/>
      <w:marTop w:val="0"/>
      <w:marBottom w:val="0"/>
      <w:divBdr>
        <w:top w:val="none" w:sz="0" w:space="0" w:color="auto"/>
        <w:left w:val="none" w:sz="0" w:space="0" w:color="auto"/>
        <w:bottom w:val="none" w:sz="0" w:space="0" w:color="auto"/>
        <w:right w:val="none" w:sz="0" w:space="0" w:color="auto"/>
      </w:divBdr>
    </w:div>
    <w:div w:id="1955359966">
      <w:bodyDiv w:val="1"/>
      <w:marLeft w:val="0"/>
      <w:marRight w:val="0"/>
      <w:marTop w:val="0"/>
      <w:marBottom w:val="0"/>
      <w:divBdr>
        <w:top w:val="none" w:sz="0" w:space="0" w:color="auto"/>
        <w:left w:val="none" w:sz="0" w:space="0" w:color="auto"/>
        <w:bottom w:val="none" w:sz="0" w:space="0" w:color="auto"/>
        <w:right w:val="none" w:sz="0" w:space="0" w:color="auto"/>
      </w:divBdr>
    </w:div>
    <w:div w:id="1956254255">
      <w:bodyDiv w:val="1"/>
      <w:marLeft w:val="0"/>
      <w:marRight w:val="0"/>
      <w:marTop w:val="0"/>
      <w:marBottom w:val="0"/>
      <w:divBdr>
        <w:top w:val="none" w:sz="0" w:space="0" w:color="auto"/>
        <w:left w:val="none" w:sz="0" w:space="0" w:color="auto"/>
        <w:bottom w:val="none" w:sz="0" w:space="0" w:color="auto"/>
        <w:right w:val="none" w:sz="0" w:space="0" w:color="auto"/>
      </w:divBdr>
    </w:div>
    <w:div w:id="1956709919">
      <w:bodyDiv w:val="1"/>
      <w:marLeft w:val="0"/>
      <w:marRight w:val="0"/>
      <w:marTop w:val="0"/>
      <w:marBottom w:val="0"/>
      <w:divBdr>
        <w:top w:val="none" w:sz="0" w:space="0" w:color="auto"/>
        <w:left w:val="none" w:sz="0" w:space="0" w:color="auto"/>
        <w:bottom w:val="none" w:sz="0" w:space="0" w:color="auto"/>
        <w:right w:val="none" w:sz="0" w:space="0" w:color="auto"/>
      </w:divBdr>
    </w:div>
    <w:div w:id="1956859976">
      <w:bodyDiv w:val="1"/>
      <w:marLeft w:val="0"/>
      <w:marRight w:val="0"/>
      <w:marTop w:val="0"/>
      <w:marBottom w:val="0"/>
      <w:divBdr>
        <w:top w:val="none" w:sz="0" w:space="0" w:color="auto"/>
        <w:left w:val="none" w:sz="0" w:space="0" w:color="auto"/>
        <w:bottom w:val="none" w:sz="0" w:space="0" w:color="auto"/>
        <w:right w:val="none" w:sz="0" w:space="0" w:color="auto"/>
      </w:divBdr>
    </w:div>
    <w:div w:id="1957327725">
      <w:bodyDiv w:val="1"/>
      <w:marLeft w:val="0"/>
      <w:marRight w:val="0"/>
      <w:marTop w:val="0"/>
      <w:marBottom w:val="0"/>
      <w:divBdr>
        <w:top w:val="none" w:sz="0" w:space="0" w:color="auto"/>
        <w:left w:val="none" w:sz="0" w:space="0" w:color="auto"/>
        <w:bottom w:val="none" w:sz="0" w:space="0" w:color="auto"/>
        <w:right w:val="none" w:sz="0" w:space="0" w:color="auto"/>
      </w:divBdr>
    </w:div>
    <w:div w:id="1958412322">
      <w:bodyDiv w:val="1"/>
      <w:marLeft w:val="0"/>
      <w:marRight w:val="0"/>
      <w:marTop w:val="0"/>
      <w:marBottom w:val="0"/>
      <w:divBdr>
        <w:top w:val="none" w:sz="0" w:space="0" w:color="auto"/>
        <w:left w:val="none" w:sz="0" w:space="0" w:color="auto"/>
        <w:bottom w:val="none" w:sz="0" w:space="0" w:color="auto"/>
        <w:right w:val="none" w:sz="0" w:space="0" w:color="auto"/>
      </w:divBdr>
    </w:div>
    <w:div w:id="1959219896">
      <w:bodyDiv w:val="1"/>
      <w:marLeft w:val="0"/>
      <w:marRight w:val="0"/>
      <w:marTop w:val="0"/>
      <w:marBottom w:val="0"/>
      <w:divBdr>
        <w:top w:val="none" w:sz="0" w:space="0" w:color="auto"/>
        <w:left w:val="none" w:sz="0" w:space="0" w:color="auto"/>
        <w:bottom w:val="none" w:sz="0" w:space="0" w:color="auto"/>
        <w:right w:val="none" w:sz="0" w:space="0" w:color="auto"/>
      </w:divBdr>
    </w:div>
    <w:div w:id="1959681200">
      <w:bodyDiv w:val="1"/>
      <w:marLeft w:val="0"/>
      <w:marRight w:val="0"/>
      <w:marTop w:val="0"/>
      <w:marBottom w:val="0"/>
      <w:divBdr>
        <w:top w:val="none" w:sz="0" w:space="0" w:color="auto"/>
        <w:left w:val="none" w:sz="0" w:space="0" w:color="auto"/>
        <w:bottom w:val="none" w:sz="0" w:space="0" w:color="auto"/>
        <w:right w:val="none" w:sz="0" w:space="0" w:color="auto"/>
      </w:divBdr>
    </w:div>
    <w:div w:id="1961066131">
      <w:bodyDiv w:val="1"/>
      <w:marLeft w:val="0"/>
      <w:marRight w:val="0"/>
      <w:marTop w:val="0"/>
      <w:marBottom w:val="0"/>
      <w:divBdr>
        <w:top w:val="none" w:sz="0" w:space="0" w:color="auto"/>
        <w:left w:val="none" w:sz="0" w:space="0" w:color="auto"/>
        <w:bottom w:val="none" w:sz="0" w:space="0" w:color="auto"/>
        <w:right w:val="none" w:sz="0" w:space="0" w:color="auto"/>
      </w:divBdr>
    </w:div>
    <w:div w:id="1961453674">
      <w:bodyDiv w:val="1"/>
      <w:marLeft w:val="0"/>
      <w:marRight w:val="0"/>
      <w:marTop w:val="0"/>
      <w:marBottom w:val="0"/>
      <w:divBdr>
        <w:top w:val="none" w:sz="0" w:space="0" w:color="auto"/>
        <w:left w:val="none" w:sz="0" w:space="0" w:color="auto"/>
        <w:bottom w:val="none" w:sz="0" w:space="0" w:color="auto"/>
        <w:right w:val="none" w:sz="0" w:space="0" w:color="auto"/>
      </w:divBdr>
    </w:div>
    <w:div w:id="1962105735">
      <w:bodyDiv w:val="1"/>
      <w:marLeft w:val="0"/>
      <w:marRight w:val="0"/>
      <w:marTop w:val="0"/>
      <w:marBottom w:val="0"/>
      <w:divBdr>
        <w:top w:val="none" w:sz="0" w:space="0" w:color="auto"/>
        <w:left w:val="none" w:sz="0" w:space="0" w:color="auto"/>
        <w:bottom w:val="none" w:sz="0" w:space="0" w:color="auto"/>
        <w:right w:val="none" w:sz="0" w:space="0" w:color="auto"/>
      </w:divBdr>
    </w:div>
    <w:div w:id="1963225923">
      <w:bodyDiv w:val="1"/>
      <w:marLeft w:val="0"/>
      <w:marRight w:val="0"/>
      <w:marTop w:val="0"/>
      <w:marBottom w:val="0"/>
      <w:divBdr>
        <w:top w:val="none" w:sz="0" w:space="0" w:color="auto"/>
        <w:left w:val="none" w:sz="0" w:space="0" w:color="auto"/>
        <w:bottom w:val="none" w:sz="0" w:space="0" w:color="auto"/>
        <w:right w:val="none" w:sz="0" w:space="0" w:color="auto"/>
      </w:divBdr>
    </w:div>
    <w:div w:id="1963463258">
      <w:bodyDiv w:val="1"/>
      <w:marLeft w:val="0"/>
      <w:marRight w:val="0"/>
      <w:marTop w:val="0"/>
      <w:marBottom w:val="0"/>
      <w:divBdr>
        <w:top w:val="none" w:sz="0" w:space="0" w:color="auto"/>
        <w:left w:val="none" w:sz="0" w:space="0" w:color="auto"/>
        <w:bottom w:val="none" w:sz="0" w:space="0" w:color="auto"/>
        <w:right w:val="none" w:sz="0" w:space="0" w:color="auto"/>
      </w:divBdr>
      <w:divsChild>
        <w:div w:id="1335694046">
          <w:marLeft w:val="480"/>
          <w:marRight w:val="0"/>
          <w:marTop w:val="0"/>
          <w:marBottom w:val="0"/>
          <w:divBdr>
            <w:top w:val="none" w:sz="0" w:space="0" w:color="auto"/>
            <w:left w:val="none" w:sz="0" w:space="0" w:color="auto"/>
            <w:bottom w:val="none" w:sz="0" w:space="0" w:color="auto"/>
            <w:right w:val="none" w:sz="0" w:space="0" w:color="auto"/>
          </w:divBdr>
        </w:div>
        <w:div w:id="1230270267">
          <w:marLeft w:val="480"/>
          <w:marRight w:val="0"/>
          <w:marTop w:val="0"/>
          <w:marBottom w:val="0"/>
          <w:divBdr>
            <w:top w:val="none" w:sz="0" w:space="0" w:color="auto"/>
            <w:left w:val="none" w:sz="0" w:space="0" w:color="auto"/>
            <w:bottom w:val="none" w:sz="0" w:space="0" w:color="auto"/>
            <w:right w:val="none" w:sz="0" w:space="0" w:color="auto"/>
          </w:divBdr>
        </w:div>
        <w:div w:id="1655839656">
          <w:marLeft w:val="480"/>
          <w:marRight w:val="0"/>
          <w:marTop w:val="0"/>
          <w:marBottom w:val="0"/>
          <w:divBdr>
            <w:top w:val="none" w:sz="0" w:space="0" w:color="auto"/>
            <w:left w:val="none" w:sz="0" w:space="0" w:color="auto"/>
            <w:bottom w:val="none" w:sz="0" w:space="0" w:color="auto"/>
            <w:right w:val="none" w:sz="0" w:space="0" w:color="auto"/>
          </w:divBdr>
        </w:div>
        <w:div w:id="476457571">
          <w:marLeft w:val="480"/>
          <w:marRight w:val="0"/>
          <w:marTop w:val="0"/>
          <w:marBottom w:val="0"/>
          <w:divBdr>
            <w:top w:val="none" w:sz="0" w:space="0" w:color="auto"/>
            <w:left w:val="none" w:sz="0" w:space="0" w:color="auto"/>
            <w:bottom w:val="none" w:sz="0" w:space="0" w:color="auto"/>
            <w:right w:val="none" w:sz="0" w:space="0" w:color="auto"/>
          </w:divBdr>
        </w:div>
        <w:div w:id="840315873">
          <w:marLeft w:val="480"/>
          <w:marRight w:val="0"/>
          <w:marTop w:val="0"/>
          <w:marBottom w:val="0"/>
          <w:divBdr>
            <w:top w:val="none" w:sz="0" w:space="0" w:color="auto"/>
            <w:left w:val="none" w:sz="0" w:space="0" w:color="auto"/>
            <w:bottom w:val="none" w:sz="0" w:space="0" w:color="auto"/>
            <w:right w:val="none" w:sz="0" w:space="0" w:color="auto"/>
          </w:divBdr>
        </w:div>
        <w:div w:id="1639842828">
          <w:marLeft w:val="480"/>
          <w:marRight w:val="0"/>
          <w:marTop w:val="0"/>
          <w:marBottom w:val="0"/>
          <w:divBdr>
            <w:top w:val="none" w:sz="0" w:space="0" w:color="auto"/>
            <w:left w:val="none" w:sz="0" w:space="0" w:color="auto"/>
            <w:bottom w:val="none" w:sz="0" w:space="0" w:color="auto"/>
            <w:right w:val="none" w:sz="0" w:space="0" w:color="auto"/>
          </w:divBdr>
        </w:div>
        <w:div w:id="1094781407">
          <w:marLeft w:val="480"/>
          <w:marRight w:val="0"/>
          <w:marTop w:val="0"/>
          <w:marBottom w:val="0"/>
          <w:divBdr>
            <w:top w:val="none" w:sz="0" w:space="0" w:color="auto"/>
            <w:left w:val="none" w:sz="0" w:space="0" w:color="auto"/>
            <w:bottom w:val="none" w:sz="0" w:space="0" w:color="auto"/>
            <w:right w:val="none" w:sz="0" w:space="0" w:color="auto"/>
          </w:divBdr>
        </w:div>
        <w:div w:id="1158500609">
          <w:marLeft w:val="480"/>
          <w:marRight w:val="0"/>
          <w:marTop w:val="0"/>
          <w:marBottom w:val="0"/>
          <w:divBdr>
            <w:top w:val="none" w:sz="0" w:space="0" w:color="auto"/>
            <w:left w:val="none" w:sz="0" w:space="0" w:color="auto"/>
            <w:bottom w:val="none" w:sz="0" w:space="0" w:color="auto"/>
            <w:right w:val="none" w:sz="0" w:space="0" w:color="auto"/>
          </w:divBdr>
        </w:div>
        <w:div w:id="961887927">
          <w:marLeft w:val="480"/>
          <w:marRight w:val="0"/>
          <w:marTop w:val="0"/>
          <w:marBottom w:val="0"/>
          <w:divBdr>
            <w:top w:val="none" w:sz="0" w:space="0" w:color="auto"/>
            <w:left w:val="none" w:sz="0" w:space="0" w:color="auto"/>
            <w:bottom w:val="none" w:sz="0" w:space="0" w:color="auto"/>
            <w:right w:val="none" w:sz="0" w:space="0" w:color="auto"/>
          </w:divBdr>
        </w:div>
        <w:div w:id="2111310131">
          <w:marLeft w:val="480"/>
          <w:marRight w:val="0"/>
          <w:marTop w:val="0"/>
          <w:marBottom w:val="0"/>
          <w:divBdr>
            <w:top w:val="none" w:sz="0" w:space="0" w:color="auto"/>
            <w:left w:val="none" w:sz="0" w:space="0" w:color="auto"/>
            <w:bottom w:val="none" w:sz="0" w:space="0" w:color="auto"/>
            <w:right w:val="none" w:sz="0" w:space="0" w:color="auto"/>
          </w:divBdr>
        </w:div>
      </w:divsChild>
    </w:div>
    <w:div w:id="1964341841">
      <w:bodyDiv w:val="1"/>
      <w:marLeft w:val="0"/>
      <w:marRight w:val="0"/>
      <w:marTop w:val="0"/>
      <w:marBottom w:val="0"/>
      <w:divBdr>
        <w:top w:val="none" w:sz="0" w:space="0" w:color="auto"/>
        <w:left w:val="none" w:sz="0" w:space="0" w:color="auto"/>
        <w:bottom w:val="none" w:sz="0" w:space="0" w:color="auto"/>
        <w:right w:val="none" w:sz="0" w:space="0" w:color="auto"/>
      </w:divBdr>
    </w:div>
    <w:div w:id="1964848194">
      <w:bodyDiv w:val="1"/>
      <w:marLeft w:val="0"/>
      <w:marRight w:val="0"/>
      <w:marTop w:val="0"/>
      <w:marBottom w:val="0"/>
      <w:divBdr>
        <w:top w:val="none" w:sz="0" w:space="0" w:color="auto"/>
        <w:left w:val="none" w:sz="0" w:space="0" w:color="auto"/>
        <w:bottom w:val="none" w:sz="0" w:space="0" w:color="auto"/>
        <w:right w:val="none" w:sz="0" w:space="0" w:color="auto"/>
      </w:divBdr>
    </w:div>
    <w:div w:id="1966235069">
      <w:bodyDiv w:val="1"/>
      <w:marLeft w:val="0"/>
      <w:marRight w:val="0"/>
      <w:marTop w:val="0"/>
      <w:marBottom w:val="0"/>
      <w:divBdr>
        <w:top w:val="none" w:sz="0" w:space="0" w:color="auto"/>
        <w:left w:val="none" w:sz="0" w:space="0" w:color="auto"/>
        <w:bottom w:val="none" w:sz="0" w:space="0" w:color="auto"/>
        <w:right w:val="none" w:sz="0" w:space="0" w:color="auto"/>
      </w:divBdr>
    </w:div>
    <w:div w:id="1968051114">
      <w:bodyDiv w:val="1"/>
      <w:marLeft w:val="0"/>
      <w:marRight w:val="0"/>
      <w:marTop w:val="0"/>
      <w:marBottom w:val="0"/>
      <w:divBdr>
        <w:top w:val="none" w:sz="0" w:space="0" w:color="auto"/>
        <w:left w:val="none" w:sz="0" w:space="0" w:color="auto"/>
        <w:bottom w:val="none" w:sz="0" w:space="0" w:color="auto"/>
        <w:right w:val="none" w:sz="0" w:space="0" w:color="auto"/>
      </w:divBdr>
    </w:div>
    <w:div w:id="1968851346">
      <w:bodyDiv w:val="1"/>
      <w:marLeft w:val="0"/>
      <w:marRight w:val="0"/>
      <w:marTop w:val="0"/>
      <w:marBottom w:val="0"/>
      <w:divBdr>
        <w:top w:val="none" w:sz="0" w:space="0" w:color="auto"/>
        <w:left w:val="none" w:sz="0" w:space="0" w:color="auto"/>
        <w:bottom w:val="none" w:sz="0" w:space="0" w:color="auto"/>
        <w:right w:val="none" w:sz="0" w:space="0" w:color="auto"/>
      </w:divBdr>
      <w:divsChild>
        <w:div w:id="472212439">
          <w:marLeft w:val="480"/>
          <w:marRight w:val="0"/>
          <w:marTop w:val="0"/>
          <w:marBottom w:val="0"/>
          <w:divBdr>
            <w:top w:val="none" w:sz="0" w:space="0" w:color="auto"/>
            <w:left w:val="none" w:sz="0" w:space="0" w:color="auto"/>
            <w:bottom w:val="none" w:sz="0" w:space="0" w:color="auto"/>
            <w:right w:val="none" w:sz="0" w:space="0" w:color="auto"/>
          </w:divBdr>
        </w:div>
        <w:div w:id="1268082895">
          <w:marLeft w:val="480"/>
          <w:marRight w:val="0"/>
          <w:marTop w:val="0"/>
          <w:marBottom w:val="0"/>
          <w:divBdr>
            <w:top w:val="none" w:sz="0" w:space="0" w:color="auto"/>
            <w:left w:val="none" w:sz="0" w:space="0" w:color="auto"/>
            <w:bottom w:val="none" w:sz="0" w:space="0" w:color="auto"/>
            <w:right w:val="none" w:sz="0" w:space="0" w:color="auto"/>
          </w:divBdr>
        </w:div>
        <w:div w:id="1901362314">
          <w:marLeft w:val="480"/>
          <w:marRight w:val="0"/>
          <w:marTop w:val="0"/>
          <w:marBottom w:val="0"/>
          <w:divBdr>
            <w:top w:val="none" w:sz="0" w:space="0" w:color="auto"/>
            <w:left w:val="none" w:sz="0" w:space="0" w:color="auto"/>
            <w:bottom w:val="none" w:sz="0" w:space="0" w:color="auto"/>
            <w:right w:val="none" w:sz="0" w:space="0" w:color="auto"/>
          </w:divBdr>
        </w:div>
        <w:div w:id="1822651619">
          <w:marLeft w:val="480"/>
          <w:marRight w:val="0"/>
          <w:marTop w:val="0"/>
          <w:marBottom w:val="0"/>
          <w:divBdr>
            <w:top w:val="none" w:sz="0" w:space="0" w:color="auto"/>
            <w:left w:val="none" w:sz="0" w:space="0" w:color="auto"/>
            <w:bottom w:val="none" w:sz="0" w:space="0" w:color="auto"/>
            <w:right w:val="none" w:sz="0" w:space="0" w:color="auto"/>
          </w:divBdr>
        </w:div>
        <w:div w:id="1164706838">
          <w:marLeft w:val="480"/>
          <w:marRight w:val="0"/>
          <w:marTop w:val="0"/>
          <w:marBottom w:val="0"/>
          <w:divBdr>
            <w:top w:val="none" w:sz="0" w:space="0" w:color="auto"/>
            <w:left w:val="none" w:sz="0" w:space="0" w:color="auto"/>
            <w:bottom w:val="none" w:sz="0" w:space="0" w:color="auto"/>
            <w:right w:val="none" w:sz="0" w:space="0" w:color="auto"/>
          </w:divBdr>
        </w:div>
        <w:div w:id="1522090974">
          <w:marLeft w:val="480"/>
          <w:marRight w:val="0"/>
          <w:marTop w:val="0"/>
          <w:marBottom w:val="0"/>
          <w:divBdr>
            <w:top w:val="none" w:sz="0" w:space="0" w:color="auto"/>
            <w:left w:val="none" w:sz="0" w:space="0" w:color="auto"/>
            <w:bottom w:val="none" w:sz="0" w:space="0" w:color="auto"/>
            <w:right w:val="none" w:sz="0" w:space="0" w:color="auto"/>
          </w:divBdr>
        </w:div>
        <w:div w:id="916134023">
          <w:marLeft w:val="480"/>
          <w:marRight w:val="0"/>
          <w:marTop w:val="0"/>
          <w:marBottom w:val="0"/>
          <w:divBdr>
            <w:top w:val="none" w:sz="0" w:space="0" w:color="auto"/>
            <w:left w:val="none" w:sz="0" w:space="0" w:color="auto"/>
            <w:bottom w:val="none" w:sz="0" w:space="0" w:color="auto"/>
            <w:right w:val="none" w:sz="0" w:space="0" w:color="auto"/>
          </w:divBdr>
        </w:div>
        <w:div w:id="68816896">
          <w:marLeft w:val="480"/>
          <w:marRight w:val="0"/>
          <w:marTop w:val="0"/>
          <w:marBottom w:val="0"/>
          <w:divBdr>
            <w:top w:val="none" w:sz="0" w:space="0" w:color="auto"/>
            <w:left w:val="none" w:sz="0" w:space="0" w:color="auto"/>
            <w:bottom w:val="none" w:sz="0" w:space="0" w:color="auto"/>
            <w:right w:val="none" w:sz="0" w:space="0" w:color="auto"/>
          </w:divBdr>
        </w:div>
        <w:div w:id="1536305865">
          <w:marLeft w:val="480"/>
          <w:marRight w:val="0"/>
          <w:marTop w:val="0"/>
          <w:marBottom w:val="0"/>
          <w:divBdr>
            <w:top w:val="none" w:sz="0" w:space="0" w:color="auto"/>
            <w:left w:val="none" w:sz="0" w:space="0" w:color="auto"/>
            <w:bottom w:val="none" w:sz="0" w:space="0" w:color="auto"/>
            <w:right w:val="none" w:sz="0" w:space="0" w:color="auto"/>
          </w:divBdr>
        </w:div>
        <w:div w:id="50736704">
          <w:marLeft w:val="480"/>
          <w:marRight w:val="0"/>
          <w:marTop w:val="0"/>
          <w:marBottom w:val="0"/>
          <w:divBdr>
            <w:top w:val="none" w:sz="0" w:space="0" w:color="auto"/>
            <w:left w:val="none" w:sz="0" w:space="0" w:color="auto"/>
            <w:bottom w:val="none" w:sz="0" w:space="0" w:color="auto"/>
            <w:right w:val="none" w:sz="0" w:space="0" w:color="auto"/>
          </w:divBdr>
        </w:div>
        <w:div w:id="1734112426">
          <w:marLeft w:val="480"/>
          <w:marRight w:val="0"/>
          <w:marTop w:val="0"/>
          <w:marBottom w:val="0"/>
          <w:divBdr>
            <w:top w:val="none" w:sz="0" w:space="0" w:color="auto"/>
            <w:left w:val="none" w:sz="0" w:space="0" w:color="auto"/>
            <w:bottom w:val="none" w:sz="0" w:space="0" w:color="auto"/>
            <w:right w:val="none" w:sz="0" w:space="0" w:color="auto"/>
          </w:divBdr>
        </w:div>
        <w:div w:id="1190755327">
          <w:marLeft w:val="480"/>
          <w:marRight w:val="0"/>
          <w:marTop w:val="0"/>
          <w:marBottom w:val="0"/>
          <w:divBdr>
            <w:top w:val="none" w:sz="0" w:space="0" w:color="auto"/>
            <w:left w:val="none" w:sz="0" w:space="0" w:color="auto"/>
            <w:bottom w:val="none" w:sz="0" w:space="0" w:color="auto"/>
            <w:right w:val="none" w:sz="0" w:space="0" w:color="auto"/>
          </w:divBdr>
        </w:div>
        <w:div w:id="560099596">
          <w:marLeft w:val="480"/>
          <w:marRight w:val="0"/>
          <w:marTop w:val="0"/>
          <w:marBottom w:val="0"/>
          <w:divBdr>
            <w:top w:val="none" w:sz="0" w:space="0" w:color="auto"/>
            <w:left w:val="none" w:sz="0" w:space="0" w:color="auto"/>
            <w:bottom w:val="none" w:sz="0" w:space="0" w:color="auto"/>
            <w:right w:val="none" w:sz="0" w:space="0" w:color="auto"/>
          </w:divBdr>
        </w:div>
        <w:div w:id="156043452">
          <w:marLeft w:val="480"/>
          <w:marRight w:val="0"/>
          <w:marTop w:val="0"/>
          <w:marBottom w:val="0"/>
          <w:divBdr>
            <w:top w:val="none" w:sz="0" w:space="0" w:color="auto"/>
            <w:left w:val="none" w:sz="0" w:space="0" w:color="auto"/>
            <w:bottom w:val="none" w:sz="0" w:space="0" w:color="auto"/>
            <w:right w:val="none" w:sz="0" w:space="0" w:color="auto"/>
          </w:divBdr>
        </w:div>
        <w:div w:id="623072809">
          <w:marLeft w:val="480"/>
          <w:marRight w:val="0"/>
          <w:marTop w:val="0"/>
          <w:marBottom w:val="0"/>
          <w:divBdr>
            <w:top w:val="none" w:sz="0" w:space="0" w:color="auto"/>
            <w:left w:val="none" w:sz="0" w:space="0" w:color="auto"/>
            <w:bottom w:val="none" w:sz="0" w:space="0" w:color="auto"/>
            <w:right w:val="none" w:sz="0" w:space="0" w:color="auto"/>
          </w:divBdr>
        </w:div>
        <w:div w:id="272445015">
          <w:marLeft w:val="480"/>
          <w:marRight w:val="0"/>
          <w:marTop w:val="0"/>
          <w:marBottom w:val="0"/>
          <w:divBdr>
            <w:top w:val="none" w:sz="0" w:space="0" w:color="auto"/>
            <w:left w:val="none" w:sz="0" w:space="0" w:color="auto"/>
            <w:bottom w:val="none" w:sz="0" w:space="0" w:color="auto"/>
            <w:right w:val="none" w:sz="0" w:space="0" w:color="auto"/>
          </w:divBdr>
        </w:div>
        <w:div w:id="1360857658">
          <w:marLeft w:val="480"/>
          <w:marRight w:val="0"/>
          <w:marTop w:val="0"/>
          <w:marBottom w:val="0"/>
          <w:divBdr>
            <w:top w:val="none" w:sz="0" w:space="0" w:color="auto"/>
            <w:left w:val="none" w:sz="0" w:space="0" w:color="auto"/>
            <w:bottom w:val="none" w:sz="0" w:space="0" w:color="auto"/>
            <w:right w:val="none" w:sz="0" w:space="0" w:color="auto"/>
          </w:divBdr>
        </w:div>
        <w:div w:id="1507020443">
          <w:marLeft w:val="480"/>
          <w:marRight w:val="0"/>
          <w:marTop w:val="0"/>
          <w:marBottom w:val="0"/>
          <w:divBdr>
            <w:top w:val="none" w:sz="0" w:space="0" w:color="auto"/>
            <w:left w:val="none" w:sz="0" w:space="0" w:color="auto"/>
            <w:bottom w:val="none" w:sz="0" w:space="0" w:color="auto"/>
            <w:right w:val="none" w:sz="0" w:space="0" w:color="auto"/>
          </w:divBdr>
        </w:div>
        <w:div w:id="653073737">
          <w:marLeft w:val="480"/>
          <w:marRight w:val="0"/>
          <w:marTop w:val="0"/>
          <w:marBottom w:val="0"/>
          <w:divBdr>
            <w:top w:val="none" w:sz="0" w:space="0" w:color="auto"/>
            <w:left w:val="none" w:sz="0" w:space="0" w:color="auto"/>
            <w:bottom w:val="none" w:sz="0" w:space="0" w:color="auto"/>
            <w:right w:val="none" w:sz="0" w:space="0" w:color="auto"/>
          </w:divBdr>
        </w:div>
        <w:div w:id="394550351">
          <w:marLeft w:val="480"/>
          <w:marRight w:val="0"/>
          <w:marTop w:val="0"/>
          <w:marBottom w:val="0"/>
          <w:divBdr>
            <w:top w:val="none" w:sz="0" w:space="0" w:color="auto"/>
            <w:left w:val="none" w:sz="0" w:space="0" w:color="auto"/>
            <w:bottom w:val="none" w:sz="0" w:space="0" w:color="auto"/>
            <w:right w:val="none" w:sz="0" w:space="0" w:color="auto"/>
          </w:divBdr>
        </w:div>
        <w:div w:id="1716929561">
          <w:marLeft w:val="480"/>
          <w:marRight w:val="0"/>
          <w:marTop w:val="0"/>
          <w:marBottom w:val="0"/>
          <w:divBdr>
            <w:top w:val="none" w:sz="0" w:space="0" w:color="auto"/>
            <w:left w:val="none" w:sz="0" w:space="0" w:color="auto"/>
            <w:bottom w:val="none" w:sz="0" w:space="0" w:color="auto"/>
            <w:right w:val="none" w:sz="0" w:space="0" w:color="auto"/>
          </w:divBdr>
        </w:div>
        <w:div w:id="552079504">
          <w:marLeft w:val="480"/>
          <w:marRight w:val="0"/>
          <w:marTop w:val="0"/>
          <w:marBottom w:val="0"/>
          <w:divBdr>
            <w:top w:val="none" w:sz="0" w:space="0" w:color="auto"/>
            <w:left w:val="none" w:sz="0" w:space="0" w:color="auto"/>
            <w:bottom w:val="none" w:sz="0" w:space="0" w:color="auto"/>
            <w:right w:val="none" w:sz="0" w:space="0" w:color="auto"/>
          </w:divBdr>
        </w:div>
        <w:div w:id="1865971648">
          <w:marLeft w:val="480"/>
          <w:marRight w:val="0"/>
          <w:marTop w:val="0"/>
          <w:marBottom w:val="0"/>
          <w:divBdr>
            <w:top w:val="none" w:sz="0" w:space="0" w:color="auto"/>
            <w:left w:val="none" w:sz="0" w:space="0" w:color="auto"/>
            <w:bottom w:val="none" w:sz="0" w:space="0" w:color="auto"/>
            <w:right w:val="none" w:sz="0" w:space="0" w:color="auto"/>
          </w:divBdr>
        </w:div>
        <w:div w:id="528103866">
          <w:marLeft w:val="480"/>
          <w:marRight w:val="0"/>
          <w:marTop w:val="0"/>
          <w:marBottom w:val="0"/>
          <w:divBdr>
            <w:top w:val="none" w:sz="0" w:space="0" w:color="auto"/>
            <w:left w:val="none" w:sz="0" w:space="0" w:color="auto"/>
            <w:bottom w:val="none" w:sz="0" w:space="0" w:color="auto"/>
            <w:right w:val="none" w:sz="0" w:space="0" w:color="auto"/>
          </w:divBdr>
        </w:div>
        <w:div w:id="690061156">
          <w:marLeft w:val="480"/>
          <w:marRight w:val="0"/>
          <w:marTop w:val="0"/>
          <w:marBottom w:val="0"/>
          <w:divBdr>
            <w:top w:val="none" w:sz="0" w:space="0" w:color="auto"/>
            <w:left w:val="none" w:sz="0" w:space="0" w:color="auto"/>
            <w:bottom w:val="none" w:sz="0" w:space="0" w:color="auto"/>
            <w:right w:val="none" w:sz="0" w:space="0" w:color="auto"/>
          </w:divBdr>
        </w:div>
        <w:div w:id="1617366763">
          <w:marLeft w:val="480"/>
          <w:marRight w:val="0"/>
          <w:marTop w:val="0"/>
          <w:marBottom w:val="0"/>
          <w:divBdr>
            <w:top w:val="none" w:sz="0" w:space="0" w:color="auto"/>
            <w:left w:val="none" w:sz="0" w:space="0" w:color="auto"/>
            <w:bottom w:val="none" w:sz="0" w:space="0" w:color="auto"/>
            <w:right w:val="none" w:sz="0" w:space="0" w:color="auto"/>
          </w:divBdr>
        </w:div>
        <w:div w:id="1275819292">
          <w:marLeft w:val="480"/>
          <w:marRight w:val="0"/>
          <w:marTop w:val="0"/>
          <w:marBottom w:val="0"/>
          <w:divBdr>
            <w:top w:val="none" w:sz="0" w:space="0" w:color="auto"/>
            <w:left w:val="none" w:sz="0" w:space="0" w:color="auto"/>
            <w:bottom w:val="none" w:sz="0" w:space="0" w:color="auto"/>
            <w:right w:val="none" w:sz="0" w:space="0" w:color="auto"/>
          </w:divBdr>
        </w:div>
        <w:div w:id="1641304278">
          <w:marLeft w:val="480"/>
          <w:marRight w:val="0"/>
          <w:marTop w:val="0"/>
          <w:marBottom w:val="0"/>
          <w:divBdr>
            <w:top w:val="none" w:sz="0" w:space="0" w:color="auto"/>
            <w:left w:val="none" w:sz="0" w:space="0" w:color="auto"/>
            <w:bottom w:val="none" w:sz="0" w:space="0" w:color="auto"/>
            <w:right w:val="none" w:sz="0" w:space="0" w:color="auto"/>
          </w:divBdr>
        </w:div>
        <w:div w:id="948003424">
          <w:marLeft w:val="480"/>
          <w:marRight w:val="0"/>
          <w:marTop w:val="0"/>
          <w:marBottom w:val="0"/>
          <w:divBdr>
            <w:top w:val="none" w:sz="0" w:space="0" w:color="auto"/>
            <w:left w:val="none" w:sz="0" w:space="0" w:color="auto"/>
            <w:bottom w:val="none" w:sz="0" w:space="0" w:color="auto"/>
            <w:right w:val="none" w:sz="0" w:space="0" w:color="auto"/>
          </w:divBdr>
        </w:div>
        <w:div w:id="845556738">
          <w:marLeft w:val="480"/>
          <w:marRight w:val="0"/>
          <w:marTop w:val="0"/>
          <w:marBottom w:val="0"/>
          <w:divBdr>
            <w:top w:val="none" w:sz="0" w:space="0" w:color="auto"/>
            <w:left w:val="none" w:sz="0" w:space="0" w:color="auto"/>
            <w:bottom w:val="none" w:sz="0" w:space="0" w:color="auto"/>
            <w:right w:val="none" w:sz="0" w:space="0" w:color="auto"/>
          </w:divBdr>
        </w:div>
        <w:div w:id="1720470027">
          <w:marLeft w:val="480"/>
          <w:marRight w:val="0"/>
          <w:marTop w:val="0"/>
          <w:marBottom w:val="0"/>
          <w:divBdr>
            <w:top w:val="none" w:sz="0" w:space="0" w:color="auto"/>
            <w:left w:val="none" w:sz="0" w:space="0" w:color="auto"/>
            <w:bottom w:val="none" w:sz="0" w:space="0" w:color="auto"/>
            <w:right w:val="none" w:sz="0" w:space="0" w:color="auto"/>
          </w:divBdr>
        </w:div>
        <w:div w:id="453866013">
          <w:marLeft w:val="480"/>
          <w:marRight w:val="0"/>
          <w:marTop w:val="0"/>
          <w:marBottom w:val="0"/>
          <w:divBdr>
            <w:top w:val="none" w:sz="0" w:space="0" w:color="auto"/>
            <w:left w:val="none" w:sz="0" w:space="0" w:color="auto"/>
            <w:bottom w:val="none" w:sz="0" w:space="0" w:color="auto"/>
            <w:right w:val="none" w:sz="0" w:space="0" w:color="auto"/>
          </w:divBdr>
        </w:div>
        <w:div w:id="1660235653">
          <w:marLeft w:val="480"/>
          <w:marRight w:val="0"/>
          <w:marTop w:val="0"/>
          <w:marBottom w:val="0"/>
          <w:divBdr>
            <w:top w:val="none" w:sz="0" w:space="0" w:color="auto"/>
            <w:left w:val="none" w:sz="0" w:space="0" w:color="auto"/>
            <w:bottom w:val="none" w:sz="0" w:space="0" w:color="auto"/>
            <w:right w:val="none" w:sz="0" w:space="0" w:color="auto"/>
          </w:divBdr>
        </w:div>
        <w:div w:id="128136458">
          <w:marLeft w:val="480"/>
          <w:marRight w:val="0"/>
          <w:marTop w:val="0"/>
          <w:marBottom w:val="0"/>
          <w:divBdr>
            <w:top w:val="none" w:sz="0" w:space="0" w:color="auto"/>
            <w:left w:val="none" w:sz="0" w:space="0" w:color="auto"/>
            <w:bottom w:val="none" w:sz="0" w:space="0" w:color="auto"/>
            <w:right w:val="none" w:sz="0" w:space="0" w:color="auto"/>
          </w:divBdr>
        </w:div>
        <w:div w:id="1264996054">
          <w:marLeft w:val="480"/>
          <w:marRight w:val="0"/>
          <w:marTop w:val="0"/>
          <w:marBottom w:val="0"/>
          <w:divBdr>
            <w:top w:val="none" w:sz="0" w:space="0" w:color="auto"/>
            <w:left w:val="none" w:sz="0" w:space="0" w:color="auto"/>
            <w:bottom w:val="none" w:sz="0" w:space="0" w:color="auto"/>
            <w:right w:val="none" w:sz="0" w:space="0" w:color="auto"/>
          </w:divBdr>
        </w:div>
        <w:div w:id="1997950229">
          <w:marLeft w:val="480"/>
          <w:marRight w:val="0"/>
          <w:marTop w:val="0"/>
          <w:marBottom w:val="0"/>
          <w:divBdr>
            <w:top w:val="none" w:sz="0" w:space="0" w:color="auto"/>
            <w:left w:val="none" w:sz="0" w:space="0" w:color="auto"/>
            <w:bottom w:val="none" w:sz="0" w:space="0" w:color="auto"/>
            <w:right w:val="none" w:sz="0" w:space="0" w:color="auto"/>
          </w:divBdr>
        </w:div>
        <w:div w:id="716391438">
          <w:marLeft w:val="480"/>
          <w:marRight w:val="0"/>
          <w:marTop w:val="0"/>
          <w:marBottom w:val="0"/>
          <w:divBdr>
            <w:top w:val="none" w:sz="0" w:space="0" w:color="auto"/>
            <w:left w:val="none" w:sz="0" w:space="0" w:color="auto"/>
            <w:bottom w:val="none" w:sz="0" w:space="0" w:color="auto"/>
            <w:right w:val="none" w:sz="0" w:space="0" w:color="auto"/>
          </w:divBdr>
        </w:div>
        <w:div w:id="1525821756">
          <w:marLeft w:val="480"/>
          <w:marRight w:val="0"/>
          <w:marTop w:val="0"/>
          <w:marBottom w:val="0"/>
          <w:divBdr>
            <w:top w:val="none" w:sz="0" w:space="0" w:color="auto"/>
            <w:left w:val="none" w:sz="0" w:space="0" w:color="auto"/>
            <w:bottom w:val="none" w:sz="0" w:space="0" w:color="auto"/>
            <w:right w:val="none" w:sz="0" w:space="0" w:color="auto"/>
          </w:divBdr>
        </w:div>
        <w:div w:id="1932085205">
          <w:marLeft w:val="480"/>
          <w:marRight w:val="0"/>
          <w:marTop w:val="0"/>
          <w:marBottom w:val="0"/>
          <w:divBdr>
            <w:top w:val="none" w:sz="0" w:space="0" w:color="auto"/>
            <w:left w:val="none" w:sz="0" w:space="0" w:color="auto"/>
            <w:bottom w:val="none" w:sz="0" w:space="0" w:color="auto"/>
            <w:right w:val="none" w:sz="0" w:space="0" w:color="auto"/>
          </w:divBdr>
        </w:div>
        <w:div w:id="1206218054">
          <w:marLeft w:val="480"/>
          <w:marRight w:val="0"/>
          <w:marTop w:val="0"/>
          <w:marBottom w:val="0"/>
          <w:divBdr>
            <w:top w:val="none" w:sz="0" w:space="0" w:color="auto"/>
            <w:left w:val="none" w:sz="0" w:space="0" w:color="auto"/>
            <w:bottom w:val="none" w:sz="0" w:space="0" w:color="auto"/>
            <w:right w:val="none" w:sz="0" w:space="0" w:color="auto"/>
          </w:divBdr>
        </w:div>
        <w:div w:id="1046679932">
          <w:marLeft w:val="480"/>
          <w:marRight w:val="0"/>
          <w:marTop w:val="0"/>
          <w:marBottom w:val="0"/>
          <w:divBdr>
            <w:top w:val="none" w:sz="0" w:space="0" w:color="auto"/>
            <w:left w:val="none" w:sz="0" w:space="0" w:color="auto"/>
            <w:bottom w:val="none" w:sz="0" w:space="0" w:color="auto"/>
            <w:right w:val="none" w:sz="0" w:space="0" w:color="auto"/>
          </w:divBdr>
        </w:div>
        <w:div w:id="1229656926">
          <w:marLeft w:val="480"/>
          <w:marRight w:val="0"/>
          <w:marTop w:val="0"/>
          <w:marBottom w:val="0"/>
          <w:divBdr>
            <w:top w:val="none" w:sz="0" w:space="0" w:color="auto"/>
            <w:left w:val="none" w:sz="0" w:space="0" w:color="auto"/>
            <w:bottom w:val="none" w:sz="0" w:space="0" w:color="auto"/>
            <w:right w:val="none" w:sz="0" w:space="0" w:color="auto"/>
          </w:divBdr>
        </w:div>
        <w:div w:id="310406190">
          <w:marLeft w:val="480"/>
          <w:marRight w:val="0"/>
          <w:marTop w:val="0"/>
          <w:marBottom w:val="0"/>
          <w:divBdr>
            <w:top w:val="none" w:sz="0" w:space="0" w:color="auto"/>
            <w:left w:val="none" w:sz="0" w:space="0" w:color="auto"/>
            <w:bottom w:val="none" w:sz="0" w:space="0" w:color="auto"/>
            <w:right w:val="none" w:sz="0" w:space="0" w:color="auto"/>
          </w:divBdr>
        </w:div>
        <w:div w:id="1232277371">
          <w:marLeft w:val="480"/>
          <w:marRight w:val="0"/>
          <w:marTop w:val="0"/>
          <w:marBottom w:val="0"/>
          <w:divBdr>
            <w:top w:val="none" w:sz="0" w:space="0" w:color="auto"/>
            <w:left w:val="none" w:sz="0" w:space="0" w:color="auto"/>
            <w:bottom w:val="none" w:sz="0" w:space="0" w:color="auto"/>
            <w:right w:val="none" w:sz="0" w:space="0" w:color="auto"/>
          </w:divBdr>
        </w:div>
        <w:div w:id="1948735233">
          <w:marLeft w:val="480"/>
          <w:marRight w:val="0"/>
          <w:marTop w:val="0"/>
          <w:marBottom w:val="0"/>
          <w:divBdr>
            <w:top w:val="none" w:sz="0" w:space="0" w:color="auto"/>
            <w:left w:val="none" w:sz="0" w:space="0" w:color="auto"/>
            <w:bottom w:val="none" w:sz="0" w:space="0" w:color="auto"/>
            <w:right w:val="none" w:sz="0" w:space="0" w:color="auto"/>
          </w:divBdr>
        </w:div>
        <w:div w:id="1473060897">
          <w:marLeft w:val="480"/>
          <w:marRight w:val="0"/>
          <w:marTop w:val="0"/>
          <w:marBottom w:val="0"/>
          <w:divBdr>
            <w:top w:val="none" w:sz="0" w:space="0" w:color="auto"/>
            <w:left w:val="none" w:sz="0" w:space="0" w:color="auto"/>
            <w:bottom w:val="none" w:sz="0" w:space="0" w:color="auto"/>
            <w:right w:val="none" w:sz="0" w:space="0" w:color="auto"/>
          </w:divBdr>
        </w:div>
        <w:div w:id="454175548">
          <w:marLeft w:val="480"/>
          <w:marRight w:val="0"/>
          <w:marTop w:val="0"/>
          <w:marBottom w:val="0"/>
          <w:divBdr>
            <w:top w:val="none" w:sz="0" w:space="0" w:color="auto"/>
            <w:left w:val="none" w:sz="0" w:space="0" w:color="auto"/>
            <w:bottom w:val="none" w:sz="0" w:space="0" w:color="auto"/>
            <w:right w:val="none" w:sz="0" w:space="0" w:color="auto"/>
          </w:divBdr>
        </w:div>
        <w:div w:id="957834728">
          <w:marLeft w:val="480"/>
          <w:marRight w:val="0"/>
          <w:marTop w:val="0"/>
          <w:marBottom w:val="0"/>
          <w:divBdr>
            <w:top w:val="none" w:sz="0" w:space="0" w:color="auto"/>
            <w:left w:val="none" w:sz="0" w:space="0" w:color="auto"/>
            <w:bottom w:val="none" w:sz="0" w:space="0" w:color="auto"/>
            <w:right w:val="none" w:sz="0" w:space="0" w:color="auto"/>
          </w:divBdr>
        </w:div>
        <w:div w:id="530847286">
          <w:marLeft w:val="480"/>
          <w:marRight w:val="0"/>
          <w:marTop w:val="0"/>
          <w:marBottom w:val="0"/>
          <w:divBdr>
            <w:top w:val="none" w:sz="0" w:space="0" w:color="auto"/>
            <w:left w:val="none" w:sz="0" w:space="0" w:color="auto"/>
            <w:bottom w:val="none" w:sz="0" w:space="0" w:color="auto"/>
            <w:right w:val="none" w:sz="0" w:space="0" w:color="auto"/>
          </w:divBdr>
        </w:div>
        <w:div w:id="682243536">
          <w:marLeft w:val="480"/>
          <w:marRight w:val="0"/>
          <w:marTop w:val="0"/>
          <w:marBottom w:val="0"/>
          <w:divBdr>
            <w:top w:val="none" w:sz="0" w:space="0" w:color="auto"/>
            <w:left w:val="none" w:sz="0" w:space="0" w:color="auto"/>
            <w:bottom w:val="none" w:sz="0" w:space="0" w:color="auto"/>
            <w:right w:val="none" w:sz="0" w:space="0" w:color="auto"/>
          </w:divBdr>
        </w:div>
        <w:div w:id="546533">
          <w:marLeft w:val="480"/>
          <w:marRight w:val="0"/>
          <w:marTop w:val="0"/>
          <w:marBottom w:val="0"/>
          <w:divBdr>
            <w:top w:val="none" w:sz="0" w:space="0" w:color="auto"/>
            <w:left w:val="none" w:sz="0" w:space="0" w:color="auto"/>
            <w:bottom w:val="none" w:sz="0" w:space="0" w:color="auto"/>
            <w:right w:val="none" w:sz="0" w:space="0" w:color="auto"/>
          </w:divBdr>
        </w:div>
        <w:div w:id="623540585">
          <w:marLeft w:val="480"/>
          <w:marRight w:val="0"/>
          <w:marTop w:val="0"/>
          <w:marBottom w:val="0"/>
          <w:divBdr>
            <w:top w:val="none" w:sz="0" w:space="0" w:color="auto"/>
            <w:left w:val="none" w:sz="0" w:space="0" w:color="auto"/>
            <w:bottom w:val="none" w:sz="0" w:space="0" w:color="auto"/>
            <w:right w:val="none" w:sz="0" w:space="0" w:color="auto"/>
          </w:divBdr>
        </w:div>
        <w:div w:id="1391423294">
          <w:marLeft w:val="480"/>
          <w:marRight w:val="0"/>
          <w:marTop w:val="0"/>
          <w:marBottom w:val="0"/>
          <w:divBdr>
            <w:top w:val="none" w:sz="0" w:space="0" w:color="auto"/>
            <w:left w:val="none" w:sz="0" w:space="0" w:color="auto"/>
            <w:bottom w:val="none" w:sz="0" w:space="0" w:color="auto"/>
            <w:right w:val="none" w:sz="0" w:space="0" w:color="auto"/>
          </w:divBdr>
        </w:div>
        <w:div w:id="910693976">
          <w:marLeft w:val="480"/>
          <w:marRight w:val="0"/>
          <w:marTop w:val="0"/>
          <w:marBottom w:val="0"/>
          <w:divBdr>
            <w:top w:val="none" w:sz="0" w:space="0" w:color="auto"/>
            <w:left w:val="none" w:sz="0" w:space="0" w:color="auto"/>
            <w:bottom w:val="none" w:sz="0" w:space="0" w:color="auto"/>
            <w:right w:val="none" w:sz="0" w:space="0" w:color="auto"/>
          </w:divBdr>
        </w:div>
        <w:div w:id="765688800">
          <w:marLeft w:val="480"/>
          <w:marRight w:val="0"/>
          <w:marTop w:val="0"/>
          <w:marBottom w:val="0"/>
          <w:divBdr>
            <w:top w:val="none" w:sz="0" w:space="0" w:color="auto"/>
            <w:left w:val="none" w:sz="0" w:space="0" w:color="auto"/>
            <w:bottom w:val="none" w:sz="0" w:space="0" w:color="auto"/>
            <w:right w:val="none" w:sz="0" w:space="0" w:color="auto"/>
          </w:divBdr>
        </w:div>
        <w:div w:id="2027973888">
          <w:marLeft w:val="480"/>
          <w:marRight w:val="0"/>
          <w:marTop w:val="0"/>
          <w:marBottom w:val="0"/>
          <w:divBdr>
            <w:top w:val="none" w:sz="0" w:space="0" w:color="auto"/>
            <w:left w:val="none" w:sz="0" w:space="0" w:color="auto"/>
            <w:bottom w:val="none" w:sz="0" w:space="0" w:color="auto"/>
            <w:right w:val="none" w:sz="0" w:space="0" w:color="auto"/>
          </w:divBdr>
        </w:div>
        <w:div w:id="1120148496">
          <w:marLeft w:val="480"/>
          <w:marRight w:val="0"/>
          <w:marTop w:val="0"/>
          <w:marBottom w:val="0"/>
          <w:divBdr>
            <w:top w:val="none" w:sz="0" w:space="0" w:color="auto"/>
            <w:left w:val="none" w:sz="0" w:space="0" w:color="auto"/>
            <w:bottom w:val="none" w:sz="0" w:space="0" w:color="auto"/>
            <w:right w:val="none" w:sz="0" w:space="0" w:color="auto"/>
          </w:divBdr>
        </w:div>
        <w:div w:id="429473452">
          <w:marLeft w:val="480"/>
          <w:marRight w:val="0"/>
          <w:marTop w:val="0"/>
          <w:marBottom w:val="0"/>
          <w:divBdr>
            <w:top w:val="none" w:sz="0" w:space="0" w:color="auto"/>
            <w:left w:val="none" w:sz="0" w:space="0" w:color="auto"/>
            <w:bottom w:val="none" w:sz="0" w:space="0" w:color="auto"/>
            <w:right w:val="none" w:sz="0" w:space="0" w:color="auto"/>
          </w:divBdr>
        </w:div>
      </w:divsChild>
    </w:div>
    <w:div w:id="1969317292">
      <w:bodyDiv w:val="1"/>
      <w:marLeft w:val="0"/>
      <w:marRight w:val="0"/>
      <w:marTop w:val="0"/>
      <w:marBottom w:val="0"/>
      <w:divBdr>
        <w:top w:val="none" w:sz="0" w:space="0" w:color="auto"/>
        <w:left w:val="none" w:sz="0" w:space="0" w:color="auto"/>
        <w:bottom w:val="none" w:sz="0" w:space="0" w:color="auto"/>
        <w:right w:val="none" w:sz="0" w:space="0" w:color="auto"/>
      </w:divBdr>
    </w:div>
    <w:div w:id="1969432410">
      <w:bodyDiv w:val="1"/>
      <w:marLeft w:val="0"/>
      <w:marRight w:val="0"/>
      <w:marTop w:val="0"/>
      <w:marBottom w:val="0"/>
      <w:divBdr>
        <w:top w:val="none" w:sz="0" w:space="0" w:color="auto"/>
        <w:left w:val="none" w:sz="0" w:space="0" w:color="auto"/>
        <w:bottom w:val="none" w:sz="0" w:space="0" w:color="auto"/>
        <w:right w:val="none" w:sz="0" w:space="0" w:color="auto"/>
      </w:divBdr>
    </w:div>
    <w:div w:id="1970697770">
      <w:bodyDiv w:val="1"/>
      <w:marLeft w:val="0"/>
      <w:marRight w:val="0"/>
      <w:marTop w:val="0"/>
      <w:marBottom w:val="0"/>
      <w:divBdr>
        <w:top w:val="none" w:sz="0" w:space="0" w:color="auto"/>
        <w:left w:val="none" w:sz="0" w:space="0" w:color="auto"/>
        <w:bottom w:val="none" w:sz="0" w:space="0" w:color="auto"/>
        <w:right w:val="none" w:sz="0" w:space="0" w:color="auto"/>
      </w:divBdr>
    </w:div>
    <w:div w:id="1970933642">
      <w:bodyDiv w:val="1"/>
      <w:marLeft w:val="0"/>
      <w:marRight w:val="0"/>
      <w:marTop w:val="0"/>
      <w:marBottom w:val="0"/>
      <w:divBdr>
        <w:top w:val="none" w:sz="0" w:space="0" w:color="auto"/>
        <w:left w:val="none" w:sz="0" w:space="0" w:color="auto"/>
        <w:bottom w:val="none" w:sz="0" w:space="0" w:color="auto"/>
        <w:right w:val="none" w:sz="0" w:space="0" w:color="auto"/>
      </w:divBdr>
    </w:div>
    <w:div w:id="1971126954">
      <w:bodyDiv w:val="1"/>
      <w:marLeft w:val="0"/>
      <w:marRight w:val="0"/>
      <w:marTop w:val="0"/>
      <w:marBottom w:val="0"/>
      <w:divBdr>
        <w:top w:val="none" w:sz="0" w:space="0" w:color="auto"/>
        <w:left w:val="none" w:sz="0" w:space="0" w:color="auto"/>
        <w:bottom w:val="none" w:sz="0" w:space="0" w:color="auto"/>
        <w:right w:val="none" w:sz="0" w:space="0" w:color="auto"/>
      </w:divBdr>
    </w:div>
    <w:div w:id="1972665395">
      <w:bodyDiv w:val="1"/>
      <w:marLeft w:val="0"/>
      <w:marRight w:val="0"/>
      <w:marTop w:val="0"/>
      <w:marBottom w:val="0"/>
      <w:divBdr>
        <w:top w:val="none" w:sz="0" w:space="0" w:color="auto"/>
        <w:left w:val="none" w:sz="0" w:space="0" w:color="auto"/>
        <w:bottom w:val="none" w:sz="0" w:space="0" w:color="auto"/>
        <w:right w:val="none" w:sz="0" w:space="0" w:color="auto"/>
      </w:divBdr>
    </w:div>
    <w:div w:id="1973707121">
      <w:bodyDiv w:val="1"/>
      <w:marLeft w:val="0"/>
      <w:marRight w:val="0"/>
      <w:marTop w:val="0"/>
      <w:marBottom w:val="0"/>
      <w:divBdr>
        <w:top w:val="none" w:sz="0" w:space="0" w:color="auto"/>
        <w:left w:val="none" w:sz="0" w:space="0" w:color="auto"/>
        <w:bottom w:val="none" w:sz="0" w:space="0" w:color="auto"/>
        <w:right w:val="none" w:sz="0" w:space="0" w:color="auto"/>
      </w:divBdr>
    </w:div>
    <w:div w:id="1974213248">
      <w:bodyDiv w:val="1"/>
      <w:marLeft w:val="0"/>
      <w:marRight w:val="0"/>
      <w:marTop w:val="0"/>
      <w:marBottom w:val="0"/>
      <w:divBdr>
        <w:top w:val="none" w:sz="0" w:space="0" w:color="auto"/>
        <w:left w:val="none" w:sz="0" w:space="0" w:color="auto"/>
        <w:bottom w:val="none" w:sz="0" w:space="0" w:color="auto"/>
        <w:right w:val="none" w:sz="0" w:space="0" w:color="auto"/>
      </w:divBdr>
    </w:div>
    <w:div w:id="1975868047">
      <w:bodyDiv w:val="1"/>
      <w:marLeft w:val="0"/>
      <w:marRight w:val="0"/>
      <w:marTop w:val="0"/>
      <w:marBottom w:val="0"/>
      <w:divBdr>
        <w:top w:val="none" w:sz="0" w:space="0" w:color="auto"/>
        <w:left w:val="none" w:sz="0" w:space="0" w:color="auto"/>
        <w:bottom w:val="none" w:sz="0" w:space="0" w:color="auto"/>
        <w:right w:val="none" w:sz="0" w:space="0" w:color="auto"/>
      </w:divBdr>
      <w:divsChild>
        <w:div w:id="1869028397">
          <w:marLeft w:val="480"/>
          <w:marRight w:val="0"/>
          <w:marTop w:val="0"/>
          <w:marBottom w:val="0"/>
          <w:divBdr>
            <w:top w:val="none" w:sz="0" w:space="0" w:color="auto"/>
            <w:left w:val="none" w:sz="0" w:space="0" w:color="auto"/>
            <w:bottom w:val="none" w:sz="0" w:space="0" w:color="auto"/>
            <w:right w:val="none" w:sz="0" w:space="0" w:color="auto"/>
          </w:divBdr>
        </w:div>
        <w:div w:id="17703092">
          <w:marLeft w:val="480"/>
          <w:marRight w:val="0"/>
          <w:marTop w:val="0"/>
          <w:marBottom w:val="0"/>
          <w:divBdr>
            <w:top w:val="none" w:sz="0" w:space="0" w:color="auto"/>
            <w:left w:val="none" w:sz="0" w:space="0" w:color="auto"/>
            <w:bottom w:val="none" w:sz="0" w:space="0" w:color="auto"/>
            <w:right w:val="none" w:sz="0" w:space="0" w:color="auto"/>
          </w:divBdr>
        </w:div>
        <w:div w:id="699167211">
          <w:marLeft w:val="480"/>
          <w:marRight w:val="0"/>
          <w:marTop w:val="0"/>
          <w:marBottom w:val="0"/>
          <w:divBdr>
            <w:top w:val="none" w:sz="0" w:space="0" w:color="auto"/>
            <w:left w:val="none" w:sz="0" w:space="0" w:color="auto"/>
            <w:bottom w:val="none" w:sz="0" w:space="0" w:color="auto"/>
            <w:right w:val="none" w:sz="0" w:space="0" w:color="auto"/>
          </w:divBdr>
        </w:div>
        <w:div w:id="1938781693">
          <w:marLeft w:val="480"/>
          <w:marRight w:val="0"/>
          <w:marTop w:val="0"/>
          <w:marBottom w:val="0"/>
          <w:divBdr>
            <w:top w:val="none" w:sz="0" w:space="0" w:color="auto"/>
            <w:left w:val="none" w:sz="0" w:space="0" w:color="auto"/>
            <w:bottom w:val="none" w:sz="0" w:space="0" w:color="auto"/>
            <w:right w:val="none" w:sz="0" w:space="0" w:color="auto"/>
          </w:divBdr>
        </w:div>
        <w:div w:id="396586335">
          <w:marLeft w:val="480"/>
          <w:marRight w:val="0"/>
          <w:marTop w:val="0"/>
          <w:marBottom w:val="0"/>
          <w:divBdr>
            <w:top w:val="none" w:sz="0" w:space="0" w:color="auto"/>
            <w:left w:val="none" w:sz="0" w:space="0" w:color="auto"/>
            <w:bottom w:val="none" w:sz="0" w:space="0" w:color="auto"/>
            <w:right w:val="none" w:sz="0" w:space="0" w:color="auto"/>
          </w:divBdr>
        </w:div>
        <w:div w:id="2068413683">
          <w:marLeft w:val="480"/>
          <w:marRight w:val="0"/>
          <w:marTop w:val="0"/>
          <w:marBottom w:val="0"/>
          <w:divBdr>
            <w:top w:val="none" w:sz="0" w:space="0" w:color="auto"/>
            <w:left w:val="none" w:sz="0" w:space="0" w:color="auto"/>
            <w:bottom w:val="none" w:sz="0" w:space="0" w:color="auto"/>
            <w:right w:val="none" w:sz="0" w:space="0" w:color="auto"/>
          </w:divBdr>
        </w:div>
        <w:div w:id="383531091">
          <w:marLeft w:val="480"/>
          <w:marRight w:val="0"/>
          <w:marTop w:val="0"/>
          <w:marBottom w:val="0"/>
          <w:divBdr>
            <w:top w:val="none" w:sz="0" w:space="0" w:color="auto"/>
            <w:left w:val="none" w:sz="0" w:space="0" w:color="auto"/>
            <w:bottom w:val="none" w:sz="0" w:space="0" w:color="auto"/>
            <w:right w:val="none" w:sz="0" w:space="0" w:color="auto"/>
          </w:divBdr>
        </w:div>
        <w:div w:id="1557014531">
          <w:marLeft w:val="480"/>
          <w:marRight w:val="0"/>
          <w:marTop w:val="0"/>
          <w:marBottom w:val="0"/>
          <w:divBdr>
            <w:top w:val="none" w:sz="0" w:space="0" w:color="auto"/>
            <w:left w:val="none" w:sz="0" w:space="0" w:color="auto"/>
            <w:bottom w:val="none" w:sz="0" w:space="0" w:color="auto"/>
            <w:right w:val="none" w:sz="0" w:space="0" w:color="auto"/>
          </w:divBdr>
        </w:div>
        <w:div w:id="334916453">
          <w:marLeft w:val="480"/>
          <w:marRight w:val="0"/>
          <w:marTop w:val="0"/>
          <w:marBottom w:val="0"/>
          <w:divBdr>
            <w:top w:val="none" w:sz="0" w:space="0" w:color="auto"/>
            <w:left w:val="none" w:sz="0" w:space="0" w:color="auto"/>
            <w:bottom w:val="none" w:sz="0" w:space="0" w:color="auto"/>
            <w:right w:val="none" w:sz="0" w:space="0" w:color="auto"/>
          </w:divBdr>
        </w:div>
        <w:div w:id="517234111">
          <w:marLeft w:val="480"/>
          <w:marRight w:val="0"/>
          <w:marTop w:val="0"/>
          <w:marBottom w:val="0"/>
          <w:divBdr>
            <w:top w:val="none" w:sz="0" w:space="0" w:color="auto"/>
            <w:left w:val="none" w:sz="0" w:space="0" w:color="auto"/>
            <w:bottom w:val="none" w:sz="0" w:space="0" w:color="auto"/>
            <w:right w:val="none" w:sz="0" w:space="0" w:color="auto"/>
          </w:divBdr>
        </w:div>
        <w:div w:id="374038803">
          <w:marLeft w:val="480"/>
          <w:marRight w:val="0"/>
          <w:marTop w:val="0"/>
          <w:marBottom w:val="0"/>
          <w:divBdr>
            <w:top w:val="none" w:sz="0" w:space="0" w:color="auto"/>
            <w:left w:val="none" w:sz="0" w:space="0" w:color="auto"/>
            <w:bottom w:val="none" w:sz="0" w:space="0" w:color="auto"/>
            <w:right w:val="none" w:sz="0" w:space="0" w:color="auto"/>
          </w:divBdr>
        </w:div>
        <w:div w:id="739910953">
          <w:marLeft w:val="480"/>
          <w:marRight w:val="0"/>
          <w:marTop w:val="0"/>
          <w:marBottom w:val="0"/>
          <w:divBdr>
            <w:top w:val="none" w:sz="0" w:space="0" w:color="auto"/>
            <w:left w:val="none" w:sz="0" w:space="0" w:color="auto"/>
            <w:bottom w:val="none" w:sz="0" w:space="0" w:color="auto"/>
            <w:right w:val="none" w:sz="0" w:space="0" w:color="auto"/>
          </w:divBdr>
        </w:div>
        <w:div w:id="399333882">
          <w:marLeft w:val="480"/>
          <w:marRight w:val="0"/>
          <w:marTop w:val="0"/>
          <w:marBottom w:val="0"/>
          <w:divBdr>
            <w:top w:val="none" w:sz="0" w:space="0" w:color="auto"/>
            <w:left w:val="none" w:sz="0" w:space="0" w:color="auto"/>
            <w:bottom w:val="none" w:sz="0" w:space="0" w:color="auto"/>
            <w:right w:val="none" w:sz="0" w:space="0" w:color="auto"/>
          </w:divBdr>
        </w:div>
        <w:div w:id="2057045855">
          <w:marLeft w:val="480"/>
          <w:marRight w:val="0"/>
          <w:marTop w:val="0"/>
          <w:marBottom w:val="0"/>
          <w:divBdr>
            <w:top w:val="none" w:sz="0" w:space="0" w:color="auto"/>
            <w:left w:val="none" w:sz="0" w:space="0" w:color="auto"/>
            <w:bottom w:val="none" w:sz="0" w:space="0" w:color="auto"/>
            <w:right w:val="none" w:sz="0" w:space="0" w:color="auto"/>
          </w:divBdr>
        </w:div>
        <w:div w:id="1614896687">
          <w:marLeft w:val="480"/>
          <w:marRight w:val="0"/>
          <w:marTop w:val="0"/>
          <w:marBottom w:val="0"/>
          <w:divBdr>
            <w:top w:val="none" w:sz="0" w:space="0" w:color="auto"/>
            <w:left w:val="none" w:sz="0" w:space="0" w:color="auto"/>
            <w:bottom w:val="none" w:sz="0" w:space="0" w:color="auto"/>
            <w:right w:val="none" w:sz="0" w:space="0" w:color="auto"/>
          </w:divBdr>
        </w:div>
        <w:div w:id="1269464317">
          <w:marLeft w:val="480"/>
          <w:marRight w:val="0"/>
          <w:marTop w:val="0"/>
          <w:marBottom w:val="0"/>
          <w:divBdr>
            <w:top w:val="none" w:sz="0" w:space="0" w:color="auto"/>
            <w:left w:val="none" w:sz="0" w:space="0" w:color="auto"/>
            <w:bottom w:val="none" w:sz="0" w:space="0" w:color="auto"/>
            <w:right w:val="none" w:sz="0" w:space="0" w:color="auto"/>
          </w:divBdr>
        </w:div>
        <w:div w:id="398863140">
          <w:marLeft w:val="480"/>
          <w:marRight w:val="0"/>
          <w:marTop w:val="0"/>
          <w:marBottom w:val="0"/>
          <w:divBdr>
            <w:top w:val="none" w:sz="0" w:space="0" w:color="auto"/>
            <w:left w:val="none" w:sz="0" w:space="0" w:color="auto"/>
            <w:bottom w:val="none" w:sz="0" w:space="0" w:color="auto"/>
            <w:right w:val="none" w:sz="0" w:space="0" w:color="auto"/>
          </w:divBdr>
        </w:div>
        <w:div w:id="242421636">
          <w:marLeft w:val="480"/>
          <w:marRight w:val="0"/>
          <w:marTop w:val="0"/>
          <w:marBottom w:val="0"/>
          <w:divBdr>
            <w:top w:val="none" w:sz="0" w:space="0" w:color="auto"/>
            <w:left w:val="none" w:sz="0" w:space="0" w:color="auto"/>
            <w:bottom w:val="none" w:sz="0" w:space="0" w:color="auto"/>
            <w:right w:val="none" w:sz="0" w:space="0" w:color="auto"/>
          </w:divBdr>
        </w:div>
        <w:div w:id="1235164493">
          <w:marLeft w:val="480"/>
          <w:marRight w:val="0"/>
          <w:marTop w:val="0"/>
          <w:marBottom w:val="0"/>
          <w:divBdr>
            <w:top w:val="none" w:sz="0" w:space="0" w:color="auto"/>
            <w:left w:val="none" w:sz="0" w:space="0" w:color="auto"/>
            <w:bottom w:val="none" w:sz="0" w:space="0" w:color="auto"/>
            <w:right w:val="none" w:sz="0" w:space="0" w:color="auto"/>
          </w:divBdr>
        </w:div>
        <w:div w:id="467363611">
          <w:marLeft w:val="480"/>
          <w:marRight w:val="0"/>
          <w:marTop w:val="0"/>
          <w:marBottom w:val="0"/>
          <w:divBdr>
            <w:top w:val="none" w:sz="0" w:space="0" w:color="auto"/>
            <w:left w:val="none" w:sz="0" w:space="0" w:color="auto"/>
            <w:bottom w:val="none" w:sz="0" w:space="0" w:color="auto"/>
            <w:right w:val="none" w:sz="0" w:space="0" w:color="auto"/>
          </w:divBdr>
        </w:div>
        <w:div w:id="547425056">
          <w:marLeft w:val="480"/>
          <w:marRight w:val="0"/>
          <w:marTop w:val="0"/>
          <w:marBottom w:val="0"/>
          <w:divBdr>
            <w:top w:val="none" w:sz="0" w:space="0" w:color="auto"/>
            <w:left w:val="none" w:sz="0" w:space="0" w:color="auto"/>
            <w:bottom w:val="none" w:sz="0" w:space="0" w:color="auto"/>
            <w:right w:val="none" w:sz="0" w:space="0" w:color="auto"/>
          </w:divBdr>
        </w:div>
        <w:div w:id="1293092272">
          <w:marLeft w:val="480"/>
          <w:marRight w:val="0"/>
          <w:marTop w:val="0"/>
          <w:marBottom w:val="0"/>
          <w:divBdr>
            <w:top w:val="none" w:sz="0" w:space="0" w:color="auto"/>
            <w:left w:val="none" w:sz="0" w:space="0" w:color="auto"/>
            <w:bottom w:val="none" w:sz="0" w:space="0" w:color="auto"/>
            <w:right w:val="none" w:sz="0" w:space="0" w:color="auto"/>
          </w:divBdr>
        </w:div>
        <w:div w:id="916750156">
          <w:marLeft w:val="480"/>
          <w:marRight w:val="0"/>
          <w:marTop w:val="0"/>
          <w:marBottom w:val="0"/>
          <w:divBdr>
            <w:top w:val="none" w:sz="0" w:space="0" w:color="auto"/>
            <w:left w:val="none" w:sz="0" w:space="0" w:color="auto"/>
            <w:bottom w:val="none" w:sz="0" w:space="0" w:color="auto"/>
            <w:right w:val="none" w:sz="0" w:space="0" w:color="auto"/>
          </w:divBdr>
        </w:div>
        <w:div w:id="740176638">
          <w:marLeft w:val="480"/>
          <w:marRight w:val="0"/>
          <w:marTop w:val="0"/>
          <w:marBottom w:val="0"/>
          <w:divBdr>
            <w:top w:val="none" w:sz="0" w:space="0" w:color="auto"/>
            <w:left w:val="none" w:sz="0" w:space="0" w:color="auto"/>
            <w:bottom w:val="none" w:sz="0" w:space="0" w:color="auto"/>
            <w:right w:val="none" w:sz="0" w:space="0" w:color="auto"/>
          </w:divBdr>
        </w:div>
        <w:div w:id="1394350126">
          <w:marLeft w:val="480"/>
          <w:marRight w:val="0"/>
          <w:marTop w:val="0"/>
          <w:marBottom w:val="0"/>
          <w:divBdr>
            <w:top w:val="none" w:sz="0" w:space="0" w:color="auto"/>
            <w:left w:val="none" w:sz="0" w:space="0" w:color="auto"/>
            <w:bottom w:val="none" w:sz="0" w:space="0" w:color="auto"/>
            <w:right w:val="none" w:sz="0" w:space="0" w:color="auto"/>
          </w:divBdr>
        </w:div>
        <w:div w:id="458960350">
          <w:marLeft w:val="480"/>
          <w:marRight w:val="0"/>
          <w:marTop w:val="0"/>
          <w:marBottom w:val="0"/>
          <w:divBdr>
            <w:top w:val="none" w:sz="0" w:space="0" w:color="auto"/>
            <w:left w:val="none" w:sz="0" w:space="0" w:color="auto"/>
            <w:bottom w:val="none" w:sz="0" w:space="0" w:color="auto"/>
            <w:right w:val="none" w:sz="0" w:space="0" w:color="auto"/>
          </w:divBdr>
        </w:div>
        <w:div w:id="920334575">
          <w:marLeft w:val="480"/>
          <w:marRight w:val="0"/>
          <w:marTop w:val="0"/>
          <w:marBottom w:val="0"/>
          <w:divBdr>
            <w:top w:val="none" w:sz="0" w:space="0" w:color="auto"/>
            <w:left w:val="none" w:sz="0" w:space="0" w:color="auto"/>
            <w:bottom w:val="none" w:sz="0" w:space="0" w:color="auto"/>
            <w:right w:val="none" w:sz="0" w:space="0" w:color="auto"/>
          </w:divBdr>
        </w:div>
        <w:div w:id="1337683367">
          <w:marLeft w:val="480"/>
          <w:marRight w:val="0"/>
          <w:marTop w:val="0"/>
          <w:marBottom w:val="0"/>
          <w:divBdr>
            <w:top w:val="none" w:sz="0" w:space="0" w:color="auto"/>
            <w:left w:val="none" w:sz="0" w:space="0" w:color="auto"/>
            <w:bottom w:val="none" w:sz="0" w:space="0" w:color="auto"/>
            <w:right w:val="none" w:sz="0" w:space="0" w:color="auto"/>
          </w:divBdr>
        </w:div>
        <w:div w:id="1276255259">
          <w:marLeft w:val="480"/>
          <w:marRight w:val="0"/>
          <w:marTop w:val="0"/>
          <w:marBottom w:val="0"/>
          <w:divBdr>
            <w:top w:val="none" w:sz="0" w:space="0" w:color="auto"/>
            <w:left w:val="none" w:sz="0" w:space="0" w:color="auto"/>
            <w:bottom w:val="none" w:sz="0" w:space="0" w:color="auto"/>
            <w:right w:val="none" w:sz="0" w:space="0" w:color="auto"/>
          </w:divBdr>
        </w:div>
        <w:div w:id="1450933404">
          <w:marLeft w:val="480"/>
          <w:marRight w:val="0"/>
          <w:marTop w:val="0"/>
          <w:marBottom w:val="0"/>
          <w:divBdr>
            <w:top w:val="none" w:sz="0" w:space="0" w:color="auto"/>
            <w:left w:val="none" w:sz="0" w:space="0" w:color="auto"/>
            <w:bottom w:val="none" w:sz="0" w:space="0" w:color="auto"/>
            <w:right w:val="none" w:sz="0" w:space="0" w:color="auto"/>
          </w:divBdr>
        </w:div>
        <w:div w:id="362026644">
          <w:marLeft w:val="480"/>
          <w:marRight w:val="0"/>
          <w:marTop w:val="0"/>
          <w:marBottom w:val="0"/>
          <w:divBdr>
            <w:top w:val="none" w:sz="0" w:space="0" w:color="auto"/>
            <w:left w:val="none" w:sz="0" w:space="0" w:color="auto"/>
            <w:bottom w:val="none" w:sz="0" w:space="0" w:color="auto"/>
            <w:right w:val="none" w:sz="0" w:space="0" w:color="auto"/>
          </w:divBdr>
        </w:div>
        <w:div w:id="781800105">
          <w:marLeft w:val="480"/>
          <w:marRight w:val="0"/>
          <w:marTop w:val="0"/>
          <w:marBottom w:val="0"/>
          <w:divBdr>
            <w:top w:val="none" w:sz="0" w:space="0" w:color="auto"/>
            <w:left w:val="none" w:sz="0" w:space="0" w:color="auto"/>
            <w:bottom w:val="none" w:sz="0" w:space="0" w:color="auto"/>
            <w:right w:val="none" w:sz="0" w:space="0" w:color="auto"/>
          </w:divBdr>
        </w:div>
        <w:div w:id="1273709472">
          <w:marLeft w:val="480"/>
          <w:marRight w:val="0"/>
          <w:marTop w:val="0"/>
          <w:marBottom w:val="0"/>
          <w:divBdr>
            <w:top w:val="none" w:sz="0" w:space="0" w:color="auto"/>
            <w:left w:val="none" w:sz="0" w:space="0" w:color="auto"/>
            <w:bottom w:val="none" w:sz="0" w:space="0" w:color="auto"/>
            <w:right w:val="none" w:sz="0" w:space="0" w:color="auto"/>
          </w:divBdr>
        </w:div>
        <w:div w:id="1584799593">
          <w:marLeft w:val="480"/>
          <w:marRight w:val="0"/>
          <w:marTop w:val="0"/>
          <w:marBottom w:val="0"/>
          <w:divBdr>
            <w:top w:val="none" w:sz="0" w:space="0" w:color="auto"/>
            <w:left w:val="none" w:sz="0" w:space="0" w:color="auto"/>
            <w:bottom w:val="none" w:sz="0" w:space="0" w:color="auto"/>
            <w:right w:val="none" w:sz="0" w:space="0" w:color="auto"/>
          </w:divBdr>
        </w:div>
        <w:div w:id="163210282">
          <w:marLeft w:val="480"/>
          <w:marRight w:val="0"/>
          <w:marTop w:val="0"/>
          <w:marBottom w:val="0"/>
          <w:divBdr>
            <w:top w:val="none" w:sz="0" w:space="0" w:color="auto"/>
            <w:left w:val="none" w:sz="0" w:space="0" w:color="auto"/>
            <w:bottom w:val="none" w:sz="0" w:space="0" w:color="auto"/>
            <w:right w:val="none" w:sz="0" w:space="0" w:color="auto"/>
          </w:divBdr>
        </w:div>
        <w:div w:id="1390106150">
          <w:marLeft w:val="480"/>
          <w:marRight w:val="0"/>
          <w:marTop w:val="0"/>
          <w:marBottom w:val="0"/>
          <w:divBdr>
            <w:top w:val="none" w:sz="0" w:space="0" w:color="auto"/>
            <w:left w:val="none" w:sz="0" w:space="0" w:color="auto"/>
            <w:bottom w:val="none" w:sz="0" w:space="0" w:color="auto"/>
            <w:right w:val="none" w:sz="0" w:space="0" w:color="auto"/>
          </w:divBdr>
        </w:div>
        <w:div w:id="609625763">
          <w:marLeft w:val="480"/>
          <w:marRight w:val="0"/>
          <w:marTop w:val="0"/>
          <w:marBottom w:val="0"/>
          <w:divBdr>
            <w:top w:val="none" w:sz="0" w:space="0" w:color="auto"/>
            <w:left w:val="none" w:sz="0" w:space="0" w:color="auto"/>
            <w:bottom w:val="none" w:sz="0" w:space="0" w:color="auto"/>
            <w:right w:val="none" w:sz="0" w:space="0" w:color="auto"/>
          </w:divBdr>
        </w:div>
        <w:div w:id="1064452046">
          <w:marLeft w:val="480"/>
          <w:marRight w:val="0"/>
          <w:marTop w:val="0"/>
          <w:marBottom w:val="0"/>
          <w:divBdr>
            <w:top w:val="none" w:sz="0" w:space="0" w:color="auto"/>
            <w:left w:val="none" w:sz="0" w:space="0" w:color="auto"/>
            <w:bottom w:val="none" w:sz="0" w:space="0" w:color="auto"/>
            <w:right w:val="none" w:sz="0" w:space="0" w:color="auto"/>
          </w:divBdr>
        </w:div>
        <w:div w:id="1563249590">
          <w:marLeft w:val="480"/>
          <w:marRight w:val="0"/>
          <w:marTop w:val="0"/>
          <w:marBottom w:val="0"/>
          <w:divBdr>
            <w:top w:val="none" w:sz="0" w:space="0" w:color="auto"/>
            <w:left w:val="none" w:sz="0" w:space="0" w:color="auto"/>
            <w:bottom w:val="none" w:sz="0" w:space="0" w:color="auto"/>
            <w:right w:val="none" w:sz="0" w:space="0" w:color="auto"/>
          </w:divBdr>
        </w:div>
        <w:div w:id="478884982">
          <w:marLeft w:val="480"/>
          <w:marRight w:val="0"/>
          <w:marTop w:val="0"/>
          <w:marBottom w:val="0"/>
          <w:divBdr>
            <w:top w:val="none" w:sz="0" w:space="0" w:color="auto"/>
            <w:left w:val="none" w:sz="0" w:space="0" w:color="auto"/>
            <w:bottom w:val="none" w:sz="0" w:space="0" w:color="auto"/>
            <w:right w:val="none" w:sz="0" w:space="0" w:color="auto"/>
          </w:divBdr>
        </w:div>
        <w:div w:id="667758102">
          <w:marLeft w:val="480"/>
          <w:marRight w:val="0"/>
          <w:marTop w:val="0"/>
          <w:marBottom w:val="0"/>
          <w:divBdr>
            <w:top w:val="none" w:sz="0" w:space="0" w:color="auto"/>
            <w:left w:val="none" w:sz="0" w:space="0" w:color="auto"/>
            <w:bottom w:val="none" w:sz="0" w:space="0" w:color="auto"/>
            <w:right w:val="none" w:sz="0" w:space="0" w:color="auto"/>
          </w:divBdr>
        </w:div>
        <w:div w:id="330645766">
          <w:marLeft w:val="480"/>
          <w:marRight w:val="0"/>
          <w:marTop w:val="0"/>
          <w:marBottom w:val="0"/>
          <w:divBdr>
            <w:top w:val="none" w:sz="0" w:space="0" w:color="auto"/>
            <w:left w:val="none" w:sz="0" w:space="0" w:color="auto"/>
            <w:bottom w:val="none" w:sz="0" w:space="0" w:color="auto"/>
            <w:right w:val="none" w:sz="0" w:space="0" w:color="auto"/>
          </w:divBdr>
        </w:div>
        <w:div w:id="804544930">
          <w:marLeft w:val="480"/>
          <w:marRight w:val="0"/>
          <w:marTop w:val="0"/>
          <w:marBottom w:val="0"/>
          <w:divBdr>
            <w:top w:val="none" w:sz="0" w:space="0" w:color="auto"/>
            <w:left w:val="none" w:sz="0" w:space="0" w:color="auto"/>
            <w:bottom w:val="none" w:sz="0" w:space="0" w:color="auto"/>
            <w:right w:val="none" w:sz="0" w:space="0" w:color="auto"/>
          </w:divBdr>
        </w:div>
        <w:div w:id="566764076">
          <w:marLeft w:val="480"/>
          <w:marRight w:val="0"/>
          <w:marTop w:val="0"/>
          <w:marBottom w:val="0"/>
          <w:divBdr>
            <w:top w:val="none" w:sz="0" w:space="0" w:color="auto"/>
            <w:left w:val="none" w:sz="0" w:space="0" w:color="auto"/>
            <w:bottom w:val="none" w:sz="0" w:space="0" w:color="auto"/>
            <w:right w:val="none" w:sz="0" w:space="0" w:color="auto"/>
          </w:divBdr>
        </w:div>
      </w:divsChild>
    </w:div>
    <w:div w:id="1976061394">
      <w:bodyDiv w:val="1"/>
      <w:marLeft w:val="0"/>
      <w:marRight w:val="0"/>
      <w:marTop w:val="0"/>
      <w:marBottom w:val="0"/>
      <w:divBdr>
        <w:top w:val="none" w:sz="0" w:space="0" w:color="auto"/>
        <w:left w:val="none" w:sz="0" w:space="0" w:color="auto"/>
        <w:bottom w:val="none" w:sz="0" w:space="0" w:color="auto"/>
        <w:right w:val="none" w:sz="0" w:space="0" w:color="auto"/>
      </w:divBdr>
      <w:divsChild>
        <w:div w:id="296960769">
          <w:marLeft w:val="480"/>
          <w:marRight w:val="0"/>
          <w:marTop w:val="0"/>
          <w:marBottom w:val="0"/>
          <w:divBdr>
            <w:top w:val="none" w:sz="0" w:space="0" w:color="auto"/>
            <w:left w:val="none" w:sz="0" w:space="0" w:color="auto"/>
            <w:bottom w:val="none" w:sz="0" w:space="0" w:color="auto"/>
            <w:right w:val="none" w:sz="0" w:space="0" w:color="auto"/>
          </w:divBdr>
        </w:div>
        <w:div w:id="466776853">
          <w:marLeft w:val="480"/>
          <w:marRight w:val="0"/>
          <w:marTop w:val="0"/>
          <w:marBottom w:val="0"/>
          <w:divBdr>
            <w:top w:val="none" w:sz="0" w:space="0" w:color="auto"/>
            <w:left w:val="none" w:sz="0" w:space="0" w:color="auto"/>
            <w:bottom w:val="none" w:sz="0" w:space="0" w:color="auto"/>
            <w:right w:val="none" w:sz="0" w:space="0" w:color="auto"/>
          </w:divBdr>
        </w:div>
        <w:div w:id="316539246">
          <w:marLeft w:val="480"/>
          <w:marRight w:val="0"/>
          <w:marTop w:val="0"/>
          <w:marBottom w:val="0"/>
          <w:divBdr>
            <w:top w:val="none" w:sz="0" w:space="0" w:color="auto"/>
            <w:left w:val="none" w:sz="0" w:space="0" w:color="auto"/>
            <w:bottom w:val="none" w:sz="0" w:space="0" w:color="auto"/>
            <w:right w:val="none" w:sz="0" w:space="0" w:color="auto"/>
          </w:divBdr>
        </w:div>
        <w:div w:id="1653414020">
          <w:marLeft w:val="480"/>
          <w:marRight w:val="0"/>
          <w:marTop w:val="0"/>
          <w:marBottom w:val="0"/>
          <w:divBdr>
            <w:top w:val="none" w:sz="0" w:space="0" w:color="auto"/>
            <w:left w:val="none" w:sz="0" w:space="0" w:color="auto"/>
            <w:bottom w:val="none" w:sz="0" w:space="0" w:color="auto"/>
            <w:right w:val="none" w:sz="0" w:space="0" w:color="auto"/>
          </w:divBdr>
        </w:div>
        <w:div w:id="2089955896">
          <w:marLeft w:val="480"/>
          <w:marRight w:val="0"/>
          <w:marTop w:val="0"/>
          <w:marBottom w:val="0"/>
          <w:divBdr>
            <w:top w:val="none" w:sz="0" w:space="0" w:color="auto"/>
            <w:left w:val="none" w:sz="0" w:space="0" w:color="auto"/>
            <w:bottom w:val="none" w:sz="0" w:space="0" w:color="auto"/>
            <w:right w:val="none" w:sz="0" w:space="0" w:color="auto"/>
          </w:divBdr>
        </w:div>
        <w:div w:id="660349318">
          <w:marLeft w:val="480"/>
          <w:marRight w:val="0"/>
          <w:marTop w:val="0"/>
          <w:marBottom w:val="0"/>
          <w:divBdr>
            <w:top w:val="none" w:sz="0" w:space="0" w:color="auto"/>
            <w:left w:val="none" w:sz="0" w:space="0" w:color="auto"/>
            <w:bottom w:val="none" w:sz="0" w:space="0" w:color="auto"/>
            <w:right w:val="none" w:sz="0" w:space="0" w:color="auto"/>
          </w:divBdr>
        </w:div>
        <w:div w:id="457186343">
          <w:marLeft w:val="480"/>
          <w:marRight w:val="0"/>
          <w:marTop w:val="0"/>
          <w:marBottom w:val="0"/>
          <w:divBdr>
            <w:top w:val="none" w:sz="0" w:space="0" w:color="auto"/>
            <w:left w:val="none" w:sz="0" w:space="0" w:color="auto"/>
            <w:bottom w:val="none" w:sz="0" w:space="0" w:color="auto"/>
            <w:right w:val="none" w:sz="0" w:space="0" w:color="auto"/>
          </w:divBdr>
        </w:div>
        <w:div w:id="191579377">
          <w:marLeft w:val="480"/>
          <w:marRight w:val="0"/>
          <w:marTop w:val="0"/>
          <w:marBottom w:val="0"/>
          <w:divBdr>
            <w:top w:val="none" w:sz="0" w:space="0" w:color="auto"/>
            <w:left w:val="none" w:sz="0" w:space="0" w:color="auto"/>
            <w:bottom w:val="none" w:sz="0" w:space="0" w:color="auto"/>
            <w:right w:val="none" w:sz="0" w:space="0" w:color="auto"/>
          </w:divBdr>
        </w:div>
        <w:div w:id="1920168444">
          <w:marLeft w:val="480"/>
          <w:marRight w:val="0"/>
          <w:marTop w:val="0"/>
          <w:marBottom w:val="0"/>
          <w:divBdr>
            <w:top w:val="none" w:sz="0" w:space="0" w:color="auto"/>
            <w:left w:val="none" w:sz="0" w:space="0" w:color="auto"/>
            <w:bottom w:val="none" w:sz="0" w:space="0" w:color="auto"/>
            <w:right w:val="none" w:sz="0" w:space="0" w:color="auto"/>
          </w:divBdr>
        </w:div>
        <w:div w:id="2021543346">
          <w:marLeft w:val="480"/>
          <w:marRight w:val="0"/>
          <w:marTop w:val="0"/>
          <w:marBottom w:val="0"/>
          <w:divBdr>
            <w:top w:val="none" w:sz="0" w:space="0" w:color="auto"/>
            <w:left w:val="none" w:sz="0" w:space="0" w:color="auto"/>
            <w:bottom w:val="none" w:sz="0" w:space="0" w:color="auto"/>
            <w:right w:val="none" w:sz="0" w:space="0" w:color="auto"/>
          </w:divBdr>
        </w:div>
        <w:div w:id="1114012595">
          <w:marLeft w:val="480"/>
          <w:marRight w:val="0"/>
          <w:marTop w:val="0"/>
          <w:marBottom w:val="0"/>
          <w:divBdr>
            <w:top w:val="none" w:sz="0" w:space="0" w:color="auto"/>
            <w:left w:val="none" w:sz="0" w:space="0" w:color="auto"/>
            <w:bottom w:val="none" w:sz="0" w:space="0" w:color="auto"/>
            <w:right w:val="none" w:sz="0" w:space="0" w:color="auto"/>
          </w:divBdr>
        </w:div>
        <w:div w:id="1052463241">
          <w:marLeft w:val="480"/>
          <w:marRight w:val="0"/>
          <w:marTop w:val="0"/>
          <w:marBottom w:val="0"/>
          <w:divBdr>
            <w:top w:val="none" w:sz="0" w:space="0" w:color="auto"/>
            <w:left w:val="none" w:sz="0" w:space="0" w:color="auto"/>
            <w:bottom w:val="none" w:sz="0" w:space="0" w:color="auto"/>
            <w:right w:val="none" w:sz="0" w:space="0" w:color="auto"/>
          </w:divBdr>
        </w:div>
        <w:div w:id="1202744525">
          <w:marLeft w:val="480"/>
          <w:marRight w:val="0"/>
          <w:marTop w:val="0"/>
          <w:marBottom w:val="0"/>
          <w:divBdr>
            <w:top w:val="none" w:sz="0" w:space="0" w:color="auto"/>
            <w:left w:val="none" w:sz="0" w:space="0" w:color="auto"/>
            <w:bottom w:val="none" w:sz="0" w:space="0" w:color="auto"/>
            <w:right w:val="none" w:sz="0" w:space="0" w:color="auto"/>
          </w:divBdr>
        </w:div>
        <w:div w:id="244149213">
          <w:marLeft w:val="480"/>
          <w:marRight w:val="0"/>
          <w:marTop w:val="0"/>
          <w:marBottom w:val="0"/>
          <w:divBdr>
            <w:top w:val="none" w:sz="0" w:space="0" w:color="auto"/>
            <w:left w:val="none" w:sz="0" w:space="0" w:color="auto"/>
            <w:bottom w:val="none" w:sz="0" w:space="0" w:color="auto"/>
            <w:right w:val="none" w:sz="0" w:space="0" w:color="auto"/>
          </w:divBdr>
        </w:div>
        <w:div w:id="639923289">
          <w:marLeft w:val="480"/>
          <w:marRight w:val="0"/>
          <w:marTop w:val="0"/>
          <w:marBottom w:val="0"/>
          <w:divBdr>
            <w:top w:val="none" w:sz="0" w:space="0" w:color="auto"/>
            <w:left w:val="none" w:sz="0" w:space="0" w:color="auto"/>
            <w:bottom w:val="none" w:sz="0" w:space="0" w:color="auto"/>
            <w:right w:val="none" w:sz="0" w:space="0" w:color="auto"/>
          </w:divBdr>
        </w:div>
        <w:div w:id="906719853">
          <w:marLeft w:val="480"/>
          <w:marRight w:val="0"/>
          <w:marTop w:val="0"/>
          <w:marBottom w:val="0"/>
          <w:divBdr>
            <w:top w:val="none" w:sz="0" w:space="0" w:color="auto"/>
            <w:left w:val="none" w:sz="0" w:space="0" w:color="auto"/>
            <w:bottom w:val="none" w:sz="0" w:space="0" w:color="auto"/>
            <w:right w:val="none" w:sz="0" w:space="0" w:color="auto"/>
          </w:divBdr>
        </w:div>
        <w:div w:id="2048291826">
          <w:marLeft w:val="480"/>
          <w:marRight w:val="0"/>
          <w:marTop w:val="0"/>
          <w:marBottom w:val="0"/>
          <w:divBdr>
            <w:top w:val="none" w:sz="0" w:space="0" w:color="auto"/>
            <w:left w:val="none" w:sz="0" w:space="0" w:color="auto"/>
            <w:bottom w:val="none" w:sz="0" w:space="0" w:color="auto"/>
            <w:right w:val="none" w:sz="0" w:space="0" w:color="auto"/>
          </w:divBdr>
        </w:div>
        <w:div w:id="1137576432">
          <w:marLeft w:val="480"/>
          <w:marRight w:val="0"/>
          <w:marTop w:val="0"/>
          <w:marBottom w:val="0"/>
          <w:divBdr>
            <w:top w:val="none" w:sz="0" w:space="0" w:color="auto"/>
            <w:left w:val="none" w:sz="0" w:space="0" w:color="auto"/>
            <w:bottom w:val="none" w:sz="0" w:space="0" w:color="auto"/>
            <w:right w:val="none" w:sz="0" w:space="0" w:color="auto"/>
          </w:divBdr>
        </w:div>
        <w:div w:id="928276932">
          <w:marLeft w:val="480"/>
          <w:marRight w:val="0"/>
          <w:marTop w:val="0"/>
          <w:marBottom w:val="0"/>
          <w:divBdr>
            <w:top w:val="none" w:sz="0" w:space="0" w:color="auto"/>
            <w:left w:val="none" w:sz="0" w:space="0" w:color="auto"/>
            <w:bottom w:val="none" w:sz="0" w:space="0" w:color="auto"/>
            <w:right w:val="none" w:sz="0" w:space="0" w:color="auto"/>
          </w:divBdr>
        </w:div>
        <w:div w:id="927075956">
          <w:marLeft w:val="480"/>
          <w:marRight w:val="0"/>
          <w:marTop w:val="0"/>
          <w:marBottom w:val="0"/>
          <w:divBdr>
            <w:top w:val="none" w:sz="0" w:space="0" w:color="auto"/>
            <w:left w:val="none" w:sz="0" w:space="0" w:color="auto"/>
            <w:bottom w:val="none" w:sz="0" w:space="0" w:color="auto"/>
            <w:right w:val="none" w:sz="0" w:space="0" w:color="auto"/>
          </w:divBdr>
        </w:div>
        <w:div w:id="220870762">
          <w:marLeft w:val="480"/>
          <w:marRight w:val="0"/>
          <w:marTop w:val="0"/>
          <w:marBottom w:val="0"/>
          <w:divBdr>
            <w:top w:val="none" w:sz="0" w:space="0" w:color="auto"/>
            <w:left w:val="none" w:sz="0" w:space="0" w:color="auto"/>
            <w:bottom w:val="none" w:sz="0" w:space="0" w:color="auto"/>
            <w:right w:val="none" w:sz="0" w:space="0" w:color="auto"/>
          </w:divBdr>
        </w:div>
        <w:div w:id="1640761957">
          <w:marLeft w:val="480"/>
          <w:marRight w:val="0"/>
          <w:marTop w:val="0"/>
          <w:marBottom w:val="0"/>
          <w:divBdr>
            <w:top w:val="none" w:sz="0" w:space="0" w:color="auto"/>
            <w:left w:val="none" w:sz="0" w:space="0" w:color="auto"/>
            <w:bottom w:val="none" w:sz="0" w:space="0" w:color="auto"/>
            <w:right w:val="none" w:sz="0" w:space="0" w:color="auto"/>
          </w:divBdr>
        </w:div>
        <w:div w:id="1602566851">
          <w:marLeft w:val="480"/>
          <w:marRight w:val="0"/>
          <w:marTop w:val="0"/>
          <w:marBottom w:val="0"/>
          <w:divBdr>
            <w:top w:val="none" w:sz="0" w:space="0" w:color="auto"/>
            <w:left w:val="none" w:sz="0" w:space="0" w:color="auto"/>
            <w:bottom w:val="none" w:sz="0" w:space="0" w:color="auto"/>
            <w:right w:val="none" w:sz="0" w:space="0" w:color="auto"/>
          </w:divBdr>
        </w:div>
        <w:div w:id="1730182709">
          <w:marLeft w:val="480"/>
          <w:marRight w:val="0"/>
          <w:marTop w:val="0"/>
          <w:marBottom w:val="0"/>
          <w:divBdr>
            <w:top w:val="none" w:sz="0" w:space="0" w:color="auto"/>
            <w:left w:val="none" w:sz="0" w:space="0" w:color="auto"/>
            <w:bottom w:val="none" w:sz="0" w:space="0" w:color="auto"/>
            <w:right w:val="none" w:sz="0" w:space="0" w:color="auto"/>
          </w:divBdr>
        </w:div>
        <w:div w:id="1425762352">
          <w:marLeft w:val="480"/>
          <w:marRight w:val="0"/>
          <w:marTop w:val="0"/>
          <w:marBottom w:val="0"/>
          <w:divBdr>
            <w:top w:val="none" w:sz="0" w:space="0" w:color="auto"/>
            <w:left w:val="none" w:sz="0" w:space="0" w:color="auto"/>
            <w:bottom w:val="none" w:sz="0" w:space="0" w:color="auto"/>
            <w:right w:val="none" w:sz="0" w:space="0" w:color="auto"/>
          </w:divBdr>
        </w:div>
        <w:div w:id="314258998">
          <w:marLeft w:val="480"/>
          <w:marRight w:val="0"/>
          <w:marTop w:val="0"/>
          <w:marBottom w:val="0"/>
          <w:divBdr>
            <w:top w:val="none" w:sz="0" w:space="0" w:color="auto"/>
            <w:left w:val="none" w:sz="0" w:space="0" w:color="auto"/>
            <w:bottom w:val="none" w:sz="0" w:space="0" w:color="auto"/>
            <w:right w:val="none" w:sz="0" w:space="0" w:color="auto"/>
          </w:divBdr>
        </w:div>
        <w:div w:id="1308708834">
          <w:marLeft w:val="480"/>
          <w:marRight w:val="0"/>
          <w:marTop w:val="0"/>
          <w:marBottom w:val="0"/>
          <w:divBdr>
            <w:top w:val="none" w:sz="0" w:space="0" w:color="auto"/>
            <w:left w:val="none" w:sz="0" w:space="0" w:color="auto"/>
            <w:bottom w:val="none" w:sz="0" w:space="0" w:color="auto"/>
            <w:right w:val="none" w:sz="0" w:space="0" w:color="auto"/>
          </w:divBdr>
        </w:div>
        <w:div w:id="789738371">
          <w:marLeft w:val="480"/>
          <w:marRight w:val="0"/>
          <w:marTop w:val="0"/>
          <w:marBottom w:val="0"/>
          <w:divBdr>
            <w:top w:val="none" w:sz="0" w:space="0" w:color="auto"/>
            <w:left w:val="none" w:sz="0" w:space="0" w:color="auto"/>
            <w:bottom w:val="none" w:sz="0" w:space="0" w:color="auto"/>
            <w:right w:val="none" w:sz="0" w:space="0" w:color="auto"/>
          </w:divBdr>
        </w:div>
        <w:div w:id="104887400">
          <w:marLeft w:val="480"/>
          <w:marRight w:val="0"/>
          <w:marTop w:val="0"/>
          <w:marBottom w:val="0"/>
          <w:divBdr>
            <w:top w:val="none" w:sz="0" w:space="0" w:color="auto"/>
            <w:left w:val="none" w:sz="0" w:space="0" w:color="auto"/>
            <w:bottom w:val="none" w:sz="0" w:space="0" w:color="auto"/>
            <w:right w:val="none" w:sz="0" w:space="0" w:color="auto"/>
          </w:divBdr>
        </w:div>
        <w:div w:id="1499421441">
          <w:marLeft w:val="480"/>
          <w:marRight w:val="0"/>
          <w:marTop w:val="0"/>
          <w:marBottom w:val="0"/>
          <w:divBdr>
            <w:top w:val="none" w:sz="0" w:space="0" w:color="auto"/>
            <w:left w:val="none" w:sz="0" w:space="0" w:color="auto"/>
            <w:bottom w:val="none" w:sz="0" w:space="0" w:color="auto"/>
            <w:right w:val="none" w:sz="0" w:space="0" w:color="auto"/>
          </w:divBdr>
        </w:div>
        <w:div w:id="1376391681">
          <w:marLeft w:val="480"/>
          <w:marRight w:val="0"/>
          <w:marTop w:val="0"/>
          <w:marBottom w:val="0"/>
          <w:divBdr>
            <w:top w:val="none" w:sz="0" w:space="0" w:color="auto"/>
            <w:left w:val="none" w:sz="0" w:space="0" w:color="auto"/>
            <w:bottom w:val="none" w:sz="0" w:space="0" w:color="auto"/>
            <w:right w:val="none" w:sz="0" w:space="0" w:color="auto"/>
          </w:divBdr>
        </w:div>
        <w:div w:id="740638747">
          <w:marLeft w:val="480"/>
          <w:marRight w:val="0"/>
          <w:marTop w:val="0"/>
          <w:marBottom w:val="0"/>
          <w:divBdr>
            <w:top w:val="none" w:sz="0" w:space="0" w:color="auto"/>
            <w:left w:val="none" w:sz="0" w:space="0" w:color="auto"/>
            <w:bottom w:val="none" w:sz="0" w:space="0" w:color="auto"/>
            <w:right w:val="none" w:sz="0" w:space="0" w:color="auto"/>
          </w:divBdr>
        </w:div>
        <w:div w:id="1885285028">
          <w:marLeft w:val="480"/>
          <w:marRight w:val="0"/>
          <w:marTop w:val="0"/>
          <w:marBottom w:val="0"/>
          <w:divBdr>
            <w:top w:val="none" w:sz="0" w:space="0" w:color="auto"/>
            <w:left w:val="none" w:sz="0" w:space="0" w:color="auto"/>
            <w:bottom w:val="none" w:sz="0" w:space="0" w:color="auto"/>
            <w:right w:val="none" w:sz="0" w:space="0" w:color="auto"/>
          </w:divBdr>
        </w:div>
        <w:div w:id="1478380687">
          <w:marLeft w:val="480"/>
          <w:marRight w:val="0"/>
          <w:marTop w:val="0"/>
          <w:marBottom w:val="0"/>
          <w:divBdr>
            <w:top w:val="none" w:sz="0" w:space="0" w:color="auto"/>
            <w:left w:val="none" w:sz="0" w:space="0" w:color="auto"/>
            <w:bottom w:val="none" w:sz="0" w:space="0" w:color="auto"/>
            <w:right w:val="none" w:sz="0" w:space="0" w:color="auto"/>
          </w:divBdr>
        </w:div>
        <w:div w:id="843782049">
          <w:marLeft w:val="480"/>
          <w:marRight w:val="0"/>
          <w:marTop w:val="0"/>
          <w:marBottom w:val="0"/>
          <w:divBdr>
            <w:top w:val="none" w:sz="0" w:space="0" w:color="auto"/>
            <w:left w:val="none" w:sz="0" w:space="0" w:color="auto"/>
            <w:bottom w:val="none" w:sz="0" w:space="0" w:color="auto"/>
            <w:right w:val="none" w:sz="0" w:space="0" w:color="auto"/>
          </w:divBdr>
        </w:div>
        <w:div w:id="114954826">
          <w:marLeft w:val="480"/>
          <w:marRight w:val="0"/>
          <w:marTop w:val="0"/>
          <w:marBottom w:val="0"/>
          <w:divBdr>
            <w:top w:val="none" w:sz="0" w:space="0" w:color="auto"/>
            <w:left w:val="none" w:sz="0" w:space="0" w:color="auto"/>
            <w:bottom w:val="none" w:sz="0" w:space="0" w:color="auto"/>
            <w:right w:val="none" w:sz="0" w:space="0" w:color="auto"/>
          </w:divBdr>
        </w:div>
        <w:div w:id="1075275556">
          <w:marLeft w:val="480"/>
          <w:marRight w:val="0"/>
          <w:marTop w:val="0"/>
          <w:marBottom w:val="0"/>
          <w:divBdr>
            <w:top w:val="none" w:sz="0" w:space="0" w:color="auto"/>
            <w:left w:val="none" w:sz="0" w:space="0" w:color="auto"/>
            <w:bottom w:val="none" w:sz="0" w:space="0" w:color="auto"/>
            <w:right w:val="none" w:sz="0" w:space="0" w:color="auto"/>
          </w:divBdr>
        </w:div>
        <w:div w:id="1794712253">
          <w:marLeft w:val="480"/>
          <w:marRight w:val="0"/>
          <w:marTop w:val="0"/>
          <w:marBottom w:val="0"/>
          <w:divBdr>
            <w:top w:val="none" w:sz="0" w:space="0" w:color="auto"/>
            <w:left w:val="none" w:sz="0" w:space="0" w:color="auto"/>
            <w:bottom w:val="none" w:sz="0" w:space="0" w:color="auto"/>
            <w:right w:val="none" w:sz="0" w:space="0" w:color="auto"/>
          </w:divBdr>
        </w:div>
        <w:div w:id="1208102876">
          <w:marLeft w:val="480"/>
          <w:marRight w:val="0"/>
          <w:marTop w:val="0"/>
          <w:marBottom w:val="0"/>
          <w:divBdr>
            <w:top w:val="none" w:sz="0" w:space="0" w:color="auto"/>
            <w:left w:val="none" w:sz="0" w:space="0" w:color="auto"/>
            <w:bottom w:val="none" w:sz="0" w:space="0" w:color="auto"/>
            <w:right w:val="none" w:sz="0" w:space="0" w:color="auto"/>
          </w:divBdr>
        </w:div>
        <w:div w:id="311300980">
          <w:marLeft w:val="480"/>
          <w:marRight w:val="0"/>
          <w:marTop w:val="0"/>
          <w:marBottom w:val="0"/>
          <w:divBdr>
            <w:top w:val="none" w:sz="0" w:space="0" w:color="auto"/>
            <w:left w:val="none" w:sz="0" w:space="0" w:color="auto"/>
            <w:bottom w:val="none" w:sz="0" w:space="0" w:color="auto"/>
            <w:right w:val="none" w:sz="0" w:space="0" w:color="auto"/>
          </w:divBdr>
        </w:div>
        <w:div w:id="1706098834">
          <w:marLeft w:val="480"/>
          <w:marRight w:val="0"/>
          <w:marTop w:val="0"/>
          <w:marBottom w:val="0"/>
          <w:divBdr>
            <w:top w:val="none" w:sz="0" w:space="0" w:color="auto"/>
            <w:left w:val="none" w:sz="0" w:space="0" w:color="auto"/>
            <w:bottom w:val="none" w:sz="0" w:space="0" w:color="auto"/>
            <w:right w:val="none" w:sz="0" w:space="0" w:color="auto"/>
          </w:divBdr>
        </w:div>
        <w:div w:id="1921718887">
          <w:marLeft w:val="480"/>
          <w:marRight w:val="0"/>
          <w:marTop w:val="0"/>
          <w:marBottom w:val="0"/>
          <w:divBdr>
            <w:top w:val="none" w:sz="0" w:space="0" w:color="auto"/>
            <w:left w:val="none" w:sz="0" w:space="0" w:color="auto"/>
            <w:bottom w:val="none" w:sz="0" w:space="0" w:color="auto"/>
            <w:right w:val="none" w:sz="0" w:space="0" w:color="auto"/>
          </w:divBdr>
        </w:div>
        <w:div w:id="1944997470">
          <w:marLeft w:val="480"/>
          <w:marRight w:val="0"/>
          <w:marTop w:val="0"/>
          <w:marBottom w:val="0"/>
          <w:divBdr>
            <w:top w:val="none" w:sz="0" w:space="0" w:color="auto"/>
            <w:left w:val="none" w:sz="0" w:space="0" w:color="auto"/>
            <w:bottom w:val="none" w:sz="0" w:space="0" w:color="auto"/>
            <w:right w:val="none" w:sz="0" w:space="0" w:color="auto"/>
          </w:divBdr>
        </w:div>
        <w:div w:id="73010710">
          <w:marLeft w:val="480"/>
          <w:marRight w:val="0"/>
          <w:marTop w:val="0"/>
          <w:marBottom w:val="0"/>
          <w:divBdr>
            <w:top w:val="none" w:sz="0" w:space="0" w:color="auto"/>
            <w:left w:val="none" w:sz="0" w:space="0" w:color="auto"/>
            <w:bottom w:val="none" w:sz="0" w:space="0" w:color="auto"/>
            <w:right w:val="none" w:sz="0" w:space="0" w:color="auto"/>
          </w:divBdr>
        </w:div>
        <w:div w:id="1942183764">
          <w:marLeft w:val="480"/>
          <w:marRight w:val="0"/>
          <w:marTop w:val="0"/>
          <w:marBottom w:val="0"/>
          <w:divBdr>
            <w:top w:val="none" w:sz="0" w:space="0" w:color="auto"/>
            <w:left w:val="none" w:sz="0" w:space="0" w:color="auto"/>
            <w:bottom w:val="none" w:sz="0" w:space="0" w:color="auto"/>
            <w:right w:val="none" w:sz="0" w:space="0" w:color="auto"/>
          </w:divBdr>
        </w:div>
        <w:div w:id="1041903998">
          <w:marLeft w:val="480"/>
          <w:marRight w:val="0"/>
          <w:marTop w:val="0"/>
          <w:marBottom w:val="0"/>
          <w:divBdr>
            <w:top w:val="none" w:sz="0" w:space="0" w:color="auto"/>
            <w:left w:val="none" w:sz="0" w:space="0" w:color="auto"/>
            <w:bottom w:val="none" w:sz="0" w:space="0" w:color="auto"/>
            <w:right w:val="none" w:sz="0" w:space="0" w:color="auto"/>
          </w:divBdr>
        </w:div>
        <w:div w:id="1253927237">
          <w:marLeft w:val="480"/>
          <w:marRight w:val="0"/>
          <w:marTop w:val="0"/>
          <w:marBottom w:val="0"/>
          <w:divBdr>
            <w:top w:val="none" w:sz="0" w:space="0" w:color="auto"/>
            <w:left w:val="none" w:sz="0" w:space="0" w:color="auto"/>
            <w:bottom w:val="none" w:sz="0" w:space="0" w:color="auto"/>
            <w:right w:val="none" w:sz="0" w:space="0" w:color="auto"/>
          </w:divBdr>
        </w:div>
        <w:div w:id="278490985">
          <w:marLeft w:val="480"/>
          <w:marRight w:val="0"/>
          <w:marTop w:val="0"/>
          <w:marBottom w:val="0"/>
          <w:divBdr>
            <w:top w:val="none" w:sz="0" w:space="0" w:color="auto"/>
            <w:left w:val="none" w:sz="0" w:space="0" w:color="auto"/>
            <w:bottom w:val="none" w:sz="0" w:space="0" w:color="auto"/>
            <w:right w:val="none" w:sz="0" w:space="0" w:color="auto"/>
          </w:divBdr>
        </w:div>
        <w:div w:id="884440619">
          <w:marLeft w:val="480"/>
          <w:marRight w:val="0"/>
          <w:marTop w:val="0"/>
          <w:marBottom w:val="0"/>
          <w:divBdr>
            <w:top w:val="none" w:sz="0" w:space="0" w:color="auto"/>
            <w:left w:val="none" w:sz="0" w:space="0" w:color="auto"/>
            <w:bottom w:val="none" w:sz="0" w:space="0" w:color="auto"/>
            <w:right w:val="none" w:sz="0" w:space="0" w:color="auto"/>
          </w:divBdr>
        </w:div>
        <w:div w:id="1656762652">
          <w:marLeft w:val="480"/>
          <w:marRight w:val="0"/>
          <w:marTop w:val="0"/>
          <w:marBottom w:val="0"/>
          <w:divBdr>
            <w:top w:val="none" w:sz="0" w:space="0" w:color="auto"/>
            <w:left w:val="none" w:sz="0" w:space="0" w:color="auto"/>
            <w:bottom w:val="none" w:sz="0" w:space="0" w:color="auto"/>
            <w:right w:val="none" w:sz="0" w:space="0" w:color="auto"/>
          </w:divBdr>
        </w:div>
        <w:div w:id="341974161">
          <w:marLeft w:val="480"/>
          <w:marRight w:val="0"/>
          <w:marTop w:val="0"/>
          <w:marBottom w:val="0"/>
          <w:divBdr>
            <w:top w:val="none" w:sz="0" w:space="0" w:color="auto"/>
            <w:left w:val="none" w:sz="0" w:space="0" w:color="auto"/>
            <w:bottom w:val="none" w:sz="0" w:space="0" w:color="auto"/>
            <w:right w:val="none" w:sz="0" w:space="0" w:color="auto"/>
          </w:divBdr>
        </w:div>
        <w:div w:id="12805031">
          <w:marLeft w:val="480"/>
          <w:marRight w:val="0"/>
          <w:marTop w:val="0"/>
          <w:marBottom w:val="0"/>
          <w:divBdr>
            <w:top w:val="none" w:sz="0" w:space="0" w:color="auto"/>
            <w:left w:val="none" w:sz="0" w:space="0" w:color="auto"/>
            <w:bottom w:val="none" w:sz="0" w:space="0" w:color="auto"/>
            <w:right w:val="none" w:sz="0" w:space="0" w:color="auto"/>
          </w:divBdr>
        </w:div>
        <w:div w:id="800535780">
          <w:marLeft w:val="480"/>
          <w:marRight w:val="0"/>
          <w:marTop w:val="0"/>
          <w:marBottom w:val="0"/>
          <w:divBdr>
            <w:top w:val="none" w:sz="0" w:space="0" w:color="auto"/>
            <w:left w:val="none" w:sz="0" w:space="0" w:color="auto"/>
            <w:bottom w:val="none" w:sz="0" w:space="0" w:color="auto"/>
            <w:right w:val="none" w:sz="0" w:space="0" w:color="auto"/>
          </w:divBdr>
        </w:div>
        <w:div w:id="485316306">
          <w:marLeft w:val="480"/>
          <w:marRight w:val="0"/>
          <w:marTop w:val="0"/>
          <w:marBottom w:val="0"/>
          <w:divBdr>
            <w:top w:val="none" w:sz="0" w:space="0" w:color="auto"/>
            <w:left w:val="none" w:sz="0" w:space="0" w:color="auto"/>
            <w:bottom w:val="none" w:sz="0" w:space="0" w:color="auto"/>
            <w:right w:val="none" w:sz="0" w:space="0" w:color="auto"/>
          </w:divBdr>
        </w:div>
        <w:div w:id="1196188466">
          <w:marLeft w:val="480"/>
          <w:marRight w:val="0"/>
          <w:marTop w:val="0"/>
          <w:marBottom w:val="0"/>
          <w:divBdr>
            <w:top w:val="none" w:sz="0" w:space="0" w:color="auto"/>
            <w:left w:val="none" w:sz="0" w:space="0" w:color="auto"/>
            <w:bottom w:val="none" w:sz="0" w:space="0" w:color="auto"/>
            <w:right w:val="none" w:sz="0" w:space="0" w:color="auto"/>
          </w:divBdr>
        </w:div>
        <w:div w:id="270743934">
          <w:marLeft w:val="480"/>
          <w:marRight w:val="0"/>
          <w:marTop w:val="0"/>
          <w:marBottom w:val="0"/>
          <w:divBdr>
            <w:top w:val="none" w:sz="0" w:space="0" w:color="auto"/>
            <w:left w:val="none" w:sz="0" w:space="0" w:color="auto"/>
            <w:bottom w:val="none" w:sz="0" w:space="0" w:color="auto"/>
            <w:right w:val="none" w:sz="0" w:space="0" w:color="auto"/>
          </w:divBdr>
        </w:div>
        <w:div w:id="948660051">
          <w:marLeft w:val="480"/>
          <w:marRight w:val="0"/>
          <w:marTop w:val="0"/>
          <w:marBottom w:val="0"/>
          <w:divBdr>
            <w:top w:val="none" w:sz="0" w:space="0" w:color="auto"/>
            <w:left w:val="none" w:sz="0" w:space="0" w:color="auto"/>
            <w:bottom w:val="none" w:sz="0" w:space="0" w:color="auto"/>
            <w:right w:val="none" w:sz="0" w:space="0" w:color="auto"/>
          </w:divBdr>
        </w:div>
        <w:div w:id="1964538475">
          <w:marLeft w:val="480"/>
          <w:marRight w:val="0"/>
          <w:marTop w:val="0"/>
          <w:marBottom w:val="0"/>
          <w:divBdr>
            <w:top w:val="none" w:sz="0" w:space="0" w:color="auto"/>
            <w:left w:val="none" w:sz="0" w:space="0" w:color="auto"/>
            <w:bottom w:val="none" w:sz="0" w:space="0" w:color="auto"/>
            <w:right w:val="none" w:sz="0" w:space="0" w:color="auto"/>
          </w:divBdr>
        </w:div>
        <w:div w:id="417792253">
          <w:marLeft w:val="480"/>
          <w:marRight w:val="0"/>
          <w:marTop w:val="0"/>
          <w:marBottom w:val="0"/>
          <w:divBdr>
            <w:top w:val="none" w:sz="0" w:space="0" w:color="auto"/>
            <w:left w:val="none" w:sz="0" w:space="0" w:color="auto"/>
            <w:bottom w:val="none" w:sz="0" w:space="0" w:color="auto"/>
            <w:right w:val="none" w:sz="0" w:space="0" w:color="auto"/>
          </w:divBdr>
        </w:div>
      </w:divsChild>
    </w:div>
    <w:div w:id="1977025805">
      <w:bodyDiv w:val="1"/>
      <w:marLeft w:val="0"/>
      <w:marRight w:val="0"/>
      <w:marTop w:val="0"/>
      <w:marBottom w:val="0"/>
      <w:divBdr>
        <w:top w:val="none" w:sz="0" w:space="0" w:color="auto"/>
        <w:left w:val="none" w:sz="0" w:space="0" w:color="auto"/>
        <w:bottom w:val="none" w:sz="0" w:space="0" w:color="auto"/>
        <w:right w:val="none" w:sz="0" w:space="0" w:color="auto"/>
      </w:divBdr>
    </w:div>
    <w:div w:id="1978293750">
      <w:bodyDiv w:val="1"/>
      <w:marLeft w:val="0"/>
      <w:marRight w:val="0"/>
      <w:marTop w:val="0"/>
      <w:marBottom w:val="0"/>
      <w:divBdr>
        <w:top w:val="none" w:sz="0" w:space="0" w:color="auto"/>
        <w:left w:val="none" w:sz="0" w:space="0" w:color="auto"/>
        <w:bottom w:val="none" w:sz="0" w:space="0" w:color="auto"/>
        <w:right w:val="none" w:sz="0" w:space="0" w:color="auto"/>
      </w:divBdr>
    </w:div>
    <w:div w:id="1979455145">
      <w:bodyDiv w:val="1"/>
      <w:marLeft w:val="0"/>
      <w:marRight w:val="0"/>
      <w:marTop w:val="0"/>
      <w:marBottom w:val="0"/>
      <w:divBdr>
        <w:top w:val="none" w:sz="0" w:space="0" w:color="auto"/>
        <w:left w:val="none" w:sz="0" w:space="0" w:color="auto"/>
        <w:bottom w:val="none" w:sz="0" w:space="0" w:color="auto"/>
        <w:right w:val="none" w:sz="0" w:space="0" w:color="auto"/>
      </w:divBdr>
    </w:div>
    <w:div w:id="1980724466">
      <w:bodyDiv w:val="1"/>
      <w:marLeft w:val="0"/>
      <w:marRight w:val="0"/>
      <w:marTop w:val="0"/>
      <w:marBottom w:val="0"/>
      <w:divBdr>
        <w:top w:val="none" w:sz="0" w:space="0" w:color="auto"/>
        <w:left w:val="none" w:sz="0" w:space="0" w:color="auto"/>
        <w:bottom w:val="none" w:sz="0" w:space="0" w:color="auto"/>
        <w:right w:val="none" w:sz="0" w:space="0" w:color="auto"/>
      </w:divBdr>
    </w:div>
    <w:div w:id="1981381969">
      <w:bodyDiv w:val="1"/>
      <w:marLeft w:val="0"/>
      <w:marRight w:val="0"/>
      <w:marTop w:val="0"/>
      <w:marBottom w:val="0"/>
      <w:divBdr>
        <w:top w:val="none" w:sz="0" w:space="0" w:color="auto"/>
        <w:left w:val="none" w:sz="0" w:space="0" w:color="auto"/>
        <w:bottom w:val="none" w:sz="0" w:space="0" w:color="auto"/>
        <w:right w:val="none" w:sz="0" w:space="0" w:color="auto"/>
      </w:divBdr>
    </w:div>
    <w:div w:id="1981958729">
      <w:bodyDiv w:val="1"/>
      <w:marLeft w:val="0"/>
      <w:marRight w:val="0"/>
      <w:marTop w:val="0"/>
      <w:marBottom w:val="0"/>
      <w:divBdr>
        <w:top w:val="none" w:sz="0" w:space="0" w:color="auto"/>
        <w:left w:val="none" w:sz="0" w:space="0" w:color="auto"/>
        <w:bottom w:val="none" w:sz="0" w:space="0" w:color="auto"/>
        <w:right w:val="none" w:sz="0" w:space="0" w:color="auto"/>
      </w:divBdr>
    </w:div>
    <w:div w:id="1983539042">
      <w:bodyDiv w:val="1"/>
      <w:marLeft w:val="0"/>
      <w:marRight w:val="0"/>
      <w:marTop w:val="0"/>
      <w:marBottom w:val="0"/>
      <w:divBdr>
        <w:top w:val="none" w:sz="0" w:space="0" w:color="auto"/>
        <w:left w:val="none" w:sz="0" w:space="0" w:color="auto"/>
        <w:bottom w:val="none" w:sz="0" w:space="0" w:color="auto"/>
        <w:right w:val="none" w:sz="0" w:space="0" w:color="auto"/>
      </w:divBdr>
    </w:div>
    <w:div w:id="1985427545">
      <w:bodyDiv w:val="1"/>
      <w:marLeft w:val="0"/>
      <w:marRight w:val="0"/>
      <w:marTop w:val="0"/>
      <w:marBottom w:val="0"/>
      <w:divBdr>
        <w:top w:val="none" w:sz="0" w:space="0" w:color="auto"/>
        <w:left w:val="none" w:sz="0" w:space="0" w:color="auto"/>
        <w:bottom w:val="none" w:sz="0" w:space="0" w:color="auto"/>
        <w:right w:val="none" w:sz="0" w:space="0" w:color="auto"/>
      </w:divBdr>
    </w:div>
    <w:div w:id="1990355995">
      <w:bodyDiv w:val="1"/>
      <w:marLeft w:val="0"/>
      <w:marRight w:val="0"/>
      <w:marTop w:val="0"/>
      <w:marBottom w:val="0"/>
      <w:divBdr>
        <w:top w:val="none" w:sz="0" w:space="0" w:color="auto"/>
        <w:left w:val="none" w:sz="0" w:space="0" w:color="auto"/>
        <w:bottom w:val="none" w:sz="0" w:space="0" w:color="auto"/>
        <w:right w:val="none" w:sz="0" w:space="0" w:color="auto"/>
      </w:divBdr>
    </w:div>
    <w:div w:id="1992714655">
      <w:bodyDiv w:val="1"/>
      <w:marLeft w:val="0"/>
      <w:marRight w:val="0"/>
      <w:marTop w:val="0"/>
      <w:marBottom w:val="0"/>
      <w:divBdr>
        <w:top w:val="none" w:sz="0" w:space="0" w:color="auto"/>
        <w:left w:val="none" w:sz="0" w:space="0" w:color="auto"/>
        <w:bottom w:val="none" w:sz="0" w:space="0" w:color="auto"/>
        <w:right w:val="none" w:sz="0" w:space="0" w:color="auto"/>
      </w:divBdr>
    </w:div>
    <w:div w:id="1993675100">
      <w:bodyDiv w:val="1"/>
      <w:marLeft w:val="0"/>
      <w:marRight w:val="0"/>
      <w:marTop w:val="0"/>
      <w:marBottom w:val="0"/>
      <w:divBdr>
        <w:top w:val="none" w:sz="0" w:space="0" w:color="auto"/>
        <w:left w:val="none" w:sz="0" w:space="0" w:color="auto"/>
        <w:bottom w:val="none" w:sz="0" w:space="0" w:color="auto"/>
        <w:right w:val="none" w:sz="0" w:space="0" w:color="auto"/>
      </w:divBdr>
    </w:div>
    <w:div w:id="1994021984">
      <w:bodyDiv w:val="1"/>
      <w:marLeft w:val="0"/>
      <w:marRight w:val="0"/>
      <w:marTop w:val="0"/>
      <w:marBottom w:val="0"/>
      <w:divBdr>
        <w:top w:val="none" w:sz="0" w:space="0" w:color="auto"/>
        <w:left w:val="none" w:sz="0" w:space="0" w:color="auto"/>
        <w:bottom w:val="none" w:sz="0" w:space="0" w:color="auto"/>
        <w:right w:val="none" w:sz="0" w:space="0" w:color="auto"/>
      </w:divBdr>
    </w:div>
    <w:div w:id="1994022484">
      <w:bodyDiv w:val="1"/>
      <w:marLeft w:val="0"/>
      <w:marRight w:val="0"/>
      <w:marTop w:val="0"/>
      <w:marBottom w:val="0"/>
      <w:divBdr>
        <w:top w:val="none" w:sz="0" w:space="0" w:color="auto"/>
        <w:left w:val="none" w:sz="0" w:space="0" w:color="auto"/>
        <w:bottom w:val="none" w:sz="0" w:space="0" w:color="auto"/>
        <w:right w:val="none" w:sz="0" w:space="0" w:color="auto"/>
      </w:divBdr>
    </w:div>
    <w:div w:id="1994137926">
      <w:bodyDiv w:val="1"/>
      <w:marLeft w:val="0"/>
      <w:marRight w:val="0"/>
      <w:marTop w:val="0"/>
      <w:marBottom w:val="0"/>
      <w:divBdr>
        <w:top w:val="none" w:sz="0" w:space="0" w:color="auto"/>
        <w:left w:val="none" w:sz="0" w:space="0" w:color="auto"/>
        <w:bottom w:val="none" w:sz="0" w:space="0" w:color="auto"/>
        <w:right w:val="none" w:sz="0" w:space="0" w:color="auto"/>
      </w:divBdr>
    </w:div>
    <w:div w:id="1994337596">
      <w:bodyDiv w:val="1"/>
      <w:marLeft w:val="0"/>
      <w:marRight w:val="0"/>
      <w:marTop w:val="0"/>
      <w:marBottom w:val="0"/>
      <w:divBdr>
        <w:top w:val="none" w:sz="0" w:space="0" w:color="auto"/>
        <w:left w:val="none" w:sz="0" w:space="0" w:color="auto"/>
        <w:bottom w:val="none" w:sz="0" w:space="0" w:color="auto"/>
        <w:right w:val="none" w:sz="0" w:space="0" w:color="auto"/>
      </w:divBdr>
    </w:div>
    <w:div w:id="1995838973">
      <w:bodyDiv w:val="1"/>
      <w:marLeft w:val="0"/>
      <w:marRight w:val="0"/>
      <w:marTop w:val="0"/>
      <w:marBottom w:val="0"/>
      <w:divBdr>
        <w:top w:val="none" w:sz="0" w:space="0" w:color="auto"/>
        <w:left w:val="none" w:sz="0" w:space="0" w:color="auto"/>
        <w:bottom w:val="none" w:sz="0" w:space="0" w:color="auto"/>
        <w:right w:val="none" w:sz="0" w:space="0" w:color="auto"/>
      </w:divBdr>
    </w:div>
    <w:div w:id="1996907238">
      <w:bodyDiv w:val="1"/>
      <w:marLeft w:val="0"/>
      <w:marRight w:val="0"/>
      <w:marTop w:val="0"/>
      <w:marBottom w:val="0"/>
      <w:divBdr>
        <w:top w:val="none" w:sz="0" w:space="0" w:color="auto"/>
        <w:left w:val="none" w:sz="0" w:space="0" w:color="auto"/>
        <w:bottom w:val="none" w:sz="0" w:space="0" w:color="auto"/>
        <w:right w:val="none" w:sz="0" w:space="0" w:color="auto"/>
      </w:divBdr>
    </w:div>
    <w:div w:id="1998611616">
      <w:bodyDiv w:val="1"/>
      <w:marLeft w:val="0"/>
      <w:marRight w:val="0"/>
      <w:marTop w:val="0"/>
      <w:marBottom w:val="0"/>
      <w:divBdr>
        <w:top w:val="none" w:sz="0" w:space="0" w:color="auto"/>
        <w:left w:val="none" w:sz="0" w:space="0" w:color="auto"/>
        <w:bottom w:val="none" w:sz="0" w:space="0" w:color="auto"/>
        <w:right w:val="none" w:sz="0" w:space="0" w:color="auto"/>
      </w:divBdr>
    </w:div>
    <w:div w:id="1999308201">
      <w:bodyDiv w:val="1"/>
      <w:marLeft w:val="0"/>
      <w:marRight w:val="0"/>
      <w:marTop w:val="0"/>
      <w:marBottom w:val="0"/>
      <w:divBdr>
        <w:top w:val="none" w:sz="0" w:space="0" w:color="auto"/>
        <w:left w:val="none" w:sz="0" w:space="0" w:color="auto"/>
        <w:bottom w:val="none" w:sz="0" w:space="0" w:color="auto"/>
        <w:right w:val="none" w:sz="0" w:space="0" w:color="auto"/>
      </w:divBdr>
      <w:divsChild>
        <w:div w:id="1854146868">
          <w:marLeft w:val="480"/>
          <w:marRight w:val="0"/>
          <w:marTop w:val="0"/>
          <w:marBottom w:val="0"/>
          <w:divBdr>
            <w:top w:val="none" w:sz="0" w:space="0" w:color="auto"/>
            <w:left w:val="none" w:sz="0" w:space="0" w:color="auto"/>
            <w:bottom w:val="none" w:sz="0" w:space="0" w:color="auto"/>
            <w:right w:val="none" w:sz="0" w:space="0" w:color="auto"/>
          </w:divBdr>
        </w:div>
        <w:div w:id="1307125219">
          <w:marLeft w:val="480"/>
          <w:marRight w:val="0"/>
          <w:marTop w:val="0"/>
          <w:marBottom w:val="0"/>
          <w:divBdr>
            <w:top w:val="none" w:sz="0" w:space="0" w:color="auto"/>
            <w:left w:val="none" w:sz="0" w:space="0" w:color="auto"/>
            <w:bottom w:val="none" w:sz="0" w:space="0" w:color="auto"/>
            <w:right w:val="none" w:sz="0" w:space="0" w:color="auto"/>
          </w:divBdr>
        </w:div>
        <w:div w:id="258760352">
          <w:marLeft w:val="480"/>
          <w:marRight w:val="0"/>
          <w:marTop w:val="0"/>
          <w:marBottom w:val="0"/>
          <w:divBdr>
            <w:top w:val="none" w:sz="0" w:space="0" w:color="auto"/>
            <w:left w:val="none" w:sz="0" w:space="0" w:color="auto"/>
            <w:bottom w:val="none" w:sz="0" w:space="0" w:color="auto"/>
            <w:right w:val="none" w:sz="0" w:space="0" w:color="auto"/>
          </w:divBdr>
        </w:div>
        <w:div w:id="1302077855">
          <w:marLeft w:val="480"/>
          <w:marRight w:val="0"/>
          <w:marTop w:val="0"/>
          <w:marBottom w:val="0"/>
          <w:divBdr>
            <w:top w:val="none" w:sz="0" w:space="0" w:color="auto"/>
            <w:left w:val="none" w:sz="0" w:space="0" w:color="auto"/>
            <w:bottom w:val="none" w:sz="0" w:space="0" w:color="auto"/>
            <w:right w:val="none" w:sz="0" w:space="0" w:color="auto"/>
          </w:divBdr>
        </w:div>
        <w:div w:id="527379801">
          <w:marLeft w:val="480"/>
          <w:marRight w:val="0"/>
          <w:marTop w:val="0"/>
          <w:marBottom w:val="0"/>
          <w:divBdr>
            <w:top w:val="none" w:sz="0" w:space="0" w:color="auto"/>
            <w:left w:val="none" w:sz="0" w:space="0" w:color="auto"/>
            <w:bottom w:val="none" w:sz="0" w:space="0" w:color="auto"/>
            <w:right w:val="none" w:sz="0" w:space="0" w:color="auto"/>
          </w:divBdr>
        </w:div>
        <w:div w:id="1882672596">
          <w:marLeft w:val="480"/>
          <w:marRight w:val="0"/>
          <w:marTop w:val="0"/>
          <w:marBottom w:val="0"/>
          <w:divBdr>
            <w:top w:val="none" w:sz="0" w:space="0" w:color="auto"/>
            <w:left w:val="none" w:sz="0" w:space="0" w:color="auto"/>
            <w:bottom w:val="none" w:sz="0" w:space="0" w:color="auto"/>
            <w:right w:val="none" w:sz="0" w:space="0" w:color="auto"/>
          </w:divBdr>
        </w:div>
        <w:div w:id="282885899">
          <w:marLeft w:val="480"/>
          <w:marRight w:val="0"/>
          <w:marTop w:val="0"/>
          <w:marBottom w:val="0"/>
          <w:divBdr>
            <w:top w:val="none" w:sz="0" w:space="0" w:color="auto"/>
            <w:left w:val="none" w:sz="0" w:space="0" w:color="auto"/>
            <w:bottom w:val="none" w:sz="0" w:space="0" w:color="auto"/>
            <w:right w:val="none" w:sz="0" w:space="0" w:color="auto"/>
          </w:divBdr>
        </w:div>
        <w:div w:id="257644374">
          <w:marLeft w:val="480"/>
          <w:marRight w:val="0"/>
          <w:marTop w:val="0"/>
          <w:marBottom w:val="0"/>
          <w:divBdr>
            <w:top w:val="none" w:sz="0" w:space="0" w:color="auto"/>
            <w:left w:val="none" w:sz="0" w:space="0" w:color="auto"/>
            <w:bottom w:val="none" w:sz="0" w:space="0" w:color="auto"/>
            <w:right w:val="none" w:sz="0" w:space="0" w:color="auto"/>
          </w:divBdr>
        </w:div>
        <w:div w:id="818155779">
          <w:marLeft w:val="480"/>
          <w:marRight w:val="0"/>
          <w:marTop w:val="0"/>
          <w:marBottom w:val="0"/>
          <w:divBdr>
            <w:top w:val="none" w:sz="0" w:space="0" w:color="auto"/>
            <w:left w:val="none" w:sz="0" w:space="0" w:color="auto"/>
            <w:bottom w:val="none" w:sz="0" w:space="0" w:color="auto"/>
            <w:right w:val="none" w:sz="0" w:space="0" w:color="auto"/>
          </w:divBdr>
        </w:div>
        <w:div w:id="360016973">
          <w:marLeft w:val="480"/>
          <w:marRight w:val="0"/>
          <w:marTop w:val="0"/>
          <w:marBottom w:val="0"/>
          <w:divBdr>
            <w:top w:val="none" w:sz="0" w:space="0" w:color="auto"/>
            <w:left w:val="none" w:sz="0" w:space="0" w:color="auto"/>
            <w:bottom w:val="none" w:sz="0" w:space="0" w:color="auto"/>
            <w:right w:val="none" w:sz="0" w:space="0" w:color="auto"/>
          </w:divBdr>
        </w:div>
        <w:div w:id="985353413">
          <w:marLeft w:val="480"/>
          <w:marRight w:val="0"/>
          <w:marTop w:val="0"/>
          <w:marBottom w:val="0"/>
          <w:divBdr>
            <w:top w:val="none" w:sz="0" w:space="0" w:color="auto"/>
            <w:left w:val="none" w:sz="0" w:space="0" w:color="auto"/>
            <w:bottom w:val="none" w:sz="0" w:space="0" w:color="auto"/>
            <w:right w:val="none" w:sz="0" w:space="0" w:color="auto"/>
          </w:divBdr>
        </w:div>
        <w:div w:id="1953003597">
          <w:marLeft w:val="480"/>
          <w:marRight w:val="0"/>
          <w:marTop w:val="0"/>
          <w:marBottom w:val="0"/>
          <w:divBdr>
            <w:top w:val="none" w:sz="0" w:space="0" w:color="auto"/>
            <w:left w:val="none" w:sz="0" w:space="0" w:color="auto"/>
            <w:bottom w:val="none" w:sz="0" w:space="0" w:color="auto"/>
            <w:right w:val="none" w:sz="0" w:space="0" w:color="auto"/>
          </w:divBdr>
        </w:div>
        <w:div w:id="1299217131">
          <w:marLeft w:val="480"/>
          <w:marRight w:val="0"/>
          <w:marTop w:val="0"/>
          <w:marBottom w:val="0"/>
          <w:divBdr>
            <w:top w:val="none" w:sz="0" w:space="0" w:color="auto"/>
            <w:left w:val="none" w:sz="0" w:space="0" w:color="auto"/>
            <w:bottom w:val="none" w:sz="0" w:space="0" w:color="auto"/>
            <w:right w:val="none" w:sz="0" w:space="0" w:color="auto"/>
          </w:divBdr>
        </w:div>
        <w:div w:id="791479169">
          <w:marLeft w:val="480"/>
          <w:marRight w:val="0"/>
          <w:marTop w:val="0"/>
          <w:marBottom w:val="0"/>
          <w:divBdr>
            <w:top w:val="none" w:sz="0" w:space="0" w:color="auto"/>
            <w:left w:val="none" w:sz="0" w:space="0" w:color="auto"/>
            <w:bottom w:val="none" w:sz="0" w:space="0" w:color="auto"/>
            <w:right w:val="none" w:sz="0" w:space="0" w:color="auto"/>
          </w:divBdr>
        </w:div>
        <w:div w:id="400980542">
          <w:marLeft w:val="480"/>
          <w:marRight w:val="0"/>
          <w:marTop w:val="0"/>
          <w:marBottom w:val="0"/>
          <w:divBdr>
            <w:top w:val="none" w:sz="0" w:space="0" w:color="auto"/>
            <w:left w:val="none" w:sz="0" w:space="0" w:color="auto"/>
            <w:bottom w:val="none" w:sz="0" w:space="0" w:color="auto"/>
            <w:right w:val="none" w:sz="0" w:space="0" w:color="auto"/>
          </w:divBdr>
        </w:div>
        <w:div w:id="192380121">
          <w:marLeft w:val="480"/>
          <w:marRight w:val="0"/>
          <w:marTop w:val="0"/>
          <w:marBottom w:val="0"/>
          <w:divBdr>
            <w:top w:val="none" w:sz="0" w:space="0" w:color="auto"/>
            <w:left w:val="none" w:sz="0" w:space="0" w:color="auto"/>
            <w:bottom w:val="none" w:sz="0" w:space="0" w:color="auto"/>
            <w:right w:val="none" w:sz="0" w:space="0" w:color="auto"/>
          </w:divBdr>
        </w:div>
      </w:divsChild>
    </w:div>
    <w:div w:id="2000690432">
      <w:bodyDiv w:val="1"/>
      <w:marLeft w:val="0"/>
      <w:marRight w:val="0"/>
      <w:marTop w:val="0"/>
      <w:marBottom w:val="0"/>
      <w:divBdr>
        <w:top w:val="none" w:sz="0" w:space="0" w:color="auto"/>
        <w:left w:val="none" w:sz="0" w:space="0" w:color="auto"/>
        <w:bottom w:val="none" w:sz="0" w:space="0" w:color="auto"/>
        <w:right w:val="none" w:sz="0" w:space="0" w:color="auto"/>
      </w:divBdr>
    </w:div>
    <w:div w:id="2000961208">
      <w:bodyDiv w:val="1"/>
      <w:marLeft w:val="0"/>
      <w:marRight w:val="0"/>
      <w:marTop w:val="0"/>
      <w:marBottom w:val="0"/>
      <w:divBdr>
        <w:top w:val="none" w:sz="0" w:space="0" w:color="auto"/>
        <w:left w:val="none" w:sz="0" w:space="0" w:color="auto"/>
        <w:bottom w:val="none" w:sz="0" w:space="0" w:color="auto"/>
        <w:right w:val="none" w:sz="0" w:space="0" w:color="auto"/>
      </w:divBdr>
    </w:div>
    <w:div w:id="2001076555">
      <w:bodyDiv w:val="1"/>
      <w:marLeft w:val="0"/>
      <w:marRight w:val="0"/>
      <w:marTop w:val="0"/>
      <w:marBottom w:val="0"/>
      <w:divBdr>
        <w:top w:val="none" w:sz="0" w:space="0" w:color="auto"/>
        <w:left w:val="none" w:sz="0" w:space="0" w:color="auto"/>
        <w:bottom w:val="none" w:sz="0" w:space="0" w:color="auto"/>
        <w:right w:val="none" w:sz="0" w:space="0" w:color="auto"/>
      </w:divBdr>
    </w:div>
    <w:div w:id="2001494810">
      <w:bodyDiv w:val="1"/>
      <w:marLeft w:val="0"/>
      <w:marRight w:val="0"/>
      <w:marTop w:val="0"/>
      <w:marBottom w:val="0"/>
      <w:divBdr>
        <w:top w:val="none" w:sz="0" w:space="0" w:color="auto"/>
        <w:left w:val="none" w:sz="0" w:space="0" w:color="auto"/>
        <w:bottom w:val="none" w:sz="0" w:space="0" w:color="auto"/>
        <w:right w:val="none" w:sz="0" w:space="0" w:color="auto"/>
      </w:divBdr>
    </w:div>
    <w:div w:id="2002007517">
      <w:bodyDiv w:val="1"/>
      <w:marLeft w:val="0"/>
      <w:marRight w:val="0"/>
      <w:marTop w:val="0"/>
      <w:marBottom w:val="0"/>
      <w:divBdr>
        <w:top w:val="none" w:sz="0" w:space="0" w:color="auto"/>
        <w:left w:val="none" w:sz="0" w:space="0" w:color="auto"/>
        <w:bottom w:val="none" w:sz="0" w:space="0" w:color="auto"/>
        <w:right w:val="none" w:sz="0" w:space="0" w:color="auto"/>
      </w:divBdr>
    </w:div>
    <w:div w:id="2002654792">
      <w:bodyDiv w:val="1"/>
      <w:marLeft w:val="0"/>
      <w:marRight w:val="0"/>
      <w:marTop w:val="0"/>
      <w:marBottom w:val="0"/>
      <w:divBdr>
        <w:top w:val="none" w:sz="0" w:space="0" w:color="auto"/>
        <w:left w:val="none" w:sz="0" w:space="0" w:color="auto"/>
        <w:bottom w:val="none" w:sz="0" w:space="0" w:color="auto"/>
        <w:right w:val="none" w:sz="0" w:space="0" w:color="auto"/>
      </w:divBdr>
    </w:div>
    <w:div w:id="2004043956">
      <w:bodyDiv w:val="1"/>
      <w:marLeft w:val="0"/>
      <w:marRight w:val="0"/>
      <w:marTop w:val="0"/>
      <w:marBottom w:val="0"/>
      <w:divBdr>
        <w:top w:val="none" w:sz="0" w:space="0" w:color="auto"/>
        <w:left w:val="none" w:sz="0" w:space="0" w:color="auto"/>
        <w:bottom w:val="none" w:sz="0" w:space="0" w:color="auto"/>
        <w:right w:val="none" w:sz="0" w:space="0" w:color="auto"/>
      </w:divBdr>
    </w:div>
    <w:div w:id="2004356601">
      <w:bodyDiv w:val="1"/>
      <w:marLeft w:val="0"/>
      <w:marRight w:val="0"/>
      <w:marTop w:val="0"/>
      <w:marBottom w:val="0"/>
      <w:divBdr>
        <w:top w:val="none" w:sz="0" w:space="0" w:color="auto"/>
        <w:left w:val="none" w:sz="0" w:space="0" w:color="auto"/>
        <w:bottom w:val="none" w:sz="0" w:space="0" w:color="auto"/>
        <w:right w:val="none" w:sz="0" w:space="0" w:color="auto"/>
      </w:divBdr>
    </w:div>
    <w:div w:id="2005665116">
      <w:bodyDiv w:val="1"/>
      <w:marLeft w:val="0"/>
      <w:marRight w:val="0"/>
      <w:marTop w:val="0"/>
      <w:marBottom w:val="0"/>
      <w:divBdr>
        <w:top w:val="none" w:sz="0" w:space="0" w:color="auto"/>
        <w:left w:val="none" w:sz="0" w:space="0" w:color="auto"/>
        <w:bottom w:val="none" w:sz="0" w:space="0" w:color="auto"/>
        <w:right w:val="none" w:sz="0" w:space="0" w:color="auto"/>
      </w:divBdr>
    </w:div>
    <w:div w:id="2005816391">
      <w:bodyDiv w:val="1"/>
      <w:marLeft w:val="0"/>
      <w:marRight w:val="0"/>
      <w:marTop w:val="0"/>
      <w:marBottom w:val="0"/>
      <w:divBdr>
        <w:top w:val="none" w:sz="0" w:space="0" w:color="auto"/>
        <w:left w:val="none" w:sz="0" w:space="0" w:color="auto"/>
        <w:bottom w:val="none" w:sz="0" w:space="0" w:color="auto"/>
        <w:right w:val="none" w:sz="0" w:space="0" w:color="auto"/>
      </w:divBdr>
    </w:div>
    <w:div w:id="2007171251">
      <w:bodyDiv w:val="1"/>
      <w:marLeft w:val="0"/>
      <w:marRight w:val="0"/>
      <w:marTop w:val="0"/>
      <w:marBottom w:val="0"/>
      <w:divBdr>
        <w:top w:val="none" w:sz="0" w:space="0" w:color="auto"/>
        <w:left w:val="none" w:sz="0" w:space="0" w:color="auto"/>
        <w:bottom w:val="none" w:sz="0" w:space="0" w:color="auto"/>
        <w:right w:val="none" w:sz="0" w:space="0" w:color="auto"/>
      </w:divBdr>
    </w:div>
    <w:div w:id="2007198890">
      <w:bodyDiv w:val="1"/>
      <w:marLeft w:val="0"/>
      <w:marRight w:val="0"/>
      <w:marTop w:val="0"/>
      <w:marBottom w:val="0"/>
      <w:divBdr>
        <w:top w:val="none" w:sz="0" w:space="0" w:color="auto"/>
        <w:left w:val="none" w:sz="0" w:space="0" w:color="auto"/>
        <w:bottom w:val="none" w:sz="0" w:space="0" w:color="auto"/>
        <w:right w:val="none" w:sz="0" w:space="0" w:color="auto"/>
      </w:divBdr>
    </w:div>
    <w:div w:id="2007592158">
      <w:bodyDiv w:val="1"/>
      <w:marLeft w:val="0"/>
      <w:marRight w:val="0"/>
      <w:marTop w:val="0"/>
      <w:marBottom w:val="0"/>
      <w:divBdr>
        <w:top w:val="none" w:sz="0" w:space="0" w:color="auto"/>
        <w:left w:val="none" w:sz="0" w:space="0" w:color="auto"/>
        <w:bottom w:val="none" w:sz="0" w:space="0" w:color="auto"/>
        <w:right w:val="none" w:sz="0" w:space="0" w:color="auto"/>
      </w:divBdr>
    </w:div>
    <w:div w:id="2007855106">
      <w:bodyDiv w:val="1"/>
      <w:marLeft w:val="0"/>
      <w:marRight w:val="0"/>
      <w:marTop w:val="0"/>
      <w:marBottom w:val="0"/>
      <w:divBdr>
        <w:top w:val="none" w:sz="0" w:space="0" w:color="auto"/>
        <w:left w:val="none" w:sz="0" w:space="0" w:color="auto"/>
        <w:bottom w:val="none" w:sz="0" w:space="0" w:color="auto"/>
        <w:right w:val="none" w:sz="0" w:space="0" w:color="auto"/>
      </w:divBdr>
    </w:div>
    <w:div w:id="2008635361">
      <w:bodyDiv w:val="1"/>
      <w:marLeft w:val="0"/>
      <w:marRight w:val="0"/>
      <w:marTop w:val="0"/>
      <w:marBottom w:val="0"/>
      <w:divBdr>
        <w:top w:val="none" w:sz="0" w:space="0" w:color="auto"/>
        <w:left w:val="none" w:sz="0" w:space="0" w:color="auto"/>
        <w:bottom w:val="none" w:sz="0" w:space="0" w:color="auto"/>
        <w:right w:val="none" w:sz="0" w:space="0" w:color="auto"/>
      </w:divBdr>
      <w:divsChild>
        <w:div w:id="1904558039">
          <w:marLeft w:val="480"/>
          <w:marRight w:val="0"/>
          <w:marTop w:val="0"/>
          <w:marBottom w:val="0"/>
          <w:divBdr>
            <w:top w:val="none" w:sz="0" w:space="0" w:color="auto"/>
            <w:left w:val="none" w:sz="0" w:space="0" w:color="auto"/>
            <w:bottom w:val="none" w:sz="0" w:space="0" w:color="auto"/>
            <w:right w:val="none" w:sz="0" w:space="0" w:color="auto"/>
          </w:divBdr>
        </w:div>
        <w:div w:id="953487932">
          <w:marLeft w:val="480"/>
          <w:marRight w:val="0"/>
          <w:marTop w:val="0"/>
          <w:marBottom w:val="0"/>
          <w:divBdr>
            <w:top w:val="none" w:sz="0" w:space="0" w:color="auto"/>
            <w:left w:val="none" w:sz="0" w:space="0" w:color="auto"/>
            <w:bottom w:val="none" w:sz="0" w:space="0" w:color="auto"/>
            <w:right w:val="none" w:sz="0" w:space="0" w:color="auto"/>
          </w:divBdr>
        </w:div>
        <w:div w:id="86122058">
          <w:marLeft w:val="480"/>
          <w:marRight w:val="0"/>
          <w:marTop w:val="0"/>
          <w:marBottom w:val="0"/>
          <w:divBdr>
            <w:top w:val="none" w:sz="0" w:space="0" w:color="auto"/>
            <w:left w:val="none" w:sz="0" w:space="0" w:color="auto"/>
            <w:bottom w:val="none" w:sz="0" w:space="0" w:color="auto"/>
            <w:right w:val="none" w:sz="0" w:space="0" w:color="auto"/>
          </w:divBdr>
        </w:div>
        <w:div w:id="462387883">
          <w:marLeft w:val="480"/>
          <w:marRight w:val="0"/>
          <w:marTop w:val="0"/>
          <w:marBottom w:val="0"/>
          <w:divBdr>
            <w:top w:val="none" w:sz="0" w:space="0" w:color="auto"/>
            <w:left w:val="none" w:sz="0" w:space="0" w:color="auto"/>
            <w:bottom w:val="none" w:sz="0" w:space="0" w:color="auto"/>
            <w:right w:val="none" w:sz="0" w:space="0" w:color="auto"/>
          </w:divBdr>
        </w:div>
        <w:div w:id="272132104">
          <w:marLeft w:val="480"/>
          <w:marRight w:val="0"/>
          <w:marTop w:val="0"/>
          <w:marBottom w:val="0"/>
          <w:divBdr>
            <w:top w:val="none" w:sz="0" w:space="0" w:color="auto"/>
            <w:left w:val="none" w:sz="0" w:space="0" w:color="auto"/>
            <w:bottom w:val="none" w:sz="0" w:space="0" w:color="auto"/>
            <w:right w:val="none" w:sz="0" w:space="0" w:color="auto"/>
          </w:divBdr>
        </w:div>
        <w:div w:id="837110926">
          <w:marLeft w:val="480"/>
          <w:marRight w:val="0"/>
          <w:marTop w:val="0"/>
          <w:marBottom w:val="0"/>
          <w:divBdr>
            <w:top w:val="none" w:sz="0" w:space="0" w:color="auto"/>
            <w:left w:val="none" w:sz="0" w:space="0" w:color="auto"/>
            <w:bottom w:val="none" w:sz="0" w:space="0" w:color="auto"/>
            <w:right w:val="none" w:sz="0" w:space="0" w:color="auto"/>
          </w:divBdr>
        </w:div>
        <w:div w:id="9576633">
          <w:marLeft w:val="480"/>
          <w:marRight w:val="0"/>
          <w:marTop w:val="0"/>
          <w:marBottom w:val="0"/>
          <w:divBdr>
            <w:top w:val="none" w:sz="0" w:space="0" w:color="auto"/>
            <w:left w:val="none" w:sz="0" w:space="0" w:color="auto"/>
            <w:bottom w:val="none" w:sz="0" w:space="0" w:color="auto"/>
            <w:right w:val="none" w:sz="0" w:space="0" w:color="auto"/>
          </w:divBdr>
        </w:div>
        <w:div w:id="1932397296">
          <w:marLeft w:val="480"/>
          <w:marRight w:val="0"/>
          <w:marTop w:val="0"/>
          <w:marBottom w:val="0"/>
          <w:divBdr>
            <w:top w:val="none" w:sz="0" w:space="0" w:color="auto"/>
            <w:left w:val="none" w:sz="0" w:space="0" w:color="auto"/>
            <w:bottom w:val="none" w:sz="0" w:space="0" w:color="auto"/>
            <w:right w:val="none" w:sz="0" w:space="0" w:color="auto"/>
          </w:divBdr>
        </w:div>
        <w:div w:id="290944533">
          <w:marLeft w:val="480"/>
          <w:marRight w:val="0"/>
          <w:marTop w:val="0"/>
          <w:marBottom w:val="0"/>
          <w:divBdr>
            <w:top w:val="none" w:sz="0" w:space="0" w:color="auto"/>
            <w:left w:val="none" w:sz="0" w:space="0" w:color="auto"/>
            <w:bottom w:val="none" w:sz="0" w:space="0" w:color="auto"/>
            <w:right w:val="none" w:sz="0" w:space="0" w:color="auto"/>
          </w:divBdr>
        </w:div>
        <w:div w:id="685986449">
          <w:marLeft w:val="480"/>
          <w:marRight w:val="0"/>
          <w:marTop w:val="0"/>
          <w:marBottom w:val="0"/>
          <w:divBdr>
            <w:top w:val="none" w:sz="0" w:space="0" w:color="auto"/>
            <w:left w:val="none" w:sz="0" w:space="0" w:color="auto"/>
            <w:bottom w:val="none" w:sz="0" w:space="0" w:color="auto"/>
            <w:right w:val="none" w:sz="0" w:space="0" w:color="auto"/>
          </w:divBdr>
        </w:div>
        <w:div w:id="307364570">
          <w:marLeft w:val="480"/>
          <w:marRight w:val="0"/>
          <w:marTop w:val="0"/>
          <w:marBottom w:val="0"/>
          <w:divBdr>
            <w:top w:val="none" w:sz="0" w:space="0" w:color="auto"/>
            <w:left w:val="none" w:sz="0" w:space="0" w:color="auto"/>
            <w:bottom w:val="none" w:sz="0" w:space="0" w:color="auto"/>
            <w:right w:val="none" w:sz="0" w:space="0" w:color="auto"/>
          </w:divBdr>
        </w:div>
        <w:div w:id="1799837854">
          <w:marLeft w:val="480"/>
          <w:marRight w:val="0"/>
          <w:marTop w:val="0"/>
          <w:marBottom w:val="0"/>
          <w:divBdr>
            <w:top w:val="none" w:sz="0" w:space="0" w:color="auto"/>
            <w:left w:val="none" w:sz="0" w:space="0" w:color="auto"/>
            <w:bottom w:val="none" w:sz="0" w:space="0" w:color="auto"/>
            <w:right w:val="none" w:sz="0" w:space="0" w:color="auto"/>
          </w:divBdr>
        </w:div>
        <w:div w:id="1072510945">
          <w:marLeft w:val="480"/>
          <w:marRight w:val="0"/>
          <w:marTop w:val="0"/>
          <w:marBottom w:val="0"/>
          <w:divBdr>
            <w:top w:val="none" w:sz="0" w:space="0" w:color="auto"/>
            <w:left w:val="none" w:sz="0" w:space="0" w:color="auto"/>
            <w:bottom w:val="none" w:sz="0" w:space="0" w:color="auto"/>
            <w:right w:val="none" w:sz="0" w:space="0" w:color="auto"/>
          </w:divBdr>
        </w:div>
        <w:div w:id="1130588714">
          <w:marLeft w:val="480"/>
          <w:marRight w:val="0"/>
          <w:marTop w:val="0"/>
          <w:marBottom w:val="0"/>
          <w:divBdr>
            <w:top w:val="none" w:sz="0" w:space="0" w:color="auto"/>
            <w:left w:val="none" w:sz="0" w:space="0" w:color="auto"/>
            <w:bottom w:val="none" w:sz="0" w:space="0" w:color="auto"/>
            <w:right w:val="none" w:sz="0" w:space="0" w:color="auto"/>
          </w:divBdr>
        </w:div>
      </w:divsChild>
    </w:div>
    <w:div w:id="2009290555">
      <w:bodyDiv w:val="1"/>
      <w:marLeft w:val="0"/>
      <w:marRight w:val="0"/>
      <w:marTop w:val="0"/>
      <w:marBottom w:val="0"/>
      <w:divBdr>
        <w:top w:val="none" w:sz="0" w:space="0" w:color="auto"/>
        <w:left w:val="none" w:sz="0" w:space="0" w:color="auto"/>
        <w:bottom w:val="none" w:sz="0" w:space="0" w:color="auto"/>
        <w:right w:val="none" w:sz="0" w:space="0" w:color="auto"/>
      </w:divBdr>
    </w:div>
    <w:div w:id="2009475775">
      <w:bodyDiv w:val="1"/>
      <w:marLeft w:val="0"/>
      <w:marRight w:val="0"/>
      <w:marTop w:val="0"/>
      <w:marBottom w:val="0"/>
      <w:divBdr>
        <w:top w:val="none" w:sz="0" w:space="0" w:color="auto"/>
        <w:left w:val="none" w:sz="0" w:space="0" w:color="auto"/>
        <w:bottom w:val="none" w:sz="0" w:space="0" w:color="auto"/>
        <w:right w:val="none" w:sz="0" w:space="0" w:color="auto"/>
      </w:divBdr>
    </w:div>
    <w:div w:id="2010667446">
      <w:bodyDiv w:val="1"/>
      <w:marLeft w:val="0"/>
      <w:marRight w:val="0"/>
      <w:marTop w:val="0"/>
      <w:marBottom w:val="0"/>
      <w:divBdr>
        <w:top w:val="none" w:sz="0" w:space="0" w:color="auto"/>
        <w:left w:val="none" w:sz="0" w:space="0" w:color="auto"/>
        <w:bottom w:val="none" w:sz="0" w:space="0" w:color="auto"/>
        <w:right w:val="none" w:sz="0" w:space="0" w:color="auto"/>
      </w:divBdr>
    </w:div>
    <w:div w:id="2011251814">
      <w:bodyDiv w:val="1"/>
      <w:marLeft w:val="0"/>
      <w:marRight w:val="0"/>
      <w:marTop w:val="0"/>
      <w:marBottom w:val="0"/>
      <w:divBdr>
        <w:top w:val="none" w:sz="0" w:space="0" w:color="auto"/>
        <w:left w:val="none" w:sz="0" w:space="0" w:color="auto"/>
        <w:bottom w:val="none" w:sz="0" w:space="0" w:color="auto"/>
        <w:right w:val="none" w:sz="0" w:space="0" w:color="auto"/>
      </w:divBdr>
      <w:divsChild>
        <w:div w:id="1036543277">
          <w:marLeft w:val="480"/>
          <w:marRight w:val="0"/>
          <w:marTop w:val="0"/>
          <w:marBottom w:val="0"/>
          <w:divBdr>
            <w:top w:val="none" w:sz="0" w:space="0" w:color="auto"/>
            <w:left w:val="none" w:sz="0" w:space="0" w:color="auto"/>
            <w:bottom w:val="none" w:sz="0" w:space="0" w:color="auto"/>
            <w:right w:val="none" w:sz="0" w:space="0" w:color="auto"/>
          </w:divBdr>
        </w:div>
        <w:div w:id="457796237">
          <w:marLeft w:val="480"/>
          <w:marRight w:val="0"/>
          <w:marTop w:val="0"/>
          <w:marBottom w:val="0"/>
          <w:divBdr>
            <w:top w:val="none" w:sz="0" w:space="0" w:color="auto"/>
            <w:left w:val="none" w:sz="0" w:space="0" w:color="auto"/>
            <w:bottom w:val="none" w:sz="0" w:space="0" w:color="auto"/>
            <w:right w:val="none" w:sz="0" w:space="0" w:color="auto"/>
          </w:divBdr>
        </w:div>
        <w:div w:id="1312489726">
          <w:marLeft w:val="480"/>
          <w:marRight w:val="0"/>
          <w:marTop w:val="0"/>
          <w:marBottom w:val="0"/>
          <w:divBdr>
            <w:top w:val="none" w:sz="0" w:space="0" w:color="auto"/>
            <w:left w:val="none" w:sz="0" w:space="0" w:color="auto"/>
            <w:bottom w:val="none" w:sz="0" w:space="0" w:color="auto"/>
            <w:right w:val="none" w:sz="0" w:space="0" w:color="auto"/>
          </w:divBdr>
        </w:div>
        <w:div w:id="166790878">
          <w:marLeft w:val="480"/>
          <w:marRight w:val="0"/>
          <w:marTop w:val="0"/>
          <w:marBottom w:val="0"/>
          <w:divBdr>
            <w:top w:val="none" w:sz="0" w:space="0" w:color="auto"/>
            <w:left w:val="none" w:sz="0" w:space="0" w:color="auto"/>
            <w:bottom w:val="none" w:sz="0" w:space="0" w:color="auto"/>
            <w:right w:val="none" w:sz="0" w:space="0" w:color="auto"/>
          </w:divBdr>
        </w:div>
        <w:div w:id="263269531">
          <w:marLeft w:val="480"/>
          <w:marRight w:val="0"/>
          <w:marTop w:val="0"/>
          <w:marBottom w:val="0"/>
          <w:divBdr>
            <w:top w:val="none" w:sz="0" w:space="0" w:color="auto"/>
            <w:left w:val="none" w:sz="0" w:space="0" w:color="auto"/>
            <w:bottom w:val="none" w:sz="0" w:space="0" w:color="auto"/>
            <w:right w:val="none" w:sz="0" w:space="0" w:color="auto"/>
          </w:divBdr>
        </w:div>
        <w:div w:id="1253319260">
          <w:marLeft w:val="480"/>
          <w:marRight w:val="0"/>
          <w:marTop w:val="0"/>
          <w:marBottom w:val="0"/>
          <w:divBdr>
            <w:top w:val="none" w:sz="0" w:space="0" w:color="auto"/>
            <w:left w:val="none" w:sz="0" w:space="0" w:color="auto"/>
            <w:bottom w:val="none" w:sz="0" w:space="0" w:color="auto"/>
            <w:right w:val="none" w:sz="0" w:space="0" w:color="auto"/>
          </w:divBdr>
        </w:div>
        <w:div w:id="755596312">
          <w:marLeft w:val="480"/>
          <w:marRight w:val="0"/>
          <w:marTop w:val="0"/>
          <w:marBottom w:val="0"/>
          <w:divBdr>
            <w:top w:val="none" w:sz="0" w:space="0" w:color="auto"/>
            <w:left w:val="none" w:sz="0" w:space="0" w:color="auto"/>
            <w:bottom w:val="none" w:sz="0" w:space="0" w:color="auto"/>
            <w:right w:val="none" w:sz="0" w:space="0" w:color="auto"/>
          </w:divBdr>
        </w:div>
        <w:div w:id="1054742766">
          <w:marLeft w:val="480"/>
          <w:marRight w:val="0"/>
          <w:marTop w:val="0"/>
          <w:marBottom w:val="0"/>
          <w:divBdr>
            <w:top w:val="none" w:sz="0" w:space="0" w:color="auto"/>
            <w:left w:val="none" w:sz="0" w:space="0" w:color="auto"/>
            <w:bottom w:val="none" w:sz="0" w:space="0" w:color="auto"/>
            <w:right w:val="none" w:sz="0" w:space="0" w:color="auto"/>
          </w:divBdr>
        </w:div>
        <w:div w:id="1711765598">
          <w:marLeft w:val="480"/>
          <w:marRight w:val="0"/>
          <w:marTop w:val="0"/>
          <w:marBottom w:val="0"/>
          <w:divBdr>
            <w:top w:val="none" w:sz="0" w:space="0" w:color="auto"/>
            <w:left w:val="none" w:sz="0" w:space="0" w:color="auto"/>
            <w:bottom w:val="none" w:sz="0" w:space="0" w:color="auto"/>
            <w:right w:val="none" w:sz="0" w:space="0" w:color="auto"/>
          </w:divBdr>
        </w:div>
        <w:div w:id="1496722740">
          <w:marLeft w:val="480"/>
          <w:marRight w:val="0"/>
          <w:marTop w:val="0"/>
          <w:marBottom w:val="0"/>
          <w:divBdr>
            <w:top w:val="none" w:sz="0" w:space="0" w:color="auto"/>
            <w:left w:val="none" w:sz="0" w:space="0" w:color="auto"/>
            <w:bottom w:val="none" w:sz="0" w:space="0" w:color="auto"/>
            <w:right w:val="none" w:sz="0" w:space="0" w:color="auto"/>
          </w:divBdr>
        </w:div>
        <w:div w:id="1020157355">
          <w:marLeft w:val="480"/>
          <w:marRight w:val="0"/>
          <w:marTop w:val="0"/>
          <w:marBottom w:val="0"/>
          <w:divBdr>
            <w:top w:val="none" w:sz="0" w:space="0" w:color="auto"/>
            <w:left w:val="none" w:sz="0" w:space="0" w:color="auto"/>
            <w:bottom w:val="none" w:sz="0" w:space="0" w:color="auto"/>
            <w:right w:val="none" w:sz="0" w:space="0" w:color="auto"/>
          </w:divBdr>
        </w:div>
        <w:div w:id="254872705">
          <w:marLeft w:val="480"/>
          <w:marRight w:val="0"/>
          <w:marTop w:val="0"/>
          <w:marBottom w:val="0"/>
          <w:divBdr>
            <w:top w:val="none" w:sz="0" w:space="0" w:color="auto"/>
            <w:left w:val="none" w:sz="0" w:space="0" w:color="auto"/>
            <w:bottom w:val="none" w:sz="0" w:space="0" w:color="auto"/>
            <w:right w:val="none" w:sz="0" w:space="0" w:color="auto"/>
          </w:divBdr>
        </w:div>
        <w:div w:id="769158908">
          <w:marLeft w:val="480"/>
          <w:marRight w:val="0"/>
          <w:marTop w:val="0"/>
          <w:marBottom w:val="0"/>
          <w:divBdr>
            <w:top w:val="none" w:sz="0" w:space="0" w:color="auto"/>
            <w:left w:val="none" w:sz="0" w:space="0" w:color="auto"/>
            <w:bottom w:val="none" w:sz="0" w:space="0" w:color="auto"/>
            <w:right w:val="none" w:sz="0" w:space="0" w:color="auto"/>
          </w:divBdr>
        </w:div>
        <w:div w:id="1528135518">
          <w:marLeft w:val="480"/>
          <w:marRight w:val="0"/>
          <w:marTop w:val="0"/>
          <w:marBottom w:val="0"/>
          <w:divBdr>
            <w:top w:val="none" w:sz="0" w:space="0" w:color="auto"/>
            <w:left w:val="none" w:sz="0" w:space="0" w:color="auto"/>
            <w:bottom w:val="none" w:sz="0" w:space="0" w:color="auto"/>
            <w:right w:val="none" w:sz="0" w:space="0" w:color="auto"/>
          </w:divBdr>
        </w:div>
        <w:div w:id="1534924963">
          <w:marLeft w:val="480"/>
          <w:marRight w:val="0"/>
          <w:marTop w:val="0"/>
          <w:marBottom w:val="0"/>
          <w:divBdr>
            <w:top w:val="none" w:sz="0" w:space="0" w:color="auto"/>
            <w:left w:val="none" w:sz="0" w:space="0" w:color="auto"/>
            <w:bottom w:val="none" w:sz="0" w:space="0" w:color="auto"/>
            <w:right w:val="none" w:sz="0" w:space="0" w:color="auto"/>
          </w:divBdr>
        </w:div>
        <w:div w:id="581842303">
          <w:marLeft w:val="480"/>
          <w:marRight w:val="0"/>
          <w:marTop w:val="0"/>
          <w:marBottom w:val="0"/>
          <w:divBdr>
            <w:top w:val="none" w:sz="0" w:space="0" w:color="auto"/>
            <w:left w:val="none" w:sz="0" w:space="0" w:color="auto"/>
            <w:bottom w:val="none" w:sz="0" w:space="0" w:color="auto"/>
            <w:right w:val="none" w:sz="0" w:space="0" w:color="auto"/>
          </w:divBdr>
        </w:div>
        <w:div w:id="1932617325">
          <w:marLeft w:val="480"/>
          <w:marRight w:val="0"/>
          <w:marTop w:val="0"/>
          <w:marBottom w:val="0"/>
          <w:divBdr>
            <w:top w:val="none" w:sz="0" w:space="0" w:color="auto"/>
            <w:left w:val="none" w:sz="0" w:space="0" w:color="auto"/>
            <w:bottom w:val="none" w:sz="0" w:space="0" w:color="auto"/>
            <w:right w:val="none" w:sz="0" w:space="0" w:color="auto"/>
          </w:divBdr>
        </w:div>
        <w:div w:id="2082557570">
          <w:marLeft w:val="480"/>
          <w:marRight w:val="0"/>
          <w:marTop w:val="0"/>
          <w:marBottom w:val="0"/>
          <w:divBdr>
            <w:top w:val="none" w:sz="0" w:space="0" w:color="auto"/>
            <w:left w:val="none" w:sz="0" w:space="0" w:color="auto"/>
            <w:bottom w:val="none" w:sz="0" w:space="0" w:color="auto"/>
            <w:right w:val="none" w:sz="0" w:space="0" w:color="auto"/>
          </w:divBdr>
        </w:div>
        <w:div w:id="1799954101">
          <w:marLeft w:val="480"/>
          <w:marRight w:val="0"/>
          <w:marTop w:val="0"/>
          <w:marBottom w:val="0"/>
          <w:divBdr>
            <w:top w:val="none" w:sz="0" w:space="0" w:color="auto"/>
            <w:left w:val="none" w:sz="0" w:space="0" w:color="auto"/>
            <w:bottom w:val="none" w:sz="0" w:space="0" w:color="auto"/>
            <w:right w:val="none" w:sz="0" w:space="0" w:color="auto"/>
          </w:divBdr>
        </w:div>
        <w:div w:id="337972961">
          <w:marLeft w:val="480"/>
          <w:marRight w:val="0"/>
          <w:marTop w:val="0"/>
          <w:marBottom w:val="0"/>
          <w:divBdr>
            <w:top w:val="none" w:sz="0" w:space="0" w:color="auto"/>
            <w:left w:val="none" w:sz="0" w:space="0" w:color="auto"/>
            <w:bottom w:val="none" w:sz="0" w:space="0" w:color="auto"/>
            <w:right w:val="none" w:sz="0" w:space="0" w:color="auto"/>
          </w:divBdr>
        </w:div>
        <w:div w:id="1389066820">
          <w:marLeft w:val="480"/>
          <w:marRight w:val="0"/>
          <w:marTop w:val="0"/>
          <w:marBottom w:val="0"/>
          <w:divBdr>
            <w:top w:val="none" w:sz="0" w:space="0" w:color="auto"/>
            <w:left w:val="none" w:sz="0" w:space="0" w:color="auto"/>
            <w:bottom w:val="none" w:sz="0" w:space="0" w:color="auto"/>
            <w:right w:val="none" w:sz="0" w:space="0" w:color="auto"/>
          </w:divBdr>
        </w:div>
        <w:div w:id="548541781">
          <w:marLeft w:val="480"/>
          <w:marRight w:val="0"/>
          <w:marTop w:val="0"/>
          <w:marBottom w:val="0"/>
          <w:divBdr>
            <w:top w:val="none" w:sz="0" w:space="0" w:color="auto"/>
            <w:left w:val="none" w:sz="0" w:space="0" w:color="auto"/>
            <w:bottom w:val="none" w:sz="0" w:space="0" w:color="auto"/>
            <w:right w:val="none" w:sz="0" w:space="0" w:color="auto"/>
          </w:divBdr>
        </w:div>
        <w:div w:id="1955669324">
          <w:marLeft w:val="480"/>
          <w:marRight w:val="0"/>
          <w:marTop w:val="0"/>
          <w:marBottom w:val="0"/>
          <w:divBdr>
            <w:top w:val="none" w:sz="0" w:space="0" w:color="auto"/>
            <w:left w:val="none" w:sz="0" w:space="0" w:color="auto"/>
            <w:bottom w:val="none" w:sz="0" w:space="0" w:color="auto"/>
            <w:right w:val="none" w:sz="0" w:space="0" w:color="auto"/>
          </w:divBdr>
        </w:div>
        <w:div w:id="1689485215">
          <w:marLeft w:val="480"/>
          <w:marRight w:val="0"/>
          <w:marTop w:val="0"/>
          <w:marBottom w:val="0"/>
          <w:divBdr>
            <w:top w:val="none" w:sz="0" w:space="0" w:color="auto"/>
            <w:left w:val="none" w:sz="0" w:space="0" w:color="auto"/>
            <w:bottom w:val="none" w:sz="0" w:space="0" w:color="auto"/>
            <w:right w:val="none" w:sz="0" w:space="0" w:color="auto"/>
          </w:divBdr>
        </w:div>
        <w:div w:id="773014342">
          <w:marLeft w:val="480"/>
          <w:marRight w:val="0"/>
          <w:marTop w:val="0"/>
          <w:marBottom w:val="0"/>
          <w:divBdr>
            <w:top w:val="none" w:sz="0" w:space="0" w:color="auto"/>
            <w:left w:val="none" w:sz="0" w:space="0" w:color="auto"/>
            <w:bottom w:val="none" w:sz="0" w:space="0" w:color="auto"/>
            <w:right w:val="none" w:sz="0" w:space="0" w:color="auto"/>
          </w:divBdr>
        </w:div>
        <w:div w:id="2126338821">
          <w:marLeft w:val="480"/>
          <w:marRight w:val="0"/>
          <w:marTop w:val="0"/>
          <w:marBottom w:val="0"/>
          <w:divBdr>
            <w:top w:val="none" w:sz="0" w:space="0" w:color="auto"/>
            <w:left w:val="none" w:sz="0" w:space="0" w:color="auto"/>
            <w:bottom w:val="none" w:sz="0" w:space="0" w:color="auto"/>
            <w:right w:val="none" w:sz="0" w:space="0" w:color="auto"/>
          </w:divBdr>
        </w:div>
        <w:div w:id="1603414694">
          <w:marLeft w:val="480"/>
          <w:marRight w:val="0"/>
          <w:marTop w:val="0"/>
          <w:marBottom w:val="0"/>
          <w:divBdr>
            <w:top w:val="none" w:sz="0" w:space="0" w:color="auto"/>
            <w:left w:val="none" w:sz="0" w:space="0" w:color="auto"/>
            <w:bottom w:val="none" w:sz="0" w:space="0" w:color="auto"/>
            <w:right w:val="none" w:sz="0" w:space="0" w:color="auto"/>
          </w:divBdr>
        </w:div>
        <w:div w:id="789201688">
          <w:marLeft w:val="480"/>
          <w:marRight w:val="0"/>
          <w:marTop w:val="0"/>
          <w:marBottom w:val="0"/>
          <w:divBdr>
            <w:top w:val="none" w:sz="0" w:space="0" w:color="auto"/>
            <w:left w:val="none" w:sz="0" w:space="0" w:color="auto"/>
            <w:bottom w:val="none" w:sz="0" w:space="0" w:color="auto"/>
            <w:right w:val="none" w:sz="0" w:space="0" w:color="auto"/>
          </w:divBdr>
        </w:div>
        <w:div w:id="452553244">
          <w:marLeft w:val="480"/>
          <w:marRight w:val="0"/>
          <w:marTop w:val="0"/>
          <w:marBottom w:val="0"/>
          <w:divBdr>
            <w:top w:val="none" w:sz="0" w:space="0" w:color="auto"/>
            <w:left w:val="none" w:sz="0" w:space="0" w:color="auto"/>
            <w:bottom w:val="none" w:sz="0" w:space="0" w:color="auto"/>
            <w:right w:val="none" w:sz="0" w:space="0" w:color="auto"/>
          </w:divBdr>
        </w:div>
        <w:div w:id="1565486171">
          <w:marLeft w:val="480"/>
          <w:marRight w:val="0"/>
          <w:marTop w:val="0"/>
          <w:marBottom w:val="0"/>
          <w:divBdr>
            <w:top w:val="none" w:sz="0" w:space="0" w:color="auto"/>
            <w:left w:val="none" w:sz="0" w:space="0" w:color="auto"/>
            <w:bottom w:val="none" w:sz="0" w:space="0" w:color="auto"/>
            <w:right w:val="none" w:sz="0" w:space="0" w:color="auto"/>
          </w:divBdr>
        </w:div>
      </w:divsChild>
    </w:div>
    <w:div w:id="2012104344">
      <w:bodyDiv w:val="1"/>
      <w:marLeft w:val="0"/>
      <w:marRight w:val="0"/>
      <w:marTop w:val="0"/>
      <w:marBottom w:val="0"/>
      <w:divBdr>
        <w:top w:val="none" w:sz="0" w:space="0" w:color="auto"/>
        <w:left w:val="none" w:sz="0" w:space="0" w:color="auto"/>
        <w:bottom w:val="none" w:sz="0" w:space="0" w:color="auto"/>
        <w:right w:val="none" w:sz="0" w:space="0" w:color="auto"/>
      </w:divBdr>
    </w:div>
    <w:div w:id="2013144932">
      <w:bodyDiv w:val="1"/>
      <w:marLeft w:val="0"/>
      <w:marRight w:val="0"/>
      <w:marTop w:val="0"/>
      <w:marBottom w:val="0"/>
      <w:divBdr>
        <w:top w:val="none" w:sz="0" w:space="0" w:color="auto"/>
        <w:left w:val="none" w:sz="0" w:space="0" w:color="auto"/>
        <w:bottom w:val="none" w:sz="0" w:space="0" w:color="auto"/>
        <w:right w:val="none" w:sz="0" w:space="0" w:color="auto"/>
      </w:divBdr>
      <w:divsChild>
        <w:div w:id="818617867">
          <w:marLeft w:val="480"/>
          <w:marRight w:val="0"/>
          <w:marTop w:val="0"/>
          <w:marBottom w:val="0"/>
          <w:divBdr>
            <w:top w:val="none" w:sz="0" w:space="0" w:color="auto"/>
            <w:left w:val="none" w:sz="0" w:space="0" w:color="auto"/>
            <w:bottom w:val="none" w:sz="0" w:space="0" w:color="auto"/>
            <w:right w:val="none" w:sz="0" w:space="0" w:color="auto"/>
          </w:divBdr>
        </w:div>
        <w:div w:id="496458618">
          <w:marLeft w:val="480"/>
          <w:marRight w:val="0"/>
          <w:marTop w:val="0"/>
          <w:marBottom w:val="0"/>
          <w:divBdr>
            <w:top w:val="none" w:sz="0" w:space="0" w:color="auto"/>
            <w:left w:val="none" w:sz="0" w:space="0" w:color="auto"/>
            <w:bottom w:val="none" w:sz="0" w:space="0" w:color="auto"/>
            <w:right w:val="none" w:sz="0" w:space="0" w:color="auto"/>
          </w:divBdr>
        </w:div>
        <w:div w:id="1907255803">
          <w:marLeft w:val="480"/>
          <w:marRight w:val="0"/>
          <w:marTop w:val="0"/>
          <w:marBottom w:val="0"/>
          <w:divBdr>
            <w:top w:val="none" w:sz="0" w:space="0" w:color="auto"/>
            <w:left w:val="none" w:sz="0" w:space="0" w:color="auto"/>
            <w:bottom w:val="none" w:sz="0" w:space="0" w:color="auto"/>
            <w:right w:val="none" w:sz="0" w:space="0" w:color="auto"/>
          </w:divBdr>
        </w:div>
        <w:div w:id="1893728486">
          <w:marLeft w:val="480"/>
          <w:marRight w:val="0"/>
          <w:marTop w:val="0"/>
          <w:marBottom w:val="0"/>
          <w:divBdr>
            <w:top w:val="none" w:sz="0" w:space="0" w:color="auto"/>
            <w:left w:val="none" w:sz="0" w:space="0" w:color="auto"/>
            <w:bottom w:val="none" w:sz="0" w:space="0" w:color="auto"/>
            <w:right w:val="none" w:sz="0" w:space="0" w:color="auto"/>
          </w:divBdr>
        </w:div>
        <w:div w:id="98180784">
          <w:marLeft w:val="480"/>
          <w:marRight w:val="0"/>
          <w:marTop w:val="0"/>
          <w:marBottom w:val="0"/>
          <w:divBdr>
            <w:top w:val="none" w:sz="0" w:space="0" w:color="auto"/>
            <w:left w:val="none" w:sz="0" w:space="0" w:color="auto"/>
            <w:bottom w:val="none" w:sz="0" w:space="0" w:color="auto"/>
            <w:right w:val="none" w:sz="0" w:space="0" w:color="auto"/>
          </w:divBdr>
        </w:div>
        <w:div w:id="1725448445">
          <w:marLeft w:val="480"/>
          <w:marRight w:val="0"/>
          <w:marTop w:val="0"/>
          <w:marBottom w:val="0"/>
          <w:divBdr>
            <w:top w:val="none" w:sz="0" w:space="0" w:color="auto"/>
            <w:left w:val="none" w:sz="0" w:space="0" w:color="auto"/>
            <w:bottom w:val="none" w:sz="0" w:space="0" w:color="auto"/>
            <w:right w:val="none" w:sz="0" w:space="0" w:color="auto"/>
          </w:divBdr>
        </w:div>
        <w:div w:id="1249001700">
          <w:marLeft w:val="480"/>
          <w:marRight w:val="0"/>
          <w:marTop w:val="0"/>
          <w:marBottom w:val="0"/>
          <w:divBdr>
            <w:top w:val="none" w:sz="0" w:space="0" w:color="auto"/>
            <w:left w:val="none" w:sz="0" w:space="0" w:color="auto"/>
            <w:bottom w:val="none" w:sz="0" w:space="0" w:color="auto"/>
            <w:right w:val="none" w:sz="0" w:space="0" w:color="auto"/>
          </w:divBdr>
        </w:div>
        <w:div w:id="324941555">
          <w:marLeft w:val="480"/>
          <w:marRight w:val="0"/>
          <w:marTop w:val="0"/>
          <w:marBottom w:val="0"/>
          <w:divBdr>
            <w:top w:val="none" w:sz="0" w:space="0" w:color="auto"/>
            <w:left w:val="none" w:sz="0" w:space="0" w:color="auto"/>
            <w:bottom w:val="none" w:sz="0" w:space="0" w:color="auto"/>
            <w:right w:val="none" w:sz="0" w:space="0" w:color="auto"/>
          </w:divBdr>
        </w:div>
        <w:div w:id="748774401">
          <w:marLeft w:val="480"/>
          <w:marRight w:val="0"/>
          <w:marTop w:val="0"/>
          <w:marBottom w:val="0"/>
          <w:divBdr>
            <w:top w:val="none" w:sz="0" w:space="0" w:color="auto"/>
            <w:left w:val="none" w:sz="0" w:space="0" w:color="auto"/>
            <w:bottom w:val="none" w:sz="0" w:space="0" w:color="auto"/>
            <w:right w:val="none" w:sz="0" w:space="0" w:color="auto"/>
          </w:divBdr>
        </w:div>
        <w:div w:id="772676114">
          <w:marLeft w:val="480"/>
          <w:marRight w:val="0"/>
          <w:marTop w:val="0"/>
          <w:marBottom w:val="0"/>
          <w:divBdr>
            <w:top w:val="none" w:sz="0" w:space="0" w:color="auto"/>
            <w:left w:val="none" w:sz="0" w:space="0" w:color="auto"/>
            <w:bottom w:val="none" w:sz="0" w:space="0" w:color="auto"/>
            <w:right w:val="none" w:sz="0" w:space="0" w:color="auto"/>
          </w:divBdr>
        </w:div>
        <w:div w:id="586037988">
          <w:marLeft w:val="480"/>
          <w:marRight w:val="0"/>
          <w:marTop w:val="0"/>
          <w:marBottom w:val="0"/>
          <w:divBdr>
            <w:top w:val="none" w:sz="0" w:space="0" w:color="auto"/>
            <w:left w:val="none" w:sz="0" w:space="0" w:color="auto"/>
            <w:bottom w:val="none" w:sz="0" w:space="0" w:color="auto"/>
            <w:right w:val="none" w:sz="0" w:space="0" w:color="auto"/>
          </w:divBdr>
        </w:div>
        <w:div w:id="1560360397">
          <w:marLeft w:val="480"/>
          <w:marRight w:val="0"/>
          <w:marTop w:val="0"/>
          <w:marBottom w:val="0"/>
          <w:divBdr>
            <w:top w:val="none" w:sz="0" w:space="0" w:color="auto"/>
            <w:left w:val="none" w:sz="0" w:space="0" w:color="auto"/>
            <w:bottom w:val="none" w:sz="0" w:space="0" w:color="auto"/>
            <w:right w:val="none" w:sz="0" w:space="0" w:color="auto"/>
          </w:divBdr>
        </w:div>
        <w:div w:id="363603521">
          <w:marLeft w:val="480"/>
          <w:marRight w:val="0"/>
          <w:marTop w:val="0"/>
          <w:marBottom w:val="0"/>
          <w:divBdr>
            <w:top w:val="none" w:sz="0" w:space="0" w:color="auto"/>
            <w:left w:val="none" w:sz="0" w:space="0" w:color="auto"/>
            <w:bottom w:val="none" w:sz="0" w:space="0" w:color="auto"/>
            <w:right w:val="none" w:sz="0" w:space="0" w:color="auto"/>
          </w:divBdr>
        </w:div>
        <w:div w:id="769812159">
          <w:marLeft w:val="480"/>
          <w:marRight w:val="0"/>
          <w:marTop w:val="0"/>
          <w:marBottom w:val="0"/>
          <w:divBdr>
            <w:top w:val="none" w:sz="0" w:space="0" w:color="auto"/>
            <w:left w:val="none" w:sz="0" w:space="0" w:color="auto"/>
            <w:bottom w:val="none" w:sz="0" w:space="0" w:color="auto"/>
            <w:right w:val="none" w:sz="0" w:space="0" w:color="auto"/>
          </w:divBdr>
        </w:div>
        <w:div w:id="1486817990">
          <w:marLeft w:val="480"/>
          <w:marRight w:val="0"/>
          <w:marTop w:val="0"/>
          <w:marBottom w:val="0"/>
          <w:divBdr>
            <w:top w:val="none" w:sz="0" w:space="0" w:color="auto"/>
            <w:left w:val="none" w:sz="0" w:space="0" w:color="auto"/>
            <w:bottom w:val="none" w:sz="0" w:space="0" w:color="auto"/>
            <w:right w:val="none" w:sz="0" w:space="0" w:color="auto"/>
          </w:divBdr>
        </w:div>
        <w:div w:id="1324511057">
          <w:marLeft w:val="480"/>
          <w:marRight w:val="0"/>
          <w:marTop w:val="0"/>
          <w:marBottom w:val="0"/>
          <w:divBdr>
            <w:top w:val="none" w:sz="0" w:space="0" w:color="auto"/>
            <w:left w:val="none" w:sz="0" w:space="0" w:color="auto"/>
            <w:bottom w:val="none" w:sz="0" w:space="0" w:color="auto"/>
            <w:right w:val="none" w:sz="0" w:space="0" w:color="auto"/>
          </w:divBdr>
        </w:div>
        <w:div w:id="693071522">
          <w:marLeft w:val="480"/>
          <w:marRight w:val="0"/>
          <w:marTop w:val="0"/>
          <w:marBottom w:val="0"/>
          <w:divBdr>
            <w:top w:val="none" w:sz="0" w:space="0" w:color="auto"/>
            <w:left w:val="none" w:sz="0" w:space="0" w:color="auto"/>
            <w:bottom w:val="none" w:sz="0" w:space="0" w:color="auto"/>
            <w:right w:val="none" w:sz="0" w:space="0" w:color="auto"/>
          </w:divBdr>
        </w:div>
        <w:div w:id="1388803334">
          <w:marLeft w:val="480"/>
          <w:marRight w:val="0"/>
          <w:marTop w:val="0"/>
          <w:marBottom w:val="0"/>
          <w:divBdr>
            <w:top w:val="none" w:sz="0" w:space="0" w:color="auto"/>
            <w:left w:val="none" w:sz="0" w:space="0" w:color="auto"/>
            <w:bottom w:val="none" w:sz="0" w:space="0" w:color="auto"/>
            <w:right w:val="none" w:sz="0" w:space="0" w:color="auto"/>
          </w:divBdr>
        </w:div>
        <w:div w:id="339428201">
          <w:marLeft w:val="480"/>
          <w:marRight w:val="0"/>
          <w:marTop w:val="0"/>
          <w:marBottom w:val="0"/>
          <w:divBdr>
            <w:top w:val="none" w:sz="0" w:space="0" w:color="auto"/>
            <w:left w:val="none" w:sz="0" w:space="0" w:color="auto"/>
            <w:bottom w:val="none" w:sz="0" w:space="0" w:color="auto"/>
            <w:right w:val="none" w:sz="0" w:space="0" w:color="auto"/>
          </w:divBdr>
        </w:div>
        <w:div w:id="949051560">
          <w:marLeft w:val="480"/>
          <w:marRight w:val="0"/>
          <w:marTop w:val="0"/>
          <w:marBottom w:val="0"/>
          <w:divBdr>
            <w:top w:val="none" w:sz="0" w:space="0" w:color="auto"/>
            <w:left w:val="none" w:sz="0" w:space="0" w:color="auto"/>
            <w:bottom w:val="none" w:sz="0" w:space="0" w:color="auto"/>
            <w:right w:val="none" w:sz="0" w:space="0" w:color="auto"/>
          </w:divBdr>
        </w:div>
        <w:div w:id="626737331">
          <w:marLeft w:val="480"/>
          <w:marRight w:val="0"/>
          <w:marTop w:val="0"/>
          <w:marBottom w:val="0"/>
          <w:divBdr>
            <w:top w:val="none" w:sz="0" w:space="0" w:color="auto"/>
            <w:left w:val="none" w:sz="0" w:space="0" w:color="auto"/>
            <w:bottom w:val="none" w:sz="0" w:space="0" w:color="auto"/>
            <w:right w:val="none" w:sz="0" w:space="0" w:color="auto"/>
          </w:divBdr>
        </w:div>
        <w:div w:id="1056970930">
          <w:marLeft w:val="480"/>
          <w:marRight w:val="0"/>
          <w:marTop w:val="0"/>
          <w:marBottom w:val="0"/>
          <w:divBdr>
            <w:top w:val="none" w:sz="0" w:space="0" w:color="auto"/>
            <w:left w:val="none" w:sz="0" w:space="0" w:color="auto"/>
            <w:bottom w:val="none" w:sz="0" w:space="0" w:color="auto"/>
            <w:right w:val="none" w:sz="0" w:space="0" w:color="auto"/>
          </w:divBdr>
        </w:div>
        <w:div w:id="12846547">
          <w:marLeft w:val="480"/>
          <w:marRight w:val="0"/>
          <w:marTop w:val="0"/>
          <w:marBottom w:val="0"/>
          <w:divBdr>
            <w:top w:val="none" w:sz="0" w:space="0" w:color="auto"/>
            <w:left w:val="none" w:sz="0" w:space="0" w:color="auto"/>
            <w:bottom w:val="none" w:sz="0" w:space="0" w:color="auto"/>
            <w:right w:val="none" w:sz="0" w:space="0" w:color="auto"/>
          </w:divBdr>
        </w:div>
        <w:div w:id="1795827043">
          <w:marLeft w:val="480"/>
          <w:marRight w:val="0"/>
          <w:marTop w:val="0"/>
          <w:marBottom w:val="0"/>
          <w:divBdr>
            <w:top w:val="none" w:sz="0" w:space="0" w:color="auto"/>
            <w:left w:val="none" w:sz="0" w:space="0" w:color="auto"/>
            <w:bottom w:val="none" w:sz="0" w:space="0" w:color="auto"/>
            <w:right w:val="none" w:sz="0" w:space="0" w:color="auto"/>
          </w:divBdr>
        </w:div>
        <w:div w:id="1473595520">
          <w:marLeft w:val="480"/>
          <w:marRight w:val="0"/>
          <w:marTop w:val="0"/>
          <w:marBottom w:val="0"/>
          <w:divBdr>
            <w:top w:val="none" w:sz="0" w:space="0" w:color="auto"/>
            <w:left w:val="none" w:sz="0" w:space="0" w:color="auto"/>
            <w:bottom w:val="none" w:sz="0" w:space="0" w:color="auto"/>
            <w:right w:val="none" w:sz="0" w:space="0" w:color="auto"/>
          </w:divBdr>
        </w:div>
        <w:div w:id="95298259">
          <w:marLeft w:val="480"/>
          <w:marRight w:val="0"/>
          <w:marTop w:val="0"/>
          <w:marBottom w:val="0"/>
          <w:divBdr>
            <w:top w:val="none" w:sz="0" w:space="0" w:color="auto"/>
            <w:left w:val="none" w:sz="0" w:space="0" w:color="auto"/>
            <w:bottom w:val="none" w:sz="0" w:space="0" w:color="auto"/>
            <w:right w:val="none" w:sz="0" w:space="0" w:color="auto"/>
          </w:divBdr>
        </w:div>
        <w:div w:id="143284389">
          <w:marLeft w:val="480"/>
          <w:marRight w:val="0"/>
          <w:marTop w:val="0"/>
          <w:marBottom w:val="0"/>
          <w:divBdr>
            <w:top w:val="none" w:sz="0" w:space="0" w:color="auto"/>
            <w:left w:val="none" w:sz="0" w:space="0" w:color="auto"/>
            <w:bottom w:val="none" w:sz="0" w:space="0" w:color="auto"/>
            <w:right w:val="none" w:sz="0" w:space="0" w:color="auto"/>
          </w:divBdr>
        </w:div>
        <w:div w:id="1441028609">
          <w:marLeft w:val="480"/>
          <w:marRight w:val="0"/>
          <w:marTop w:val="0"/>
          <w:marBottom w:val="0"/>
          <w:divBdr>
            <w:top w:val="none" w:sz="0" w:space="0" w:color="auto"/>
            <w:left w:val="none" w:sz="0" w:space="0" w:color="auto"/>
            <w:bottom w:val="none" w:sz="0" w:space="0" w:color="auto"/>
            <w:right w:val="none" w:sz="0" w:space="0" w:color="auto"/>
          </w:divBdr>
        </w:div>
        <w:div w:id="1772430391">
          <w:marLeft w:val="480"/>
          <w:marRight w:val="0"/>
          <w:marTop w:val="0"/>
          <w:marBottom w:val="0"/>
          <w:divBdr>
            <w:top w:val="none" w:sz="0" w:space="0" w:color="auto"/>
            <w:left w:val="none" w:sz="0" w:space="0" w:color="auto"/>
            <w:bottom w:val="none" w:sz="0" w:space="0" w:color="auto"/>
            <w:right w:val="none" w:sz="0" w:space="0" w:color="auto"/>
          </w:divBdr>
        </w:div>
        <w:div w:id="1460800703">
          <w:marLeft w:val="480"/>
          <w:marRight w:val="0"/>
          <w:marTop w:val="0"/>
          <w:marBottom w:val="0"/>
          <w:divBdr>
            <w:top w:val="none" w:sz="0" w:space="0" w:color="auto"/>
            <w:left w:val="none" w:sz="0" w:space="0" w:color="auto"/>
            <w:bottom w:val="none" w:sz="0" w:space="0" w:color="auto"/>
            <w:right w:val="none" w:sz="0" w:space="0" w:color="auto"/>
          </w:divBdr>
        </w:div>
        <w:div w:id="2061707208">
          <w:marLeft w:val="480"/>
          <w:marRight w:val="0"/>
          <w:marTop w:val="0"/>
          <w:marBottom w:val="0"/>
          <w:divBdr>
            <w:top w:val="none" w:sz="0" w:space="0" w:color="auto"/>
            <w:left w:val="none" w:sz="0" w:space="0" w:color="auto"/>
            <w:bottom w:val="none" w:sz="0" w:space="0" w:color="auto"/>
            <w:right w:val="none" w:sz="0" w:space="0" w:color="auto"/>
          </w:divBdr>
        </w:div>
        <w:div w:id="1126894194">
          <w:marLeft w:val="480"/>
          <w:marRight w:val="0"/>
          <w:marTop w:val="0"/>
          <w:marBottom w:val="0"/>
          <w:divBdr>
            <w:top w:val="none" w:sz="0" w:space="0" w:color="auto"/>
            <w:left w:val="none" w:sz="0" w:space="0" w:color="auto"/>
            <w:bottom w:val="none" w:sz="0" w:space="0" w:color="auto"/>
            <w:right w:val="none" w:sz="0" w:space="0" w:color="auto"/>
          </w:divBdr>
        </w:div>
        <w:div w:id="1243030666">
          <w:marLeft w:val="480"/>
          <w:marRight w:val="0"/>
          <w:marTop w:val="0"/>
          <w:marBottom w:val="0"/>
          <w:divBdr>
            <w:top w:val="none" w:sz="0" w:space="0" w:color="auto"/>
            <w:left w:val="none" w:sz="0" w:space="0" w:color="auto"/>
            <w:bottom w:val="none" w:sz="0" w:space="0" w:color="auto"/>
            <w:right w:val="none" w:sz="0" w:space="0" w:color="auto"/>
          </w:divBdr>
        </w:div>
        <w:div w:id="1245646491">
          <w:marLeft w:val="480"/>
          <w:marRight w:val="0"/>
          <w:marTop w:val="0"/>
          <w:marBottom w:val="0"/>
          <w:divBdr>
            <w:top w:val="none" w:sz="0" w:space="0" w:color="auto"/>
            <w:left w:val="none" w:sz="0" w:space="0" w:color="auto"/>
            <w:bottom w:val="none" w:sz="0" w:space="0" w:color="auto"/>
            <w:right w:val="none" w:sz="0" w:space="0" w:color="auto"/>
          </w:divBdr>
        </w:div>
        <w:div w:id="1330332903">
          <w:marLeft w:val="480"/>
          <w:marRight w:val="0"/>
          <w:marTop w:val="0"/>
          <w:marBottom w:val="0"/>
          <w:divBdr>
            <w:top w:val="none" w:sz="0" w:space="0" w:color="auto"/>
            <w:left w:val="none" w:sz="0" w:space="0" w:color="auto"/>
            <w:bottom w:val="none" w:sz="0" w:space="0" w:color="auto"/>
            <w:right w:val="none" w:sz="0" w:space="0" w:color="auto"/>
          </w:divBdr>
        </w:div>
        <w:div w:id="1536962993">
          <w:marLeft w:val="480"/>
          <w:marRight w:val="0"/>
          <w:marTop w:val="0"/>
          <w:marBottom w:val="0"/>
          <w:divBdr>
            <w:top w:val="none" w:sz="0" w:space="0" w:color="auto"/>
            <w:left w:val="none" w:sz="0" w:space="0" w:color="auto"/>
            <w:bottom w:val="none" w:sz="0" w:space="0" w:color="auto"/>
            <w:right w:val="none" w:sz="0" w:space="0" w:color="auto"/>
          </w:divBdr>
        </w:div>
        <w:div w:id="1968970475">
          <w:marLeft w:val="480"/>
          <w:marRight w:val="0"/>
          <w:marTop w:val="0"/>
          <w:marBottom w:val="0"/>
          <w:divBdr>
            <w:top w:val="none" w:sz="0" w:space="0" w:color="auto"/>
            <w:left w:val="none" w:sz="0" w:space="0" w:color="auto"/>
            <w:bottom w:val="none" w:sz="0" w:space="0" w:color="auto"/>
            <w:right w:val="none" w:sz="0" w:space="0" w:color="auto"/>
          </w:divBdr>
        </w:div>
        <w:div w:id="840776221">
          <w:marLeft w:val="480"/>
          <w:marRight w:val="0"/>
          <w:marTop w:val="0"/>
          <w:marBottom w:val="0"/>
          <w:divBdr>
            <w:top w:val="none" w:sz="0" w:space="0" w:color="auto"/>
            <w:left w:val="none" w:sz="0" w:space="0" w:color="auto"/>
            <w:bottom w:val="none" w:sz="0" w:space="0" w:color="auto"/>
            <w:right w:val="none" w:sz="0" w:space="0" w:color="auto"/>
          </w:divBdr>
        </w:div>
        <w:div w:id="1964073777">
          <w:marLeft w:val="480"/>
          <w:marRight w:val="0"/>
          <w:marTop w:val="0"/>
          <w:marBottom w:val="0"/>
          <w:divBdr>
            <w:top w:val="none" w:sz="0" w:space="0" w:color="auto"/>
            <w:left w:val="none" w:sz="0" w:space="0" w:color="auto"/>
            <w:bottom w:val="none" w:sz="0" w:space="0" w:color="auto"/>
            <w:right w:val="none" w:sz="0" w:space="0" w:color="auto"/>
          </w:divBdr>
        </w:div>
        <w:div w:id="2061635853">
          <w:marLeft w:val="480"/>
          <w:marRight w:val="0"/>
          <w:marTop w:val="0"/>
          <w:marBottom w:val="0"/>
          <w:divBdr>
            <w:top w:val="none" w:sz="0" w:space="0" w:color="auto"/>
            <w:left w:val="none" w:sz="0" w:space="0" w:color="auto"/>
            <w:bottom w:val="none" w:sz="0" w:space="0" w:color="auto"/>
            <w:right w:val="none" w:sz="0" w:space="0" w:color="auto"/>
          </w:divBdr>
        </w:div>
        <w:div w:id="1068726683">
          <w:marLeft w:val="480"/>
          <w:marRight w:val="0"/>
          <w:marTop w:val="0"/>
          <w:marBottom w:val="0"/>
          <w:divBdr>
            <w:top w:val="none" w:sz="0" w:space="0" w:color="auto"/>
            <w:left w:val="none" w:sz="0" w:space="0" w:color="auto"/>
            <w:bottom w:val="none" w:sz="0" w:space="0" w:color="auto"/>
            <w:right w:val="none" w:sz="0" w:space="0" w:color="auto"/>
          </w:divBdr>
        </w:div>
        <w:div w:id="1768381232">
          <w:marLeft w:val="480"/>
          <w:marRight w:val="0"/>
          <w:marTop w:val="0"/>
          <w:marBottom w:val="0"/>
          <w:divBdr>
            <w:top w:val="none" w:sz="0" w:space="0" w:color="auto"/>
            <w:left w:val="none" w:sz="0" w:space="0" w:color="auto"/>
            <w:bottom w:val="none" w:sz="0" w:space="0" w:color="auto"/>
            <w:right w:val="none" w:sz="0" w:space="0" w:color="auto"/>
          </w:divBdr>
        </w:div>
        <w:div w:id="1799642402">
          <w:marLeft w:val="480"/>
          <w:marRight w:val="0"/>
          <w:marTop w:val="0"/>
          <w:marBottom w:val="0"/>
          <w:divBdr>
            <w:top w:val="none" w:sz="0" w:space="0" w:color="auto"/>
            <w:left w:val="none" w:sz="0" w:space="0" w:color="auto"/>
            <w:bottom w:val="none" w:sz="0" w:space="0" w:color="auto"/>
            <w:right w:val="none" w:sz="0" w:space="0" w:color="auto"/>
          </w:divBdr>
        </w:div>
        <w:div w:id="213927191">
          <w:marLeft w:val="480"/>
          <w:marRight w:val="0"/>
          <w:marTop w:val="0"/>
          <w:marBottom w:val="0"/>
          <w:divBdr>
            <w:top w:val="none" w:sz="0" w:space="0" w:color="auto"/>
            <w:left w:val="none" w:sz="0" w:space="0" w:color="auto"/>
            <w:bottom w:val="none" w:sz="0" w:space="0" w:color="auto"/>
            <w:right w:val="none" w:sz="0" w:space="0" w:color="auto"/>
          </w:divBdr>
        </w:div>
        <w:div w:id="477650921">
          <w:marLeft w:val="480"/>
          <w:marRight w:val="0"/>
          <w:marTop w:val="0"/>
          <w:marBottom w:val="0"/>
          <w:divBdr>
            <w:top w:val="none" w:sz="0" w:space="0" w:color="auto"/>
            <w:left w:val="none" w:sz="0" w:space="0" w:color="auto"/>
            <w:bottom w:val="none" w:sz="0" w:space="0" w:color="auto"/>
            <w:right w:val="none" w:sz="0" w:space="0" w:color="auto"/>
          </w:divBdr>
        </w:div>
        <w:div w:id="235865887">
          <w:marLeft w:val="480"/>
          <w:marRight w:val="0"/>
          <w:marTop w:val="0"/>
          <w:marBottom w:val="0"/>
          <w:divBdr>
            <w:top w:val="none" w:sz="0" w:space="0" w:color="auto"/>
            <w:left w:val="none" w:sz="0" w:space="0" w:color="auto"/>
            <w:bottom w:val="none" w:sz="0" w:space="0" w:color="auto"/>
            <w:right w:val="none" w:sz="0" w:space="0" w:color="auto"/>
          </w:divBdr>
        </w:div>
        <w:div w:id="815338373">
          <w:marLeft w:val="480"/>
          <w:marRight w:val="0"/>
          <w:marTop w:val="0"/>
          <w:marBottom w:val="0"/>
          <w:divBdr>
            <w:top w:val="none" w:sz="0" w:space="0" w:color="auto"/>
            <w:left w:val="none" w:sz="0" w:space="0" w:color="auto"/>
            <w:bottom w:val="none" w:sz="0" w:space="0" w:color="auto"/>
            <w:right w:val="none" w:sz="0" w:space="0" w:color="auto"/>
          </w:divBdr>
        </w:div>
        <w:div w:id="1714765200">
          <w:marLeft w:val="480"/>
          <w:marRight w:val="0"/>
          <w:marTop w:val="0"/>
          <w:marBottom w:val="0"/>
          <w:divBdr>
            <w:top w:val="none" w:sz="0" w:space="0" w:color="auto"/>
            <w:left w:val="none" w:sz="0" w:space="0" w:color="auto"/>
            <w:bottom w:val="none" w:sz="0" w:space="0" w:color="auto"/>
            <w:right w:val="none" w:sz="0" w:space="0" w:color="auto"/>
          </w:divBdr>
        </w:div>
        <w:div w:id="1701540928">
          <w:marLeft w:val="480"/>
          <w:marRight w:val="0"/>
          <w:marTop w:val="0"/>
          <w:marBottom w:val="0"/>
          <w:divBdr>
            <w:top w:val="none" w:sz="0" w:space="0" w:color="auto"/>
            <w:left w:val="none" w:sz="0" w:space="0" w:color="auto"/>
            <w:bottom w:val="none" w:sz="0" w:space="0" w:color="auto"/>
            <w:right w:val="none" w:sz="0" w:space="0" w:color="auto"/>
          </w:divBdr>
        </w:div>
        <w:div w:id="1883516684">
          <w:marLeft w:val="480"/>
          <w:marRight w:val="0"/>
          <w:marTop w:val="0"/>
          <w:marBottom w:val="0"/>
          <w:divBdr>
            <w:top w:val="none" w:sz="0" w:space="0" w:color="auto"/>
            <w:left w:val="none" w:sz="0" w:space="0" w:color="auto"/>
            <w:bottom w:val="none" w:sz="0" w:space="0" w:color="auto"/>
            <w:right w:val="none" w:sz="0" w:space="0" w:color="auto"/>
          </w:divBdr>
        </w:div>
        <w:div w:id="2127384094">
          <w:marLeft w:val="480"/>
          <w:marRight w:val="0"/>
          <w:marTop w:val="0"/>
          <w:marBottom w:val="0"/>
          <w:divBdr>
            <w:top w:val="none" w:sz="0" w:space="0" w:color="auto"/>
            <w:left w:val="none" w:sz="0" w:space="0" w:color="auto"/>
            <w:bottom w:val="none" w:sz="0" w:space="0" w:color="auto"/>
            <w:right w:val="none" w:sz="0" w:space="0" w:color="auto"/>
          </w:divBdr>
        </w:div>
        <w:div w:id="1703050561">
          <w:marLeft w:val="480"/>
          <w:marRight w:val="0"/>
          <w:marTop w:val="0"/>
          <w:marBottom w:val="0"/>
          <w:divBdr>
            <w:top w:val="none" w:sz="0" w:space="0" w:color="auto"/>
            <w:left w:val="none" w:sz="0" w:space="0" w:color="auto"/>
            <w:bottom w:val="none" w:sz="0" w:space="0" w:color="auto"/>
            <w:right w:val="none" w:sz="0" w:space="0" w:color="auto"/>
          </w:divBdr>
        </w:div>
        <w:div w:id="1597055048">
          <w:marLeft w:val="480"/>
          <w:marRight w:val="0"/>
          <w:marTop w:val="0"/>
          <w:marBottom w:val="0"/>
          <w:divBdr>
            <w:top w:val="none" w:sz="0" w:space="0" w:color="auto"/>
            <w:left w:val="none" w:sz="0" w:space="0" w:color="auto"/>
            <w:bottom w:val="none" w:sz="0" w:space="0" w:color="auto"/>
            <w:right w:val="none" w:sz="0" w:space="0" w:color="auto"/>
          </w:divBdr>
        </w:div>
      </w:divsChild>
    </w:div>
    <w:div w:id="2015643769">
      <w:bodyDiv w:val="1"/>
      <w:marLeft w:val="0"/>
      <w:marRight w:val="0"/>
      <w:marTop w:val="0"/>
      <w:marBottom w:val="0"/>
      <w:divBdr>
        <w:top w:val="none" w:sz="0" w:space="0" w:color="auto"/>
        <w:left w:val="none" w:sz="0" w:space="0" w:color="auto"/>
        <w:bottom w:val="none" w:sz="0" w:space="0" w:color="auto"/>
        <w:right w:val="none" w:sz="0" w:space="0" w:color="auto"/>
      </w:divBdr>
    </w:div>
    <w:div w:id="2016108938">
      <w:bodyDiv w:val="1"/>
      <w:marLeft w:val="0"/>
      <w:marRight w:val="0"/>
      <w:marTop w:val="0"/>
      <w:marBottom w:val="0"/>
      <w:divBdr>
        <w:top w:val="none" w:sz="0" w:space="0" w:color="auto"/>
        <w:left w:val="none" w:sz="0" w:space="0" w:color="auto"/>
        <w:bottom w:val="none" w:sz="0" w:space="0" w:color="auto"/>
        <w:right w:val="none" w:sz="0" w:space="0" w:color="auto"/>
      </w:divBdr>
    </w:div>
    <w:div w:id="2016226805">
      <w:bodyDiv w:val="1"/>
      <w:marLeft w:val="0"/>
      <w:marRight w:val="0"/>
      <w:marTop w:val="0"/>
      <w:marBottom w:val="0"/>
      <w:divBdr>
        <w:top w:val="none" w:sz="0" w:space="0" w:color="auto"/>
        <w:left w:val="none" w:sz="0" w:space="0" w:color="auto"/>
        <w:bottom w:val="none" w:sz="0" w:space="0" w:color="auto"/>
        <w:right w:val="none" w:sz="0" w:space="0" w:color="auto"/>
      </w:divBdr>
      <w:divsChild>
        <w:div w:id="1802384992">
          <w:marLeft w:val="480"/>
          <w:marRight w:val="0"/>
          <w:marTop w:val="0"/>
          <w:marBottom w:val="0"/>
          <w:divBdr>
            <w:top w:val="none" w:sz="0" w:space="0" w:color="auto"/>
            <w:left w:val="none" w:sz="0" w:space="0" w:color="auto"/>
            <w:bottom w:val="none" w:sz="0" w:space="0" w:color="auto"/>
            <w:right w:val="none" w:sz="0" w:space="0" w:color="auto"/>
          </w:divBdr>
        </w:div>
        <w:div w:id="381255171">
          <w:marLeft w:val="480"/>
          <w:marRight w:val="0"/>
          <w:marTop w:val="0"/>
          <w:marBottom w:val="0"/>
          <w:divBdr>
            <w:top w:val="none" w:sz="0" w:space="0" w:color="auto"/>
            <w:left w:val="none" w:sz="0" w:space="0" w:color="auto"/>
            <w:bottom w:val="none" w:sz="0" w:space="0" w:color="auto"/>
            <w:right w:val="none" w:sz="0" w:space="0" w:color="auto"/>
          </w:divBdr>
        </w:div>
        <w:div w:id="86772097">
          <w:marLeft w:val="480"/>
          <w:marRight w:val="0"/>
          <w:marTop w:val="0"/>
          <w:marBottom w:val="0"/>
          <w:divBdr>
            <w:top w:val="none" w:sz="0" w:space="0" w:color="auto"/>
            <w:left w:val="none" w:sz="0" w:space="0" w:color="auto"/>
            <w:bottom w:val="none" w:sz="0" w:space="0" w:color="auto"/>
            <w:right w:val="none" w:sz="0" w:space="0" w:color="auto"/>
          </w:divBdr>
        </w:div>
        <w:div w:id="631591881">
          <w:marLeft w:val="480"/>
          <w:marRight w:val="0"/>
          <w:marTop w:val="0"/>
          <w:marBottom w:val="0"/>
          <w:divBdr>
            <w:top w:val="none" w:sz="0" w:space="0" w:color="auto"/>
            <w:left w:val="none" w:sz="0" w:space="0" w:color="auto"/>
            <w:bottom w:val="none" w:sz="0" w:space="0" w:color="auto"/>
            <w:right w:val="none" w:sz="0" w:space="0" w:color="auto"/>
          </w:divBdr>
        </w:div>
        <w:div w:id="1169906115">
          <w:marLeft w:val="480"/>
          <w:marRight w:val="0"/>
          <w:marTop w:val="0"/>
          <w:marBottom w:val="0"/>
          <w:divBdr>
            <w:top w:val="none" w:sz="0" w:space="0" w:color="auto"/>
            <w:left w:val="none" w:sz="0" w:space="0" w:color="auto"/>
            <w:bottom w:val="none" w:sz="0" w:space="0" w:color="auto"/>
            <w:right w:val="none" w:sz="0" w:space="0" w:color="auto"/>
          </w:divBdr>
        </w:div>
        <w:div w:id="1795903535">
          <w:marLeft w:val="480"/>
          <w:marRight w:val="0"/>
          <w:marTop w:val="0"/>
          <w:marBottom w:val="0"/>
          <w:divBdr>
            <w:top w:val="none" w:sz="0" w:space="0" w:color="auto"/>
            <w:left w:val="none" w:sz="0" w:space="0" w:color="auto"/>
            <w:bottom w:val="none" w:sz="0" w:space="0" w:color="auto"/>
            <w:right w:val="none" w:sz="0" w:space="0" w:color="auto"/>
          </w:divBdr>
        </w:div>
        <w:div w:id="47845900">
          <w:marLeft w:val="480"/>
          <w:marRight w:val="0"/>
          <w:marTop w:val="0"/>
          <w:marBottom w:val="0"/>
          <w:divBdr>
            <w:top w:val="none" w:sz="0" w:space="0" w:color="auto"/>
            <w:left w:val="none" w:sz="0" w:space="0" w:color="auto"/>
            <w:bottom w:val="none" w:sz="0" w:space="0" w:color="auto"/>
            <w:right w:val="none" w:sz="0" w:space="0" w:color="auto"/>
          </w:divBdr>
        </w:div>
        <w:div w:id="889616302">
          <w:marLeft w:val="480"/>
          <w:marRight w:val="0"/>
          <w:marTop w:val="0"/>
          <w:marBottom w:val="0"/>
          <w:divBdr>
            <w:top w:val="none" w:sz="0" w:space="0" w:color="auto"/>
            <w:left w:val="none" w:sz="0" w:space="0" w:color="auto"/>
            <w:bottom w:val="none" w:sz="0" w:space="0" w:color="auto"/>
            <w:right w:val="none" w:sz="0" w:space="0" w:color="auto"/>
          </w:divBdr>
        </w:div>
        <w:div w:id="1763060926">
          <w:marLeft w:val="480"/>
          <w:marRight w:val="0"/>
          <w:marTop w:val="0"/>
          <w:marBottom w:val="0"/>
          <w:divBdr>
            <w:top w:val="none" w:sz="0" w:space="0" w:color="auto"/>
            <w:left w:val="none" w:sz="0" w:space="0" w:color="auto"/>
            <w:bottom w:val="none" w:sz="0" w:space="0" w:color="auto"/>
            <w:right w:val="none" w:sz="0" w:space="0" w:color="auto"/>
          </w:divBdr>
        </w:div>
        <w:div w:id="632176372">
          <w:marLeft w:val="480"/>
          <w:marRight w:val="0"/>
          <w:marTop w:val="0"/>
          <w:marBottom w:val="0"/>
          <w:divBdr>
            <w:top w:val="none" w:sz="0" w:space="0" w:color="auto"/>
            <w:left w:val="none" w:sz="0" w:space="0" w:color="auto"/>
            <w:bottom w:val="none" w:sz="0" w:space="0" w:color="auto"/>
            <w:right w:val="none" w:sz="0" w:space="0" w:color="auto"/>
          </w:divBdr>
        </w:div>
        <w:div w:id="1170633721">
          <w:marLeft w:val="480"/>
          <w:marRight w:val="0"/>
          <w:marTop w:val="0"/>
          <w:marBottom w:val="0"/>
          <w:divBdr>
            <w:top w:val="none" w:sz="0" w:space="0" w:color="auto"/>
            <w:left w:val="none" w:sz="0" w:space="0" w:color="auto"/>
            <w:bottom w:val="none" w:sz="0" w:space="0" w:color="auto"/>
            <w:right w:val="none" w:sz="0" w:space="0" w:color="auto"/>
          </w:divBdr>
        </w:div>
      </w:divsChild>
    </w:div>
    <w:div w:id="2017226969">
      <w:bodyDiv w:val="1"/>
      <w:marLeft w:val="0"/>
      <w:marRight w:val="0"/>
      <w:marTop w:val="0"/>
      <w:marBottom w:val="0"/>
      <w:divBdr>
        <w:top w:val="none" w:sz="0" w:space="0" w:color="auto"/>
        <w:left w:val="none" w:sz="0" w:space="0" w:color="auto"/>
        <w:bottom w:val="none" w:sz="0" w:space="0" w:color="auto"/>
        <w:right w:val="none" w:sz="0" w:space="0" w:color="auto"/>
      </w:divBdr>
    </w:div>
    <w:div w:id="2017463143">
      <w:bodyDiv w:val="1"/>
      <w:marLeft w:val="0"/>
      <w:marRight w:val="0"/>
      <w:marTop w:val="0"/>
      <w:marBottom w:val="0"/>
      <w:divBdr>
        <w:top w:val="none" w:sz="0" w:space="0" w:color="auto"/>
        <w:left w:val="none" w:sz="0" w:space="0" w:color="auto"/>
        <w:bottom w:val="none" w:sz="0" w:space="0" w:color="auto"/>
        <w:right w:val="none" w:sz="0" w:space="0" w:color="auto"/>
      </w:divBdr>
    </w:div>
    <w:div w:id="2018775572">
      <w:bodyDiv w:val="1"/>
      <w:marLeft w:val="0"/>
      <w:marRight w:val="0"/>
      <w:marTop w:val="0"/>
      <w:marBottom w:val="0"/>
      <w:divBdr>
        <w:top w:val="none" w:sz="0" w:space="0" w:color="auto"/>
        <w:left w:val="none" w:sz="0" w:space="0" w:color="auto"/>
        <w:bottom w:val="none" w:sz="0" w:space="0" w:color="auto"/>
        <w:right w:val="none" w:sz="0" w:space="0" w:color="auto"/>
      </w:divBdr>
    </w:div>
    <w:div w:id="2019457481">
      <w:bodyDiv w:val="1"/>
      <w:marLeft w:val="0"/>
      <w:marRight w:val="0"/>
      <w:marTop w:val="0"/>
      <w:marBottom w:val="0"/>
      <w:divBdr>
        <w:top w:val="none" w:sz="0" w:space="0" w:color="auto"/>
        <w:left w:val="none" w:sz="0" w:space="0" w:color="auto"/>
        <w:bottom w:val="none" w:sz="0" w:space="0" w:color="auto"/>
        <w:right w:val="none" w:sz="0" w:space="0" w:color="auto"/>
      </w:divBdr>
    </w:div>
    <w:div w:id="2019890045">
      <w:bodyDiv w:val="1"/>
      <w:marLeft w:val="0"/>
      <w:marRight w:val="0"/>
      <w:marTop w:val="0"/>
      <w:marBottom w:val="0"/>
      <w:divBdr>
        <w:top w:val="none" w:sz="0" w:space="0" w:color="auto"/>
        <w:left w:val="none" w:sz="0" w:space="0" w:color="auto"/>
        <w:bottom w:val="none" w:sz="0" w:space="0" w:color="auto"/>
        <w:right w:val="none" w:sz="0" w:space="0" w:color="auto"/>
      </w:divBdr>
    </w:div>
    <w:div w:id="2021009758">
      <w:bodyDiv w:val="1"/>
      <w:marLeft w:val="0"/>
      <w:marRight w:val="0"/>
      <w:marTop w:val="0"/>
      <w:marBottom w:val="0"/>
      <w:divBdr>
        <w:top w:val="none" w:sz="0" w:space="0" w:color="auto"/>
        <w:left w:val="none" w:sz="0" w:space="0" w:color="auto"/>
        <w:bottom w:val="none" w:sz="0" w:space="0" w:color="auto"/>
        <w:right w:val="none" w:sz="0" w:space="0" w:color="auto"/>
      </w:divBdr>
    </w:div>
    <w:div w:id="2021422233">
      <w:bodyDiv w:val="1"/>
      <w:marLeft w:val="0"/>
      <w:marRight w:val="0"/>
      <w:marTop w:val="0"/>
      <w:marBottom w:val="0"/>
      <w:divBdr>
        <w:top w:val="none" w:sz="0" w:space="0" w:color="auto"/>
        <w:left w:val="none" w:sz="0" w:space="0" w:color="auto"/>
        <w:bottom w:val="none" w:sz="0" w:space="0" w:color="auto"/>
        <w:right w:val="none" w:sz="0" w:space="0" w:color="auto"/>
      </w:divBdr>
    </w:div>
    <w:div w:id="2021462851">
      <w:bodyDiv w:val="1"/>
      <w:marLeft w:val="0"/>
      <w:marRight w:val="0"/>
      <w:marTop w:val="0"/>
      <w:marBottom w:val="0"/>
      <w:divBdr>
        <w:top w:val="none" w:sz="0" w:space="0" w:color="auto"/>
        <w:left w:val="none" w:sz="0" w:space="0" w:color="auto"/>
        <w:bottom w:val="none" w:sz="0" w:space="0" w:color="auto"/>
        <w:right w:val="none" w:sz="0" w:space="0" w:color="auto"/>
      </w:divBdr>
    </w:div>
    <w:div w:id="2023361819">
      <w:bodyDiv w:val="1"/>
      <w:marLeft w:val="0"/>
      <w:marRight w:val="0"/>
      <w:marTop w:val="0"/>
      <w:marBottom w:val="0"/>
      <w:divBdr>
        <w:top w:val="none" w:sz="0" w:space="0" w:color="auto"/>
        <w:left w:val="none" w:sz="0" w:space="0" w:color="auto"/>
        <w:bottom w:val="none" w:sz="0" w:space="0" w:color="auto"/>
        <w:right w:val="none" w:sz="0" w:space="0" w:color="auto"/>
      </w:divBdr>
    </w:div>
    <w:div w:id="2024743087">
      <w:bodyDiv w:val="1"/>
      <w:marLeft w:val="0"/>
      <w:marRight w:val="0"/>
      <w:marTop w:val="0"/>
      <w:marBottom w:val="0"/>
      <w:divBdr>
        <w:top w:val="none" w:sz="0" w:space="0" w:color="auto"/>
        <w:left w:val="none" w:sz="0" w:space="0" w:color="auto"/>
        <w:bottom w:val="none" w:sz="0" w:space="0" w:color="auto"/>
        <w:right w:val="none" w:sz="0" w:space="0" w:color="auto"/>
      </w:divBdr>
    </w:div>
    <w:div w:id="2025550432">
      <w:bodyDiv w:val="1"/>
      <w:marLeft w:val="0"/>
      <w:marRight w:val="0"/>
      <w:marTop w:val="0"/>
      <w:marBottom w:val="0"/>
      <w:divBdr>
        <w:top w:val="none" w:sz="0" w:space="0" w:color="auto"/>
        <w:left w:val="none" w:sz="0" w:space="0" w:color="auto"/>
        <w:bottom w:val="none" w:sz="0" w:space="0" w:color="auto"/>
        <w:right w:val="none" w:sz="0" w:space="0" w:color="auto"/>
      </w:divBdr>
    </w:div>
    <w:div w:id="2027553890">
      <w:bodyDiv w:val="1"/>
      <w:marLeft w:val="0"/>
      <w:marRight w:val="0"/>
      <w:marTop w:val="0"/>
      <w:marBottom w:val="0"/>
      <w:divBdr>
        <w:top w:val="none" w:sz="0" w:space="0" w:color="auto"/>
        <w:left w:val="none" w:sz="0" w:space="0" w:color="auto"/>
        <w:bottom w:val="none" w:sz="0" w:space="0" w:color="auto"/>
        <w:right w:val="none" w:sz="0" w:space="0" w:color="auto"/>
      </w:divBdr>
    </w:div>
    <w:div w:id="2028486079">
      <w:bodyDiv w:val="1"/>
      <w:marLeft w:val="0"/>
      <w:marRight w:val="0"/>
      <w:marTop w:val="0"/>
      <w:marBottom w:val="0"/>
      <w:divBdr>
        <w:top w:val="none" w:sz="0" w:space="0" w:color="auto"/>
        <w:left w:val="none" w:sz="0" w:space="0" w:color="auto"/>
        <w:bottom w:val="none" w:sz="0" w:space="0" w:color="auto"/>
        <w:right w:val="none" w:sz="0" w:space="0" w:color="auto"/>
      </w:divBdr>
    </w:div>
    <w:div w:id="2029140689">
      <w:bodyDiv w:val="1"/>
      <w:marLeft w:val="0"/>
      <w:marRight w:val="0"/>
      <w:marTop w:val="0"/>
      <w:marBottom w:val="0"/>
      <w:divBdr>
        <w:top w:val="none" w:sz="0" w:space="0" w:color="auto"/>
        <w:left w:val="none" w:sz="0" w:space="0" w:color="auto"/>
        <w:bottom w:val="none" w:sz="0" w:space="0" w:color="auto"/>
        <w:right w:val="none" w:sz="0" w:space="0" w:color="auto"/>
      </w:divBdr>
    </w:div>
    <w:div w:id="2030371002">
      <w:bodyDiv w:val="1"/>
      <w:marLeft w:val="0"/>
      <w:marRight w:val="0"/>
      <w:marTop w:val="0"/>
      <w:marBottom w:val="0"/>
      <w:divBdr>
        <w:top w:val="none" w:sz="0" w:space="0" w:color="auto"/>
        <w:left w:val="none" w:sz="0" w:space="0" w:color="auto"/>
        <w:bottom w:val="none" w:sz="0" w:space="0" w:color="auto"/>
        <w:right w:val="none" w:sz="0" w:space="0" w:color="auto"/>
      </w:divBdr>
    </w:div>
    <w:div w:id="2031448892">
      <w:bodyDiv w:val="1"/>
      <w:marLeft w:val="0"/>
      <w:marRight w:val="0"/>
      <w:marTop w:val="0"/>
      <w:marBottom w:val="0"/>
      <w:divBdr>
        <w:top w:val="none" w:sz="0" w:space="0" w:color="auto"/>
        <w:left w:val="none" w:sz="0" w:space="0" w:color="auto"/>
        <w:bottom w:val="none" w:sz="0" w:space="0" w:color="auto"/>
        <w:right w:val="none" w:sz="0" w:space="0" w:color="auto"/>
      </w:divBdr>
    </w:div>
    <w:div w:id="2032367396">
      <w:bodyDiv w:val="1"/>
      <w:marLeft w:val="0"/>
      <w:marRight w:val="0"/>
      <w:marTop w:val="0"/>
      <w:marBottom w:val="0"/>
      <w:divBdr>
        <w:top w:val="none" w:sz="0" w:space="0" w:color="auto"/>
        <w:left w:val="none" w:sz="0" w:space="0" w:color="auto"/>
        <w:bottom w:val="none" w:sz="0" w:space="0" w:color="auto"/>
        <w:right w:val="none" w:sz="0" w:space="0" w:color="auto"/>
      </w:divBdr>
      <w:divsChild>
        <w:div w:id="1851026812">
          <w:marLeft w:val="480"/>
          <w:marRight w:val="0"/>
          <w:marTop w:val="0"/>
          <w:marBottom w:val="0"/>
          <w:divBdr>
            <w:top w:val="none" w:sz="0" w:space="0" w:color="auto"/>
            <w:left w:val="none" w:sz="0" w:space="0" w:color="auto"/>
            <w:bottom w:val="none" w:sz="0" w:space="0" w:color="auto"/>
            <w:right w:val="none" w:sz="0" w:space="0" w:color="auto"/>
          </w:divBdr>
        </w:div>
        <w:div w:id="1354503421">
          <w:marLeft w:val="480"/>
          <w:marRight w:val="0"/>
          <w:marTop w:val="0"/>
          <w:marBottom w:val="0"/>
          <w:divBdr>
            <w:top w:val="none" w:sz="0" w:space="0" w:color="auto"/>
            <w:left w:val="none" w:sz="0" w:space="0" w:color="auto"/>
            <w:bottom w:val="none" w:sz="0" w:space="0" w:color="auto"/>
            <w:right w:val="none" w:sz="0" w:space="0" w:color="auto"/>
          </w:divBdr>
        </w:div>
        <w:div w:id="741409053">
          <w:marLeft w:val="480"/>
          <w:marRight w:val="0"/>
          <w:marTop w:val="0"/>
          <w:marBottom w:val="0"/>
          <w:divBdr>
            <w:top w:val="none" w:sz="0" w:space="0" w:color="auto"/>
            <w:left w:val="none" w:sz="0" w:space="0" w:color="auto"/>
            <w:bottom w:val="none" w:sz="0" w:space="0" w:color="auto"/>
            <w:right w:val="none" w:sz="0" w:space="0" w:color="auto"/>
          </w:divBdr>
        </w:div>
        <w:div w:id="296372182">
          <w:marLeft w:val="480"/>
          <w:marRight w:val="0"/>
          <w:marTop w:val="0"/>
          <w:marBottom w:val="0"/>
          <w:divBdr>
            <w:top w:val="none" w:sz="0" w:space="0" w:color="auto"/>
            <w:left w:val="none" w:sz="0" w:space="0" w:color="auto"/>
            <w:bottom w:val="none" w:sz="0" w:space="0" w:color="auto"/>
            <w:right w:val="none" w:sz="0" w:space="0" w:color="auto"/>
          </w:divBdr>
        </w:div>
        <w:div w:id="974457295">
          <w:marLeft w:val="480"/>
          <w:marRight w:val="0"/>
          <w:marTop w:val="0"/>
          <w:marBottom w:val="0"/>
          <w:divBdr>
            <w:top w:val="none" w:sz="0" w:space="0" w:color="auto"/>
            <w:left w:val="none" w:sz="0" w:space="0" w:color="auto"/>
            <w:bottom w:val="none" w:sz="0" w:space="0" w:color="auto"/>
            <w:right w:val="none" w:sz="0" w:space="0" w:color="auto"/>
          </w:divBdr>
        </w:div>
        <w:div w:id="1894848059">
          <w:marLeft w:val="480"/>
          <w:marRight w:val="0"/>
          <w:marTop w:val="0"/>
          <w:marBottom w:val="0"/>
          <w:divBdr>
            <w:top w:val="none" w:sz="0" w:space="0" w:color="auto"/>
            <w:left w:val="none" w:sz="0" w:space="0" w:color="auto"/>
            <w:bottom w:val="none" w:sz="0" w:space="0" w:color="auto"/>
            <w:right w:val="none" w:sz="0" w:space="0" w:color="auto"/>
          </w:divBdr>
        </w:div>
        <w:div w:id="1466776867">
          <w:marLeft w:val="480"/>
          <w:marRight w:val="0"/>
          <w:marTop w:val="0"/>
          <w:marBottom w:val="0"/>
          <w:divBdr>
            <w:top w:val="none" w:sz="0" w:space="0" w:color="auto"/>
            <w:left w:val="none" w:sz="0" w:space="0" w:color="auto"/>
            <w:bottom w:val="none" w:sz="0" w:space="0" w:color="auto"/>
            <w:right w:val="none" w:sz="0" w:space="0" w:color="auto"/>
          </w:divBdr>
        </w:div>
        <w:div w:id="864714421">
          <w:marLeft w:val="480"/>
          <w:marRight w:val="0"/>
          <w:marTop w:val="0"/>
          <w:marBottom w:val="0"/>
          <w:divBdr>
            <w:top w:val="none" w:sz="0" w:space="0" w:color="auto"/>
            <w:left w:val="none" w:sz="0" w:space="0" w:color="auto"/>
            <w:bottom w:val="none" w:sz="0" w:space="0" w:color="auto"/>
            <w:right w:val="none" w:sz="0" w:space="0" w:color="auto"/>
          </w:divBdr>
        </w:div>
        <w:div w:id="676540182">
          <w:marLeft w:val="480"/>
          <w:marRight w:val="0"/>
          <w:marTop w:val="0"/>
          <w:marBottom w:val="0"/>
          <w:divBdr>
            <w:top w:val="none" w:sz="0" w:space="0" w:color="auto"/>
            <w:left w:val="none" w:sz="0" w:space="0" w:color="auto"/>
            <w:bottom w:val="none" w:sz="0" w:space="0" w:color="auto"/>
            <w:right w:val="none" w:sz="0" w:space="0" w:color="auto"/>
          </w:divBdr>
        </w:div>
        <w:div w:id="785005722">
          <w:marLeft w:val="480"/>
          <w:marRight w:val="0"/>
          <w:marTop w:val="0"/>
          <w:marBottom w:val="0"/>
          <w:divBdr>
            <w:top w:val="none" w:sz="0" w:space="0" w:color="auto"/>
            <w:left w:val="none" w:sz="0" w:space="0" w:color="auto"/>
            <w:bottom w:val="none" w:sz="0" w:space="0" w:color="auto"/>
            <w:right w:val="none" w:sz="0" w:space="0" w:color="auto"/>
          </w:divBdr>
        </w:div>
        <w:div w:id="615216742">
          <w:marLeft w:val="480"/>
          <w:marRight w:val="0"/>
          <w:marTop w:val="0"/>
          <w:marBottom w:val="0"/>
          <w:divBdr>
            <w:top w:val="none" w:sz="0" w:space="0" w:color="auto"/>
            <w:left w:val="none" w:sz="0" w:space="0" w:color="auto"/>
            <w:bottom w:val="none" w:sz="0" w:space="0" w:color="auto"/>
            <w:right w:val="none" w:sz="0" w:space="0" w:color="auto"/>
          </w:divBdr>
        </w:div>
        <w:div w:id="753210218">
          <w:marLeft w:val="480"/>
          <w:marRight w:val="0"/>
          <w:marTop w:val="0"/>
          <w:marBottom w:val="0"/>
          <w:divBdr>
            <w:top w:val="none" w:sz="0" w:space="0" w:color="auto"/>
            <w:left w:val="none" w:sz="0" w:space="0" w:color="auto"/>
            <w:bottom w:val="none" w:sz="0" w:space="0" w:color="auto"/>
            <w:right w:val="none" w:sz="0" w:space="0" w:color="auto"/>
          </w:divBdr>
        </w:div>
        <w:div w:id="747262782">
          <w:marLeft w:val="480"/>
          <w:marRight w:val="0"/>
          <w:marTop w:val="0"/>
          <w:marBottom w:val="0"/>
          <w:divBdr>
            <w:top w:val="none" w:sz="0" w:space="0" w:color="auto"/>
            <w:left w:val="none" w:sz="0" w:space="0" w:color="auto"/>
            <w:bottom w:val="none" w:sz="0" w:space="0" w:color="auto"/>
            <w:right w:val="none" w:sz="0" w:space="0" w:color="auto"/>
          </w:divBdr>
        </w:div>
        <w:div w:id="2141872967">
          <w:marLeft w:val="480"/>
          <w:marRight w:val="0"/>
          <w:marTop w:val="0"/>
          <w:marBottom w:val="0"/>
          <w:divBdr>
            <w:top w:val="none" w:sz="0" w:space="0" w:color="auto"/>
            <w:left w:val="none" w:sz="0" w:space="0" w:color="auto"/>
            <w:bottom w:val="none" w:sz="0" w:space="0" w:color="auto"/>
            <w:right w:val="none" w:sz="0" w:space="0" w:color="auto"/>
          </w:divBdr>
        </w:div>
        <w:div w:id="1802991017">
          <w:marLeft w:val="480"/>
          <w:marRight w:val="0"/>
          <w:marTop w:val="0"/>
          <w:marBottom w:val="0"/>
          <w:divBdr>
            <w:top w:val="none" w:sz="0" w:space="0" w:color="auto"/>
            <w:left w:val="none" w:sz="0" w:space="0" w:color="auto"/>
            <w:bottom w:val="none" w:sz="0" w:space="0" w:color="auto"/>
            <w:right w:val="none" w:sz="0" w:space="0" w:color="auto"/>
          </w:divBdr>
        </w:div>
        <w:div w:id="623729567">
          <w:marLeft w:val="480"/>
          <w:marRight w:val="0"/>
          <w:marTop w:val="0"/>
          <w:marBottom w:val="0"/>
          <w:divBdr>
            <w:top w:val="none" w:sz="0" w:space="0" w:color="auto"/>
            <w:left w:val="none" w:sz="0" w:space="0" w:color="auto"/>
            <w:bottom w:val="none" w:sz="0" w:space="0" w:color="auto"/>
            <w:right w:val="none" w:sz="0" w:space="0" w:color="auto"/>
          </w:divBdr>
        </w:div>
        <w:div w:id="1209342303">
          <w:marLeft w:val="480"/>
          <w:marRight w:val="0"/>
          <w:marTop w:val="0"/>
          <w:marBottom w:val="0"/>
          <w:divBdr>
            <w:top w:val="none" w:sz="0" w:space="0" w:color="auto"/>
            <w:left w:val="none" w:sz="0" w:space="0" w:color="auto"/>
            <w:bottom w:val="none" w:sz="0" w:space="0" w:color="auto"/>
            <w:right w:val="none" w:sz="0" w:space="0" w:color="auto"/>
          </w:divBdr>
        </w:div>
        <w:div w:id="1874685361">
          <w:marLeft w:val="480"/>
          <w:marRight w:val="0"/>
          <w:marTop w:val="0"/>
          <w:marBottom w:val="0"/>
          <w:divBdr>
            <w:top w:val="none" w:sz="0" w:space="0" w:color="auto"/>
            <w:left w:val="none" w:sz="0" w:space="0" w:color="auto"/>
            <w:bottom w:val="none" w:sz="0" w:space="0" w:color="auto"/>
            <w:right w:val="none" w:sz="0" w:space="0" w:color="auto"/>
          </w:divBdr>
        </w:div>
        <w:div w:id="1737897104">
          <w:marLeft w:val="480"/>
          <w:marRight w:val="0"/>
          <w:marTop w:val="0"/>
          <w:marBottom w:val="0"/>
          <w:divBdr>
            <w:top w:val="none" w:sz="0" w:space="0" w:color="auto"/>
            <w:left w:val="none" w:sz="0" w:space="0" w:color="auto"/>
            <w:bottom w:val="none" w:sz="0" w:space="0" w:color="auto"/>
            <w:right w:val="none" w:sz="0" w:space="0" w:color="auto"/>
          </w:divBdr>
        </w:div>
        <w:div w:id="1017266409">
          <w:marLeft w:val="480"/>
          <w:marRight w:val="0"/>
          <w:marTop w:val="0"/>
          <w:marBottom w:val="0"/>
          <w:divBdr>
            <w:top w:val="none" w:sz="0" w:space="0" w:color="auto"/>
            <w:left w:val="none" w:sz="0" w:space="0" w:color="auto"/>
            <w:bottom w:val="none" w:sz="0" w:space="0" w:color="auto"/>
            <w:right w:val="none" w:sz="0" w:space="0" w:color="auto"/>
          </w:divBdr>
        </w:div>
        <w:div w:id="1567841057">
          <w:marLeft w:val="480"/>
          <w:marRight w:val="0"/>
          <w:marTop w:val="0"/>
          <w:marBottom w:val="0"/>
          <w:divBdr>
            <w:top w:val="none" w:sz="0" w:space="0" w:color="auto"/>
            <w:left w:val="none" w:sz="0" w:space="0" w:color="auto"/>
            <w:bottom w:val="none" w:sz="0" w:space="0" w:color="auto"/>
            <w:right w:val="none" w:sz="0" w:space="0" w:color="auto"/>
          </w:divBdr>
        </w:div>
      </w:divsChild>
    </w:div>
    <w:div w:id="2032415494">
      <w:bodyDiv w:val="1"/>
      <w:marLeft w:val="0"/>
      <w:marRight w:val="0"/>
      <w:marTop w:val="0"/>
      <w:marBottom w:val="0"/>
      <w:divBdr>
        <w:top w:val="none" w:sz="0" w:space="0" w:color="auto"/>
        <w:left w:val="none" w:sz="0" w:space="0" w:color="auto"/>
        <w:bottom w:val="none" w:sz="0" w:space="0" w:color="auto"/>
        <w:right w:val="none" w:sz="0" w:space="0" w:color="auto"/>
      </w:divBdr>
    </w:div>
    <w:div w:id="2032756279">
      <w:bodyDiv w:val="1"/>
      <w:marLeft w:val="0"/>
      <w:marRight w:val="0"/>
      <w:marTop w:val="0"/>
      <w:marBottom w:val="0"/>
      <w:divBdr>
        <w:top w:val="none" w:sz="0" w:space="0" w:color="auto"/>
        <w:left w:val="none" w:sz="0" w:space="0" w:color="auto"/>
        <w:bottom w:val="none" w:sz="0" w:space="0" w:color="auto"/>
        <w:right w:val="none" w:sz="0" w:space="0" w:color="auto"/>
      </w:divBdr>
    </w:div>
    <w:div w:id="2032759475">
      <w:bodyDiv w:val="1"/>
      <w:marLeft w:val="0"/>
      <w:marRight w:val="0"/>
      <w:marTop w:val="0"/>
      <w:marBottom w:val="0"/>
      <w:divBdr>
        <w:top w:val="none" w:sz="0" w:space="0" w:color="auto"/>
        <w:left w:val="none" w:sz="0" w:space="0" w:color="auto"/>
        <w:bottom w:val="none" w:sz="0" w:space="0" w:color="auto"/>
        <w:right w:val="none" w:sz="0" w:space="0" w:color="auto"/>
      </w:divBdr>
    </w:div>
    <w:div w:id="2033071756">
      <w:bodyDiv w:val="1"/>
      <w:marLeft w:val="0"/>
      <w:marRight w:val="0"/>
      <w:marTop w:val="0"/>
      <w:marBottom w:val="0"/>
      <w:divBdr>
        <w:top w:val="none" w:sz="0" w:space="0" w:color="auto"/>
        <w:left w:val="none" w:sz="0" w:space="0" w:color="auto"/>
        <w:bottom w:val="none" w:sz="0" w:space="0" w:color="auto"/>
        <w:right w:val="none" w:sz="0" w:space="0" w:color="auto"/>
      </w:divBdr>
    </w:div>
    <w:div w:id="2034842856">
      <w:bodyDiv w:val="1"/>
      <w:marLeft w:val="0"/>
      <w:marRight w:val="0"/>
      <w:marTop w:val="0"/>
      <w:marBottom w:val="0"/>
      <w:divBdr>
        <w:top w:val="none" w:sz="0" w:space="0" w:color="auto"/>
        <w:left w:val="none" w:sz="0" w:space="0" w:color="auto"/>
        <w:bottom w:val="none" w:sz="0" w:space="0" w:color="auto"/>
        <w:right w:val="none" w:sz="0" w:space="0" w:color="auto"/>
      </w:divBdr>
    </w:div>
    <w:div w:id="2035306177">
      <w:bodyDiv w:val="1"/>
      <w:marLeft w:val="0"/>
      <w:marRight w:val="0"/>
      <w:marTop w:val="0"/>
      <w:marBottom w:val="0"/>
      <w:divBdr>
        <w:top w:val="none" w:sz="0" w:space="0" w:color="auto"/>
        <w:left w:val="none" w:sz="0" w:space="0" w:color="auto"/>
        <w:bottom w:val="none" w:sz="0" w:space="0" w:color="auto"/>
        <w:right w:val="none" w:sz="0" w:space="0" w:color="auto"/>
      </w:divBdr>
    </w:div>
    <w:div w:id="2036926516">
      <w:bodyDiv w:val="1"/>
      <w:marLeft w:val="0"/>
      <w:marRight w:val="0"/>
      <w:marTop w:val="0"/>
      <w:marBottom w:val="0"/>
      <w:divBdr>
        <w:top w:val="none" w:sz="0" w:space="0" w:color="auto"/>
        <w:left w:val="none" w:sz="0" w:space="0" w:color="auto"/>
        <w:bottom w:val="none" w:sz="0" w:space="0" w:color="auto"/>
        <w:right w:val="none" w:sz="0" w:space="0" w:color="auto"/>
      </w:divBdr>
      <w:divsChild>
        <w:div w:id="1696343559">
          <w:marLeft w:val="480"/>
          <w:marRight w:val="0"/>
          <w:marTop w:val="0"/>
          <w:marBottom w:val="0"/>
          <w:divBdr>
            <w:top w:val="none" w:sz="0" w:space="0" w:color="auto"/>
            <w:left w:val="none" w:sz="0" w:space="0" w:color="auto"/>
            <w:bottom w:val="none" w:sz="0" w:space="0" w:color="auto"/>
            <w:right w:val="none" w:sz="0" w:space="0" w:color="auto"/>
          </w:divBdr>
        </w:div>
        <w:div w:id="1963995545">
          <w:marLeft w:val="480"/>
          <w:marRight w:val="0"/>
          <w:marTop w:val="0"/>
          <w:marBottom w:val="0"/>
          <w:divBdr>
            <w:top w:val="none" w:sz="0" w:space="0" w:color="auto"/>
            <w:left w:val="none" w:sz="0" w:space="0" w:color="auto"/>
            <w:bottom w:val="none" w:sz="0" w:space="0" w:color="auto"/>
            <w:right w:val="none" w:sz="0" w:space="0" w:color="auto"/>
          </w:divBdr>
        </w:div>
        <w:div w:id="1646162638">
          <w:marLeft w:val="480"/>
          <w:marRight w:val="0"/>
          <w:marTop w:val="0"/>
          <w:marBottom w:val="0"/>
          <w:divBdr>
            <w:top w:val="none" w:sz="0" w:space="0" w:color="auto"/>
            <w:left w:val="none" w:sz="0" w:space="0" w:color="auto"/>
            <w:bottom w:val="none" w:sz="0" w:space="0" w:color="auto"/>
            <w:right w:val="none" w:sz="0" w:space="0" w:color="auto"/>
          </w:divBdr>
        </w:div>
        <w:div w:id="1839154079">
          <w:marLeft w:val="480"/>
          <w:marRight w:val="0"/>
          <w:marTop w:val="0"/>
          <w:marBottom w:val="0"/>
          <w:divBdr>
            <w:top w:val="none" w:sz="0" w:space="0" w:color="auto"/>
            <w:left w:val="none" w:sz="0" w:space="0" w:color="auto"/>
            <w:bottom w:val="none" w:sz="0" w:space="0" w:color="auto"/>
            <w:right w:val="none" w:sz="0" w:space="0" w:color="auto"/>
          </w:divBdr>
        </w:div>
        <w:div w:id="1326938427">
          <w:marLeft w:val="480"/>
          <w:marRight w:val="0"/>
          <w:marTop w:val="0"/>
          <w:marBottom w:val="0"/>
          <w:divBdr>
            <w:top w:val="none" w:sz="0" w:space="0" w:color="auto"/>
            <w:left w:val="none" w:sz="0" w:space="0" w:color="auto"/>
            <w:bottom w:val="none" w:sz="0" w:space="0" w:color="auto"/>
            <w:right w:val="none" w:sz="0" w:space="0" w:color="auto"/>
          </w:divBdr>
        </w:div>
        <w:div w:id="1940404908">
          <w:marLeft w:val="480"/>
          <w:marRight w:val="0"/>
          <w:marTop w:val="0"/>
          <w:marBottom w:val="0"/>
          <w:divBdr>
            <w:top w:val="none" w:sz="0" w:space="0" w:color="auto"/>
            <w:left w:val="none" w:sz="0" w:space="0" w:color="auto"/>
            <w:bottom w:val="none" w:sz="0" w:space="0" w:color="auto"/>
            <w:right w:val="none" w:sz="0" w:space="0" w:color="auto"/>
          </w:divBdr>
        </w:div>
        <w:div w:id="1745643745">
          <w:marLeft w:val="480"/>
          <w:marRight w:val="0"/>
          <w:marTop w:val="0"/>
          <w:marBottom w:val="0"/>
          <w:divBdr>
            <w:top w:val="none" w:sz="0" w:space="0" w:color="auto"/>
            <w:left w:val="none" w:sz="0" w:space="0" w:color="auto"/>
            <w:bottom w:val="none" w:sz="0" w:space="0" w:color="auto"/>
            <w:right w:val="none" w:sz="0" w:space="0" w:color="auto"/>
          </w:divBdr>
        </w:div>
        <w:div w:id="725837581">
          <w:marLeft w:val="480"/>
          <w:marRight w:val="0"/>
          <w:marTop w:val="0"/>
          <w:marBottom w:val="0"/>
          <w:divBdr>
            <w:top w:val="none" w:sz="0" w:space="0" w:color="auto"/>
            <w:left w:val="none" w:sz="0" w:space="0" w:color="auto"/>
            <w:bottom w:val="none" w:sz="0" w:space="0" w:color="auto"/>
            <w:right w:val="none" w:sz="0" w:space="0" w:color="auto"/>
          </w:divBdr>
        </w:div>
        <w:div w:id="220601221">
          <w:marLeft w:val="480"/>
          <w:marRight w:val="0"/>
          <w:marTop w:val="0"/>
          <w:marBottom w:val="0"/>
          <w:divBdr>
            <w:top w:val="none" w:sz="0" w:space="0" w:color="auto"/>
            <w:left w:val="none" w:sz="0" w:space="0" w:color="auto"/>
            <w:bottom w:val="none" w:sz="0" w:space="0" w:color="auto"/>
            <w:right w:val="none" w:sz="0" w:space="0" w:color="auto"/>
          </w:divBdr>
        </w:div>
        <w:div w:id="1222910025">
          <w:marLeft w:val="480"/>
          <w:marRight w:val="0"/>
          <w:marTop w:val="0"/>
          <w:marBottom w:val="0"/>
          <w:divBdr>
            <w:top w:val="none" w:sz="0" w:space="0" w:color="auto"/>
            <w:left w:val="none" w:sz="0" w:space="0" w:color="auto"/>
            <w:bottom w:val="none" w:sz="0" w:space="0" w:color="auto"/>
            <w:right w:val="none" w:sz="0" w:space="0" w:color="auto"/>
          </w:divBdr>
        </w:div>
        <w:div w:id="884413714">
          <w:marLeft w:val="480"/>
          <w:marRight w:val="0"/>
          <w:marTop w:val="0"/>
          <w:marBottom w:val="0"/>
          <w:divBdr>
            <w:top w:val="none" w:sz="0" w:space="0" w:color="auto"/>
            <w:left w:val="none" w:sz="0" w:space="0" w:color="auto"/>
            <w:bottom w:val="none" w:sz="0" w:space="0" w:color="auto"/>
            <w:right w:val="none" w:sz="0" w:space="0" w:color="auto"/>
          </w:divBdr>
        </w:div>
        <w:div w:id="1494297370">
          <w:marLeft w:val="480"/>
          <w:marRight w:val="0"/>
          <w:marTop w:val="0"/>
          <w:marBottom w:val="0"/>
          <w:divBdr>
            <w:top w:val="none" w:sz="0" w:space="0" w:color="auto"/>
            <w:left w:val="none" w:sz="0" w:space="0" w:color="auto"/>
            <w:bottom w:val="none" w:sz="0" w:space="0" w:color="auto"/>
            <w:right w:val="none" w:sz="0" w:space="0" w:color="auto"/>
          </w:divBdr>
        </w:div>
        <w:div w:id="359863411">
          <w:marLeft w:val="480"/>
          <w:marRight w:val="0"/>
          <w:marTop w:val="0"/>
          <w:marBottom w:val="0"/>
          <w:divBdr>
            <w:top w:val="none" w:sz="0" w:space="0" w:color="auto"/>
            <w:left w:val="none" w:sz="0" w:space="0" w:color="auto"/>
            <w:bottom w:val="none" w:sz="0" w:space="0" w:color="auto"/>
            <w:right w:val="none" w:sz="0" w:space="0" w:color="auto"/>
          </w:divBdr>
        </w:div>
        <w:div w:id="22218150">
          <w:marLeft w:val="480"/>
          <w:marRight w:val="0"/>
          <w:marTop w:val="0"/>
          <w:marBottom w:val="0"/>
          <w:divBdr>
            <w:top w:val="none" w:sz="0" w:space="0" w:color="auto"/>
            <w:left w:val="none" w:sz="0" w:space="0" w:color="auto"/>
            <w:bottom w:val="none" w:sz="0" w:space="0" w:color="auto"/>
            <w:right w:val="none" w:sz="0" w:space="0" w:color="auto"/>
          </w:divBdr>
        </w:div>
        <w:div w:id="1159662402">
          <w:marLeft w:val="480"/>
          <w:marRight w:val="0"/>
          <w:marTop w:val="0"/>
          <w:marBottom w:val="0"/>
          <w:divBdr>
            <w:top w:val="none" w:sz="0" w:space="0" w:color="auto"/>
            <w:left w:val="none" w:sz="0" w:space="0" w:color="auto"/>
            <w:bottom w:val="none" w:sz="0" w:space="0" w:color="auto"/>
            <w:right w:val="none" w:sz="0" w:space="0" w:color="auto"/>
          </w:divBdr>
        </w:div>
        <w:div w:id="2013991333">
          <w:marLeft w:val="480"/>
          <w:marRight w:val="0"/>
          <w:marTop w:val="0"/>
          <w:marBottom w:val="0"/>
          <w:divBdr>
            <w:top w:val="none" w:sz="0" w:space="0" w:color="auto"/>
            <w:left w:val="none" w:sz="0" w:space="0" w:color="auto"/>
            <w:bottom w:val="none" w:sz="0" w:space="0" w:color="auto"/>
            <w:right w:val="none" w:sz="0" w:space="0" w:color="auto"/>
          </w:divBdr>
        </w:div>
        <w:div w:id="1885675748">
          <w:marLeft w:val="480"/>
          <w:marRight w:val="0"/>
          <w:marTop w:val="0"/>
          <w:marBottom w:val="0"/>
          <w:divBdr>
            <w:top w:val="none" w:sz="0" w:space="0" w:color="auto"/>
            <w:left w:val="none" w:sz="0" w:space="0" w:color="auto"/>
            <w:bottom w:val="none" w:sz="0" w:space="0" w:color="auto"/>
            <w:right w:val="none" w:sz="0" w:space="0" w:color="auto"/>
          </w:divBdr>
        </w:div>
        <w:div w:id="1658070996">
          <w:marLeft w:val="480"/>
          <w:marRight w:val="0"/>
          <w:marTop w:val="0"/>
          <w:marBottom w:val="0"/>
          <w:divBdr>
            <w:top w:val="none" w:sz="0" w:space="0" w:color="auto"/>
            <w:left w:val="none" w:sz="0" w:space="0" w:color="auto"/>
            <w:bottom w:val="none" w:sz="0" w:space="0" w:color="auto"/>
            <w:right w:val="none" w:sz="0" w:space="0" w:color="auto"/>
          </w:divBdr>
        </w:div>
        <w:div w:id="221912154">
          <w:marLeft w:val="480"/>
          <w:marRight w:val="0"/>
          <w:marTop w:val="0"/>
          <w:marBottom w:val="0"/>
          <w:divBdr>
            <w:top w:val="none" w:sz="0" w:space="0" w:color="auto"/>
            <w:left w:val="none" w:sz="0" w:space="0" w:color="auto"/>
            <w:bottom w:val="none" w:sz="0" w:space="0" w:color="auto"/>
            <w:right w:val="none" w:sz="0" w:space="0" w:color="auto"/>
          </w:divBdr>
        </w:div>
        <w:div w:id="713314382">
          <w:marLeft w:val="480"/>
          <w:marRight w:val="0"/>
          <w:marTop w:val="0"/>
          <w:marBottom w:val="0"/>
          <w:divBdr>
            <w:top w:val="none" w:sz="0" w:space="0" w:color="auto"/>
            <w:left w:val="none" w:sz="0" w:space="0" w:color="auto"/>
            <w:bottom w:val="none" w:sz="0" w:space="0" w:color="auto"/>
            <w:right w:val="none" w:sz="0" w:space="0" w:color="auto"/>
          </w:divBdr>
        </w:div>
        <w:div w:id="1448542619">
          <w:marLeft w:val="480"/>
          <w:marRight w:val="0"/>
          <w:marTop w:val="0"/>
          <w:marBottom w:val="0"/>
          <w:divBdr>
            <w:top w:val="none" w:sz="0" w:space="0" w:color="auto"/>
            <w:left w:val="none" w:sz="0" w:space="0" w:color="auto"/>
            <w:bottom w:val="none" w:sz="0" w:space="0" w:color="auto"/>
            <w:right w:val="none" w:sz="0" w:space="0" w:color="auto"/>
          </w:divBdr>
        </w:div>
        <w:div w:id="816802578">
          <w:marLeft w:val="480"/>
          <w:marRight w:val="0"/>
          <w:marTop w:val="0"/>
          <w:marBottom w:val="0"/>
          <w:divBdr>
            <w:top w:val="none" w:sz="0" w:space="0" w:color="auto"/>
            <w:left w:val="none" w:sz="0" w:space="0" w:color="auto"/>
            <w:bottom w:val="none" w:sz="0" w:space="0" w:color="auto"/>
            <w:right w:val="none" w:sz="0" w:space="0" w:color="auto"/>
          </w:divBdr>
        </w:div>
        <w:div w:id="1285502168">
          <w:marLeft w:val="480"/>
          <w:marRight w:val="0"/>
          <w:marTop w:val="0"/>
          <w:marBottom w:val="0"/>
          <w:divBdr>
            <w:top w:val="none" w:sz="0" w:space="0" w:color="auto"/>
            <w:left w:val="none" w:sz="0" w:space="0" w:color="auto"/>
            <w:bottom w:val="none" w:sz="0" w:space="0" w:color="auto"/>
            <w:right w:val="none" w:sz="0" w:space="0" w:color="auto"/>
          </w:divBdr>
        </w:div>
        <w:div w:id="1648239529">
          <w:marLeft w:val="480"/>
          <w:marRight w:val="0"/>
          <w:marTop w:val="0"/>
          <w:marBottom w:val="0"/>
          <w:divBdr>
            <w:top w:val="none" w:sz="0" w:space="0" w:color="auto"/>
            <w:left w:val="none" w:sz="0" w:space="0" w:color="auto"/>
            <w:bottom w:val="none" w:sz="0" w:space="0" w:color="auto"/>
            <w:right w:val="none" w:sz="0" w:space="0" w:color="auto"/>
          </w:divBdr>
        </w:div>
        <w:div w:id="715737279">
          <w:marLeft w:val="480"/>
          <w:marRight w:val="0"/>
          <w:marTop w:val="0"/>
          <w:marBottom w:val="0"/>
          <w:divBdr>
            <w:top w:val="none" w:sz="0" w:space="0" w:color="auto"/>
            <w:left w:val="none" w:sz="0" w:space="0" w:color="auto"/>
            <w:bottom w:val="none" w:sz="0" w:space="0" w:color="auto"/>
            <w:right w:val="none" w:sz="0" w:space="0" w:color="auto"/>
          </w:divBdr>
        </w:div>
        <w:div w:id="1613393540">
          <w:marLeft w:val="480"/>
          <w:marRight w:val="0"/>
          <w:marTop w:val="0"/>
          <w:marBottom w:val="0"/>
          <w:divBdr>
            <w:top w:val="none" w:sz="0" w:space="0" w:color="auto"/>
            <w:left w:val="none" w:sz="0" w:space="0" w:color="auto"/>
            <w:bottom w:val="none" w:sz="0" w:space="0" w:color="auto"/>
            <w:right w:val="none" w:sz="0" w:space="0" w:color="auto"/>
          </w:divBdr>
        </w:div>
        <w:div w:id="1948924198">
          <w:marLeft w:val="480"/>
          <w:marRight w:val="0"/>
          <w:marTop w:val="0"/>
          <w:marBottom w:val="0"/>
          <w:divBdr>
            <w:top w:val="none" w:sz="0" w:space="0" w:color="auto"/>
            <w:left w:val="none" w:sz="0" w:space="0" w:color="auto"/>
            <w:bottom w:val="none" w:sz="0" w:space="0" w:color="auto"/>
            <w:right w:val="none" w:sz="0" w:space="0" w:color="auto"/>
          </w:divBdr>
        </w:div>
        <w:div w:id="2040622308">
          <w:marLeft w:val="480"/>
          <w:marRight w:val="0"/>
          <w:marTop w:val="0"/>
          <w:marBottom w:val="0"/>
          <w:divBdr>
            <w:top w:val="none" w:sz="0" w:space="0" w:color="auto"/>
            <w:left w:val="none" w:sz="0" w:space="0" w:color="auto"/>
            <w:bottom w:val="none" w:sz="0" w:space="0" w:color="auto"/>
            <w:right w:val="none" w:sz="0" w:space="0" w:color="auto"/>
          </w:divBdr>
        </w:div>
        <w:div w:id="252708793">
          <w:marLeft w:val="480"/>
          <w:marRight w:val="0"/>
          <w:marTop w:val="0"/>
          <w:marBottom w:val="0"/>
          <w:divBdr>
            <w:top w:val="none" w:sz="0" w:space="0" w:color="auto"/>
            <w:left w:val="none" w:sz="0" w:space="0" w:color="auto"/>
            <w:bottom w:val="none" w:sz="0" w:space="0" w:color="auto"/>
            <w:right w:val="none" w:sz="0" w:space="0" w:color="auto"/>
          </w:divBdr>
        </w:div>
        <w:div w:id="1267036233">
          <w:marLeft w:val="480"/>
          <w:marRight w:val="0"/>
          <w:marTop w:val="0"/>
          <w:marBottom w:val="0"/>
          <w:divBdr>
            <w:top w:val="none" w:sz="0" w:space="0" w:color="auto"/>
            <w:left w:val="none" w:sz="0" w:space="0" w:color="auto"/>
            <w:bottom w:val="none" w:sz="0" w:space="0" w:color="auto"/>
            <w:right w:val="none" w:sz="0" w:space="0" w:color="auto"/>
          </w:divBdr>
        </w:div>
        <w:div w:id="1254361998">
          <w:marLeft w:val="480"/>
          <w:marRight w:val="0"/>
          <w:marTop w:val="0"/>
          <w:marBottom w:val="0"/>
          <w:divBdr>
            <w:top w:val="none" w:sz="0" w:space="0" w:color="auto"/>
            <w:left w:val="none" w:sz="0" w:space="0" w:color="auto"/>
            <w:bottom w:val="none" w:sz="0" w:space="0" w:color="auto"/>
            <w:right w:val="none" w:sz="0" w:space="0" w:color="auto"/>
          </w:divBdr>
        </w:div>
        <w:div w:id="1147667831">
          <w:marLeft w:val="480"/>
          <w:marRight w:val="0"/>
          <w:marTop w:val="0"/>
          <w:marBottom w:val="0"/>
          <w:divBdr>
            <w:top w:val="none" w:sz="0" w:space="0" w:color="auto"/>
            <w:left w:val="none" w:sz="0" w:space="0" w:color="auto"/>
            <w:bottom w:val="none" w:sz="0" w:space="0" w:color="auto"/>
            <w:right w:val="none" w:sz="0" w:space="0" w:color="auto"/>
          </w:divBdr>
        </w:div>
        <w:div w:id="704402614">
          <w:marLeft w:val="480"/>
          <w:marRight w:val="0"/>
          <w:marTop w:val="0"/>
          <w:marBottom w:val="0"/>
          <w:divBdr>
            <w:top w:val="none" w:sz="0" w:space="0" w:color="auto"/>
            <w:left w:val="none" w:sz="0" w:space="0" w:color="auto"/>
            <w:bottom w:val="none" w:sz="0" w:space="0" w:color="auto"/>
            <w:right w:val="none" w:sz="0" w:space="0" w:color="auto"/>
          </w:divBdr>
        </w:div>
        <w:div w:id="1732000478">
          <w:marLeft w:val="480"/>
          <w:marRight w:val="0"/>
          <w:marTop w:val="0"/>
          <w:marBottom w:val="0"/>
          <w:divBdr>
            <w:top w:val="none" w:sz="0" w:space="0" w:color="auto"/>
            <w:left w:val="none" w:sz="0" w:space="0" w:color="auto"/>
            <w:bottom w:val="none" w:sz="0" w:space="0" w:color="auto"/>
            <w:right w:val="none" w:sz="0" w:space="0" w:color="auto"/>
          </w:divBdr>
        </w:div>
        <w:div w:id="2043246137">
          <w:marLeft w:val="480"/>
          <w:marRight w:val="0"/>
          <w:marTop w:val="0"/>
          <w:marBottom w:val="0"/>
          <w:divBdr>
            <w:top w:val="none" w:sz="0" w:space="0" w:color="auto"/>
            <w:left w:val="none" w:sz="0" w:space="0" w:color="auto"/>
            <w:bottom w:val="none" w:sz="0" w:space="0" w:color="auto"/>
            <w:right w:val="none" w:sz="0" w:space="0" w:color="auto"/>
          </w:divBdr>
        </w:div>
        <w:div w:id="369574851">
          <w:marLeft w:val="480"/>
          <w:marRight w:val="0"/>
          <w:marTop w:val="0"/>
          <w:marBottom w:val="0"/>
          <w:divBdr>
            <w:top w:val="none" w:sz="0" w:space="0" w:color="auto"/>
            <w:left w:val="none" w:sz="0" w:space="0" w:color="auto"/>
            <w:bottom w:val="none" w:sz="0" w:space="0" w:color="auto"/>
            <w:right w:val="none" w:sz="0" w:space="0" w:color="auto"/>
          </w:divBdr>
        </w:div>
        <w:div w:id="897016371">
          <w:marLeft w:val="480"/>
          <w:marRight w:val="0"/>
          <w:marTop w:val="0"/>
          <w:marBottom w:val="0"/>
          <w:divBdr>
            <w:top w:val="none" w:sz="0" w:space="0" w:color="auto"/>
            <w:left w:val="none" w:sz="0" w:space="0" w:color="auto"/>
            <w:bottom w:val="none" w:sz="0" w:space="0" w:color="auto"/>
            <w:right w:val="none" w:sz="0" w:space="0" w:color="auto"/>
          </w:divBdr>
        </w:div>
        <w:div w:id="1353338866">
          <w:marLeft w:val="480"/>
          <w:marRight w:val="0"/>
          <w:marTop w:val="0"/>
          <w:marBottom w:val="0"/>
          <w:divBdr>
            <w:top w:val="none" w:sz="0" w:space="0" w:color="auto"/>
            <w:left w:val="none" w:sz="0" w:space="0" w:color="auto"/>
            <w:bottom w:val="none" w:sz="0" w:space="0" w:color="auto"/>
            <w:right w:val="none" w:sz="0" w:space="0" w:color="auto"/>
          </w:divBdr>
        </w:div>
        <w:div w:id="152376054">
          <w:marLeft w:val="480"/>
          <w:marRight w:val="0"/>
          <w:marTop w:val="0"/>
          <w:marBottom w:val="0"/>
          <w:divBdr>
            <w:top w:val="none" w:sz="0" w:space="0" w:color="auto"/>
            <w:left w:val="none" w:sz="0" w:space="0" w:color="auto"/>
            <w:bottom w:val="none" w:sz="0" w:space="0" w:color="auto"/>
            <w:right w:val="none" w:sz="0" w:space="0" w:color="auto"/>
          </w:divBdr>
        </w:div>
        <w:div w:id="75130415">
          <w:marLeft w:val="480"/>
          <w:marRight w:val="0"/>
          <w:marTop w:val="0"/>
          <w:marBottom w:val="0"/>
          <w:divBdr>
            <w:top w:val="none" w:sz="0" w:space="0" w:color="auto"/>
            <w:left w:val="none" w:sz="0" w:space="0" w:color="auto"/>
            <w:bottom w:val="none" w:sz="0" w:space="0" w:color="auto"/>
            <w:right w:val="none" w:sz="0" w:space="0" w:color="auto"/>
          </w:divBdr>
        </w:div>
        <w:div w:id="1017273875">
          <w:marLeft w:val="480"/>
          <w:marRight w:val="0"/>
          <w:marTop w:val="0"/>
          <w:marBottom w:val="0"/>
          <w:divBdr>
            <w:top w:val="none" w:sz="0" w:space="0" w:color="auto"/>
            <w:left w:val="none" w:sz="0" w:space="0" w:color="auto"/>
            <w:bottom w:val="none" w:sz="0" w:space="0" w:color="auto"/>
            <w:right w:val="none" w:sz="0" w:space="0" w:color="auto"/>
          </w:divBdr>
        </w:div>
        <w:div w:id="340666379">
          <w:marLeft w:val="480"/>
          <w:marRight w:val="0"/>
          <w:marTop w:val="0"/>
          <w:marBottom w:val="0"/>
          <w:divBdr>
            <w:top w:val="none" w:sz="0" w:space="0" w:color="auto"/>
            <w:left w:val="none" w:sz="0" w:space="0" w:color="auto"/>
            <w:bottom w:val="none" w:sz="0" w:space="0" w:color="auto"/>
            <w:right w:val="none" w:sz="0" w:space="0" w:color="auto"/>
          </w:divBdr>
        </w:div>
        <w:div w:id="1011687220">
          <w:marLeft w:val="480"/>
          <w:marRight w:val="0"/>
          <w:marTop w:val="0"/>
          <w:marBottom w:val="0"/>
          <w:divBdr>
            <w:top w:val="none" w:sz="0" w:space="0" w:color="auto"/>
            <w:left w:val="none" w:sz="0" w:space="0" w:color="auto"/>
            <w:bottom w:val="none" w:sz="0" w:space="0" w:color="auto"/>
            <w:right w:val="none" w:sz="0" w:space="0" w:color="auto"/>
          </w:divBdr>
        </w:div>
        <w:div w:id="418451923">
          <w:marLeft w:val="480"/>
          <w:marRight w:val="0"/>
          <w:marTop w:val="0"/>
          <w:marBottom w:val="0"/>
          <w:divBdr>
            <w:top w:val="none" w:sz="0" w:space="0" w:color="auto"/>
            <w:left w:val="none" w:sz="0" w:space="0" w:color="auto"/>
            <w:bottom w:val="none" w:sz="0" w:space="0" w:color="auto"/>
            <w:right w:val="none" w:sz="0" w:space="0" w:color="auto"/>
          </w:divBdr>
        </w:div>
        <w:div w:id="1510607301">
          <w:marLeft w:val="480"/>
          <w:marRight w:val="0"/>
          <w:marTop w:val="0"/>
          <w:marBottom w:val="0"/>
          <w:divBdr>
            <w:top w:val="none" w:sz="0" w:space="0" w:color="auto"/>
            <w:left w:val="none" w:sz="0" w:space="0" w:color="auto"/>
            <w:bottom w:val="none" w:sz="0" w:space="0" w:color="auto"/>
            <w:right w:val="none" w:sz="0" w:space="0" w:color="auto"/>
          </w:divBdr>
        </w:div>
        <w:div w:id="1168398841">
          <w:marLeft w:val="480"/>
          <w:marRight w:val="0"/>
          <w:marTop w:val="0"/>
          <w:marBottom w:val="0"/>
          <w:divBdr>
            <w:top w:val="none" w:sz="0" w:space="0" w:color="auto"/>
            <w:left w:val="none" w:sz="0" w:space="0" w:color="auto"/>
            <w:bottom w:val="none" w:sz="0" w:space="0" w:color="auto"/>
            <w:right w:val="none" w:sz="0" w:space="0" w:color="auto"/>
          </w:divBdr>
        </w:div>
        <w:div w:id="953681183">
          <w:marLeft w:val="480"/>
          <w:marRight w:val="0"/>
          <w:marTop w:val="0"/>
          <w:marBottom w:val="0"/>
          <w:divBdr>
            <w:top w:val="none" w:sz="0" w:space="0" w:color="auto"/>
            <w:left w:val="none" w:sz="0" w:space="0" w:color="auto"/>
            <w:bottom w:val="none" w:sz="0" w:space="0" w:color="auto"/>
            <w:right w:val="none" w:sz="0" w:space="0" w:color="auto"/>
          </w:divBdr>
        </w:div>
        <w:div w:id="174004063">
          <w:marLeft w:val="480"/>
          <w:marRight w:val="0"/>
          <w:marTop w:val="0"/>
          <w:marBottom w:val="0"/>
          <w:divBdr>
            <w:top w:val="none" w:sz="0" w:space="0" w:color="auto"/>
            <w:left w:val="none" w:sz="0" w:space="0" w:color="auto"/>
            <w:bottom w:val="none" w:sz="0" w:space="0" w:color="auto"/>
            <w:right w:val="none" w:sz="0" w:space="0" w:color="auto"/>
          </w:divBdr>
        </w:div>
        <w:div w:id="359477859">
          <w:marLeft w:val="480"/>
          <w:marRight w:val="0"/>
          <w:marTop w:val="0"/>
          <w:marBottom w:val="0"/>
          <w:divBdr>
            <w:top w:val="none" w:sz="0" w:space="0" w:color="auto"/>
            <w:left w:val="none" w:sz="0" w:space="0" w:color="auto"/>
            <w:bottom w:val="none" w:sz="0" w:space="0" w:color="auto"/>
            <w:right w:val="none" w:sz="0" w:space="0" w:color="auto"/>
          </w:divBdr>
        </w:div>
        <w:div w:id="430053332">
          <w:marLeft w:val="480"/>
          <w:marRight w:val="0"/>
          <w:marTop w:val="0"/>
          <w:marBottom w:val="0"/>
          <w:divBdr>
            <w:top w:val="none" w:sz="0" w:space="0" w:color="auto"/>
            <w:left w:val="none" w:sz="0" w:space="0" w:color="auto"/>
            <w:bottom w:val="none" w:sz="0" w:space="0" w:color="auto"/>
            <w:right w:val="none" w:sz="0" w:space="0" w:color="auto"/>
          </w:divBdr>
        </w:div>
        <w:div w:id="674916624">
          <w:marLeft w:val="480"/>
          <w:marRight w:val="0"/>
          <w:marTop w:val="0"/>
          <w:marBottom w:val="0"/>
          <w:divBdr>
            <w:top w:val="none" w:sz="0" w:space="0" w:color="auto"/>
            <w:left w:val="none" w:sz="0" w:space="0" w:color="auto"/>
            <w:bottom w:val="none" w:sz="0" w:space="0" w:color="auto"/>
            <w:right w:val="none" w:sz="0" w:space="0" w:color="auto"/>
          </w:divBdr>
        </w:div>
        <w:div w:id="809640502">
          <w:marLeft w:val="480"/>
          <w:marRight w:val="0"/>
          <w:marTop w:val="0"/>
          <w:marBottom w:val="0"/>
          <w:divBdr>
            <w:top w:val="none" w:sz="0" w:space="0" w:color="auto"/>
            <w:left w:val="none" w:sz="0" w:space="0" w:color="auto"/>
            <w:bottom w:val="none" w:sz="0" w:space="0" w:color="auto"/>
            <w:right w:val="none" w:sz="0" w:space="0" w:color="auto"/>
          </w:divBdr>
        </w:div>
        <w:div w:id="1916932768">
          <w:marLeft w:val="480"/>
          <w:marRight w:val="0"/>
          <w:marTop w:val="0"/>
          <w:marBottom w:val="0"/>
          <w:divBdr>
            <w:top w:val="none" w:sz="0" w:space="0" w:color="auto"/>
            <w:left w:val="none" w:sz="0" w:space="0" w:color="auto"/>
            <w:bottom w:val="none" w:sz="0" w:space="0" w:color="auto"/>
            <w:right w:val="none" w:sz="0" w:space="0" w:color="auto"/>
          </w:divBdr>
        </w:div>
        <w:div w:id="407653299">
          <w:marLeft w:val="480"/>
          <w:marRight w:val="0"/>
          <w:marTop w:val="0"/>
          <w:marBottom w:val="0"/>
          <w:divBdr>
            <w:top w:val="none" w:sz="0" w:space="0" w:color="auto"/>
            <w:left w:val="none" w:sz="0" w:space="0" w:color="auto"/>
            <w:bottom w:val="none" w:sz="0" w:space="0" w:color="auto"/>
            <w:right w:val="none" w:sz="0" w:space="0" w:color="auto"/>
          </w:divBdr>
        </w:div>
        <w:div w:id="1009866178">
          <w:marLeft w:val="480"/>
          <w:marRight w:val="0"/>
          <w:marTop w:val="0"/>
          <w:marBottom w:val="0"/>
          <w:divBdr>
            <w:top w:val="none" w:sz="0" w:space="0" w:color="auto"/>
            <w:left w:val="none" w:sz="0" w:space="0" w:color="auto"/>
            <w:bottom w:val="none" w:sz="0" w:space="0" w:color="auto"/>
            <w:right w:val="none" w:sz="0" w:space="0" w:color="auto"/>
          </w:divBdr>
        </w:div>
        <w:div w:id="54818365">
          <w:marLeft w:val="480"/>
          <w:marRight w:val="0"/>
          <w:marTop w:val="0"/>
          <w:marBottom w:val="0"/>
          <w:divBdr>
            <w:top w:val="none" w:sz="0" w:space="0" w:color="auto"/>
            <w:left w:val="none" w:sz="0" w:space="0" w:color="auto"/>
            <w:bottom w:val="none" w:sz="0" w:space="0" w:color="auto"/>
            <w:right w:val="none" w:sz="0" w:space="0" w:color="auto"/>
          </w:divBdr>
        </w:div>
        <w:div w:id="831603123">
          <w:marLeft w:val="480"/>
          <w:marRight w:val="0"/>
          <w:marTop w:val="0"/>
          <w:marBottom w:val="0"/>
          <w:divBdr>
            <w:top w:val="none" w:sz="0" w:space="0" w:color="auto"/>
            <w:left w:val="none" w:sz="0" w:space="0" w:color="auto"/>
            <w:bottom w:val="none" w:sz="0" w:space="0" w:color="auto"/>
            <w:right w:val="none" w:sz="0" w:space="0" w:color="auto"/>
          </w:divBdr>
        </w:div>
        <w:div w:id="2106535326">
          <w:marLeft w:val="480"/>
          <w:marRight w:val="0"/>
          <w:marTop w:val="0"/>
          <w:marBottom w:val="0"/>
          <w:divBdr>
            <w:top w:val="none" w:sz="0" w:space="0" w:color="auto"/>
            <w:left w:val="none" w:sz="0" w:space="0" w:color="auto"/>
            <w:bottom w:val="none" w:sz="0" w:space="0" w:color="auto"/>
            <w:right w:val="none" w:sz="0" w:space="0" w:color="auto"/>
          </w:divBdr>
        </w:div>
        <w:div w:id="545339099">
          <w:marLeft w:val="480"/>
          <w:marRight w:val="0"/>
          <w:marTop w:val="0"/>
          <w:marBottom w:val="0"/>
          <w:divBdr>
            <w:top w:val="none" w:sz="0" w:space="0" w:color="auto"/>
            <w:left w:val="none" w:sz="0" w:space="0" w:color="auto"/>
            <w:bottom w:val="none" w:sz="0" w:space="0" w:color="auto"/>
            <w:right w:val="none" w:sz="0" w:space="0" w:color="auto"/>
          </w:divBdr>
        </w:div>
      </w:divsChild>
    </w:div>
    <w:div w:id="2038046695">
      <w:bodyDiv w:val="1"/>
      <w:marLeft w:val="0"/>
      <w:marRight w:val="0"/>
      <w:marTop w:val="0"/>
      <w:marBottom w:val="0"/>
      <w:divBdr>
        <w:top w:val="none" w:sz="0" w:space="0" w:color="auto"/>
        <w:left w:val="none" w:sz="0" w:space="0" w:color="auto"/>
        <w:bottom w:val="none" w:sz="0" w:space="0" w:color="auto"/>
        <w:right w:val="none" w:sz="0" w:space="0" w:color="auto"/>
      </w:divBdr>
      <w:divsChild>
        <w:div w:id="1664115988">
          <w:marLeft w:val="480"/>
          <w:marRight w:val="0"/>
          <w:marTop w:val="0"/>
          <w:marBottom w:val="0"/>
          <w:divBdr>
            <w:top w:val="none" w:sz="0" w:space="0" w:color="auto"/>
            <w:left w:val="none" w:sz="0" w:space="0" w:color="auto"/>
            <w:bottom w:val="none" w:sz="0" w:space="0" w:color="auto"/>
            <w:right w:val="none" w:sz="0" w:space="0" w:color="auto"/>
          </w:divBdr>
        </w:div>
        <w:div w:id="1584219009">
          <w:marLeft w:val="480"/>
          <w:marRight w:val="0"/>
          <w:marTop w:val="0"/>
          <w:marBottom w:val="0"/>
          <w:divBdr>
            <w:top w:val="none" w:sz="0" w:space="0" w:color="auto"/>
            <w:left w:val="none" w:sz="0" w:space="0" w:color="auto"/>
            <w:bottom w:val="none" w:sz="0" w:space="0" w:color="auto"/>
            <w:right w:val="none" w:sz="0" w:space="0" w:color="auto"/>
          </w:divBdr>
        </w:div>
        <w:div w:id="1125778628">
          <w:marLeft w:val="480"/>
          <w:marRight w:val="0"/>
          <w:marTop w:val="0"/>
          <w:marBottom w:val="0"/>
          <w:divBdr>
            <w:top w:val="none" w:sz="0" w:space="0" w:color="auto"/>
            <w:left w:val="none" w:sz="0" w:space="0" w:color="auto"/>
            <w:bottom w:val="none" w:sz="0" w:space="0" w:color="auto"/>
            <w:right w:val="none" w:sz="0" w:space="0" w:color="auto"/>
          </w:divBdr>
        </w:div>
        <w:div w:id="1703359734">
          <w:marLeft w:val="480"/>
          <w:marRight w:val="0"/>
          <w:marTop w:val="0"/>
          <w:marBottom w:val="0"/>
          <w:divBdr>
            <w:top w:val="none" w:sz="0" w:space="0" w:color="auto"/>
            <w:left w:val="none" w:sz="0" w:space="0" w:color="auto"/>
            <w:bottom w:val="none" w:sz="0" w:space="0" w:color="auto"/>
            <w:right w:val="none" w:sz="0" w:space="0" w:color="auto"/>
          </w:divBdr>
        </w:div>
        <w:div w:id="1420366358">
          <w:marLeft w:val="480"/>
          <w:marRight w:val="0"/>
          <w:marTop w:val="0"/>
          <w:marBottom w:val="0"/>
          <w:divBdr>
            <w:top w:val="none" w:sz="0" w:space="0" w:color="auto"/>
            <w:left w:val="none" w:sz="0" w:space="0" w:color="auto"/>
            <w:bottom w:val="none" w:sz="0" w:space="0" w:color="auto"/>
            <w:right w:val="none" w:sz="0" w:space="0" w:color="auto"/>
          </w:divBdr>
        </w:div>
        <w:div w:id="1987272037">
          <w:marLeft w:val="480"/>
          <w:marRight w:val="0"/>
          <w:marTop w:val="0"/>
          <w:marBottom w:val="0"/>
          <w:divBdr>
            <w:top w:val="none" w:sz="0" w:space="0" w:color="auto"/>
            <w:left w:val="none" w:sz="0" w:space="0" w:color="auto"/>
            <w:bottom w:val="none" w:sz="0" w:space="0" w:color="auto"/>
            <w:right w:val="none" w:sz="0" w:space="0" w:color="auto"/>
          </w:divBdr>
        </w:div>
        <w:div w:id="39283731">
          <w:marLeft w:val="480"/>
          <w:marRight w:val="0"/>
          <w:marTop w:val="0"/>
          <w:marBottom w:val="0"/>
          <w:divBdr>
            <w:top w:val="none" w:sz="0" w:space="0" w:color="auto"/>
            <w:left w:val="none" w:sz="0" w:space="0" w:color="auto"/>
            <w:bottom w:val="none" w:sz="0" w:space="0" w:color="auto"/>
            <w:right w:val="none" w:sz="0" w:space="0" w:color="auto"/>
          </w:divBdr>
        </w:div>
        <w:div w:id="1258750576">
          <w:marLeft w:val="480"/>
          <w:marRight w:val="0"/>
          <w:marTop w:val="0"/>
          <w:marBottom w:val="0"/>
          <w:divBdr>
            <w:top w:val="none" w:sz="0" w:space="0" w:color="auto"/>
            <w:left w:val="none" w:sz="0" w:space="0" w:color="auto"/>
            <w:bottom w:val="none" w:sz="0" w:space="0" w:color="auto"/>
            <w:right w:val="none" w:sz="0" w:space="0" w:color="auto"/>
          </w:divBdr>
        </w:div>
        <w:div w:id="387264394">
          <w:marLeft w:val="480"/>
          <w:marRight w:val="0"/>
          <w:marTop w:val="0"/>
          <w:marBottom w:val="0"/>
          <w:divBdr>
            <w:top w:val="none" w:sz="0" w:space="0" w:color="auto"/>
            <w:left w:val="none" w:sz="0" w:space="0" w:color="auto"/>
            <w:bottom w:val="none" w:sz="0" w:space="0" w:color="auto"/>
            <w:right w:val="none" w:sz="0" w:space="0" w:color="auto"/>
          </w:divBdr>
        </w:div>
        <w:div w:id="1508207427">
          <w:marLeft w:val="480"/>
          <w:marRight w:val="0"/>
          <w:marTop w:val="0"/>
          <w:marBottom w:val="0"/>
          <w:divBdr>
            <w:top w:val="none" w:sz="0" w:space="0" w:color="auto"/>
            <w:left w:val="none" w:sz="0" w:space="0" w:color="auto"/>
            <w:bottom w:val="none" w:sz="0" w:space="0" w:color="auto"/>
            <w:right w:val="none" w:sz="0" w:space="0" w:color="auto"/>
          </w:divBdr>
        </w:div>
        <w:div w:id="495539470">
          <w:marLeft w:val="480"/>
          <w:marRight w:val="0"/>
          <w:marTop w:val="0"/>
          <w:marBottom w:val="0"/>
          <w:divBdr>
            <w:top w:val="none" w:sz="0" w:space="0" w:color="auto"/>
            <w:left w:val="none" w:sz="0" w:space="0" w:color="auto"/>
            <w:bottom w:val="none" w:sz="0" w:space="0" w:color="auto"/>
            <w:right w:val="none" w:sz="0" w:space="0" w:color="auto"/>
          </w:divBdr>
        </w:div>
        <w:div w:id="210574783">
          <w:marLeft w:val="480"/>
          <w:marRight w:val="0"/>
          <w:marTop w:val="0"/>
          <w:marBottom w:val="0"/>
          <w:divBdr>
            <w:top w:val="none" w:sz="0" w:space="0" w:color="auto"/>
            <w:left w:val="none" w:sz="0" w:space="0" w:color="auto"/>
            <w:bottom w:val="none" w:sz="0" w:space="0" w:color="auto"/>
            <w:right w:val="none" w:sz="0" w:space="0" w:color="auto"/>
          </w:divBdr>
        </w:div>
        <w:div w:id="796337535">
          <w:marLeft w:val="480"/>
          <w:marRight w:val="0"/>
          <w:marTop w:val="0"/>
          <w:marBottom w:val="0"/>
          <w:divBdr>
            <w:top w:val="none" w:sz="0" w:space="0" w:color="auto"/>
            <w:left w:val="none" w:sz="0" w:space="0" w:color="auto"/>
            <w:bottom w:val="none" w:sz="0" w:space="0" w:color="auto"/>
            <w:right w:val="none" w:sz="0" w:space="0" w:color="auto"/>
          </w:divBdr>
        </w:div>
        <w:div w:id="475489268">
          <w:marLeft w:val="480"/>
          <w:marRight w:val="0"/>
          <w:marTop w:val="0"/>
          <w:marBottom w:val="0"/>
          <w:divBdr>
            <w:top w:val="none" w:sz="0" w:space="0" w:color="auto"/>
            <w:left w:val="none" w:sz="0" w:space="0" w:color="auto"/>
            <w:bottom w:val="none" w:sz="0" w:space="0" w:color="auto"/>
            <w:right w:val="none" w:sz="0" w:space="0" w:color="auto"/>
          </w:divBdr>
        </w:div>
        <w:div w:id="882794943">
          <w:marLeft w:val="480"/>
          <w:marRight w:val="0"/>
          <w:marTop w:val="0"/>
          <w:marBottom w:val="0"/>
          <w:divBdr>
            <w:top w:val="none" w:sz="0" w:space="0" w:color="auto"/>
            <w:left w:val="none" w:sz="0" w:space="0" w:color="auto"/>
            <w:bottom w:val="none" w:sz="0" w:space="0" w:color="auto"/>
            <w:right w:val="none" w:sz="0" w:space="0" w:color="auto"/>
          </w:divBdr>
        </w:div>
        <w:div w:id="15619838">
          <w:marLeft w:val="480"/>
          <w:marRight w:val="0"/>
          <w:marTop w:val="0"/>
          <w:marBottom w:val="0"/>
          <w:divBdr>
            <w:top w:val="none" w:sz="0" w:space="0" w:color="auto"/>
            <w:left w:val="none" w:sz="0" w:space="0" w:color="auto"/>
            <w:bottom w:val="none" w:sz="0" w:space="0" w:color="auto"/>
            <w:right w:val="none" w:sz="0" w:space="0" w:color="auto"/>
          </w:divBdr>
        </w:div>
        <w:div w:id="1788115429">
          <w:marLeft w:val="480"/>
          <w:marRight w:val="0"/>
          <w:marTop w:val="0"/>
          <w:marBottom w:val="0"/>
          <w:divBdr>
            <w:top w:val="none" w:sz="0" w:space="0" w:color="auto"/>
            <w:left w:val="none" w:sz="0" w:space="0" w:color="auto"/>
            <w:bottom w:val="none" w:sz="0" w:space="0" w:color="auto"/>
            <w:right w:val="none" w:sz="0" w:space="0" w:color="auto"/>
          </w:divBdr>
        </w:div>
        <w:div w:id="2030443400">
          <w:marLeft w:val="480"/>
          <w:marRight w:val="0"/>
          <w:marTop w:val="0"/>
          <w:marBottom w:val="0"/>
          <w:divBdr>
            <w:top w:val="none" w:sz="0" w:space="0" w:color="auto"/>
            <w:left w:val="none" w:sz="0" w:space="0" w:color="auto"/>
            <w:bottom w:val="none" w:sz="0" w:space="0" w:color="auto"/>
            <w:right w:val="none" w:sz="0" w:space="0" w:color="auto"/>
          </w:divBdr>
        </w:div>
        <w:div w:id="831873654">
          <w:marLeft w:val="480"/>
          <w:marRight w:val="0"/>
          <w:marTop w:val="0"/>
          <w:marBottom w:val="0"/>
          <w:divBdr>
            <w:top w:val="none" w:sz="0" w:space="0" w:color="auto"/>
            <w:left w:val="none" w:sz="0" w:space="0" w:color="auto"/>
            <w:bottom w:val="none" w:sz="0" w:space="0" w:color="auto"/>
            <w:right w:val="none" w:sz="0" w:space="0" w:color="auto"/>
          </w:divBdr>
        </w:div>
        <w:div w:id="1762218750">
          <w:marLeft w:val="480"/>
          <w:marRight w:val="0"/>
          <w:marTop w:val="0"/>
          <w:marBottom w:val="0"/>
          <w:divBdr>
            <w:top w:val="none" w:sz="0" w:space="0" w:color="auto"/>
            <w:left w:val="none" w:sz="0" w:space="0" w:color="auto"/>
            <w:bottom w:val="none" w:sz="0" w:space="0" w:color="auto"/>
            <w:right w:val="none" w:sz="0" w:space="0" w:color="auto"/>
          </w:divBdr>
        </w:div>
        <w:div w:id="1945308601">
          <w:marLeft w:val="480"/>
          <w:marRight w:val="0"/>
          <w:marTop w:val="0"/>
          <w:marBottom w:val="0"/>
          <w:divBdr>
            <w:top w:val="none" w:sz="0" w:space="0" w:color="auto"/>
            <w:left w:val="none" w:sz="0" w:space="0" w:color="auto"/>
            <w:bottom w:val="none" w:sz="0" w:space="0" w:color="auto"/>
            <w:right w:val="none" w:sz="0" w:space="0" w:color="auto"/>
          </w:divBdr>
        </w:div>
        <w:div w:id="203828894">
          <w:marLeft w:val="480"/>
          <w:marRight w:val="0"/>
          <w:marTop w:val="0"/>
          <w:marBottom w:val="0"/>
          <w:divBdr>
            <w:top w:val="none" w:sz="0" w:space="0" w:color="auto"/>
            <w:left w:val="none" w:sz="0" w:space="0" w:color="auto"/>
            <w:bottom w:val="none" w:sz="0" w:space="0" w:color="auto"/>
            <w:right w:val="none" w:sz="0" w:space="0" w:color="auto"/>
          </w:divBdr>
        </w:div>
        <w:div w:id="2144736788">
          <w:marLeft w:val="480"/>
          <w:marRight w:val="0"/>
          <w:marTop w:val="0"/>
          <w:marBottom w:val="0"/>
          <w:divBdr>
            <w:top w:val="none" w:sz="0" w:space="0" w:color="auto"/>
            <w:left w:val="none" w:sz="0" w:space="0" w:color="auto"/>
            <w:bottom w:val="none" w:sz="0" w:space="0" w:color="auto"/>
            <w:right w:val="none" w:sz="0" w:space="0" w:color="auto"/>
          </w:divBdr>
        </w:div>
        <w:div w:id="390155927">
          <w:marLeft w:val="480"/>
          <w:marRight w:val="0"/>
          <w:marTop w:val="0"/>
          <w:marBottom w:val="0"/>
          <w:divBdr>
            <w:top w:val="none" w:sz="0" w:space="0" w:color="auto"/>
            <w:left w:val="none" w:sz="0" w:space="0" w:color="auto"/>
            <w:bottom w:val="none" w:sz="0" w:space="0" w:color="auto"/>
            <w:right w:val="none" w:sz="0" w:space="0" w:color="auto"/>
          </w:divBdr>
        </w:div>
        <w:div w:id="218169611">
          <w:marLeft w:val="480"/>
          <w:marRight w:val="0"/>
          <w:marTop w:val="0"/>
          <w:marBottom w:val="0"/>
          <w:divBdr>
            <w:top w:val="none" w:sz="0" w:space="0" w:color="auto"/>
            <w:left w:val="none" w:sz="0" w:space="0" w:color="auto"/>
            <w:bottom w:val="none" w:sz="0" w:space="0" w:color="auto"/>
            <w:right w:val="none" w:sz="0" w:space="0" w:color="auto"/>
          </w:divBdr>
        </w:div>
        <w:div w:id="2129467866">
          <w:marLeft w:val="480"/>
          <w:marRight w:val="0"/>
          <w:marTop w:val="0"/>
          <w:marBottom w:val="0"/>
          <w:divBdr>
            <w:top w:val="none" w:sz="0" w:space="0" w:color="auto"/>
            <w:left w:val="none" w:sz="0" w:space="0" w:color="auto"/>
            <w:bottom w:val="none" w:sz="0" w:space="0" w:color="auto"/>
            <w:right w:val="none" w:sz="0" w:space="0" w:color="auto"/>
          </w:divBdr>
        </w:div>
        <w:div w:id="1367636451">
          <w:marLeft w:val="480"/>
          <w:marRight w:val="0"/>
          <w:marTop w:val="0"/>
          <w:marBottom w:val="0"/>
          <w:divBdr>
            <w:top w:val="none" w:sz="0" w:space="0" w:color="auto"/>
            <w:left w:val="none" w:sz="0" w:space="0" w:color="auto"/>
            <w:bottom w:val="none" w:sz="0" w:space="0" w:color="auto"/>
            <w:right w:val="none" w:sz="0" w:space="0" w:color="auto"/>
          </w:divBdr>
        </w:div>
        <w:div w:id="461849550">
          <w:marLeft w:val="480"/>
          <w:marRight w:val="0"/>
          <w:marTop w:val="0"/>
          <w:marBottom w:val="0"/>
          <w:divBdr>
            <w:top w:val="none" w:sz="0" w:space="0" w:color="auto"/>
            <w:left w:val="none" w:sz="0" w:space="0" w:color="auto"/>
            <w:bottom w:val="none" w:sz="0" w:space="0" w:color="auto"/>
            <w:right w:val="none" w:sz="0" w:space="0" w:color="auto"/>
          </w:divBdr>
        </w:div>
        <w:div w:id="1241065001">
          <w:marLeft w:val="480"/>
          <w:marRight w:val="0"/>
          <w:marTop w:val="0"/>
          <w:marBottom w:val="0"/>
          <w:divBdr>
            <w:top w:val="none" w:sz="0" w:space="0" w:color="auto"/>
            <w:left w:val="none" w:sz="0" w:space="0" w:color="auto"/>
            <w:bottom w:val="none" w:sz="0" w:space="0" w:color="auto"/>
            <w:right w:val="none" w:sz="0" w:space="0" w:color="auto"/>
          </w:divBdr>
        </w:div>
        <w:div w:id="289096384">
          <w:marLeft w:val="480"/>
          <w:marRight w:val="0"/>
          <w:marTop w:val="0"/>
          <w:marBottom w:val="0"/>
          <w:divBdr>
            <w:top w:val="none" w:sz="0" w:space="0" w:color="auto"/>
            <w:left w:val="none" w:sz="0" w:space="0" w:color="auto"/>
            <w:bottom w:val="none" w:sz="0" w:space="0" w:color="auto"/>
            <w:right w:val="none" w:sz="0" w:space="0" w:color="auto"/>
          </w:divBdr>
        </w:div>
        <w:div w:id="1580746960">
          <w:marLeft w:val="480"/>
          <w:marRight w:val="0"/>
          <w:marTop w:val="0"/>
          <w:marBottom w:val="0"/>
          <w:divBdr>
            <w:top w:val="none" w:sz="0" w:space="0" w:color="auto"/>
            <w:left w:val="none" w:sz="0" w:space="0" w:color="auto"/>
            <w:bottom w:val="none" w:sz="0" w:space="0" w:color="auto"/>
            <w:right w:val="none" w:sz="0" w:space="0" w:color="auto"/>
          </w:divBdr>
        </w:div>
        <w:div w:id="1951276957">
          <w:marLeft w:val="480"/>
          <w:marRight w:val="0"/>
          <w:marTop w:val="0"/>
          <w:marBottom w:val="0"/>
          <w:divBdr>
            <w:top w:val="none" w:sz="0" w:space="0" w:color="auto"/>
            <w:left w:val="none" w:sz="0" w:space="0" w:color="auto"/>
            <w:bottom w:val="none" w:sz="0" w:space="0" w:color="auto"/>
            <w:right w:val="none" w:sz="0" w:space="0" w:color="auto"/>
          </w:divBdr>
        </w:div>
        <w:div w:id="1562669734">
          <w:marLeft w:val="480"/>
          <w:marRight w:val="0"/>
          <w:marTop w:val="0"/>
          <w:marBottom w:val="0"/>
          <w:divBdr>
            <w:top w:val="none" w:sz="0" w:space="0" w:color="auto"/>
            <w:left w:val="none" w:sz="0" w:space="0" w:color="auto"/>
            <w:bottom w:val="none" w:sz="0" w:space="0" w:color="auto"/>
            <w:right w:val="none" w:sz="0" w:space="0" w:color="auto"/>
          </w:divBdr>
        </w:div>
        <w:div w:id="1809393857">
          <w:marLeft w:val="480"/>
          <w:marRight w:val="0"/>
          <w:marTop w:val="0"/>
          <w:marBottom w:val="0"/>
          <w:divBdr>
            <w:top w:val="none" w:sz="0" w:space="0" w:color="auto"/>
            <w:left w:val="none" w:sz="0" w:space="0" w:color="auto"/>
            <w:bottom w:val="none" w:sz="0" w:space="0" w:color="auto"/>
            <w:right w:val="none" w:sz="0" w:space="0" w:color="auto"/>
          </w:divBdr>
        </w:div>
        <w:div w:id="13190708">
          <w:marLeft w:val="480"/>
          <w:marRight w:val="0"/>
          <w:marTop w:val="0"/>
          <w:marBottom w:val="0"/>
          <w:divBdr>
            <w:top w:val="none" w:sz="0" w:space="0" w:color="auto"/>
            <w:left w:val="none" w:sz="0" w:space="0" w:color="auto"/>
            <w:bottom w:val="none" w:sz="0" w:space="0" w:color="auto"/>
            <w:right w:val="none" w:sz="0" w:space="0" w:color="auto"/>
          </w:divBdr>
        </w:div>
        <w:div w:id="1379815694">
          <w:marLeft w:val="480"/>
          <w:marRight w:val="0"/>
          <w:marTop w:val="0"/>
          <w:marBottom w:val="0"/>
          <w:divBdr>
            <w:top w:val="none" w:sz="0" w:space="0" w:color="auto"/>
            <w:left w:val="none" w:sz="0" w:space="0" w:color="auto"/>
            <w:bottom w:val="none" w:sz="0" w:space="0" w:color="auto"/>
            <w:right w:val="none" w:sz="0" w:space="0" w:color="auto"/>
          </w:divBdr>
        </w:div>
        <w:div w:id="690642516">
          <w:marLeft w:val="480"/>
          <w:marRight w:val="0"/>
          <w:marTop w:val="0"/>
          <w:marBottom w:val="0"/>
          <w:divBdr>
            <w:top w:val="none" w:sz="0" w:space="0" w:color="auto"/>
            <w:left w:val="none" w:sz="0" w:space="0" w:color="auto"/>
            <w:bottom w:val="none" w:sz="0" w:space="0" w:color="auto"/>
            <w:right w:val="none" w:sz="0" w:space="0" w:color="auto"/>
          </w:divBdr>
        </w:div>
        <w:div w:id="1605377946">
          <w:marLeft w:val="480"/>
          <w:marRight w:val="0"/>
          <w:marTop w:val="0"/>
          <w:marBottom w:val="0"/>
          <w:divBdr>
            <w:top w:val="none" w:sz="0" w:space="0" w:color="auto"/>
            <w:left w:val="none" w:sz="0" w:space="0" w:color="auto"/>
            <w:bottom w:val="none" w:sz="0" w:space="0" w:color="auto"/>
            <w:right w:val="none" w:sz="0" w:space="0" w:color="auto"/>
          </w:divBdr>
        </w:div>
        <w:div w:id="1836139720">
          <w:marLeft w:val="480"/>
          <w:marRight w:val="0"/>
          <w:marTop w:val="0"/>
          <w:marBottom w:val="0"/>
          <w:divBdr>
            <w:top w:val="none" w:sz="0" w:space="0" w:color="auto"/>
            <w:left w:val="none" w:sz="0" w:space="0" w:color="auto"/>
            <w:bottom w:val="none" w:sz="0" w:space="0" w:color="auto"/>
            <w:right w:val="none" w:sz="0" w:space="0" w:color="auto"/>
          </w:divBdr>
        </w:div>
        <w:div w:id="1513913015">
          <w:marLeft w:val="480"/>
          <w:marRight w:val="0"/>
          <w:marTop w:val="0"/>
          <w:marBottom w:val="0"/>
          <w:divBdr>
            <w:top w:val="none" w:sz="0" w:space="0" w:color="auto"/>
            <w:left w:val="none" w:sz="0" w:space="0" w:color="auto"/>
            <w:bottom w:val="none" w:sz="0" w:space="0" w:color="auto"/>
            <w:right w:val="none" w:sz="0" w:space="0" w:color="auto"/>
          </w:divBdr>
        </w:div>
        <w:div w:id="1864632720">
          <w:marLeft w:val="480"/>
          <w:marRight w:val="0"/>
          <w:marTop w:val="0"/>
          <w:marBottom w:val="0"/>
          <w:divBdr>
            <w:top w:val="none" w:sz="0" w:space="0" w:color="auto"/>
            <w:left w:val="none" w:sz="0" w:space="0" w:color="auto"/>
            <w:bottom w:val="none" w:sz="0" w:space="0" w:color="auto"/>
            <w:right w:val="none" w:sz="0" w:space="0" w:color="auto"/>
          </w:divBdr>
        </w:div>
        <w:div w:id="1442604387">
          <w:marLeft w:val="480"/>
          <w:marRight w:val="0"/>
          <w:marTop w:val="0"/>
          <w:marBottom w:val="0"/>
          <w:divBdr>
            <w:top w:val="none" w:sz="0" w:space="0" w:color="auto"/>
            <w:left w:val="none" w:sz="0" w:space="0" w:color="auto"/>
            <w:bottom w:val="none" w:sz="0" w:space="0" w:color="auto"/>
            <w:right w:val="none" w:sz="0" w:space="0" w:color="auto"/>
          </w:divBdr>
        </w:div>
        <w:div w:id="717554149">
          <w:marLeft w:val="480"/>
          <w:marRight w:val="0"/>
          <w:marTop w:val="0"/>
          <w:marBottom w:val="0"/>
          <w:divBdr>
            <w:top w:val="none" w:sz="0" w:space="0" w:color="auto"/>
            <w:left w:val="none" w:sz="0" w:space="0" w:color="auto"/>
            <w:bottom w:val="none" w:sz="0" w:space="0" w:color="auto"/>
            <w:right w:val="none" w:sz="0" w:space="0" w:color="auto"/>
          </w:divBdr>
        </w:div>
        <w:div w:id="746264686">
          <w:marLeft w:val="480"/>
          <w:marRight w:val="0"/>
          <w:marTop w:val="0"/>
          <w:marBottom w:val="0"/>
          <w:divBdr>
            <w:top w:val="none" w:sz="0" w:space="0" w:color="auto"/>
            <w:left w:val="none" w:sz="0" w:space="0" w:color="auto"/>
            <w:bottom w:val="none" w:sz="0" w:space="0" w:color="auto"/>
            <w:right w:val="none" w:sz="0" w:space="0" w:color="auto"/>
          </w:divBdr>
        </w:div>
        <w:div w:id="1341815646">
          <w:marLeft w:val="480"/>
          <w:marRight w:val="0"/>
          <w:marTop w:val="0"/>
          <w:marBottom w:val="0"/>
          <w:divBdr>
            <w:top w:val="none" w:sz="0" w:space="0" w:color="auto"/>
            <w:left w:val="none" w:sz="0" w:space="0" w:color="auto"/>
            <w:bottom w:val="none" w:sz="0" w:space="0" w:color="auto"/>
            <w:right w:val="none" w:sz="0" w:space="0" w:color="auto"/>
          </w:divBdr>
        </w:div>
        <w:div w:id="1591506151">
          <w:marLeft w:val="480"/>
          <w:marRight w:val="0"/>
          <w:marTop w:val="0"/>
          <w:marBottom w:val="0"/>
          <w:divBdr>
            <w:top w:val="none" w:sz="0" w:space="0" w:color="auto"/>
            <w:left w:val="none" w:sz="0" w:space="0" w:color="auto"/>
            <w:bottom w:val="none" w:sz="0" w:space="0" w:color="auto"/>
            <w:right w:val="none" w:sz="0" w:space="0" w:color="auto"/>
          </w:divBdr>
        </w:div>
        <w:div w:id="2079663963">
          <w:marLeft w:val="480"/>
          <w:marRight w:val="0"/>
          <w:marTop w:val="0"/>
          <w:marBottom w:val="0"/>
          <w:divBdr>
            <w:top w:val="none" w:sz="0" w:space="0" w:color="auto"/>
            <w:left w:val="none" w:sz="0" w:space="0" w:color="auto"/>
            <w:bottom w:val="none" w:sz="0" w:space="0" w:color="auto"/>
            <w:right w:val="none" w:sz="0" w:space="0" w:color="auto"/>
          </w:divBdr>
        </w:div>
        <w:div w:id="1888490707">
          <w:marLeft w:val="480"/>
          <w:marRight w:val="0"/>
          <w:marTop w:val="0"/>
          <w:marBottom w:val="0"/>
          <w:divBdr>
            <w:top w:val="none" w:sz="0" w:space="0" w:color="auto"/>
            <w:left w:val="none" w:sz="0" w:space="0" w:color="auto"/>
            <w:bottom w:val="none" w:sz="0" w:space="0" w:color="auto"/>
            <w:right w:val="none" w:sz="0" w:space="0" w:color="auto"/>
          </w:divBdr>
        </w:div>
        <w:div w:id="2114395550">
          <w:marLeft w:val="480"/>
          <w:marRight w:val="0"/>
          <w:marTop w:val="0"/>
          <w:marBottom w:val="0"/>
          <w:divBdr>
            <w:top w:val="none" w:sz="0" w:space="0" w:color="auto"/>
            <w:left w:val="none" w:sz="0" w:space="0" w:color="auto"/>
            <w:bottom w:val="none" w:sz="0" w:space="0" w:color="auto"/>
            <w:right w:val="none" w:sz="0" w:space="0" w:color="auto"/>
          </w:divBdr>
        </w:div>
        <w:div w:id="1169979921">
          <w:marLeft w:val="480"/>
          <w:marRight w:val="0"/>
          <w:marTop w:val="0"/>
          <w:marBottom w:val="0"/>
          <w:divBdr>
            <w:top w:val="none" w:sz="0" w:space="0" w:color="auto"/>
            <w:left w:val="none" w:sz="0" w:space="0" w:color="auto"/>
            <w:bottom w:val="none" w:sz="0" w:space="0" w:color="auto"/>
            <w:right w:val="none" w:sz="0" w:space="0" w:color="auto"/>
          </w:divBdr>
        </w:div>
        <w:div w:id="115299326">
          <w:marLeft w:val="480"/>
          <w:marRight w:val="0"/>
          <w:marTop w:val="0"/>
          <w:marBottom w:val="0"/>
          <w:divBdr>
            <w:top w:val="none" w:sz="0" w:space="0" w:color="auto"/>
            <w:left w:val="none" w:sz="0" w:space="0" w:color="auto"/>
            <w:bottom w:val="none" w:sz="0" w:space="0" w:color="auto"/>
            <w:right w:val="none" w:sz="0" w:space="0" w:color="auto"/>
          </w:divBdr>
        </w:div>
        <w:div w:id="1397170354">
          <w:marLeft w:val="480"/>
          <w:marRight w:val="0"/>
          <w:marTop w:val="0"/>
          <w:marBottom w:val="0"/>
          <w:divBdr>
            <w:top w:val="none" w:sz="0" w:space="0" w:color="auto"/>
            <w:left w:val="none" w:sz="0" w:space="0" w:color="auto"/>
            <w:bottom w:val="none" w:sz="0" w:space="0" w:color="auto"/>
            <w:right w:val="none" w:sz="0" w:space="0" w:color="auto"/>
          </w:divBdr>
        </w:div>
        <w:div w:id="1545172894">
          <w:marLeft w:val="480"/>
          <w:marRight w:val="0"/>
          <w:marTop w:val="0"/>
          <w:marBottom w:val="0"/>
          <w:divBdr>
            <w:top w:val="none" w:sz="0" w:space="0" w:color="auto"/>
            <w:left w:val="none" w:sz="0" w:space="0" w:color="auto"/>
            <w:bottom w:val="none" w:sz="0" w:space="0" w:color="auto"/>
            <w:right w:val="none" w:sz="0" w:space="0" w:color="auto"/>
          </w:divBdr>
        </w:div>
        <w:div w:id="136144117">
          <w:marLeft w:val="480"/>
          <w:marRight w:val="0"/>
          <w:marTop w:val="0"/>
          <w:marBottom w:val="0"/>
          <w:divBdr>
            <w:top w:val="none" w:sz="0" w:space="0" w:color="auto"/>
            <w:left w:val="none" w:sz="0" w:space="0" w:color="auto"/>
            <w:bottom w:val="none" w:sz="0" w:space="0" w:color="auto"/>
            <w:right w:val="none" w:sz="0" w:space="0" w:color="auto"/>
          </w:divBdr>
        </w:div>
        <w:div w:id="1106776052">
          <w:marLeft w:val="480"/>
          <w:marRight w:val="0"/>
          <w:marTop w:val="0"/>
          <w:marBottom w:val="0"/>
          <w:divBdr>
            <w:top w:val="none" w:sz="0" w:space="0" w:color="auto"/>
            <w:left w:val="none" w:sz="0" w:space="0" w:color="auto"/>
            <w:bottom w:val="none" w:sz="0" w:space="0" w:color="auto"/>
            <w:right w:val="none" w:sz="0" w:space="0" w:color="auto"/>
          </w:divBdr>
        </w:div>
        <w:div w:id="331105715">
          <w:marLeft w:val="480"/>
          <w:marRight w:val="0"/>
          <w:marTop w:val="0"/>
          <w:marBottom w:val="0"/>
          <w:divBdr>
            <w:top w:val="none" w:sz="0" w:space="0" w:color="auto"/>
            <w:left w:val="none" w:sz="0" w:space="0" w:color="auto"/>
            <w:bottom w:val="none" w:sz="0" w:space="0" w:color="auto"/>
            <w:right w:val="none" w:sz="0" w:space="0" w:color="auto"/>
          </w:divBdr>
        </w:div>
      </w:divsChild>
    </w:div>
    <w:div w:id="2039232100">
      <w:bodyDiv w:val="1"/>
      <w:marLeft w:val="0"/>
      <w:marRight w:val="0"/>
      <w:marTop w:val="0"/>
      <w:marBottom w:val="0"/>
      <w:divBdr>
        <w:top w:val="none" w:sz="0" w:space="0" w:color="auto"/>
        <w:left w:val="none" w:sz="0" w:space="0" w:color="auto"/>
        <w:bottom w:val="none" w:sz="0" w:space="0" w:color="auto"/>
        <w:right w:val="none" w:sz="0" w:space="0" w:color="auto"/>
      </w:divBdr>
      <w:divsChild>
        <w:div w:id="1132483049">
          <w:marLeft w:val="480"/>
          <w:marRight w:val="0"/>
          <w:marTop w:val="0"/>
          <w:marBottom w:val="0"/>
          <w:divBdr>
            <w:top w:val="none" w:sz="0" w:space="0" w:color="auto"/>
            <w:left w:val="none" w:sz="0" w:space="0" w:color="auto"/>
            <w:bottom w:val="none" w:sz="0" w:space="0" w:color="auto"/>
            <w:right w:val="none" w:sz="0" w:space="0" w:color="auto"/>
          </w:divBdr>
        </w:div>
        <w:div w:id="1921324948">
          <w:marLeft w:val="480"/>
          <w:marRight w:val="0"/>
          <w:marTop w:val="0"/>
          <w:marBottom w:val="0"/>
          <w:divBdr>
            <w:top w:val="none" w:sz="0" w:space="0" w:color="auto"/>
            <w:left w:val="none" w:sz="0" w:space="0" w:color="auto"/>
            <w:bottom w:val="none" w:sz="0" w:space="0" w:color="auto"/>
            <w:right w:val="none" w:sz="0" w:space="0" w:color="auto"/>
          </w:divBdr>
        </w:div>
        <w:div w:id="136577117">
          <w:marLeft w:val="480"/>
          <w:marRight w:val="0"/>
          <w:marTop w:val="0"/>
          <w:marBottom w:val="0"/>
          <w:divBdr>
            <w:top w:val="none" w:sz="0" w:space="0" w:color="auto"/>
            <w:left w:val="none" w:sz="0" w:space="0" w:color="auto"/>
            <w:bottom w:val="none" w:sz="0" w:space="0" w:color="auto"/>
            <w:right w:val="none" w:sz="0" w:space="0" w:color="auto"/>
          </w:divBdr>
        </w:div>
        <w:div w:id="1974867575">
          <w:marLeft w:val="480"/>
          <w:marRight w:val="0"/>
          <w:marTop w:val="0"/>
          <w:marBottom w:val="0"/>
          <w:divBdr>
            <w:top w:val="none" w:sz="0" w:space="0" w:color="auto"/>
            <w:left w:val="none" w:sz="0" w:space="0" w:color="auto"/>
            <w:bottom w:val="none" w:sz="0" w:space="0" w:color="auto"/>
            <w:right w:val="none" w:sz="0" w:space="0" w:color="auto"/>
          </w:divBdr>
        </w:div>
        <w:div w:id="1491487017">
          <w:marLeft w:val="480"/>
          <w:marRight w:val="0"/>
          <w:marTop w:val="0"/>
          <w:marBottom w:val="0"/>
          <w:divBdr>
            <w:top w:val="none" w:sz="0" w:space="0" w:color="auto"/>
            <w:left w:val="none" w:sz="0" w:space="0" w:color="auto"/>
            <w:bottom w:val="none" w:sz="0" w:space="0" w:color="auto"/>
            <w:right w:val="none" w:sz="0" w:space="0" w:color="auto"/>
          </w:divBdr>
        </w:div>
        <w:div w:id="929460891">
          <w:marLeft w:val="480"/>
          <w:marRight w:val="0"/>
          <w:marTop w:val="0"/>
          <w:marBottom w:val="0"/>
          <w:divBdr>
            <w:top w:val="none" w:sz="0" w:space="0" w:color="auto"/>
            <w:left w:val="none" w:sz="0" w:space="0" w:color="auto"/>
            <w:bottom w:val="none" w:sz="0" w:space="0" w:color="auto"/>
            <w:right w:val="none" w:sz="0" w:space="0" w:color="auto"/>
          </w:divBdr>
        </w:div>
        <w:div w:id="1054810814">
          <w:marLeft w:val="480"/>
          <w:marRight w:val="0"/>
          <w:marTop w:val="0"/>
          <w:marBottom w:val="0"/>
          <w:divBdr>
            <w:top w:val="none" w:sz="0" w:space="0" w:color="auto"/>
            <w:left w:val="none" w:sz="0" w:space="0" w:color="auto"/>
            <w:bottom w:val="none" w:sz="0" w:space="0" w:color="auto"/>
            <w:right w:val="none" w:sz="0" w:space="0" w:color="auto"/>
          </w:divBdr>
        </w:div>
        <w:div w:id="1584292093">
          <w:marLeft w:val="480"/>
          <w:marRight w:val="0"/>
          <w:marTop w:val="0"/>
          <w:marBottom w:val="0"/>
          <w:divBdr>
            <w:top w:val="none" w:sz="0" w:space="0" w:color="auto"/>
            <w:left w:val="none" w:sz="0" w:space="0" w:color="auto"/>
            <w:bottom w:val="none" w:sz="0" w:space="0" w:color="auto"/>
            <w:right w:val="none" w:sz="0" w:space="0" w:color="auto"/>
          </w:divBdr>
        </w:div>
        <w:div w:id="1681203881">
          <w:marLeft w:val="480"/>
          <w:marRight w:val="0"/>
          <w:marTop w:val="0"/>
          <w:marBottom w:val="0"/>
          <w:divBdr>
            <w:top w:val="none" w:sz="0" w:space="0" w:color="auto"/>
            <w:left w:val="none" w:sz="0" w:space="0" w:color="auto"/>
            <w:bottom w:val="none" w:sz="0" w:space="0" w:color="auto"/>
            <w:right w:val="none" w:sz="0" w:space="0" w:color="auto"/>
          </w:divBdr>
        </w:div>
        <w:div w:id="1131509844">
          <w:marLeft w:val="480"/>
          <w:marRight w:val="0"/>
          <w:marTop w:val="0"/>
          <w:marBottom w:val="0"/>
          <w:divBdr>
            <w:top w:val="none" w:sz="0" w:space="0" w:color="auto"/>
            <w:left w:val="none" w:sz="0" w:space="0" w:color="auto"/>
            <w:bottom w:val="none" w:sz="0" w:space="0" w:color="auto"/>
            <w:right w:val="none" w:sz="0" w:space="0" w:color="auto"/>
          </w:divBdr>
        </w:div>
        <w:div w:id="1519196089">
          <w:marLeft w:val="480"/>
          <w:marRight w:val="0"/>
          <w:marTop w:val="0"/>
          <w:marBottom w:val="0"/>
          <w:divBdr>
            <w:top w:val="none" w:sz="0" w:space="0" w:color="auto"/>
            <w:left w:val="none" w:sz="0" w:space="0" w:color="auto"/>
            <w:bottom w:val="none" w:sz="0" w:space="0" w:color="auto"/>
            <w:right w:val="none" w:sz="0" w:space="0" w:color="auto"/>
          </w:divBdr>
        </w:div>
        <w:div w:id="629363859">
          <w:marLeft w:val="480"/>
          <w:marRight w:val="0"/>
          <w:marTop w:val="0"/>
          <w:marBottom w:val="0"/>
          <w:divBdr>
            <w:top w:val="none" w:sz="0" w:space="0" w:color="auto"/>
            <w:left w:val="none" w:sz="0" w:space="0" w:color="auto"/>
            <w:bottom w:val="none" w:sz="0" w:space="0" w:color="auto"/>
            <w:right w:val="none" w:sz="0" w:space="0" w:color="auto"/>
          </w:divBdr>
        </w:div>
        <w:div w:id="866798757">
          <w:marLeft w:val="480"/>
          <w:marRight w:val="0"/>
          <w:marTop w:val="0"/>
          <w:marBottom w:val="0"/>
          <w:divBdr>
            <w:top w:val="none" w:sz="0" w:space="0" w:color="auto"/>
            <w:left w:val="none" w:sz="0" w:space="0" w:color="auto"/>
            <w:bottom w:val="none" w:sz="0" w:space="0" w:color="auto"/>
            <w:right w:val="none" w:sz="0" w:space="0" w:color="auto"/>
          </w:divBdr>
        </w:div>
        <w:div w:id="1879273115">
          <w:marLeft w:val="480"/>
          <w:marRight w:val="0"/>
          <w:marTop w:val="0"/>
          <w:marBottom w:val="0"/>
          <w:divBdr>
            <w:top w:val="none" w:sz="0" w:space="0" w:color="auto"/>
            <w:left w:val="none" w:sz="0" w:space="0" w:color="auto"/>
            <w:bottom w:val="none" w:sz="0" w:space="0" w:color="auto"/>
            <w:right w:val="none" w:sz="0" w:space="0" w:color="auto"/>
          </w:divBdr>
        </w:div>
        <w:div w:id="1445885305">
          <w:marLeft w:val="480"/>
          <w:marRight w:val="0"/>
          <w:marTop w:val="0"/>
          <w:marBottom w:val="0"/>
          <w:divBdr>
            <w:top w:val="none" w:sz="0" w:space="0" w:color="auto"/>
            <w:left w:val="none" w:sz="0" w:space="0" w:color="auto"/>
            <w:bottom w:val="none" w:sz="0" w:space="0" w:color="auto"/>
            <w:right w:val="none" w:sz="0" w:space="0" w:color="auto"/>
          </w:divBdr>
        </w:div>
        <w:div w:id="1265334908">
          <w:marLeft w:val="480"/>
          <w:marRight w:val="0"/>
          <w:marTop w:val="0"/>
          <w:marBottom w:val="0"/>
          <w:divBdr>
            <w:top w:val="none" w:sz="0" w:space="0" w:color="auto"/>
            <w:left w:val="none" w:sz="0" w:space="0" w:color="auto"/>
            <w:bottom w:val="none" w:sz="0" w:space="0" w:color="auto"/>
            <w:right w:val="none" w:sz="0" w:space="0" w:color="auto"/>
          </w:divBdr>
        </w:div>
        <w:div w:id="412168238">
          <w:marLeft w:val="480"/>
          <w:marRight w:val="0"/>
          <w:marTop w:val="0"/>
          <w:marBottom w:val="0"/>
          <w:divBdr>
            <w:top w:val="none" w:sz="0" w:space="0" w:color="auto"/>
            <w:left w:val="none" w:sz="0" w:space="0" w:color="auto"/>
            <w:bottom w:val="none" w:sz="0" w:space="0" w:color="auto"/>
            <w:right w:val="none" w:sz="0" w:space="0" w:color="auto"/>
          </w:divBdr>
        </w:div>
        <w:div w:id="2044406201">
          <w:marLeft w:val="480"/>
          <w:marRight w:val="0"/>
          <w:marTop w:val="0"/>
          <w:marBottom w:val="0"/>
          <w:divBdr>
            <w:top w:val="none" w:sz="0" w:space="0" w:color="auto"/>
            <w:left w:val="none" w:sz="0" w:space="0" w:color="auto"/>
            <w:bottom w:val="none" w:sz="0" w:space="0" w:color="auto"/>
            <w:right w:val="none" w:sz="0" w:space="0" w:color="auto"/>
          </w:divBdr>
        </w:div>
        <w:div w:id="974483084">
          <w:marLeft w:val="480"/>
          <w:marRight w:val="0"/>
          <w:marTop w:val="0"/>
          <w:marBottom w:val="0"/>
          <w:divBdr>
            <w:top w:val="none" w:sz="0" w:space="0" w:color="auto"/>
            <w:left w:val="none" w:sz="0" w:space="0" w:color="auto"/>
            <w:bottom w:val="none" w:sz="0" w:space="0" w:color="auto"/>
            <w:right w:val="none" w:sz="0" w:space="0" w:color="auto"/>
          </w:divBdr>
        </w:div>
        <w:div w:id="472717514">
          <w:marLeft w:val="480"/>
          <w:marRight w:val="0"/>
          <w:marTop w:val="0"/>
          <w:marBottom w:val="0"/>
          <w:divBdr>
            <w:top w:val="none" w:sz="0" w:space="0" w:color="auto"/>
            <w:left w:val="none" w:sz="0" w:space="0" w:color="auto"/>
            <w:bottom w:val="none" w:sz="0" w:space="0" w:color="auto"/>
            <w:right w:val="none" w:sz="0" w:space="0" w:color="auto"/>
          </w:divBdr>
        </w:div>
        <w:div w:id="214437441">
          <w:marLeft w:val="480"/>
          <w:marRight w:val="0"/>
          <w:marTop w:val="0"/>
          <w:marBottom w:val="0"/>
          <w:divBdr>
            <w:top w:val="none" w:sz="0" w:space="0" w:color="auto"/>
            <w:left w:val="none" w:sz="0" w:space="0" w:color="auto"/>
            <w:bottom w:val="none" w:sz="0" w:space="0" w:color="auto"/>
            <w:right w:val="none" w:sz="0" w:space="0" w:color="auto"/>
          </w:divBdr>
        </w:div>
        <w:div w:id="1861433196">
          <w:marLeft w:val="480"/>
          <w:marRight w:val="0"/>
          <w:marTop w:val="0"/>
          <w:marBottom w:val="0"/>
          <w:divBdr>
            <w:top w:val="none" w:sz="0" w:space="0" w:color="auto"/>
            <w:left w:val="none" w:sz="0" w:space="0" w:color="auto"/>
            <w:bottom w:val="none" w:sz="0" w:space="0" w:color="auto"/>
            <w:right w:val="none" w:sz="0" w:space="0" w:color="auto"/>
          </w:divBdr>
        </w:div>
        <w:div w:id="1024986490">
          <w:marLeft w:val="480"/>
          <w:marRight w:val="0"/>
          <w:marTop w:val="0"/>
          <w:marBottom w:val="0"/>
          <w:divBdr>
            <w:top w:val="none" w:sz="0" w:space="0" w:color="auto"/>
            <w:left w:val="none" w:sz="0" w:space="0" w:color="auto"/>
            <w:bottom w:val="none" w:sz="0" w:space="0" w:color="auto"/>
            <w:right w:val="none" w:sz="0" w:space="0" w:color="auto"/>
          </w:divBdr>
        </w:div>
        <w:div w:id="47190518">
          <w:marLeft w:val="480"/>
          <w:marRight w:val="0"/>
          <w:marTop w:val="0"/>
          <w:marBottom w:val="0"/>
          <w:divBdr>
            <w:top w:val="none" w:sz="0" w:space="0" w:color="auto"/>
            <w:left w:val="none" w:sz="0" w:space="0" w:color="auto"/>
            <w:bottom w:val="none" w:sz="0" w:space="0" w:color="auto"/>
            <w:right w:val="none" w:sz="0" w:space="0" w:color="auto"/>
          </w:divBdr>
        </w:div>
        <w:div w:id="157814006">
          <w:marLeft w:val="480"/>
          <w:marRight w:val="0"/>
          <w:marTop w:val="0"/>
          <w:marBottom w:val="0"/>
          <w:divBdr>
            <w:top w:val="none" w:sz="0" w:space="0" w:color="auto"/>
            <w:left w:val="none" w:sz="0" w:space="0" w:color="auto"/>
            <w:bottom w:val="none" w:sz="0" w:space="0" w:color="auto"/>
            <w:right w:val="none" w:sz="0" w:space="0" w:color="auto"/>
          </w:divBdr>
        </w:div>
        <w:div w:id="1271232492">
          <w:marLeft w:val="480"/>
          <w:marRight w:val="0"/>
          <w:marTop w:val="0"/>
          <w:marBottom w:val="0"/>
          <w:divBdr>
            <w:top w:val="none" w:sz="0" w:space="0" w:color="auto"/>
            <w:left w:val="none" w:sz="0" w:space="0" w:color="auto"/>
            <w:bottom w:val="none" w:sz="0" w:space="0" w:color="auto"/>
            <w:right w:val="none" w:sz="0" w:space="0" w:color="auto"/>
          </w:divBdr>
        </w:div>
        <w:div w:id="1350138430">
          <w:marLeft w:val="480"/>
          <w:marRight w:val="0"/>
          <w:marTop w:val="0"/>
          <w:marBottom w:val="0"/>
          <w:divBdr>
            <w:top w:val="none" w:sz="0" w:space="0" w:color="auto"/>
            <w:left w:val="none" w:sz="0" w:space="0" w:color="auto"/>
            <w:bottom w:val="none" w:sz="0" w:space="0" w:color="auto"/>
            <w:right w:val="none" w:sz="0" w:space="0" w:color="auto"/>
          </w:divBdr>
        </w:div>
        <w:div w:id="1250043817">
          <w:marLeft w:val="480"/>
          <w:marRight w:val="0"/>
          <w:marTop w:val="0"/>
          <w:marBottom w:val="0"/>
          <w:divBdr>
            <w:top w:val="none" w:sz="0" w:space="0" w:color="auto"/>
            <w:left w:val="none" w:sz="0" w:space="0" w:color="auto"/>
            <w:bottom w:val="none" w:sz="0" w:space="0" w:color="auto"/>
            <w:right w:val="none" w:sz="0" w:space="0" w:color="auto"/>
          </w:divBdr>
        </w:div>
        <w:div w:id="238564321">
          <w:marLeft w:val="480"/>
          <w:marRight w:val="0"/>
          <w:marTop w:val="0"/>
          <w:marBottom w:val="0"/>
          <w:divBdr>
            <w:top w:val="none" w:sz="0" w:space="0" w:color="auto"/>
            <w:left w:val="none" w:sz="0" w:space="0" w:color="auto"/>
            <w:bottom w:val="none" w:sz="0" w:space="0" w:color="auto"/>
            <w:right w:val="none" w:sz="0" w:space="0" w:color="auto"/>
          </w:divBdr>
        </w:div>
        <w:div w:id="1748915626">
          <w:marLeft w:val="480"/>
          <w:marRight w:val="0"/>
          <w:marTop w:val="0"/>
          <w:marBottom w:val="0"/>
          <w:divBdr>
            <w:top w:val="none" w:sz="0" w:space="0" w:color="auto"/>
            <w:left w:val="none" w:sz="0" w:space="0" w:color="auto"/>
            <w:bottom w:val="none" w:sz="0" w:space="0" w:color="auto"/>
            <w:right w:val="none" w:sz="0" w:space="0" w:color="auto"/>
          </w:divBdr>
        </w:div>
        <w:div w:id="1977444646">
          <w:marLeft w:val="480"/>
          <w:marRight w:val="0"/>
          <w:marTop w:val="0"/>
          <w:marBottom w:val="0"/>
          <w:divBdr>
            <w:top w:val="none" w:sz="0" w:space="0" w:color="auto"/>
            <w:left w:val="none" w:sz="0" w:space="0" w:color="auto"/>
            <w:bottom w:val="none" w:sz="0" w:space="0" w:color="auto"/>
            <w:right w:val="none" w:sz="0" w:space="0" w:color="auto"/>
          </w:divBdr>
        </w:div>
        <w:div w:id="63725590">
          <w:marLeft w:val="480"/>
          <w:marRight w:val="0"/>
          <w:marTop w:val="0"/>
          <w:marBottom w:val="0"/>
          <w:divBdr>
            <w:top w:val="none" w:sz="0" w:space="0" w:color="auto"/>
            <w:left w:val="none" w:sz="0" w:space="0" w:color="auto"/>
            <w:bottom w:val="none" w:sz="0" w:space="0" w:color="auto"/>
            <w:right w:val="none" w:sz="0" w:space="0" w:color="auto"/>
          </w:divBdr>
        </w:div>
        <w:div w:id="1584408634">
          <w:marLeft w:val="480"/>
          <w:marRight w:val="0"/>
          <w:marTop w:val="0"/>
          <w:marBottom w:val="0"/>
          <w:divBdr>
            <w:top w:val="none" w:sz="0" w:space="0" w:color="auto"/>
            <w:left w:val="none" w:sz="0" w:space="0" w:color="auto"/>
            <w:bottom w:val="none" w:sz="0" w:space="0" w:color="auto"/>
            <w:right w:val="none" w:sz="0" w:space="0" w:color="auto"/>
          </w:divBdr>
        </w:div>
        <w:div w:id="1253777511">
          <w:marLeft w:val="480"/>
          <w:marRight w:val="0"/>
          <w:marTop w:val="0"/>
          <w:marBottom w:val="0"/>
          <w:divBdr>
            <w:top w:val="none" w:sz="0" w:space="0" w:color="auto"/>
            <w:left w:val="none" w:sz="0" w:space="0" w:color="auto"/>
            <w:bottom w:val="none" w:sz="0" w:space="0" w:color="auto"/>
            <w:right w:val="none" w:sz="0" w:space="0" w:color="auto"/>
          </w:divBdr>
        </w:div>
        <w:div w:id="604456798">
          <w:marLeft w:val="480"/>
          <w:marRight w:val="0"/>
          <w:marTop w:val="0"/>
          <w:marBottom w:val="0"/>
          <w:divBdr>
            <w:top w:val="none" w:sz="0" w:space="0" w:color="auto"/>
            <w:left w:val="none" w:sz="0" w:space="0" w:color="auto"/>
            <w:bottom w:val="none" w:sz="0" w:space="0" w:color="auto"/>
            <w:right w:val="none" w:sz="0" w:space="0" w:color="auto"/>
          </w:divBdr>
        </w:div>
        <w:div w:id="96756858">
          <w:marLeft w:val="480"/>
          <w:marRight w:val="0"/>
          <w:marTop w:val="0"/>
          <w:marBottom w:val="0"/>
          <w:divBdr>
            <w:top w:val="none" w:sz="0" w:space="0" w:color="auto"/>
            <w:left w:val="none" w:sz="0" w:space="0" w:color="auto"/>
            <w:bottom w:val="none" w:sz="0" w:space="0" w:color="auto"/>
            <w:right w:val="none" w:sz="0" w:space="0" w:color="auto"/>
          </w:divBdr>
        </w:div>
        <w:div w:id="1099832698">
          <w:marLeft w:val="480"/>
          <w:marRight w:val="0"/>
          <w:marTop w:val="0"/>
          <w:marBottom w:val="0"/>
          <w:divBdr>
            <w:top w:val="none" w:sz="0" w:space="0" w:color="auto"/>
            <w:left w:val="none" w:sz="0" w:space="0" w:color="auto"/>
            <w:bottom w:val="none" w:sz="0" w:space="0" w:color="auto"/>
            <w:right w:val="none" w:sz="0" w:space="0" w:color="auto"/>
          </w:divBdr>
        </w:div>
        <w:div w:id="1882789489">
          <w:marLeft w:val="480"/>
          <w:marRight w:val="0"/>
          <w:marTop w:val="0"/>
          <w:marBottom w:val="0"/>
          <w:divBdr>
            <w:top w:val="none" w:sz="0" w:space="0" w:color="auto"/>
            <w:left w:val="none" w:sz="0" w:space="0" w:color="auto"/>
            <w:bottom w:val="none" w:sz="0" w:space="0" w:color="auto"/>
            <w:right w:val="none" w:sz="0" w:space="0" w:color="auto"/>
          </w:divBdr>
        </w:div>
        <w:div w:id="214005553">
          <w:marLeft w:val="480"/>
          <w:marRight w:val="0"/>
          <w:marTop w:val="0"/>
          <w:marBottom w:val="0"/>
          <w:divBdr>
            <w:top w:val="none" w:sz="0" w:space="0" w:color="auto"/>
            <w:left w:val="none" w:sz="0" w:space="0" w:color="auto"/>
            <w:bottom w:val="none" w:sz="0" w:space="0" w:color="auto"/>
            <w:right w:val="none" w:sz="0" w:space="0" w:color="auto"/>
          </w:divBdr>
        </w:div>
        <w:div w:id="802311065">
          <w:marLeft w:val="480"/>
          <w:marRight w:val="0"/>
          <w:marTop w:val="0"/>
          <w:marBottom w:val="0"/>
          <w:divBdr>
            <w:top w:val="none" w:sz="0" w:space="0" w:color="auto"/>
            <w:left w:val="none" w:sz="0" w:space="0" w:color="auto"/>
            <w:bottom w:val="none" w:sz="0" w:space="0" w:color="auto"/>
            <w:right w:val="none" w:sz="0" w:space="0" w:color="auto"/>
          </w:divBdr>
        </w:div>
        <w:div w:id="1063598903">
          <w:marLeft w:val="480"/>
          <w:marRight w:val="0"/>
          <w:marTop w:val="0"/>
          <w:marBottom w:val="0"/>
          <w:divBdr>
            <w:top w:val="none" w:sz="0" w:space="0" w:color="auto"/>
            <w:left w:val="none" w:sz="0" w:space="0" w:color="auto"/>
            <w:bottom w:val="none" w:sz="0" w:space="0" w:color="auto"/>
            <w:right w:val="none" w:sz="0" w:space="0" w:color="auto"/>
          </w:divBdr>
        </w:div>
        <w:div w:id="1479372981">
          <w:marLeft w:val="480"/>
          <w:marRight w:val="0"/>
          <w:marTop w:val="0"/>
          <w:marBottom w:val="0"/>
          <w:divBdr>
            <w:top w:val="none" w:sz="0" w:space="0" w:color="auto"/>
            <w:left w:val="none" w:sz="0" w:space="0" w:color="auto"/>
            <w:bottom w:val="none" w:sz="0" w:space="0" w:color="auto"/>
            <w:right w:val="none" w:sz="0" w:space="0" w:color="auto"/>
          </w:divBdr>
        </w:div>
        <w:div w:id="1978871048">
          <w:marLeft w:val="480"/>
          <w:marRight w:val="0"/>
          <w:marTop w:val="0"/>
          <w:marBottom w:val="0"/>
          <w:divBdr>
            <w:top w:val="none" w:sz="0" w:space="0" w:color="auto"/>
            <w:left w:val="none" w:sz="0" w:space="0" w:color="auto"/>
            <w:bottom w:val="none" w:sz="0" w:space="0" w:color="auto"/>
            <w:right w:val="none" w:sz="0" w:space="0" w:color="auto"/>
          </w:divBdr>
        </w:div>
        <w:div w:id="641931543">
          <w:marLeft w:val="480"/>
          <w:marRight w:val="0"/>
          <w:marTop w:val="0"/>
          <w:marBottom w:val="0"/>
          <w:divBdr>
            <w:top w:val="none" w:sz="0" w:space="0" w:color="auto"/>
            <w:left w:val="none" w:sz="0" w:space="0" w:color="auto"/>
            <w:bottom w:val="none" w:sz="0" w:space="0" w:color="auto"/>
            <w:right w:val="none" w:sz="0" w:space="0" w:color="auto"/>
          </w:divBdr>
        </w:div>
        <w:div w:id="669866452">
          <w:marLeft w:val="480"/>
          <w:marRight w:val="0"/>
          <w:marTop w:val="0"/>
          <w:marBottom w:val="0"/>
          <w:divBdr>
            <w:top w:val="none" w:sz="0" w:space="0" w:color="auto"/>
            <w:left w:val="none" w:sz="0" w:space="0" w:color="auto"/>
            <w:bottom w:val="none" w:sz="0" w:space="0" w:color="auto"/>
            <w:right w:val="none" w:sz="0" w:space="0" w:color="auto"/>
          </w:divBdr>
        </w:div>
        <w:div w:id="778336568">
          <w:marLeft w:val="480"/>
          <w:marRight w:val="0"/>
          <w:marTop w:val="0"/>
          <w:marBottom w:val="0"/>
          <w:divBdr>
            <w:top w:val="none" w:sz="0" w:space="0" w:color="auto"/>
            <w:left w:val="none" w:sz="0" w:space="0" w:color="auto"/>
            <w:bottom w:val="none" w:sz="0" w:space="0" w:color="auto"/>
            <w:right w:val="none" w:sz="0" w:space="0" w:color="auto"/>
          </w:divBdr>
        </w:div>
        <w:div w:id="362900422">
          <w:marLeft w:val="480"/>
          <w:marRight w:val="0"/>
          <w:marTop w:val="0"/>
          <w:marBottom w:val="0"/>
          <w:divBdr>
            <w:top w:val="none" w:sz="0" w:space="0" w:color="auto"/>
            <w:left w:val="none" w:sz="0" w:space="0" w:color="auto"/>
            <w:bottom w:val="none" w:sz="0" w:space="0" w:color="auto"/>
            <w:right w:val="none" w:sz="0" w:space="0" w:color="auto"/>
          </w:divBdr>
        </w:div>
        <w:div w:id="900754655">
          <w:marLeft w:val="480"/>
          <w:marRight w:val="0"/>
          <w:marTop w:val="0"/>
          <w:marBottom w:val="0"/>
          <w:divBdr>
            <w:top w:val="none" w:sz="0" w:space="0" w:color="auto"/>
            <w:left w:val="none" w:sz="0" w:space="0" w:color="auto"/>
            <w:bottom w:val="none" w:sz="0" w:space="0" w:color="auto"/>
            <w:right w:val="none" w:sz="0" w:space="0" w:color="auto"/>
          </w:divBdr>
        </w:div>
        <w:div w:id="1469588765">
          <w:marLeft w:val="480"/>
          <w:marRight w:val="0"/>
          <w:marTop w:val="0"/>
          <w:marBottom w:val="0"/>
          <w:divBdr>
            <w:top w:val="none" w:sz="0" w:space="0" w:color="auto"/>
            <w:left w:val="none" w:sz="0" w:space="0" w:color="auto"/>
            <w:bottom w:val="none" w:sz="0" w:space="0" w:color="auto"/>
            <w:right w:val="none" w:sz="0" w:space="0" w:color="auto"/>
          </w:divBdr>
        </w:div>
        <w:div w:id="1854606436">
          <w:marLeft w:val="480"/>
          <w:marRight w:val="0"/>
          <w:marTop w:val="0"/>
          <w:marBottom w:val="0"/>
          <w:divBdr>
            <w:top w:val="none" w:sz="0" w:space="0" w:color="auto"/>
            <w:left w:val="none" w:sz="0" w:space="0" w:color="auto"/>
            <w:bottom w:val="none" w:sz="0" w:space="0" w:color="auto"/>
            <w:right w:val="none" w:sz="0" w:space="0" w:color="auto"/>
          </w:divBdr>
        </w:div>
        <w:div w:id="1889487987">
          <w:marLeft w:val="480"/>
          <w:marRight w:val="0"/>
          <w:marTop w:val="0"/>
          <w:marBottom w:val="0"/>
          <w:divBdr>
            <w:top w:val="none" w:sz="0" w:space="0" w:color="auto"/>
            <w:left w:val="none" w:sz="0" w:space="0" w:color="auto"/>
            <w:bottom w:val="none" w:sz="0" w:space="0" w:color="auto"/>
            <w:right w:val="none" w:sz="0" w:space="0" w:color="auto"/>
          </w:divBdr>
        </w:div>
        <w:div w:id="12221669">
          <w:marLeft w:val="480"/>
          <w:marRight w:val="0"/>
          <w:marTop w:val="0"/>
          <w:marBottom w:val="0"/>
          <w:divBdr>
            <w:top w:val="none" w:sz="0" w:space="0" w:color="auto"/>
            <w:left w:val="none" w:sz="0" w:space="0" w:color="auto"/>
            <w:bottom w:val="none" w:sz="0" w:space="0" w:color="auto"/>
            <w:right w:val="none" w:sz="0" w:space="0" w:color="auto"/>
          </w:divBdr>
        </w:div>
        <w:div w:id="139621025">
          <w:marLeft w:val="480"/>
          <w:marRight w:val="0"/>
          <w:marTop w:val="0"/>
          <w:marBottom w:val="0"/>
          <w:divBdr>
            <w:top w:val="none" w:sz="0" w:space="0" w:color="auto"/>
            <w:left w:val="none" w:sz="0" w:space="0" w:color="auto"/>
            <w:bottom w:val="none" w:sz="0" w:space="0" w:color="auto"/>
            <w:right w:val="none" w:sz="0" w:space="0" w:color="auto"/>
          </w:divBdr>
        </w:div>
        <w:div w:id="958871948">
          <w:marLeft w:val="480"/>
          <w:marRight w:val="0"/>
          <w:marTop w:val="0"/>
          <w:marBottom w:val="0"/>
          <w:divBdr>
            <w:top w:val="none" w:sz="0" w:space="0" w:color="auto"/>
            <w:left w:val="none" w:sz="0" w:space="0" w:color="auto"/>
            <w:bottom w:val="none" w:sz="0" w:space="0" w:color="auto"/>
            <w:right w:val="none" w:sz="0" w:space="0" w:color="auto"/>
          </w:divBdr>
        </w:div>
        <w:div w:id="1408843814">
          <w:marLeft w:val="480"/>
          <w:marRight w:val="0"/>
          <w:marTop w:val="0"/>
          <w:marBottom w:val="0"/>
          <w:divBdr>
            <w:top w:val="none" w:sz="0" w:space="0" w:color="auto"/>
            <w:left w:val="none" w:sz="0" w:space="0" w:color="auto"/>
            <w:bottom w:val="none" w:sz="0" w:space="0" w:color="auto"/>
            <w:right w:val="none" w:sz="0" w:space="0" w:color="auto"/>
          </w:divBdr>
        </w:div>
        <w:div w:id="457186205">
          <w:marLeft w:val="480"/>
          <w:marRight w:val="0"/>
          <w:marTop w:val="0"/>
          <w:marBottom w:val="0"/>
          <w:divBdr>
            <w:top w:val="none" w:sz="0" w:space="0" w:color="auto"/>
            <w:left w:val="none" w:sz="0" w:space="0" w:color="auto"/>
            <w:bottom w:val="none" w:sz="0" w:space="0" w:color="auto"/>
            <w:right w:val="none" w:sz="0" w:space="0" w:color="auto"/>
          </w:divBdr>
        </w:div>
        <w:div w:id="1904484723">
          <w:marLeft w:val="480"/>
          <w:marRight w:val="0"/>
          <w:marTop w:val="0"/>
          <w:marBottom w:val="0"/>
          <w:divBdr>
            <w:top w:val="none" w:sz="0" w:space="0" w:color="auto"/>
            <w:left w:val="none" w:sz="0" w:space="0" w:color="auto"/>
            <w:bottom w:val="none" w:sz="0" w:space="0" w:color="auto"/>
            <w:right w:val="none" w:sz="0" w:space="0" w:color="auto"/>
          </w:divBdr>
        </w:div>
        <w:div w:id="1505321177">
          <w:marLeft w:val="480"/>
          <w:marRight w:val="0"/>
          <w:marTop w:val="0"/>
          <w:marBottom w:val="0"/>
          <w:divBdr>
            <w:top w:val="none" w:sz="0" w:space="0" w:color="auto"/>
            <w:left w:val="none" w:sz="0" w:space="0" w:color="auto"/>
            <w:bottom w:val="none" w:sz="0" w:space="0" w:color="auto"/>
            <w:right w:val="none" w:sz="0" w:space="0" w:color="auto"/>
          </w:divBdr>
        </w:div>
      </w:divsChild>
    </w:div>
    <w:div w:id="2039965374">
      <w:bodyDiv w:val="1"/>
      <w:marLeft w:val="0"/>
      <w:marRight w:val="0"/>
      <w:marTop w:val="0"/>
      <w:marBottom w:val="0"/>
      <w:divBdr>
        <w:top w:val="none" w:sz="0" w:space="0" w:color="auto"/>
        <w:left w:val="none" w:sz="0" w:space="0" w:color="auto"/>
        <w:bottom w:val="none" w:sz="0" w:space="0" w:color="auto"/>
        <w:right w:val="none" w:sz="0" w:space="0" w:color="auto"/>
      </w:divBdr>
    </w:div>
    <w:div w:id="2043162014">
      <w:bodyDiv w:val="1"/>
      <w:marLeft w:val="0"/>
      <w:marRight w:val="0"/>
      <w:marTop w:val="0"/>
      <w:marBottom w:val="0"/>
      <w:divBdr>
        <w:top w:val="none" w:sz="0" w:space="0" w:color="auto"/>
        <w:left w:val="none" w:sz="0" w:space="0" w:color="auto"/>
        <w:bottom w:val="none" w:sz="0" w:space="0" w:color="auto"/>
        <w:right w:val="none" w:sz="0" w:space="0" w:color="auto"/>
      </w:divBdr>
    </w:div>
    <w:div w:id="2043244441">
      <w:bodyDiv w:val="1"/>
      <w:marLeft w:val="0"/>
      <w:marRight w:val="0"/>
      <w:marTop w:val="0"/>
      <w:marBottom w:val="0"/>
      <w:divBdr>
        <w:top w:val="none" w:sz="0" w:space="0" w:color="auto"/>
        <w:left w:val="none" w:sz="0" w:space="0" w:color="auto"/>
        <w:bottom w:val="none" w:sz="0" w:space="0" w:color="auto"/>
        <w:right w:val="none" w:sz="0" w:space="0" w:color="auto"/>
      </w:divBdr>
    </w:div>
    <w:div w:id="2043245289">
      <w:bodyDiv w:val="1"/>
      <w:marLeft w:val="0"/>
      <w:marRight w:val="0"/>
      <w:marTop w:val="0"/>
      <w:marBottom w:val="0"/>
      <w:divBdr>
        <w:top w:val="none" w:sz="0" w:space="0" w:color="auto"/>
        <w:left w:val="none" w:sz="0" w:space="0" w:color="auto"/>
        <w:bottom w:val="none" w:sz="0" w:space="0" w:color="auto"/>
        <w:right w:val="none" w:sz="0" w:space="0" w:color="auto"/>
      </w:divBdr>
      <w:divsChild>
        <w:div w:id="2095397279">
          <w:marLeft w:val="480"/>
          <w:marRight w:val="0"/>
          <w:marTop w:val="0"/>
          <w:marBottom w:val="0"/>
          <w:divBdr>
            <w:top w:val="none" w:sz="0" w:space="0" w:color="auto"/>
            <w:left w:val="none" w:sz="0" w:space="0" w:color="auto"/>
            <w:bottom w:val="none" w:sz="0" w:space="0" w:color="auto"/>
            <w:right w:val="none" w:sz="0" w:space="0" w:color="auto"/>
          </w:divBdr>
        </w:div>
        <w:div w:id="1221791762">
          <w:marLeft w:val="480"/>
          <w:marRight w:val="0"/>
          <w:marTop w:val="0"/>
          <w:marBottom w:val="0"/>
          <w:divBdr>
            <w:top w:val="none" w:sz="0" w:space="0" w:color="auto"/>
            <w:left w:val="none" w:sz="0" w:space="0" w:color="auto"/>
            <w:bottom w:val="none" w:sz="0" w:space="0" w:color="auto"/>
            <w:right w:val="none" w:sz="0" w:space="0" w:color="auto"/>
          </w:divBdr>
        </w:div>
        <w:div w:id="1307540612">
          <w:marLeft w:val="480"/>
          <w:marRight w:val="0"/>
          <w:marTop w:val="0"/>
          <w:marBottom w:val="0"/>
          <w:divBdr>
            <w:top w:val="none" w:sz="0" w:space="0" w:color="auto"/>
            <w:left w:val="none" w:sz="0" w:space="0" w:color="auto"/>
            <w:bottom w:val="none" w:sz="0" w:space="0" w:color="auto"/>
            <w:right w:val="none" w:sz="0" w:space="0" w:color="auto"/>
          </w:divBdr>
        </w:div>
        <w:div w:id="578951343">
          <w:marLeft w:val="480"/>
          <w:marRight w:val="0"/>
          <w:marTop w:val="0"/>
          <w:marBottom w:val="0"/>
          <w:divBdr>
            <w:top w:val="none" w:sz="0" w:space="0" w:color="auto"/>
            <w:left w:val="none" w:sz="0" w:space="0" w:color="auto"/>
            <w:bottom w:val="none" w:sz="0" w:space="0" w:color="auto"/>
            <w:right w:val="none" w:sz="0" w:space="0" w:color="auto"/>
          </w:divBdr>
        </w:div>
        <w:div w:id="2113742766">
          <w:marLeft w:val="480"/>
          <w:marRight w:val="0"/>
          <w:marTop w:val="0"/>
          <w:marBottom w:val="0"/>
          <w:divBdr>
            <w:top w:val="none" w:sz="0" w:space="0" w:color="auto"/>
            <w:left w:val="none" w:sz="0" w:space="0" w:color="auto"/>
            <w:bottom w:val="none" w:sz="0" w:space="0" w:color="auto"/>
            <w:right w:val="none" w:sz="0" w:space="0" w:color="auto"/>
          </w:divBdr>
        </w:div>
        <w:div w:id="394359713">
          <w:marLeft w:val="480"/>
          <w:marRight w:val="0"/>
          <w:marTop w:val="0"/>
          <w:marBottom w:val="0"/>
          <w:divBdr>
            <w:top w:val="none" w:sz="0" w:space="0" w:color="auto"/>
            <w:left w:val="none" w:sz="0" w:space="0" w:color="auto"/>
            <w:bottom w:val="none" w:sz="0" w:space="0" w:color="auto"/>
            <w:right w:val="none" w:sz="0" w:space="0" w:color="auto"/>
          </w:divBdr>
        </w:div>
        <w:div w:id="257373442">
          <w:marLeft w:val="480"/>
          <w:marRight w:val="0"/>
          <w:marTop w:val="0"/>
          <w:marBottom w:val="0"/>
          <w:divBdr>
            <w:top w:val="none" w:sz="0" w:space="0" w:color="auto"/>
            <w:left w:val="none" w:sz="0" w:space="0" w:color="auto"/>
            <w:bottom w:val="none" w:sz="0" w:space="0" w:color="auto"/>
            <w:right w:val="none" w:sz="0" w:space="0" w:color="auto"/>
          </w:divBdr>
        </w:div>
        <w:div w:id="1727072022">
          <w:marLeft w:val="480"/>
          <w:marRight w:val="0"/>
          <w:marTop w:val="0"/>
          <w:marBottom w:val="0"/>
          <w:divBdr>
            <w:top w:val="none" w:sz="0" w:space="0" w:color="auto"/>
            <w:left w:val="none" w:sz="0" w:space="0" w:color="auto"/>
            <w:bottom w:val="none" w:sz="0" w:space="0" w:color="auto"/>
            <w:right w:val="none" w:sz="0" w:space="0" w:color="auto"/>
          </w:divBdr>
        </w:div>
        <w:div w:id="369451257">
          <w:marLeft w:val="480"/>
          <w:marRight w:val="0"/>
          <w:marTop w:val="0"/>
          <w:marBottom w:val="0"/>
          <w:divBdr>
            <w:top w:val="none" w:sz="0" w:space="0" w:color="auto"/>
            <w:left w:val="none" w:sz="0" w:space="0" w:color="auto"/>
            <w:bottom w:val="none" w:sz="0" w:space="0" w:color="auto"/>
            <w:right w:val="none" w:sz="0" w:space="0" w:color="auto"/>
          </w:divBdr>
        </w:div>
        <w:div w:id="537356254">
          <w:marLeft w:val="480"/>
          <w:marRight w:val="0"/>
          <w:marTop w:val="0"/>
          <w:marBottom w:val="0"/>
          <w:divBdr>
            <w:top w:val="none" w:sz="0" w:space="0" w:color="auto"/>
            <w:left w:val="none" w:sz="0" w:space="0" w:color="auto"/>
            <w:bottom w:val="none" w:sz="0" w:space="0" w:color="auto"/>
            <w:right w:val="none" w:sz="0" w:space="0" w:color="auto"/>
          </w:divBdr>
        </w:div>
        <w:div w:id="501512730">
          <w:marLeft w:val="480"/>
          <w:marRight w:val="0"/>
          <w:marTop w:val="0"/>
          <w:marBottom w:val="0"/>
          <w:divBdr>
            <w:top w:val="none" w:sz="0" w:space="0" w:color="auto"/>
            <w:left w:val="none" w:sz="0" w:space="0" w:color="auto"/>
            <w:bottom w:val="none" w:sz="0" w:space="0" w:color="auto"/>
            <w:right w:val="none" w:sz="0" w:space="0" w:color="auto"/>
          </w:divBdr>
        </w:div>
      </w:divsChild>
    </w:div>
    <w:div w:id="2044480270">
      <w:bodyDiv w:val="1"/>
      <w:marLeft w:val="0"/>
      <w:marRight w:val="0"/>
      <w:marTop w:val="0"/>
      <w:marBottom w:val="0"/>
      <w:divBdr>
        <w:top w:val="none" w:sz="0" w:space="0" w:color="auto"/>
        <w:left w:val="none" w:sz="0" w:space="0" w:color="auto"/>
        <w:bottom w:val="none" w:sz="0" w:space="0" w:color="auto"/>
        <w:right w:val="none" w:sz="0" w:space="0" w:color="auto"/>
      </w:divBdr>
    </w:div>
    <w:div w:id="2045205579">
      <w:bodyDiv w:val="1"/>
      <w:marLeft w:val="0"/>
      <w:marRight w:val="0"/>
      <w:marTop w:val="0"/>
      <w:marBottom w:val="0"/>
      <w:divBdr>
        <w:top w:val="none" w:sz="0" w:space="0" w:color="auto"/>
        <w:left w:val="none" w:sz="0" w:space="0" w:color="auto"/>
        <w:bottom w:val="none" w:sz="0" w:space="0" w:color="auto"/>
        <w:right w:val="none" w:sz="0" w:space="0" w:color="auto"/>
      </w:divBdr>
    </w:div>
    <w:div w:id="2047287696">
      <w:bodyDiv w:val="1"/>
      <w:marLeft w:val="0"/>
      <w:marRight w:val="0"/>
      <w:marTop w:val="0"/>
      <w:marBottom w:val="0"/>
      <w:divBdr>
        <w:top w:val="none" w:sz="0" w:space="0" w:color="auto"/>
        <w:left w:val="none" w:sz="0" w:space="0" w:color="auto"/>
        <w:bottom w:val="none" w:sz="0" w:space="0" w:color="auto"/>
        <w:right w:val="none" w:sz="0" w:space="0" w:color="auto"/>
      </w:divBdr>
    </w:div>
    <w:div w:id="2047830645">
      <w:bodyDiv w:val="1"/>
      <w:marLeft w:val="0"/>
      <w:marRight w:val="0"/>
      <w:marTop w:val="0"/>
      <w:marBottom w:val="0"/>
      <w:divBdr>
        <w:top w:val="none" w:sz="0" w:space="0" w:color="auto"/>
        <w:left w:val="none" w:sz="0" w:space="0" w:color="auto"/>
        <w:bottom w:val="none" w:sz="0" w:space="0" w:color="auto"/>
        <w:right w:val="none" w:sz="0" w:space="0" w:color="auto"/>
      </w:divBdr>
    </w:div>
    <w:div w:id="2049260562">
      <w:bodyDiv w:val="1"/>
      <w:marLeft w:val="0"/>
      <w:marRight w:val="0"/>
      <w:marTop w:val="0"/>
      <w:marBottom w:val="0"/>
      <w:divBdr>
        <w:top w:val="none" w:sz="0" w:space="0" w:color="auto"/>
        <w:left w:val="none" w:sz="0" w:space="0" w:color="auto"/>
        <w:bottom w:val="none" w:sz="0" w:space="0" w:color="auto"/>
        <w:right w:val="none" w:sz="0" w:space="0" w:color="auto"/>
      </w:divBdr>
    </w:div>
    <w:div w:id="2049914638">
      <w:bodyDiv w:val="1"/>
      <w:marLeft w:val="0"/>
      <w:marRight w:val="0"/>
      <w:marTop w:val="0"/>
      <w:marBottom w:val="0"/>
      <w:divBdr>
        <w:top w:val="none" w:sz="0" w:space="0" w:color="auto"/>
        <w:left w:val="none" w:sz="0" w:space="0" w:color="auto"/>
        <w:bottom w:val="none" w:sz="0" w:space="0" w:color="auto"/>
        <w:right w:val="none" w:sz="0" w:space="0" w:color="auto"/>
      </w:divBdr>
    </w:div>
    <w:div w:id="2050446705">
      <w:bodyDiv w:val="1"/>
      <w:marLeft w:val="0"/>
      <w:marRight w:val="0"/>
      <w:marTop w:val="0"/>
      <w:marBottom w:val="0"/>
      <w:divBdr>
        <w:top w:val="none" w:sz="0" w:space="0" w:color="auto"/>
        <w:left w:val="none" w:sz="0" w:space="0" w:color="auto"/>
        <w:bottom w:val="none" w:sz="0" w:space="0" w:color="auto"/>
        <w:right w:val="none" w:sz="0" w:space="0" w:color="auto"/>
      </w:divBdr>
    </w:div>
    <w:div w:id="2050714513">
      <w:bodyDiv w:val="1"/>
      <w:marLeft w:val="0"/>
      <w:marRight w:val="0"/>
      <w:marTop w:val="0"/>
      <w:marBottom w:val="0"/>
      <w:divBdr>
        <w:top w:val="none" w:sz="0" w:space="0" w:color="auto"/>
        <w:left w:val="none" w:sz="0" w:space="0" w:color="auto"/>
        <w:bottom w:val="none" w:sz="0" w:space="0" w:color="auto"/>
        <w:right w:val="none" w:sz="0" w:space="0" w:color="auto"/>
      </w:divBdr>
    </w:div>
    <w:div w:id="2050914406">
      <w:bodyDiv w:val="1"/>
      <w:marLeft w:val="0"/>
      <w:marRight w:val="0"/>
      <w:marTop w:val="0"/>
      <w:marBottom w:val="0"/>
      <w:divBdr>
        <w:top w:val="none" w:sz="0" w:space="0" w:color="auto"/>
        <w:left w:val="none" w:sz="0" w:space="0" w:color="auto"/>
        <w:bottom w:val="none" w:sz="0" w:space="0" w:color="auto"/>
        <w:right w:val="none" w:sz="0" w:space="0" w:color="auto"/>
      </w:divBdr>
    </w:div>
    <w:div w:id="2052729134">
      <w:bodyDiv w:val="1"/>
      <w:marLeft w:val="0"/>
      <w:marRight w:val="0"/>
      <w:marTop w:val="0"/>
      <w:marBottom w:val="0"/>
      <w:divBdr>
        <w:top w:val="none" w:sz="0" w:space="0" w:color="auto"/>
        <w:left w:val="none" w:sz="0" w:space="0" w:color="auto"/>
        <w:bottom w:val="none" w:sz="0" w:space="0" w:color="auto"/>
        <w:right w:val="none" w:sz="0" w:space="0" w:color="auto"/>
      </w:divBdr>
    </w:div>
    <w:div w:id="2054428146">
      <w:bodyDiv w:val="1"/>
      <w:marLeft w:val="0"/>
      <w:marRight w:val="0"/>
      <w:marTop w:val="0"/>
      <w:marBottom w:val="0"/>
      <w:divBdr>
        <w:top w:val="none" w:sz="0" w:space="0" w:color="auto"/>
        <w:left w:val="none" w:sz="0" w:space="0" w:color="auto"/>
        <w:bottom w:val="none" w:sz="0" w:space="0" w:color="auto"/>
        <w:right w:val="none" w:sz="0" w:space="0" w:color="auto"/>
      </w:divBdr>
    </w:div>
    <w:div w:id="2056343178">
      <w:bodyDiv w:val="1"/>
      <w:marLeft w:val="0"/>
      <w:marRight w:val="0"/>
      <w:marTop w:val="0"/>
      <w:marBottom w:val="0"/>
      <w:divBdr>
        <w:top w:val="none" w:sz="0" w:space="0" w:color="auto"/>
        <w:left w:val="none" w:sz="0" w:space="0" w:color="auto"/>
        <w:bottom w:val="none" w:sz="0" w:space="0" w:color="auto"/>
        <w:right w:val="none" w:sz="0" w:space="0" w:color="auto"/>
      </w:divBdr>
    </w:div>
    <w:div w:id="2059089269">
      <w:bodyDiv w:val="1"/>
      <w:marLeft w:val="0"/>
      <w:marRight w:val="0"/>
      <w:marTop w:val="0"/>
      <w:marBottom w:val="0"/>
      <w:divBdr>
        <w:top w:val="none" w:sz="0" w:space="0" w:color="auto"/>
        <w:left w:val="none" w:sz="0" w:space="0" w:color="auto"/>
        <w:bottom w:val="none" w:sz="0" w:space="0" w:color="auto"/>
        <w:right w:val="none" w:sz="0" w:space="0" w:color="auto"/>
      </w:divBdr>
    </w:div>
    <w:div w:id="2060393809">
      <w:bodyDiv w:val="1"/>
      <w:marLeft w:val="0"/>
      <w:marRight w:val="0"/>
      <w:marTop w:val="0"/>
      <w:marBottom w:val="0"/>
      <w:divBdr>
        <w:top w:val="none" w:sz="0" w:space="0" w:color="auto"/>
        <w:left w:val="none" w:sz="0" w:space="0" w:color="auto"/>
        <w:bottom w:val="none" w:sz="0" w:space="0" w:color="auto"/>
        <w:right w:val="none" w:sz="0" w:space="0" w:color="auto"/>
      </w:divBdr>
    </w:div>
    <w:div w:id="2060741208">
      <w:bodyDiv w:val="1"/>
      <w:marLeft w:val="0"/>
      <w:marRight w:val="0"/>
      <w:marTop w:val="0"/>
      <w:marBottom w:val="0"/>
      <w:divBdr>
        <w:top w:val="none" w:sz="0" w:space="0" w:color="auto"/>
        <w:left w:val="none" w:sz="0" w:space="0" w:color="auto"/>
        <w:bottom w:val="none" w:sz="0" w:space="0" w:color="auto"/>
        <w:right w:val="none" w:sz="0" w:space="0" w:color="auto"/>
      </w:divBdr>
    </w:div>
    <w:div w:id="2061905030">
      <w:bodyDiv w:val="1"/>
      <w:marLeft w:val="0"/>
      <w:marRight w:val="0"/>
      <w:marTop w:val="0"/>
      <w:marBottom w:val="0"/>
      <w:divBdr>
        <w:top w:val="none" w:sz="0" w:space="0" w:color="auto"/>
        <w:left w:val="none" w:sz="0" w:space="0" w:color="auto"/>
        <w:bottom w:val="none" w:sz="0" w:space="0" w:color="auto"/>
        <w:right w:val="none" w:sz="0" w:space="0" w:color="auto"/>
      </w:divBdr>
    </w:div>
    <w:div w:id="2064062995">
      <w:bodyDiv w:val="1"/>
      <w:marLeft w:val="0"/>
      <w:marRight w:val="0"/>
      <w:marTop w:val="0"/>
      <w:marBottom w:val="0"/>
      <w:divBdr>
        <w:top w:val="none" w:sz="0" w:space="0" w:color="auto"/>
        <w:left w:val="none" w:sz="0" w:space="0" w:color="auto"/>
        <w:bottom w:val="none" w:sz="0" w:space="0" w:color="auto"/>
        <w:right w:val="none" w:sz="0" w:space="0" w:color="auto"/>
      </w:divBdr>
    </w:div>
    <w:div w:id="2064715347">
      <w:bodyDiv w:val="1"/>
      <w:marLeft w:val="0"/>
      <w:marRight w:val="0"/>
      <w:marTop w:val="0"/>
      <w:marBottom w:val="0"/>
      <w:divBdr>
        <w:top w:val="none" w:sz="0" w:space="0" w:color="auto"/>
        <w:left w:val="none" w:sz="0" w:space="0" w:color="auto"/>
        <w:bottom w:val="none" w:sz="0" w:space="0" w:color="auto"/>
        <w:right w:val="none" w:sz="0" w:space="0" w:color="auto"/>
      </w:divBdr>
    </w:div>
    <w:div w:id="2064788435">
      <w:bodyDiv w:val="1"/>
      <w:marLeft w:val="0"/>
      <w:marRight w:val="0"/>
      <w:marTop w:val="0"/>
      <w:marBottom w:val="0"/>
      <w:divBdr>
        <w:top w:val="none" w:sz="0" w:space="0" w:color="auto"/>
        <w:left w:val="none" w:sz="0" w:space="0" w:color="auto"/>
        <w:bottom w:val="none" w:sz="0" w:space="0" w:color="auto"/>
        <w:right w:val="none" w:sz="0" w:space="0" w:color="auto"/>
      </w:divBdr>
    </w:div>
    <w:div w:id="2065444666">
      <w:bodyDiv w:val="1"/>
      <w:marLeft w:val="0"/>
      <w:marRight w:val="0"/>
      <w:marTop w:val="0"/>
      <w:marBottom w:val="0"/>
      <w:divBdr>
        <w:top w:val="none" w:sz="0" w:space="0" w:color="auto"/>
        <w:left w:val="none" w:sz="0" w:space="0" w:color="auto"/>
        <w:bottom w:val="none" w:sz="0" w:space="0" w:color="auto"/>
        <w:right w:val="none" w:sz="0" w:space="0" w:color="auto"/>
      </w:divBdr>
    </w:div>
    <w:div w:id="2067558707">
      <w:bodyDiv w:val="1"/>
      <w:marLeft w:val="0"/>
      <w:marRight w:val="0"/>
      <w:marTop w:val="0"/>
      <w:marBottom w:val="0"/>
      <w:divBdr>
        <w:top w:val="none" w:sz="0" w:space="0" w:color="auto"/>
        <w:left w:val="none" w:sz="0" w:space="0" w:color="auto"/>
        <w:bottom w:val="none" w:sz="0" w:space="0" w:color="auto"/>
        <w:right w:val="none" w:sz="0" w:space="0" w:color="auto"/>
      </w:divBdr>
    </w:div>
    <w:div w:id="2069304031">
      <w:bodyDiv w:val="1"/>
      <w:marLeft w:val="0"/>
      <w:marRight w:val="0"/>
      <w:marTop w:val="0"/>
      <w:marBottom w:val="0"/>
      <w:divBdr>
        <w:top w:val="none" w:sz="0" w:space="0" w:color="auto"/>
        <w:left w:val="none" w:sz="0" w:space="0" w:color="auto"/>
        <w:bottom w:val="none" w:sz="0" w:space="0" w:color="auto"/>
        <w:right w:val="none" w:sz="0" w:space="0" w:color="auto"/>
      </w:divBdr>
    </w:div>
    <w:div w:id="2070300848">
      <w:bodyDiv w:val="1"/>
      <w:marLeft w:val="0"/>
      <w:marRight w:val="0"/>
      <w:marTop w:val="0"/>
      <w:marBottom w:val="0"/>
      <w:divBdr>
        <w:top w:val="none" w:sz="0" w:space="0" w:color="auto"/>
        <w:left w:val="none" w:sz="0" w:space="0" w:color="auto"/>
        <w:bottom w:val="none" w:sz="0" w:space="0" w:color="auto"/>
        <w:right w:val="none" w:sz="0" w:space="0" w:color="auto"/>
      </w:divBdr>
    </w:div>
    <w:div w:id="2071030124">
      <w:bodyDiv w:val="1"/>
      <w:marLeft w:val="0"/>
      <w:marRight w:val="0"/>
      <w:marTop w:val="0"/>
      <w:marBottom w:val="0"/>
      <w:divBdr>
        <w:top w:val="none" w:sz="0" w:space="0" w:color="auto"/>
        <w:left w:val="none" w:sz="0" w:space="0" w:color="auto"/>
        <w:bottom w:val="none" w:sz="0" w:space="0" w:color="auto"/>
        <w:right w:val="none" w:sz="0" w:space="0" w:color="auto"/>
      </w:divBdr>
    </w:div>
    <w:div w:id="2076002276">
      <w:bodyDiv w:val="1"/>
      <w:marLeft w:val="0"/>
      <w:marRight w:val="0"/>
      <w:marTop w:val="0"/>
      <w:marBottom w:val="0"/>
      <w:divBdr>
        <w:top w:val="none" w:sz="0" w:space="0" w:color="auto"/>
        <w:left w:val="none" w:sz="0" w:space="0" w:color="auto"/>
        <w:bottom w:val="none" w:sz="0" w:space="0" w:color="auto"/>
        <w:right w:val="none" w:sz="0" w:space="0" w:color="auto"/>
      </w:divBdr>
    </w:div>
    <w:div w:id="2076857161">
      <w:bodyDiv w:val="1"/>
      <w:marLeft w:val="0"/>
      <w:marRight w:val="0"/>
      <w:marTop w:val="0"/>
      <w:marBottom w:val="0"/>
      <w:divBdr>
        <w:top w:val="none" w:sz="0" w:space="0" w:color="auto"/>
        <w:left w:val="none" w:sz="0" w:space="0" w:color="auto"/>
        <w:bottom w:val="none" w:sz="0" w:space="0" w:color="auto"/>
        <w:right w:val="none" w:sz="0" w:space="0" w:color="auto"/>
      </w:divBdr>
    </w:div>
    <w:div w:id="2077119005">
      <w:bodyDiv w:val="1"/>
      <w:marLeft w:val="0"/>
      <w:marRight w:val="0"/>
      <w:marTop w:val="0"/>
      <w:marBottom w:val="0"/>
      <w:divBdr>
        <w:top w:val="none" w:sz="0" w:space="0" w:color="auto"/>
        <w:left w:val="none" w:sz="0" w:space="0" w:color="auto"/>
        <w:bottom w:val="none" w:sz="0" w:space="0" w:color="auto"/>
        <w:right w:val="none" w:sz="0" w:space="0" w:color="auto"/>
      </w:divBdr>
    </w:div>
    <w:div w:id="2077245019">
      <w:bodyDiv w:val="1"/>
      <w:marLeft w:val="0"/>
      <w:marRight w:val="0"/>
      <w:marTop w:val="0"/>
      <w:marBottom w:val="0"/>
      <w:divBdr>
        <w:top w:val="none" w:sz="0" w:space="0" w:color="auto"/>
        <w:left w:val="none" w:sz="0" w:space="0" w:color="auto"/>
        <w:bottom w:val="none" w:sz="0" w:space="0" w:color="auto"/>
        <w:right w:val="none" w:sz="0" w:space="0" w:color="auto"/>
      </w:divBdr>
    </w:div>
    <w:div w:id="2078169272">
      <w:bodyDiv w:val="1"/>
      <w:marLeft w:val="0"/>
      <w:marRight w:val="0"/>
      <w:marTop w:val="0"/>
      <w:marBottom w:val="0"/>
      <w:divBdr>
        <w:top w:val="none" w:sz="0" w:space="0" w:color="auto"/>
        <w:left w:val="none" w:sz="0" w:space="0" w:color="auto"/>
        <w:bottom w:val="none" w:sz="0" w:space="0" w:color="auto"/>
        <w:right w:val="none" w:sz="0" w:space="0" w:color="auto"/>
      </w:divBdr>
    </w:div>
    <w:div w:id="2078506992">
      <w:bodyDiv w:val="1"/>
      <w:marLeft w:val="0"/>
      <w:marRight w:val="0"/>
      <w:marTop w:val="0"/>
      <w:marBottom w:val="0"/>
      <w:divBdr>
        <w:top w:val="none" w:sz="0" w:space="0" w:color="auto"/>
        <w:left w:val="none" w:sz="0" w:space="0" w:color="auto"/>
        <w:bottom w:val="none" w:sz="0" w:space="0" w:color="auto"/>
        <w:right w:val="none" w:sz="0" w:space="0" w:color="auto"/>
      </w:divBdr>
    </w:div>
    <w:div w:id="2079133473">
      <w:bodyDiv w:val="1"/>
      <w:marLeft w:val="0"/>
      <w:marRight w:val="0"/>
      <w:marTop w:val="0"/>
      <w:marBottom w:val="0"/>
      <w:divBdr>
        <w:top w:val="none" w:sz="0" w:space="0" w:color="auto"/>
        <w:left w:val="none" w:sz="0" w:space="0" w:color="auto"/>
        <w:bottom w:val="none" w:sz="0" w:space="0" w:color="auto"/>
        <w:right w:val="none" w:sz="0" w:space="0" w:color="auto"/>
      </w:divBdr>
    </w:div>
    <w:div w:id="2083136898">
      <w:bodyDiv w:val="1"/>
      <w:marLeft w:val="0"/>
      <w:marRight w:val="0"/>
      <w:marTop w:val="0"/>
      <w:marBottom w:val="0"/>
      <w:divBdr>
        <w:top w:val="none" w:sz="0" w:space="0" w:color="auto"/>
        <w:left w:val="none" w:sz="0" w:space="0" w:color="auto"/>
        <w:bottom w:val="none" w:sz="0" w:space="0" w:color="auto"/>
        <w:right w:val="none" w:sz="0" w:space="0" w:color="auto"/>
      </w:divBdr>
    </w:div>
    <w:div w:id="2083595996">
      <w:bodyDiv w:val="1"/>
      <w:marLeft w:val="0"/>
      <w:marRight w:val="0"/>
      <w:marTop w:val="0"/>
      <w:marBottom w:val="0"/>
      <w:divBdr>
        <w:top w:val="none" w:sz="0" w:space="0" w:color="auto"/>
        <w:left w:val="none" w:sz="0" w:space="0" w:color="auto"/>
        <w:bottom w:val="none" w:sz="0" w:space="0" w:color="auto"/>
        <w:right w:val="none" w:sz="0" w:space="0" w:color="auto"/>
      </w:divBdr>
    </w:div>
    <w:div w:id="2083946042">
      <w:bodyDiv w:val="1"/>
      <w:marLeft w:val="0"/>
      <w:marRight w:val="0"/>
      <w:marTop w:val="0"/>
      <w:marBottom w:val="0"/>
      <w:divBdr>
        <w:top w:val="none" w:sz="0" w:space="0" w:color="auto"/>
        <w:left w:val="none" w:sz="0" w:space="0" w:color="auto"/>
        <w:bottom w:val="none" w:sz="0" w:space="0" w:color="auto"/>
        <w:right w:val="none" w:sz="0" w:space="0" w:color="auto"/>
      </w:divBdr>
    </w:div>
    <w:div w:id="2084377194">
      <w:bodyDiv w:val="1"/>
      <w:marLeft w:val="0"/>
      <w:marRight w:val="0"/>
      <w:marTop w:val="0"/>
      <w:marBottom w:val="0"/>
      <w:divBdr>
        <w:top w:val="none" w:sz="0" w:space="0" w:color="auto"/>
        <w:left w:val="none" w:sz="0" w:space="0" w:color="auto"/>
        <w:bottom w:val="none" w:sz="0" w:space="0" w:color="auto"/>
        <w:right w:val="none" w:sz="0" w:space="0" w:color="auto"/>
      </w:divBdr>
    </w:div>
    <w:div w:id="2084519642">
      <w:bodyDiv w:val="1"/>
      <w:marLeft w:val="0"/>
      <w:marRight w:val="0"/>
      <w:marTop w:val="0"/>
      <w:marBottom w:val="0"/>
      <w:divBdr>
        <w:top w:val="none" w:sz="0" w:space="0" w:color="auto"/>
        <w:left w:val="none" w:sz="0" w:space="0" w:color="auto"/>
        <w:bottom w:val="none" w:sz="0" w:space="0" w:color="auto"/>
        <w:right w:val="none" w:sz="0" w:space="0" w:color="auto"/>
      </w:divBdr>
    </w:div>
    <w:div w:id="2084715233">
      <w:bodyDiv w:val="1"/>
      <w:marLeft w:val="0"/>
      <w:marRight w:val="0"/>
      <w:marTop w:val="0"/>
      <w:marBottom w:val="0"/>
      <w:divBdr>
        <w:top w:val="none" w:sz="0" w:space="0" w:color="auto"/>
        <w:left w:val="none" w:sz="0" w:space="0" w:color="auto"/>
        <w:bottom w:val="none" w:sz="0" w:space="0" w:color="auto"/>
        <w:right w:val="none" w:sz="0" w:space="0" w:color="auto"/>
      </w:divBdr>
    </w:div>
    <w:div w:id="2085032306">
      <w:bodyDiv w:val="1"/>
      <w:marLeft w:val="0"/>
      <w:marRight w:val="0"/>
      <w:marTop w:val="0"/>
      <w:marBottom w:val="0"/>
      <w:divBdr>
        <w:top w:val="none" w:sz="0" w:space="0" w:color="auto"/>
        <w:left w:val="none" w:sz="0" w:space="0" w:color="auto"/>
        <w:bottom w:val="none" w:sz="0" w:space="0" w:color="auto"/>
        <w:right w:val="none" w:sz="0" w:space="0" w:color="auto"/>
      </w:divBdr>
      <w:divsChild>
        <w:div w:id="741637466">
          <w:marLeft w:val="480"/>
          <w:marRight w:val="0"/>
          <w:marTop w:val="0"/>
          <w:marBottom w:val="0"/>
          <w:divBdr>
            <w:top w:val="none" w:sz="0" w:space="0" w:color="auto"/>
            <w:left w:val="none" w:sz="0" w:space="0" w:color="auto"/>
            <w:bottom w:val="none" w:sz="0" w:space="0" w:color="auto"/>
            <w:right w:val="none" w:sz="0" w:space="0" w:color="auto"/>
          </w:divBdr>
        </w:div>
        <w:div w:id="611127979">
          <w:marLeft w:val="480"/>
          <w:marRight w:val="0"/>
          <w:marTop w:val="0"/>
          <w:marBottom w:val="0"/>
          <w:divBdr>
            <w:top w:val="none" w:sz="0" w:space="0" w:color="auto"/>
            <w:left w:val="none" w:sz="0" w:space="0" w:color="auto"/>
            <w:bottom w:val="none" w:sz="0" w:space="0" w:color="auto"/>
            <w:right w:val="none" w:sz="0" w:space="0" w:color="auto"/>
          </w:divBdr>
        </w:div>
        <w:div w:id="897588148">
          <w:marLeft w:val="480"/>
          <w:marRight w:val="0"/>
          <w:marTop w:val="0"/>
          <w:marBottom w:val="0"/>
          <w:divBdr>
            <w:top w:val="none" w:sz="0" w:space="0" w:color="auto"/>
            <w:left w:val="none" w:sz="0" w:space="0" w:color="auto"/>
            <w:bottom w:val="none" w:sz="0" w:space="0" w:color="auto"/>
            <w:right w:val="none" w:sz="0" w:space="0" w:color="auto"/>
          </w:divBdr>
        </w:div>
        <w:div w:id="1512061897">
          <w:marLeft w:val="480"/>
          <w:marRight w:val="0"/>
          <w:marTop w:val="0"/>
          <w:marBottom w:val="0"/>
          <w:divBdr>
            <w:top w:val="none" w:sz="0" w:space="0" w:color="auto"/>
            <w:left w:val="none" w:sz="0" w:space="0" w:color="auto"/>
            <w:bottom w:val="none" w:sz="0" w:space="0" w:color="auto"/>
            <w:right w:val="none" w:sz="0" w:space="0" w:color="auto"/>
          </w:divBdr>
        </w:div>
        <w:div w:id="794984090">
          <w:marLeft w:val="480"/>
          <w:marRight w:val="0"/>
          <w:marTop w:val="0"/>
          <w:marBottom w:val="0"/>
          <w:divBdr>
            <w:top w:val="none" w:sz="0" w:space="0" w:color="auto"/>
            <w:left w:val="none" w:sz="0" w:space="0" w:color="auto"/>
            <w:bottom w:val="none" w:sz="0" w:space="0" w:color="auto"/>
            <w:right w:val="none" w:sz="0" w:space="0" w:color="auto"/>
          </w:divBdr>
        </w:div>
        <w:div w:id="1132095213">
          <w:marLeft w:val="480"/>
          <w:marRight w:val="0"/>
          <w:marTop w:val="0"/>
          <w:marBottom w:val="0"/>
          <w:divBdr>
            <w:top w:val="none" w:sz="0" w:space="0" w:color="auto"/>
            <w:left w:val="none" w:sz="0" w:space="0" w:color="auto"/>
            <w:bottom w:val="none" w:sz="0" w:space="0" w:color="auto"/>
            <w:right w:val="none" w:sz="0" w:space="0" w:color="auto"/>
          </w:divBdr>
        </w:div>
        <w:div w:id="482235227">
          <w:marLeft w:val="480"/>
          <w:marRight w:val="0"/>
          <w:marTop w:val="0"/>
          <w:marBottom w:val="0"/>
          <w:divBdr>
            <w:top w:val="none" w:sz="0" w:space="0" w:color="auto"/>
            <w:left w:val="none" w:sz="0" w:space="0" w:color="auto"/>
            <w:bottom w:val="none" w:sz="0" w:space="0" w:color="auto"/>
            <w:right w:val="none" w:sz="0" w:space="0" w:color="auto"/>
          </w:divBdr>
        </w:div>
        <w:div w:id="1459182894">
          <w:marLeft w:val="480"/>
          <w:marRight w:val="0"/>
          <w:marTop w:val="0"/>
          <w:marBottom w:val="0"/>
          <w:divBdr>
            <w:top w:val="none" w:sz="0" w:space="0" w:color="auto"/>
            <w:left w:val="none" w:sz="0" w:space="0" w:color="auto"/>
            <w:bottom w:val="none" w:sz="0" w:space="0" w:color="auto"/>
            <w:right w:val="none" w:sz="0" w:space="0" w:color="auto"/>
          </w:divBdr>
        </w:div>
        <w:div w:id="1592664126">
          <w:marLeft w:val="480"/>
          <w:marRight w:val="0"/>
          <w:marTop w:val="0"/>
          <w:marBottom w:val="0"/>
          <w:divBdr>
            <w:top w:val="none" w:sz="0" w:space="0" w:color="auto"/>
            <w:left w:val="none" w:sz="0" w:space="0" w:color="auto"/>
            <w:bottom w:val="none" w:sz="0" w:space="0" w:color="auto"/>
            <w:right w:val="none" w:sz="0" w:space="0" w:color="auto"/>
          </w:divBdr>
        </w:div>
        <w:div w:id="1793481214">
          <w:marLeft w:val="480"/>
          <w:marRight w:val="0"/>
          <w:marTop w:val="0"/>
          <w:marBottom w:val="0"/>
          <w:divBdr>
            <w:top w:val="none" w:sz="0" w:space="0" w:color="auto"/>
            <w:left w:val="none" w:sz="0" w:space="0" w:color="auto"/>
            <w:bottom w:val="none" w:sz="0" w:space="0" w:color="auto"/>
            <w:right w:val="none" w:sz="0" w:space="0" w:color="auto"/>
          </w:divBdr>
        </w:div>
        <w:div w:id="1507675103">
          <w:marLeft w:val="480"/>
          <w:marRight w:val="0"/>
          <w:marTop w:val="0"/>
          <w:marBottom w:val="0"/>
          <w:divBdr>
            <w:top w:val="none" w:sz="0" w:space="0" w:color="auto"/>
            <w:left w:val="none" w:sz="0" w:space="0" w:color="auto"/>
            <w:bottom w:val="none" w:sz="0" w:space="0" w:color="auto"/>
            <w:right w:val="none" w:sz="0" w:space="0" w:color="auto"/>
          </w:divBdr>
        </w:div>
        <w:div w:id="1469979253">
          <w:marLeft w:val="480"/>
          <w:marRight w:val="0"/>
          <w:marTop w:val="0"/>
          <w:marBottom w:val="0"/>
          <w:divBdr>
            <w:top w:val="none" w:sz="0" w:space="0" w:color="auto"/>
            <w:left w:val="none" w:sz="0" w:space="0" w:color="auto"/>
            <w:bottom w:val="none" w:sz="0" w:space="0" w:color="auto"/>
            <w:right w:val="none" w:sz="0" w:space="0" w:color="auto"/>
          </w:divBdr>
        </w:div>
        <w:div w:id="1565749869">
          <w:marLeft w:val="480"/>
          <w:marRight w:val="0"/>
          <w:marTop w:val="0"/>
          <w:marBottom w:val="0"/>
          <w:divBdr>
            <w:top w:val="none" w:sz="0" w:space="0" w:color="auto"/>
            <w:left w:val="none" w:sz="0" w:space="0" w:color="auto"/>
            <w:bottom w:val="none" w:sz="0" w:space="0" w:color="auto"/>
            <w:right w:val="none" w:sz="0" w:space="0" w:color="auto"/>
          </w:divBdr>
        </w:div>
        <w:div w:id="2109812139">
          <w:marLeft w:val="480"/>
          <w:marRight w:val="0"/>
          <w:marTop w:val="0"/>
          <w:marBottom w:val="0"/>
          <w:divBdr>
            <w:top w:val="none" w:sz="0" w:space="0" w:color="auto"/>
            <w:left w:val="none" w:sz="0" w:space="0" w:color="auto"/>
            <w:bottom w:val="none" w:sz="0" w:space="0" w:color="auto"/>
            <w:right w:val="none" w:sz="0" w:space="0" w:color="auto"/>
          </w:divBdr>
        </w:div>
        <w:div w:id="163280469">
          <w:marLeft w:val="480"/>
          <w:marRight w:val="0"/>
          <w:marTop w:val="0"/>
          <w:marBottom w:val="0"/>
          <w:divBdr>
            <w:top w:val="none" w:sz="0" w:space="0" w:color="auto"/>
            <w:left w:val="none" w:sz="0" w:space="0" w:color="auto"/>
            <w:bottom w:val="none" w:sz="0" w:space="0" w:color="auto"/>
            <w:right w:val="none" w:sz="0" w:space="0" w:color="auto"/>
          </w:divBdr>
        </w:div>
        <w:div w:id="768701198">
          <w:marLeft w:val="480"/>
          <w:marRight w:val="0"/>
          <w:marTop w:val="0"/>
          <w:marBottom w:val="0"/>
          <w:divBdr>
            <w:top w:val="none" w:sz="0" w:space="0" w:color="auto"/>
            <w:left w:val="none" w:sz="0" w:space="0" w:color="auto"/>
            <w:bottom w:val="none" w:sz="0" w:space="0" w:color="auto"/>
            <w:right w:val="none" w:sz="0" w:space="0" w:color="auto"/>
          </w:divBdr>
        </w:div>
        <w:div w:id="195312044">
          <w:marLeft w:val="480"/>
          <w:marRight w:val="0"/>
          <w:marTop w:val="0"/>
          <w:marBottom w:val="0"/>
          <w:divBdr>
            <w:top w:val="none" w:sz="0" w:space="0" w:color="auto"/>
            <w:left w:val="none" w:sz="0" w:space="0" w:color="auto"/>
            <w:bottom w:val="none" w:sz="0" w:space="0" w:color="auto"/>
            <w:right w:val="none" w:sz="0" w:space="0" w:color="auto"/>
          </w:divBdr>
        </w:div>
        <w:div w:id="229391013">
          <w:marLeft w:val="480"/>
          <w:marRight w:val="0"/>
          <w:marTop w:val="0"/>
          <w:marBottom w:val="0"/>
          <w:divBdr>
            <w:top w:val="none" w:sz="0" w:space="0" w:color="auto"/>
            <w:left w:val="none" w:sz="0" w:space="0" w:color="auto"/>
            <w:bottom w:val="none" w:sz="0" w:space="0" w:color="auto"/>
            <w:right w:val="none" w:sz="0" w:space="0" w:color="auto"/>
          </w:divBdr>
        </w:div>
        <w:div w:id="1500464195">
          <w:marLeft w:val="480"/>
          <w:marRight w:val="0"/>
          <w:marTop w:val="0"/>
          <w:marBottom w:val="0"/>
          <w:divBdr>
            <w:top w:val="none" w:sz="0" w:space="0" w:color="auto"/>
            <w:left w:val="none" w:sz="0" w:space="0" w:color="auto"/>
            <w:bottom w:val="none" w:sz="0" w:space="0" w:color="auto"/>
            <w:right w:val="none" w:sz="0" w:space="0" w:color="auto"/>
          </w:divBdr>
        </w:div>
        <w:div w:id="1236554392">
          <w:marLeft w:val="480"/>
          <w:marRight w:val="0"/>
          <w:marTop w:val="0"/>
          <w:marBottom w:val="0"/>
          <w:divBdr>
            <w:top w:val="none" w:sz="0" w:space="0" w:color="auto"/>
            <w:left w:val="none" w:sz="0" w:space="0" w:color="auto"/>
            <w:bottom w:val="none" w:sz="0" w:space="0" w:color="auto"/>
            <w:right w:val="none" w:sz="0" w:space="0" w:color="auto"/>
          </w:divBdr>
        </w:div>
        <w:div w:id="834998856">
          <w:marLeft w:val="480"/>
          <w:marRight w:val="0"/>
          <w:marTop w:val="0"/>
          <w:marBottom w:val="0"/>
          <w:divBdr>
            <w:top w:val="none" w:sz="0" w:space="0" w:color="auto"/>
            <w:left w:val="none" w:sz="0" w:space="0" w:color="auto"/>
            <w:bottom w:val="none" w:sz="0" w:space="0" w:color="auto"/>
            <w:right w:val="none" w:sz="0" w:space="0" w:color="auto"/>
          </w:divBdr>
        </w:div>
        <w:div w:id="1200315776">
          <w:marLeft w:val="480"/>
          <w:marRight w:val="0"/>
          <w:marTop w:val="0"/>
          <w:marBottom w:val="0"/>
          <w:divBdr>
            <w:top w:val="none" w:sz="0" w:space="0" w:color="auto"/>
            <w:left w:val="none" w:sz="0" w:space="0" w:color="auto"/>
            <w:bottom w:val="none" w:sz="0" w:space="0" w:color="auto"/>
            <w:right w:val="none" w:sz="0" w:space="0" w:color="auto"/>
          </w:divBdr>
        </w:div>
        <w:div w:id="1810709957">
          <w:marLeft w:val="480"/>
          <w:marRight w:val="0"/>
          <w:marTop w:val="0"/>
          <w:marBottom w:val="0"/>
          <w:divBdr>
            <w:top w:val="none" w:sz="0" w:space="0" w:color="auto"/>
            <w:left w:val="none" w:sz="0" w:space="0" w:color="auto"/>
            <w:bottom w:val="none" w:sz="0" w:space="0" w:color="auto"/>
            <w:right w:val="none" w:sz="0" w:space="0" w:color="auto"/>
          </w:divBdr>
        </w:div>
        <w:div w:id="1295254880">
          <w:marLeft w:val="480"/>
          <w:marRight w:val="0"/>
          <w:marTop w:val="0"/>
          <w:marBottom w:val="0"/>
          <w:divBdr>
            <w:top w:val="none" w:sz="0" w:space="0" w:color="auto"/>
            <w:left w:val="none" w:sz="0" w:space="0" w:color="auto"/>
            <w:bottom w:val="none" w:sz="0" w:space="0" w:color="auto"/>
            <w:right w:val="none" w:sz="0" w:space="0" w:color="auto"/>
          </w:divBdr>
        </w:div>
        <w:div w:id="203180116">
          <w:marLeft w:val="480"/>
          <w:marRight w:val="0"/>
          <w:marTop w:val="0"/>
          <w:marBottom w:val="0"/>
          <w:divBdr>
            <w:top w:val="none" w:sz="0" w:space="0" w:color="auto"/>
            <w:left w:val="none" w:sz="0" w:space="0" w:color="auto"/>
            <w:bottom w:val="none" w:sz="0" w:space="0" w:color="auto"/>
            <w:right w:val="none" w:sz="0" w:space="0" w:color="auto"/>
          </w:divBdr>
        </w:div>
        <w:div w:id="2129809644">
          <w:marLeft w:val="480"/>
          <w:marRight w:val="0"/>
          <w:marTop w:val="0"/>
          <w:marBottom w:val="0"/>
          <w:divBdr>
            <w:top w:val="none" w:sz="0" w:space="0" w:color="auto"/>
            <w:left w:val="none" w:sz="0" w:space="0" w:color="auto"/>
            <w:bottom w:val="none" w:sz="0" w:space="0" w:color="auto"/>
            <w:right w:val="none" w:sz="0" w:space="0" w:color="auto"/>
          </w:divBdr>
        </w:div>
        <w:div w:id="887179556">
          <w:marLeft w:val="480"/>
          <w:marRight w:val="0"/>
          <w:marTop w:val="0"/>
          <w:marBottom w:val="0"/>
          <w:divBdr>
            <w:top w:val="none" w:sz="0" w:space="0" w:color="auto"/>
            <w:left w:val="none" w:sz="0" w:space="0" w:color="auto"/>
            <w:bottom w:val="none" w:sz="0" w:space="0" w:color="auto"/>
            <w:right w:val="none" w:sz="0" w:space="0" w:color="auto"/>
          </w:divBdr>
        </w:div>
        <w:div w:id="1789811525">
          <w:marLeft w:val="480"/>
          <w:marRight w:val="0"/>
          <w:marTop w:val="0"/>
          <w:marBottom w:val="0"/>
          <w:divBdr>
            <w:top w:val="none" w:sz="0" w:space="0" w:color="auto"/>
            <w:left w:val="none" w:sz="0" w:space="0" w:color="auto"/>
            <w:bottom w:val="none" w:sz="0" w:space="0" w:color="auto"/>
            <w:right w:val="none" w:sz="0" w:space="0" w:color="auto"/>
          </w:divBdr>
        </w:div>
      </w:divsChild>
    </w:div>
    <w:div w:id="2086877389">
      <w:bodyDiv w:val="1"/>
      <w:marLeft w:val="0"/>
      <w:marRight w:val="0"/>
      <w:marTop w:val="0"/>
      <w:marBottom w:val="0"/>
      <w:divBdr>
        <w:top w:val="none" w:sz="0" w:space="0" w:color="auto"/>
        <w:left w:val="none" w:sz="0" w:space="0" w:color="auto"/>
        <w:bottom w:val="none" w:sz="0" w:space="0" w:color="auto"/>
        <w:right w:val="none" w:sz="0" w:space="0" w:color="auto"/>
      </w:divBdr>
    </w:div>
    <w:div w:id="2087723509">
      <w:bodyDiv w:val="1"/>
      <w:marLeft w:val="0"/>
      <w:marRight w:val="0"/>
      <w:marTop w:val="0"/>
      <w:marBottom w:val="0"/>
      <w:divBdr>
        <w:top w:val="none" w:sz="0" w:space="0" w:color="auto"/>
        <w:left w:val="none" w:sz="0" w:space="0" w:color="auto"/>
        <w:bottom w:val="none" w:sz="0" w:space="0" w:color="auto"/>
        <w:right w:val="none" w:sz="0" w:space="0" w:color="auto"/>
      </w:divBdr>
    </w:div>
    <w:div w:id="2088336997">
      <w:bodyDiv w:val="1"/>
      <w:marLeft w:val="0"/>
      <w:marRight w:val="0"/>
      <w:marTop w:val="0"/>
      <w:marBottom w:val="0"/>
      <w:divBdr>
        <w:top w:val="none" w:sz="0" w:space="0" w:color="auto"/>
        <w:left w:val="none" w:sz="0" w:space="0" w:color="auto"/>
        <w:bottom w:val="none" w:sz="0" w:space="0" w:color="auto"/>
        <w:right w:val="none" w:sz="0" w:space="0" w:color="auto"/>
      </w:divBdr>
    </w:div>
    <w:div w:id="2088502711">
      <w:bodyDiv w:val="1"/>
      <w:marLeft w:val="0"/>
      <w:marRight w:val="0"/>
      <w:marTop w:val="0"/>
      <w:marBottom w:val="0"/>
      <w:divBdr>
        <w:top w:val="none" w:sz="0" w:space="0" w:color="auto"/>
        <w:left w:val="none" w:sz="0" w:space="0" w:color="auto"/>
        <w:bottom w:val="none" w:sz="0" w:space="0" w:color="auto"/>
        <w:right w:val="none" w:sz="0" w:space="0" w:color="auto"/>
      </w:divBdr>
      <w:divsChild>
        <w:div w:id="2052800858">
          <w:marLeft w:val="480"/>
          <w:marRight w:val="0"/>
          <w:marTop w:val="0"/>
          <w:marBottom w:val="0"/>
          <w:divBdr>
            <w:top w:val="none" w:sz="0" w:space="0" w:color="auto"/>
            <w:left w:val="none" w:sz="0" w:space="0" w:color="auto"/>
            <w:bottom w:val="none" w:sz="0" w:space="0" w:color="auto"/>
            <w:right w:val="none" w:sz="0" w:space="0" w:color="auto"/>
          </w:divBdr>
        </w:div>
        <w:div w:id="1021781387">
          <w:marLeft w:val="480"/>
          <w:marRight w:val="0"/>
          <w:marTop w:val="0"/>
          <w:marBottom w:val="0"/>
          <w:divBdr>
            <w:top w:val="none" w:sz="0" w:space="0" w:color="auto"/>
            <w:left w:val="none" w:sz="0" w:space="0" w:color="auto"/>
            <w:bottom w:val="none" w:sz="0" w:space="0" w:color="auto"/>
            <w:right w:val="none" w:sz="0" w:space="0" w:color="auto"/>
          </w:divBdr>
        </w:div>
        <w:div w:id="1792900223">
          <w:marLeft w:val="480"/>
          <w:marRight w:val="0"/>
          <w:marTop w:val="0"/>
          <w:marBottom w:val="0"/>
          <w:divBdr>
            <w:top w:val="none" w:sz="0" w:space="0" w:color="auto"/>
            <w:left w:val="none" w:sz="0" w:space="0" w:color="auto"/>
            <w:bottom w:val="none" w:sz="0" w:space="0" w:color="auto"/>
            <w:right w:val="none" w:sz="0" w:space="0" w:color="auto"/>
          </w:divBdr>
        </w:div>
        <w:div w:id="841622653">
          <w:marLeft w:val="480"/>
          <w:marRight w:val="0"/>
          <w:marTop w:val="0"/>
          <w:marBottom w:val="0"/>
          <w:divBdr>
            <w:top w:val="none" w:sz="0" w:space="0" w:color="auto"/>
            <w:left w:val="none" w:sz="0" w:space="0" w:color="auto"/>
            <w:bottom w:val="none" w:sz="0" w:space="0" w:color="auto"/>
            <w:right w:val="none" w:sz="0" w:space="0" w:color="auto"/>
          </w:divBdr>
        </w:div>
        <w:div w:id="1784032131">
          <w:marLeft w:val="480"/>
          <w:marRight w:val="0"/>
          <w:marTop w:val="0"/>
          <w:marBottom w:val="0"/>
          <w:divBdr>
            <w:top w:val="none" w:sz="0" w:space="0" w:color="auto"/>
            <w:left w:val="none" w:sz="0" w:space="0" w:color="auto"/>
            <w:bottom w:val="none" w:sz="0" w:space="0" w:color="auto"/>
            <w:right w:val="none" w:sz="0" w:space="0" w:color="auto"/>
          </w:divBdr>
        </w:div>
        <w:div w:id="1231960460">
          <w:marLeft w:val="480"/>
          <w:marRight w:val="0"/>
          <w:marTop w:val="0"/>
          <w:marBottom w:val="0"/>
          <w:divBdr>
            <w:top w:val="none" w:sz="0" w:space="0" w:color="auto"/>
            <w:left w:val="none" w:sz="0" w:space="0" w:color="auto"/>
            <w:bottom w:val="none" w:sz="0" w:space="0" w:color="auto"/>
            <w:right w:val="none" w:sz="0" w:space="0" w:color="auto"/>
          </w:divBdr>
        </w:div>
        <w:div w:id="1417095994">
          <w:marLeft w:val="480"/>
          <w:marRight w:val="0"/>
          <w:marTop w:val="0"/>
          <w:marBottom w:val="0"/>
          <w:divBdr>
            <w:top w:val="none" w:sz="0" w:space="0" w:color="auto"/>
            <w:left w:val="none" w:sz="0" w:space="0" w:color="auto"/>
            <w:bottom w:val="none" w:sz="0" w:space="0" w:color="auto"/>
            <w:right w:val="none" w:sz="0" w:space="0" w:color="auto"/>
          </w:divBdr>
        </w:div>
        <w:div w:id="1463378838">
          <w:marLeft w:val="480"/>
          <w:marRight w:val="0"/>
          <w:marTop w:val="0"/>
          <w:marBottom w:val="0"/>
          <w:divBdr>
            <w:top w:val="none" w:sz="0" w:space="0" w:color="auto"/>
            <w:left w:val="none" w:sz="0" w:space="0" w:color="auto"/>
            <w:bottom w:val="none" w:sz="0" w:space="0" w:color="auto"/>
            <w:right w:val="none" w:sz="0" w:space="0" w:color="auto"/>
          </w:divBdr>
        </w:div>
        <w:div w:id="301230042">
          <w:marLeft w:val="480"/>
          <w:marRight w:val="0"/>
          <w:marTop w:val="0"/>
          <w:marBottom w:val="0"/>
          <w:divBdr>
            <w:top w:val="none" w:sz="0" w:space="0" w:color="auto"/>
            <w:left w:val="none" w:sz="0" w:space="0" w:color="auto"/>
            <w:bottom w:val="none" w:sz="0" w:space="0" w:color="auto"/>
            <w:right w:val="none" w:sz="0" w:space="0" w:color="auto"/>
          </w:divBdr>
        </w:div>
        <w:div w:id="859853714">
          <w:marLeft w:val="480"/>
          <w:marRight w:val="0"/>
          <w:marTop w:val="0"/>
          <w:marBottom w:val="0"/>
          <w:divBdr>
            <w:top w:val="none" w:sz="0" w:space="0" w:color="auto"/>
            <w:left w:val="none" w:sz="0" w:space="0" w:color="auto"/>
            <w:bottom w:val="none" w:sz="0" w:space="0" w:color="auto"/>
            <w:right w:val="none" w:sz="0" w:space="0" w:color="auto"/>
          </w:divBdr>
        </w:div>
        <w:div w:id="827019677">
          <w:marLeft w:val="480"/>
          <w:marRight w:val="0"/>
          <w:marTop w:val="0"/>
          <w:marBottom w:val="0"/>
          <w:divBdr>
            <w:top w:val="none" w:sz="0" w:space="0" w:color="auto"/>
            <w:left w:val="none" w:sz="0" w:space="0" w:color="auto"/>
            <w:bottom w:val="none" w:sz="0" w:space="0" w:color="auto"/>
            <w:right w:val="none" w:sz="0" w:space="0" w:color="auto"/>
          </w:divBdr>
        </w:div>
        <w:div w:id="269240028">
          <w:marLeft w:val="480"/>
          <w:marRight w:val="0"/>
          <w:marTop w:val="0"/>
          <w:marBottom w:val="0"/>
          <w:divBdr>
            <w:top w:val="none" w:sz="0" w:space="0" w:color="auto"/>
            <w:left w:val="none" w:sz="0" w:space="0" w:color="auto"/>
            <w:bottom w:val="none" w:sz="0" w:space="0" w:color="auto"/>
            <w:right w:val="none" w:sz="0" w:space="0" w:color="auto"/>
          </w:divBdr>
        </w:div>
        <w:div w:id="143670319">
          <w:marLeft w:val="480"/>
          <w:marRight w:val="0"/>
          <w:marTop w:val="0"/>
          <w:marBottom w:val="0"/>
          <w:divBdr>
            <w:top w:val="none" w:sz="0" w:space="0" w:color="auto"/>
            <w:left w:val="none" w:sz="0" w:space="0" w:color="auto"/>
            <w:bottom w:val="none" w:sz="0" w:space="0" w:color="auto"/>
            <w:right w:val="none" w:sz="0" w:space="0" w:color="auto"/>
          </w:divBdr>
        </w:div>
        <w:div w:id="1896889108">
          <w:marLeft w:val="480"/>
          <w:marRight w:val="0"/>
          <w:marTop w:val="0"/>
          <w:marBottom w:val="0"/>
          <w:divBdr>
            <w:top w:val="none" w:sz="0" w:space="0" w:color="auto"/>
            <w:left w:val="none" w:sz="0" w:space="0" w:color="auto"/>
            <w:bottom w:val="none" w:sz="0" w:space="0" w:color="auto"/>
            <w:right w:val="none" w:sz="0" w:space="0" w:color="auto"/>
          </w:divBdr>
        </w:div>
        <w:div w:id="429356722">
          <w:marLeft w:val="480"/>
          <w:marRight w:val="0"/>
          <w:marTop w:val="0"/>
          <w:marBottom w:val="0"/>
          <w:divBdr>
            <w:top w:val="none" w:sz="0" w:space="0" w:color="auto"/>
            <w:left w:val="none" w:sz="0" w:space="0" w:color="auto"/>
            <w:bottom w:val="none" w:sz="0" w:space="0" w:color="auto"/>
            <w:right w:val="none" w:sz="0" w:space="0" w:color="auto"/>
          </w:divBdr>
        </w:div>
        <w:div w:id="900561024">
          <w:marLeft w:val="480"/>
          <w:marRight w:val="0"/>
          <w:marTop w:val="0"/>
          <w:marBottom w:val="0"/>
          <w:divBdr>
            <w:top w:val="none" w:sz="0" w:space="0" w:color="auto"/>
            <w:left w:val="none" w:sz="0" w:space="0" w:color="auto"/>
            <w:bottom w:val="none" w:sz="0" w:space="0" w:color="auto"/>
            <w:right w:val="none" w:sz="0" w:space="0" w:color="auto"/>
          </w:divBdr>
        </w:div>
        <w:div w:id="6951056">
          <w:marLeft w:val="480"/>
          <w:marRight w:val="0"/>
          <w:marTop w:val="0"/>
          <w:marBottom w:val="0"/>
          <w:divBdr>
            <w:top w:val="none" w:sz="0" w:space="0" w:color="auto"/>
            <w:left w:val="none" w:sz="0" w:space="0" w:color="auto"/>
            <w:bottom w:val="none" w:sz="0" w:space="0" w:color="auto"/>
            <w:right w:val="none" w:sz="0" w:space="0" w:color="auto"/>
          </w:divBdr>
        </w:div>
        <w:div w:id="1843202382">
          <w:marLeft w:val="480"/>
          <w:marRight w:val="0"/>
          <w:marTop w:val="0"/>
          <w:marBottom w:val="0"/>
          <w:divBdr>
            <w:top w:val="none" w:sz="0" w:space="0" w:color="auto"/>
            <w:left w:val="none" w:sz="0" w:space="0" w:color="auto"/>
            <w:bottom w:val="none" w:sz="0" w:space="0" w:color="auto"/>
            <w:right w:val="none" w:sz="0" w:space="0" w:color="auto"/>
          </w:divBdr>
        </w:div>
        <w:div w:id="1951743580">
          <w:marLeft w:val="480"/>
          <w:marRight w:val="0"/>
          <w:marTop w:val="0"/>
          <w:marBottom w:val="0"/>
          <w:divBdr>
            <w:top w:val="none" w:sz="0" w:space="0" w:color="auto"/>
            <w:left w:val="none" w:sz="0" w:space="0" w:color="auto"/>
            <w:bottom w:val="none" w:sz="0" w:space="0" w:color="auto"/>
            <w:right w:val="none" w:sz="0" w:space="0" w:color="auto"/>
          </w:divBdr>
        </w:div>
        <w:div w:id="2090274982">
          <w:marLeft w:val="480"/>
          <w:marRight w:val="0"/>
          <w:marTop w:val="0"/>
          <w:marBottom w:val="0"/>
          <w:divBdr>
            <w:top w:val="none" w:sz="0" w:space="0" w:color="auto"/>
            <w:left w:val="none" w:sz="0" w:space="0" w:color="auto"/>
            <w:bottom w:val="none" w:sz="0" w:space="0" w:color="auto"/>
            <w:right w:val="none" w:sz="0" w:space="0" w:color="auto"/>
          </w:divBdr>
        </w:div>
        <w:div w:id="1054351064">
          <w:marLeft w:val="480"/>
          <w:marRight w:val="0"/>
          <w:marTop w:val="0"/>
          <w:marBottom w:val="0"/>
          <w:divBdr>
            <w:top w:val="none" w:sz="0" w:space="0" w:color="auto"/>
            <w:left w:val="none" w:sz="0" w:space="0" w:color="auto"/>
            <w:bottom w:val="none" w:sz="0" w:space="0" w:color="auto"/>
            <w:right w:val="none" w:sz="0" w:space="0" w:color="auto"/>
          </w:divBdr>
        </w:div>
        <w:div w:id="1323584267">
          <w:marLeft w:val="480"/>
          <w:marRight w:val="0"/>
          <w:marTop w:val="0"/>
          <w:marBottom w:val="0"/>
          <w:divBdr>
            <w:top w:val="none" w:sz="0" w:space="0" w:color="auto"/>
            <w:left w:val="none" w:sz="0" w:space="0" w:color="auto"/>
            <w:bottom w:val="none" w:sz="0" w:space="0" w:color="auto"/>
            <w:right w:val="none" w:sz="0" w:space="0" w:color="auto"/>
          </w:divBdr>
        </w:div>
        <w:div w:id="2021394380">
          <w:marLeft w:val="480"/>
          <w:marRight w:val="0"/>
          <w:marTop w:val="0"/>
          <w:marBottom w:val="0"/>
          <w:divBdr>
            <w:top w:val="none" w:sz="0" w:space="0" w:color="auto"/>
            <w:left w:val="none" w:sz="0" w:space="0" w:color="auto"/>
            <w:bottom w:val="none" w:sz="0" w:space="0" w:color="auto"/>
            <w:right w:val="none" w:sz="0" w:space="0" w:color="auto"/>
          </w:divBdr>
        </w:div>
        <w:div w:id="796685785">
          <w:marLeft w:val="480"/>
          <w:marRight w:val="0"/>
          <w:marTop w:val="0"/>
          <w:marBottom w:val="0"/>
          <w:divBdr>
            <w:top w:val="none" w:sz="0" w:space="0" w:color="auto"/>
            <w:left w:val="none" w:sz="0" w:space="0" w:color="auto"/>
            <w:bottom w:val="none" w:sz="0" w:space="0" w:color="auto"/>
            <w:right w:val="none" w:sz="0" w:space="0" w:color="auto"/>
          </w:divBdr>
        </w:div>
        <w:div w:id="1044059814">
          <w:marLeft w:val="480"/>
          <w:marRight w:val="0"/>
          <w:marTop w:val="0"/>
          <w:marBottom w:val="0"/>
          <w:divBdr>
            <w:top w:val="none" w:sz="0" w:space="0" w:color="auto"/>
            <w:left w:val="none" w:sz="0" w:space="0" w:color="auto"/>
            <w:bottom w:val="none" w:sz="0" w:space="0" w:color="auto"/>
            <w:right w:val="none" w:sz="0" w:space="0" w:color="auto"/>
          </w:divBdr>
        </w:div>
        <w:div w:id="1780640655">
          <w:marLeft w:val="480"/>
          <w:marRight w:val="0"/>
          <w:marTop w:val="0"/>
          <w:marBottom w:val="0"/>
          <w:divBdr>
            <w:top w:val="none" w:sz="0" w:space="0" w:color="auto"/>
            <w:left w:val="none" w:sz="0" w:space="0" w:color="auto"/>
            <w:bottom w:val="none" w:sz="0" w:space="0" w:color="auto"/>
            <w:right w:val="none" w:sz="0" w:space="0" w:color="auto"/>
          </w:divBdr>
        </w:div>
        <w:div w:id="1908950543">
          <w:marLeft w:val="480"/>
          <w:marRight w:val="0"/>
          <w:marTop w:val="0"/>
          <w:marBottom w:val="0"/>
          <w:divBdr>
            <w:top w:val="none" w:sz="0" w:space="0" w:color="auto"/>
            <w:left w:val="none" w:sz="0" w:space="0" w:color="auto"/>
            <w:bottom w:val="none" w:sz="0" w:space="0" w:color="auto"/>
            <w:right w:val="none" w:sz="0" w:space="0" w:color="auto"/>
          </w:divBdr>
        </w:div>
        <w:div w:id="1001198241">
          <w:marLeft w:val="480"/>
          <w:marRight w:val="0"/>
          <w:marTop w:val="0"/>
          <w:marBottom w:val="0"/>
          <w:divBdr>
            <w:top w:val="none" w:sz="0" w:space="0" w:color="auto"/>
            <w:left w:val="none" w:sz="0" w:space="0" w:color="auto"/>
            <w:bottom w:val="none" w:sz="0" w:space="0" w:color="auto"/>
            <w:right w:val="none" w:sz="0" w:space="0" w:color="auto"/>
          </w:divBdr>
        </w:div>
        <w:div w:id="1043017376">
          <w:marLeft w:val="480"/>
          <w:marRight w:val="0"/>
          <w:marTop w:val="0"/>
          <w:marBottom w:val="0"/>
          <w:divBdr>
            <w:top w:val="none" w:sz="0" w:space="0" w:color="auto"/>
            <w:left w:val="none" w:sz="0" w:space="0" w:color="auto"/>
            <w:bottom w:val="none" w:sz="0" w:space="0" w:color="auto"/>
            <w:right w:val="none" w:sz="0" w:space="0" w:color="auto"/>
          </w:divBdr>
        </w:div>
        <w:div w:id="1298796558">
          <w:marLeft w:val="480"/>
          <w:marRight w:val="0"/>
          <w:marTop w:val="0"/>
          <w:marBottom w:val="0"/>
          <w:divBdr>
            <w:top w:val="none" w:sz="0" w:space="0" w:color="auto"/>
            <w:left w:val="none" w:sz="0" w:space="0" w:color="auto"/>
            <w:bottom w:val="none" w:sz="0" w:space="0" w:color="auto"/>
            <w:right w:val="none" w:sz="0" w:space="0" w:color="auto"/>
          </w:divBdr>
        </w:div>
        <w:div w:id="50421953">
          <w:marLeft w:val="480"/>
          <w:marRight w:val="0"/>
          <w:marTop w:val="0"/>
          <w:marBottom w:val="0"/>
          <w:divBdr>
            <w:top w:val="none" w:sz="0" w:space="0" w:color="auto"/>
            <w:left w:val="none" w:sz="0" w:space="0" w:color="auto"/>
            <w:bottom w:val="none" w:sz="0" w:space="0" w:color="auto"/>
            <w:right w:val="none" w:sz="0" w:space="0" w:color="auto"/>
          </w:divBdr>
        </w:div>
        <w:div w:id="1747651587">
          <w:marLeft w:val="480"/>
          <w:marRight w:val="0"/>
          <w:marTop w:val="0"/>
          <w:marBottom w:val="0"/>
          <w:divBdr>
            <w:top w:val="none" w:sz="0" w:space="0" w:color="auto"/>
            <w:left w:val="none" w:sz="0" w:space="0" w:color="auto"/>
            <w:bottom w:val="none" w:sz="0" w:space="0" w:color="auto"/>
            <w:right w:val="none" w:sz="0" w:space="0" w:color="auto"/>
          </w:divBdr>
        </w:div>
        <w:div w:id="1543980623">
          <w:marLeft w:val="480"/>
          <w:marRight w:val="0"/>
          <w:marTop w:val="0"/>
          <w:marBottom w:val="0"/>
          <w:divBdr>
            <w:top w:val="none" w:sz="0" w:space="0" w:color="auto"/>
            <w:left w:val="none" w:sz="0" w:space="0" w:color="auto"/>
            <w:bottom w:val="none" w:sz="0" w:space="0" w:color="auto"/>
            <w:right w:val="none" w:sz="0" w:space="0" w:color="auto"/>
          </w:divBdr>
        </w:div>
        <w:div w:id="1752584243">
          <w:marLeft w:val="480"/>
          <w:marRight w:val="0"/>
          <w:marTop w:val="0"/>
          <w:marBottom w:val="0"/>
          <w:divBdr>
            <w:top w:val="none" w:sz="0" w:space="0" w:color="auto"/>
            <w:left w:val="none" w:sz="0" w:space="0" w:color="auto"/>
            <w:bottom w:val="none" w:sz="0" w:space="0" w:color="auto"/>
            <w:right w:val="none" w:sz="0" w:space="0" w:color="auto"/>
          </w:divBdr>
        </w:div>
        <w:div w:id="1635062273">
          <w:marLeft w:val="480"/>
          <w:marRight w:val="0"/>
          <w:marTop w:val="0"/>
          <w:marBottom w:val="0"/>
          <w:divBdr>
            <w:top w:val="none" w:sz="0" w:space="0" w:color="auto"/>
            <w:left w:val="none" w:sz="0" w:space="0" w:color="auto"/>
            <w:bottom w:val="none" w:sz="0" w:space="0" w:color="auto"/>
            <w:right w:val="none" w:sz="0" w:space="0" w:color="auto"/>
          </w:divBdr>
        </w:div>
        <w:div w:id="1189638509">
          <w:marLeft w:val="480"/>
          <w:marRight w:val="0"/>
          <w:marTop w:val="0"/>
          <w:marBottom w:val="0"/>
          <w:divBdr>
            <w:top w:val="none" w:sz="0" w:space="0" w:color="auto"/>
            <w:left w:val="none" w:sz="0" w:space="0" w:color="auto"/>
            <w:bottom w:val="none" w:sz="0" w:space="0" w:color="auto"/>
            <w:right w:val="none" w:sz="0" w:space="0" w:color="auto"/>
          </w:divBdr>
        </w:div>
        <w:div w:id="2051688868">
          <w:marLeft w:val="480"/>
          <w:marRight w:val="0"/>
          <w:marTop w:val="0"/>
          <w:marBottom w:val="0"/>
          <w:divBdr>
            <w:top w:val="none" w:sz="0" w:space="0" w:color="auto"/>
            <w:left w:val="none" w:sz="0" w:space="0" w:color="auto"/>
            <w:bottom w:val="none" w:sz="0" w:space="0" w:color="auto"/>
            <w:right w:val="none" w:sz="0" w:space="0" w:color="auto"/>
          </w:divBdr>
        </w:div>
        <w:div w:id="678044060">
          <w:marLeft w:val="480"/>
          <w:marRight w:val="0"/>
          <w:marTop w:val="0"/>
          <w:marBottom w:val="0"/>
          <w:divBdr>
            <w:top w:val="none" w:sz="0" w:space="0" w:color="auto"/>
            <w:left w:val="none" w:sz="0" w:space="0" w:color="auto"/>
            <w:bottom w:val="none" w:sz="0" w:space="0" w:color="auto"/>
            <w:right w:val="none" w:sz="0" w:space="0" w:color="auto"/>
          </w:divBdr>
        </w:div>
        <w:div w:id="2143375976">
          <w:marLeft w:val="480"/>
          <w:marRight w:val="0"/>
          <w:marTop w:val="0"/>
          <w:marBottom w:val="0"/>
          <w:divBdr>
            <w:top w:val="none" w:sz="0" w:space="0" w:color="auto"/>
            <w:left w:val="none" w:sz="0" w:space="0" w:color="auto"/>
            <w:bottom w:val="none" w:sz="0" w:space="0" w:color="auto"/>
            <w:right w:val="none" w:sz="0" w:space="0" w:color="auto"/>
          </w:divBdr>
        </w:div>
        <w:div w:id="81074798">
          <w:marLeft w:val="480"/>
          <w:marRight w:val="0"/>
          <w:marTop w:val="0"/>
          <w:marBottom w:val="0"/>
          <w:divBdr>
            <w:top w:val="none" w:sz="0" w:space="0" w:color="auto"/>
            <w:left w:val="none" w:sz="0" w:space="0" w:color="auto"/>
            <w:bottom w:val="none" w:sz="0" w:space="0" w:color="auto"/>
            <w:right w:val="none" w:sz="0" w:space="0" w:color="auto"/>
          </w:divBdr>
        </w:div>
        <w:div w:id="2057390151">
          <w:marLeft w:val="480"/>
          <w:marRight w:val="0"/>
          <w:marTop w:val="0"/>
          <w:marBottom w:val="0"/>
          <w:divBdr>
            <w:top w:val="none" w:sz="0" w:space="0" w:color="auto"/>
            <w:left w:val="none" w:sz="0" w:space="0" w:color="auto"/>
            <w:bottom w:val="none" w:sz="0" w:space="0" w:color="auto"/>
            <w:right w:val="none" w:sz="0" w:space="0" w:color="auto"/>
          </w:divBdr>
        </w:div>
        <w:div w:id="1619144473">
          <w:marLeft w:val="480"/>
          <w:marRight w:val="0"/>
          <w:marTop w:val="0"/>
          <w:marBottom w:val="0"/>
          <w:divBdr>
            <w:top w:val="none" w:sz="0" w:space="0" w:color="auto"/>
            <w:left w:val="none" w:sz="0" w:space="0" w:color="auto"/>
            <w:bottom w:val="none" w:sz="0" w:space="0" w:color="auto"/>
            <w:right w:val="none" w:sz="0" w:space="0" w:color="auto"/>
          </w:divBdr>
        </w:div>
        <w:div w:id="1908684120">
          <w:marLeft w:val="480"/>
          <w:marRight w:val="0"/>
          <w:marTop w:val="0"/>
          <w:marBottom w:val="0"/>
          <w:divBdr>
            <w:top w:val="none" w:sz="0" w:space="0" w:color="auto"/>
            <w:left w:val="none" w:sz="0" w:space="0" w:color="auto"/>
            <w:bottom w:val="none" w:sz="0" w:space="0" w:color="auto"/>
            <w:right w:val="none" w:sz="0" w:space="0" w:color="auto"/>
          </w:divBdr>
        </w:div>
        <w:div w:id="46421560">
          <w:marLeft w:val="480"/>
          <w:marRight w:val="0"/>
          <w:marTop w:val="0"/>
          <w:marBottom w:val="0"/>
          <w:divBdr>
            <w:top w:val="none" w:sz="0" w:space="0" w:color="auto"/>
            <w:left w:val="none" w:sz="0" w:space="0" w:color="auto"/>
            <w:bottom w:val="none" w:sz="0" w:space="0" w:color="auto"/>
            <w:right w:val="none" w:sz="0" w:space="0" w:color="auto"/>
          </w:divBdr>
        </w:div>
        <w:div w:id="1009212555">
          <w:marLeft w:val="480"/>
          <w:marRight w:val="0"/>
          <w:marTop w:val="0"/>
          <w:marBottom w:val="0"/>
          <w:divBdr>
            <w:top w:val="none" w:sz="0" w:space="0" w:color="auto"/>
            <w:left w:val="none" w:sz="0" w:space="0" w:color="auto"/>
            <w:bottom w:val="none" w:sz="0" w:space="0" w:color="auto"/>
            <w:right w:val="none" w:sz="0" w:space="0" w:color="auto"/>
          </w:divBdr>
        </w:div>
        <w:div w:id="1535775812">
          <w:marLeft w:val="480"/>
          <w:marRight w:val="0"/>
          <w:marTop w:val="0"/>
          <w:marBottom w:val="0"/>
          <w:divBdr>
            <w:top w:val="none" w:sz="0" w:space="0" w:color="auto"/>
            <w:left w:val="none" w:sz="0" w:space="0" w:color="auto"/>
            <w:bottom w:val="none" w:sz="0" w:space="0" w:color="auto"/>
            <w:right w:val="none" w:sz="0" w:space="0" w:color="auto"/>
          </w:divBdr>
        </w:div>
        <w:div w:id="255752512">
          <w:marLeft w:val="480"/>
          <w:marRight w:val="0"/>
          <w:marTop w:val="0"/>
          <w:marBottom w:val="0"/>
          <w:divBdr>
            <w:top w:val="none" w:sz="0" w:space="0" w:color="auto"/>
            <w:left w:val="none" w:sz="0" w:space="0" w:color="auto"/>
            <w:bottom w:val="none" w:sz="0" w:space="0" w:color="auto"/>
            <w:right w:val="none" w:sz="0" w:space="0" w:color="auto"/>
          </w:divBdr>
        </w:div>
        <w:div w:id="1060326468">
          <w:marLeft w:val="480"/>
          <w:marRight w:val="0"/>
          <w:marTop w:val="0"/>
          <w:marBottom w:val="0"/>
          <w:divBdr>
            <w:top w:val="none" w:sz="0" w:space="0" w:color="auto"/>
            <w:left w:val="none" w:sz="0" w:space="0" w:color="auto"/>
            <w:bottom w:val="none" w:sz="0" w:space="0" w:color="auto"/>
            <w:right w:val="none" w:sz="0" w:space="0" w:color="auto"/>
          </w:divBdr>
        </w:div>
        <w:div w:id="1884516635">
          <w:marLeft w:val="480"/>
          <w:marRight w:val="0"/>
          <w:marTop w:val="0"/>
          <w:marBottom w:val="0"/>
          <w:divBdr>
            <w:top w:val="none" w:sz="0" w:space="0" w:color="auto"/>
            <w:left w:val="none" w:sz="0" w:space="0" w:color="auto"/>
            <w:bottom w:val="none" w:sz="0" w:space="0" w:color="auto"/>
            <w:right w:val="none" w:sz="0" w:space="0" w:color="auto"/>
          </w:divBdr>
        </w:div>
        <w:div w:id="856508953">
          <w:marLeft w:val="480"/>
          <w:marRight w:val="0"/>
          <w:marTop w:val="0"/>
          <w:marBottom w:val="0"/>
          <w:divBdr>
            <w:top w:val="none" w:sz="0" w:space="0" w:color="auto"/>
            <w:left w:val="none" w:sz="0" w:space="0" w:color="auto"/>
            <w:bottom w:val="none" w:sz="0" w:space="0" w:color="auto"/>
            <w:right w:val="none" w:sz="0" w:space="0" w:color="auto"/>
          </w:divBdr>
        </w:div>
        <w:div w:id="844788055">
          <w:marLeft w:val="480"/>
          <w:marRight w:val="0"/>
          <w:marTop w:val="0"/>
          <w:marBottom w:val="0"/>
          <w:divBdr>
            <w:top w:val="none" w:sz="0" w:space="0" w:color="auto"/>
            <w:left w:val="none" w:sz="0" w:space="0" w:color="auto"/>
            <w:bottom w:val="none" w:sz="0" w:space="0" w:color="auto"/>
            <w:right w:val="none" w:sz="0" w:space="0" w:color="auto"/>
          </w:divBdr>
        </w:div>
        <w:div w:id="1308513949">
          <w:marLeft w:val="480"/>
          <w:marRight w:val="0"/>
          <w:marTop w:val="0"/>
          <w:marBottom w:val="0"/>
          <w:divBdr>
            <w:top w:val="none" w:sz="0" w:space="0" w:color="auto"/>
            <w:left w:val="none" w:sz="0" w:space="0" w:color="auto"/>
            <w:bottom w:val="none" w:sz="0" w:space="0" w:color="auto"/>
            <w:right w:val="none" w:sz="0" w:space="0" w:color="auto"/>
          </w:divBdr>
        </w:div>
        <w:div w:id="1680154514">
          <w:marLeft w:val="480"/>
          <w:marRight w:val="0"/>
          <w:marTop w:val="0"/>
          <w:marBottom w:val="0"/>
          <w:divBdr>
            <w:top w:val="none" w:sz="0" w:space="0" w:color="auto"/>
            <w:left w:val="none" w:sz="0" w:space="0" w:color="auto"/>
            <w:bottom w:val="none" w:sz="0" w:space="0" w:color="auto"/>
            <w:right w:val="none" w:sz="0" w:space="0" w:color="auto"/>
          </w:divBdr>
        </w:div>
        <w:div w:id="582641528">
          <w:marLeft w:val="480"/>
          <w:marRight w:val="0"/>
          <w:marTop w:val="0"/>
          <w:marBottom w:val="0"/>
          <w:divBdr>
            <w:top w:val="none" w:sz="0" w:space="0" w:color="auto"/>
            <w:left w:val="none" w:sz="0" w:space="0" w:color="auto"/>
            <w:bottom w:val="none" w:sz="0" w:space="0" w:color="auto"/>
            <w:right w:val="none" w:sz="0" w:space="0" w:color="auto"/>
          </w:divBdr>
        </w:div>
        <w:div w:id="408432557">
          <w:marLeft w:val="480"/>
          <w:marRight w:val="0"/>
          <w:marTop w:val="0"/>
          <w:marBottom w:val="0"/>
          <w:divBdr>
            <w:top w:val="none" w:sz="0" w:space="0" w:color="auto"/>
            <w:left w:val="none" w:sz="0" w:space="0" w:color="auto"/>
            <w:bottom w:val="none" w:sz="0" w:space="0" w:color="auto"/>
            <w:right w:val="none" w:sz="0" w:space="0" w:color="auto"/>
          </w:divBdr>
        </w:div>
        <w:div w:id="431971414">
          <w:marLeft w:val="480"/>
          <w:marRight w:val="0"/>
          <w:marTop w:val="0"/>
          <w:marBottom w:val="0"/>
          <w:divBdr>
            <w:top w:val="none" w:sz="0" w:space="0" w:color="auto"/>
            <w:left w:val="none" w:sz="0" w:space="0" w:color="auto"/>
            <w:bottom w:val="none" w:sz="0" w:space="0" w:color="auto"/>
            <w:right w:val="none" w:sz="0" w:space="0" w:color="auto"/>
          </w:divBdr>
        </w:div>
        <w:div w:id="1832287084">
          <w:marLeft w:val="480"/>
          <w:marRight w:val="0"/>
          <w:marTop w:val="0"/>
          <w:marBottom w:val="0"/>
          <w:divBdr>
            <w:top w:val="none" w:sz="0" w:space="0" w:color="auto"/>
            <w:left w:val="none" w:sz="0" w:space="0" w:color="auto"/>
            <w:bottom w:val="none" w:sz="0" w:space="0" w:color="auto"/>
            <w:right w:val="none" w:sz="0" w:space="0" w:color="auto"/>
          </w:divBdr>
        </w:div>
        <w:div w:id="383410339">
          <w:marLeft w:val="480"/>
          <w:marRight w:val="0"/>
          <w:marTop w:val="0"/>
          <w:marBottom w:val="0"/>
          <w:divBdr>
            <w:top w:val="none" w:sz="0" w:space="0" w:color="auto"/>
            <w:left w:val="none" w:sz="0" w:space="0" w:color="auto"/>
            <w:bottom w:val="none" w:sz="0" w:space="0" w:color="auto"/>
            <w:right w:val="none" w:sz="0" w:space="0" w:color="auto"/>
          </w:divBdr>
        </w:div>
      </w:divsChild>
    </w:div>
    <w:div w:id="2088651294">
      <w:bodyDiv w:val="1"/>
      <w:marLeft w:val="0"/>
      <w:marRight w:val="0"/>
      <w:marTop w:val="0"/>
      <w:marBottom w:val="0"/>
      <w:divBdr>
        <w:top w:val="none" w:sz="0" w:space="0" w:color="auto"/>
        <w:left w:val="none" w:sz="0" w:space="0" w:color="auto"/>
        <w:bottom w:val="none" w:sz="0" w:space="0" w:color="auto"/>
        <w:right w:val="none" w:sz="0" w:space="0" w:color="auto"/>
      </w:divBdr>
    </w:div>
    <w:div w:id="2088921606">
      <w:bodyDiv w:val="1"/>
      <w:marLeft w:val="0"/>
      <w:marRight w:val="0"/>
      <w:marTop w:val="0"/>
      <w:marBottom w:val="0"/>
      <w:divBdr>
        <w:top w:val="none" w:sz="0" w:space="0" w:color="auto"/>
        <w:left w:val="none" w:sz="0" w:space="0" w:color="auto"/>
        <w:bottom w:val="none" w:sz="0" w:space="0" w:color="auto"/>
        <w:right w:val="none" w:sz="0" w:space="0" w:color="auto"/>
      </w:divBdr>
    </w:div>
    <w:div w:id="2089377143">
      <w:bodyDiv w:val="1"/>
      <w:marLeft w:val="0"/>
      <w:marRight w:val="0"/>
      <w:marTop w:val="0"/>
      <w:marBottom w:val="0"/>
      <w:divBdr>
        <w:top w:val="none" w:sz="0" w:space="0" w:color="auto"/>
        <w:left w:val="none" w:sz="0" w:space="0" w:color="auto"/>
        <w:bottom w:val="none" w:sz="0" w:space="0" w:color="auto"/>
        <w:right w:val="none" w:sz="0" w:space="0" w:color="auto"/>
      </w:divBdr>
    </w:div>
    <w:div w:id="2089689289">
      <w:bodyDiv w:val="1"/>
      <w:marLeft w:val="0"/>
      <w:marRight w:val="0"/>
      <w:marTop w:val="0"/>
      <w:marBottom w:val="0"/>
      <w:divBdr>
        <w:top w:val="none" w:sz="0" w:space="0" w:color="auto"/>
        <w:left w:val="none" w:sz="0" w:space="0" w:color="auto"/>
        <w:bottom w:val="none" w:sz="0" w:space="0" w:color="auto"/>
        <w:right w:val="none" w:sz="0" w:space="0" w:color="auto"/>
      </w:divBdr>
    </w:div>
    <w:div w:id="2090298786">
      <w:bodyDiv w:val="1"/>
      <w:marLeft w:val="0"/>
      <w:marRight w:val="0"/>
      <w:marTop w:val="0"/>
      <w:marBottom w:val="0"/>
      <w:divBdr>
        <w:top w:val="none" w:sz="0" w:space="0" w:color="auto"/>
        <w:left w:val="none" w:sz="0" w:space="0" w:color="auto"/>
        <w:bottom w:val="none" w:sz="0" w:space="0" w:color="auto"/>
        <w:right w:val="none" w:sz="0" w:space="0" w:color="auto"/>
      </w:divBdr>
    </w:div>
    <w:div w:id="2091652278">
      <w:bodyDiv w:val="1"/>
      <w:marLeft w:val="0"/>
      <w:marRight w:val="0"/>
      <w:marTop w:val="0"/>
      <w:marBottom w:val="0"/>
      <w:divBdr>
        <w:top w:val="none" w:sz="0" w:space="0" w:color="auto"/>
        <w:left w:val="none" w:sz="0" w:space="0" w:color="auto"/>
        <w:bottom w:val="none" w:sz="0" w:space="0" w:color="auto"/>
        <w:right w:val="none" w:sz="0" w:space="0" w:color="auto"/>
      </w:divBdr>
    </w:div>
    <w:div w:id="2092193080">
      <w:bodyDiv w:val="1"/>
      <w:marLeft w:val="0"/>
      <w:marRight w:val="0"/>
      <w:marTop w:val="0"/>
      <w:marBottom w:val="0"/>
      <w:divBdr>
        <w:top w:val="none" w:sz="0" w:space="0" w:color="auto"/>
        <w:left w:val="none" w:sz="0" w:space="0" w:color="auto"/>
        <w:bottom w:val="none" w:sz="0" w:space="0" w:color="auto"/>
        <w:right w:val="none" w:sz="0" w:space="0" w:color="auto"/>
      </w:divBdr>
    </w:div>
    <w:div w:id="2092307151">
      <w:bodyDiv w:val="1"/>
      <w:marLeft w:val="0"/>
      <w:marRight w:val="0"/>
      <w:marTop w:val="0"/>
      <w:marBottom w:val="0"/>
      <w:divBdr>
        <w:top w:val="none" w:sz="0" w:space="0" w:color="auto"/>
        <w:left w:val="none" w:sz="0" w:space="0" w:color="auto"/>
        <w:bottom w:val="none" w:sz="0" w:space="0" w:color="auto"/>
        <w:right w:val="none" w:sz="0" w:space="0" w:color="auto"/>
      </w:divBdr>
    </w:div>
    <w:div w:id="2093772574">
      <w:bodyDiv w:val="1"/>
      <w:marLeft w:val="0"/>
      <w:marRight w:val="0"/>
      <w:marTop w:val="0"/>
      <w:marBottom w:val="0"/>
      <w:divBdr>
        <w:top w:val="none" w:sz="0" w:space="0" w:color="auto"/>
        <w:left w:val="none" w:sz="0" w:space="0" w:color="auto"/>
        <w:bottom w:val="none" w:sz="0" w:space="0" w:color="auto"/>
        <w:right w:val="none" w:sz="0" w:space="0" w:color="auto"/>
      </w:divBdr>
    </w:div>
    <w:div w:id="2094235489">
      <w:bodyDiv w:val="1"/>
      <w:marLeft w:val="0"/>
      <w:marRight w:val="0"/>
      <w:marTop w:val="0"/>
      <w:marBottom w:val="0"/>
      <w:divBdr>
        <w:top w:val="none" w:sz="0" w:space="0" w:color="auto"/>
        <w:left w:val="none" w:sz="0" w:space="0" w:color="auto"/>
        <w:bottom w:val="none" w:sz="0" w:space="0" w:color="auto"/>
        <w:right w:val="none" w:sz="0" w:space="0" w:color="auto"/>
      </w:divBdr>
    </w:div>
    <w:div w:id="2094279890">
      <w:bodyDiv w:val="1"/>
      <w:marLeft w:val="0"/>
      <w:marRight w:val="0"/>
      <w:marTop w:val="0"/>
      <w:marBottom w:val="0"/>
      <w:divBdr>
        <w:top w:val="none" w:sz="0" w:space="0" w:color="auto"/>
        <w:left w:val="none" w:sz="0" w:space="0" w:color="auto"/>
        <w:bottom w:val="none" w:sz="0" w:space="0" w:color="auto"/>
        <w:right w:val="none" w:sz="0" w:space="0" w:color="auto"/>
      </w:divBdr>
    </w:div>
    <w:div w:id="2094741459">
      <w:bodyDiv w:val="1"/>
      <w:marLeft w:val="0"/>
      <w:marRight w:val="0"/>
      <w:marTop w:val="0"/>
      <w:marBottom w:val="0"/>
      <w:divBdr>
        <w:top w:val="none" w:sz="0" w:space="0" w:color="auto"/>
        <w:left w:val="none" w:sz="0" w:space="0" w:color="auto"/>
        <w:bottom w:val="none" w:sz="0" w:space="0" w:color="auto"/>
        <w:right w:val="none" w:sz="0" w:space="0" w:color="auto"/>
      </w:divBdr>
    </w:div>
    <w:div w:id="2098012311">
      <w:bodyDiv w:val="1"/>
      <w:marLeft w:val="0"/>
      <w:marRight w:val="0"/>
      <w:marTop w:val="0"/>
      <w:marBottom w:val="0"/>
      <w:divBdr>
        <w:top w:val="none" w:sz="0" w:space="0" w:color="auto"/>
        <w:left w:val="none" w:sz="0" w:space="0" w:color="auto"/>
        <w:bottom w:val="none" w:sz="0" w:space="0" w:color="auto"/>
        <w:right w:val="none" w:sz="0" w:space="0" w:color="auto"/>
      </w:divBdr>
    </w:div>
    <w:div w:id="2099515342">
      <w:bodyDiv w:val="1"/>
      <w:marLeft w:val="0"/>
      <w:marRight w:val="0"/>
      <w:marTop w:val="0"/>
      <w:marBottom w:val="0"/>
      <w:divBdr>
        <w:top w:val="none" w:sz="0" w:space="0" w:color="auto"/>
        <w:left w:val="none" w:sz="0" w:space="0" w:color="auto"/>
        <w:bottom w:val="none" w:sz="0" w:space="0" w:color="auto"/>
        <w:right w:val="none" w:sz="0" w:space="0" w:color="auto"/>
      </w:divBdr>
    </w:div>
    <w:div w:id="2099911290">
      <w:bodyDiv w:val="1"/>
      <w:marLeft w:val="0"/>
      <w:marRight w:val="0"/>
      <w:marTop w:val="0"/>
      <w:marBottom w:val="0"/>
      <w:divBdr>
        <w:top w:val="none" w:sz="0" w:space="0" w:color="auto"/>
        <w:left w:val="none" w:sz="0" w:space="0" w:color="auto"/>
        <w:bottom w:val="none" w:sz="0" w:space="0" w:color="auto"/>
        <w:right w:val="none" w:sz="0" w:space="0" w:color="auto"/>
      </w:divBdr>
    </w:div>
    <w:div w:id="2102412486">
      <w:bodyDiv w:val="1"/>
      <w:marLeft w:val="0"/>
      <w:marRight w:val="0"/>
      <w:marTop w:val="0"/>
      <w:marBottom w:val="0"/>
      <w:divBdr>
        <w:top w:val="none" w:sz="0" w:space="0" w:color="auto"/>
        <w:left w:val="none" w:sz="0" w:space="0" w:color="auto"/>
        <w:bottom w:val="none" w:sz="0" w:space="0" w:color="auto"/>
        <w:right w:val="none" w:sz="0" w:space="0" w:color="auto"/>
      </w:divBdr>
    </w:div>
    <w:div w:id="2103527868">
      <w:bodyDiv w:val="1"/>
      <w:marLeft w:val="0"/>
      <w:marRight w:val="0"/>
      <w:marTop w:val="0"/>
      <w:marBottom w:val="0"/>
      <w:divBdr>
        <w:top w:val="none" w:sz="0" w:space="0" w:color="auto"/>
        <w:left w:val="none" w:sz="0" w:space="0" w:color="auto"/>
        <w:bottom w:val="none" w:sz="0" w:space="0" w:color="auto"/>
        <w:right w:val="none" w:sz="0" w:space="0" w:color="auto"/>
      </w:divBdr>
    </w:div>
    <w:div w:id="2104372927">
      <w:bodyDiv w:val="1"/>
      <w:marLeft w:val="0"/>
      <w:marRight w:val="0"/>
      <w:marTop w:val="0"/>
      <w:marBottom w:val="0"/>
      <w:divBdr>
        <w:top w:val="none" w:sz="0" w:space="0" w:color="auto"/>
        <w:left w:val="none" w:sz="0" w:space="0" w:color="auto"/>
        <w:bottom w:val="none" w:sz="0" w:space="0" w:color="auto"/>
        <w:right w:val="none" w:sz="0" w:space="0" w:color="auto"/>
      </w:divBdr>
    </w:div>
    <w:div w:id="2105034036">
      <w:bodyDiv w:val="1"/>
      <w:marLeft w:val="0"/>
      <w:marRight w:val="0"/>
      <w:marTop w:val="0"/>
      <w:marBottom w:val="0"/>
      <w:divBdr>
        <w:top w:val="none" w:sz="0" w:space="0" w:color="auto"/>
        <w:left w:val="none" w:sz="0" w:space="0" w:color="auto"/>
        <w:bottom w:val="none" w:sz="0" w:space="0" w:color="auto"/>
        <w:right w:val="none" w:sz="0" w:space="0" w:color="auto"/>
      </w:divBdr>
    </w:div>
    <w:div w:id="2105148484">
      <w:bodyDiv w:val="1"/>
      <w:marLeft w:val="0"/>
      <w:marRight w:val="0"/>
      <w:marTop w:val="0"/>
      <w:marBottom w:val="0"/>
      <w:divBdr>
        <w:top w:val="none" w:sz="0" w:space="0" w:color="auto"/>
        <w:left w:val="none" w:sz="0" w:space="0" w:color="auto"/>
        <w:bottom w:val="none" w:sz="0" w:space="0" w:color="auto"/>
        <w:right w:val="none" w:sz="0" w:space="0" w:color="auto"/>
      </w:divBdr>
    </w:div>
    <w:div w:id="2105999908">
      <w:bodyDiv w:val="1"/>
      <w:marLeft w:val="0"/>
      <w:marRight w:val="0"/>
      <w:marTop w:val="0"/>
      <w:marBottom w:val="0"/>
      <w:divBdr>
        <w:top w:val="none" w:sz="0" w:space="0" w:color="auto"/>
        <w:left w:val="none" w:sz="0" w:space="0" w:color="auto"/>
        <w:bottom w:val="none" w:sz="0" w:space="0" w:color="auto"/>
        <w:right w:val="none" w:sz="0" w:space="0" w:color="auto"/>
      </w:divBdr>
    </w:div>
    <w:div w:id="2107310134">
      <w:bodyDiv w:val="1"/>
      <w:marLeft w:val="0"/>
      <w:marRight w:val="0"/>
      <w:marTop w:val="0"/>
      <w:marBottom w:val="0"/>
      <w:divBdr>
        <w:top w:val="none" w:sz="0" w:space="0" w:color="auto"/>
        <w:left w:val="none" w:sz="0" w:space="0" w:color="auto"/>
        <w:bottom w:val="none" w:sz="0" w:space="0" w:color="auto"/>
        <w:right w:val="none" w:sz="0" w:space="0" w:color="auto"/>
      </w:divBdr>
    </w:div>
    <w:div w:id="2108496572">
      <w:bodyDiv w:val="1"/>
      <w:marLeft w:val="0"/>
      <w:marRight w:val="0"/>
      <w:marTop w:val="0"/>
      <w:marBottom w:val="0"/>
      <w:divBdr>
        <w:top w:val="none" w:sz="0" w:space="0" w:color="auto"/>
        <w:left w:val="none" w:sz="0" w:space="0" w:color="auto"/>
        <w:bottom w:val="none" w:sz="0" w:space="0" w:color="auto"/>
        <w:right w:val="none" w:sz="0" w:space="0" w:color="auto"/>
      </w:divBdr>
    </w:div>
    <w:div w:id="2109109801">
      <w:bodyDiv w:val="1"/>
      <w:marLeft w:val="0"/>
      <w:marRight w:val="0"/>
      <w:marTop w:val="0"/>
      <w:marBottom w:val="0"/>
      <w:divBdr>
        <w:top w:val="none" w:sz="0" w:space="0" w:color="auto"/>
        <w:left w:val="none" w:sz="0" w:space="0" w:color="auto"/>
        <w:bottom w:val="none" w:sz="0" w:space="0" w:color="auto"/>
        <w:right w:val="none" w:sz="0" w:space="0" w:color="auto"/>
      </w:divBdr>
    </w:div>
    <w:div w:id="2110156604">
      <w:bodyDiv w:val="1"/>
      <w:marLeft w:val="0"/>
      <w:marRight w:val="0"/>
      <w:marTop w:val="0"/>
      <w:marBottom w:val="0"/>
      <w:divBdr>
        <w:top w:val="none" w:sz="0" w:space="0" w:color="auto"/>
        <w:left w:val="none" w:sz="0" w:space="0" w:color="auto"/>
        <w:bottom w:val="none" w:sz="0" w:space="0" w:color="auto"/>
        <w:right w:val="none" w:sz="0" w:space="0" w:color="auto"/>
      </w:divBdr>
    </w:div>
    <w:div w:id="2110812968">
      <w:bodyDiv w:val="1"/>
      <w:marLeft w:val="0"/>
      <w:marRight w:val="0"/>
      <w:marTop w:val="0"/>
      <w:marBottom w:val="0"/>
      <w:divBdr>
        <w:top w:val="none" w:sz="0" w:space="0" w:color="auto"/>
        <w:left w:val="none" w:sz="0" w:space="0" w:color="auto"/>
        <w:bottom w:val="none" w:sz="0" w:space="0" w:color="auto"/>
        <w:right w:val="none" w:sz="0" w:space="0" w:color="auto"/>
      </w:divBdr>
    </w:div>
    <w:div w:id="2112167336">
      <w:bodyDiv w:val="1"/>
      <w:marLeft w:val="0"/>
      <w:marRight w:val="0"/>
      <w:marTop w:val="0"/>
      <w:marBottom w:val="0"/>
      <w:divBdr>
        <w:top w:val="none" w:sz="0" w:space="0" w:color="auto"/>
        <w:left w:val="none" w:sz="0" w:space="0" w:color="auto"/>
        <w:bottom w:val="none" w:sz="0" w:space="0" w:color="auto"/>
        <w:right w:val="none" w:sz="0" w:space="0" w:color="auto"/>
      </w:divBdr>
    </w:div>
    <w:div w:id="2112435720">
      <w:bodyDiv w:val="1"/>
      <w:marLeft w:val="0"/>
      <w:marRight w:val="0"/>
      <w:marTop w:val="0"/>
      <w:marBottom w:val="0"/>
      <w:divBdr>
        <w:top w:val="none" w:sz="0" w:space="0" w:color="auto"/>
        <w:left w:val="none" w:sz="0" w:space="0" w:color="auto"/>
        <w:bottom w:val="none" w:sz="0" w:space="0" w:color="auto"/>
        <w:right w:val="none" w:sz="0" w:space="0" w:color="auto"/>
      </w:divBdr>
    </w:div>
    <w:div w:id="2113277356">
      <w:bodyDiv w:val="1"/>
      <w:marLeft w:val="0"/>
      <w:marRight w:val="0"/>
      <w:marTop w:val="0"/>
      <w:marBottom w:val="0"/>
      <w:divBdr>
        <w:top w:val="none" w:sz="0" w:space="0" w:color="auto"/>
        <w:left w:val="none" w:sz="0" w:space="0" w:color="auto"/>
        <w:bottom w:val="none" w:sz="0" w:space="0" w:color="auto"/>
        <w:right w:val="none" w:sz="0" w:space="0" w:color="auto"/>
      </w:divBdr>
    </w:div>
    <w:div w:id="2113628987">
      <w:bodyDiv w:val="1"/>
      <w:marLeft w:val="0"/>
      <w:marRight w:val="0"/>
      <w:marTop w:val="0"/>
      <w:marBottom w:val="0"/>
      <w:divBdr>
        <w:top w:val="none" w:sz="0" w:space="0" w:color="auto"/>
        <w:left w:val="none" w:sz="0" w:space="0" w:color="auto"/>
        <w:bottom w:val="none" w:sz="0" w:space="0" w:color="auto"/>
        <w:right w:val="none" w:sz="0" w:space="0" w:color="auto"/>
      </w:divBdr>
    </w:div>
    <w:div w:id="2114475861">
      <w:bodyDiv w:val="1"/>
      <w:marLeft w:val="0"/>
      <w:marRight w:val="0"/>
      <w:marTop w:val="0"/>
      <w:marBottom w:val="0"/>
      <w:divBdr>
        <w:top w:val="none" w:sz="0" w:space="0" w:color="auto"/>
        <w:left w:val="none" w:sz="0" w:space="0" w:color="auto"/>
        <w:bottom w:val="none" w:sz="0" w:space="0" w:color="auto"/>
        <w:right w:val="none" w:sz="0" w:space="0" w:color="auto"/>
      </w:divBdr>
    </w:div>
    <w:div w:id="2114740454">
      <w:bodyDiv w:val="1"/>
      <w:marLeft w:val="0"/>
      <w:marRight w:val="0"/>
      <w:marTop w:val="0"/>
      <w:marBottom w:val="0"/>
      <w:divBdr>
        <w:top w:val="none" w:sz="0" w:space="0" w:color="auto"/>
        <w:left w:val="none" w:sz="0" w:space="0" w:color="auto"/>
        <w:bottom w:val="none" w:sz="0" w:space="0" w:color="auto"/>
        <w:right w:val="none" w:sz="0" w:space="0" w:color="auto"/>
      </w:divBdr>
    </w:div>
    <w:div w:id="2115203659">
      <w:bodyDiv w:val="1"/>
      <w:marLeft w:val="0"/>
      <w:marRight w:val="0"/>
      <w:marTop w:val="0"/>
      <w:marBottom w:val="0"/>
      <w:divBdr>
        <w:top w:val="none" w:sz="0" w:space="0" w:color="auto"/>
        <w:left w:val="none" w:sz="0" w:space="0" w:color="auto"/>
        <w:bottom w:val="none" w:sz="0" w:space="0" w:color="auto"/>
        <w:right w:val="none" w:sz="0" w:space="0" w:color="auto"/>
      </w:divBdr>
    </w:div>
    <w:div w:id="2115436822">
      <w:bodyDiv w:val="1"/>
      <w:marLeft w:val="0"/>
      <w:marRight w:val="0"/>
      <w:marTop w:val="0"/>
      <w:marBottom w:val="0"/>
      <w:divBdr>
        <w:top w:val="none" w:sz="0" w:space="0" w:color="auto"/>
        <w:left w:val="none" w:sz="0" w:space="0" w:color="auto"/>
        <w:bottom w:val="none" w:sz="0" w:space="0" w:color="auto"/>
        <w:right w:val="none" w:sz="0" w:space="0" w:color="auto"/>
      </w:divBdr>
    </w:div>
    <w:div w:id="2116829874">
      <w:bodyDiv w:val="1"/>
      <w:marLeft w:val="0"/>
      <w:marRight w:val="0"/>
      <w:marTop w:val="0"/>
      <w:marBottom w:val="0"/>
      <w:divBdr>
        <w:top w:val="none" w:sz="0" w:space="0" w:color="auto"/>
        <w:left w:val="none" w:sz="0" w:space="0" w:color="auto"/>
        <w:bottom w:val="none" w:sz="0" w:space="0" w:color="auto"/>
        <w:right w:val="none" w:sz="0" w:space="0" w:color="auto"/>
      </w:divBdr>
    </w:div>
    <w:div w:id="2117019756">
      <w:bodyDiv w:val="1"/>
      <w:marLeft w:val="0"/>
      <w:marRight w:val="0"/>
      <w:marTop w:val="0"/>
      <w:marBottom w:val="0"/>
      <w:divBdr>
        <w:top w:val="none" w:sz="0" w:space="0" w:color="auto"/>
        <w:left w:val="none" w:sz="0" w:space="0" w:color="auto"/>
        <w:bottom w:val="none" w:sz="0" w:space="0" w:color="auto"/>
        <w:right w:val="none" w:sz="0" w:space="0" w:color="auto"/>
      </w:divBdr>
    </w:div>
    <w:div w:id="2117089915">
      <w:bodyDiv w:val="1"/>
      <w:marLeft w:val="0"/>
      <w:marRight w:val="0"/>
      <w:marTop w:val="0"/>
      <w:marBottom w:val="0"/>
      <w:divBdr>
        <w:top w:val="none" w:sz="0" w:space="0" w:color="auto"/>
        <w:left w:val="none" w:sz="0" w:space="0" w:color="auto"/>
        <w:bottom w:val="none" w:sz="0" w:space="0" w:color="auto"/>
        <w:right w:val="none" w:sz="0" w:space="0" w:color="auto"/>
      </w:divBdr>
    </w:div>
    <w:div w:id="2117215567">
      <w:bodyDiv w:val="1"/>
      <w:marLeft w:val="0"/>
      <w:marRight w:val="0"/>
      <w:marTop w:val="0"/>
      <w:marBottom w:val="0"/>
      <w:divBdr>
        <w:top w:val="none" w:sz="0" w:space="0" w:color="auto"/>
        <w:left w:val="none" w:sz="0" w:space="0" w:color="auto"/>
        <w:bottom w:val="none" w:sz="0" w:space="0" w:color="auto"/>
        <w:right w:val="none" w:sz="0" w:space="0" w:color="auto"/>
      </w:divBdr>
    </w:div>
    <w:div w:id="2118476328">
      <w:bodyDiv w:val="1"/>
      <w:marLeft w:val="0"/>
      <w:marRight w:val="0"/>
      <w:marTop w:val="0"/>
      <w:marBottom w:val="0"/>
      <w:divBdr>
        <w:top w:val="none" w:sz="0" w:space="0" w:color="auto"/>
        <w:left w:val="none" w:sz="0" w:space="0" w:color="auto"/>
        <w:bottom w:val="none" w:sz="0" w:space="0" w:color="auto"/>
        <w:right w:val="none" w:sz="0" w:space="0" w:color="auto"/>
      </w:divBdr>
    </w:div>
    <w:div w:id="2118518598">
      <w:bodyDiv w:val="1"/>
      <w:marLeft w:val="0"/>
      <w:marRight w:val="0"/>
      <w:marTop w:val="0"/>
      <w:marBottom w:val="0"/>
      <w:divBdr>
        <w:top w:val="none" w:sz="0" w:space="0" w:color="auto"/>
        <w:left w:val="none" w:sz="0" w:space="0" w:color="auto"/>
        <w:bottom w:val="none" w:sz="0" w:space="0" w:color="auto"/>
        <w:right w:val="none" w:sz="0" w:space="0" w:color="auto"/>
      </w:divBdr>
    </w:div>
    <w:div w:id="2121341253">
      <w:bodyDiv w:val="1"/>
      <w:marLeft w:val="0"/>
      <w:marRight w:val="0"/>
      <w:marTop w:val="0"/>
      <w:marBottom w:val="0"/>
      <w:divBdr>
        <w:top w:val="none" w:sz="0" w:space="0" w:color="auto"/>
        <w:left w:val="none" w:sz="0" w:space="0" w:color="auto"/>
        <w:bottom w:val="none" w:sz="0" w:space="0" w:color="auto"/>
        <w:right w:val="none" w:sz="0" w:space="0" w:color="auto"/>
      </w:divBdr>
    </w:div>
    <w:div w:id="2121561460">
      <w:bodyDiv w:val="1"/>
      <w:marLeft w:val="0"/>
      <w:marRight w:val="0"/>
      <w:marTop w:val="0"/>
      <w:marBottom w:val="0"/>
      <w:divBdr>
        <w:top w:val="none" w:sz="0" w:space="0" w:color="auto"/>
        <w:left w:val="none" w:sz="0" w:space="0" w:color="auto"/>
        <w:bottom w:val="none" w:sz="0" w:space="0" w:color="auto"/>
        <w:right w:val="none" w:sz="0" w:space="0" w:color="auto"/>
      </w:divBdr>
    </w:div>
    <w:div w:id="2122409521">
      <w:bodyDiv w:val="1"/>
      <w:marLeft w:val="0"/>
      <w:marRight w:val="0"/>
      <w:marTop w:val="0"/>
      <w:marBottom w:val="0"/>
      <w:divBdr>
        <w:top w:val="none" w:sz="0" w:space="0" w:color="auto"/>
        <w:left w:val="none" w:sz="0" w:space="0" w:color="auto"/>
        <w:bottom w:val="none" w:sz="0" w:space="0" w:color="auto"/>
        <w:right w:val="none" w:sz="0" w:space="0" w:color="auto"/>
      </w:divBdr>
    </w:div>
    <w:div w:id="2122458620">
      <w:bodyDiv w:val="1"/>
      <w:marLeft w:val="0"/>
      <w:marRight w:val="0"/>
      <w:marTop w:val="0"/>
      <w:marBottom w:val="0"/>
      <w:divBdr>
        <w:top w:val="none" w:sz="0" w:space="0" w:color="auto"/>
        <w:left w:val="none" w:sz="0" w:space="0" w:color="auto"/>
        <w:bottom w:val="none" w:sz="0" w:space="0" w:color="auto"/>
        <w:right w:val="none" w:sz="0" w:space="0" w:color="auto"/>
      </w:divBdr>
    </w:div>
    <w:div w:id="2123378148">
      <w:bodyDiv w:val="1"/>
      <w:marLeft w:val="0"/>
      <w:marRight w:val="0"/>
      <w:marTop w:val="0"/>
      <w:marBottom w:val="0"/>
      <w:divBdr>
        <w:top w:val="none" w:sz="0" w:space="0" w:color="auto"/>
        <w:left w:val="none" w:sz="0" w:space="0" w:color="auto"/>
        <w:bottom w:val="none" w:sz="0" w:space="0" w:color="auto"/>
        <w:right w:val="none" w:sz="0" w:space="0" w:color="auto"/>
      </w:divBdr>
    </w:div>
    <w:div w:id="2124570158">
      <w:bodyDiv w:val="1"/>
      <w:marLeft w:val="0"/>
      <w:marRight w:val="0"/>
      <w:marTop w:val="0"/>
      <w:marBottom w:val="0"/>
      <w:divBdr>
        <w:top w:val="none" w:sz="0" w:space="0" w:color="auto"/>
        <w:left w:val="none" w:sz="0" w:space="0" w:color="auto"/>
        <w:bottom w:val="none" w:sz="0" w:space="0" w:color="auto"/>
        <w:right w:val="none" w:sz="0" w:space="0" w:color="auto"/>
      </w:divBdr>
    </w:div>
    <w:div w:id="2125075459">
      <w:bodyDiv w:val="1"/>
      <w:marLeft w:val="0"/>
      <w:marRight w:val="0"/>
      <w:marTop w:val="0"/>
      <w:marBottom w:val="0"/>
      <w:divBdr>
        <w:top w:val="none" w:sz="0" w:space="0" w:color="auto"/>
        <w:left w:val="none" w:sz="0" w:space="0" w:color="auto"/>
        <w:bottom w:val="none" w:sz="0" w:space="0" w:color="auto"/>
        <w:right w:val="none" w:sz="0" w:space="0" w:color="auto"/>
      </w:divBdr>
    </w:div>
    <w:div w:id="2125610825">
      <w:bodyDiv w:val="1"/>
      <w:marLeft w:val="0"/>
      <w:marRight w:val="0"/>
      <w:marTop w:val="0"/>
      <w:marBottom w:val="0"/>
      <w:divBdr>
        <w:top w:val="none" w:sz="0" w:space="0" w:color="auto"/>
        <w:left w:val="none" w:sz="0" w:space="0" w:color="auto"/>
        <w:bottom w:val="none" w:sz="0" w:space="0" w:color="auto"/>
        <w:right w:val="none" w:sz="0" w:space="0" w:color="auto"/>
      </w:divBdr>
    </w:div>
    <w:div w:id="2125687359">
      <w:bodyDiv w:val="1"/>
      <w:marLeft w:val="0"/>
      <w:marRight w:val="0"/>
      <w:marTop w:val="0"/>
      <w:marBottom w:val="0"/>
      <w:divBdr>
        <w:top w:val="none" w:sz="0" w:space="0" w:color="auto"/>
        <w:left w:val="none" w:sz="0" w:space="0" w:color="auto"/>
        <w:bottom w:val="none" w:sz="0" w:space="0" w:color="auto"/>
        <w:right w:val="none" w:sz="0" w:space="0" w:color="auto"/>
      </w:divBdr>
    </w:div>
    <w:div w:id="2127044317">
      <w:bodyDiv w:val="1"/>
      <w:marLeft w:val="0"/>
      <w:marRight w:val="0"/>
      <w:marTop w:val="0"/>
      <w:marBottom w:val="0"/>
      <w:divBdr>
        <w:top w:val="none" w:sz="0" w:space="0" w:color="auto"/>
        <w:left w:val="none" w:sz="0" w:space="0" w:color="auto"/>
        <w:bottom w:val="none" w:sz="0" w:space="0" w:color="auto"/>
        <w:right w:val="none" w:sz="0" w:space="0" w:color="auto"/>
      </w:divBdr>
    </w:div>
    <w:div w:id="2128619499">
      <w:bodyDiv w:val="1"/>
      <w:marLeft w:val="0"/>
      <w:marRight w:val="0"/>
      <w:marTop w:val="0"/>
      <w:marBottom w:val="0"/>
      <w:divBdr>
        <w:top w:val="none" w:sz="0" w:space="0" w:color="auto"/>
        <w:left w:val="none" w:sz="0" w:space="0" w:color="auto"/>
        <w:bottom w:val="none" w:sz="0" w:space="0" w:color="auto"/>
        <w:right w:val="none" w:sz="0" w:space="0" w:color="auto"/>
      </w:divBdr>
    </w:div>
    <w:div w:id="2129398382">
      <w:bodyDiv w:val="1"/>
      <w:marLeft w:val="0"/>
      <w:marRight w:val="0"/>
      <w:marTop w:val="0"/>
      <w:marBottom w:val="0"/>
      <w:divBdr>
        <w:top w:val="none" w:sz="0" w:space="0" w:color="auto"/>
        <w:left w:val="none" w:sz="0" w:space="0" w:color="auto"/>
        <w:bottom w:val="none" w:sz="0" w:space="0" w:color="auto"/>
        <w:right w:val="none" w:sz="0" w:space="0" w:color="auto"/>
      </w:divBdr>
    </w:div>
    <w:div w:id="2129547365">
      <w:bodyDiv w:val="1"/>
      <w:marLeft w:val="0"/>
      <w:marRight w:val="0"/>
      <w:marTop w:val="0"/>
      <w:marBottom w:val="0"/>
      <w:divBdr>
        <w:top w:val="none" w:sz="0" w:space="0" w:color="auto"/>
        <w:left w:val="none" w:sz="0" w:space="0" w:color="auto"/>
        <w:bottom w:val="none" w:sz="0" w:space="0" w:color="auto"/>
        <w:right w:val="none" w:sz="0" w:space="0" w:color="auto"/>
      </w:divBdr>
    </w:div>
    <w:div w:id="2130082848">
      <w:bodyDiv w:val="1"/>
      <w:marLeft w:val="0"/>
      <w:marRight w:val="0"/>
      <w:marTop w:val="0"/>
      <w:marBottom w:val="0"/>
      <w:divBdr>
        <w:top w:val="none" w:sz="0" w:space="0" w:color="auto"/>
        <w:left w:val="none" w:sz="0" w:space="0" w:color="auto"/>
        <w:bottom w:val="none" w:sz="0" w:space="0" w:color="auto"/>
        <w:right w:val="none" w:sz="0" w:space="0" w:color="auto"/>
      </w:divBdr>
    </w:div>
    <w:div w:id="2131238209">
      <w:bodyDiv w:val="1"/>
      <w:marLeft w:val="0"/>
      <w:marRight w:val="0"/>
      <w:marTop w:val="0"/>
      <w:marBottom w:val="0"/>
      <w:divBdr>
        <w:top w:val="none" w:sz="0" w:space="0" w:color="auto"/>
        <w:left w:val="none" w:sz="0" w:space="0" w:color="auto"/>
        <w:bottom w:val="none" w:sz="0" w:space="0" w:color="auto"/>
        <w:right w:val="none" w:sz="0" w:space="0" w:color="auto"/>
      </w:divBdr>
      <w:divsChild>
        <w:div w:id="1530989790">
          <w:marLeft w:val="480"/>
          <w:marRight w:val="0"/>
          <w:marTop w:val="0"/>
          <w:marBottom w:val="0"/>
          <w:divBdr>
            <w:top w:val="none" w:sz="0" w:space="0" w:color="auto"/>
            <w:left w:val="none" w:sz="0" w:space="0" w:color="auto"/>
            <w:bottom w:val="none" w:sz="0" w:space="0" w:color="auto"/>
            <w:right w:val="none" w:sz="0" w:space="0" w:color="auto"/>
          </w:divBdr>
        </w:div>
        <w:div w:id="664164616">
          <w:marLeft w:val="480"/>
          <w:marRight w:val="0"/>
          <w:marTop w:val="0"/>
          <w:marBottom w:val="0"/>
          <w:divBdr>
            <w:top w:val="none" w:sz="0" w:space="0" w:color="auto"/>
            <w:left w:val="none" w:sz="0" w:space="0" w:color="auto"/>
            <w:bottom w:val="none" w:sz="0" w:space="0" w:color="auto"/>
            <w:right w:val="none" w:sz="0" w:space="0" w:color="auto"/>
          </w:divBdr>
        </w:div>
        <w:div w:id="448745870">
          <w:marLeft w:val="480"/>
          <w:marRight w:val="0"/>
          <w:marTop w:val="0"/>
          <w:marBottom w:val="0"/>
          <w:divBdr>
            <w:top w:val="none" w:sz="0" w:space="0" w:color="auto"/>
            <w:left w:val="none" w:sz="0" w:space="0" w:color="auto"/>
            <w:bottom w:val="none" w:sz="0" w:space="0" w:color="auto"/>
            <w:right w:val="none" w:sz="0" w:space="0" w:color="auto"/>
          </w:divBdr>
        </w:div>
        <w:div w:id="1245996354">
          <w:marLeft w:val="480"/>
          <w:marRight w:val="0"/>
          <w:marTop w:val="0"/>
          <w:marBottom w:val="0"/>
          <w:divBdr>
            <w:top w:val="none" w:sz="0" w:space="0" w:color="auto"/>
            <w:left w:val="none" w:sz="0" w:space="0" w:color="auto"/>
            <w:bottom w:val="none" w:sz="0" w:space="0" w:color="auto"/>
            <w:right w:val="none" w:sz="0" w:space="0" w:color="auto"/>
          </w:divBdr>
        </w:div>
        <w:div w:id="795638017">
          <w:marLeft w:val="480"/>
          <w:marRight w:val="0"/>
          <w:marTop w:val="0"/>
          <w:marBottom w:val="0"/>
          <w:divBdr>
            <w:top w:val="none" w:sz="0" w:space="0" w:color="auto"/>
            <w:left w:val="none" w:sz="0" w:space="0" w:color="auto"/>
            <w:bottom w:val="none" w:sz="0" w:space="0" w:color="auto"/>
            <w:right w:val="none" w:sz="0" w:space="0" w:color="auto"/>
          </w:divBdr>
        </w:div>
        <w:div w:id="1086654047">
          <w:marLeft w:val="480"/>
          <w:marRight w:val="0"/>
          <w:marTop w:val="0"/>
          <w:marBottom w:val="0"/>
          <w:divBdr>
            <w:top w:val="none" w:sz="0" w:space="0" w:color="auto"/>
            <w:left w:val="none" w:sz="0" w:space="0" w:color="auto"/>
            <w:bottom w:val="none" w:sz="0" w:space="0" w:color="auto"/>
            <w:right w:val="none" w:sz="0" w:space="0" w:color="auto"/>
          </w:divBdr>
        </w:div>
        <w:div w:id="1871533711">
          <w:marLeft w:val="480"/>
          <w:marRight w:val="0"/>
          <w:marTop w:val="0"/>
          <w:marBottom w:val="0"/>
          <w:divBdr>
            <w:top w:val="none" w:sz="0" w:space="0" w:color="auto"/>
            <w:left w:val="none" w:sz="0" w:space="0" w:color="auto"/>
            <w:bottom w:val="none" w:sz="0" w:space="0" w:color="auto"/>
            <w:right w:val="none" w:sz="0" w:space="0" w:color="auto"/>
          </w:divBdr>
        </w:div>
        <w:div w:id="1200388568">
          <w:marLeft w:val="480"/>
          <w:marRight w:val="0"/>
          <w:marTop w:val="0"/>
          <w:marBottom w:val="0"/>
          <w:divBdr>
            <w:top w:val="none" w:sz="0" w:space="0" w:color="auto"/>
            <w:left w:val="none" w:sz="0" w:space="0" w:color="auto"/>
            <w:bottom w:val="none" w:sz="0" w:space="0" w:color="auto"/>
            <w:right w:val="none" w:sz="0" w:space="0" w:color="auto"/>
          </w:divBdr>
        </w:div>
        <w:div w:id="1919631152">
          <w:marLeft w:val="480"/>
          <w:marRight w:val="0"/>
          <w:marTop w:val="0"/>
          <w:marBottom w:val="0"/>
          <w:divBdr>
            <w:top w:val="none" w:sz="0" w:space="0" w:color="auto"/>
            <w:left w:val="none" w:sz="0" w:space="0" w:color="auto"/>
            <w:bottom w:val="none" w:sz="0" w:space="0" w:color="auto"/>
            <w:right w:val="none" w:sz="0" w:space="0" w:color="auto"/>
          </w:divBdr>
        </w:div>
        <w:div w:id="702292655">
          <w:marLeft w:val="480"/>
          <w:marRight w:val="0"/>
          <w:marTop w:val="0"/>
          <w:marBottom w:val="0"/>
          <w:divBdr>
            <w:top w:val="none" w:sz="0" w:space="0" w:color="auto"/>
            <w:left w:val="none" w:sz="0" w:space="0" w:color="auto"/>
            <w:bottom w:val="none" w:sz="0" w:space="0" w:color="auto"/>
            <w:right w:val="none" w:sz="0" w:space="0" w:color="auto"/>
          </w:divBdr>
        </w:div>
        <w:div w:id="686055332">
          <w:marLeft w:val="480"/>
          <w:marRight w:val="0"/>
          <w:marTop w:val="0"/>
          <w:marBottom w:val="0"/>
          <w:divBdr>
            <w:top w:val="none" w:sz="0" w:space="0" w:color="auto"/>
            <w:left w:val="none" w:sz="0" w:space="0" w:color="auto"/>
            <w:bottom w:val="none" w:sz="0" w:space="0" w:color="auto"/>
            <w:right w:val="none" w:sz="0" w:space="0" w:color="auto"/>
          </w:divBdr>
        </w:div>
        <w:div w:id="1041637359">
          <w:marLeft w:val="480"/>
          <w:marRight w:val="0"/>
          <w:marTop w:val="0"/>
          <w:marBottom w:val="0"/>
          <w:divBdr>
            <w:top w:val="none" w:sz="0" w:space="0" w:color="auto"/>
            <w:left w:val="none" w:sz="0" w:space="0" w:color="auto"/>
            <w:bottom w:val="none" w:sz="0" w:space="0" w:color="auto"/>
            <w:right w:val="none" w:sz="0" w:space="0" w:color="auto"/>
          </w:divBdr>
        </w:div>
        <w:div w:id="544566911">
          <w:marLeft w:val="480"/>
          <w:marRight w:val="0"/>
          <w:marTop w:val="0"/>
          <w:marBottom w:val="0"/>
          <w:divBdr>
            <w:top w:val="none" w:sz="0" w:space="0" w:color="auto"/>
            <w:left w:val="none" w:sz="0" w:space="0" w:color="auto"/>
            <w:bottom w:val="none" w:sz="0" w:space="0" w:color="auto"/>
            <w:right w:val="none" w:sz="0" w:space="0" w:color="auto"/>
          </w:divBdr>
        </w:div>
        <w:div w:id="795561664">
          <w:marLeft w:val="480"/>
          <w:marRight w:val="0"/>
          <w:marTop w:val="0"/>
          <w:marBottom w:val="0"/>
          <w:divBdr>
            <w:top w:val="none" w:sz="0" w:space="0" w:color="auto"/>
            <w:left w:val="none" w:sz="0" w:space="0" w:color="auto"/>
            <w:bottom w:val="none" w:sz="0" w:space="0" w:color="auto"/>
            <w:right w:val="none" w:sz="0" w:space="0" w:color="auto"/>
          </w:divBdr>
        </w:div>
        <w:div w:id="856191035">
          <w:marLeft w:val="480"/>
          <w:marRight w:val="0"/>
          <w:marTop w:val="0"/>
          <w:marBottom w:val="0"/>
          <w:divBdr>
            <w:top w:val="none" w:sz="0" w:space="0" w:color="auto"/>
            <w:left w:val="none" w:sz="0" w:space="0" w:color="auto"/>
            <w:bottom w:val="none" w:sz="0" w:space="0" w:color="auto"/>
            <w:right w:val="none" w:sz="0" w:space="0" w:color="auto"/>
          </w:divBdr>
        </w:div>
        <w:div w:id="640501245">
          <w:marLeft w:val="480"/>
          <w:marRight w:val="0"/>
          <w:marTop w:val="0"/>
          <w:marBottom w:val="0"/>
          <w:divBdr>
            <w:top w:val="none" w:sz="0" w:space="0" w:color="auto"/>
            <w:left w:val="none" w:sz="0" w:space="0" w:color="auto"/>
            <w:bottom w:val="none" w:sz="0" w:space="0" w:color="auto"/>
            <w:right w:val="none" w:sz="0" w:space="0" w:color="auto"/>
          </w:divBdr>
        </w:div>
        <w:div w:id="398090176">
          <w:marLeft w:val="480"/>
          <w:marRight w:val="0"/>
          <w:marTop w:val="0"/>
          <w:marBottom w:val="0"/>
          <w:divBdr>
            <w:top w:val="none" w:sz="0" w:space="0" w:color="auto"/>
            <w:left w:val="none" w:sz="0" w:space="0" w:color="auto"/>
            <w:bottom w:val="none" w:sz="0" w:space="0" w:color="auto"/>
            <w:right w:val="none" w:sz="0" w:space="0" w:color="auto"/>
          </w:divBdr>
        </w:div>
        <w:div w:id="2081175336">
          <w:marLeft w:val="480"/>
          <w:marRight w:val="0"/>
          <w:marTop w:val="0"/>
          <w:marBottom w:val="0"/>
          <w:divBdr>
            <w:top w:val="none" w:sz="0" w:space="0" w:color="auto"/>
            <w:left w:val="none" w:sz="0" w:space="0" w:color="auto"/>
            <w:bottom w:val="none" w:sz="0" w:space="0" w:color="auto"/>
            <w:right w:val="none" w:sz="0" w:space="0" w:color="auto"/>
          </w:divBdr>
        </w:div>
        <w:div w:id="143861233">
          <w:marLeft w:val="480"/>
          <w:marRight w:val="0"/>
          <w:marTop w:val="0"/>
          <w:marBottom w:val="0"/>
          <w:divBdr>
            <w:top w:val="none" w:sz="0" w:space="0" w:color="auto"/>
            <w:left w:val="none" w:sz="0" w:space="0" w:color="auto"/>
            <w:bottom w:val="none" w:sz="0" w:space="0" w:color="auto"/>
            <w:right w:val="none" w:sz="0" w:space="0" w:color="auto"/>
          </w:divBdr>
        </w:div>
        <w:div w:id="753093603">
          <w:marLeft w:val="480"/>
          <w:marRight w:val="0"/>
          <w:marTop w:val="0"/>
          <w:marBottom w:val="0"/>
          <w:divBdr>
            <w:top w:val="none" w:sz="0" w:space="0" w:color="auto"/>
            <w:left w:val="none" w:sz="0" w:space="0" w:color="auto"/>
            <w:bottom w:val="none" w:sz="0" w:space="0" w:color="auto"/>
            <w:right w:val="none" w:sz="0" w:space="0" w:color="auto"/>
          </w:divBdr>
        </w:div>
        <w:div w:id="1344084986">
          <w:marLeft w:val="480"/>
          <w:marRight w:val="0"/>
          <w:marTop w:val="0"/>
          <w:marBottom w:val="0"/>
          <w:divBdr>
            <w:top w:val="none" w:sz="0" w:space="0" w:color="auto"/>
            <w:left w:val="none" w:sz="0" w:space="0" w:color="auto"/>
            <w:bottom w:val="none" w:sz="0" w:space="0" w:color="auto"/>
            <w:right w:val="none" w:sz="0" w:space="0" w:color="auto"/>
          </w:divBdr>
        </w:div>
        <w:div w:id="1470899280">
          <w:marLeft w:val="480"/>
          <w:marRight w:val="0"/>
          <w:marTop w:val="0"/>
          <w:marBottom w:val="0"/>
          <w:divBdr>
            <w:top w:val="none" w:sz="0" w:space="0" w:color="auto"/>
            <w:left w:val="none" w:sz="0" w:space="0" w:color="auto"/>
            <w:bottom w:val="none" w:sz="0" w:space="0" w:color="auto"/>
            <w:right w:val="none" w:sz="0" w:space="0" w:color="auto"/>
          </w:divBdr>
        </w:div>
        <w:div w:id="606354401">
          <w:marLeft w:val="480"/>
          <w:marRight w:val="0"/>
          <w:marTop w:val="0"/>
          <w:marBottom w:val="0"/>
          <w:divBdr>
            <w:top w:val="none" w:sz="0" w:space="0" w:color="auto"/>
            <w:left w:val="none" w:sz="0" w:space="0" w:color="auto"/>
            <w:bottom w:val="none" w:sz="0" w:space="0" w:color="auto"/>
            <w:right w:val="none" w:sz="0" w:space="0" w:color="auto"/>
          </w:divBdr>
        </w:div>
        <w:div w:id="834035061">
          <w:marLeft w:val="480"/>
          <w:marRight w:val="0"/>
          <w:marTop w:val="0"/>
          <w:marBottom w:val="0"/>
          <w:divBdr>
            <w:top w:val="none" w:sz="0" w:space="0" w:color="auto"/>
            <w:left w:val="none" w:sz="0" w:space="0" w:color="auto"/>
            <w:bottom w:val="none" w:sz="0" w:space="0" w:color="auto"/>
            <w:right w:val="none" w:sz="0" w:space="0" w:color="auto"/>
          </w:divBdr>
        </w:div>
        <w:div w:id="2099207382">
          <w:marLeft w:val="480"/>
          <w:marRight w:val="0"/>
          <w:marTop w:val="0"/>
          <w:marBottom w:val="0"/>
          <w:divBdr>
            <w:top w:val="none" w:sz="0" w:space="0" w:color="auto"/>
            <w:left w:val="none" w:sz="0" w:space="0" w:color="auto"/>
            <w:bottom w:val="none" w:sz="0" w:space="0" w:color="auto"/>
            <w:right w:val="none" w:sz="0" w:space="0" w:color="auto"/>
          </w:divBdr>
        </w:div>
        <w:div w:id="318509983">
          <w:marLeft w:val="480"/>
          <w:marRight w:val="0"/>
          <w:marTop w:val="0"/>
          <w:marBottom w:val="0"/>
          <w:divBdr>
            <w:top w:val="none" w:sz="0" w:space="0" w:color="auto"/>
            <w:left w:val="none" w:sz="0" w:space="0" w:color="auto"/>
            <w:bottom w:val="none" w:sz="0" w:space="0" w:color="auto"/>
            <w:right w:val="none" w:sz="0" w:space="0" w:color="auto"/>
          </w:divBdr>
        </w:div>
        <w:div w:id="945648668">
          <w:marLeft w:val="480"/>
          <w:marRight w:val="0"/>
          <w:marTop w:val="0"/>
          <w:marBottom w:val="0"/>
          <w:divBdr>
            <w:top w:val="none" w:sz="0" w:space="0" w:color="auto"/>
            <w:left w:val="none" w:sz="0" w:space="0" w:color="auto"/>
            <w:bottom w:val="none" w:sz="0" w:space="0" w:color="auto"/>
            <w:right w:val="none" w:sz="0" w:space="0" w:color="auto"/>
          </w:divBdr>
        </w:div>
        <w:div w:id="308360153">
          <w:marLeft w:val="480"/>
          <w:marRight w:val="0"/>
          <w:marTop w:val="0"/>
          <w:marBottom w:val="0"/>
          <w:divBdr>
            <w:top w:val="none" w:sz="0" w:space="0" w:color="auto"/>
            <w:left w:val="none" w:sz="0" w:space="0" w:color="auto"/>
            <w:bottom w:val="none" w:sz="0" w:space="0" w:color="auto"/>
            <w:right w:val="none" w:sz="0" w:space="0" w:color="auto"/>
          </w:divBdr>
        </w:div>
        <w:div w:id="404425822">
          <w:marLeft w:val="480"/>
          <w:marRight w:val="0"/>
          <w:marTop w:val="0"/>
          <w:marBottom w:val="0"/>
          <w:divBdr>
            <w:top w:val="none" w:sz="0" w:space="0" w:color="auto"/>
            <w:left w:val="none" w:sz="0" w:space="0" w:color="auto"/>
            <w:bottom w:val="none" w:sz="0" w:space="0" w:color="auto"/>
            <w:right w:val="none" w:sz="0" w:space="0" w:color="auto"/>
          </w:divBdr>
        </w:div>
      </w:divsChild>
    </w:div>
    <w:div w:id="2133087146">
      <w:bodyDiv w:val="1"/>
      <w:marLeft w:val="0"/>
      <w:marRight w:val="0"/>
      <w:marTop w:val="0"/>
      <w:marBottom w:val="0"/>
      <w:divBdr>
        <w:top w:val="none" w:sz="0" w:space="0" w:color="auto"/>
        <w:left w:val="none" w:sz="0" w:space="0" w:color="auto"/>
        <w:bottom w:val="none" w:sz="0" w:space="0" w:color="auto"/>
        <w:right w:val="none" w:sz="0" w:space="0" w:color="auto"/>
      </w:divBdr>
    </w:div>
    <w:div w:id="2135632402">
      <w:bodyDiv w:val="1"/>
      <w:marLeft w:val="0"/>
      <w:marRight w:val="0"/>
      <w:marTop w:val="0"/>
      <w:marBottom w:val="0"/>
      <w:divBdr>
        <w:top w:val="none" w:sz="0" w:space="0" w:color="auto"/>
        <w:left w:val="none" w:sz="0" w:space="0" w:color="auto"/>
        <w:bottom w:val="none" w:sz="0" w:space="0" w:color="auto"/>
        <w:right w:val="none" w:sz="0" w:space="0" w:color="auto"/>
      </w:divBdr>
    </w:div>
    <w:div w:id="2136170667">
      <w:bodyDiv w:val="1"/>
      <w:marLeft w:val="0"/>
      <w:marRight w:val="0"/>
      <w:marTop w:val="0"/>
      <w:marBottom w:val="0"/>
      <w:divBdr>
        <w:top w:val="none" w:sz="0" w:space="0" w:color="auto"/>
        <w:left w:val="none" w:sz="0" w:space="0" w:color="auto"/>
        <w:bottom w:val="none" w:sz="0" w:space="0" w:color="auto"/>
        <w:right w:val="none" w:sz="0" w:space="0" w:color="auto"/>
      </w:divBdr>
    </w:div>
    <w:div w:id="2136294657">
      <w:bodyDiv w:val="1"/>
      <w:marLeft w:val="0"/>
      <w:marRight w:val="0"/>
      <w:marTop w:val="0"/>
      <w:marBottom w:val="0"/>
      <w:divBdr>
        <w:top w:val="none" w:sz="0" w:space="0" w:color="auto"/>
        <w:left w:val="none" w:sz="0" w:space="0" w:color="auto"/>
        <w:bottom w:val="none" w:sz="0" w:space="0" w:color="auto"/>
        <w:right w:val="none" w:sz="0" w:space="0" w:color="auto"/>
      </w:divBdr>
    </w:div>
    <w:div w:id="2136363788">
      <w:bodyDiv w:val="1"/>
      <w:marLeft w:val="0"/>
      <w:marRight w:val="0"/>
      <w:marTop w:val="0"/>
      <w:marBottom w:val="0"/>
      <w:divBdr>
        <w:top w:val="none" w:sz="0" w:space="0" w:color="auto"/>
        <w:left w:val="none" w:sz="0" w:space="0" w:color="auto"/>
        <w:bottom w:val="none" w:sz="0" w:space="0" w:color="auto"/>
        <w:right w:val="none" w:sz="0" w:space="0" w:color="auto"/>
      </w:divBdr>
    </w:div>
    <w:div w:id="2137486031">
      <w:bodyDiv w:val="1"/>
      <w:marLeft w:val="0"/>
      <w:marRight w:val="0"/>
      <w:marTop w:val="0"/>
      <w:marBottom w:val="0"/>
      <w:divBdr>
        <w:top w:val="none" w:sz="0" w:space="0" w:color="auto"/>
        <w:left w:val="none" w:sz="0" w:space="0" w:color="auto"/>
        <w:bottom w:val="none" w:sz="0" w:space="0" w:color="auto"/>
        <w:right w:val="none" w:sz="0" w:space="0" w:color="auto"/>
      </w:divBdr>
    </w:div>
    <w:div w:id="2137679233">
      <w:bodyDiv w:val="1"/>
      <w:marLeft w:val="0"/>
      <w:marRight w:val="0"/>
      <w:marTop w:val="0"/>
      <w:marBottom w:val="0"/>
      <w:divBdr>
        <w:top w:val="none" w:sz="0" w:space="0" w:color="auto"/>
        <w:left w:val="none" w:sz="0" w:space="0" w:color="auto"/>
        <w:bottom w:val="none" w:sz="0" w:space="0" w:color="auto"/>
        <w:right w:val="none" w:sz="0" w:space="0" w:color="auto"/>
      </w:divBdr>
    </w:div>
    <w:div w:id="2138137562">
      <w:bodyDiv w:val="1"/>
      <w:marLeft w:val="0"/>
      <w:marRight w:val="0"/>
      <w:marTop w:val="0"/>
      <w:marBottom w:val="0"/>
      <w:divBdr>
        <w:top w:val="none" w:sz="0" w:space="0" w:color="auto"/>
        <w:left w:val="none" w:sz="0" w:space="0" w:color="auto"/>
        <w:bottom w:val="none" w:sz="0" w:space="0" w:color="auto"/>
        <w:right w:val="none" w:sz="0" w:space="0" w:color="auto"/>
      </w:divBdr>
    </w:div>
    <w:div w:id="2138528440">
      <w:bodyDiv w:val="1"/>
      <w:marLeft w:val="0"/>
      <w:marRight w:val="0"/>
      <w:marTop w:val="0"/>
      <w:marBottom w:val="0"/>
      <w:divBdr>
        <w:top w:val="none" w:sz="0" w:space="0" w:color="auto"/>
        <w:left w:val="none" w:sz="0" w:space="0" w:color="auto"/>
        <w:bottom w:val="none" w:sz="0" w:space="0" w:color="auto"/>
        <w:right w:val="none" w:sz="0" w:space="0" w:color="auto"/>
      </w:divBdr>
    </w:div>
    <w:div w:id="2138716340">
      <w:bodyDiv w:val="1"/>
      <w:marLeft w:val="0"/>
      <w:marRight w:val="0"/>
      <w:marTop w:val="0"/>
      <w:marBottom w:val="0"/>
      <w:divBdr>
        <w:top w:val="none" w:sz="0" w:space="0" w:color="auto"/>
        <w:left w:val="none" w:sz="0" w:space="0" w:color="auto"/>
        <w:bottom w:val="none" w:sz="0" w:space="0" w:color="auto"/>
        <w:right w:val="none" w:sz="0" w:space="0" w:color="auto"/>
      </w:divBdr>
    </w:div>
    <w:div w:id="2139105914">
      <w:bodyDiv w:val="1"/>
      <w:marLeft w:val="0"/>
      <w:marRight w:val="0"/>
      <w:marTop w:val="0"/>
      <w:marBottom w:val="0"/>
      <w:divBdr>
        <w:top w:val="none" w:sz="0" w:space="0" w:color="auto"/>
        <w:left w:val="none" w:sz="0" w:space="0" w:color="auto"/>
        <w:bottom w:val="none" w:sz="0" w:space="0" w:color="auto"/>
        <w:right w:val="none" w:sz="0" w:space="0" w:color="auto"/>
      </w:divBdr>
    </w:div>
    <w:div w:id="2140299804">
      <w:bodyDiv w:val="1"/>
      <w:marLeft w:val="0"/>
      <w:marRight w:val="0"/>
      <w:marTop w:val="0"/>
      <w:marBottom w:val="0"/>
      <w:divBdr>
        <w:top w:val="none" w:sz="0" w:space="0" w:color="auto"/>
        <w:left w:val="none" w:sz="0" w:space="0" w:color="auto"/>
        <w:bottom w:val="none" w:sz="0" w:space="0" w:color="auto"/>
        <w:right w:val="none" w:sz="0" w:space="0" w:color="auto"/>
      </w:divBdr>
    </w:div>
    <w:div w:id="2140491945">
      <w:bodyDiv w:val="1"/>
      <w:marLeft w:val="0"/>
      <w:marRight w:val="0"/>
      <w:marTop w:val="0"/>
      <w:marBottom w:val="0"/>
      <w:divBdr>
        <w:top w:val="none" w:sz="0" w:space="0" w:color="auto"/>
        <w:left w:val="none" w:sz="0" w:space="0" w:color="auto"/>
        <w:bottom w:val="none" w:sz="0" w:space="0" w:color="auto"/>
        <w:right w:val="none" w:sz="0" w:space="0" w:color="auto"/>
      </w:divBdr>
    </w:div>
    <w:div w:id="2141486342">
      <w:bodyDiv w:val="1"/>
      <w:marLeft w:val="0"/>
      <w:marRight w:val="0"/>
      <w:marTop w:val="0"/>
      <w:marBottom w:val="0"/>
      <w:divBdr>
        <w:top w:val="none" w:sz="0" w:space="0" w:color="auto"/>
        <w:left w:val="none" w:sz="0" w:space="0" w:color="auto"/>
        <w:bottom w:val="none" w:sz="0" w:space="0" w:color="auto"/>
        <w:right w:val="none" w:sz="0" w:space="0" w:color="auto"/>
      </w:divBdr>
    </w:div>
    <w:div w:id="2142070820">
      <w:bodyDiv w:val="1"/>
      <w:marLeft w:val="0"/>
      <w:marRight w:val="0"/>
      <w:marTop w:val="0"/>
      <w:marBottom w:val="0"/>
      <w:divBdr>
        <w:top w:val="none" w:sz="0" w:space="0" w:color="auto"/>
        <w:left w:val="none" w:sz="0" w:space="0" w:color="auto"/>
        <w:bottom w:val="none" w:sz="0" w:space="0" w:color="auto"/>
        <w:right w:val="none" w:sz="0" w:space="0" w:color="auto"/>
      </w:divBdr>
    </w:div>
    <w:div w:id="2143229286">
      <w:bodyDiv w:val="1"/>
      <w:marLeft w:val="0"/>
      <w:marRight w:val="0"/>
      <w:marTop w:val="0"/>
      <w:marBottom w:val="0"/>
      <w:divBdr>
        <w:top w:val="none" w:sz="0" w:space="0" w:color="auto"/>
        <w:left w:val="none" w:sz="0" w:space="0" w:color="auto"/>
        <w:bottom w:val="none" w:sz="0" w:space="0" w:color="auto"/>
        <w:right w:val="none" w:sz="0" w:space="0" w:color="auto"/>
      </w:divBdr>
    </w:div>
    <w:div w:id="2144036775">
      <w:bodyDiv w:val="1"/>
      <w:marLeft w:val="0"/>
      <w:marRight w:val="0"/>
      <w:marTop w:val="0"/>
      <w:marBottom w:val="0"/>
      <w:divBdr>
        <w:top w:val="none" w:sz="0" w:space="0" w:color="auto"/>
        <w:left w:val="none" w:sz="0" w:space="0" w:color="auto"/>
        <w:bottom w:val="none" w:sz="0" w:space="0" w:color="auto"/>
        <w:right w:val="none" w:sz="0" w:space="0" w:color="auto"/>
      </w:divBdr>
    </w:div>
    <w:div w:id="2144275493">
      <w:bodyDiv w:val="1"/>
      <w:marLeft w:val="0"/>
      <w:marRight w:val="0"/>
      <w:marTop w:val="0"/>
      <w:marBottom w:val="0"/>
      <w:divBdr>
        <w:top w:val="none" w:sz="0" w:space="0" w:color="auto"/>
        <w:left w:val="none" w:sz="0" w:space="0" w:color="auto"/>
        <w:bottom w:val="none" w:sz="0" w:space="0" w:color="auto"/>
        <w:right w:val="none" w:sz="0" w:space="0" w:color="auto"/>
      </w:divBdr>
    </w:div>
    <w:div w:id="2144538149">
      <w:bodyDiv w:val="1"/>
      <w:marLeft w:val="0"/>
      <w:marRight w:val="0"/>
      <w:marTop w:val="0"/>
      <w:marBottom w:val="0"/>
      <w:divBdr>
        <w:top w:val="none" w:sz="0" w:space="0" w:color="auto"/>
        <w:left w:val="none" w:sz="0" w:space="0" w:color="auto"/>
        <w:bottom w:val="none" w:sz="0" w:space="0" w:color="auto"/>
        <w:right w:val="none" w:sz="0" w:space="0" w:color="auto"/>
      </w:divBdr>
    </w:div>
    <w:div w:id="2144615641">
      <w:bodyDiv w:val="1"/>
      <w:marLeft w:val="0"/>
      <w:marRight w:val="0"/>
      <w:marTop w:val="0"/>
      <w:marBottom w:val="0"/>
      <w:divBdr>
        <w:top w:val="none" w:sz="0" w:space="0" w:color="auto"/>
        <w:left w:val="none" w:sz="0" w:space="0" w:color="auto"/>
        <w:bottom w:val="none" w:sz="0" w:space="0" w:color="auto"/>
        <w:right w:val="none" w:sz="0" w:space="0" w:color="auto"/>
      </w:divBdr>
    </w:div>
    <w:div w:id="2145155585">
      <w:bodyDiv w:val="1"/>
      <w:marLeft w:val="0"/>
      <w:marRight w:val="0"/>
      <w:marTop w:val="0"/>
      <w:marBottom w:val="0"/>
      <w:divBdr>
        <w:top w:val="none" w:sz="0" w:space="0" w:color="auto"/>
        <w:left w:val="none" w:sz="0" w:space="0" w:color="auto"/>
        <w:bottom w:val="none" w:sz="0" w:space="0" w:color="auto"/>
        <w:right w:val="none" w:sz="0" w:space="0" w:color="auto"/>
      </w:divBdr>
    </w:div>
    <w:div w:id="2145729051">
      <w:bodyDiv w:val="1"/>
      <w:marLeft w:val="0"/>
      <w:marRight w:val="0"/>
      <w:marTop w:val="0"/>
      <w:marBottom w:val="0"/>
      <w:divBdr>
        <w:top w:val="none" w:sz="0" w:space="0" w:color="auto"/>
        <w:left w:val="none" w:sz="0" w:space="0" w:color="auto"/>
        <w:bottom w:val="none" w:sz="0" w:space="0" w:color="auto"/>
        <w:right w:val="none" w:sz="0" w:space="0" w:color="auto"/>
      </w:divBdr>
    </w:div>
    <w:div w:id="2145930698">
      <w:bodyDiv w:val="1"/>
      <w:marLeft w:val="0"/>
      <w:marRight w:val="0"/>
      <w:marTop w:val="0"/>
      <w:marBottom w:val="0"/>
      <w:divBdr>
        <w:top w:val="none" w:sz="0" w:space="0" w:color="auto"/>
        <w:left w:val="none" w:sz="0" w:space="0" w:color="auto"/>
        <w:bottom w:val="none" w:sz="0" w:space="0" w:color="auto"/>
        <w:right w:val="none" w:sz="0" w:space="0" w:color="auto"/>
      </w:divBdr>
    </w:div>
    <w:div w:id="214611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BE19BE5F-3033-4D0A-BAC7-FB5DC8A00659}"/>
      </w:docPartPr>
      <w:docPartBody>
        <w:p w:rsidR="000525CD" w:rsidRDefault="004844EC">
          <w:r w:rsidRPr="00132146">
            <w:rPr>
              <w:rStyle w:val="PlaceholderText"/>
            </w:rPr>
            <w:t>Click or tap here to enter text.</w:t>
          </w:r>
        </w:p>
      </w:docPartBody>
    </w:docPart>
    <w:docPart>
      <w:docPartPr>
        <w:name w:val="EF342355C0D64F0F86AA2580C8453C7E"/>
        <w:category>
          <w:name w:val="General"/>
          <w:gallery w:val="placeholder"/>
        </w:category>
        <w:types>
          <w:type w:val="bbPlcHdr"/>
        </w:types>
        <w:behaviors>
          <w:behavior w:val="content"/>
        </w:behaviors>
        <w:guid w:val="{82E3DE28-D329-41AE-8E9A-59F00CB3C1DF}"/>
      </w:docPartPr>
      <w:docPartBody>
        <w:p w:rsidR="00A767BF" w:rsidRDefault="00106911" w:rsidP="00106911">
          <w:pPr>
            <w:pStyle w:val="EF342355C0D64F0F86AA2580C8453C7E"/>
          </w:pPr>
          <w:r w:rsidRPr="00132146">
            <w:rPr>
              <w:rStyle w:val="PlaceholderText"/>
            </w:rPr>
            <w:t>Click or tap here to enter text.</w:t>
          </w:r>
        </w:p>
      </w:docPartBody>
    </w:docPart>
    <w:docPart>
      <w:docPartPr>
        <w:name w:val="D2337D59310647548E415921F95C7C60"/>
        <w:category>
          <w:name w:val="General"/>
          <w:gallery w:val="placeholder"/>
        </w:category>
        <w:types>
          <w:type w:val="bbPlcHdr"/>
        </w:types>
        <w:behaviors>
          <w:behavior w:val="content"/>
        </w:behaviors>
        <w:guid w:val="{B5B07B61-E582-404B-B6D0-4DCE9F682A74}"/>
      </w:docPartPr>
      <w:docPartBody>
        <w:p w:rsidR="00CE51FB" w:rsidRDefault="006A6988" w:rsidP="006A6988">
          <w:pPr>
            <w:pStyle w:val="D2337D59310647548E415921F95C7C60"/>
          </w:pPr>
          <w:r w:rsidRPr="00132146">
            <w:rPr>
              <w:rStyle w:val="PlaceholderText"/>
            </w:rPr>
            <w:t>Click or tap here to enter text.</w:t>
          </w:r>
        </w:p>
      </w:docPartBody>
    </w:docPart>
    <w:docPart>
      <w:docPartPr>
        <w:name w:val="61026893B51245929310D03493F59F2C"/>
        <w:category>
          <w:name w:val="General"/>
          <w:gallery w:val="placeholder"/>
        </w:category>
        <w:types>
          <w:type w:val="bbPlcHdr"/>
        </w:types>
        <w:behaviors>
          <w:behavior w:val="content"/>
        </w:behaviors>
        <w:guid w:val="{B3FECBB7-E184-4077-B383-F4506A0D3225}"/>
      </w:docPartPr>
      <w:docPartBody>
        <w:p w:rsidR="0084446E" w:rsidRDefault="00CE51FB" w:rsidP="00CE51FB">
          <w:pPr>
            <w:pStyle w:val="61026893B51245929310D03493F59F2C"/>
          </w:pPr>
          <w:r w:rsidRPr="00132146">
            <w:rPr>
              <w:rStyle w:val="PlaceholderText"/>
            </w:rPr>
            <w:t>Click or tap here to enter text.</w:t>
          </w:r>
        </w:p>
      </w:docPartBody>
    </w:docPart>
    <w:docPart>
      <w:docPartPr>
        <w:name w:val="224174A7F66E4031BFE911FD114AA5A6"/>
        <w:category>
          <w:name w:val="General"/>
          <w:gallery w:val="placeholder"/>
        </w:category>
        <w:types>
          <w:type w:val="bbPlcHdr"/>
        </w:types>
        <w:behaviors>
          <w:behavior w:val="content"/>
        </w:behaviors>
        <w:guid w:val="{9D76828F-5382-4EE9-BF9A-0B5054E6949E}"/>
      </w:docPartPr>
      <w:docPartBody>
        <w:p w:rsidR="00794D8C" w:rsidRDefault="003749A1" w:rsidP="003749A1">
          <w:pPr>
            <w:pStyle w:val="224174A7F66E4031BFE911FD114AA5A6"/>
          </w:pPr>
          <w:r w:rsidRPr="00132146">
            <w:rPr>
              <w:rStyle w:val="PlaceholderText"/>
            </w:rPr>
            <w:t>Click or tap here to enter text.</w:t>
          </w:r>
        </w:p>
      </w:docPartBody>
    </w:docPart>
    <w:docPart>
      <w:docPartPr>
        <w:name w:val="43FD0A9FBAD047D2AC023CF505CF65B1"/>
        <w:category>
          <w:name w:val="General"/>
          <w:gallery w:val="placeholder"/>
        </w:category>
        <w:types>
          <w:type w:val="bbPlcHdr"/>
        </w:types>
        <w:behaviors>
          <w:behavior w:val="content"/>
        </w:behaviors>
        <w:guid w:val="{6B85C714-EF68-4903-A110-BDD3DCA22DE1}"/>
      </w:docPartPr>
      <w:docPartBody>
        <w:p w:rsidR="00A30BD8" w:rsidRDefault="00184DE5" w:rsidP="00184DE5">
          <w:pPr>
            <w:pStyle w:val="43FD0A9FBAD047D2AC023CF505CF65B1"/>
          </w:pPr>
          <w:r w:rsidRPr="0013214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4EC"/>
    <w:rsid w:val="0001696A"/>
    <w:rsid w:val="00016BBD"/>
    <w:rsid w:val="00021A38"/>
    <w:rsid w:val="00050245"/>
    <w:rsid w:val="0005143F"/>
    <w:rsid w:val="000525CD"/>
    <w:rsid w:val="000774F3"/>
    <w:rsid w:val="000B046A"/>
    <w:rsid w:val="000C45B6"/>
    <w:rsid w:val="000E5F9B"/>
    <w:rsid w:val="000E5FFC"/>
    <w:rsid w:val="000E7F69"/>
    <w:rsid w:val="0010611B"/>
    <w:rsid w:val="00106911"/>
    <w:rsid w:val="0010747C"/>
    <w:rsid w:val="00113C2B"/>
    <w:rsid w:val="0013765A"/>
    <w:rsid w:val="00140065"/>
    <w:rsid w:val="0017777F"/>
    <w:rsid w:val="00184DE5"/>
    <w:rsid w:val="001A46E3"/>
    <w:rsid w:val="001A5050"/>
    <w:rsid w:val="001C2A3C"/>
    <w:rsid w:val="00205E6A"/>
    <w:rsid w:val="00221437"/>
    <w:rsid w:val="00231EAA"/>
    <w:rsid w:val="0023233B"/>
    <w:rsid w:val="00232748"/>
    <w:rsid w:val="002377C9"/>
    <w:rsid w:val="002429BE"/>
    <w:rsid w:val="002429E1"/>
    <w:rsid w:val="00243876"/>
    <w:rsid w:val="00250995"/>
    <w:rsid w:val="00264073"/>
    <w:rsid w:val="00267184"/>
    <w:rsid w:val="00281DBE"/>
    <w:rsid w:val="002A0FCB"/>
    <w:rsid w:val="002B6B4F"/>
    <w:rsid w:val="002C29DB"/>
    <w:rsid w:val="002C511F"/>
    <w:rsid w:val="002E14DB"/>
    <w:rsid w:val="002E1A13"/>
    <w:rsid w:val="002F1A77"/>
    <w:rsid w:val="002F5E3F"/>
    <w:rsid w:val="003055D7"/>
    <w:rsid w:val="00324ADF"/>
    <w:rsid w:val="00333A74"/>
    <w:rsid w:val="003442B5"/>
    <w:rsid w:val="003459D6"/>
    <w:rsid w:val="00371A76"/>
    <w:rsid w:val="003749A1"/>
    <w:rsid w:val="00377644"/>
    <w:rsid w:val="003807F6"/>
    <w:rsid w:val="0039436E"/>
    <w:rsid w:val="00397B9C"/>
    <w:rsid w:val="003A3980"/>
    <w:rsid w:val="003A7849"/>
    <w:rsid w:val="003B37EC"/>
    <w:rsid w:val="003E0EBA"/>
    <w:rsid w:val="003F7212"/>
    <w:rsid w:val="004007AE"/>
    <w:rsid w:val="00430EFD"/>
    <w:rsid w:val="00430FD2"/>
    <w:rsid w:val="0044582E"/>
    <w:rsid w:val="00453F54"/>
    <w:rsid w:val="00454DA2"/>
    <w:rsid w:val="0047549B"/>
    <w:rsid w:val="004844EC"/>
    <w:rsid w:val="004B3CC2"/>
    <w:rsid w:val="004B652E"/>
    <w:rsid w:val="004C2226"/>
    <w:rsid w:val="004D34E2"/>
    <w:rsid w:val="004D6AB9"/>
    <w:rsid w:val="004E3E7F"/>
    <w:rsid w:val="00514E00"/>
    <w:rsid w:val="00516394"/>
    <w:rsid w:val="00532978"/>
    <w:rsid w:val="00555B19"/>
    <w:rsid w:val="00570853"/>
    <w:rsid w:val="00570BC2"/>
    <w:rsid w:val="00580BFF"/>
    <w:rsid w:val="005834C7"/>
    <w:rsid w:val="005857AA"/>
    <w:rsid w:val="005908B0"/>
    <w:rsid w:val="005D630E"/>
    <w:rsid w:val="005E2E3E"/>
    <w:rsid w:val="005E62F9"/>
    <w:rsid w:val="005F14CF"/>
    <w:rsid w:val="005F3DF3"/>
    <w:rsid w:val="006115B6"/>
    <w:rsid w:val="0063473F"/>
    <w:rsid w:val="006366DF"/>
    <w:rsid w:val="00636E61"/>
    <w:rsid w:val="0064105C"/>
    <w:rsid w:val="006607DD"/>
    <w:rsid w:val="00663B58"/>
    <w:rsid w:val="006736E4"/>
    <w:rsid w:val="006A3ED6"/>
    <w:rsid w:val="006A3EFD"/>
    <w:rsid w:val="006A6988"/>
    <w:rsid w:val="006B026B"/>
    <w:rsid w:val="006B11AA"/>
    <w:rsid w:val="006D1B28"/>
    <w:rsid w:val="006D65AA"/>
    <w:rsid w:val="006F03B7"/>
    <w:rsid w:val="006F50A0"/>
    <w:rsid w:val="006F7963"/>
    <w:rsid w:val="00714B94"/>
    <w:rsid w:val="00714D97"/>
    <w:rsid w:val="00760EF1"/>
    <w:rsid w:val="0078628A"/>
    <w:rsid w:val="00794D8C"/>
    <w:rsid w:val="007958AE"/>
    <w:rsid w:val="007A0A6E"/>
    <w:rsid w:val="007B0FA7"/>
    <w:rsid w:val="007B2E8E"/>
    <w:rsid w:val="007C3323"/>
    <w:rsid w:val="007D5571"/>
    <w:rsid w:val="007D5DA4"/>
    <w:rsid w:val="00803A86"/>
    <w:rsid w:val="008264AC"/>
    <w:rsid w:val="00833D48"/>
    <w:rsid w:val="0084446E"/>
    <w:rsid w:val="00846541"/>
    <w:rsid w:val="0084787A"/>
    <w:rsid w:val="00864265"/>
    <w:rsid w:val="00897F31"/>
    <w:rsid w:val="008E217B"/>
    <w:rsid w:val="009036CE"/>
    <w:rsid w:val="00932892"/>
    <w:rsid w:val="00932DA0"/>
    <w:rsid w:val="00940A03"/>
    <w:rsid w:val="009437A6"/>
    <w:rsid w:val="00952FE4"/>
    <w:rsid w:val="009603C5"/>
    <w:rsid w:val="00964BE8"/>
    <w:rsid w:val="0099174B"/>
    <w:rsid w:val="00994A2A"/>
    <w:rsid w:val="00995CA3"/>
    <w:rsid w:val="009A288F"/>
    <w:rsid w:val="009A4034"/>
    <w:rsid w:val="009B0611"/>
    <w:rsid w:val="009E2329"/>
    <w:rsid w:val="009E6B89"/>
    <w:rsid w:val="00A017E3"/>
    <w:rsid w:val="00A11890"/>
    <w:rsid w:val="00A11F4D"/>
    <w:rsid w:val="00A136BD"/>
    <w:rsid w:val="00A230C0"/>
    <w:rsid w:val="00A30BD8"/>
    <w:rsid w:val="00A35BD6"/>
    <w:rsid w:val="00A36B67"/>
    <w:rsid w:val="00A52258"/>
    <w:rsid w:val="00A6410F"/>
    <w:rsid w:val="00A73F4D"/>
    <w:rsid w:val="00A767BF"/>
    <w:rsid w:val="00A77FBC"/>
    <w:rsid w:val="00A972AE"/>
    <w:rsid w:val="00AA600D"/>
    <w:rsid w:val="00AB6DBD"/>
    <w:rsid w:val="00AD7C48"/>
    <w:rsid w:val="00B0452A"/>
    <w:rsid w:val="00B15D24"/>
    <w:rsid w:val="00B30858"/>
    <w:rsid w:val="00B43E95"/>
    <w:rsid w:val="00B50816"/>
    <w:rsid w:val="00B50924"/>
    <w:rsid w:val="00B625BD"/>
    <w:rsid w:val="00B8096C"/>
    <w:rsid w:val="00B80D71"/>
    <w:rsid w:val="00B94591"/>
    <w:rsid w:val="00BB1F52"/>
    <w:rsid w:val="00BB445C"/>
    <w:rsid w:val="00BC749D"/>
    <w:rsid w:val="00BD27C2"/>
    <w:rsid w:val="00BE3A96"/>
    <w:rsid w:val="00BE5AE0"/>
    <w:rsid w:val="00C00A81"/>
    <w:rsid w:val="00C11018"/>
    <w:rsid w:val="00C224E7"/>
    <w:rsid w:val="00C233D4"/>
    <w:rsid w:val="00C31A94"/>
    <w:rsid w:val="00C43618"/>
    <w:rsid w:val="00C50C63"/>
    <w:rsid w:val="00C619DC"/>
    <w:rsid w:val="00C709BC"/>
    <w:rsid w:val="00C71B9F"/>
    <w:rsid w:val="00C755B2"/>
    <w:rsid w:val="00C91FB8"/>
    <w:rsid w:val="00CB5E69"/>
    <w:rsid w:val="00CC4648"/>
    <w:rsid w:val="00CD2EDC"/>
    <w:rsid w:val="00CD3384"/>
    <w:rsid w:val="00CD7654"/>
    <w:rsid w:val="00CD7787"/>
    <w:rsid w:val="00CE3A4C"/>
    <w:rsid w:val="00CE3FB6"/>
    <w:rsid w:val="00CE51FB"/>
    <w:rsid w:val="00CF2FE6"/>
    <w:rsid w:val="00D02C40"/>
    <w:rsid w:val="00D35C60"/>
    <w:rsid w:val="00D73BEA"/>
    <w:rsid w:val="00D92F95"/>
    <w:rsid w:val="00DA115B"/>
    <w:rsid w:val="00DA4A1C"/>
    <w:rsid w:val="00DB0832"/>
    <w:rsid w:val="00DB214F"/>
    <w:rsid w:val="00DB47DC"/>
    <w:rsid w:val="00DD1A42"/>
    <w:rsid w:val="00DE1A12"/>
    <w:rsid w:val="00DF4043"/>
    <w:rsid w:val="00DF7F29"/>
    <w:rsid w:val="00E16789"/>
    <w:rsid w:val="00E32CF5"/>
    <w:rsid w:val="00E43CC5"/>
    <w:rsid w:val="00E56889"/>
    <w:rsid w:val="00E60C0C"/>
    <w:rsid w:val="00E65F4A"/>
    <w:rsid w:val="00E72173"/>
    <w:rsid w:val="00E81903"/>
    <w:rsid w:val="00E94F2F"/>
    <w:rsid w:val="00EA309C"/>
    <w:rsid w:val="00EA744D"/>
    <w:rsid w:val="00EC0AC3"/>
    <w:rsid w:val="00EC524F"/>
    <w:rsid w:val="00EE1303"/>
    <w:rsid w:val="00EF264E"/>
    <w:rsid w:val="00F13C5C"/>
    <w:rsid w:val="00F43A94"/>
    <w:rsid w:val="00F45D59"/>
    <w:rsid w:val="00F6595B"/>
    <w:rsid w:val="00F66CD8"/>
    <w:rsid w:val="00F72B8E"/>
    <w:rsid w:val="00F759D2"/>
    <w:rsid w:val="00F879A2"/>
    <w:rsid w:val="00F9573D"/>
    <w:rsid w:val="00F96D3A"/>
    <w:rsid w:val="00FA75DB"/>
    <w:rsid w:val="00FB27F9"/>
    <w:rsid w:val="00FC0675"/>
    <w:rsid w:val="00FD7B2D"/>
    <w:rsid w:val="00FF007B"/>
    <w:rsid w:val="00FF0D24"/>
    <w:rsid w:val="00FF6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4DE5"/>
    <w:rPr>
      <w:color w:val="808080"/>
    </w:rPr>
  </w:style>
  <w:style w:type="paragraph" w:customStyle="1" w:styleId="EF342355C0D64F0F86AA2580C8453C7E">
    <w:name w:val="EF342355C0D64F0F86AA2580C8453C7E"/>
    <w:rsid w:val="00106911"/>
    <w:pPr>
      <w:spacing w:line="278" w:lineRule="auto"/>
    </w:pPr>
    <w:rPr>
      <w:kern w:val="2"/>
      <w:sz w:val="24"/>
      <w:szCs w:val="24"/>
      <w14:ligatures w14:val="standardContextual"/>
    </w:rPr>
  </w:style>
  <w:style w:type="paragraph" w:customStyle="1" w:styleId="D2337D59310647548E415921F95C7C60">
    <w:name w:val="D2337D59310647548E415921F95C7C60"/>
    <w:rsid w:val="006A6988"/>
    <w:pPr>
      <w:spacing w:line="278" w:lineRule="auto"/>
    </w:pPr>
    <w:rPr>
      <w:kern w:val="2"/>
      <w:sz w:val="24"/>
      <w:szCs w:val="24"/>
      <w14:ligatures w14:val="standardContextual"/>
    </w:rPr>
  </w:style>
  <w:style w:type="paragraph" w:customStyle="1" w:styleId="61026893B51245929310D03493F59F2C">
    <w:name w:val="61026893B51245929310D03493F59F2C"/>
    <w:rsid w:val="00CE51FB"/>
    <w:pPr>
      <w:spacing w:line="278" w:lineRule="auto"/>
    </w:pPr>
    <w:rPr>
      <w:kern w:val="2"/>
      <w:sz w:val="24"/>
      <w:szCs w:val="24"/>
      <w14:ligatures w14:val="standardContextual"/>
    </w:rPr>
  </w:style>
  <w:style w:type="paragraph" w:customStyle="1" w:styleId="224174A7F66E4031BFE911FD114AA5A6">
    <w:name w:val="224174A7F66E4031BFE911FD114AA5A6"/>
    <w:rsid w:val="003749A1"/>
    <w:pPr>
      <w:spacing w:line="278" w:lineRule="auto"/>
    </w:pPr>
    <w:rPr>
      <w:kern w:val="2"/>
      <w:sz w:val="24"/>
      <w:szCs w:val="24"/>
      <w14:ligatures w14:val="standardContextual"/>
    </w:rPr>
  </w:style>
  <w:style w:type="paragraph" w:customStyle="1" w:styleId="43FD0A9FBAD047D2AC023CF505CF65B1">
    <w:name w:val="43FD0A9FBAD047D2AC023CF505CF65B1"/>
    <w:rsid w:val="00184DE5"/>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04C25A6-AAE7-4A0B-BB89-9C5BD285FBB2}">
  <we:reference id="wa104382081" version="1.46.0.0" store="en-US" storeType="OMEX"/>
  <we:alternateReferences>
    <we:reference id="wa104382081" version="1.46.0.0" store="" storeType="OMEX"/>
  </we:alternateReferences>
  <we:properties>
    <we:property name="MENDELEY_CITATIONS" value="[{&quot;citationID&quot;:&quot;MENDELEY_CITATION_dbc43ca5-5412-4795-b342-513a07f9d3f2&quot;,&quot;properties&quot;:{&quot;noteIndex&quot;:0},&quot;isEdited&quot;:false,&quot;manualOverride&quot;:{&quot;isManuallyOverridden&quot;:false,&quot;citeprocText&quot;:&quot;(Boulange et al., 2021)&quot;,&quot;manualOverrideText&quot;:&quot;&quot;},&quot;citationTag&quot;:&quot;MENDELEY_CITATION_v3_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&quot;,&quot;citationItems&quot;:[{&quot;id&quot;:&quot;3ed63e57-94bd-3458-aaaa-97c7e758278c&quot;,&quot;itemData&quot;:{&quot;type&quot;:&quot;article-journal&quot;,&quot;id&quot;:&quot;3ed63e57-94bd-3458-aaaa-97c7e758278c&quot;,&quot;title&quot;:&quot;Role of dams in reducing global flood exposure under climate change&quot;,&quot;author&quot;:[{&quot;family&quot;:&quot;Boulange&quot;,&quot;given&quot;:&quot;Julien&quot;,&quot;parse-names&quot;:false,&quot;dropping-particle&quot;:&quot;&quot;,&quot;non-dropping-particle&quot;:&quot;&quot;},{&quot;family&quot;:&quot;Hanasaki&quot;,&quot;given&quot;:&quot;Naota&quot;,&quot;parse-names&quot;:false,&quot;dropping-particle&quot;:&quot;&quot;,&quot;non-dropping-particle&quot;:&quot;&quot;},{&quot;family&quot;:&quot;Yamazaki&quot;,&quot;given&quot;:&quot;Dai&quot;,&quot;parse-names&quot;:false,&quot;dropping-particle&quot;:&quot;&quot;,&quot;non-dropping-particle&quot;:&quot;&quot;},{&quot;family&quot;:&quot;Pokhrel&quot;,&quot;given&quot;:&quot;Yadu&quot;,&quot;parse-names&quot;:false,&quot;dropping-particle&quot;:&quot;&quot;,&quot;non-dropping-particle&quot;:&quot;&quot;}],&quot;container-title&quot;:&quot;Nature Communications&quot;,&quot;container-title-short&quot;:&quot;Nat Commun&quot;,&quot;DOI&quot;:&quot;10.1038/s41467-020-20704-0&quot;,&quot;ISSN&quot;:&quot;20411723&quot;,&quot;PMID&quot;:&quot;33462241&quot;,&quot;issued&quot;:{&quot;date-parts&quot;:[[2021,12,1]]},&quot;abstract&quot;:&quot;Globally, flood risk is projected to increase in the future due to climate change and population growth. Here, we quantify the role of dams in flood mitigation, previously unaccounted for in global flood studies, by simulating the floodplain dynamics and flow regulation by dams. We show that, ignoring flow regulation by dams, the average number of people exposed to flooding below dams amount to 9.1 and 15.3 million per year, by the end of the 21st century (holding population constant), for the representative concentration pathway (RCP) 2.6 and 6.0, respectively. Accounting for dams reduces the number of people exposed to floods by 20.6 and 12.9% (for RCP2.6 and RCP6.0, respectively). While environmental problems caused by dams warrant further investigations, our results indicate that consideration of dams significantly affect the estimation of future population exposure to flood, emphasizing the need to integrate them in model-based impact analysis of climate change.&quot;,&quot;publisher&quot;:&quot;Nature Research&quot;,&quot;issue&quot;:&quot;1&quot;,&quot;volume&quot;:&quot;12&quot;},&quot;isTemporary&quot;:false}]},{&quot;citationID&quot;:&quot;MENDELEY_CITATION_4f3c979e-c860-44cb-b820-4ec7f67e83c0&quot;,&quot;properties&quot;:{&quot;noteIndex&quot;:0},&quot;isEdited&quot;:false,&quot;manualOverride&quot;:{&quot;isManuallyOverridden&quot;:false,&quot;citeprocText&quot;:&quot;(Biemans et al., 2011)&quot;,&quot;manualOverrideText&quot;:&quot;&quot;},&quot;citationTag&quot;:&quot;MENDELEY_CITATION_v3_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&quot;,&quot;citationItems&quot;:[{&quot;id&quot;:&quot;54f4d63e-607a-38be-83b7-33d1d3542369&quot;,&quot;itemData&quot;:{&quot;type&quot;:&quot;article-journal&quot;,&quot;id&quot;:&quot;54f4d63e-607a-38be-83b7-33d1d3542369&quot;,&quot;title&quot;:&quot;Impact of reservoirs on river discharge and irrigation water supply during the 20th century&quot;,&quot;author&quot;:[{&quot;family&quot;:&quot;Biemans&quot;,&quot;given&quot;:&quot;H.&quot;,&quot;parse-names&quot;:false,&quot;dropping-particle&quot;:&quot;&quot;,&quot;non-dropping-particle&quot;:&quot;&quot;},{&quot;family&quot;:&quot;Haddeland&quot;,&quot;given&quot;:&quot;I.&quot;,&quot;parse-names&quot;:false,&quot;dropping-particle&quot;:&quot;&quot;,&quot;non-dropping-particle&quot;:&quot;&quot;},{&quot;family&quot;:&quot;Kabat&quot;,&quot;given&quot;:&quot;P.&quot;,&quot;parse-names&quot;:false,&quot;dropping-particle&quot;:&quot;&quot;,&quot;non-dropping-particle&quot;:&quot;&quot;},{&quot;family&quot;:&quot;Ludwig&quot;,&quot;given&quot;:&quot;F.&quot;,&quot;parse-names&quot;:false,&quot;dropping-particle&quot;:&quot;&quot;,&quot;non-dropping-particle&quot;:&quot;&quot;},{&quot;family&quot;:&quot;Hutjes&quot;,&quot;given&quot;:&quot;R. W.A.&quot;,&quot;parse-names&quot;:false,&quot;dropping-particle&quot;:&quot;&quot;,&quot;non-dropping-particle&quot;:&quot;&quot;},{&quot;family&quot;:&quot;Heinke&quot;,&quot;given&quot;:&quot;J.&quot;,&quot;parse-names&quot;:false,&quot;dropping-particle&quot;:&quot;&quot;,&quot;non-dropping-particle&quot;:&quot;&quot;},{&quot;family&quot;:&quot;Bloh&quot;,&quot;given&quot;:&quot;W.&quot;,&quot;parse-names&quot;:false,&quot;dropping-particle&quot;:&quot;&quot;,&quot;non-dropping-particle&quot;:&quot;Von&quot;},{&quot;family&quot;:&quot;Gerten&quot;,&quot;given&quot;:&quot;D.&quot;,&quot;parse-names&quot;:false,&quot;dropping-particle&quot;:&quot;&quot;,&quot;non-dropping-particle&quot;:&quot;&quot;}],&quot;container-title&quot;:&quot;Water Resources Research&quot;,&quot;container-title-short&quot;:&quot;Water Resour Res&quot;,&quot;DOI&quot;:&quot;10.1029/2009WR008929&quot;,&quot;ISSN&quot;:&quot;00431397&quot;,&quot;issued&quot;:{&quot;date-parts&quot;:[[2011]]},&quot;abstract&quot;:&quot;This paper presents a quantitative estimation of the impact of reservoirs on discharge and irrigation water supply during the 20th century at global, continental, and river basin scale. Compared to a natural situation the combined effect of reservoir operation and irrigation extractions decreased mean annual discharge to oceans and significantly changed the timing of this discharge. For example, in Europe, May discharge decreased by 10%, while in February it increased by 8%. At the end of the 20th century, reservoir operations and irrigation extractions decreased annual global discharge by about 2.1% (930 km3 yr-1). Simulation results show that reservoirs contribute significantly to irrigation water supply in many regions. Basins that rely heavily on reservoir water are the Colorado and Columbia River basins in the United States and several large basins in India, China, and central Asia (e.g., in the Krishna and Huang He basins, reservoirs more than doubled surface water supply). Continents gaining the most are North America, Africa, and Asia, where reservoirs supplied 57, 22, and 360 km3 yr-1 respectively between 1981-2000, which is in all cases 40% more than the availability in the situation without reservoirs. Globally, the irrigation water supply from reservoirs increased from around 18 km3 yr-1 (adding 5% to surface water supply) at the beginning of the 20th century to 460 km3 yr-1 (adding almost 40% to surface water supply) at the end of the 20th century. The analysis is performed using a newly developed and validated reservoir operation scheme within a global-scale hydrology and vegetation model (LPJmL). Copyright 2011 by the American Geophysical Union.&quot;,&quot;issue&quot;:&quot;3&quot;,&quot;volume&quot;:&quot;47&quot;},&quot;isTemporary&quot;:false}]},{&quot;citationID&quot;:&quot;MENDELEY_CITATION_4c857a1c-157f-45de-af4b-7883a24a7870&quot;,&quot;properties&quot;:{&quot;noteIndex&quot;:0},&quot;isEdited&quot;:false,&quot;manualOverride&quot;:{&quot;isManuallyOverridden&quot;:false,&quot;citeprocText&quot;:&quot;(Adams et al., 2017; Yin et al., 2014)&quot;,&quot;manualOverrideText&quot;:&quot;&quot;},&quot;citationTag&quot;:&quot;MENDELEY_CITATION_v3_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&quot;,&quot;citationItems&quot;:[{&quot;id&quot;:&quot;d9645a7d-4517-3765-817b-65ff1f086449&quot;,&quot;itemData&quot;:{&quot;type&quot;:&quot;article-journal&quot;,&quot;id&quot;:&quot;d9645a7d-4517-3765-817b-65ff1f086449&quot;,&quot;title&quot;:&quot;Environmental hedging: A theory and method for reconciling reservoir operations for downstream ecology and water supply&quot;,&quot;author&quot;:[{&quot;family&quot;:&quot;Adams&quot;,&quot;given&quot;:&quot;L. E.&quot;,&quot;parse-names&quot;:false,&quot;dropping-particle&quot;:&quot;&quot;,&quot;non-dropping-particle&quot;:&quot;&quot;},{&quot;family&quot;:&quot;Lund&quot;,&quot;given&quot;:&quot;J. R.&quot;,&quot;parse-names&quot;:false,&quot;dropping-particle&quot;:&quot;&quot;,&quot;non-dropping-particle&quot;:&quot;&quot;},{&quot;family&quot;:&quot;Moyle&quot;,&quot;given&quot;:&quot;P. B.&quot;,&quot;parse-names&quot;:false,&quot;dropping-particle&quot;:&quot;&quot;,&quot;non-dropping-particle&quot;:&quot;&quot;},{&quot;family&quot;:&quot;Quiñones&quot;,&quot;given&quot;:&quot;R. M.&quot;,&quot;parse-names&quot;:false,&quot;dropping-particle&quot;:&quot;&quot;,&quot;non-dropping-particle&quot;:&quot;&quot;},{&quot;family&quot;:&quot;Herman&quot;,&quot;given&quot;:&quot;J. D.&quot;,&quot;parse-names&quot;:false,&quot;dropping-particle&quot;:&quot;&quot;,&quot;non-dropping-particle&quot;:&quot;&quot;},{&quot;family&quot;:&quot;O'Rear&quot;,&quot;given&quot;:&quot;T. A.&quot;,&quot;parse-names&quot;:false,&quot;dropping-particle&quot;:&quot;&quot;,&quot;non-dropping-particle&quot;:&quot;&quot;}],&quot;container-title&quot;:&quot;Water Resources Research&quot;,&quot;container-title-short&quot;:&quot;Water Resour Res&quot;,&quot;DOI&quot;:&quot;10.1002/2016WR020128&quot;,&quot;ISSN&quot;:&quot;19447973&quot;,&quot;issued&quot;:{&quot;date-parts&quot;:[[2017,9,1]]},&quot;page&quot;:&quot;7816-7831&quot;,&quot;abstract&quot;:&quot;Building reservoir release schedules to manage engineered river systems can involve costly trade-offs between storing and releasing water. As a result, the design of release schedules requires metrics that quantify the benefit and damages created by releases to the downstream ecosystem. Such metrics should support making operational decisions under uncertain hydrologic conditions, including drought and flood seasons. This study addresses this need and develops a reservoir operation rule structure and method to maximize downstream environmental benefit while meeting human water demands. The result is a general approach for hedging downstream environmental objectives. A multistage stochastic mixed-integer nonlinear program with Markov Chains, identifies optimal “environmental hedging,” releases to maximize environmental benefits subject to probabilistic seasonal hydrologic conditions, current, past, and future environmental demand, human water supply needs, infrastructure limitations, population dynamics, drought storage protection, and the river's carrying capacity. Environmental hedging “hedges bets” for drought by reducing releases for fish, sometimes intentionally killing some fish early to reduce the likelihood of large fish kills and storage crises later. This approach is applied to Folsom reservoir in California to support survival of fall-run Chinook salmon in the lower American River for a range of carryover and initial storage cases. Benefit is measured in terms of fish survival; maintaining self-sustaining native fish populations is a significant indicator of ecosystem function. Environmental hedging meets human demand and outperforms other operating rules, including the current Folsom operating strategy, based on metrics of fish extirpation and water supply reliability.&quot;,&quot;publisher&quot;:&quot;Blackwell Publishing Ltd&quot;,&quot;issue&quot;:&quot;9&quot;,&quot;volume&quot;:&quot;53&quot;},&quot;isTemporary&quot;:false},{&quot;id&quot;:&quot;fcfcf81c-f78f-3ba7-a7ed-a98307240d90&quot;,&quot;itemData&quot;:{&quot;type&quot;:&quot;article-journal&quot;,&quot;id&quot;:&quot;fcfcf81c-f78f-3ba7-a7ed-a98307240d90&quot;,&quot;title&quot;:&quot;A reservoir operating method for riverine ecosystem protection, reservoir sedimentation control and water supply&quot;,&quot;author&quot;:[{&quot;family&quot;:&quot;Yin&quot;,&quot;given&quot;:&quot;Xin An&quot;,&quot;parse-names&quot;:false,&quot;dropping-particle&quot;:&quot;&quot;,&quot;non-dropping-particle&quot;:&quot;&quot;},{&quot;family&quot;:&quot;Yang&quot;,&quot;given&quot;:&quot;Zhi Feng&quot;,&quot;parse-names&quot;:false,&quot;dropping-particle&quot;:&quot;&quot;,&quot;non-dropping-particle&quot;:&quot;&quot;},{&quot;family&quot;:&quot;Petts&quot;,&quot;given&quot;:&quot;Geoffrey E.&quot;,&quot;parse-names&quot;:false,&quot;dropping-particle&quot;:&quot;&quot;,&quot;non-dropping-particle&quot;:&quot;&quot;},{&quot;family&quot;:&quot;Kondolf&quot;,&quot;given&quot;:&quot;G. Mathias&quot;,&quot;parse-names&quot;:false,&quot;dropping-particle&quot;:&quot;&quot;,&quot;non-dropping-particle&quot;:&quot;&quot;}],&quot;container-title&quot;:&quot;Journal of Hydrology&quot;,&quot;container-title-short&quot;:&quot;J Hydrol (Amst)&quot;,&quot;DOI&quot;:&quot;10.1016/j.jhydrol.2014.02.037&quot;,&quot;ISSN&quot;:&quot;00221694&quot;,&quot;issued&quot;:{&quot;date-parts&quot;:[[2014,5,6]]},&quot;page&quot;:&quot;379-387&quot;,&quot;abstract&quot;:&quot;Riverine ecosystem protection requires the maintenance of natural flow and sediment regimes downstream from dams. In reservoir management schedules this requirement should be integrated with sedimentation control and human water supply. However, traditional eco-friendly reservoir operating methods have usually only considered the natural flow regime. This paper seeks to develop a reservoir operating method that accounts for both the natural flow and sediment regimes as well as optimizing the water supply allocations. Herein, reservoir water level (RWL), sediment-occupied ratio of reservoir volume (SOR) and rate of change of SOR (RCSOR) are adopted as three triggers of a drawdown-flushing-based sediment management policy. Two different groups of reservoir operating rule curves (RORCs) are designed for sediment-flushing and non-sediment-flushing years, and the three triggers, RWL, SOR and RCSOR, are used to change the \&quot;static\&quot; RORCs to \&quot;dynamic\&quot; ones. The approach is applied to the Wangkuai Reservoir, China to test its effectiveness. This shows that the approach can improve the flexibility of reservoir operators to balance the reservoir management, water supply management and the flow and sediment needs of the downstream riverine ecosystem. © 2014 Elsevier B.V.&quot;,&quot;issue&quot;:&quot;1&quot;,&quot;volume&quot;:&quot;512&quot;},&quot;isTemporary&quot;:false}]},{&quot;citationID&quot;:&quot;MENDELEY_CITATION_07f1dfa3-8d92-4193-9037-38848ded7996&quot;,&quot;properties&quot;:{&quot;noteIndex&quot;:0},&quot;isEdited&quot;:false,&quot;manualOverride&quot;:{&quot;isManuallyOverridden&quot;:false,&quot;citeprocText&quot;:&quot;(Longyang &amp;#38; Zeng, 2023; Yang et al., 2016)&quot;,&quot;manualOverrideText&quot;:&quot;&quot;},&quot;citationTag&quot;:&quot;MENDELEY_CITATION_v3_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&quot;,&quot;citationItems&quot;:[{&quot;id&quot;:&quot;b9a97688-01d1-3ad7-951b-c8a06d88059a&quot;,&quot;itemData&quot;:{&quot;type&quot;:&quot;article-journal&quot;,&quot;id&quot;:&quot;b9a97688-01d1-3ad7-951b-c8a06d88059a&quot;,&quot;title&quot;:&quot;A Hierarchical Temporal Scale Framework for Data-Driven Reservoir Release Modeling&quot;,&quot;author&quot;:[{&quot;family&quot;:&quot;Longyang&quot;,&quot;given&quot;:&quot;Qianqiu&quot;,&quot;parse-names&quot;:false,&quot;dropping-particle&quot;:&quot;&quot;,&quot;non-dropping-particle&quot;:&quot;&quot;},{&quot;family&quot;:&quot;Zeng&quot;,&quot;given&quot;:&quot;Ruijie&quot;,&quot;parse-names&quot;:false,&quot;dropping-particle&quot;:&quot;&quot;,&quot;non-dropping-particle&quot;:&quot;&quot;}],&quot;container-title&quot;:&quot;Water Resources Research&quot;,&quot;container-title-short&quot;:&quot;Water Resour Res&quot;,&quot;DOI&quot;:&quot;10.1029/2022WR033922&quot;,&quot;ISSN&quot;:&quot;19447973&quot;,&quot;issued&quot;:{&quot;date-parts&quot;:[[2023,6,1]]},&quot;abstract&quot;:&quot;As an important anthropogenic interference in the hydrologic cycle, reservoir operation behavior remains challenging to be properly represented in hydrologic models, thus limiting the capability of predicting streamflow under the interactions between hydrologic variability and operational preferences. Data-driven models provide a promising approach to capture relationships embedded in historical records. Similar to hydrologic processes that vary across temporal scales, reservoir operations manifest themselves at different timescales, prioritizing different operation targets to mitigate streamflow variability at a given time scale. To capture the interaction of reservoir operation across time scales, we proposed a hierarchical temporal scale framework to investigate the behaviors of over 300 major reservoirs across the Contiguous United States with a wide range of streamflow conditions. Data-driven models were constructed to simulate reservoir releases at monthly, weekly, and daily scales, where decisions at short-term scales interact with long-term decisions. We found that the hierarchical temporal scale configuration could compensate for the absence of key explanatory variables as model inputs, thereby efficiently capturing the release decisions of reservoirs situated in the west. Model-based sensitivity analysis shows that for more than one-third of the studied reservoirs, the release schemes, as a function of decision variables, vary at different time scales, suggesting that operators commonly face complicated trade-offs to serve multiple designed purposes. The proposed hierarchical temporal scale approach is flexible to incorporate various data-driven models and decision variables to derive reservoir operation rules, providing a robust framework to understand the feedback between natural streamflow variability and human interferences across time scales.&quot;,&quot;publisher&quot;:&quot;John Wiley and Sons Inc&quot;,&quot;issue&quot;:&quot;6&quot;,&quot;volume&quot;:&quot;59&quot;},&quot;isTemporary&quot;:false},{&quot;id&quot;:&quot;3b0cc2da-44de-34a3-9f2d-95d0e4ce39e5&quot;,&quot;itemData&quot;:{&quot;type&quot;:&quot;article-journal&quot;,&quot;id&quot;:&quot;3b0cc2da-44de-34a3-9f2d-95d0e4ce39e5&quot;,&quot;title&quot;:&quot;Simulating California reservoir operation using the classification and regression-tree algorithm combined with a shuffled cross-validation scheme&quot;,&quot;author&quot;:[{&quot;family&quot;:&quot;Yang&quot;,&quot;given&quot;:&quot;Tiantian&quot;,&quot;parse-names&quot;:false,&quot;dropping-particle&quot;:&quot;&quot;,&quot;non-dropping-particle&quot;:&quot;&quot;},{&quot;family&quot;:&quot;Gao&quot;,&quot;given&quot;:&quot;Xiaogang&quot;,&quot;parse-names&quot;:false,&quot;dropping-particle&quot;:&quot;&quot;,&quot;non-dropping-particle&quot;:&quot;&quot;},{&quot;family&quot;:&quot;Sorooshian&quot;,&quot;given&quot;:&quot;Soroosh&quot;,&quot;parse-names&quot;:false,&quot;dropping-particle&quot;:&quot;&quot;,&quot;non-dropping-particle&quot;:&quot;&quot;},{&quot;family&quot;:&quot;Li&quot;,&quot;given&quot;:&quot;Xin&quot;,&quot;parse-names&quot;:false,&quot;dropping-particle&quot;:&quot;&quot;,&quot;non-dropping-particle&quot;:&quot;&quot;}],&quot;container-title&quot;:&quot;Water Resources Research&quot;,&quot;container-title-short&quot;:&quot;Water Resour Res&quot;,&quot;DOI&quot;:&quot;10.1002/2015WR017394&quot;,&quot;ISSN&quot;:&quot;19447973&quot;,&quot;issued&quot;:{&quot;date-parts&quot;:[[2016,3,1]]},&quot;page&quot;:&quot;1626-1651&quot;,&quot;abstract&quot;:&quot;The controlled outflows from a reservoir or dam are highly dependent on the decisions made by the reservoir operators, instead of a natural hydrological process. Difference exists between the natural upstream inflows to reservoirs and the controlled outflows from reservoirs that supply the downstream users. With the decision maker's awareness of changing climate, reservoir management requires adaptable means to incorporate more information into decision making, such as water delivery requirement, environmental constraints, dry/wet conditions, etc. In this paper, a robust reservoir outflow simulation model is presented, which incorporates one of the well-developed data-mining models (Classification and Regression Tree) to predict the complicated human-controlled reservoir outflows and extract the reservoir operation patterns. A shuffled cross-validation approach is further implemented to improve CART's predictive performance. An application study of nine major reservoirs in California is carried out. Results produced by the enhanced CART, original CART, and random forest are compared with observation. The statistical measurements show that the enhanced CART and random forest overperform the CART control run in general, and the enhanced CART algorithm gives a better predictive performance over random forest in simulating the peak flows. The results also show that the proposed model is able to consistently and reasonably predict the expert release decisions. Experiments indicate that the release operation in the Oroville Lake is significantly dominated by SWP allocation amount and reservoirs with low elevation are more sensitive to inflow amount than others.&quot;,&quot;publisher&quot;:&quot;Blackwell Publishing Ltd&quot;,&quot;issue&quot;:&quot;3&quot;,&quot;volume&quot;:&quot;52&quot;},&quot;isTemporary&quot;:false}]},{&quot;citationID&quot;:&quot;MENDELEY_CITATION_59d5d941-36fe-4efe-9bb3-23e6d09d54ee&quot;,&quot;properties&quot;:{&quot;noteIndex&quot;:0},&quot;isEdited&quot;:false,&quot;manualOverride&quot;:{&quot;isManuallyOverridden&quot;:false,&quot;citeprocText&quot;:&quot;(Thompson et al., 2013)&quot;,&quot;manualOverrideText&quot;:&quot;&quot;},&quot;citationTag&quot;:&quot;MENDELEY_CITATION_v3_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&quot;,&quot;citationItems&quot;:[{&quot;id&quot;:&quot;99e8ccb6-e3cc-30f4-ad36-5ec8494f37eb&quot;,&quot;itemData&quot;:{&quot;type&quot;:&quot;article-journal&quot;,&quot;id&quot;:&quot;99e8ccb6-e3cc-30f4-ad36-5ec8494f37eb&quot;,&quot;title&quot;:&quot;Developing predictive insight into changing water systems: Use-inspired hydrologic science for the anthropocene&quot;,&quot;author&quot;:[{&quot;family&quot;:&quot;Thompson&quot;,&quot;given&quot;:&quot;S. E.&quot;,&quot;parse-names&quot;:false,&quot;dropping-particle&quot;:&quot;&quot;,&quot;non-dropping-particle&quot;:&quot;&quot;},{&quot;family&quot;:&quot;Sivapalan&quot;,&quot;given&quot;:&quot;M.&quot;,&quot;parse-names&quot;:false,&quot;dropping-particle&quot;:&quot;&quot;,&quot;non-dropping-particle&quot;:&quot;&quot;},{&quot;family&quot;:&quot;Harman&quot;,&quot;given&quot;:&quot;C. J.&quot;,&quot;parse-names&quot;:false,&quot;dropping-particle&quot;:&quot;&quot;,&quot;non-dropping-particle&quot;:&quot;&quot;},{&quot;family&quot;:&quot;Srinivasan&quot;,&quot;given&quot;:&quot;V.&quot;,&quot;parse-names&quot;:false,&quot;dropping-particle&quot;:&quot;&quot;,&quot;non-dropping-particle&quot;:&quot;&quot;},{&quot;family&quot;:&quot;Hipsey&quot;,&quot;given&quot;:&quot;M. R.&quot;,&quot;parse-names&quot;:false,&quot;dropping-particle&quot;:&quot;&quot;,&quot;non-dropping-particle&quot;:&quot;&quot;},{&quot;family&quot;:&quot;Reed&quot;,&quot;given&quot;:&quot;P.&quot;,&quot;parse-names&quot;:false,&quot;dropping-particle&quot;:&quot;&quot;,&quot;non-dropping-particle&quot;:&quot;&quot;},{&quot;family&quot;:&quot;Montanari&quot;,&quot;given&quot;:&quot;A.&quot;,&quot;parse-names&quot;:false,&quot;dropping-particle&quot;:&quot;&quot;,&quot;non-dropping-particle&quot;:&quot;&quot;},{&quot;family&quot;:&quot;Blöschl&quot;,&quot;given&quot;:&quot;G.&quot;,&quot;parse-names&quot;:false,&quot;dropping-particle&quot;:&quot;&quot;,&quot;non-dropping-particle&quot;:&quot;&quot;}],&quot;container-title&quot;:&quot;Hydrology and Earth System Sciences&quot;,&quot;container-title-short&quot;:&quot;Hydrol Earth Syst Sci&quot;,&quot;DOI&quot;:&quot;10.5194/hess-17-5013-2013&quot;,&quot;ISSN&quot;:&quot;10275606&quot;,&quot;issued&quot;:{&quot;date-parts&quot;:[[2013,12,12]]},&quot;page&quot;:&quot;5013-5039&quot;,&quot;abstract&quot;:&quot;Globally, many different kinds of water resources management issues call for policy- and infrastructure-based responses. Yet responsible decision-making about water resources management raises a fundamental challenge for hydrologists: making predictions about water resources on decadal- to century-long timescales. Obtaining insight into hydrologic futures over 100 yr timescales forces researchers to address internal and exogenous changes in the properties of hydrologic systems. To do this, new hydrologic research must identify, describe and model feedbacks between water and other changing, coupled environmental subsystems. These models must be constrained to yield useful insights, despite the many likely sources of uncertainty in their predictions. Chief among these uncertainties are the impacts of the increasing role of human intervention in the global water cycle - a defining challenge for hydrology in the Anthropocene. Here we present a research agenda that proposes a suite of strategies to address these challenges from the perspectives of hydrologic science research. The research agenda focuses on the development of co-evolutionary hydrologic modeling to explore coupling across systems, and to address the implications of this coupling on the long-time behavior of the coupled systems. Three research directions support the development of these models: hydrologic reconstruction, comparative hydrology and model-data learning. These strategies focus on understanding hydrologic processes and feedbacks over long timescales, across many locations, and through strategic coupling of observational and model data in specific systems. We highlight the value of use-inspired and team-based science that is motivated by real-world hydrologic problems but targets improvements in fundamental understanding to support decision-making and management. Fully realizing the potential of this approach will ultimately require detailed integration of social science and physical science understanding of water systems, and is a priority for the developing field of sociohydrology.&quot;,&quot;issue&quot;:&quot;12&quot;,&quot;volume&quot;:&quot;17&quot;},&quot;isTemporary&quot;:false}]},{&quot;citationID&quot;:&quot;MENDELEY_CITATION_2298f7f7-84cd-47b7-857c-8de97049feeb&quot;,&quot;properties&quot;:{&quot;noteIndex&quot;:0},&quot;isEdited&quot;:false,&quot;manualOverride&quot;:{&quot;isManuallyOverridden&quot;:false,&quot;citeprocText&quot;:&quot;(Nilsson et al., 2005; Zhou et al., 2016)&quot;,&quot;manualOverrideText&quot;:&quot;&quot;},&quot;citationTag&quot;:&quot;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&quot;,&quot;citationItems&quot;:[{&quot;id&quot;:&quot;36a4c817-318f-3020-939b-d24418c120e6&quot;,&quot;itemData&quot;:{&quot;type&quot;:&quot;article-journal&quot;,&quot;id&quot;:&quot;36a4c817-318f-3020-939b-d24418c120e6&quot;,&quot;title&quot;:&quot;The Contribution of Reservoirs to Global Land Surface Water Storage Variations*&quot;,&quot;author&quot;:[{&quot;family&quot;:&quot;Zhou&quot;,&quot;given&quot;:&quot;Tian&quot;,&quot;parse-names&quot;:false,&quot;dropping-particle&quot;:&quot;&quot;,&quot;non-dropping-particle&quot;:&quot;&quot;},{&quot;family&quot;:&quot;Nijssen&quot;,&quot;given&quot;:&quot;Bart&quot;,&quot;parse-names&quot;:false,&quot;dropping-particle&quot;:&quot;&quot;,&quot;non-dropping-particle&quot;:&quot;&quot;},{&quot;family&quot;:&quot;Lettenmaier&quot;,&quot;given&quot;:&quot;Dennis P&quot;,&quot;parse-names&quot;:false,&quot;dropping-particle&quot;:&quot;&quot;,&quot;non-dropping-particle&quot;:&quot;&quot;}],&quot;container-title&quot;:&quot;J. Hydrometeor.&quot;,&quot;DOI&quot;:&quot;10.1175/JHM-D-15&quot;,&quot;URL&quot;:&quot;http://dx.doi.org/10.1175/JHM-D-15-&quot;,&quot;issued&quot;:{&quot;date-parts&quot;:[[2016]]},&quot;page&quot;:&quot;309-325&quot;,&quot;abstract&quot;:&quot;Man-made reservoirs play a key role in the terrestrial water system. They alter water fluxes at the land surface and impact surface water storage through water management regulations for diverse purposes such as irrigation, municipal water supply, hydropower generation, and flood control. Although most developed countries have established sophisticated observing systems for many variables in the land surface water cycle, long-term and consistent records of reservoir storage are much more limited and not always shared. Furthermore, most land surface hydrological models do not represent the effects of water management activities. Here, the contribution of reservoirs to seasonal water storage variations is investigated using a large-scale water management model to simulate the effects of reservoir management at basin and continental scales. The model was run from 1948 to 2010 at a spatial resolution of 0.258 latitude-longitude. A total of 166 of the largest reservoirs in the world with a total capacity of about 3900 km 3 (nearly 60% of the globally integrated reservoir capacity) were simulated. The global reservoir storage time series reflects the massive expansion of global reservoir capacity; over 30 000 reservoirs have been constructed during the past half century, with a mean absolute interannual storage variation of 89 km 3. The results indicate that the average reservoir-induced seasonal storage variation is nearly 700 km 3 or about 10% of the global reservoir storage. For some river basins, such as the Yellow River, seasonal reservoir storage variations can be as large as 72% of combined snow water equivalent and soil moisture storage.&quot;,&quot;issue&quot;:&quot;1&quot;,&quot;volume&quot;:&quot;17&quot;,&quot;container-title-short&quot;:&quot;&quot;},&quot;isTemporary&quot;:false},{&quot;id&quot;:&quot;c9b13f77-f93c-3e5e-8f45-9775b01c134f&quot;,&quot;itemData&quot;:{&quot;type&quot;:&quot;article-journal&quot;,&quot;id&quot;:&quot;c9b13f77-f93c-3e5e-8f45-9775b01c134f&quot;,&quot;title&quot;:&quot;Fragmentation and Flow Regulation of the World's Large River Systems&quot;,&quot;author&quot;:[{&quot;family&quot;:&quot;Nilsson&quot;,&quot;given&quot;:&quot;Christer&quot;,&quot;parse-names&quot;:false,&quot;dropping-particle&quot;:&quot;&quot;,&quot;non-dropping-particle&quot;:&quot;&quot;},{&quot;family&quot;:&quot;Catherine&quot;,&quot;given&quot;:&quot;&quot;,&quot;parse-names&quot;:false,&quot;dropping-particle&quot;:&quot;&quot;,&quot;non-dropping-particle&quot;:&quot;&quot;},{&quot;family&quot;:&quot;Reidy&quot;,&quot;given&quot;:&quot;A&quot;,&quot;parse-names&quot;:false,&quot;dropping-particle&quot;:&quot;&quot;,&quot;non-dropping-particle&quot;:&quot;&quot;},{&quot;family&quot;:&quot;Dynesius&quot;,&quot;given&quot;:&quot;Mats&quot;,&quot;parse-names&quot;:false,&quot;dropping-particle&quot;:&quot;&quot;,&quot;non-dropping-particle&quot;:&quot;&quot;},{&quot;family&quot;:&quot;Revenga&quot;,&quot;given&quot;:&quot;Carmen&quot;,&quot;parse-names&quot;:false,&quot;dropping-particle&quot;:&quot;&quot;,&quot;non-dropping-particle&quot;:&quot;&quot;}],&quot;container-title&quot;:&quot;Science&quot;,&quot;container-title-short&quot;:&quot;Science (1979)&quot;,&quot;URL&quot;:&quot;www.sciencemag.orgSCIENCEVOL30815APRIL2005&quot;,&quot;issued&quot;:{&quot;date-parts&quot;:[[2005]]},&quot;page&quot;:&quot;405-408&quot;,&quot;abstract&quot;:&quot;A global overview of dam-based impacts on large river systems shows that over half (172 out of 292) are affected by dams, including the eight most biogeographically diverse. Dam-impacted catchments experience higher irrigation pressure and about 25 times more economic activity per unit of water than do unaffected catchments. In view of projected changes in climate and water resource use, these findings can be used to identify ecological risks associated with further impacts on large river systems. Humans have extensively altered river systems through impoundments and diversions to meet their water, energy, and transportation needs. Today, there are 945,000 dams above 15 m high, capable of holding back 96500 km 3 of water (1), or about 15% of the total annual river runoff globally (2). Over 300 dams are defined as giant dams, which meet one of three criteria on height (9150 m), dam volume (915 million m 3), or reservoir storage (925 km 3) (3). The recently constructed Three Gorges Dam on the Chang Jiang (Yangtze) in China is the largest, 181 m high and with a reservoir storing 939 km 3 (4, 5). Although statistics summarizing the world_s large dams are available (3, 4, 6, 7), detailed multiscale data have not been synthesized globally. Catchment-scale impacts of dams on ecosystems are generally well known, with both upstream and downstream effects stemming from inundation, flow manipulation, and fragmentation (8-10). Inundation destroys terrestrial ecosystems and eliminates turbulent reaches, disfavoring lotic biota. It can cause anoxia, greenhouse gas emission, sedimenta-tion, and an upsurge of nutrient release in new reservoirs (6, 11, 12). Resettlement associated with inundation can result in adverse human health effects and substantial changes in land use patterns (13, 14). Flow manipulations hinder channel development, drain floodplain wetlands, reduce floodplain productivity, decrease dynamism of deltas, and may cause extensive modification of aquatic communities (15-18). Dams obstruct the dispersal and migration of organisms, and these and other effects have been directly linked to loss of populations and entire species of freshwater fish (19-21). The World Commission on Dams produced the most comprehensive review of dam impacts yet (22), with illustrative catchment-scale case studies. However, data were not available for a global analysis based on subcatchment-scale resolution, integrating hydrologic, ecological, and socioeconomic data. Such a synthesis is needed to understand the multiple spatial, temporal, and interactive impacts of dams. Here, we present a global overview of flow regulation and channel fragmentation in the world_s largest river systems, which comprise a total virgin mean annual discharge (VMAD, the discharge before any substantial human manipulations) of some 790,000 m 3 s j1 , or 60% of the world_s river runoff. We proceeded by (i) identifying 153 large river systems (LRSs) in Latin America, Africa, Asia, and Australasia that we had not previously assessed (23), (ii) locating and gathering storage capacity data for their dams, (iii) quantifying channel fragmentation by dams, (iv) and quantifying flow regulation by relating storage capacity to discharge. We also updated these same data for 139 systems that we had previously assessed in the Northern Hemisphere (23), combined the two data sets for a total of 292 river systems, and, on the basis of these data, classified the river systems as either unaffected , moderately affected, or strongly affected (24). We were unable to assess rivers in most of Indonesia and a small part of Malaysia (because of a lack of reliable discharge data). We included irrigation data for all 292 LRSs and analyzed global distribution of impact relative to terrestrial biomes and economic activity. We defined an LRS as a system that has, anywhere in its catchment, a river channel section with a VMAD of Q350 m 3 s j1 (23, 25). By river system, we mean entire networks of stream and river channels interconnected by surface freshwater, from the headwaters to the sea (26). The 292 LRSs (table S1 and Fig. 1) drain 54% of the world_s land area. North and Central America contain more LRSs (88 total) than any other continent, but on average these systems contribute less water and have smaller catchment areas than do those of Asia, Africa, and South America. Of the 10 LRSs with highest discharge, 6 lie in Asia, 2 in South America, 1 in Africa, and 1 in North and Central America. The catchments of LRSs encompass at least some part of all 16 of the world_s nonmarine biomes as classified by Olson et al. (27) and 950% of 11 of these biomes, including 87% of all boreal forests and 83% of all flooded grasslands and savannahs. The biomes with least proportion of their surface area in LRSs are rock and ice (1%); mangroves (17%); and Mediterranean forests, woodlands, and scrub (19%). In all, 72 LRSs span only one biome, whereas the Ganges-Brahmaputra system (AS-65) encompasses the widest diversity (10 biomes), followed by the Amazonas-Orinoco (SA-11; these rivers have a natural cross-channel), Amur (AS-20), Yenisei (AS-5), Zambezi (AF-6), and Indus (AS-73) systems, each spanning eight. Nearly half (139) of all LRSs (48%) remain unfragmented (28) by dams in the main channel , 119 systems (41%) have unfragmented tributaries, and 102 systems (35%) are completely unfragmented. Europe contains the smallest number of completely unfragmented LRSs (just three rivers in northwestern Rus-sia). The continent with the greatest number (35) of unfragmented LRSs is North and Central America, and the greatest proportion is in Australasia (74%). Twelve LRSs (9 in Eu-rope and 3 in the United States) have G25% of the main channel_s length left unfragmented. The greatest flow regulation (29) was for the Volta river system in Africa (AF-19, 428%). In North and Central America, both the Manicougan (NA-35) and Colorado (NA-70) systems are regulated 9250%, and in South America the most highly regulated system is the Rio Negro in Argentina (SA-22, 140%). The most highly regulated systems in Asia are the Shatt Al Arab (or Euphrates-Tigris) in the Middle East (AS-74, 124%) and the Mae Khlong in Thailand (AS-58, 130%). Flow regulation does not exceed 100% in any LRS in Europe or Australasia. A flow regulation of 100% indicates that the entire discharge of one year could be held back and released by the dams in the river system. The numbers of unaffected and strongly affected LRSs are roughly equal (120 and 104, respectively), whereas moderately affected systems represent just 23%, or 68 of the 292 LRSs (Fig. 1). Of the 10 LRSs with highest discharge, 6 are moderately affected and 4 are strongly affected. The world_s two largest discharges, the Amazonas-Orinoco and Congo, are moderately affected, and the third largest discharge, the Chang Jiang, is strongly affected (table S1). The largest unaffected LRS is the&quot;,&quot;issue&quot;:&quot;1&quot;,&quot;volume&quot;:&quot;308&quot;},&quot;isTemporary&quot;:false}]},{&quot;citationID&quot;:&quot;MENDELEY_CITATION_b7094a4e-ad72-4293-87bf-31376dc5365d&quot;,&quot;properties&quot;:{&quot;noteIndex&quot;:0},&quot;isEdited&quot;:false,&quot;manualOverride&quot;:{&quot;isManuallyOverridden&quot;:false,&quot;citeprocText&quot;:&quot;(Pokhrel et al., 2016)&quot;,&quot;manualOverrideText&quot;:&quot;&quot;},&quot;citationTag&quot;:&quot;MENDELEY_CITATION_v3_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&quot;,&quot;citationItems&quot;:[{&quot;id&quot;:&quot;98c4b306-20bd-3de4-a5b7-c6b2da8d245d&quot;,&quot;itemData&quot;:{&quot;type&quot;:&quot;article&quot;,&quot;id&quot;:&quot;98c4b306-20bd-3de4-a5b7-c6b2da8d245d&quot;,&quot;title&quot;:&quot;Recent progresses in incorporating human land–water management into global land surface models toward their integration into Earth system models&quot;,&quot;author&quot;:[{&quot;family&quot;:&quot;Pokhrel&quot;,&quot;given&quot;:&quot;Yadu N.&quot;,&quot;parse-names&quot;:false,&quot;dropping-particle&quot;:&quot;&quot;,&quot;non-dropping-particle&quot;:&quot;&quot;},{&quot;family&quot;:&quot;Hanasaki&quot;,&quot;given&quot;:&quot;Naota&quot;,&quot;parse-names&quot;:false,&quot;dropping-particle&quot;:&quot;&quot;,&quot;non-dropping-particle&quot;:&quot;&quot;},{&quot;family&quot;:&quot;Wada&quot;,&quot;given&quot;:&quot;Yoshihide&quot;,&quot;parse-names&quot;:false,&quot;dropping-particle&quot;:&quot;&quot;,&quot;non-dropping-particle&quot;:&quot;&quot;},{&quot;family&quot;:&quot;Kim&quot;,&quot;given&quot;:&quot;Hyungjun&quot;,&quot;parse-names&quot;:false,&quot;dropping-particle&quot;:&quot;&quot;,&quot;non-dropping-particle&quot;:&quot;&quot;}],&quot;container-title&quot;:&quot;Wiley Interdisciplinary Reviews: Water&quot;,&quot;DOI&quot;:&quot;10.1002/wat2.1150&quot;,&quot;ISSN&quot;:&quot;20491948&quot;,&quot;issued&quot;:{&quot;date-parts&quot;:[[2016,7,1]]},&quot;page&quot;:&quot;548-574&quot;,&quot;abstract&quot;:&quot;The global water cycle has been profoundly affected by human land–water management. As the changes in the water cycle on land can affect the functioning of a wide range of biophysical and biogeochemical processes of the Earth system, it is essential to represent human land–water management in Earth system models (ESMs). During the recent past, noteworthy progress has been made in large-scale modeling of human impacts on the water cycle but sufficient advancements have not yet been made in integrating the newly developed schemes into ESMs. This study reviews the progresses made in incorporating human factors in large-scale hydrological models and their integration into ESMs. The study focuses primarily on the recent advancements and existing challenges in incorporating human impacts in global land surface models (LSMs) as a way forward to the development of ESMs with humans as integral components, but a brief review of global hydrological models (GHMs) is also provided. The study begins with the general overview of human impacts on the water cycle. Then, the algorithms currently employed to represent irrigation, reservoir operation, and groundwater pumping are discussed. Next, methodological deficiencies in current modeling approaches and existing challenges are identified. Furthermore, light is shed on the sources of uncertainties associated with model parameterizations, grid resolution, and datasets used for forcing and validation. Finally, representing human land–water management in LSMs is highlighted as an important research direction toward developing integrated models using ESM frameworks for the holistic study of human–water interactions within the Earths system. WIREs Water 2016, 3:548–574. doi: 10.1002/wat2.1150. This article is categorized under: Engineering Water &gt; Planning Water Science of Water &gt; Water and Environmental Change.&quot;,&quot;publisher&quot;:&quot;John Wiley and Sons Inc&quot;,&quot;issue&quot;:&quot;4&quot;,&quot;volume&quot;:&quot;3&quot;,&quot;container-title-short&quot;:&quot;&quot;},&quot;isTemporary&quot;:false}]},{&quot;citationID&quot;:&quot;MENDELEY_CITATION_6b7cea96-83d5-4bce-bb9e-a8292c7c770b&quot;,&quot;properties&quot;:{&quot;noteIndex&quot;:0},&quot;isEdited&quot;:false,&quot;manualOverride&quot;:{&quot;isManuallyOverridden&quot;:true,&quot;citeprocText&quot;:&quot;(Hodgkins et al., 2024)&quot;,&quot;manualOverrideText&quot;:&quot;Hodgkins et al., (2024)&quot;},&quot;citationTag&quot;:&quot;MENDELEY_CITATION_v3_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&quot;,&quot;citationItems&quot;:[{&quot;id&quot;:&quot;f89b02c0-08d4-3f22-ad4f-8841dc493563&quot;,&quot;itemData&quot;:{&quot;type&quot;:&quot;article-journal&quot;,&quot;id&quot;:&quot;f89b02c0-08d4-3f22-ad4f-8841dc493563&quot;,&quot;title&quot;:&quot;The consequences of neglecting reservoir storage in national-scale hydrologic models: An appraisal of key streamflow statistics&quot;,&quot;author&quot;:[{&quot;family&quot;:&quot;Hodgkins&quot;,&quot;given&quot;:&quot;Glenn A.&quot;,&quot;parse-names&quot;:false,&quot;dropping-particle&quot;:&quot;&quot;,&quot;non-dropping-particle&quot;:&quot;&quot;},{&quot;family&quot;:&quot;Over&quot;,&quot;given&quot;:&quot;Thomas M.&quot;,&quot;parse-names&quot;:false,&quot;dropping-particle&quot;:&quot;&quot;,&quot;non-dropping-particle&quot;:&quot;&quot;},{&quot;family&quot;:&quot;Dudley&quot;,&quot;given&quot;:&quot;Robert W.&quot;,&quot;parse-names&quot;:false,&quot;dropping-particle&quot;:&quot;&quot;,&quot;non-dropping-particle&quot;:&quot;&quot;},{&quot;family&quot;:&quot;Russell&quot;,&quot;given&quot;:&quot;Amy M.&quot;,&quot;parse-names&quot;:false,&quot;dropping-particle&quot;:&quot;&quot;,&quot;non-dropping-particle&quot;:&quot;&quot;},{&quot;family&quot;:&quot;LaFontaine&quot;,&quot;given&quot;:&quot;Jacob H.&quot;,&quot;parse-names&quot;:false,&quot;dropping-particle&quot;:&quot;&quot;,&quot;non-dropping-particle&quot;:&quot;&quot;}],&quot;container-title&quot;:&quot;Journal of the American Water Resources Association&quot;,&quot;container-title-short&quot;:&quot;J Am Water Resour Assoc&quot;,&quot;DOI&quot;:&quot;10.1111/1752-1688.13161&quot;,&quot;ISSN&quot;:&quot;17521688&quot;,&quot;issued&quot;:{&quot;date-parts&quot;:[[2024,2,1]]},&quot;page&quot;:&quot;110-131&quot;,&quot;abstract&quot;:&quot;A better understanding of modeled streamflow errors related to basin reservoir storage is needed for large regions, which normally have many ungaged basins with reservoirs. We quantified the difference between modeled and observed streamflows for one process-based and three statistical-transfer hydrologic models, none of which explicitly accounted for reservoir storage. Streamflow statistics representing low to high flows, seasonality, annual variability, and daily autocorrelation were examined at 1082 study basins across the conterminous USA. All models increasingly overpredict (or decreasingly underpredict) observed annual maximum flows with increasing storage. Correlations between absolute values of errors for low-flow statistics and storage are often larger in magnitude than those for signed errors—additional storage is associated with increases in model errors in both directions even when its overall effect in one direction is weak. The rate of increase in absolute values of model errors was nonlinear for most statistics. For low flows, model errors had a change point to larger errors at 48 days of reservoir storage (relative to long-term mean daily flow); mean and high flows had change points at 147 to 176 days. We present predicted-to-observed errors for nine streamflow statistics over a large range of reservoir storage to help modelers and users of modeled streamflow understand the amount of storage for which explicit reservoir modeling is needed.&quot;,&quot;publisher&quot;:&quot;John Wiley and Sons Inc&quot;,&quot;issue&quot;:&quot;1&quot;,&quot;volume&quot;:&quot;60&quot;},&quot;isTemporary&quot;:false}]},{&quot;citationID&quot;:&quot;MENDELEY_CITATION_c7c40062-12f4-4eec-81b0-cdf6918d988c&quot;,&quot;properties&quot;:{&quot;noteIndex&quot;:0},&quot;isEdited&quot;:false,&quot;manualOverride&quot;:{&quot;isManuallyOverridden&quot;:true,&quot;citeprocText&quot;:&quot;(Duc Dang et al., 2020)&quot;,&quot;manualOverrideText&quot;:&quot;Dang et al., (2020)&quot;},&quot;citationTag&quot;:&quot;MENDELEY_CITATION_v3_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&quot;,&quot;citationItems&quot;:[{&quot;id&quot;:&quot;530e1cf3-3505-3dba-84d4-bfee9aa6378c&quot;,&quot;itemData&quot;:{&quot;type&quot;:&quot;article-journal&quot;,&quot;id&quot;:&quot;530e1cf3-3505-3dba-84d4-bfee9aa6378c&quot;,&quot;title&quot;:&quot;On the representation of water reservoir storage and operations in large-scale hydrological models: Implications on model parameterization and climate change impact assessments&quot;,&quot;author&quot;:[{&quot;family&quot;:&quot;Duc Dang&quot;,&quot;given&quot;:&quot;Thanh&quot;,&quot;parse-names&quot;:false,&quot;dropping-particle&quot;:&quot;&quot;,&quot;non-dropping-particle&quot;:&quot;&quot;},{&quot;family&quot;:&quot;Kamal Chowdhury&quot;,&quot;given&quot;:&quot;A. F.M.&quot;,&quot;parse-names&quot;:false,&quot;dropping-particle&quot;:&quot;&quot;,&quot;non-dropping-particle&quot;:&quot;&quot;},{&quot;family&quot;:&quot;Galelli&quot;,&quot;given&quot;:&quot;Stefano&quot;,&quot;parse-names&quot;:false,&quot;dropping-particle&quot;:&quot;&quot;,&quot;non-dropping-particle&quot;:&quot;&quot;}],&quot;container-title&quot;:&quot;Hydrology and Earth System Sciences&quot;,&quot;container-title-short&quot;:&quot;Hydrol Earth Syst Sci&quot;,&quot;DOI&quot;:&quot;10.5194/hess-24-397-2020&quot;,&quot;ISSN&quot;:&quot;16077938&quot;,&quot;issued&quot;:{&quot;date-parts&quot;:[[2020,1,24]]},&quot;page&quot;:&quot;397-416&quot;,&quot;abstract&quot;:&quot;&lt;p&gt;During the past decades, the increased impact of anthropogenic interventions on river basins has prompted hydrologists to develop various approaches for representing human-water interactions in large-scale hydrological and land surface models. The simulation of water reservoir storage and operations has received particular attention, owing to the ubiquitous presence of dams. Yet, little is known about (1) the effect of the representation of water reservoirs on the parameterization of hydrological models, and, therefore, (2) the risks associated with potential flaws in the calibration process. To fill in this gap, we contribute a computational framework based on the Variable Infiltration Capacity (VIC) model and a multi-objective evolutionary algorithm, which we use to calibrate VIC's parameters. An important feature of our framework is a novel variant of VIC's routing model that allows us to simulate the storage dynamics of water reservoirs. Using the upper Mekong river basin as a case study, we calibrate two instances of VIC - with and without reservoirs. We show that both model instances have the same accuracy in reproducing daily discharges (over the period 1996-2005), a result attained by the model without reservoirs by adopting a parameterization that compensates for the absence of these infrastructures. The first implication of this flawed parameter estimation stands in a poor representation of key hydrological processes, such as surface runoff, infiltration, and baseflow. To further demonstrate the risks associated with the use of such a model, we carry out a climate change impact assessment (for the period 2050-2060), for which we use precipitation and temperature data retrieved from five global circulation models (GCMs) and two Representative Concentration Pathways (RCPs 4.5 and 8.5). Results show that the two model instances (with and without reservoirs) provide different projections of the minimum, maximum, and average monthly discharges. These results are consistent across both RCPs. Overall, our study reinforces the message about the correct representation of human-water interactions in large-scale hydrological models.&lt;/p&gt;.&quot;,&quot;publisher&quot;:&quot;Copernicus GmbH&quot;,&quot;issue&quot;:&quot;1&quot;,&quot;volume&quot;:&quot;24&quot;},&quot;isTemporary&quot;:false}]},{&quot;citationID&quot;:&quot;MENDELEY_CITATION_51918d26-ec91-4e4d-9406-7e1a722b4daa&quot;,&quot;properties&quot;:{&quot;noteIndex&quot;:0},&quot;isEdited&quot;:false,&quot;manualOverride&quot;:{&quot;isManuallyOverridden&quot;:false,&quot;citeprocText&quot;:&quot;(Choi et al., 2020; Lund &amp;#38; Guzman, 1999)&quot;,&quot;manualOverrideText&quot;:&quot;&quot;},&quot;citationTag&quot;:&quot;MENDELEY_CITATION_v3_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&quot;,&quot;citationItems&quot;:[{&quot;id&quot;:&quot;81ec572c-711d-3704-8868-2056528e25a4&quot;,&quot;itemData&quot;:{&quot;type&quot;:&quot;article-journal&quot;,&quot;id&quot;:&quot;81ec572c-711d-3704-8868-2056528e25a4&quot;,&quot;title&quot;:&quot;Derived Operating Rules for Reservoirs in Series or in Parallel&quot;,&quot;author&quot;:[{&quot;family&quot;:&quot;Lund&quot;,&quot;given&quot;:&quot;Jay R&quot;,&quot;parse-names&quot;:false,&quot;dropping-particle&quot;:&quot;&quot;,&quot;non-dropping-particle&quot;:&quot;&quot;},{&quot;family&quot;:&quot;Guzman&quot;,&quot;given&quot;:&quot;Joel&quot;,&quot;parse-names&quot;:false,&quot;dropping-particle&quot;:&quot;&quot;,&quot;non-dropping-particle&quot;:&quot;&quot;}],&quot;container-title&quot;:&quot;Journal of Water Resources Planning and Management&quot;,&quot;container-title-short&quot;:&quot;J Water Resour Plan Manag&quot;,&quot;DOI&quot;:&quot;https://doi.org/10.1061/(ASCE)0733-9496(1999)125:3(143)&quot;,&quot;issued&quot;:{&quot;date-parts&quot;:[[1999]]},&quot;page&quot;:&quot;143-153&quot;,&quot;abstract&quot;:&quot;This paper reviews a variety of derived single-purpose operating policies for reservoirs in series and in parallel for water supply, flood control, hydropower, water quality, and recreation. Such rules are useful for real-time operations, conducting reservoir simulation studies for real-time, seasonal, and long-term operations, and for understanding the workings of multireservoir systems. For reservoirs in series, several additional new policies are derived for special cases of optimal short-term operation for hydropower production and energy storage. For reservoirs in parallel, additional new special-case rules are derived for water quality, water supply, and hydropower production. New operating policies also are derived for reservoir recreation.&quot;,&quot;issue&quot;:&quot;3&quot;,&quot;volume&quot;:&quot;125&quot;},&quot;isTemporary&quot;:false},{&quot;id&quot;:&quot;b3222c5f-48df-3c67-a9ca-b258a259e977&quot;,&quot;itemData&quot;:{&quot;type&quot;:&quot;article-journal&quot;,&quot;id&quot;:&quot;b3222c5f-48df-3c67-a9ca-b258a259e977&quot;,&quot;title&quot;:&quot;Development and evaluation of the hydropower reservoir rule curve for a sustainable water supply&quot;,&quot;author&quot;:[{&quot;family&quot;:&quot;Choi&quot;,&quot;given&quot;:&quot;Youngje&quot;,&quot;parse-names&quot;:false,&quot;dropping-particle&quot;:&quot;&quot;,&quot;non-dropping-particle&quot;:&quot;&quot;},{&quot;family&quot;:&quot;Lee&quot;,&quot;given&quot;:&quot;Eunkyung&quot;,&quot;parse-names&quot;:false,&quot;dropping-particle&quot;:&quot;&quot;,&quot;non-dropping-particle&quot;:&quot;&quot;},{&quot;family&quot;:&quot;Ji&quot;,&quot;given&quot;:&quot;Jungwon&quot;,&quot;parse-names&quot;:false,&quot;dropping-particle&quot;:&quot;&quot;,&quot;non-dropping-particle&quot;:&quot;&quot;},{&quot;family&quot;:&quot;Ahn&quot;,&quot;given&quot;:&quot;Jaehwang&quot;,&quot;parse-names&quot;:false,&quot;dropping-particle&quot;:&quot;&quot;,&quot;non-dropping-particle&quot;:&quot;&quot;},{&quot;family&quot;:&quot;Kim&quot;,&quot;given&quot;:&quot;Taesoon&quot;,&quot;parse-names&quot;:false,&quot;dropping-particle&quot;:&quot;&quot;,&quot;non-dropping-particle&quot;:&quot;&quot;},{&quot;family&quot;:&quot;Yi&quot;,&quot;given&quot;:&quot;Jaeeung&quot;,&quot;parse-names&quot;:false,&quot;dropping-particle&quot;:&quot;&quot;,&quot;non-dropping-particle&quot;:&quot;&quot;}],&quot;container-title&quot;:&quot;Sustainability (Switzerland)&quot;,&quot;DOI&quot;:&quot;10.3390/su12229641&quot;,&quot;ISSN&quot;:&quot;20711050&quot;,&quot;issued&quot;:{&quot;date-parts&quot;:[[2020,11,2]]},&quot;page&quot;:&quot;1-11&quot;,&quot;abstract&quot;:&quot;The Seoul metropolitan area in the Han River basin is searching for sustainable water supply options after recently experiencing an extreme drought. Building a new reservoir is a common way to alleviate water shortage, but this comes at a great environmental cost. The South Korean government granted permission to add on a water supply function for the Hwacheon Reservoir, the largest hydropower reservoir in Korea, for the first time in the history. This study develops a new rule curve for the Hwacheon Reservoir to supply water and generate energy at the same time, considering the status of other reservoirs in the Han River basin. The simulation model uses two scenarios, with scenario 1 simulating historic operation and scenario 2 applying the deficit supply method. The new rule curve was formulated based on the results from scenario 2. Time-based and volumetric reliability increased by 33% and 4%, respectively, and resiliency more than doubled compared to the historic reservoir operation. This is the first case study in South Korea that demonstrates how to successfully integrate a water supply function into an existing hydropower reservoir. This study can be applied and extended to other river basins in an attempt to alleviate water shortages by adding new functions to existing reservoirs.&quot;,&quot;publisher&quot;:&quot;MDPI&quot;,&quot;issue&quot;:&quot;22&quot;,&quot;volume&quot;:&quot;12&quot;,&quot;container-title-short&quot;:&quot;&quot;},&quot;isTemporary&quot;:false}]},{&quot;citationID&quot;:&quot;MENDELEY_CITATION_cfdd09e5-5d96-4c21-9b9b-d36c549c82ea&quot;,&quot;properties&quot;:{&quot;noteIndex&quot;:0},&quot;isEdited&quot;:false,&quot;manualOverride&quot;:{&quot;isManuallyOverridden&quot;:false,&quot;citeprocText&quot;:&quot;(Oliveira &amp;#38; Loucks, 1997)&quot;,&quot;manualOverrideText&quot;:&quot;&quot;},&quot;citationTag&quot;:&quot;MENDELEY_CITATION_v3_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&quot;,&quot;citationItems&quot;:[{&quot;id&quot;:&quot;92fd1a86-fafe-34ab-8008-516608858b46&quot;,&quot;itemData&quot;:{&quot;type&quot;:&quot;article-journal&quot;,&quot;id&quot;:&quot;92fd1a86-fafe-34ab-8008-516608858b46&quot;,&quot;title&quot;:&quot;Operating rules for multireservoir systems&quot;,&quot;author&quot;:[{&quot;family&quot;:&quot;Oliveira&quot;,&quot;given&quot;:&quot;Rodrigo&quot;,&quot;parse-names&quot;:false,&quot;dropping-particle&quot;:&quot;&quot;,&quot;non-dropping-particle&quot;:&quot;&quot;},{&quot;family&quot;:&quot;Loucks&quot;,&quot;given&quot;:&quot;Daniel P.&quot;,&quot;parse-names&quot;:false,&quot;dropping-particle&quot;:&quot;&quot;,&quot;non-dropping-particle&quot;:&quot;&quot;}],&quot;container-title&quot;:&quot;Water Resources Research&quot;,&quot;container-title-short&quot;:&quot;Water Resour Res&quot;,&quot;DOI&quot;:&quot;10.1029/96WR03745&quot;,&quot;ISSN&quot;:&quot;00431397&quot;,&quot;issued&quot;:{&quot;date-parts&quot;:[[1997]]},&quot;page&quot;:&quot;839-852&quot;,&quot;abstract&quot;:&quot;Multireservoir operating policies are usually defined by rules that specify either individual reservoir desired (target) storage volumes or desired (target) releases based on the time of year and the existing total storage volume in all reservoirs. This paper focuses on the use of genetic search algorithms to derive these multireservoir operating policies. The genetic algorithms use real-valued vectors containing information needed to define both system release and individual reservoir storage volume targets as functions of total storage in each of multiple within-year periods. Elitism, arithmetic crossover, mutation, and 'en bloc' replacement are used in the algorithms to generate successive sets of possible operating policies. Each policy is then evaluated using simulation to compute a performance index for a given flow series. The better performing policies are then used as a basis for generating new sets of possible policies. The process of improved policy generation and evaluation is repeated until no further improvement in performance is obtained. The proposed algorithm is applied to example reservoir systems used for water supply and hydropower.&quot;,&quot;publisher&quot;:&quot;Blackwell Publishing Ltd&quot;,&quot;issue&quot;:&quot;4&quot;,&quot;volume&quot;:&quot;33&quot;},&quot;isTemporary&quot;:false}]},{&quot;citationID&quot;:&quot;MENDELEY_CITATION_e0445ee1-c3b3-420e-a48a-325358280531&quot;,&quot;properties&quot;:{&quot;noteIndex&quot;:0},&quot;isEdited&quot;:false,&quot;manualOverride&quot;:{&quot;isManuallyOverridden&quot;:false,&quot;citeprocText&quot;:&quot;(Haddeland et al., 2006; Hanasaki et al., 2006)&quot;,&quot;manualOverrideText&quot;:&quot;&quot;},&quot;citationTag&quot;:&quot;MENDELEY_CITATION_v3_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&quot;,&quot;citationItems&quot;:[{&quot;id&quot;:&quot;80256d1b-06a2-31be-a0ee-a18cc5d3ecee&quot;,&quot;itemData&quot;:{&quot;type&quot;:&quot;article-journal&quot;,&quot;id&quot;:&quot;80256d1b-06a2-31be-a0ee-a18cc5d3ecee&quot;,&quot;title&quot;:&quot;Anthropogenic impacts on continental surface water fluxes&quot;,&quot;author&quot;:[{&quot;family&quot;:&quot;Haddeland&quot;,&quot;given&quot;:&quot;Ingjerd&quot;,&quot;parse-names&quot;:false,&quot;dropping-particle&quot;:&quot;&quot;,&quot;non-dropping-particle&quot;:&quot;&quot;},{&quot;family&quot;:&quot;Skaugen&quot;,&quot;given&quot;:&quot;Thomas&quot;,&quot;parse-names&quot;:false,&quot;dropping-particle&quot;:&quot;&quot;,&quot;non-dropping-particle&quot;:&quot;&quot;},{&quot;family&quot;:&quot;Lettenmaier&quot;,&quot;given&quot;:&quot;Dennis P.&quot;,&quot;parse-names&quot;:false,&quot;dropping-particle&quot;:&quot;&quot;,&quot;non-dropping-particle&quot;:&quot;&quot;}],&quot;container-title&quot;:&quot;Geophysical Research Letters&quot;,&quot;container-title-short&quot;:&quot;Geophys Res Lett&quot;,&quot;DOI&quot;:&quot;10.1029/2006GL026047&quot;,&quot;ISSN&quot;:&quot;00948276&quot;,&quot;issued&quot;:{&quot;date-parts&quot;:[[2006,4,28]]},&quot;abstract&quot;:&quot;Impacts of reservoirs and irrigation water withdrawals on continental surface water fluxes are studied within the framework of the Variable Infiltration Capacity (VIC) model for a part of North America, and for Asia. A reservoir model, designed for continental-scale simulations, is developed and implemented in the VIC model. The model successfully simulates irrigation water requirements, and captures the main effects of reservoir operations and irrigation water withdrawals on surface water fluxes, although consumptive irrigation water use is somewhat underestimated. For the North American region, simulated irrigation water requirements and consumptive irrigation water uses are 191 and 98 km3year-1, while the corresponding numbers for the Asian region are 810 and 509 km3year-1, respectively. The consumptive uses represent a decrease in river discharge of 4.2 percent for the North American region, and 2.8 percent for the Asian region. The largest monthly decrease is about 30 percent, for the area draining the Western USA in June. The maximum monthly increase in streamflow (28 percent) is in March for the Asian Arctic region. Copyright 2006 by the American Geophysical Union.&quot;,&quot;issue&quot;:&quot;8&quot;,&quot;volume&quot;:&quot;33&quot;},&quot;isTemporary&quot;:false},{&quot;id&quot;:&quot;ffc2c2c7-271c-33df-aff1-ea93d2a36aed&quot;,&quot;itemData&quot;:{&quot;type&quot;:&quot;article-journal&quot;,&quot;id&quot;:&quot;ffc2c2c7-271c-33df-aff1-ea93d2a36aed&quot;,&quot;title&quot;:&quot;A reservoir operation scheme for global river routing models&quot;,&quot;author&quot;:[{&quot;family&quot;:&quot;Hanasaki&quot;,&quot;given&quot;:&quot;Naota&quot;,&quot;parse-names&quot;:false,&quot;dropping-particle&quot;:&quot;&quot;,&quot;non-dropping-particle&quot;:&quot;&quot;},{&quot;family&quot;:&quot;Kanae&quot;,&quot;given&quot;:&quot;Shinjiro&quot;,&quot;parse-names&quot;:false,&quot;dropping-particle&quot;:&quot;&quot;,&quot;non-dropping-particle&quot;:&quot;&quot;},{&quot;family&quot;:&quot;Oki&quot;,&quot;given&quot;:&quot;Taikan&quot;,&quot;parse-names&quot;:false,&quot;dropping-particle&quot;:&quot;&quot;,&quot;non-dropping-particle&quot;:&quot;&quot;}],&quot;container-title&quot;:&quot;Journal of Hydrology&quot;,&quot;container-title-short&quot;:&quot;J Hydrol (Amst)&quot;,&quot;DOI&quot;:&quot;10.1016/j.jhydrol.2005.11.011&quot;,&quot;ISSN&quot;:&quot;00221694&quot;,&quot;issued&quot;:{&quot;date-parts&quot;:[[2006,7,30]]},&quot;page&quot;:&quot;22-41&quot;,&quot;abstract&quot;:&quot;A global river discharge simulation was conducted that accounted for 452 individually operated reservoirs by locating them on the digital global river network map of TRIP, a global river routing model. An operating rule was determined for each reservoir using a newly-developed algorithm that used currently available global data such as reservoir storage capacity, intended purposes, simulated inflow, and water demand in the lower reaches. This algorithm reduced the root mean square error of reservoir release and river discharge simulations from that of earlier global river discharge simulations that neglected reservoir operations or substituted an algorithm for natural-lake outflow. The 2-year global simulation results indicate that reservoir operations substantially altered monthly discharge for individual basins (i.e., by more than 20%). Averaged over the continental scale, the maximum change in monthly river discharge varied from 0% to 34% and the changes in reservoir storage were small as a proportion of the total storage capacity. © 2005 Elsevier B.V. All rights reserved.&quot;,&quot;issue&quot;:&quot;1-2&quot;,&quot;volume&quot;:&quot;327&quot;},&quot;isTemporary&quot;:false}]},{&quot;citationID&quot;:&quot;MENDELEY_CITATION_14048cc4-5c0b-44c0-b2d7-b312d7277fb5&quot;,&quot;properties&quot;:{&quot;noteIndex&quot;:0},&quot;isEdited&quot;:false,&quot;manualOverride&quot;:{&quot;isManuallyOverridden&quot;:true,&quot;citeprocText&quot;:&quot;(S. W.D. Turner &amp;#38; Galelli, 2016)&quot;,&quot;manualOverrideText&quot;:&quot;(Turner &amp; Galelli, 2016)&quot;},&quot;citationTag&quot;:&quot;MENDELEY_CITATION_v3_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&quot;,&quot;citationItems&quot;:[{&quot;id&quot;:&quot;b8197d47-f7e5-3d9f-98ee-6792c4518c34&quot;,&quot;itemData&quot;:{&quot;type&quot;:&quot;article-journal&quot;,&quot;id&quot;:&quot;b8197d47-f7e5-3d9f-98ee-6792c4518c34&quot;,&quot;title&quot;:&quot;Water supply sensitivity to climate change: An R package for implementing reservoir storage analysis in global and regional impact studies&quot;,&quot;author&quot;:[{&quot;family&quot;:&quot;Turner&quot;,&quot;given&quot;:&quot;S. W.D.&quot;,&quot;parse-names&quot;:false,&quot;dropping-particle&quot;:&quot;&quot;,&quot;non-dropping-particle&quot;:&quot;&quot;},{&quot;family&quot;:&quot;Galelli&quot;,&quot;given&quot;:&quot;S.&quot;,&quot;parse-names&quot;:false,&quot;dropping-particle&quot;:&quot;&quot;,&quot;non-dropping-particle&quot;:&quot;&quot;}],&quot;container-title&quot;:&quot;Environmental Modelling and Software&quot;,&quot;DOI&quot;:&quot;10.1016/j.envsoft.2015.11.007&quot;,&quot;ISSN&quot;:&quot;13648152&quot;,&quot;issued&quot;:{&quot;date-parts&quot;:[[2016,2,1]]},&quot;page&quot;:&quot;13-19&quot;,&quot;abstract&quot;:&quot;Whilst there are numerous global and regional studies of climate impacts on water resources, relatively few authors have incorporated reservoir storage into their earth system models. Consequently, such studies are unlikely to provide coherent estimates of how changes in climate might affect water supplies globally. This short communication describes an R package, named reservoir, which has been designed for rapid and easy routing of runoff data through storage. The package comprises tools for capacity design, release policy optimisation and performance analysis-allowing users to specify realistic reservoirs and then assess performance in terms of meeting water delivery targets. We demonstrate some of the capabilities of reservoir using 271 runoff records from the Global Runoff Data Centre. The package is freely available through the Comprehensive R Archive Network (CRAN).&quot;,&quot;publisher&quot;:&quot;Elsevier Ltd&quot;,&quot;issue&quot;:&quot;1&quot;,&quot;volume&quot;:&quot;76&quot;,&quot;container-title-short&quot;:&quot;&quot;},&quot;isTemporary&quot;:false}]},{&quot;citationID&quot;:&quot;MENDELEY_CITATION_da37afc1-531f-4e5f-9b61-92d826a1351e&quot;,&quot;properties&quot;:{&quot;noteIndex&quot;:0},&quot;isEdited&quot;:false,&quot;manualOverride&quot;:{&quot;isManuallyOverridden&quot;:false,&quot;citeprocText&quot;:&quot;(Giuliani et al., 2021)&quot;,&quot;manualOverrideText&quot;:&quot;&quot;},&quot;citationTag&quot;:&quot;MENDELEY_CITATION_v3_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&quot;,&quot;citationItems&quot;:[{&quot;id&quot;:&quot;01ccde4c-d60e-3d8b-9d1d-b2c8eac2a769&quot;,&quot;itemData&quot;:{&quot;type&quot;:&quot;article&quot;,&quot;id&quot;:&quot;01ccde4c-d60e-3d8b-9d1d-b2c8eac2a769&quot;,&quot;title&quot;:&quot;A State-of-the-Art Review of Optimal Reservoir Control for Managing Conflicting Demands in a Changing World&quot;,&quot;author&quot;:[{&quot;family&quot;:&quot;Giuliani&quot;,&quot;given&quot;:&quot;M.&quot;,&quot;parse-names&quot;:false,&quot;dropping-particle&quot;:&quot;&quot;,&quot;non-dropping-particle&quot;:&quot;&quot;},{&quot;family&quot;:&quot;Lamontagne&quot;,&quot;given&quot;:&quot;J. R.&quot;,&quot;parse-names&quot;:false,&quot;dropping-particle&quot;:&quot;&quot;,&quot;non-dropping-particle&quot;:&quot;&quot;},{&quot;family&quot;:&quot;Reed&quot;,&quot;given&quot;:&quot;P. M.&quot;,&quot;parse-names&quot;:false,&quot;dropping-particle&quot;:&quot;&quot;,&quot;non-dropping-particle&quot;:&quot;&quot;},{&quot;family&quot;:&quot;Castelletti&quot;,&quot;given&quot;:&quot;A.&quot;,&quot;parse-names&quot;:false,&quot;dropping-particle&quot;:&quot;&quot;,&quot;non-dropping-particle&quot;:&quot;&quot;}],&quot;container-title&quot;:&quot;Water Resources Research&quot;,&quot;container-title-short&quot;:&quot;Water Resour Res&quot;,&quot;DOI&quot;:&quot;10.1029/2021WR029927&quot;,&quot;ISSN&quot;:&quot;19447973&quot;,&quot;issued&quot;:{&quot;date-parts&quot;:[[2021,12,1]]},&quot;abstract&quot;:&quot;The state of the art for optimal water reservoir operations is rapidly evolving, driven by emerging societal challenges. Changing values for balancing environmental resources, multisectoral human system pressures, and more frequent climate extremes are increasing the complexity of operational decision making. Today, reservoir operations benefit from technological advances, including improved monitoring and forecasting systems as well as increasing computational power. Past research in this area has largely focused on improving solution algorithms within the limits of the available computational power, using simplified problem formulations that can misrepresent important systemic complexities and intersectoral interactions. In this study, we review the recent literature focusing on how the operation design problem is formulated, rather than solved, to address existing challenges and take advantage of new opportunities. This paper contributes a comprehensive classification of over 300 studies published over the last years into distinctive categories depending on the adopted problem formulation, which clarifies consolidated methodological approaches and emerging trends. Our analysis also suggests that control policy design methods may benefit from broadening the types of information that is used to condition operational decisions, and from using emulation modeling to identify low-order, computationally efficient surrogate models capturing realistic representations of river basin systems' complexity in order to isolate key decision-relevant processes. These advances in reservoir operations hold significant promise for better addressing the challenges of conflicting human pressures and a changing world, which is particularly important, given the renewed interest in dam construction globally.&quot;,&quot;publisher&quot;:&quot;John Wiley and Sons Inc&quot;,&quot;issue&quot;:&quot;12&quot;,&quot;volume&quot;:&quot;57&quot;},&quot;isTemporary&quot;:false}]},{&quot;citationID&quot;:&quot;MENDELEY_CITATION_2deff756-feb1-424e-91df-cd67a82ea409&quot;,&quot;properties&quot;:{&quot;noteIndex&quot;:0},&quot;isEdited&quot;:false,&quot;manualOverride&quot;:{&quot;isManuallyOverridden&quot;:true,&quot;citeprocText&quot;:&quot;(Tefs et al., 2021; Sean W.D. Turner et al., 2020; Yassin et al., 2019; Zhao et al., 2016)&quot;,&quot;manualOverrideText&quot;:&quot;(Tefs et al., 2021; Turner et al., 2020; Yassin et al., 2019; Zhao et al., 2016)&quot;},&quot;citationTag&quot;:&quot;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&quot;,&quot;citationItems&quot;:[{&quot;id&quot;:&quot;b4fff15c-d48a-39b9-bd84-9480081b5a12&quot;,&quot;itemData&quot;:{&quot;type&quot;:&quot;article-journal&quot;,&quot;id&quot;:&quot;b4fff15c-d48a-39b9-bd84-9480081b5a12&quot;,&quot;title&quot;:&quot;Data-Driven Reservoir Simulation in a Large-Scale Hydrological and Water Resource Model&quot;,&quot;author&quot;:[{&quot;family&quot;:&quot;Turner&quot;,&quot;given&quot;:&quot;Sean W.D.&quot;,&quot;parse-names&quot;:false,&quot;dropping-particle&quot;:&quot;&quot;,&quot;non-dropping-particle&quot;:&quot;&quot;},{&quot;family&quot;:&quot;Doering&quot;,&quot;given&quot;:&quot;Kenji&quot;,&quot;parse-names&quot;:false,&quot;dropping-particle&quot;:&quot;&quot;,&quot;non-dropping-particle&quot;:&quot;&quot;},{&quot;family&quot;:&quot;Voisin&quot;,&quot;given&quot;:&quot;Nathalie&quot;,&quot;parse-names&quot;:false,&quot;dropping-particle&quot;:&quot;&quot;,&quot;non-dropping-particle&quot;:&quot;&quot;}],&quot;container-title&quot;:&quot;Water Resources Research&quot;,&quot;DOI&quot;:&quot;10.1029/2020WR027902&quot;,&quot;ISSN&quot;:&quot;19447973&quot;,&quot;issued&quot;:{&quot;date-parts&quot;:[[2020,10,1]]},&quot;abstract&quot;:&quot;Large-scale hydrological and water resource models (LHMs) are used increasingly to study the vulnerability of human systems to water scarcity. These models rely on generic reservoir release schemes that often fail to capture the nuances of operations at individual dams. Here we assess whether empirically derived release-availability functions tailored to individual dams could improve the simulation performance of an LHM. Seasonally varying, linear piecewise relations that specify water release as a function of prevailing storage levels and forecasted future inflow are compared to a common generic scheme for 36 key reservoirs of the Columbia River Basin. When forced with observed inflows, the empirical approach captures observed release decisions better than the generic scheme—including under conditions of drought. The inclusion of seasonally varying inflow forecasts used by reservoir operators adds further improvement. When exposed to biases and errors inherent in the LHM, data-driven policies fail to offer a robust improvement; inclusion of forecasts deteriorates LHM reservoir simulation performance in some cases. We perform sensitivity analysis to explain this result, finding that the bias inherent in LHM streamflow is amplified by a reservoir model that relies on forecasts. To harness the potential of interpretable, data-driven reservoir operating schemes, research must address LHM flow biases arising from inaccuracies in climate input, runoff generation, flow routing, and water withdrawal and consumption data.&quot;,&quot;publisher&quot;:&quot;Blackwell Publishing Ltd&quot;,&quot;issue&quot;:&quot;10&quot;,&quot;volume&quot;:&quot;56&quot;,&quot;container-title-short&quot;:&quot;Water Resour Res&quot;},&quot;isTemporary&quot;:false},{&quot;id&quot;:&quot;58b94f0d-230c-3e13-99c7-abf92abd78f6&quot;,&quot;itemData&quot;:{&quot;type&quot;:&quot;article-journal&quot;,&quot;id&quot;:&quot;58b94f0d-230c-3e13-99c7-abf92abd78f6&quot;,&quot;title&quot;:&quot;Simulating river regulation and reservoir performance in a continental-scale hydrologic model&quot;,&quot;author&quot;:[{&quot;family&quot;:&quot;Tefs&quot;,&quot;given&quot;:&quot;A. A.G.&quot;,&quot;parse-names&quot;:false,&quot;dropping-particle&quot;:&quot;&quot;,&quot;non-dropping-particle&quot;:&quot;&quot;},{&quot;family&quot;:&quot;Stadnyk&quot;,&quot;given&quot;:&quot;T. A.&quot;,&quot;parse-names&quot;:false,&quot;dropping-particle&quot;:&quot;&quot;,&quot;non-dropping-particle&quot;:&quot;&quot;},{&quot;family&quot;:&quot;Koenig&quot;,&quot;given&quot;:&quot;K. A.&quot;,&quot;parse-names&quot;:false,&quot;dropping-particle&quot;:&quot;&quot;,&quot;non-dropping-particle&quot;:&quot;&quot;},{&quot;family&quot;:&quot;Déry&quot;,&quot;given&quot;:&quot;S. J.&quot;,&quot;parse-names&quot;:false,&quot;dropping-particle&quot;:&quot;&quot;,&quot;non-dropping-particle&quot;:&quot;&quot;},{&quot;family&quot;:&quot;MacDonald&quot;,&quot;given&quot;:&quot;M. K.&quot;,&quot;parse-names&quot;:false,&quot;dropping-particle&quot;:&quot;&quot;,&quot;non-dropping-particle&quot;:&quot;&quot;},{&quot;family&quot;:&quot;Slota&quot;,&quot;given&quot;:&quot;P.&quot;,&quot;parse-names&quot;:false,&quot;dropping-particle&quot;:&quot;&quot;,&quot;non-dropping-particle&quot;:&quot;&quot;},{&quot;family&quot;:&quot;Crawford&quot;,&quot;given&quot;:&quot;J.&quot;,&quot;parse-names&quot;:false,&quot;dropping-particle&quot;:&quot;&quot;,&quot;non-dropping-particle&quot;:&quot;&quot;},{&quot;family&quot;:&quot;Hamilton&quot;,&quot;given&quot;:&quot;M.&quot;,&quot;parse-names&quot;:false,&quot;dropping-particle&quot;:&quot;&quot;,&quot;non-dropping-particle&quot;:&quot;&quot;}],&quot;container-title&quot;:&quot;Environmental Modelling and Software&quot;,&quot;DOI&quot;:&quot;10.1016/j.envsoft.2021.105025&quot;,&quot;ISSN&quot;:&quot;13648152&quot;,&quot;issued&quot;:{&quot;date-parts&quot;:[[2021,7,1]]},&quot;abstract&quot;:&quot;This study develops a novel reservoir regulation routine, incorporated into a continental-scale hydrologic model in the Nelson, Churchill, Yenisey, Ob, and Lena basins. This regulation routine is integrated into the Hydrological Predictions for the Environment (HYPE) hydrologic model, used for continental-scale applications. Applying this daily timestep regulation routine at 19 reservoirs in the Arctic Ocean watershed, performance is shown to improve upon the reservoir regulation currently available in the HYPE model when testing outflow and storage Nash Sutcliffe Efficiencies (NSEs). Improvements stem from intra-annually variable storage rule curves and a variety of stage-dependent outflow functions, improving simulation skill (median NSE increases of 0.18 over 21 reservoir outflow records and 0.49 over 19 reservoir storage records). This new, reservoir regulation routine is suitable for continental-scale modelling by deriving varying, rather than fixed, threshold water surface levels and associated outflow rules in a programmatic way for multiple reservoirs.&quot;,&quot;publisher&quot;:&quot;Elsevier Ltd&quot;,&quot;volume&quot;:&quot;141&quot;,&quot;container-title-short&quot;:&quot;&quot;},&quot;isTemporary&quot;:false},{&quot;id&quot;:&quot;1bb2c0f6-67a0-3247-96a5-3d19f033b075&quot;,&quot;itemData&quot;:{&quot;type&quot;:&quot;article-journal&quot;,&quot;id&quot;:&quot;1bb2c0f6-67a0-3247-96a5-3d19f033b075&quot;,&quot;title&quot;:&quot;Representation and improved parameterization of reservoir operation in hydrological and land-surface models&quot;,&quot;author&quot;:[{&quot;family&quot;:&quot;Yassin&quot;,&quot;given&quot;:&quot;Fuad&quot;,&quot;parse-names&quot;:false,&quot;dropping-particle&quot;:&quot;&quot;,&quot;non-dropping-particle&quot;:&quot;&quot;},{&quot;family&quot;:&quot;Razavi&quot;,&quot;given&quot;:&quot;Saman&quot;,&quot;parse-names&quot;:false,&quot;dropping-particle&quot;:&quot;&quot;,&quot;non-dropping-particle&quot;:&quot;&quot;},{&quot;family&quot;:&quot;Elshamy&quot;,&quot;given&quot;:&quot;Mohamed&quot;,&quot;parse-names&quot;:false,&quot;dropping-particle&quot;:&quot;&quot;,&quot;non-dropping-particle&quot;:&quot;&quot;},{&quot;family&quot;:&quot;Davison&quot;,&quot;given&quot;:&quot;Bruce&quot;,&quot;parse-names&quot;:false,&quot;dropping-particle&quot;:&quot;&quot;,&quot;non-dropping-particle&quot;:&quot;&quot;},{&quot;family&quot;:&quot;Sapriza-Azuri&quot;,&quot;given&quot;:&quot;Gonzalo&quot;,&quot;parse-names&quot;:false,&quot;dropping-particle&quot;:&quot;&quot;,&quot;non-dropping-particle&quot;:&quot;&quot;},{&quot;family&quot;:&quot;Wheater&quot;,&quot;given&quot;:&quot;Howard&quot;,&quot;parse-names&quot;:false,&quot;dropping-particle&quot;:&quot;&quot;,&quot;non-dropping-particle&quot;:&quot;&quot;}],&quot;container-title&quot;:&quot;Hydrology and Earth System Sciences&quot;,&quot;container-title-short&quot;:&quot;Hydrol Earth Syst Sci&quot;,&quot;DOI&quot;:&quot;10.5194/hess-23-3735-2019&quot;,&quot;ISSN&quot;:&quot;16077938&quot;,&quot;issued&quot;:{&quot;date-parts&quot;:[[2019,9,17]]},&quot;page&quot;:&quot;3735-3764&quot;,&quot;abstract&quot;:&quot;Reservoirs significantly affect flow regimes in watershed systems by changing the magnitude and timing of streamflows. Failure to represent these effects limits the performance of hydrological and land-surface models (H-LSMs) in the many highly regulated basins across the globe and limits the applicability of such models to investigate the futures of watershed systems through scenario analysis (e.g., scenarios of climate, land use, or reservoir regulation changes). An adequate representation of reservoirs and their operation in an H-LSM is therefore essential for a realistic representation of the downstream flow regime. In this paper, we present a general parametric reservoir operation model based on piecewise-linear relationships between reservoir storage, inflow, and release to approximate actual reservoir operations. For the identification of the model parameters, we propose two strategies: (a) a \&quot;generalized\&quot; parameterization that requires a relatively limited amount of data and (b) direct calibration via multi-objective optimization when more data on historical storage and release are available. We use data from 37 reservoir case studies located in several regions across the globe for developing and testing the model. We further build this reservoir operation model into the MESH (Modélisation Environmentale-Surface et Hydrologie) modeling system, which is a large-scale H-LSM. Our results across the case studies show that the proposed reservoir model with both parameter-identification strategies leads to improved simulation accuracy compared with the other widely used approaches for reservoir operation simulation. We further show the significance of enabling MESH with this reservoir model and discuss the interdependent effects of the simulation accuracy of natural processes and that of reservoir operations on the overall model performance. The reservoir operation model is generic and can be integrated into any H-LSM.&quot;,&quot;publisher&quot;:&quot;Copernicus GmbH&quot;,&quot;issue&quot;:&quot;9&quot;,&quot;volume&quot;:&quot;23&quot;},&quot;isTemporary&quot;:false},{&quot;id&quot;:&quot;c5271e93-a159-31cf-87e3-bd8840ba8a40&quot;,&quot;itemData&quot;:{&quot;type&quot;:&quot;article-journal&quot;,&quot;id&quot;:&quot;c5271e93-a159-31cf-87e3-bd8840ba8a40&quot;,&quot;title&quot;:&quot;Integrating a reservoir regulation scheme into a spatially distributed hydrological model&quot;,&quot;author&quot;:[{&quot;family&quot;:&quot;Zhao&quot;,&quot;given&quot;:&quot;Gang&quot;,&quot;parse-names&quot;:false,&quot;dropping-particle&quot;:&quot;&quot;,&quot;non-dropping-particle&quot;:&quot;&quot;},{&quot;family&quot;:&quot;Gao&quot;,&quot;given&quot;:&quot;Huilin&quot;,&quot;parse-names&quot;:false,&quot;dropping-particle&quot;:&quot;&quot;,&quot;non-dropping-particle&quot;:&quot;&quot;},{&quot;family&quot;:&quot;Naz&quot;,&quot;given&quot;:&quot;Bibi S.&quot;,&quot;parse-names&quot;:false,&quot;dropping-particle&quot;:&quot;&quot;,&quot;non-dropping-particle&quot;:&quot;&quot;},{&quot;family&quot;:&quot;Kao&quot;,&quot;given&quot;:&quot;Shih Chieh&quot;,&quot;parse-names&quot;:false,&quot;dropping-particle&quot;:&quot;&quot;,&quot;non-dropping-particle&quot;:&quot;&quot;},{&quot;family&quot;:&quot;Voisin&quot;,&quot;given&quot;:&quot;Nathalie&quot;,&quot;parse-names&quot;:false,&quot;dropping-particle&quot;:&quot;&quot;,&quot;non-dropping-particle&quot;:&quot;&quot;}],&quot;container-title&quot;:&quot;Advances in Water Resources&quot;,&quot;container-title-short&quot;:&quot;Adv Water Resour&quot;,&quot;DOI&quot;:&quot;10.1016/j.advwatres.2016.10.014&quot;,&quot;ISSN&quot;:&quot;03091708&quot;,&quot;issued&quot;:{&quot;date-parts&quot;:[[2016,12,1]]},&quot;page&quot;:&quot;16-31&quot;,&quot;abstract&quot;:&quot;During the past several decades, numerous reservoirs have been built across the world for a variety of purposes such as flood control, irrigation, municipal/industrial water supplies, and hydropower generation. Consequently, the timing and magnitude of natural streamflow have been altered significantly by reservoir operations. In addition, the hydrological cycle is also modified by land-use/land-cover change and by climate change. To understand the fine-scale feedback between hydrological processes and water management decisions, a distributed hydrological model embedded with a reservoir component is desired. In this study, a multi-purpose reservoir module with predefined complex operational rules was integrated into the Distributed Hydrology Soil Vegetation Model (DHSVM). Conditional operating rules, which are designed to reduce flood risk and enhance water supply reliability, were adopted in this module. The performance of the integrated model was tested over the upper Brazos River Basin in Texas, where two U.S. Army Corps of Engineers managed reservoirs, Lake Whitney and Aquilla Lake, are located. The integrated model was calibrated and validated using observed reservoir inflow, outflow, and storage data. The error statistics were summarized for both reservoirs on a daily, weekly, and monthly basis. Using the weekly reservoir storage for Lake Whitney as an example, the coefficient of determination (R2) was 0.85 and the Nash-Sutcliff Efficiency (NSE) was 0.75. These results suggest that this reservoir module holds promise for use in sub-monthly hydrological simulations. With the new reservoir component, the DHSVM provides a platform to support adaptive water resources management under the impacts of evolving anthropogenic activities and substantial environmental changes.&quot;,&quot;publisher&quot;:&quot;Elsevier Ltd&quot;,&quot;issue&quot;:&quot;1&quot;,&quot;volume&quot;:&quot;98&quot;},&quot;isTemporary&quot;:false}]},{&quot;citationID&quot;:&quot;MENDELEY_CITATION_83fdc436-45ef-4e56-8642-0d38a0b9aeff&quot;,&quot;properties&quot;:{&quot;noteIndex&quot;:0},&quot;isEdited&quot;:false,&quot;manualOverride&quot;:{&quot;isManuallyOverridden&quot;:true,&quot;citeprocText&quot;:&quot;(Sean W.D. Turner et al., 2020)&quot;,&quot;manualOverrideText&quot;:&quot;Turner et al., (2020)&quot;},&quot;citationTag&quot;:&quot;MENDELEY_CITATION_v3_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&quot;,&quot;citationItems&quot;:[{&quot;id&quot;:&quot;b4fff15c-d48a-39b9-bd84-9480081b5a12&quot;,&quot;itemData&quot;:{&quot;type&quot;:&quot;article-journal&quot;,&quot;id&quot;:&quot;b4fff15c-d48a-39b9-bd84-9480081b5a12&quot;,&quot;title&quot;:&quot;Data-Driven Reservoir Simulation in a Large-Scale Hydrological and Water Resource Model&quot;,&quot;author&quot;:[{&quot;family&quot;:&quot;Turner&quot;,&quot;given&quot;:&quot;Sean W.D.&quot;,&quot;parse-names&quot;:false,&quot;dropping-particle&quot;:&quot;&quot;,&quot;non-dropping-particle&quot;:&quot;&quot;},{&quot;family&quot;:&quot;Doering&quot;,&quot;given&quot;:&quot;Kenji&quot;,&quot;parse-names&quot;:false,&quot;dropping-particle&quot;:&quot;&quot;,&quot;non-dropping-particle&quot;:&quot;&quot;},{&quot;family&quot;:&quot;Voisin&quot;,&quot;given&quot;:&quot;Nathalie&quot;,&quot;parse-names&quot;:false,&quot;dropping-particle&quot;:&quot;&quot;,&quot;non-dropping-particle&quot;:&quot;&quot;}],&quot;container-title&quot;:&quot;Water Resources Research&quot;,&quot;DOI&quot;:&quot;10.1029/2020WR027902&quot;,&quot;ISSN&quot;:&quot;19447973&quot;,&quot;issued&quot;:{&quot;date-parts&quot;:[[2020,10,1]]},&quot;abstract&quot;:&quot;Large-scale hydrological and water resource models (LHMs) are used increasingly to study the vulnerability of human systems to water scarcity. These models rely on generic reservoir release schemes that often fail to capture the nuances of operations at individual dams. Here we assess whether empirically derived release-availability functions tailored to individual dams could improve the simulation performance of an LHM. Seasonally varying, linear piecewise relations that specify water release as a function of prevailing storage levels and forecasted future inflow are compared to a common generic scheme for 36 key reservoirs of the Columbia River Basin. When forced with observed inflows, the empirical approach captures observed release decisions better than the generic scheme—including under conditions of drought. The inclusion of seasonally varying inflow forecasts used by reservoir operators adds further improvement. When exposed to biases and errors inherent in the LHM, data-driven policies fail to offer a robust improvement; inclusion of forecasts deteriorates LHM reservoir simulation performance in some cases. We perform sensitivity analysis to explain this result, finding that the bias inherent in LHM streamflow is amplified by a reservoir model that relies on forecasts. To harness the potential of interpretable, data-driven reservoir operating schemes, research must address LHM flow biases arising from inaccuracies in climate input, runoff generation, flow routing, and water withdrawal and consumption data.&quot;,&quot;publisher&quot;:&quot;Blackwell Publishing Ltd&quot;,&quot;issue&quot;:&quot;10&quot;,&quot;volume&quot;:&quot;56&quot;,&quot;container-title-short&quot;:&quot;Water Resour Res&quot;},&quot;isTemporary&quot;:false}]},{&quot;citationID&quot;:&quot;MENDELEY_CITATION_bb934649-997e-407c-a65b-d8cf3a770dd0&quot;,&quot;properties&quot;:{&quot;noteIndex&quot;:0},&quot;isEdited&quot;:false,&quot;manualOverride&quot;:{&quot;isManuallyOverridden&quot;:false,&quot;citeprocText&quot;:&quot;(Coerver et al., 2018; Dong et al., 2023; Ehsani et al., 2016; Gangrade et al., 2022; Longyang &amp;#38; Zeng, 2023; Yang et al., 2016)&quot;,&quot;manualOverrideText&quot;:&quot;&quot;},&quot;citationTag&quot;:&quot;MENDELEY_CITATION_v3_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&quot;,&quot;citationItems&quot;:[{&quot;id&quot;:&quot;f10f8595-de56-3536-a70f-c34b923193dc&quot;,&quot;itemData&quot;:{&quot;type&quot;:&quot;article-journal&quot;,&quot;id&quot;:&quot;f10f8595-de56-3536-a70f-c34b923193dc&quot;,&quot;title&quot;:&quot;Deduction of reservoir operating rules for application in global hydrological models&quot;,&quot;author&quot;:[{&quot;family&quot;:&quot;Coerver&quot;,&quot;given&quot;:&quot;Hubertus M.&quot;,&quot;parse-names&quot;:false,&quot;dropping-particle&quot;:&quot;&quot;,&quot;non-dropping-particle&quot;:&quot;&quot;},{&quot;family&quot;:&quot;Rutten&quot;,&quot;given&quot;:&quot;Martine M.&quot;,&quot;parse-names&quot;:false,&quot;dropping-particle&quot;:&quot;&quot;,&quot;non-dropping-particle&quot;:&quot;&quot;},{&quot;family&quot;:&quot;Giesen&quot;,&quot;given&quot;:&quot;Nick C.&quot;,&quot;parse-names&quot;:false,&quot;dropping-particle&quot;:&quot;&quot;,&quot;non-dropping-particle&quot;:&quot;Van De&quot;}],&quot;container-title&quot;:&quot;Hydrology and Earth System Sciences&quot;,&quot;container-title-short&quot;:&quot;Hydrol Earth Syst Sci&quot;,&quot;DOI&quot;:&quot;10.5194/hess-22-831-2018&quot;,&quot;ISSN&quot;:&quot;16077938&quot;,&quot;issued&quot;:{&quot;date-parts&quot;:[[2018]]},&quot;page&quot;:&quot;831-851&quot;,&quot;abstract&quot;:&quot;A big challenge in constructing global hydrological models is the inclusion of anthropogenic impacts on the water cycle, such as caused by dams. Dam operators make decisions based on experience and often uncertain information. In this study information generally available to dam operators, like inflow into the reservoir and storage levels, was used to derive fuzzy rules describing the way a reservoir is operated. Using an artificial neural network capable of mimicking fuzzy logic, called the ANFIS adaptive-network-based fuzzy inference system, fuzzy rules linking inflow and storage with reservoir release were determined for 11 reservoirs in central Asia, the US and Vietnam. By varying the input variables of the neural network, different configurations of fuzzy rules were created and tested. It was found that the release from relatively large reservoirs was significantly dependent on information concerning recent storage levels, while release from smaller reservoirs was more dependent on reservoir inflows. Subsequently, the derived rules were used to simulate reservoir release with an average Nash-Sutcliffe coefficient of 0.81.&quot;,&quot;publisher&quot;:&quot;Copernicus GmbH&quot;,&quot;issue&quot;:&quot;1&quot;,&quot;volume&quot;:&quot;22&quot;},&quot;isTemporary&quot;:false},{&quot;id&quot;:&quot;31d87311-a366-3ca8-be73-01220d8252a5&quot;,&quot;itemData&quot;:{&quot;type&quot;:&quot;article-journal&quot;,&quot;id&quot;:&quot;31d87311-a366-3ca8-be73-01220d8252a5&quot;,&quot;title&quot;:&quot;Machine Learning Assisted Reservoir Operation Model for Long-Term Water Management Simulation&quot;,&quot;author&quot;:[{&quot;family&quot;:&quot;Gangrade&quot;,&quot;given&quot;:&quot;Sudershan&quot;,&quot;parse-names&quot;:false,&quot;dropping-particle&quot;:&quot;&quot;,&quot;non-dropping-particle&quot;:&quot;&quot;},{&quot;family&quot;:&quot;Lu&quot;,&quot;given&quot;:&quot;Dan&quot;,&quot;parse-names&quot;:false,&quot;dropping-particle&quot;:&quot;&quot;,&quot;non-dropping-particle&quot;:&quot;&quot;},{&quot;family&quot;:&quot;Kao&quot;,&quot;given&quot;:&quot;Shih Chieh&quot;,&quot;parse-names&quot;:false,&quot;dropping-particle&quot;:&quot;&quot;,&quot;non-dropping-particle&quot;:&quot;&quot;},{&quot;family&quot;:&quot;Painter&quot;,&quot;given&quot;:&quot;Scott L.&quot;,&quot;parse-names&quot;:false,&quot;dropping-particle&quot;:&quot;&quot;,&quot;non-dropping-particle&quot;:&quot;&quot;}],&quot;container-title&quot;:&quot;Journal of the American Water Resources Association&quot;,&quot;container-title-short&quot;:&quot;J Am Water Resour Assoc&quot;,&quot;DOI&quot;:&quot;10.1111/1752-1688.13060&quot;,&quot;ISSN&quot;:&quot;17521688&quot;,&quot;issued&quot;:{&quot;date-parts&quot;:[[2022,12,1]]},&quot;page&quot;:&quot;1592-1603&quot;,&quot;abstract&quot;:&quot;This study explores strategies for long-term reservoir simulations by combining generic rule-based reservoir management model (RMM) and machine learning (ML) models for two major multipurpose reservoirs — Allatoona Lake and Lake Sidney Lanier in the southeastern United States. First, a standalone RMM is developed to simulate daily release and storage during Water Year 1981–2015. Next, using Long-Short Term Memory (LSTM) as the ML technique, a standalone LSTM model is trained based on reservoir inflow and meteorological observations to simulate reservoir release and estimate reservoir storage through water balance calculation. Three hybrid modeling strategies are developed, one using RMM output as an additional LSTM input (H1), another using LSTM as the initial release estimate in RMM (H2), and the third combining the first two strategies (H3). The Nash–Sutcliffe efficiency (NSE) for release (NSE-r), storage (NSE-s), and their mean (NSE-avg) are used for model evaluation. Overall, H1 improves NSE-r to 0.65 and 0.54 for Allatoona and Lanier, respectively, compared to standalone RMM (0.44 and 0.21); however, its storage trajectory did not produce a physically feasible solution, similar to LSTM. H2 and especially H3 show that they can retain the best features from RMM and LSTM, with H3 NSE-avg being 0.695 and 0.55 for Allatoona and Lanier outperforming RMM (0.615 and 0.29). The findings suggest a robust simulation capacity for large-scale water management in future studies.&quot;,&quot;publisher&quot;:&quot;John Wiley and Sons Inc&quot;,&quot;issue&quot;:&quot;6&quot;,&quot;volume&quot;:&quot;58&quot;},&quot;isTemporary&quot;:false},{&quot;id&quot;:&quot;81e5614e-2c76-38d8-bf0b-34326951d51e&quot;,&quot;itemData&quot;:{&quot;type&quot;:&quot;article-journal&quot;,&quot;id&quot;:&quot;81e5614e-2c76-38d8-bf0b-34326951d51e&quot;,&quot;title&quot;:&quot;A hybrid hydrologic modelling framework with data-driven and conceptual reservoir operation schemes for reservoir impact assessment and predictions&quot;,&quot;author&quot;:[{&quot;family&quot;:&quot;Dong&quot;,&quot;given&quot;:&quot;Ningpeng&quot;,&quot;parse-names&quot;:false,&quot;dropping-particle&quot;:&quot;&quot;,&quot;non-dropping-particle&quot;:&quot;&quot;},{&quot;family&quot;:&quot;Guan&quot;,&quot;given&quot;:&quot;Wenhai&quot;,&quot;parse-names&quot;:false,&quot;dropping-particle&quot;:&quot;&quot;,&quot;non-dropping-particle&quot;:&quot;&quot;},{&quot;family&quot;:&quot;Cao&quot;,&quot;given&quot;:&quot;Jixue&quot;,&quot;parse-names&quot;:false,&quot;dropping-particle&quot;:&quot;&quot;,&quot;non-dropping-particle&quot;:&quot;&quot;},{&quot;family&quot;:&quot;Zou&quot;,&quot;given&quot;:&quot;Yibo&quot;,&quot;parse-names&quot;:false,&quot;dropping-particle&quot;:&quot;&quot;,&quot;non-dropping-particle&quot;:&quot;&quot;},{&quot;family&quot;:&quot;Yang&quot;,&quot;given&quot;:&quot;Mingxiang&quot;,&quot;parse-names&quot;:false,&quot;dropping-particle&quot;:&quot;&quot;,&quot;non-dropping-particle&quot;:&quot;&quot;},{&quot;family&quot;:&quot;Wei&quot;,&quot;given&quot;:&quot;Jianhui&quot;,&quot;parse-names&quot;:false,&quot;dropping-particle&quot;:&quot;&quot;,&quot;non-dropping-particle&quot;:&quot;&quot;},{&quot;family&quot;:&quot;Chen&quot;,&quot;given&quot;:&quot;Liang&quot;,&quot;parse-names&quot;:false,&quot;dropping-particle&quot;:&quot;&quot;,&quot;non-dropping-particle&quot;:&quot;&quot;},{&quot;family&quot;:&quot;Wang&quot;,&quot;given&quot;:&quot;Hao&quot;,&quot;parse-names&quot;:false,&quot;dropping-particle&quot;:&quot;&quot;,&quot;non-dropping-particle&quot;:&quot;&quot;}],&quot;container-title&quot;:&quot;Journal of Hydrology&quot;,&quot;container-title-short&quot;:&quot;J Hydrol (Amst)&quot;,&quot;DOI&quot;:&quot;10.1016/j.jhydrol.2023.129246&quot;,&quot;ISSN&quot;:&quot;00221694&quot;,&quot;issued&quot;:{&quot;date-parts&quot;:[[2023,4,1]]},&quot;abstract&quot;:&quot;Reservoirs have been built worldwide to address the water-related issues. To fully understand their potential impacts on the hydrologic regime, explicitly parameterizing reservoir operation in hydrologic models is often required. In this study, two data-driven reservoir operation schemes based on extreme gradient boosting (XGBoost) and artificial neural network (ANN) are respectively developed to predict the reservoir release and storage in hydrologic models for reservoirs with historic in-situ inflow, storage, release data. Then, a hybrid modelling framework is proposed by coupling a high-resolution (3 km) hydrologic model with (1) the developed data-driven reservoir operation schemes and (2) a calibration-free conceptual reservoir operation scheme designed for data-scarce reservoirs. This allows quantitative assessment of the cumulative impacts of dam operation on the hydrologic regime under different reservoir data availability. The framework is applied to the Upper Yangtze River Basin (UYRB) in China that is one of the most regulated river basins across the country due to extensive reservoir construction. Results indicate that both data-driven reservoir operation schemes can well reconstruct the reservoir releases and storage in the UYRB (daily NSE of ∼ 0.9), and the XGBoost performs slightly better than ANN. By coupling reservoir operation, the model shows a remarkably improved performance in reconstructing the daily streamflow of the basin. The major reservoirs in the UYRB can redistribute excessive water in the wet season to the dry season and attenuate the high and low flows, leading to enhanced water security along the river. Our approach provides a practical framework for reservoir impact assessment and predictions.&quot;,&quot;publisher&quot;:&quot;Elsevier B.V.&quot;,&quot;volume&quot;:&quot;619&quot;},&quot;isTemporary&quot;:false},{&quot;id&quot;:&quot;05c11663-b5fb-3bd6-9761-1176ed1bfab5&quot;,&quot;itemData&quot;:{&quot;type&quot;:&quot;article-journal&quot;,&quot;id&quot;:&quot;05c11663-b5fb-3bd6-9761-1176ed1bfab5&quot;,&quot;title&quot;:&quot;A neural network based general reservoir operation scheme&quot;,&quot;author&quot;:[{&quot;family&quot;:&quot;Ehsani&quot;,&quot;given&quot;:&quot;Nima&quot;,&quot;parse-names&quot;:false,&quot;dropping-particle&quot;:&quot;&quot;,&quot;non-dropping-particle&quot;:&quot;&quot;},{&quot;family&quot;:&quot;Fekete&quot;,&quot;given&quot;:&quot;Balazs M.&quot;,&quot;parse-names&quot;:false,&quot;dropping-particle&quot;:&quot;&quot;,&quot;non-dropping-particle&quot;:&quot;&quot;},{&quot;family&quot;:&quot;Vörösmarty&quot;,&quot;given&quot;:&quot;Charles J.&quot;,&quot;parse-names&quot;:false,&quot;dropping-particle&quot;:&quot;&quot;,&quot;non-dropping-particle&quot;:&quot;&quot;},{&quot;family&quot;:&quot;Tessler&quot;,&quot;given&quot;:&quot;Zachary D.&quot;,&quot;parse-names&quot;:false,&quot;dropping-particle&quot;:&quot;&quot;,&quot;non-dropping-particle&quot;:&quot;&quot;}],&quot;container-title&quot;:&quot;Stochastic Environmental Research and Risk Assessment&quot;,&quot;DOI&quot;:&quot;10.1007/s00477-015-1147-9&quot;,&quot;ISSN&quot;:&quot;14363259&quot;,&quot;issued&quot;:{&quot;date-parts&quot;:[[2016,4,1]]},&quot;page&quot;:&quot;1151-1166&quot;,&quot;abstract&quot;:&quot;Construction of dams and the resulting water impoundments are one of the most common engineering procedures implemented on river systems globally; yet simulating reservoir operation at the regional and global scales remains a challenge in human–earth system interactions studies. Developing a general reservoir operating scheme suitable for use in large-scale hydrological models can improve our understanding of the broad impacts of dams operation. Here we present a novel use of artificial neural networks to map the general input/output relationships in actual operating rules of real world dams. We developed a new general reservoir operation scheme (GROS) which may be added to daily hydrologic routing models for simulating the releases from dams, in regional and global-scale studies. We show the advantage of our model in distinguishing between dams with various storage capacities by demonstrating how it modifies the reservoir operation in respond to changes in capacity of dams. Embedding GROS in a water balance model, we analyze the hydrological impact of dam size as well as their distribution pattern within a drainage basin and conclude that for large-scale studies it is generally acceptable to aggregate the capacity of smaller dams and instead model a hypothetical larger dam with the same total storage capacity; however we suggest limiting the aggregation area to HUC 8 sub-basins (approximately equal to the area of a 60 km or a 30 arc minute grid cell) to avoid exaggerated results.&quot;,&quot;publisher&quot;:&quot;Springer New York LLC&quot;,&quot;issue&quot;:&quot;4&quot;,&quot;volume&quot;:&quot;30&quot;,&quot;container-title-short&quot;:&quot;&quot;},&quot;isTemporary&quot;:false},{&quot;id&quot;:&quot;3b0cc2da-44de-34a3-9f2d-95d0e4ce39e5&quot;,&quot;itemData&quot;:{&quot;type&quot;:&quot;article-journal&quot;,&quot;id&quot;:&quot;3b0cc2da-44de-34a3-9f2d-95d0e4ce39e5&quot;,&quot;title&quot;:&quot;Simulating California reservoir operation using the classification and regression-tree algorithm combined with a shuffled cross-validation scheme&quot;,&quot;author&quot;:[{&quot;family&quot;:&quot;Yang&quot;,&quot;given&quot;:&quot;Tiantian&quot;,&quot;parse-names&quot;:false,&quot;dropping-particle&quot;:&quot;&quot;,&quot;non-dropping-particle&quot;:&quot;&quot;},{&quot;family&quot;:&quot;Gao&quot;,&quot;given&quot;:&quot;Xiaogang&quot;,&quot;parse-names&quot;:false,&quot;dropping-particle&quot;:&quot;&quot;,&quot;non-dropping-particle&quot;:&quot;&quot;},{&quot;family&quot;:&quot;Sorooshian&quot;,&quot;given&quot;:&quot;Soroosh&quot;,&quot;parse-names&quot;:false,&quot;dropping-particle&quot;:&quot;&quot;,&quot;non-dropping-particle&quot;:&quot;&quot;},{&quot;family&quot;:&quot;Li&quot;,&quot;given&quot;:&quot;Xin&quot;,&quot;parse-names&quot;:false,&quot;dropping-particle&quot;:&quot;&quot;,&quot;non-dropping-particle&quot;:&quot;&quot;}],&quot;container-title&quot;:&quot;Water Resources Research&quot;,&quot;container-title-short&quot;:&quot;Water Resour Res&quot;,&quot;DOI&quot;:&quot;10.1002/2015WR017394&quot;,&quot;ISSN&quot;:&quot;19447973&quot;,&quot;issued&quot;:{&quot;date-parts&quot;:[[2016,3,1]]},&quot;page&quot;:&quot;1626-1651&quot;,&quot;abstract&quot;:&quot;The controlled outflows from a reservoir or dam are highly dependent on the decisions made by the reservoir operators, instead of a natural hydrological process. Difference exists between the natural upstream inflows to reservoirs and the controlled outflows from reservoirs that supply the downstream users. With the decision maker's awareness of changing climate, reservoir management requires adaptable means to incorporate more information into decision making, such as water delivery requirement, environmental constraints, dry/wet conditions, etc. In this paper, a robust reservoir outflow simulation model is presented, which incorporates one of the well-developed data-mining models (Classification and Regression Tree) to predict the complicated human-controlled reservoir outflows and extract the reservoir operation patterns. A shuffled cross-validation approach is further implemented to improve CART's predictive performance. An application study of nine major reservoirs in California is carried out. Results produced by the enhanced CART, original CART, and random forest are compared with observation. The statistical measurements show that the enhanced CART and random forest overperform the CART control run in general, and the enhanced CART algorithm gives a better predictive performance over random forest in simulating the peak flows. The results also show that the proposed model is able to consistently and reasonably predict the expert release decisions. Experiments indicate that the release operation in the Oroville Lake is significantly dominated by SWP allocation amount and reservoirs with low elevation are more sensitive to inflow amount than others.&quot;,&quot;publisher&quot;:&quot;Blackwell Publishing Ltd&quot;,&quot;issue&quot;:&quot;3&quot;,&quot;volume&quot;:&quot;52&quot;},&quot;isTemporary&quot;:false},{&quot;id&quot;:&quot;b9a97688-01d1-3ad7-951b-c8a06d88059a&quot;,&quot;itemData&quot;:{&quot;type&quot;:&quot;article-journal&quot;,&quot;id&quot;:&quot;b9a97688-01d1-3ad7-951b-c8a06d88059a&quot;,&quot;title&quot;:&quot;A Hierarchical Temporal Scale Framework for Data-Driven Reservoir Release Modeling&quot;,&quot;author&quot;:[{&quot;family&quot;:&quot;Longyang&quot;,&quot;given&quot;:&quot;Qianqiu&quot;,&quot;parse-names&quot;:false,&quot;dropping-particle&quot;:&quot;&quot;,&quot;non-dropping-particle&quot;:&quot;&quot;},{&quot;family&quot;:&quot;Zeng&quot;,&quot;given&quot;:&quot;Ruijie&quot;,&quot;parse-names&quot;:false,&quot;dropping-particle&quot;:&quot;&quot;,&quot;non-dropping-particle&quot;:&quot;&quot;}],&quot;container-title&quot;:&quot;Water Resources Research&quot;,&quot;container-title-short&quot;:&quot;Water Resour Res&quot;,&quot;DOI&quot;:&quot;10.1029/2022WR033922&quot;,&quot;ISSN&quot;:&quot;19447973&quot;,&quot;issued&quot;:{&quot;date-parts&quot;:[[2023,6,1]]},&quot;abstract&quot;:&quot;As an important anthropogenic interference in the hydrologic cycle, reservoir operation behavior remains challenging to be properly represented in hydrologic models, thus limiting the capability of predicting streamflow under the interactions between hydrologic variability and operational preferences. Data-driven models provide a promising approach to capture relationships embedded in historical records. Similar to hydrologic processes that vary across temporal scales, reservoir operations manifest themselves at different timescales, prioritizing different operation targets to mitigate streamflow variability at a given time scale. To capture the interaction of reservoir operation across time scales, we proposed a hierarchical temporal scale framework to investigate the behaviors of over 300 major reservoirs across the Contiguous United States with a wide range of streamflow conditions. Data-driven models were constructed to simulate reservoir releases at monthly, weekly, and daily scales, where decisions at short-term scales interact with long-term decisions. We found that the hierarchical temporal scale configuration could compensate for the absence of key explanatory variables as model inputs, thereby efficiently capturing the release decisions of reservoirs situated in the west. Model-based sensitivity analysis shows that for more than one-third of the studied reservoirs, the release schemes, as a function of decision variables, vary at different time scales, suggesting that operators commonly face complicated trade-offs to serve multiple designed purposes. The proposed hierarchical temporal scale approach is flexible to incorporate various data-driven models and decision variables to derive reservoir operation rules, providing a robust framework to understand the feedback between natural streamflow variability and human interferences across time scales.&quot;,&quot;publisher&quot;:&quot;John Wiley and Sons Inc&quot;,&quot;issue&quot;:&quot;6&quot;,&quot;volume&quot;:&quot;59&quot;},&quot;isTemporary&quot;:false}]},{&quot;citationID&quot;:&quot;MENDELEY_CITATION_56e8e4a4-2a7e-4795-8fdf-ecd32bd0299a&quot;,&quot;properties&quot;:{&quot;noteIndex&quot;:0},&quot;isEdited&quot;:false,&quot;manualOverride&quot;:{&quot;isManuallyOverridden&quot;:false,&quot;citeprocText&quot;:&quot;(Hou et al., 2022; Steyaert et al., 2022)&quot;,&quot;manualOverrideText&quot;:&quot;&quot;},&quot;citationTag&quot;:&quot;MENDELEY_CITATION_v3_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&quot;,&quot;citationItems&quot;:[{&quot;id&quot;:&quot;f1729d87-c43d-396e-9714-8c8178b990ac&quot;,&quot;itemData&quot;:{&quot;type&quot;:&quot;article-journal&quot;,&quot;id&quot;:&quot;f1729d87-c43d-396e-9714-8c8178b990ac&quot;,&quot;title&quot;:&quot;Remotely sensed reservoir water storage dynamics (1984-2015) and the influence of climate variability and management at a global scale&quot;,&quot;author&quot;:[{&quot;family&quot;:&quot;Hou&quot;,&quot;given&quot;:&quot;Jiawei&quot;,&quot;parse-names&quot;:false,&quot;dropping-particle&quot;:&quot;&quot;,&quot;non-dropping-particle&quot;:&quot;&quot;},{&quot;family&quot;:&quot;Dijk&quot;,&quot;given&quot;:&quot;Albert I.J.M.&quot;,&quot;parse-names&quot;:false,&quot;dropping-particle&quot;:&quot;&quot;,&quot;non-dropping-particle&quot;:&quot;Van&quot;},{&quot;family&quot;:&quot;Beck&quot;,&quot;given&quot;:&quot;Hylke E.&quot;,&quot;parse-names&quot;:false,&quot;dropping-particle&quot;:&quot;&quot;,&quot;non-dropping-particle&quot;:&quot;&quot;},{&quot;family&quot;:&quot;Renzullo&quot;,&quot;given&quot;:&quot;Luigi J.&quot;,&quot;parse-names&quot;:false,&quot;dropping-particle&quot;:&quot;&quot;,&quot;non-dropping-particle&quot;:&quot;&quot;},{&quot;family&quot;:&quot;Wada&quot;,&quot;given&quot;:&quot;Yoshihide&quot;,&quot;parse-names&quot;:false,&quot;dropping-particle&quot;:&quot;&quot;,&quot;non-dropping-particle&quot;:&quot;&quot;}],&quot;container-title&quot;:&quot;Hydrology and Earth System Sciences&quot;,&quot;container-title-short&quot;:&quot;Hydrol Earth Syst Sci&quot;,&quot;DOI&quot;:&quot;10.5194/hess-26-3785-2022&quot;,&quot;ISSN&quot;:&quot;16077938&quot;,&quot;issued&quot;:{&quot;date-parts&quot;:[[2022,7,19]]},&quot;page&quot;:&quot;3785-3803&quot;,&quot;abstract&quot;:&quot;Many thousands of large dam reservoirs have been constructed worldwide during the last 70 years to increase reliable water supplies and support economic growth. Because reservoir storage measurements are generally not publicly available, so far there has been no global assessment of long-term dynamic changes in reservoir water volumes. We overcame this by using optical (Landsat) and altimetry remote sensing to reconstruct monthly water storage for 6695 reservoirs worldwide between 1984 and 2015. We relate reservoir storage to resilience and vulnerability and investigate interactions between precipitation, streamflow, evaporation, and reservoir water storage. This is based on a comprehensive analysis of streamflow from a multi-model ensemble and as observed at ca. 8000 gauging stations, precipitation from a combination of station, satellite and forecast data, and open water evaporation estimates. We find reservoir storage has diminished substantially for 23% of reservoirs over the three decades, but increased for 21%. The greatest declines were for dry basins in southeastern Australia (-29%), southwestern USA (-10%), and eastern Brazil (-9%). The greatest gains occurred in the Nile Basin (+67%), Mediterranean basins (+31%) and southern Africa (+22%). Many of the observed reservoir changes could be explained by changes in precipitation and river inflows, emphasizing the importance of multi-decadal precipitation changes for reservoir water storage. Uncertainty in the analysis can come from, among others, the relatively low Landsat imaging frequency for parts of the Earth and the simple geo-statistical bathymetry model used. Our results also show that there is generally little impact from changes in net evaporation on storage trends. Based on the reservoir water balance, we deduce it is unlikely that water release trends dominate global trends in reservoir storage dynamics. This inference is further supported by different spatial patterns in water withdrawal and storage trends globally. A more definitive conclusion about the impact of changes in water releases at the global or local scale would require data that unfortunately are not publicly available for the vast majority of reservoirs globally.&quot;,&quot;publisher&quot;:&quot;Copernicus GmbH&quot;,&quot;issue&quot;:&quot;14&quot;,&quot;volume&quot;:&quot;26&quot;},&quot;isTemporary&quot;:false},{&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708643b3-5d28-4627-9dc4-4a2b74129a00&quot;,&quot;properties&quot;:{&quot;noteIndex&quot;:0},&quot;isEdited&quot;:false,&quot;manualOverride&quot;:{&quot;isManuallyOverridden&quot;:false,&quot;citeprocText&quot;:&quot;(Sean W.D. Turner et al., 2021)&quot;,&quot;manualOverrideText&quot;:&quot;&quot;},&quot;citationTag&quot;:&quot;MENDELEY_CITATION_v3_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&quot;,&quot;citationItems&quot;:[{&quot;id&quot;:&quot;922a20c8-dc7c-3de4-bfcd-5ff360111ba7&quot;,&quot;itemData&quot;:{&quot;type&quot;:&quot;article-journal&quot;,&quot;id&quot;:&quot;922a20c8-dc7c-3de4-bfcd-5ff360111ba7&quot;,&quot;title&quot;:&quot;Water storage and release policies for all large reservoirs of conterminous United States&quot;,&quot;author&quot;:[{&quot;family&quot;:&quot;Turner&quot;,&quot;given&quot;:&quot;Sean W.D.&quot;,&quot;parse-names&quot;:false,&quot;dropping-particle&quot;:&quot;&quot;,&quot;non-dropping-particle&quot;:&quot;&quot;},{&quot;family&quot;:&quot;Steyaert&quot;,&quot;given&quot;:&quot;Jennie Clarice&quot;,&quot;parse-names&quot;:false,&quot;dropping-particle&quot;:&quot;&quot;,&quot;non-dropping-particle&quot;:&quot;&quot;},{&quot;family&quot;:&quot;Condon&quot;,&quot;given&quot;:&quot;Laura&quot;,&quot;parse-names&quot;:false,&quot;dropping-particle&quot;:&quot;&quot;,&quot;non-dropping-particle&quot;:&quot;&quot;},{&quot;family&quot;:&quot;Voisin&quot;,&quot;given&quot;:&quot;Nathalie&quot;,&quot;parse-names&quot;:false,&quot;dropping-particle&quot;:&quot;&quot;,&quot;non-dropping-particle&quot;:&quot;&quot;}],&quot;container-title&quot;:&quot;Journal of Hydrology&quot;,&quot;container-title-short&quot;:&quot;J Hydrol (Amst)&quot;,&quot;DOI&quot;:&quot;10.1016/j.jhydrol.2021.126843&quot;,&quot;ISSN&quot;:&quot;00221694&quot;,&quot;issued&quot;:{&quot;date-parts&quot;:[[2021,12,1]]},&quot;abstract&quot;:&quot;Large-scale hydrological and water resource models (LHMs) require water storage and release schemes to represent flow regulation by reservoirs. Owing to a lack of observed reservoir operations, state-of-the-art LHMs deploy a generic reservoir scheme that may fail to represent local operating behaviors. Here we introduce a new dataset of bespoke water storage and release policies for 1,930 reservoirs of conterminous United States. The Inferred Storage Targets and Release Functions (ISTARF-CONUS) dataset relies on a new inventory of observed daily reservoir operations (ResOpsUS) to generate reservoir operating rules for 595 data-rich reservoirs. These functions are developed in a standardized form that allows for extrapolation of operating schemes to 1,335 data-scarce reservoirs—leading to the first inventory of empirically derived reservoir operating policies for all large CONUS reservoirs documented in the Global Reservoir and Dams (GRanD) database. Evaluation of the new scheme in daily simulations forced with observed inflow demonstrates substantial and robust improvement for both release and storage relative to the popular Hanasaki method. Performance of the extrapolation approach for data-scarce reservoirs is evaluated with leave-one-out validation and is shown to also offer modest gains on average over Hanasaki. ISTARF-CONUS may be readily adopted in any LHM featuring large reservoirs of the conterminous United States.&quot;,&quot;publisher&quot;:&quot;Elsevier B.V.&quot;,&quot;volume&quot;:&quot;603&quot;},&quot;isTemporary&quot;:false}]},{&quot;citationID&quot;:&quot;MENDELEY_CITATION_24c79fd3-0fc7-4475-b405-c7e5d0149046&quot;,&quot;properties&quot;:{&quot;noteIndex&quot;:0},&quot;isEdited&quot;:false,&quot;manualOverride&quot;:{&quot;isManuallyOverridden&quot;:true,&quot;citeprocText&quot;:&quot;(Hochreiter &amp;#38; Urgen Schmidhuber, 1997)&quot;,&quot;manualOverrideText&quot;:&quot;(Hochreiter &amp; Schmidhuber, 1997)&quot;},&quot;citationTag&quot;:&quot;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0d5915a8-8327-45e6-a4af-74d884a265ae&quot;,&quot;properties&quot;:{&quot;noteIndex&quot;:0},&quot;isEdited&quot;:false,&quot;manualOverride&quot;:{&quot;isManuallyOverridden&quot;:true,&quot;citeprocText&quot;:&quot;(Hochreiter &amp;#38; Urgen Schmidhuber, 1997)&quot;,&quot;manualOverrideText&quot;:&quot;&quot;},&quot;citationTag&quot;:&quot;MENDELEY_CITATION_v3_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LWluZywgTFNUTSBsZWFkcyB0byBtYW55IG1vcmUgc3VjY2Vzc2Z1bCBydW5zLCBhbmQgbGVhcm5zIG11Y2ggZmFzdGVyLiBMU1RNIGFsc28gc29sdmVzIGNvbXBsZXgsIGFydGlmaWNpYWwgbG9uZy10aW1lLWxhZyB0YXNrcyB0aGF0IGhhdmUgbmV2ZXIgYmVlbiBzb2x2ZWQgYnkgcHJldmlvdXMgcmVjdXJyZW50IG5ldHdvcmsgYWxnb3JpdGhtcy4iLCJpc3N1ZSI6IjgiLCJ2b2x1bWUiOiI5In0sImlzVGVtcG9yYXJ5IjpmYWxzZX1dfQ==&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d1535e44-d350-4a8b-9278-e61cd4c00790&quot;,&quot;properties&quot;:{&quot;noteIndex&quot;:0},&quot;isEdited&quot;:false,&quot;manualOverride&quot;:{&quot;isManuallyOverridden&quot;:true,&quot;citeprocText&quot;:&quot;(Jordan et al., 2021; Kratzert, Klotz, et al., 2019; Yu Wang, 2017)&quot;,&quot;manualOverrideText&quot;:&quot;(Jordan et al., 2021; Kratzert et al., 2019; Yu Wang, 2017)&quot;},&quot;citationTag&quot;:&quot;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quot;,&quot;citationItems&quot;:[{&quot;id&quot;:&quot;345fba8c-a67b-313d-b812-b9e20bf5e9f3&quot;,&quot;itemData&quot;:{&quot;type&quot;:&quot;paper-conference&quot;,&quot;id&quot;:&quot;345fba8c-a67b-313d-b812-b9e20bf5e9f3&quot;,&quot;title&quot;:&quot;A new concept using LSTM Neural Networks for dynamic system identification&quot;,&quot;author&quot;:[{&quot;family&quot;:&quot;Yu Wang&quot;,&quot;given&quot;:&quot;&quot;,&quot;parse-names&quot;:false,&quot;dropping-particle&quot;:&quot;&quot;,&quot;non-dropping-particle&quot;:&quot;&quot;}],&quot;container-title&quot;:&quot;2017 American Control Conference (ACC)&quot;,&quot;DOI&quot;:&quot;10.23919/ACC.2017.7963782&quot;,&quot;ISBN&quot;:&quot;978-1-5090-5992-8&quot;,&quot;issued&quot;:{&quot;date-parts&quot;:[[2017,5]]},&quot;page&quot;:&quot;5324-5329&quot;,&quot;publisher&quot;:&quot;IEEE&quot;,&quot;container-title-short&quot;:&quot;&quot;},&quot;isTemporary&quot;:false},{&quot;id&quot;:&quot;fe752307-95a2-3453-855f-614fa5e22a33&quot;,&quot;itemData&quot;:{&quot;type&quot;:&quot;article-journal&quot;,&quot;id&quot;:&quot;fe752307-95a2-3453-855f-614fa5e22a33&quot;,&quot;title&quot;:&quot;Gated Recurrent Units Viewed Through the Lens of Continuous Time Dynamical Systems&quot;,&quot;author&quot;:[{&quot;family&quot;:&quot;Jordan&quot;,&quot;given&quot;:&quot;Ian D.&quot;,&quot;parse-names&quot;:false,&quot;dropping-particle&quot;:&quot;&quot;,&quot;non-dropping-particle&quot;:&quot;&quot;},{&quot;family&quot;:&quot;Sokół&quot;,&quot;given&quot;:&quot;Piotr Aleksander&quot;,&quot;parse-names&quot;:false,&quot;dropping-particle&quot;:&quot;&quot;,&quot;non-dropping-particle&quot;:&quot;&quot;},{&quot;family&quot;:&quot;Park&quot;,&quot;given&quot;:&quot;Il Memming&quot;,&quot;parse-names&quot;:false,&quot;dropping-particle&quot;:&quot;&quot;,&quot;non-dropping-particle&quot;:&quot;&quot;}],&quot;container-title&quot;:&quot;Frontiers in Computational Neuroscience&quot;,&quot;container-title-short&quot;:&quot;Front Comput Neurosci&quot;,&quot;DOI&quot;:&quot;10.3389/fncom.2021.678158&quot;,&quot;ISSN&quot;:&quot;16625188&quot;,&quot;issued&quot;:{&quot;date-parts&quot;:[[2021,7,22]]},&quot;abstract&quot;:&quot;Gated recurrent units (GRUs) are specialized memory elements for building recurrent neural networks. Despite their incredible success on various tasks, including extracting dynamics underlying neural data, little is understood about the specific dynamics representable in a GRU network. As a result, it is both difficult to know a priori how successful a GRU network will perform on a given task, and also their capacity to mimic the underlying behavior of their biological counterparts. Using a continuous time analysis, we gain intuition on the inner workings of GRU networks. We restrict our presentation to low dimensions, allowing for a comprehensive visualization. We found a surprisingly rich repertoire of dynamical features that includes stable limit cycles (nonlinear oscillations), multi-stable dynamics with various topologies, and homoclinic bifurcations. At the same time we were unable to train GRU networks to produce continuous attractors, which are hypothesized to exist in biological neural networks. We contextualize the usefulness of different kinds of observed dynamics and support our claims experimentally.&quot;,&quot;publisher&quot;:&quot;Frontiers Media S.A.&quot;,&quot;volume&quot;:&quot;15&quot;},&quot;isTemporary&quot;:false},{&quot;id&quot;:&quot;4fd7e7e5-01bf-35ae-99a4-49799ecce0df&quot;,&quot;itemData&quot;:{&quot;type&quot;:&quot;article-journal&quot;,&quot;id&quot;:&quot;4fd7e7e5-01bf-35ae-99a4-49799ecce0df&quot;,&quot;title&quot;:&quot;Towards learning universal, regional, and local hydrological behaviors via machine learning applied to large-sample datasets&quot;,&quot;author&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Shalev&quot;,&quot;given&quot;:&quot;Guy&quot;,&quot;parse-names&quot;:false,&quot;dropping-particle&quot;:&quot;&quot;,&quot;non-dropping-particle&quot;:&quot;&quot;},{&quot;family&quot;:&quot;Klambauer&quot;,&quot;given&quot;:&quot;Günter&quot;,&quot;parse-names&quot;:false,&quot;dropping-particle&quot;:&quot;&quot;,&quot;non-dropping-particle&quot;:&quot;&quot;},{&quot;family&quot;:&quot;Hochreiter&quot;,&quot;given&quot;:&quot;Sepp&quot;,&quot;parse-names&quot;:false,&quot;dropping-particle&quot;:&quot;&quot;,&quot;non-dropping-particle&quot;:&quot;&quot;},{&quot;family&quot;:&quot;Nearing&quot;,&quot;given&quot;:&quot;Grey&quot;,&quot;parse-names&quot;:false,&quot;dropping-particle&quot;:&quot;&quot;,&quot;non-dropping-particle&quot;:&quot;&quot;}],&quot;container-title&quot;:&quot;Hydrology and Earth System Sciences&quot;,&quot;container-title-short&quot;:&quot;Hydrol Earth Syst Sci&quot;,&quot;DOI&quot;:&quot;10.5194/hess-23-5089-2019&quot;,&quot;ISSN&quot;:&quot;16077938&quot;,&quot;issued&quot;:{&quot;date-parts&quot;:[[2019,12,17]]},&quot;page&quot;:&quot;5089-5110&quot;,&quot;abstract&quot;:&quot;Regional rainfall-runoff modeling is an old but still mostly outstanding problem in the hydrological sciences. The problem currently is that traditional hydrological models degrade significantly in performance when calibrated for multiple basins together instead of for a single basin alone. In this paper, we propose a novel, data-driven approach using Long Short-Term Memory networks (LSTMs) and demonstrate that under a \&quot;big data\&quot; paradigm, this is not necessarily the case. By training a single LSTM model on 531 basins from the CAMELS dataset using meteorological time series data and static catchment attributes, we were able to significantly improve performance compared to a set of several different hydrological benchmark models. Our proposed approach not only significantly outperforms hydrological models that were calibrated regionally, but also achieves better performance than hydrological models that were calibrated for each basin individually. Furthermore, we propose an adaption to the standard LSTM architecture, which we call an Entity-Aware-LSTM (EA-LSTM), that allows for learning catchment similarities as a feature layer in a deep learning model. We show that these learned catchment similarities correspond well to what we would expect from prior hydrological understanding.&quot;,&quot;publisher&quot;:&quot;Copernicus GmbH&quot;,&quot;issue&quot;:&quot;12&quot;,&quot;volume&quot;:&quot;23&quot;},&quot;isTemporary&quot;:false}]},{&quot;citationID&quot;:&quot;MENDELEY_CITATION_2761511f-464a-4c86-ac23-2f56ebf4cc6d&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bf4388bb-7eec-4f94-833a-f33448c0570c&quot;,&quot;properties&quot;:{&quot;noteIndex&quot;:0},&quot;isEdited&quot;:false,&quot;manualOverride&quot;:{&quot;isManuallyOverridden&quot;:false,&quot;citeprocText&quot;:&quot;(Li et al., 2019)&quot;,&quot;manualOverrideText&quot;:&quot;&quot;},&quot;citationTag&quot;:&quot;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quot;,&quot;citationItems&quot;:[{&quot;id&quot;:&quot;6445a418-0f64-3983-ab92-7354de22525d&quot;,&quot;itemData&quot;:{&quot;type&quot;:&quot;paper-conference&quot;,&quot;id&quot;:&quot;6445a418-0f64-3983-ab92-7354de22525d&quot;,&quot;title&quot;:&quot;Gradient Descent with Early Stopping is Provably Robust to Label Noise for Overparameterized Neural Networks&quot;,&quot;author&quot;:[{&quot;family&quot;:&quot;Li&quot;,&quot;given&quot;:&quot;Mingchen&quot;,&quot;parse-names&quot;:false,&quot;dropping-particle&quot;:&quot;&quot;,&quot;non-dropping-particle&quot;:&quot;&quot;},{&quot;family&quot;:&quot;Soltanolkotabi&quot;,&quot;given&quot;:&quot;Mahdi&quot;,&quot;parse-names&quot;:false,&quot;dropping-particle&quot;:&quot;&quot;,&quot;non-dropping-particle&quot;:&quot;&quot;},{&quot;family&quot;:&quot;Oymak&quot;,&quot;given&quot;:&quot;Samet&quot;,&quot;parse-names&quot;:false,&quot;dropping-particle&quot;:&quot;&quot;,&quot;non-dropping-particle&quot;:&quot;&quot;}],&quot;container-title&quot;:&quot;Proceedings of Machine Learning Research&quot;,&quot;container-title-short&quot;:&quot;Proc Mach Learn Res&quot;,&quot;accessed&quot;:{&quot;date-parts&quot;:[[2024,4,10]]},&quot;URL&quot;:&quot;https://proceedings.mlr.press/v108/li20j.html&quot;,&quot;issued&quot;:{&quot;date-parts&quot;:[[2019,3,27]]},&quot;page&quot;:&quot;4313-4324&quot;,&quot;abstract&quot;:&quot;Modern neural networks are typically trained in an over-parameterized regime where the parameters of the model far exceed the size of the training data. Such neural networks in principle have the capacity to (over)fit any set of labels including pure noise. Despite this, somewhat paradoxically, neural network models trained via first-order methods continue to predict well on yet unseen test data. This paper takes a step towards demystifying this phenomena. Under a rich dataset model, we show that gradient descent is provably robust to noise/corruption on a constant fraction of the labels despite overparameterization. In particular, we prove that: (i) In the first few iterations where the updates are still in the vicinity of the initialization gradient descent only fits to the correct labels essentially ignoring the noisy labels. (ii) to start to overfit to the noisy labels network must stray rather far from from the initialization which can only occur after many more iterations. Together, these results show that gradient descent with early stopping is provably robust to label noise and shed light on the empirical robustness of deep networks as well as commonly adopted heuristics to prevent overfitting.&quot;,&quot;issue&quot;:&quot;1&quot;,&quot;volume&quot;:&quot;108&quot;},&quot;isTemporary&quot;:false}]},{&quot;citationID&quot;:&quot;MENDELEY_CITATION_c36f4f44-7d1c-4250-a353-253830d67343&quot;,&quot;properties&quot;:{&quot;noteIndex&quot;:0},&quot;isEdited&quot;:false,&quot;manualOverride&quot;:{&quot;isManuallyOverridden&quot;:false,&quot;citeprocText&quot;:&quot;(Hoedt et al., 2021)&quot;,&quot;manualOverrideText&quot;:&quot;&quot;},&quot;citationTag&quot;:&quot;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fcb34ba3-7332-4522-8f68-132fd66a83c8&quot;,&quot;properties&quot;:{&quot;noteIndex&quot;:0},&quot;isEdited&quot;:false,&quot;manualOverride&quot;:{&quot;isManuallyOverridden&quot;:false,&quot;citeprocText&quot;:&quot;(Paszke et al., 2019)&quot;,&quot;manualOverrideText&quot;:&quot;&quot;},&quot;citationTag&quot;:&quot;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quot;,&quot;citationItems&quot;:[{&quot;id&quot;:&quot;544b3249-4a1b-37ec-a4d2-abf79d9598ba&quot;,&quot;itemData&quot;:{&quot;type&quot;:&quot;paper-conference&quot;,&quot;id&quot;:&quot;544b3249-4a1b-37ec-a4d2-abf79d9598ba&quot;,&quot;title&quot;:&quot;PyTorch: An Imperative Style, High-Performance Deep Learning Library&quot;,&quot;author&quot;:[{&quot;family&quot;:&quot;Paszke&quot;,&quot;given&quot;:&quot;Adam&quot;,&quot;parse-names&quot;:false,&quot;dropping-particle&quot;:&quot;&quot;,&quot;non-dropping-particle&quot;:&quot;&quot;},{&quot;family&quot;:&quot;Gross&quot;,&quot;given&quot;:&quot;Sam&quot;,&quot;parse-names&quot;:false,&quot;dropping-particle&quot;:&quot;&quot;,&quot;non-dropping-particle&quot;:&quot;&quot;},{&quot;family&quot;:&quot;Massa&quot;,&quot;given&quot;:&quot;Francisco&quot;,&quot;parse-names&quot;:false,&quot;dropping-particle&quot;:&quot;&quot;,&quot;non-dropping-particle&quot;:&quot;&quot;},{&quot;family&quot;:&quot;Lerer&quot;,&quot;given&quot;:&quot;Adam&quot;,&quot;parse-names&quot;:false,&quot;dropping-particle&quot;:&quot;&quot;,&quot;non-dropping-particle&quot;:&quot;&quot;},{&quot;family&quot;:&quot;Bradbury&quot;,&quot;given&quot;:&quot;James&quot;,&quot;parse-names&quot;:false,&quot;dropping-particle&quot;:&quot;&quot;,&quot;non-dropping-particle&quot;:&quot;&quot;},{&quot;family&quot;:&quot;Chanan&quot;,&quot;given&quot;:&quot;Gregory&quot;,&quot;parse-names&quot;:false,&quot;dropping-particle&quot;:&quot;&quot;,&quot;non-dropping-particle&quot;:&quot;&quot;},{&quot;family&quot;:&quot;Killeen&quot;,&quot;given&quot;:&quot;Trevor&quot;,&quot;parse-names&quot;:false,&quot;dropping-particle&quot;:&quot;&quot;,&quot;non-dropping-particle&quot;:&quot;&quot;},{&quot;family&quot;:&quot;Lin&quot;,&quot;given&quot;:&quot;Zeming&quot;,&quot;parse-names&quot;:false,&quot;dropping-particle&quot;:&quot;&quot;,&quot;non-dropping-particle&quot;:&quot;&quot;},{&quot;family&quot;:&quot;Gimelshein&quot;,&quot;given&quot;:&quot;Natalia&quot;,&quot;parse-names&quot;:false,&quot;dropping-particle&quot;:&quot;&quot;,&quot;non-dropping-particle&quot;:&quot;&quot;},{&quot;family&quot;:&quot;Antiga&quot;,&quot;given&quot;:&quot;Luca&quot;,&quot;parse-names&quot;:false,&quot;dropping-particle&quot;:&quot;&quot;,&quot;non-dropping-particle&quot;:&quot;&quot;},{&quot;family&quot;:&quot;Desmaison&quot;,&quot;given&quot;:&quot;Alban&quot;,&quot;parse-names&quot;:false,&quot;dropping-particle&quot;:&quot;&quot;,&quot;non-dropping-particle&quot;:&quot;&quot;},{&quot;family&quot;:&quot;Köpf&quot;,&quot;given&quot;:&quot;Andreas&quot;,&quot;parse-names&quot;:false,&quot;dropping-particle&quot;:&quot;&quot;,&quot;non-dropping-particle&quot;:&quot;&quot;},{&quot;family&quot;:&quot;Yang&quot;,&quot;given&quot;:&quot;Edward&quot;,&quot;parse-names&quot;:false,&quot;dropping-particle&quot;:&quot;&quot;,&quot;non-dropping-particle&quot;:&quot;&quot;},{&quot;family&quot;:&quot;DeVito&quot;,&quot;given&quot;:&quot;Zach&quot;,&quot;parse-names&quot;:false,&quot;dropping-particle&quot;:&quot;&quot;,&quot;non-dropping-particle&quot;:&quot;&quot;},{&quot;family&quot;:&quot;Raison&quot;,&quot;given&quot;:&quot;Martin&quot;,&quot;parse-names&quot;:false,&quot;dropping-particle&quot;:&quot;&quot;,&quot;non-dropping-particle&quot;:&quot;&quot;},{&quot;family&quot;:&quot;Tejani&quot;,&quot;given&quot;:&quot;Alykhan&quot;,&quot;parse-names&quot;:false,&quot;dropping-particle&quot;:&quot;&quot;,&quot;non-dropping-particle&quot;:&quot;&quot;},{&quot;family&quot;:&quot;Chilamkurthy&quot;,&quot;given&quot;:&quot;Sasank&quot;,&quot;parse-names&quot;:false,&quot;dropping-particle&quot;:&quot;&quot;,&quot;non-dropping-particle&quot;:&quot;&quot;},{&quot;family&quot;:&quot;Steiner&quot;,&quot;given&quot;:&quot;Benoit&quot;,&quot;parse-names&quot;:false,&quot;dropping-particle&quot;:&quot;&quot;,&quot;non-dropping-particle&quot;:&quot;&quot;},{&quot;family&quot;:&quot;Fang&quot;,&quot;given&quot;:&quot;Lu&quot;,&quot;parse-names&quot;:false,&quot;dropping-particle&quot;:&quot;&quot;,&quot;non-dropping-particle&quot;:&quot;&quot;},{&quot;family&quot;:&quot;Bai&quot;,&quot;given&quot;:&quot;Junjie&quot;,&quot;parse-names&quot;:false,&quot;dropping-particle&quot;:&quot;&quot;,&quot;non-dropping-particle&quot;:&quot;&quot;},{&quot;family&quot;:&quot;Chintala&quot;,&quot;given&quot;:&quot;Soumith&quot;,&quot;parse-names&quot;:false,&quot;dropping-particle&quot;:&quot;&quot;,&quot;non-dropping-particle&quot;:&quot;&quot;}],&quot;container-title&quot;:&quot;33rd Conference on Neural Information Processing Systems (NeurIPS 2019)&quot;,&quot;URL&quot;:&quot;http://arxiv.org/abs/1912.01703&quot;,&quot;issued&quot;:{&quot;date-parts&quot;:[[2019,12,3]]},&quot;page&quot;:&quot;1-12&quot;,&quot;abstract&quot;:&quo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quot;,&quot;container-title-short&quot;:&quot;&quot;},&quot;isTemporary&quot;:false}]},{&quot;citationID&quot;:&quot;MENDELEY_CITATION_9e39f129-8ba2-4d71-b2a6-4a13f9237745&quot;,&quot;properties&quot;:{&quot;noteIndex&quot;:0},&quot;isEdited&quot;:false,&quot;manualOverride&quot;:{&quot;isManuallyOverridden&quot;:false,&quot;citeprocText&quot;:&quot;(Kingma &amp;#38; Ba, 2015)&quot;,&quot;manualOverrideText&quot;:&quot;&quot;},&quot;citationTag&quot;:&quot;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quot;,&quot;citationItems&quot;:[{&quot;id&quot;:&quot;c7b950d0-790c-335f-8fda-875054263316&quot;,&quot;itemData&quot;:{&quot;type&quot;:&quot;paper-conference&quot;,&quot;id&quot;:&quot;c7b950d0-790c-335f-8fda-875054263316&quot;,&quot;title&quot;:&quot;Adam: A Method for Stochastic Optimization&quot;,&quot;author&quot;:[{&quot;family&quot;:&quot;Kingma&quot;,&quot;given&quot;:&quot;Diederik P.&quot;,&quot;parse-names&quot;:false,&quot;dropping-particle&quot;:&quot;&quot;,&quot;non-dropping-particle&quot;:&quot;&quot;},{&quot;family&quot;:&quot;Ba&quot;,&quot;given&quot;:&quot;Jimmy&quot;,&quot;parse-names&quot;:false,&quot;dropping-particle&quot;:&quot;&quot;,&quot;non-dropping-particle&quot;:&quot;&quot;}],&quot;container-title&quot;:&quot; Proceedings of the 3rd International Conference on Learning Representations (ICLR 2015)&quot;,&quot;URL&quot;:&quot;http://arxiv.org/abs/1412.6980&quot;,&quot;issued&quot;:{&quot;date-parts&quot;:[[2015,12,22]]},&quot;page&quot;:&quot;1-15&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8cc7c0e3-1242-4202-80aa-574d8959d601&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quot;,&quot;citationItems&quot;:[{&quot;id&quot;:&quot;05916c69-b3e1-3415-b5b9-070c848eef06&quot;,&quot;itemData&quot;:{&quot;type&quot;:&quot;report&quot;,&quot;id&quot;:&quot;05916c69-b3e1-3415-b5b9-070c848eef06&quot;,&quot;title&quot;:&quot;Scikit-learn: Machine Learning in Python&quot;,&quot;author&quot;:[{&quot;family&quot;:&quot;Pedregosa&quot;,&quot;given&quot;:&quot;Fabian&quot;,&quot;parse-names&quot;:false,&quot;dropping-particle&quot;:&quot;&quot;,&quot;non-dropping-particle&quot;:&quot;&quot;},{&quot;family&quot;:&quot;Michel&quot;,&quot;given&quot;:&quot;Vincent&quot;,&quot;parse-names&quot;:false,&quot;dropping-particle&quot;:&quot;&quot;,&quot;non-dropping-particle&quot;:&quot;&quot;},{&quot;family&quot;:&quot;Grisel&quot;,&quot;given&quot;:&quot;Olivier&quot;,&quot;parse-names&quot;:false,&quot;dropping-particle&quot;:&quot;&quot;,&quot;non-dropping-particle&quot;:&quot;&quot;},{&quot;family&quot;:&quot;Blondel&quot;,&quot;given&quot;:&quot;Mathieu&quot;,&quot;parse-names&quot;:false,&quot;dropping-particle&quot;:&quot;&quot;,&quot;non-dropping-particle&quot;:&quot;&quot;},{&quot;family&quot;:&quot;Prettenhofer&quot;,&quot;given&quot;:&quot;Peter&quot;,&quot;parse-names&quot;:false,&quot;dropping-particle&quot;:&quot;&quot;,&quot;non-dropping-particle&quot;:&quot;&quot;},{&quot;family&quot;:&quot;Weiss&quot;,&quot;given&quot;:&quot;Ron&quot;,&quot;parse-names&quot;:false,&quot;dropping-particle&quot;:&quot;&quot;,&quot;non-dropping-particle&quot;:&quot;&quot;},{&quot;family&quot;:&quot;Vanderplas&quot;,&quot;given&quot;:&quot;Jake&quot;,&quot;parse-names&quot;:false,&quot;dropping-particle&quot;:&quot;&quot;,&quot;non-dropping-particle&quot;:&quot;&quot;},{&quot;family&quot;:&quot;Cournapeau&quot;,&quot;given&quot;:&quot;David&quot;,&quot;parse-names&quot;:false,&quot;dropping-particle&quot;:&quot;&quot;,&quot;non-dropping-particle&quot;:&quot;&quot;},{&quot;family&quot;:&quot;Pedregosa&quot;,&quot;given&quot;:&quot;Fabian&quot;,&quot;parse-names&quot;:false,&quot;dropping-particle&quot;:&quot;&quot;,&quot;non-dropping-particle&quot;:&quot;&quot;},{&quot;family&quot;:&quot;Varoquaux&quot;,&quot;given&quot;:&quot;Gaël&quot;,&quot;parse-names&quot;:false,&quot;dropping-particle&quot;:&quot;&quot;,&quot;non-dropping-particle&quot;:&quot;&quot;},{&quot;family&quot;:&quot;Gramfort&quot;,&quot;given&quot;:&quot;Alexandre&quot;,&quot;parse-names&quot;:false,&quot;dropping-particle&quot;:&quot;&quot;,&quot;non-dropping-particle&quot;:&quot;&quot;},{&quot;family&quot;:&quot;Thirion&quot;,&quot;given&quot;:&quot;Bertrand&quot;,&quot;parse-names&quot;:false,&quot;dropping-particle&quot;:&quot;&quot;,&quot;non-dropping-particle&quot;:&quot;&quot;},{&quot;family&quot;:&quot;Grisel&quot;,&quot;given&quot;:&quot;Olivier&quot;,&quot;parse-names&quot;:false,&quot;dropping-particle&quot;:&quot;&quot;,&quot;non-dropping-particle&quot;:&quot;&quot;},{&quot;family&quot;:&quot;Dubourg&quot;,&quot;given&quot;:&quot;Vincent&quot;,&quot;parse-names&quot;:false,&quot;dropping-particle&quot;:&quot;&quot;,&quot;non-dropping-particle&quot;:&quot;&quot;},{&quot;family&quot;:&quot;Passos&quot;,&quot;given&quot;:&quot;Alexandre&quot;,&quot;parse-names&quot;:false,&quot;dropping-particle&quot;:&quot;&quot;,&quot;non-dropping-particle&quot;:&quot;&quot;},{&quot;family&quot;:&quot;Brucher&quot;,&quot;given&quot;:&quot;Matthieu&quot;,&quot;parse-names&quot;:false,&quot;dropping-particle&quot;:&quot;&quot;,&quot;non-dropping-particle&quot;:&quot;&quot;},{&quot;family&quot;:&quot;Perrot&quot;,&quot;given&quot;:&quot;Matthieu&quot;,&quot;parse-names&quot;:false,&quot;dropping-particle&quot;:&quot;&quot;,&quot;non-dropping-particle&quot;:&quot;&quot;},{&quot;family&quot;:&quot;Duchesnay&quot;,&quot;given&quot;:&quot;Edouard&quot;,&quot;parse-names&quot;:false,&quot;dropping-particle&quot;:&quot;&quot;,&quot;non-dropping-particle&quot;:&quot;&quot;}],&quot;container-title&quot;:&quot;Journal of Machine Learning Research&quot;,&quot;URL&quot;:&quot;http://scikit-learn.sourceforge.net.&quot;,&quot;issued&quot;:{&quot;date-parts&quot;:[[2011]]},&quot;number-of-pages&quot;:&quot;2825-2830&quot;,&quot;abstract&quot;:&quo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quot;,&quot;volume&quot;:&quot;12&quot;,&quot;container-title-short&quot;:&quot;&quot;},&quot;isTemporary&quot;:false}]},{&quot;citationID&quot;:&quot;MENDELEY_CITATION_87f5958b-11e1-4e42-8757-4aafb47d7f18&quot;,&quot;properties&quot;:{&quot;noteIndex&quot;:0},&quot;isEdited&quot;:false,&quot;manualOverride&quot;:{&quot;isManuallyOverridden&quot;:true,&quot;citeprocText&quot;:&quot;(Hoedt et al., 2021)&quot;,&quot;manualOverrideText&quot;:&quot;&quot;},&quot;citationTag&quot;:&quot;MENDELEY_CITATION_v3_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&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b977ad8e-8eae-458f-9e6b-667c00827c32&quot;,&quot;properties&quot;:{&quot;noteIndex&quot;:0},&quot;isEdited&quot;:false,&quot;manualOverride&quot;:{&quot;isManuallyOverridden&quot;:false,&quot;citeprocText&quot;:&quot;(Kratzert, Herrnegger, et al., 2019)&quot;,&quot;manualOverrideText&quot;:&quot;&quot;},&quot;citationTag&quot;:&quot;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62c1be89-ffcb-4b47-b023-c72e64a4d0a2&quot;,&quot;properties&quot;:{&quot;noteIndex&quot;:0},&quot;isEdited&quot;:false,&quot;manualOverride&quot;:{&quot;isManuallyOverridden&quot;:true,&quot;citeprocText&quot;:&quot;(Kratzert, Herrnegger, et al., 2019)&quot;,&quot;manualOverrideText&quot;:&quot;Kratzert et al., (2019)&quot;},&quot;citationTag&quot;:&quot;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5adaa7bc-8f3d-46f0-91ba-c8cb415c332a&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66d6a675-c795-4077-81c9-2bf04e23695e&quot;,&quot;properties&quot;:{&quot;noteIndex&quot;:0},&quot;isEdited&quot;:false,&quot;manualOverride&quot;:{&quot;isManuallyOverridden&quot;:false,&quot;citeprocText&quot;:&quot;(Ouyang et al., 2021)&quot;,&quot;manualOverrideText&quot;:&quot;&quot;},&quot;citationTag&quot;:&quot;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quot;,&quot;citationItems&quot;:[{&quot;id&quot;:&quot;88429e24-6f44-35e6-ad17-50534a0d19e2&quot;,&quot;itemData&quot;:{&quot;type&quot;:&quot;article-journal&quot;,&quot;id&quot;:&quot;88429e24-6f44-35e6-ad17-50534a0d19e2&quot;,&quot;title&quot;:&quot;Continental-scale streamflow modeling of basins with reservoirs: Towards a coherent deep-learning-based strategy&quot;,&quot;author&quot;:[{&quot;family&quot;:&quot;Ouyang&quot;,&quot;given&quot;:&quot;Wenyu&quot;,&quot;parse-names&quot;:false,&quot;dropping-particle&quot;:&quot;&quot;,&quot;non-dropping-particle&quot;:&quot;&quot;},{&quot;family&quot;:&quot;Lawson&quot;,&quot;given&quot;:&quot;Kathryn&quot;,&quot;parse-names&quot;:false,&quot;dropping-particle&quot;:&quot;&quot;,&quot;non-dropping-particle&quot;:&quot;&quot;},{&quot;family&quot;:&quot;Feng&quot;,&quot;given&quot;:&quot;Dapeng&quot;,&quot;parse-names&quot;:false,&quot;dropping-particle&quot;:&quot;&quot;,&quot;non-dropping-particle&quot;:&quot;&quot;},{&quot;family&quot;:&quot;Ye&quot;,&quot;given&quot;:&quot;Lei&quot;,&quot;parse-names&quot;:false,&quot;dropping-particle&quot;:&quot;&quot;,&quot;non-dropping-particle&quot;:&quot;&quot;},{&quot;family&quot;:&quot;Zhang&quot;,&quot;given&quot;:&quot;Chi&quot;,&quot;parse-names&quot;:false,&quot;dropping-particle&quot;:&quot;&quot;,&quot;non-dropping-particle&quot;:&quot;&quot;},{&quot;family&quot;:&quot;Shen&quot;,&quot;given&quot;:&quot;Chaopeng&quot;,&quot;parse-names&quot;:false,&quot;dropping-particle&quot;:&quot;&quot;,&quot;non-dropping-particle&quot;:&quot;&quot;}],&quot;container-title&quot;:&quot;Journal of Hydrology&quot;,&quot;container-title-short&quot;:&quot;J Hydrol (Amst)&quot;,&quot;DOI&quot;:&quot;10.1016/j.jhydrol.2021.126455&quot;,&quot;ISSN&quot;:&quot;00221694&quot;,&quot;issued&quot;:{&quot;date-parts&quot;:[[2021,8,1]]},&quot;abstract&quot;:&quot;A large fraction of major waterways have dams influencing streamflow, which must be accounted for in large-scale hydrologic modeling. However, daily streamflow prediction for basins with dams is challenging for various modeling approaches, especially at large scales. Here we examined which types of dammed basins could be well represented by long short-term memory (LSTM) models using readily-available information, and delineated the remaining challenges. We analyzed data from 3557 basins (83% dammed) over the contiguous United States and noted strong impacts of reservoir purposes, degree of regulation (dor), and diversion on streamflow modeling. While a model trained on a widely-used reference-basin dataset performed poorly for non-reference basins, the model trained on the whole dataset presented a median Nash-Sutcliffe efficiency coefficient (NSE) of 0.74. The zero-dor, small-dor (with storage of approximately a month of average streamflow or less), and large-dor basins were found to have distinct behaviors, so migrating models between categories yielded catastrophic results, which means we must not treat small-dor basins as reference ones. However, training with pooled data from different sets yielded optimal median NSEs of 0.72, 0.79, and 0.64 for these respective groups, noticeably stronger than existing models. These results support a coherent modeling strategy where smaller dams (storing about a month of average streamflow or less) are modeled implicitly as part of basin rainfall-runoff processes; then, large-dor reservoirs of certain types can be represented explicitly. However, dammed basins must be present in the training dataset. Future work should examine separate modeling of large reservoirs for fire protection and irrigation, hydroelectric power generation, and flood control.&quot;,&quot;publisher&quot;:&quot;Elsevier B.V.&quot;,&quot;volume&quot;:&quot;599&quot;},&quot;isTemporary&quot;:false}]},{&quot;citationID&quot;:&quot;MENDELEY_CITATION_709e130f-ed8d-4c1b-a0f9-ef3067cd5502&quot;,&quot;properties&quot;:{&quot;noteIndex&quot;:0},&quot;isEdited&quot;:false,&quot;manualOverride&quot;:{&quot;isManuallyOverridden&quot;:false,&quot;citeprocText&quot;:&quot;(Kratzert et al., 2024)&quot;,&quot;manualOverrideText&quot;:&quot;&quot;},&quot;citationTag&quot;:&quot;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quot;,&quot;citationItems&quot;:[{&quot;id&quot;:&quot;a3f6e3d5-2126-3ec3-b738-518bf5bc2bba&quot;,&quot;itemData&quot;:{&quot;type&quot;:&quot;article-journal&quot;,&quot;id&quot;:&quot;a3f6e3d5-2126-3ec3-b738-518bf5bc2bba&quot;,&quot;title&quot;:&quot;HESS Opinions: Never train an LSTM on a single basin&quot;,&quot;author&quot;:[{&quot;family&quot;:&quot;Kratzert&quot;,&quot;given&quot;:&quot;Frederik&quot;,&quot;parse-names&quot;:false,&quot;dropping-particle&quot;:&quot;&quot;,&quot;non-dropping-particle&quot;:&quot;&quot;},{&quot;family&quot;:&quot;Gauch&quot;,&quot;given&quot;:&quot;Martin&quot;,&quot;parse-names&quot;:false,&quot;dropping-particle&quot;:&quot;&quot;,&quot;non-dropping-particle&quot;:&quot;&quot;},{&quot;family&quot;:&quot;Klotz&quot;,&quot;given&quot;:&quot;Daniel&quot;,&quot;parse-names&quot;:false,&quot;dropping-particle&quot;:&quot;&quot;,&quot;non-dropping-particle&quot;:&quot;&quot;},{&quot;family&quot;:&quot;Nearing&quot;,&quot;given&quot;:&quot;Grey&quot;,&quot;parse-names&quot;:false,&quot;dropping-particle&quot;:&quot;&quot;,&quot;non-dropping-particle&quot;:&quot;&quot;}],&quot;container-title&quot;:&quot;Hydrol. Earth Syst. Sci. Discuss. [preprint]&quot;,&quot;DOI&quot;:&quot;10.5194/hess-2023-275&quot;,&quot;URL&quot;:&quot;https://doi.org/10.5194/hess-2023-275&quot;,&quot;issued&quot;:{&quot;date-parts&quot;:[[2024]]},&quot;page&quot;:&quot;1-19&quot;,&quot;abstract&quot;:&quot;Machine learning (ML) has played an increasing role in the hydrological sciences. In particular, certain types of time series modeling strategies are popular for rainfall-runoff modeling. A large majority of studies that use this type of model do not follow best practices, and there is one mistake in particular that is common: training deep learning models on small, homogeneous data sets (i.e., data from one or a small number of watersheds). In this position paper, we show that Long Short Term Memory (LSTM) streamflow models are best when trained with a large amount of hydrologically diverse data. 5 1 Machine learning requires different intuitions about hydrological modeling Regionalizing rainfall-runoff models across multiple watersheds is a longstanding problem in the hydrological sciences (Guo et al., 2021). The most accurate streamflow predictions from conceptual and process-based hydrological models generally require calibration to long data records in individual watersheds. Hydrology models based on machine learning (ML) are different-ML models work best when trained on data from many watersheds (Nearing et al., 2021). In fact, this is one of the 10 main benefits of ML-based streamflow modeling. Because ML models are trained with data from multiple watersheds, they are able to learn hydrologically diverse rainfall-runoff responses (Kratzert et al., 2019b) in a way that is useful for example for prediction in ungauged basins (Kratzert et al., 2019a). Prediction in ungauged basins is not the only reason to train ML models on data from many watersheds. Models trained this way have better skill even in individual, gauged watersheds with long training data records (Nearing et al., 2021), and they are 15 also better at predicting extreme events (Frame et al., 2022). The purpose of this position paper is to suggest a change in intuition. ML requires a top-down modeling approach, in contrast to traditional hydrological modeling that is usually most effective with a bottom-up approach. We do not mean top-down vs. bottom-up in the sense discussed by Hrachowitz and Clark (2017). Instead, we mean that traditional hydrology models (both lumped conceptual models and process-based models) are typically developed, calibrated, and verified at a local scale, ideally 20 using long and comprehensive data records from experimental watersheds. Then, in the bottom-up approach, after a model is developed, we might work on regionalization strategies to extrapolate parameters and parameterizations to larger areas (e.g., Samaniego et al., 2010; Beck et al., 2016). With ML modeling, the best approach is to start by training on all available data from 1 https://doi.&quot;,&quot;container-title-short&quot;:&quot;&quot;},&quot;isTemporary&quot;:false}]},{&quot;citationID&quot;:&quot;MENDELEY_CITATION_094325a9-46c9-444e-8ca5-7944cc3a0b50&quot;,&quot;properties&quot;:{&quot;noteIndex&quot;:0},&quot;isEdited&quot;:false,&quot;manualOverride&quot;:{&quot;isManuallyOverridden&quot;:false,&quot;citeprocText&quot;:&quot;(Tan et al., 2018)&quot;,&quot;manualOverrideText&quot;:&quot;&quot;},&quot;citationTag&quot;:&quot;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quot;,&quot;citationItems&quot;:[{&quot;id&quot;:&quot;f10dded7-c640-33ec-bb5b-444bf5b49bcc&quot;,&quot;itemData&quot;:{&quot;type&quot;:&quot;paper-conference&quot;,&quot;id&quot;:&quot;f10dded7-c640-33ec-bb5b-444bf5b49bcc&quot;,&quot;title&quot;:&quot;A survey on deep transfer learning&quot;,&quot;author&quot;:[{&quot;family&quot;:&quot;Tan&quot;,&quot;given&quot;:&quot;Chuanqi&quot;,&quot;parse-names&quot;:false,&quot;dropping-particle&quot;:&quot;&quot;,&quot;non-dropping-particle&quot;:&quot;&quot;},{&quot;family&quot;:&quot;Sun&quot;,&quot;given&quot;:&quot;Fuchun&quot;,&quot;parse-names&quot;:false,&quot;dropping-particle&quot;:&quot;&quot;,&quot;non-dropping-particle&quot;:&quot;&quot;},{&quot;family&quot;:&quot;Kong&quot;,&quot;given&quot;:&quot;Tao&quot;,&quot;parse-names&quot;:false,&quot;dropping-particle&quot;:&quot;&quot;,&quot;non-dropping-particle&quot;:&quot;&quot;},{&quot;family&quot;:&quot;Zhang&quot;,&quot;given&quot;:&quot;Wenchang&quot;,&quot;parse-names&quot;:false,&quot;dropping-particle&quot;:&quot;&quot;,&quot;non-dropping-particle&quot;:&quot;&quot;},{&quot;family&quot;:&quot;Yang&quot;,&quot;given&quot;:&quot;Chao&quot;,&quot;parse-names&quot;:false,&quot;dropping-particle&quot;:&quot;&quot;,&quot;non-dropping-particle&quot;:&quot;&quot;},{&quot;family&quot;:&quot;Liu&quot;,&quot;given&quot;:&quot;Chunfang&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424-7_27&quot;,&quot;ISBN&quot;:&quot;9783030014230&quot;,&quot;ISSN&quot;:&quot;16113349&quot;,&quot;issued&quot;:{&quot;date-parts&quot;:[[2018]]},&quot;page&quot;:&quot;270-279&quot;,&quot;abstract&quot;:&quot;As a new classification platform, deep learning has recently received increasing attention from researchers and has been successfully applied to many domains. In some domains, like bioinformatics and robotics, it is very difficult to construct a large-scale well-annotated dataset due to the expense of data acquisition and costly annotation, which limits its development. Transfer learning relaxes the hypothesis that the training data must be independent and identically distributed (i.i.d.) with the test data, which motivates us to use transfer learning to solve the problem of insufficient training data. This survey focuses on reviewing the current researches of transfer learning by using deep neural network and its applications. We defined deep transfer learning, category and review the recent research works based on the techniques used in deep transfer learning.&quot;,&quot;publisher&quot;:&quot;Springer Verlag&quot;,&quot;volume&quot;:&quot;11141 LNCS&quot;,&quot;container-title-short&quot;:&quot;&quot;},&quot;isTemporary&quot;:false}]},{&quot;citationID&quot;:&quot;MENDELEY_CITATION_816add17-389a-4fc1-998b-0ef50e36ccef&quot;,&quot;properties&quot;:{&quot;noteIndex&quot;:0},&quot;isEdited&quot;:false,&quot;manualOverride&quot;:{&quot;isManuallyOverridden&quot;:false,&quot;citeprocText&quot;:&quot;(Iorga &amp;#38; Neagoe, 2019)&quot;,&quot;manualOverrideText&quot;:&quot;&quot;},&quot;citationTag&quot;:&quot;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quot;,&quot;citationItems&quot;:[{&quot;id&quot;:&quot;23de20a0-2356-3f21-9105-d594c8565e65&quot;,&quot;itemData&quot;:{&quot;type&quot;:&quot;paper-conference&quot;,&quot;id&quot;:&quot;23de20a0-2356-3f21-9105-d594c8565e65&quot;,&quot;title&quot;:&quot;A Deep CNN Approach with Transfer Learning for Image Recognition&quot;,&quot;author&quot;:[{&quot;family&quot;:&quot;Iorga&quot;,&quot;given&quot;:&quot;Cristian&quot;,&quot;parse-names&quot;:false,&quot;dropping-particle&quot;:&quot;&quot;,&quot;non-dropping-particle&quot;:&quot;&quot;},{&quot;family&quot;:&quot;Neagoe&quot;,&quot;given&quot;:&quot;Victor-Emil&quot;,&quot;parse-names&quot;:false,&quot;dropping-particle&quot;:&quot;&quot;,&quot;non-dropping-particle&quot;:&quot;&quot;}],&quot;container-title&quot;:&quot;2019 11th International Conference on Electronics, Computers and Artificial Intelligence (ECAI)&quot;,&quot;DOI&quot;:&quot;10.1109/ECAI46879.2019.9042173&quot;,&quot;ISBN&quot;:&quot;978-1-7281-1624-2&quot;,&quot;issued&quot;:{&quot;date-parts&quot;:[[2019,6]]},&quot;page&quot;:&quot;1-6&quot;,&quot;publisher&quot;:&quot;IEEE&quot;,&quot;container-title-short&quot;:&quot;&quot;},&quot;isTemporary&quot;:false}]},{&quot;citationID&quot;:&quot;MENDELEY_CITATION_3043c711-4561-4604-828e-440e6f61a1f8&quot;,&quot;properties&quot;:{&quot;noteIndex&quot;:0},&quot;isEdited&quot;:false,&quot;manualOverride&quot;:{&quot;isManuallyOverridden&quot;:false,&quot;citeprocText&quot;:&quot;(Ruder et al., 2019)&quot;,&quot;manualOverrideText&quot;:&quot;&quot;},&quot;citationTag&quot;:&quot;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quot;,&quot;citationItems&quot;:[{&quot;id&quot;:&quot;ac861003-b251-3a30-98e0-5bf705189e95&quot;,&quot;itemData&quot;:{&quot;type&quot;:&quot;paper-conference&quot;,&quot;id&quot;:&quot;ac861003-b251-3a30-98e0-5bf705189e95&quot;,&quot;title&quot;:&quot;Transfer Learning in Natural Language Processing&quot;,&quot;author&quot;:[{&quot;family&quot;:&quot;Ruder&quot;,&quot;given&quot;:&quot;Sebastian&quot;,&quot;parse-names&quot;:false,&quot;dropping-particle&quot;:&quot;&quot;,&quot;non-dropping-particle&quot;:&quot;&quot;},{&quot;family&quot;:&quot;Peters&quot;,&quot;given&quot;:&quot;Matthew E.&quot;,&quot;parse-names&quot;:false,&quot;dropping-particle&quot;:&quot;&quot;,&quot;non-dropping-particle&quot;:&quot;&quot;},{&quot;family&quot;:&quot;Swayamdipta&quot;,&quot;given&quot;:&quot;Swabha&quot;,&quot;parse-names&quot;:false,&quot;dropping-particle&quot;:&quot;&quot;,&quot;non-dropping-particle&quot;:&quot;&quot;},{&quot;family&quot;:&quot;Wolf&quot;,&quot;given&quot;:&quot;Thomas&quot;,&quot;parse-names&quot;:false,&quot;dropping-particle&quot;:&quot;&quot;,&quot;non-dropping-particle&quot;:&quot;&quot;}],&quot;container-title&quot;:&quot;Proceedings of the 2019 Conference of the North&quot;,&quot;DOI&quot;:&quot;10.18653/v1/N19-5004&quot;,&quot;issued&quot;:{&quot;date-parts&quot;:[[2019]]},&quot;publisher-place&quot;:&quot;Stroudsburg, PA, USA&quot;,&quot;page&quot;:&quot;15-18&quot;,&quot;publisher&quot;:&quot;Association for Computational Linguistics&quot;,&quot;container-title-short&quot;:&quot;&quot;},&quot;isTemporary&quot;:false}]},{&quot;citationID&quot;:&quot;MENDELEY_CITATION_d5463333-ddec-42bc-9fb3-c81f318fad2e&quot;,&quot;properties&quot;:{&quot;noteIndex&quot;:0},&quot;isEdited&quot;:false,&quot;manualOverride&quot;:{&quot;isManuallyOverridden&quot;:false,&quot;citeprocText&quot;:&quot;(De La Fuente et al., 2024)&quot;,&quot;manualOverrideText&quot;:&quot;&quot;},&quot;citationTag&quot;:&quot;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iwiY29udGFpbmVyLXRpdGxlLXNob3J0IjoiSHlkcm9sIEVhcnRoIFN5c3QgU2NpIn0sImlzVGVtcG9yYXJ5IjpmYWxzZX1dfQ==&quot;,&quot;citationItems&quot;:[{&quot;id&quot;:&quot;7da98709-cb30-383c-96d0-f330de37d327&quot;,&quot;itemData&quot;:{&quot;type&quot;:&quot;article-journal&quot;,&quot;id&quot;:&quot;7da98709-cb30-383c-96d0-f330de37d327&quot;,&quot;title&quot;:&quot;Toward interpretable LSTM-based modeling of hydrological systems&quot;,&quot;author&quot;:[{&quot;family&quot;:&quot;La Fuente&quot;,&quot;given&quot;:&quot;Luis Andres&quot;,&quot;parse-names&quot;:false,&quot;dropping-particle&quot;:&quot;&quot;,&quot;non-dropping-particle&quot;:&quot;De&quot;},{&quot;family&quot;:&quot;Ehsani&quot;,&quot;given&quot;:&quot;Mohammad Reza&quot;,&quot;parse-names&quot;:false,&quot;dropping-particle&quot;:&quot;&quot;,&quot;non-dropping-particle&quot;:&quot;&quot;},{&quot;family&quot;:&quot;Gupta&quot;,&quot;given&quot;:&quot;Hoshin Vijai&quot;,&quot;parse-names&quot;:false,&quot;dropping-particle&quot;:&quot;&quot;,&quot;non-dropping-particle&quot;:&quot;&quot;},{&quot;family&quot;:&quot;Condon&quot;,&quot;given&quot;:&quot;Laura Elizabeth&quot;,&quot;parse-names&quot;:false,&quot;dropping-particle&quot;:&quot;&quot;,&quot;non-dropping-particle&quot;:&quot;&quot;}],&quot;container-title&quot;:&quot;Hydrology and Earth System Sciences&quot;,&quot;DOI&quot;:&quot;10.5194/hess-28-945-2024&quot;,&quot;ISSN&quot;:&quot;16077938&quot;,&quot;issued&quot;:{&quot;date-parts&quot;:[[2024,2,27]]},&quot;page&quot;:&quot;945-971&quot;,&quot;abstract&quot;:&quot;Several studies have demonstrated the ability of long short-term memory (LSTM) machine-learning-based modeling to outperform traditional spatially lumped process-based modeling approaches for streamflow prediction. However, due mainly to the structural complexity of the LSTM network (which includes gating operations and sequential processing of the data), difficulties can arise when interpreting the internal processes and weights in the model. Here, we propose and test a modification of LSTM architecture that is calibrated in a manner that is analogous to a hydrological system. Our architecture, called \&quot;HydroLSTM\&quot;, simulates the sequential updating of the Markovian storage while the gating operation has access to historical information. Specifically, we modify how data are fed to the new representation to facilitate simultaneous access to past lagged inputs and consolidated information, which explicitly acknowledges the importance of trends and patterns in the data. We compare the performance of the HydroLSTM and LSTM architectures using data from 10 hydro-climatically varied catchments. We further examine how the new architecture exploits the information in lagged inputs, for 588 catchments across the USA. The HydroLSTM-based models require fewer cell states to obtain similar performance to their LSTM-based counterparts. Further, the weight patterns associated with lagged input variables are interpretable and consistent with regional hydroclimatic characteristics (snowmelt-dominated, recent rainfall-dominated, and historical rainfall-dominated). These findings illustrate how the hydrological interpretability of LSTM-based models can be enhanced by appropriate architectural modifications that are physically and conceptually consistent with our understanding of the system.&quot;,&quot;publisher&quot;:&quot;Copernicus Publications&quot;,&quot;issue&quot;:&quot;4&quot;,&quot;volume&quot;:&quot;28&quot;,&quot;container-title-short&quot;:&quot;Hydrol Earth Syst Sci&quot;},&quot;isTemporary&quot;:false}]}]"/>
    <we:property name="MENDELEY_CITATIONS_LOCALE_CODE" value="&quot;en-US&quot;"/>
    <we:property name="MENDELEY_CITATIONS_STYLE" value="{&quot;id&quot;:&quot;https://www.zotero.org/styles/american-geophysical-union&quot;,&quot;title&quot;:&quot;American Geophysical Unio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7A9FC-F591-4EE9-9E59-07332C96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9766</TotalTime>
  <Pages>34</Pages>
  <Words>10253</Words>
  <Characters>58448</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Chen</dc:creator>
  <cp:keywords/>
  <dc:description/>
  <cp:lastModifiedBy>Matthew Chen</cp:lastModifiedBy>
  <cp:revision>244</cp:revision>
  <cp:lastPrinted>2023-11-03T18:47:00Z</cp:lastPrinted>
  <dcterms:created xsi:type="dcterms:W3CDTF">2023-04-15T16:37:00Z</dcterms:created>
  <dcterms:modified xsi:type="dcterms:W3CDTF">2024-05-29T16:04:00Z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9ec0f8d4-8f22-3fd7-a16e-b0db3478e9d4</vt:lpwstr>
  </property>
  <property fmtid="{D5CDD505-2E9C-101B-9397-08002B2CF9AE}" pid="24" name="Mendeley Citation Style_1">
    <vt:lpwstr>http://www.zotero.org/styles/apa</vt:lpwstr>
  </property>
</Properties>
</file>